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Override PartName="/word/theme/themeOverride12.xml" ContentType="application/vnd.openxmlformats-officedocument.themeOverride+xml"/>
  <Default Extension="jpe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7351AE" w:rsidRDefault="003D37B6" w:rsidP="004B1B4D">
      <w:pPr>
        <w:jc w:val="center"/>
        <w:rPr>
          <w:sz w:val="16"/>
          <w:szCs w:val="16"/>
          <w:rPrChange w:id="0" w:author="ms699852" w:date="2018-05-11T21:44:00Z">
            <w:rPr/>
          </w:rPrChange>
        </w:rPr>
      </w:pPr>
      <w:bookmarkStart w:id="1" w:name="_Hlk512788417"/>
      <w:bookmarkEnd w:id="1"/>
      <w:r w:rsidRPr="003D37B6">
        <w:rPr>
          <w:i/>
          <w:sz w:val="16"/>
          <w:szCs w:val="16"/>
          <w:rPrChange w:id="2" w:author="ms699852" w:date="2018-05-11T21:44:00Z">
            <w:rPr>
              <w:i/>
            </w:rPr>
          </w:rPrChange>
        </w:rPr>
        <w:t>Photogrammetric Record,</w:t>
      </w:r>
      <w:r w:rsidRPr="003D37B6">
        <w:rPr>
          <w:sz w:val="16"/>
          <w:szCs w:val="16"/>
          <w:rPrChange w:id="3" w:author="ms699852" w:date="2018-05-11T21:44:00Z">
            <w:rPr/>
          </w:rPrChange>
        </w:rPr>
        <w:t xml:space="preserve"> </w:t>
      </w:r>
      <w:proofErr w:type="gramStart"/>
      <w:r w:rsidRPr="003D37B6">
        <w:rPr>
          <w:sz w:val="16"/>
          <w:szCs w:val="16"/>
          <w:rPrChange w:id="4" w:author="ms699852" w:date="2018-05-11T21:44:00Z">
            <w:rPr/>
          </w:rPrChange>
        </w:rPr>
        <w:t>xx(</w:t>
      </w:r>
      <w:proofErr w:type="gramEnd"/>
      <w:r w:rsidRPr="003D37B6">
        <w:rPr>
          <w:sz w:val="16"/>
          <w:szCs w:val="16"/>
          <w:rPrChange w:id="5" w:author="ms699852" w:date="2018-05-11T21:44:00Z">
            <w:rPr/>
          </w:rPrChange>
        </w:rPr>
        <w:t>xxx): 000–000 (Month 20##)</w:t>
      </w:r>
    </w:p>
    <w:p w:rsidR="00F1217A" w:rsidRPr="00F100F9" w:rsidRDefault="00E21FB0" w:rsidP="004B1B4D">
      <w:pPr>
        <w:pStyle w:val="PRec-Title"/>
        <w:rPr>
          <w:color w:val="000000" w:themeColor="text1"/>
        </w:rPr>
      </w:pPr>
      <w:r w:rsidRPr="00F100F9">
        <w:rPr>
          <w:color w:val="000000" w:themeColor="text1"/>
        </w:rPr>
        <w:t>Enhancing geoscience field studies with image-to-geometry registration on mobile devices</w:t>
      </w:r>
    </w:p>
    <w:p w:rsidR="00F1217A" w:rsidRPr="00E21FB0" w:rsidRDefault="00241FF5" w:rsidP="004B1B4D">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rsidR="00F1217A" w:rsidRPr="00353AEE" w:rsidRDefault="00241FF5" w:rsidP="004B1B4D">
      <w:pPr>
        <w:pStyle w:val="PRec-Author"/>
        <w:spacing w:after="120"/>
      </w:pPr>
      <w:r w:rsidRPr="00353AEE">
        <w:rPr>
          <w:i/>
        </w:rPr>
        <w:t xml:space="preserve">Institute for </w:t>
      </w:r>
      <w:proofErr w:type="spellStart"/>
      <w:r w:rsidRPr="00353AEE">
        <w:rPr>
          <w:i/>
        </w:rPr>
        <w:t>Photogrammetry</w:t>
      </w:r>
      <w:proofErr w:type="spellEnd"/>
      <w:r w:rsidRPr="00353AEE">
        <w:rPr>
          <w:i/>
        </w:rPr>
        <w:t xml:space="preserve"> &amp; Remote Sensing, TU Dresden, </w:t>
      </w:r>
      <w:proofErr w:type="spellStart"/>
      <w:r w:rsidRPr="00353AEE">
        <w:rPr>
          <w:i/>
        </w:rPr>
        <w:t>Helmholtzstr</w:t>
      </w:r>
      <w:proofErr w:type="spellEnd"/>
      <w:r w:rsidRPr="00353AEE">
        <w:rPr>
          <w:i/>
        </w:rPr>
        <w:t>. 10, 01069 Dresden, Germany</w:t>
      </w:r>
    </w:p>
    <w:p w:rsidR="00F1217A" w:rsidRPr="00353AEE" w:rsidRDefault="00241FF5" w:rsidP="004B1B4D">
      <w:pPr>
        <w:pStyle w:val="PRec-Author"/>
        <w:spacing w:after="60"/>
        <w:rPr>
          <w:i/>
        </w:rPr>
      </w:pPr>
      <w:r w:rsidRPr="00353AEE">
        <w:t>Christian Kehl (chke</w:t>
      </w:r>
      <w:hyperlink r:id="rId8" w:history="1">
        <w:r w:rsidRPr="00353AEE">
          <w:rPr>
            <w:rStyle w:val="Hyperlink"/>
            <w:color w:val="auto"/>
            <w:u w:val="none"/>
          </w:rPr>
          <w:t>@d</w:t>
        </w:r>
      </w:hyperlink>
      <w:r w:rsidRPr="00353AEE">
        <w:t>tu.dk)</w:t>
      </w:r>
    </w:p>
    <w:p w:rsidR="00F1217A" w:rsidRDefault="00241FF5" w:rsidP="004B1B4D">
      <w:pPr>
        <w:pStyle w:val="PRec-Author"/>
        <w:spacing w:after="120"/>
        <w:rPr>
          <w:i/>
        </w:rPr>
      </w:pPr>
      <w:proofErr w:type="spellStart"/>
      <w:r w:rsidRPr="00353AEE">
        <w:rPr>
          <w:i/>
        </w:rPr>
        <w:t>Danmarks</w:t>
      </w:r>
      <w:proofErr w:type="spellEnd"/>
      <w:r w:rsidRPr="00353AEE">
        <w:rPr>
          <w:i/>
        </w:rPr>
        <w:t xml:space="preserve"> </w:t>
      </w:r>
      <w:proofErr w:type="spellStart"/>
      <w:r w:rsidRPr="00353AEE">
        <w:rPr>
          <w:i/>
        </w:rPr>
        <w:t>Tekniske</w:t>
      </w:r>
      <w:proofErr w:type="spellEnd"/>
      <w:r w:rsidRPr="00353AEE">
        <w:rPr>
          <w:i/>
        </w:rPr>
        <w:t xml:space="preserve"> </w:t>
      </w:r>
      <w:proofErr w:type="spellStart"/>
      <w:r w:rsidRPr="00353AEE">
        <w:rPr>
          <w:i/>
        </w:rPr>
        <w:t>Universitet</w:t>
      </w:r>
      <w:proofErr w:type="spellEnd"/>
      <w:r w:rsidRPr="00353AEE">
        <w:rPr>
          <w:i/>
        </w:rPr>
        <w:t xml:space="preserve">, DTU Compute, Richard </w:t>
      </w:r>
      <w:proofErr w:type="spellStart"/>
      <w:r w:rsidRPr="00353AEE">
        <w:rPr>
          <w:i/>
        </w:rPr>
        <w:t>Petersens</w:t>
      </w:r>
      <w:proofErr w:type="spellEnd"/>
      <w:r w:rsidRPr="00353AEE">
        <w:rPr>
          <w:i/>
        </w:rPr>
        <w:t xml:space="preserve"> </w:t>
      </w:r>
      <w:proofErr w:type="spellStart"/>
      <w:r w:rsidRPr="00353AEE">
        <w:rPr>
          <w:i/>
        </w:rPr>
        <w:t>Plads</w:t>
      </w:r>
      <w:proofErr w:type="spellEnd"/>
      <w:r w:rsidRPr="00353AEE">
        <w:rPr>
          <w:i/>
        </w:rPr>
        <w:t xml:space="preserve">, Building 324, 2800 </w:t>
      </w:r>
      <w:proofErr w:type="spellStart"/>
      <w:r w:rsidRPr="00353AEE">
        <w:rPr>
          <w:i/>
        </w:rPr>
        <w:t>Kongens</w:t>
      </w:r>
      <w:proofErr w:type="spellEnd"/>
      <w:r w:rsidRPr="00353AEE">
        <w:rPr>
          <w:i/>
        </w:rPr>
        <w:t xml:space="preserve"> </w:t>
      </w:r>
      <w:proofErr w:type="spellStart"/>
      <w:r w:rsidRPr="00353AEE">
        <w:rPr>
          <w:i/>
        </w:rPr>
        <w:t>Lyngby</w:t>
      </w:r>
      <w:proofErr w:type="spellEnd"/>
      <w:r w:rsidRPr="00353AEE">
        <w:rPr>
          <w:i/>
        </w:rPr>
        <w:t>, Denmark</w:t>
      </w:r>
    </w:p>
    <w:p w:rsidR="00BA37E0" w:rsidRDefault="00BA37E0" w:rsidP="004B1B4D">
      <w:pPr>
        <w:pStyle w:val="PRec-Author"/>
        <w:spacing w:after="60"/>
        <w:rPr>
          <w:i/>
        </w:rPr>
      </w:pPr>
      <w:r w:rsidRPr="00B67D9D">
        <w:t>Simon J. Buckley (</w:t>
      </w:r>
      <w:hyperlink r:id="rId9" w:history="1">
        <w:r w:rsidRPr="00B67D9D">
          <w:t>Simon.Buckley@uni.no</w:t>
        </w:r>
      </w:hyperlink>
      <w:r w:rsidRPr="00B67D9D">
        <w:t>)</w:t>
      </w:r>
    </w:p>
    <w:p w:rsidR="00BA37E0" w:rsidRPr="00353AEE" w:rsidRDefault="00BA37E0" w:rsidP="004B1B4D">
      <w:pPr>
        <w:pStyle w:val="PRec-Author"/>
        <w:spacing w:after="120"/>
      </w:pPr>
      <w:proofErr w:type="spellStart"/>
      <w:r>
        <w:rPr>
          <w:i/>
        </w:rPr>
        <w:t>Uni</w:t>
      </w:r>
      <w:proofErr w:type="spellEnd"/>
      <w:r>
        <w:rPr>
          <w:i/>
        </w:rPr>
        <w:t xml:space="preserve"> Research AS CIPR, </w:t>
      </w:r>
      <w:proofErr w:type="spellStart"/>
      <w:r>
        <w:rPr>
          <w:i/>
        </w:rPr>
        <w:t>Nygårdsgaten</w:t>
      </w:r>
      <w:proofErr w:type="spellEnd"/>
      <w:r>
        <w:rPr>
          <w:i/>
        </w:rPr>
        <w:t xml:space="preserve"> 112, 5008 Bergen, Norway</w:t>
      </w:r>
    </w:p>
    <w:p w:rsidR="00F1217A" w:rsidRPr="00353AEE" w:rsidRDefault="00241FF5" w:rsidP="004B1B4D">
      <w:pPr>
        <w:pStyle w:val="PRec-Affiliation"/>
        <w:jc w:val="left"/>
      </w:pPr>
      <w:r w:rsidRPr="00353AEE">
        <w:t xml:space="preserve">* </w:t>
      </w:r>
      <w:r w:rsidRPr="00353AEE">
        <w:rPr>
          <w:szCs w:val="16"/>
        </w:rPr>
        <w:t>Corresponding author</w:t>
      </w:r>
    </w:p>
    <w:p w:rsidR="00F1217A" w:rsidRPr="00E21FB0" w:rsidRDefault="00241FF5" w:rsidP="004B1B4D">
      <w:pPr>
        <w:pStyle w:val="PRec-Abstractheader"/>
      </w:pPr>
      <w:r w:rsidRPr="00E21FB0">
        <w:t>Abstract</w:t>
      </w:r>
    </w:p>
    <w:p w:rsidR="00136378" w:rsidRPr="00C6303E" w:rsidRDefault="00A26373" w:rsidP="004B1B4D">
      <w:pPr>
        <w:pStyle w:val="PRec-Abstractheader"/>
        <w:ind w:right="312" w:firstLine="397"/>
        <w:jc w:val="both"/>
      </w:pPr>
      <w:proofErr w:type="spellStart"/>
      <w:r w:rsidRPr="00353AEE">
        <w:t>Thanks</w:t>
      </w:r>
      <w:proofErr w:type="spellEnd"/>
      <w:r w:rsidRPr="00353AEE">
        <w:t xml:space="preserve"> to the </w:t>
      </w:r>
      <w:proofErr w:type="spellStart"/>
      <w:r w:rsidR="00A50A17">
        <w:t>rapid</w:t>
      </w:r>
      <w:proofErr w:type="spellEnd"/>
      <w:r w:rsidRPr="00353AEE">
        <w:t xml:space="preserve"> </w:t>
      </w:r>
      <w:proofErr w:type="spellStart"/>
      <w:r w:rsidRPr="00353AEE">
        <w:t>technological</w:t>
      </w:r>
      <w:proofErr w:type="spellEnd"/>
      <w:r w:rsidRPr="00353AEE">
        <w:t xml:space="preserve"> </w:t>
      </w:r>
      <w:proofErr w:type="spellStart"/>
      <w:r w:rsidRPr="00353AEE">
        <w:t>progress</w:t>
      </w:r>
      <w:proofErr w:type="spellEnd"/>
      <w:r w:rsidRPr="00353AEE">
        <w:t xml:space="preserve"> </w:t>
      </w:r>
      <w:r w:rsidR="00A50A17">
        <w:t>made to</w:t>
      </w:r>
      <w:r w:rsidRPr="00353AEE">
        <w:t xml:space="preserve"> mobile </w:t>
      </w:r>
      <w:proofErr w:type="spellStart"/>
      <w:r w:rsidRPr="00353AEE">
        <w:t>devices</w:t>
      </w:r>
      <w:proofErr w:type="spellEnd"/>
      <w:r w:rsidRPr="00353AEE">
        <w:t>,</w:t>
      </w:r>
      <w:r w:rsidR="00136378" w:rsidRPr="00353AEE">
        <w:t xml:space="preserve"> </w:t>
      </w:r>
      <w:proofErr w:type="spellStart"/>
      <w:r w:rsidR="00136378" w:rsidRPr="00353AEE">
        <w:t>smartphones</w:t>
      </w:r>
      <w:proofErr w:type="spellEnd"/>
      <w:r w:rsidR="00136378" w:rsidRPr="00353AEE">
        <w:t xml:space="preserve"> </w:t>
      </w:r>
      <w:r w:rsidR="00A50A17">
        <w:t xml:space="preserve">are </w:t>
      </w:r>
      <w:proofErr w:type="spellStart"/>
      <w:r w:rsidR="00A50A17">
        <w:t>increasingly</w:t>
      </w:r>
      <w:proofErr w:type="spellEnd"/>
      <w:r w:rsidR="00A50A17">
        <w:t xml:space="preserve"> </w:t>
      </w:r>
      <w:proofErr w:type="spellStart"/>
      <w:r w:rsidR="00A50A17">
        <w:t>valuable</w:t>
      </w:r>
      <w:proofErr w:type="spellEnd"/>
      <w:r w:rsidR="00A50A17">
        <w:t xml:space="preserve"> for </w:t>
      </w:r>
      <w:proofErr w:type="spellStart"/>
      <w:r w:rsidR="00A50A17">
        <w:t>performing</w:t>
      </w:r>
      <w:proofErr w:type="spellEnd"/>
      <w:r w:rsidR="00A50A17">
        <w:t xml:space="preserve"> science</w:t>
      </w:r>
      <w:r w:rsidR="007F0C44" w:rsidRPr="00353AEE">
        <w:t>.</w:t>
      </w:r>
      <w:r w:rsidR="00A50A17">
        <w:t xml:space="preserve"> </w:t>
      </w:r>
      <w:proofErr w:type="spellStart"/>
      <w:r w:rsidR="00A50A17">
        <w:t>T</w:t>
      </w:r>
      <w:r w:rsidR="007F0C44" w:rsidRPr="00353AEE">
        <w:t>hey</w:t>
      </w:r>
      <w:proofErr w:type="spellEnd"/>
      <w:r w:rsidR="007F0C44" w:rsidRPr="00353AEE">
        <w:t xml:space="preserve"> </w:t>
      </w:r>
      <w:proofErr w:type="spellStart"/>
      <w:r w:rsidR="007F0C44" w:rsidRPr="00353AEE">
        <w:t>can</w:t>
      </w:r>
      <w:proofErr w:type="spellEnd"/>
      <w:r w:rsidR="007F0C44" w:rsidRPr="00353AEE">
        <w:t xml:space="preserve"> serve as </w:t>
      </w:r>
      <w:proofErr w:type="spellStart"/>
      <w:r w:rsidR="007F0C44" w:rsidRPr="00353AEE">
        <w:t>p</w:t>
      </w:r>
      <w:r w:rsidR="00136378" w:rsidRPr="00353AEE">
        <w:t>hotogrammetric</w:t>
      </w:r>
      <w:proofErr w:type="spellEnd"/>
      <w:r w:rsidR="00136378" w:rsidRPr="00353AEE">
        <w:t xml:space="preserve"> </w:t>
      </w:r>
      <w:proofErr w:type="spellStart"/>
      <w:r w:rsidR="00136378" w:rsidRPr="00353AEE">
        <w:t>measurement</w:t>
      </w:r>
      <w:proofErr w:type="spellEnd"/>
      <w:r w:rsidR="00136378" w:rsidRPr="00353AEE">
        <w:t xml:space="preserve"> </w:t>
      </w:r>
      <w:proofErr w:type="spellStart"/>
      <w:r w:rsidR="00136378" w:rsidRPr="00353AEE">
        <w:t>devices</w:t>
      </w:r>
      <w:proofErr w:type="spellEnd"/>
      <w:r w:rsidR="007F0C44" w:rsidRPr="00353AEE">
        <w:t xml:space="preserve"> due to </w:t>
      </w:r>
      <w:proofErr w:type="spellStart"/>
      <w:r w:rsidR="007F0C44" w:rsidRPr="00353AEE">
        <w:t>inbuilt</w:t>
      </w:r>
      <w:proofErr w:type="spellEnd"/>
      <w:r w:rsidR="007F0C44" w:rsidRPr="00353AEE">
        <w:t xml:space="preserve"> cameras, </w:t>
      </w:r>
      <w:proofErr w:type="spellStart"/>
      <w:r w:rsidR="00136378" w:rsidRPr="00353AEE">
        <w:t>sensors</w:t>
      </w:r>
      <w:proofErr w:type="spellEnd"/>
      <w:r w:rsidR="00136378" w:rsidRPr="00353AEE">
        <w:t xml:space="preserve"> for orientation and position </w:t>
      </w:r>
      <w:proofErr w:type="spellStart"/>
      <w:r w:rsidR="00136378" w:rsidRPr="00E21FB0">
        <w:t>assessment</w:t>
      </w:r>
      <w:proofErr w:type="spellEnd"/>
      <w:r w:rsidR="007F0C44" w:rsidRPr="00353AEE">
        <w:t xml:space="preserve">, as </w:t>
      </w:r>
      <w:proofErr w:type="spellStart"/>
      <w:r w:rsidR="007F0C44" w:rsidRPr="00353AEE">
        <w:t>well</w:t>
      </w:r>
      <w:proofErr w:type="spellEnd"/>
      <w:r w:rsidR="007F0C44" w:rsidRPr="00353AEE">
        <w:t xml:space="preserve"> as </w:t>
      </w:r>
      <w:proofErr w:type="spellStart"/>
      <w:r w:rsidR="007F0C44" w:rsidRPr="00353AEE">
        <w:t>powerful</w:t>
      </w:r>
      <w:proofErr w:type="spellEnd"/>
      <w:r w:rsidR="00136378" w:rsidRPr="00353AEE">
        <w:t xml:space="preserve"> </w:t>
      </w:r>
      <w:proofErr w:type="spellStart"/>
      <w:r w:rsidR="00136378" w:rsidRPr="00353AEE">
        <w:t>processing</w:t>
      </w:r>
      <w:proofErr w:type="spellEnd"/>
      <w:r w:rsidR="00136378" w:rsidRPr="00353AEE">
        <w:t xml:space="preserve"> </w:t>
      </w:r>
      <w:proofErr w:type="spellStart"/>
      <w:r w:rsidR="00136378" w:rsidRPr="00353AEE">
        <w:t>units</w:t>
      </w:r>
      <w:proofErr w:type="spellEnd"/>
      <w:r w:rsidR="007F0C44" w:rsidRPr="00353AEE">
        <w:t xml:space="preserve"> </w:t>
      </w:r>
      <w:proofErr w:type="spellStart"/>
      <w:r w:rsidR="00136378" w:rsidRPr="00353AEE">
        <w:t>allowing</w:t>
      </w:r>
      <w:proofErr w:type="spellEnd"/>
      <w:r w:rsidR="00136378" w:rsidRPr="00353AEE">
        <w:t xml:space="preserve"> </w:t>
      </w:r>
      <w:proofErr w:type="spellStart"/>
      <w:r w:rsidR="00136378" w:rsidRPr="00353AEE">
        <w:t>field</w:t>
      </w:r>
      <w:proofErr w:type="spellEnd"/>
      <w:r w:rsidR="00136378" w:rsidRPr="00353AEE">
        <w:t>-</w:t>
      </w:r>
      <w:proofErr w:type="spellStart"/>
      <w:r w:rsidR="00136378" w:rsidRPr="00353AEE">
        <w:t>based</w:t>
      </w:r>
      <w:proofErr w:type="spellEnd"/>
      <w:r w:rsidR="00136378" w:rsidRPr="00353AEE">
        <w:t xml:space="preserve"> data </w:t>
      </w:r>
      <w:r w:rsidR="007F0C44" w:rsidRPr="00353AEE">
        <w:t xml:space="preserve">acquisition and </w:t>
      </w:r>
      <w:proofErr w:type="spellStart"/>
      <w:r w:rsidR="00136378" w:rsidRPr="00353AEE">
        <w:t>processing</w:t>
      </w:r>
      <w:proofErr w:type="spellEnd"/>
      <w:r w:rsidR="00136378" w:rsidRPr="00353AEE">
        <w:t xml:space="preserve">. </w:t>
      </w:r>
      <w:r w:rsidR="00353AEE" w:rsidRPr="00353AEE">
        <w:t>Th</w:t>
      </w:r>
      <w:r w:rsidR="00353AEE">
        <w:t>is</w:t>
      </w:r>
      <w:r w:rsidR="00353AEE" w:rsidRPr="00353AEE">
        <w:t xml:space="preserve"> </w:t>
      </w:r>
      <w:proofErr w:type="spellStart"/>
      <w:r w:rsidR="00136378" w:rsidRPr="00353AEE">
        <w:t>paper</w:t>
      </w:r>
      <w:proofErr w:type="spellEnd"/>
      <w:r w:rsidR="00136378" w:rsidRPr="00353AEE">
        <w:t xml:space="preserve"> </w:t>
      </w:r>
      <w:proofErr w:type="spellStart"/>
      <w:r w:rsidR="00136378" w:rsidRPr="00353AEE">
        <w:t>outlines</w:t>
      </w:r>
      <w:proofErr w:type="spellEnd"/>
      <w:r w:rsidR="00136378" w:rsidRPr="00353AEE">
        <w:t xml:space="preserve"> </w:t>
      </w:r>
      <w:proofErr w:type="spellStart"/>
      <w:r w:rsidR="00136378" w:rsidRPr="00353AEE">
        <w:t>two</w:t>
      </w:r>
      <w:proofErr w:type="spellEnd"/>
      <w:r w:rsidR="007F0C44" w:rsidRPr="00353AEE">
        <w:t xml:space="preserve"> </w:t>
      </w:r>
      <w:proofErr w:type="spellStart"/>
      <w:r w:rsidR="007F0C44" w:rsidRPr="00353AEE">
        <w:t>photogrammetric</w:t>
      </w:r>
      <w:proofErr w:type="spellEnd"/>
      <w:r w:rsidR="00136378" w:rsidRPr="00353AEE">
        <w:t xml:space="preserve"> </w:t>
      </w:r>
      <w:r w:rsidR="001A3C0F" w:rsidRPr="00353AEE">
        <w:t>(</w:t>
      </w:r>
      <w:proofErr w:type="spellStart"/>
      <w:r w:rsidR="001A3C0F" w:rsidRPr="00353AEE">
        <w:t>Android</w:t>
      </w:r>
      <w:proofErr w:type="spellEnd"/>
      <w:r w:rsidR="001A3C0F" w:rsidRPr="00353AEE">
        <w:t xml:space="preserve">) </w:t>
      </w:r>
      <w:r w:rsidR="00136378" w:rsidRPr="00353AEE">
        <w:t xml:space="preserve">applications for </w:t>
      </w:r>
      <w:proofErr w:type="spellStart"/>
      <w:r w:rsidR="00A50A17">
        <w:t>annotating</w:t>
      </w:r>
      <w:proofErr w:type="spellEnd"/>
      <w:r w:rsidR="00136378" w:rsidRPr="00353AEE">
        <w:t xml:space="preserve"> </w:t>
      </w:r>
      <w:r w:rsidR="007F0C44" w:rsidRPr="00353AEE">
        <w:t xml:space="preserve">3D </w:t>
      </w:r>
      <w:proofErr w:type="spellStart"/>
      <w:r w:rsidR="007F0C44" w:rsidRPr="00353AEE">
        <w:t>object</w:t>
      </w:r>
      <w:r w:rsidR="00A50A17">
        <w:t>s</w:t>
      </w:r>
      <w:proofErr w:type="spellEnd"/>
      <w:r w:rsidR="00136378" w:rsidRPr="00353AEE">
        <w:t xml:space="preserve"> </w:t>
      </w:r>
      <w:r w:rsidR="00353AEE">
        <w:t>via</w:t>
      </w:r>
      <w:r w:rsidR="00353AEE" w:rsidRPr="00353AEE">
        <w:t xml:space="preserve"> </w:t>
      </w:r>
      <w:r w:rsidR="00136378" w:rsidRPr="00353AEE">
        <w:t>2D image data</w:t>
      </w:r>
      <w:r w:rsidR="007F0C44" w:rsidRPr="00353AEE">
        <w:t xml:space="preserve"> in </w:t>
      </w:r>
      <w:proofErr w:type="spellStart"/>
      <w:r w:rsidR="007F0C44" w:rsidRPr="00353AEE">
        <w:t>geo</w:t>
      </w:r>
      <w:r w:rsidR="00353AEE">
        <w:t>logy</w:t>
      </w:r>
      <w:proofErr w:type="spellEnd"/>
      <w:r w:rsidR="00353AEE" w:rsidRPr="00353AEE">
        <w:t xml:space="preserve"> </w:t>
      </w:r>
      <w:r w:rsidR="007F0C44" w:rsidRPr="00353AEE">
        <w:t xml:space="preserve">and </w:t>
      </w:r>
      <w:proofErr w:type="spellStart"/>
      <w:r w:rsidR="007F0C44" w:rsidRPr="00353AEE">
        <w:t>hydrology</w:t>
      </w:r>
      <w:proofErr w:type="spellEnd"/>
      <w:r w:rsidR="00136378" w:rsidRPr="00353AEE">
        <w:t xml:space="preserve">. </w:t>
      </w:r>
      <w:r w:rsidR="00A50A17">
        <w:t>Relevant</w:t>
      </w:r>
      <w:r w:rsidR="001A3C0F" w:rsidRPr="00353AEE">
        <w:t xml:space="preserve"> </w:t>
      </w:r>
      <w:proofErr w:type="spellStart"/>
      <w:r w:rsidR="001A3C0F" w:rsidRPr="00353AEE">
        <w:t>approaches</w:t>
      </w:r>
      <w:proofErr w:type="spellEnd"/>
      <w:r w:rsidR="001A3C0F" w:rsidRPr="00353AEE">
        <w:t xml:space="preserve"> </w:t>
      </w:r>
      <w:r w:rsidR="007F0C44" w:rsidRPr="00353AEE">
        <w:t xml:space="preserve">for the </w:t>
      </w:r>
      <w:proofErr w:type="spellStart"/>
      <w:r w:rsidR="007F0C44" w:rsidRPr="00353AEE">
        <w:t>field</w:t>
      </w:r>
      <w:proofErr w:type="spellEnd"/>
      <w:r w:rsidR="007F0C44" w:rsidRPr="00353AEE">
        <w:t>-</w:t>
      </w:r>
      <w:proofErr w:type="spellStart"/>
      <w:r w:rsidR="007F0C44" w:rsidRPr="00353AEE">
        <w:t>based</w:t>
      </w:r>
      <w:proofErr w:type="spellEnd"/>
      <w:r w:rsidR="007F0C44" w:rsidRPr="00353AEE">
        <w:t xml:space="preserve"> </w:t>
      </w:r>
      <w:r w:rsidR="00136378" w:rsidRPr="00353AEE">
        <w:t xml:space="preserve">registration of 3D </w:t>
      </w:r>
      <w:proofErr w:type="spellStart"/>
      <w:ins w:id="6" w:author="ms699852" w:date="2018-05-11T21:45:00Z">
        <w:r w:rsidR="007351AE" w:rsidRPr="007351AE">
          <w:t>representations</w:t>
        </w:r>
        <w:proofErr w:type="spellEnd"/>
        <w:r w:rsidR="007351AE" w:rsidRPr="007351AE">
          <w:t xml:space="preserve"> </w:t>
        </w:r>
      </w:ins>
      <w:del w:id="7" w:author="ms699852" w:date="2018-05-11T21:45:00Z">
        <w:r w:rsidR="00A50A17" w:rsidDel="007351AE">
          <w:delText>geometry</w:delText>
        </w:r>
        <w:r w:rsidR="00136378" w:rsidRPr="00353AEE" w:rsidDel="007351AE">
          <w:delText xml:space="preserve"> </w:delText>
        </w:r>
      </w:del>
      <w:r w:rsidR="007F0C44" w:rsidRPr="00353AEE">
        <w:t>and</w:t>
      </w:r>
      <w:r w:rsidR="001A3C0F" w:rsidRPr="00353AEE">
        <w:t xml:space="preserve"> 2D </w:t>
      </w:r>
      <w:proofErr w:type="spellStart"/>
      <w:r w:rsidR="007F0C44" w:rsidRPr="00353AEE">
        <w:t>smartphone</w:t>
      </w:r>
      <w:proofErr w:type="spellEnd"/>
      <w:r w:rsidR="007F0C44" w:rsidRPr="00353AEE">
        <w:t xml:space="preserve"> images</w:t>
      </w:r>
      <w:r w:rsidR="001A3C0F" w:rsidRPr="00353AEE">
        <w:t xml:space="preserve"> are </w:t>
      </w:r>
      <w:proofErr w:type="spellStart"/>
      <w:r w:rsidR="001A3C0F" w:rsidRPr="00353AEE">
        <w:t>explained</w:t>
      </w:r>
      <w:proofErr w:type="spellEnd"/>
      <w:r w:rsidR="00A50A17">
        <w:t xml:space="preserve">, </w:t>
      </w:r>
      <w:proofErr w:type="spellStart"/>
      <w:r w:rsidR="00A50A17">
        <w:t>based</w:t>
      </w:r>
      <w:proofErr w:type="spellEnd"/>
      <w:r w:rsidR="00A50A17">
        <w:t xml:space="preserve"> on </w:t>
      </w:r>
      <w:proofErr w:type="spellStart"/>
      <w:r w:rsidR="00A50A17">
        <w:t>required</w:t>
      </w:r>
      <w:proofErr w:type="spellEnd"/>
      <w:r w:rsidR="00A50A17">
        <w:t xml:space="preserve"> </w:t>
      </w:r>
      <w:r w:rsidR="001A3C0F" w:rsidRPr="00353AEE">
        <w:t>information about camera</w:t>
      </w:r>
      <w:r w:rsidR="007F0C44" w:rsidRPr="00353AEE">
        <w:t>s’</w:t>
      </w:r>
      <w:r w:rsidR="001A3C0F" w:rsidRPr="00353AEE">
        <w:t xml:space="preserve"> </w:t>
      </w:r>
      <w:proofErr w:type="spellStart"/>
      <w:r w:rsidR="001A3C0F" w:rsidRPr="00353AEE">
        <w:t>intrinsic</w:t>
      </w:r>
      <w:proofErr w:type="spellEnd"/>
      <w:r w:rsidR="001A3C0F" w:rsidRPr="00353AEE">
        <w:t xml:space="preserve"> and</w:t>
      </w:r>
      <w:r w:rsidR="00A50A17">
        <w:t xml:space="preserve"> </w:t>
      </w:r>
      <w:proofErr w:type="spellStart"/>
      <w:r w:rsidR="00A50A17">
        <w:t>extrinsic</w:t>
      </w:r>
      <w:proofErr w:type="spellEnd"/>
      <w:r w:rsidR="00A50A17">
        <w:t xml:space="preserve"> </w:t>
      </w:r>
      <w:proofErr w:type="spellStart"/>
      <w:r w:rsidR="00A50A17">
        <w:t>parameters</w:t>
      </w:r>
      <w:proofErr w:type="spellEnd"/>
      <w:r w:rsidR="00A50A17">
        <w:t xml:space="preserve"> </w:t>
      </w:r>
      <w:proofErr w:type="spellStart"/>
      <w:r w:rsidR="00A50A17">
        <w:t>including</w:t>
      </w:r>
      <w:proofErr w:type="spellEnd"/>
      <w:r w:rsidR="00A50A17">
        <w:t xml:space="preserve"> the investigation of </w:t>
      </w:r>
      <w:proofErr w:type="spellStart"/>
      <w:r w:rsidR="007F0C44" w:rsidRPr="00353AEE">
        <w:t>different</w:t>
      </w:r>
      <w:proofErr w:type="spellEnd"/>
      <w:r w:rsidR="007F0C44" w:rsidRPr="00353AEE">
        <w:t xml:space="preserve"> </w:t>
      </w:r>
      <w:proofErr w:type="spellStart"/>
      <w:r w:rsidR="00A50A17">
        <w:t>sensor</w:t>
      </w:r>
      <w:proofErr w:type="spellEnd"/>
      <w:r w:rsidR="00A50A17">
        <w:t xml:space="preserve"> fusion </w:t>
      </w:r>
      <w:proofErr w:type="spellStart"/>
      <w:r w:rsidR="007F0C44" w:rsidRPr="00353AEE">
        <w:t>algorithms</w:t>
      </w:r>
      <w:proofErr w:type="spellEnd"/>
      <w:r w:rsidR="001A3C0F" w:rsidRPr="00353AEE">
        <w:t>.</w:t>
      </w:r>
      <w:r w:rsidR="007F0C44" w:rsidRPr="00353AEE">
        <w:t xml:space="preserve"> </w:t>
      </w:r>
      <w:proofErr w:type="spellStart"/>
      <w:r w:rsidR="001A3C0F" w:rsidRPr="00353AEE">
        <w:t>Considering</w:t>
      </w:r>
      <w:proofErr w:type="spellEnd"/>
      <w:r w:rsidR="001A3C0F" w:rsidRPr="00353AEE">
        <w:t xml:space="preserve"> the use of mobile </w:t>
      </w:r>
      <w:proofErr w:type="spellStart"/>
      <w:r w:rsidR="001A3C0F" w:rsidRPr="00353AEE">
        <w:t>devices</w:t>
      </w:r>
      <w:proofErr w:type="spellEnd"/>
      <w:r w:rsidR="001A3C0F" w:rsidRPr="00353AEE">
        <w:t xml:space="preserve"> for </w:t>
      </w:r>
      <w:proofErr w:type="spellStart"/>
      <w:r w:rsidR="001A3C0F" w:rsidRPr="00353AEE">
        <w:t>field</w:t>
      </w:r>
      <w:proofErr w:type="spellEnd"/>
      <w:r w:rsidR="001A3C0F" w:rsidRPr="00353AEE">
        <w:t>-</w:t>
      </w:r>
      <w:proofErr w:type="spellStart"/>
      <w:r w:rsidR="001A3C0F" w:rsidRPr="00353AEE">
        <w:t>based</w:t>
      </w:r>
      <w:proofErr w:type="spellEnd"/>
      <w:r w:rsidR="001A3C0F" w:rsidRPr="00353AEE">
        <w:t xml:space="preserve"> </w:t>
      </w:r>
      <w:proofErr w:type="spellStart"/>
      <w:r w:rsidR="001A3C0F" w:rsidRPr="00353AEE">
        <w:t>work</w:t>
      </w:r>
      <w:proofErr w:type="spellEnd"/>
      <w:r w:rsidR="001A3C0F" w:rsidRPr="00353AEE">
        <w:t xml:space="preserve">, the power </w:t>
      </w:r>
      <w:proofErr w:type="spellStart"/>
      <w:r w:rsidR="001A3C0F" w:rsidRPr="00353AEE">
        <w:t>consumption</w:t>
      </w:r>
      <w:proofErr w:type="spellEnd"/>
      <w:r w:rsidR="001A3C0F" w:rsidRPr="00353AEE">
        <w:t xml:space="preserve"> </w:t>
      </w:r>
      <w:proofErr w:type="spellStart"/>
      <w:r w:rsidR="001A3C0F" w:rsidRPr="00353AEE">
        <w:t>is</w:t>
      </w:r>
      <w:proofErr w:type="spellEnd"/>
      <w:r w:rsidR="001A3C0F" w:rsidRPr="00353AEE">
        <w:t xml:space="preserve"> a </w:t>
      </w:r>
      <w:proofErr w:type="spellStart"/>
      <w:r w:rsidR="001A3C0F" w:rsidRPr="00353AEE">
        <w:t>significant</w:t>
      </w:r>
      <w:proofErr w:type="spellEnd"/>
      <w:r w:rsidR="001A3C0F" w:rsidRPr="00353AEE">
        <w:t xml:space="preserve"> </w:t>
      </w:r>
      <w:proofErr w:type="spellStart"/>
      <w:r w:rsidR="001A3C0F" w:rsidRPr="00353AEE">
        <w:t>metric</w:t>
      </w:r>
      <w:proofErr w:type="spellEnd"/>
      <w:r w:rsidR="001A3C0F" w:rsidRPr="00353AEE">
        <w:t xml:space="preserve">. </w:t>
      </w:r>
      <w:proofErr w:type="spellStart"/>
      <w:r w:rsidR="001A3C0F" w:rsidRPr="00353AEE">
        <w:t>Thus</w:t>
      </w:r>
      <w:proofErr w:type="spellEnd"/>
      <w:r w:rsidR="001A3C0F" w:rsidRPr="00353AEE">
        <w:t xml:space="preserve">, </w:t>
      </w:r>
      <w:proofErr w:type="spellStart"/>
      <w:r w:rsidR="001A3C0F" w:rsidRPr="00353AEE">
        <w:t>we</w:t>
      </w:r>
      <w:proofErr w:type="spellEnd"/>
      <w:r w:rsidR="00070EB7" w:rsidRPr="00353AEE">
        <w:t xml:space="preserve"> </w:t>
      </w:r>
      <w:proofErr w:type="spellStart"/>
      <w:r w:rsidR="00070EB7" w:rsidRPr="00353AEE">
        <w:t>investigate</w:t>
      </w:r>
      <w:proofErr w:type="spellEnd"/>
      <w:r w:rsidR="00070EB7" w:rsidRPr="00353AEE">
        <w:t xml:space="preserve"> </w:t>
      </w:r>
      <w:proofErr w:type="spellStart"/>
      <w:r w:rsidR="00353AEE">
        <w:t>field</w:t>
      </w:r>
      <w:proofErr w:type="spellEnd"/>
      <w:r w:rsidR="00353AEE">
        <w:t xml:space="preserve"> </w:t>
      </w:r>
      <w:proofErr w:type="spellStart"/>
      <w:r w:rsidR="00353AEE">
        <w:t>operation</w:t>
      </w:r>
      <w:proofErr w:type="spellEnd"/>
      <w:r w:rsidR="00353AEE">
        <w:t xml:space="preserve"> times</w:t>
      </w:r>
      <w:r w:rsidR="00070EB7" w:rsidRPr="00353AEE">
        <w:t xml:space="preserve"> </w:t>
      </w:r>
      <w:r w:rsidR="00353AEE">
        <w:t>for</w:t>
      </w:r>
      <w:r w:rsidR="00353AEE" w:rsidRPr="00353AEE">
        <w:t xml:space="preserve"> </w:t>
      </w:r>
      <w:proofErr w:type="spellStart"/>
      <w:r w:rsidR="007F0C44" w:rsidRPr="00353AEE">
        <w:t>b</w:t>
      </w:r>
      <w:r w:rsidR="007F0C44" w:rsidRPr="00E47713">
        <w:rPr>
          <w:color w:val="000000" w:themeColor="text1"/>
        </w:rPr>
        <w:t>oth</w:t>
      </w:r>
      <w:proofErr w:type="spellEnd"/>
      <w:r w:rsidR="007F0C44" w:rsidRPr="00E47713">
        <w:rPr>
          <w:color w:val="000000" w:themeColor="text1"/>
        </w:rPr>
        <w:t xml:space="preserve"> </w:t>
      </w:r>
      <w:proofErr w:type="spellStart"/>
      <w:r w:rsidR="007F0C44" w:rsidRPr="00E47713">
        <w:rPr>
          <w:color w:val="000000" w:themeColor="text1"/>
        </w:rPr>
        <w:t>apps</w:t>
      </w:r>
      <w:proofErr w:type="spellEnd"/>
      <w:r w:rsidR="007F0C44" w:rsidRPr="00E47713">
        <w:rPr>
          <w:color w:val="000000" w:themeColor="text1"/>
        </w:rPr>
        <w:t xml:space="preserve"> </w:t>
      </w:r>
      <w:proofErr w:type="spellStart"/>
      <w:r w:rsidR="00353AEE" w:rsidRPr="00E47713">
        <w:rPr>
          <w:color w:val="000000" w:themeColor="text1"/>
        </w:rPr>
        <w:t>with</w:t>
      </w:r>
      <w:proofErr w:type="spellEnd"/>
      <w:r w:rsidR="00353AEE" w:rsidRPr="00E47713">
        <w:rPr>
          <w:color w:val="000000" w:themeColor="text1"/>
        </w:rPr>
        <w:t xml:space="preserve"> respect to</w:t>
      </w:r>
      <w:r w:rsidR="007F0C44" w:rsidRPr="00E47713">
        <w:rPr>
          <w:color w:val="000000" w:themeColor="text1"/>
        </w:rPr>
        <w:t xml:space="preserve"> </w:t>
      </w:r>
      <w:r w:rsidR="001A3C0F" w:rsidRPr="00E47713">
        <w:rPr>
          <w:color w:val="000000" w:themeColor="text1"/>
        </w:rPr>
        <w:t>2D and 3D</w:t>
      </w:r>
      <w:r w:rsidR="007F0C44" w:rsidRPr="00E47713">
        <w:rPr>
          <w:color w:val="000000" w:themeColor="text1"/>
        </w:rPr>
        <w:t xml:space="preserve"> </w:t>
      </w:r>
      <w:r w:rsidR="004E5D24" w:rsidRPr="00E47713">
        <w:rPr>
          <w:color w:val="000000" w:themeColor="text1"/>
        </w:rPr>
        <w:t>data interaction modes</w:t>
      </w:r>
      <w:r w:rsidR="00070EB7" w:rsidRPr="00C6303E">
        <w:t xml:space="preserve">. In conclusion, </w:t>
      </w:r>
      <w:proofErr w:type="spellStart"/>
      <w:r w:rsidR="00070EB7" w:rsidRPr="00C6303E">
        <w:t>we</w:t>
      </w:r>
      <w:proofErr w:type="spellEnd"/>
      <w:r w:rsidR="00070EB7" w:rsidRPr="00C6303E">
        <w:t xml:space="preserve"> point out the </w:t>
      </w:r>
      <w:proofErr w:type="spellStart"/>
      <w:r w:rsidR="00070EB7" w:rsidRPr="00C6303E">
        <w:t>usability</w:t>
      </w:r>
      <w:proofErr w:type="spellEnd"/>
      <w:r w:rsidR="00070EB7" w:rsidRPr="00C6303E">
        <w:t xml:space="preserve"> of </w:t>
      </w:r>
      <w:proofErr w:type="spellStart"/>
      <w:r w:rsidR="00E47713" w:rsidRPr="00C6303E">
        <w:t>l</w:t>
      </w:r>
      <w:r w:rsidR="00070EB7" w:rsidRPr="00C6303E">
        <w:t>ow</w:t>
      </w:r>
      <w:proofErr w:type="spellEnd"/>
      <w:r w:rsidR="00070EB7" w:rsidRPr="00C6303E">
        <w:t>-</w:t>
      </w:r>
      <w:proofErr w:type="spellStart"/>
      <w:r w:rsidR="00070EB7" w:rsidRPr="00C6303E">
        <w:t>cost</w:t>
      </w:r>
      <w:proofErr w:type="spellEnd"/>
      <w:r w:rsidR="00070EB7" w:rsidRPr="00C6303E">
        <w:t xml:space="preserve"> </w:t>
      </w:r>
      <w:proofErr w:type="spellStart"/>
      <w:r w:rsidR="00E47713" w:rsidRPr="00C6303E">
        <w:t>smartphones</w:t>
      </w:r>
      <w:proofErr w:type="spellEnd"/>
      <w:r w:rsidR="00E47713" w:rsidRPr="00C6303E">
        <w:t xml:space="preserve"> for </w:t>
      </w:r>
      <w:proofErr w:type="spellStart"/>
      <w:r w:rsidR="00E47713" w:rsidRPr="00C6303E">
        <w:t>applied</w:t>
      </w:r>
      <w:proofErr w:type="spellEnd"/>
      <w:r w:rsidR="00E47713" w:rsidRPr="00C6303E">
        <w:t xml:space="preserve"> </w:t>
      </w:r>
      <w:proofErr w:type="spellStart"/>
      <w:r w:rsidR="00E47713" w:rsidRPr="00C6303E">
        <w:t>geosciences</w:t>
      </w:r>
      <w:proofErr w:type="spellEnd"/>
      <w:r w:rsidR="00E47713" w:rsidRPr="00C6303E">
        <w:t>.</w:t>
      </w:r>
    </w:p>
    <w:p w:rsidR="00F1217A" w:rsidRPr="00353AEE" w:rsidRDefault="00241FF5" w:rsidP="004B1B4D">
      <w:pPr>
        <w:pStyle w:val="PRec-Keywords"/>
        <w:ind w:right="0"/>
      </w:pPr>
      <w:r w:rsidRPr="00353AEE">
        <w:rPr>
          <w:smallCaps/>
        </w:rPr>
        <w:t>Keywords</w:t>
      </w:r>
      <w:r w:rsidRPr="00242235">
        <w:rPr>
          <w:smallCaps/>
          <w:color w:val="171717" w:themeColor="background2" w:themeShade="1A"/>
        </w:rPr>
        <w:t>:</w:t>
      </w:r>
      <w:r w:rsidRPr="00242235">
        <w:rPr>
          <w:color w:val="171717" w:themeColor="background2" w:themeShade="1A"/>
        </w:rPr>
        <w:t xml:space="preserve"> </w:t>
      </w:r>
      <w:proofErr w:type="spellStart"/>
      <w:r w:rsidR="00256604" w:rsidRPr="00242235">
        <w:rPr>
          <w:color w:val="171717" w:themeColor="background2" w:themeShade="1A"/>
        </w:rPr>
        <w:t>smartphone</w:t>
      </w:r>
      <w:proofErr w:type="spellEnd"/>
      <w:r w:rsidR="00256604" w:rsidRPr="00242235">
        <w:rPr>
          <w:color w:val="171717" w:themeColor="background2" w:themeShade="1A"/>
        </w:rPr>
        <w:t xml:space="preserve">, orientation, </w:t>
      </w:r>
      <w:proofErr w:type="spellStart"/>
      <w:r w:rsidR="00256604" w:rsidRPr="00242235">
        <w:rPr>
          <w:color w:val="171717" w:themeColor="background2" w:themeShade="1A"/>
        </w:rPr>
        <w:t>positioning</w:t>
      </w:r>
      <w:proofErr w:type="spellEnd"/>
      <w:r w:rsidR="00256604" w:rsidRPr="00242235">
        <w:rPr>
          <w:color w:val="171717" w:themeColor="background2" w:themeShade="1A"/>
        </w:rPr>
        <w:t xml:space="preserve">, </w:t>
      </w:r>
      <w:proofErr w:type="spellStart"/>
      <w:r w:rsidR="00256604" w:rsidRPr="00242235">
        <w:rPr>
          <w:color w:val="171717" w:themeColor="background2" w:themeShade="1A"/>
        </w:rPr>
        <w:t>hydrology</w:t>
      </w:r>
      <w:proofErr w:type="spellEnd"/>
      <w:r w:rsidR="00256604" w:rsidRPr="00242235">
        <w:rPr>
          <w:color w:val="171717" w:themeColor="background2" w:themeShade="1A"/>
        </w:rPr>
        <w:t xml:space="preserve">, </w:t>
      </w:r>
      <w:proofErr w:type="spellStart"/>
      <w:r w:rsidR="00256604" w:rsidRPr="00242235">
        <w:rPr>
          <w:color w:val="171717" w:themeColor="background2" w:themeShade="1A"/>
        </w:rPr>
        <w:t>geology</w:t>
      </w:r>
      <w:proofErr w:type="spellEnd"/>
      <w:r w:rsidR="00256604" w:rsidRPr="00242235">
        <w:rPr>
          <w:color w:val="171717" w:themeColor="background2" w:themeShade="1A"/>
        </w:rPr>
        <w:t xml:space="preserve">, </w:t>
      </w:r>
      <w:proofErr w:type="spellStart"/>
      <w:r w:rsidR="00C6303E" w:rsidRPr="00242235">
        <w:rPr>
          <w:color w:val="171717" w:themeColor="background2" w:themeShade="1A"/>
        </w:rPr>
        <w:t>outdoor</w:t>
      </w:r>
      <w:proofErr w:type="spellEnd"/>
      <w:r w:rsidR="00C6303E" w:rsidRPr="00242235">
        <w:rPr>
          <w:color w:val="171717" w:themeColor="background2" w:themeShade="1A"/>
        </w:rPr>
        <w:t xml:space="preserve"> </w:t>
      </w:r>
      <w:proofErr w:type="spellStart"/>
      <w:r w:rsidR="00C6303E" w:rsidRPr="00242235">
        <w:rPr>
          <w:color w:val="171717" w:themeColor="background2" w:themeShade="1A"/>
        </w:rPr>
        <w:t>usability</w:t>
      </w:r>
      <w:proofErr w:type="spellEnd"/>
      <w:r w:rsidR="00256604">
        <w:rPr>
          <w:color w:val="CC00CC"/>
        </w:rPr>
        <w:t xml:space="preserve"> </w:t>
      </w:r>
    </w:p>
    <w:p w:rsidR="0098414F" w:rsidRPr="00353AEE" w:rsidRDefault="00241FF5" w:rsidP="004B1B4D">
      <w:pPr>
        <w:pStyle w:val="PRec-Heading1"/>
      </w:pPr>
      <w:r w:rsidRPr="00353AEE">
        <w:t>Introduction</w:t>
      </w:r>
    </w:p>
    <w:p w:rsidR="0098414F" w:rsidRPr="00353AEE" w:rsidRDefault="0098414F" w:rsidP="004B1B4D">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documentation of field observations. In order to improve field </w:t>
      </w:r>
      <w:del w:id="8" w:author="Greenich Viper" w:date="2018-05-12T18:59:00Z">
        <w:r w:rsidRPr="00353AEE" w:rsidDel="00924BB2">
          <w:lastRenderedPageBreak/>
          <w:delText>study</w:delText>
        </w:r>
      </w:del>
      <w:ins w:id="9" w:author="Greenich Viper" w:date="2018-05-12T18:59:00Z">
        <w:r w:rsidR="00924BB2" w:rsidRPr="00353AEE">
          <w:t>stud</w:t>
        </w:r>
        <w:r w:rsidR="00924BB2">
          <w:t>ies</w:t>
        </w:r>
      </w:ins>
      <w:r w:rsidRPr="00353AEE">
        <w:t xml:space="preserve">, these domains now attempt employing mobile devices </w:t>
      </w:r>
      <w:r w:rsidR="004E5D24" w:rsidRPr="00353AEE">
        <w:t>a</w:t>
      </w:r>
      <w:r w:rsidR="004E5D24">
        <w:t>s</w:t>
      </w:r>
      <w:r w:rsidR="004E5D24" w:rsidRPr="00353AEE">
        <w:t xml:space="preserve"> </w:t>
      </w:r>
      <w:r w:rsidRPr="00353AEE">
        <w:t>digital field in</w:t>
      </w:r>
      <w:r w:rsidR="005C6DB3">
        <w:t>strument (</w:t>
      </w:r>
      <w:fldSimple w:instr=" REF _Ref512858866 \h  \* MERGEFORMAT ">
        <w:ins w:id="10" w:author="ms699852" w:date="2018-05-11T13:08:00Z">
          <w:r w:rsidR="008508D7" w:rsidRPr="00353AEE">
            <w:t xml:space="preserve">Fig. </w:t>
          </w:r>
          <w:r w:rsidR="008508D7">
            <w:rPr>
              <w:noProof/>
            </w:rPr>
            <w:t>1</w:t>
          </w:r>
        </w:ins>
        <w:del w:id="11" w:author="ms699852" w:date="2018-05-11T13:08:00Z">
          <w:r w:rsidR="00C85B3A" w:rsidRPr="00353AEE" w:rsidDel="008508D7">
            <w:delText xml:space="preserve">Fig. </w:delText>
          </w:r>
          <w:r w:rsidR="00C85B3A" w:rsidDel="008508D7">
            <w:rPr>
              <w:noProof/>
            </w:rPr>
            <w:delText>1</w:delText>
          </w:r>
        </w:del>
      </w:fldSimple>
      <w:r w:rsidR="005C6DB3">
        <w:t>).</w:t>
      </w:r>
    </w:p>
    <w:p w:rsidR="00355B20" w:rsidRPr="00353AEE" w:rsidRDefault="00355B20" w:rsidP="004B1B4D">
      <w:pPr>
        <w:pStyle w:val="Textkrper"/>
        <w:ind w:right="1218"/>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4B1B4D">
            <w:pPr>
              <w:rPr>
                <w:color w:val="000000"/>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4B1B4D">
            <w:pPr>
              <w:rPr>
                <w:noProof/>
              </w:rPr>
            </w:pPr>
          </w:p>
        </w:tc>
        <w:tc>
          <w:tcPr>
            <w:tcW w:w="0" w:type="auto"/>
            <w:shd w:val="clear" w:color="auto" w:fill="auto"/>
            <w:tcMar>
              <w:left w:w="0" w:type="dxa"/>
              <w:right w:w="0" w:type="dxa"/>
            </w:tcMar>
            <w:vAlign w:val="center"/>
          </w:tcPr>
          <w:p w:rsidR="000C42D5" w:rsidRPr="00353AEE" w:rsidRDefault="000C42D5" w:rsidP="004B1B4D">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4B1B4D">
      <w:pPr>
        <w:pStyle w:val="PRec-Figures"/>
        <w:rPr>
          <w:rFonts w:eastAsia="SimSun"/>
          <w:lang w:eastAsia="en-GB"/>
        </w:rPr>
      </w:pPr>
      <w:bookmarkStart w:id="12" w:name="_Ref512858866"/>
      <w:bookmarkStart w:id="13" w:name="_Hlk512497424"/>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proofErr w:type="gramStart"/>
      <w:r w:rsidR="008508D7">
        <w:rPr>
          <w:noProof/>
        </w:rPr>
        <w:t>1</w:t>
      </w:r>
      <w:r w:rsidR="003D37B6" w:rsidRPr="00353AEE">
        <w:fldChar w:fldCharType="end"/>
      </w:r>
      <w:bookmarkEnd w:id="12"/>
      <w:r w:rsidR="00423F74" w:rsidRPr="00353AEE">
        <w:rPr>
          <w:rFonts w:eastAsia="SimSun"/>
          <w:lang w:eastAsia="en-GB"/>
        </w:rPr>
        <w:t xml:space="preserve"> Illustrative examples</w:t>
      </w:r>
      <w:proofErr w:type="gramEnd"/>
      <w:r w:rsidR="00423F74" w:rsidRPr="00353AEE">
        <w:rPr>
          <w:rFonts w:eastAsia="SimSun"/>
          <w:lang w:eastAsia="en-GB"/>
        </w:rPr>
        <w:t xml:space="preserve"> for geological interpretation (a) and hydrological annotation (b).</w:t>
      </w:r>
      <w:bookmarkEnd w:id="13"/>
    </w:p>
    <w:p w:rsidR="00077C3E" w:rsidRPr="00353AEE" w:rsidRDefault="0098414F" w:rsidP="004B1B4D">
      <w:pPr>
        <w:pStyle w:val="PRec-MainText"/>
      </w:pPr>
      <w:proofErr w:type="spellStart"/>
      <w:r w:rsidRPr="00353AEE">
        <w:t>Geoscience</w:t>
      </w:r>
      <w:proofErr w:type="spellEnd"/>
      <w:r w:rsidRPr="00353AEE">
        <w:t xml:space="preserv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3D37B6" w:rsidRPr="00242235">
            <w:rPr>
              <w:color w:val="000000" w:themeColor="text1"/>
            </w:rPr>
            <w:fldChar w:fldCharType="begin"/>
          </w:r>
          <w:r w:rsidR="00242235" w:rsidRPr="00242235">
            <w:rPr>
              <w:color w:val="000000" w:themeColor="text1"/>
              <w:lang w:val="en-US"/>
            </w:rPr>
            <w:instrText xml:space="preserve"> CITATION Jor09 \l 1031 </w:instrText>
          </w:r>
          <w:r w:rsidR="003D37B6" w:rsidRPr="00242235">
            <w:rPr>
              <w:color w:val="000000" w:themeColor="text1"/>
            </w:rPr>
            <w:fldChar w:fldCharType="separate"/>
          </w:r>
          <w:ins w:id="14" w:author="ms699852" w:date="2018-05-11T13:08:00Z">
            <w:r w:rsidR="008508D7" w:rsidRPr="007351AE">
              <w:rPr>
                <w:noProof/>
                <w:color w:val="000000" w:themeColor="text1"/>
                <w:lang w:val="en-US"/>
              </w:rPr>
              <w:t>(Jordan, 2009)</w:t>
            </w:r>
          </w:ins>
          <w:del w:id="15" w:author="ms699852" w:date="2018-05-11T09:22:00Z">
            <w:r w:rsidR="00C85B3A" w:rsidRPr="00C85B3A" w:rsidDel="00C76383">
              <w:rPr>
                <w:noProof/>
                <w:color w:val="000000" w:themeColor="text1"/>
                <w:lang w:val="en-US"/>
              </w:rPr>
              <w:delText>(Jordan, 2009)</w:delText>
            </w:r>
          </w:del>
          <w:r w:rsidR="003D37B6"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del w:id="16" w:author="ms699852" w:date="2018-05-11T08:58:00Z">
        <w:r w:rsidRPr="00353AEE" w:rsidDel="00E159D0">
          <w:delText>three-dimensional</w:delText>
        </w:r>
      </w:del>
      <w:ins w:id="17" w:author="ms699852" w:date="2018-05-11T08:58:00Z">
        <w:r w:rsidR="00E159D0">
          <w:t>3D</w:t>
        </w:r>
      </w:ins>
      <w:r w:rsidRPr="00353AEE">
        <w:t xml:space="preserve">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w:t>
      </w:r>
      <w:proofErr w:type="spellStart"/>
      <w:r w:rsidR="00574C69" w:rsidRPr="00353AEE">
        <w:t>SfM</w:t>
      </w:r>
      <w:proofErr w:type="spellEnd"/>
      <w:r w:rsidR="00574C69" w:rsidRPr="00353AEE">
        <w:t>)</w:t>
      </w:r>
      <w:sdt>
        <w:sdtPr>
          <w:id w:val="293958807"/>
          <w:citation/>
        </w:sdtPr>
        <w:sdtContent>
          <w:r w:rsidR="003D37B6" w:rsidRPr="00353AEE">
            <w:fldChar w:fldCharType="begin"/>
          </w:r>
          <w:r w:rsidR="00E76B28" w:rsidRPr="00463281">
            <w:instrText>CITATION Goesele2007 \l 1031  \m Wu2013</w:instrText>
          </w:r>
          <w:r w:rsidR="003D37B6" w:rsidRPr="00353AEE">
            <w:fldChar w:fldCharType="separate"/>
          </w:r>
          <w:ins w:id="18" w:author="ms699852" w:date="2018-05-11T13:08:00Z">
            <w:r w:rsidR="008508D7">
              <w:rPr>
                <w:noProof/>
              </w:rPr>
              <w:t xml:space="preserve"> (Goesele, et al., 2007; Wu, 2013)</w:t>
            </w:r>
          </w:ins>
          <w:del w:id="19" w:author="ms699852" w:date="2018-05-11T09:22:00Z">
            <w:r w:rsidR="00C85B3A" w:rsidDel="00C76383">
              <w:rPr>
                <w:noProof/>
              </w:rPr>
              <w:delText xml:space="preserve"> (Goesele, et al., 2007; Wu, 2013)</w:delText>
            </w:r>
          </w:del>
          <w:r w:rsidR="003D37B6" w:rsidRPr="00353AEE">
            <w:fldChar w:fldCharType="end"/>
          </w:r>
        </w:sdtContent>
      </w:sdt>
      <w:r w:rsidR="00E76B28" w:rsidRPr="00353AEE">
        <w:t xml:space="preserve"> </w:t>
      </w:r>
      <w:r w:rsidR="00F31FF1" w:rsidRPr="00353AEE">
        <w:t xml:space="preserve">and </w:t>
      </w:r>
      <w:del w:id="20" w:author="ms699852" w:date="2018-05-11T22:51:00Z">
        <w:r w:rsidR="00E76B28" w:rsidRPr="00C6303E" w:rsidDel="0023797D">
          <w:delText xml:space="preserve">with </w:delText>
        </w:r>
      </w:del>
      <w:r w:rsidR="00E76B28" w:rsidRPr="00C6303E">
        <w:t xml:space="preserve">subsequent </w:t>
      </w:r>
      <w:r w:rsidR="00F31FF1" w:rsidRPr="00C6303E">
        <w:t>dense matching</w:t>
      </w:r>
      <w:ins w:id="21" w:author="ms699852" w:date="2018-05-11T22:51:00Z">
        <w:r w:rsidR="0023797D">
          <w:t>)</w:t>
        </w:r>
      </w:ins>
      <w:del w:id="22" w:author="ms699852" w:date="2018-05-11T22:51:00Z">
        <w:r w:rsidRPr="00353AEE" w:rsidDel="0023797D">
          <w:delText>,</w:delText>
        </w:r>
      </w:del>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w:t>
      </w:r>
      <w:proofErr w:type="spellStart"/>
      <w:r w:rsidRPr="00353AEE">
        <w:t>crowdsourced</w:t>
      </w:r>
      <w:proofErr w:type="spellEnd"/>
      <w:r w:rsidRPr="00353AEE">
        <w:t xml:space="preserve"> data and </w:t>
      </w:r>
      <w:r w:rsidR="00D82E3E" w:rsidRPr="00353AEE">
        <w:t>Volunteered Geographic Information (</w:t>
      </w:r>
      <w:r w:rsidRPr="00353AEE">
        <w:t>VGI</w:t>
      </w:r>
      <w:r w:rsidR="00D82E3E" w:rsidRPr="00353AEE">
        <w:t>)</w:t>
      </w:r>
      <w:r w:rsidRPr="00353AEE">
        <w:t xml:space="preserve"> contribute to the </w:t>
      </w:r>
      <w:proofErr w:type="spellStart"/>
      <w:r w:rsidRPr="00353AEE">
        <w:t>geoscience</w:t>
      </w:r>
      <w:proofErr w:type="spellEnd"/>
      <w:r w:rsidRPr="00353AEE">
        <w:t xml:space="preserve"> data inventory, being acquired by citizen scientists.</w:t>
      </w:r>
      <w:r w:rsidR="00077C3E" w:rsidRPr="00353AEE">
        <w:t xml:space="preserve"> </w:t>
      </w:r>
    </w:p>
    <w:p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fldSimple w:instr=" REF _Ref513112993 \h  \* MERGEFORMAT ">
        <w:ins w:id="23" w:author="ms699852" w:date="2018-05-11T13:08:00Z">
          <w:r w:rsidR="008508D7" w:rsidRPr="00353AEE">
            <w:t xml:space="preserve">Table </w:t>
          </w:r>
          <w:r w:rsidR="008508D7">
            <w:rPr>
              <w:noProof/>
            </w:rPr>
            <w:t>I</w:t>
          </w:r>
        </w:ins>
        <w:del w:id="24" w:author="ms699852" w:date="2018-05-11T09:22:00Z">
          <w:r w:rsidR="00C85B3A" w:rsidRPr="00353AEE" w:rsidDel="00C76383">
            <w:delText xml:space="preserve">Table </w:delText>
          </w:r>
          <w:r w:rsidR="00C85B3A" w:rsidDel="00C76383">
            <w:rPr>
              <w:noProof/>
            </w:rPr>
            <w:delText>I</w:delText>
          </w:r>
        </w:del>
      </w:fldSimple>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4B1B4D">
      <w:pPr>
        <w:pStyle w:val="PRec-Tabletitle"/>
      </w:pPr>
      <w:bookmarkStart w:id="25" w:name="_Ref513112993"/>
      <w:bookmarkStart w:id="26" w:name="_Ref513112978"/>
      <w:proofErr w:type="gramStart"/>
      <w:r w:rsidRPr="00353AEE">
        <w:t xml:space="preserve">Table </w:t>
      </w:r>
      <w:r w:rsidR="003D37B6" w:rsidRPr="00353AEE">
        <w:fldChar w:fldCharType="begin"/>
      </w:r>
      <w:r w:rsidRPr="00353AEE">
        <w:instrText xml:space="preserve"> SEQ Table \* ROMAN </w:instrText>
      </w:r>
      <w:r w:rsidR="003D37B6" w:rsidRPr="00353AEE">
        <w:fldChar w:fldCharType="separate"/>
      </w:r>
      <w:r w:rsidR="008508D7">
        <w:rPr>
          <w:noProof/>
        </w:rPr>
        <w:t>I</w:t>
      </w:r>
      <w:r w:rsidR="003D37B6" w:rsidRPr="00353AEE">
        <w:fldChar w:fldCharType="end"/>
      </w:r>
      <w:bookmarkEnd w:id="25"/>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26"/>
      <w:proofErr w:type="gram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8A1832" w:rsidTr="008A1832">
        <w:tc>
          <w:tcPr>
            <w:tcW w:w="3638" w:type="dxa"/>
            <w:tcBorders>
              <w:top w:val="single" w:sz="4" w:space="0" w:color="auto"/>
              <w:bottom w:val="single" w:sz="4" w:space="0" w:color="auto"/>
            </w:tcBorders>
          </w:tcPr>
          <w:p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rsidR="00353AEE" w:rsidRPr="008A1832" w:rsidRDefault="00BC326D" w:rsidP="004B1B4D">
            <w:pPr>
              <w:jc w:val="center"/>
              <w:rPr>
                <w:sz w:val="18"/>
              </w:rPr>
            </w:pPr>
            <w:r w:rsidRPr="008A1832">
              <w:rPr>
                <w:sz w:val="18"/>
              </w:rPr>
              <w:t>Challenges</w:t>
            </w:r>
          </w:p>
        </w:tc>
      </w:tr>
      <w:tr w:rsidR="00BC326D" w:rsidRPr="008A1832" w:rsidTr="008A1832">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 xml:space="preserve">mobility of </w:t>
            </w:r>
            <w:proofErr w:type="spellStart"/>
            <w:r w:rsidRPr="008A1832">
              <w:rPr>
                <w:sz w:val="18"/>
              </w:rPr>
              <w:t>smartphones</w:t>
            </w:r>
            <w:proofErr w:type="spellEnd"/>
            <w:r w:rsidRPr="008A1832">
              <w:rPr>
                <w:sz w:val="18"/>
              </w:rPr>
              <w:t>/ tablets</w:t>
            </w:r>
          </w:p>
          <w:p w:rsidR="00353AEE" w:rsidRPr="008A1832" w:rsidRDefault="00BC326D" w:rsidP="004B1B4D">
            <w:pPr>
              <w:pStyle w:val="Listenabsatz"/>
              <w:numPr>
                <w:ilvl w:val="0"/>
                <w:numId w:val="26"/>
              </w:numPr>
              <w:rPr>
                <w:sz w:val="18"/>
              </w:rPr>
            </w:pPr>
            <w:r w:rsidRPr="008A1832">
              <w:rPr>
                <w:sz w:val="18"/>
              </w:rPr>
              <w:t>array of sensors (position, orientation)</w:t>
            </w:r>
          </w:p>
          <w:p w:rsidR="00353AEE" w:rsidRPr="008A1832" w:rsidRDefault="00BC326D" w:rsidP="004B1B4D">
            <w:pPr>
              <w:pStyle w:val="Listenabsatz"/>
              <w:numPr>
                <w:ilvl w:val="0"/>
                <w:numId w:val="26"/>
              </w:numPr>
              <w:rPr>
                <w:sz w:val="18"/>
              </w:rPr>
            </w:pPr>
            <w:r w:rsidRPr="008A1832">
              <w:rPr>
                <w:sz w:val="18"/>
              </w:rPr>
              <w:t>inbuilt camera for data acquisition</w:t>
            </w:r>
          </w:p>
          <w:p w:rsidR="00353AEE" w:rsidRPr="008A1832" w:rsidRDefault="00BC326D" w:rsidP="004B1B4D">
            <w:pPr>
              <w:pStyle w:val="Listenabsatz"/>
              <w:numPr>
                <w:ilvl w:val="0"/>
                <w:numId w:val="26"/>
              </w:numPr>
              <w:rPr>
                <w:sz w:val="18"/>
              </w:rPr>
            </w:pPr>
            <w:r w:rsidRPr="008A1832">
              <w:rPr>
                <w:sz w:val="18"/>
              </w:rPr>
              <w:t>high computational qualities compared to device size</w:t>
            </w:r>
          </w:p>
          <w:p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rsidR="006F282A" w:rsidRPr="00353AEE" w:rsidRDefault="006F282A" w:rsidP="004B1B4D">
      <w:pPr>
        <w:pStyle w:val="PRec-MainText"/>
      </w:pPr>
    </w:p>
    <w:p w:rsidR="0098414F" w:rsidRPr="00353AEE" w:rsidDel="00E159D0" w:rsidRDefault="00077C3E" w:rsidP="004B1B4D">
      <w:pPr>
        <w:pStyle w:val="PRec-MainText"/>
        <w:rPr>
          <w:del w:id="27" w:author="ms699852" w:date="2018-05-11T09:01:00Z"/>
        </w:rPr>
      </w:pPr>
      <w:del w:id="28" w:author="ms699852" w:date="2018-05-11T09:01:00Z">
        <w:r w:rsidRPr="00353AEE" w:rsidDel="00E159D0">
          <w:delText>Developing geoscience, domain-specific mobile software requires to address these challenges while highlighting how the device advantages are used to support fieldwork tasks.</w:delText>
        </w:r>
      </w:del>
    </w:p>
    <w:p w:rsidR="00077C3E" w:rsidRPr="00353AEE" w:rsidRDefault="00077C3E" w:rsidP="004B1B4D">
      <w:pPr>
        <w:pStyle w:val="PRec-MainText"/>
      </w:pPr>
      <w:r w:rsidRPr="00353AEE">
        <w:t>This article addresses the challenges of mobile sensor variability</w:t>
      </w:r>
      <w:ins w:id="29" w:author="ms699852" w:date="2018-05-11T09:01:00Z">
        <w:r w:rsidR="00E159D0">
          <w:t xml:space="preserve"> </w:t>
        </w:r>
        <w:del w:id="30" w:author="Greenich Viper" w:date="2018-05-12T19:01:00Z">
          <w:r w:rsidR="00E159D0" w:rsidDel="00924BB2">
            <w:delText>regarding developing</w:delText>
          </w:r>
        </w:del>
      </w:ins>
      <w:ins w:id="31" w:author="Greenich Viper" w:date="2018-05-12T19:01:00Z">
        <w:r w:rsidR="00924BB2">
          <w:t>for the</w:t>
        </w:r>
      </w:ins>
      <w:ins w:id="32" w:author="ms699852" w:date="2018-05-11T09:01:00Z">
        <w:r w:rsidR="00E159D0">
          <w:t xml:space="preserve"> geoscience</w:t>
        </w:r>
      </w:ins>
      <w:ins w:id="33" w:author="Greenich Viper" w:date="2018-05-12T19:01:00Z">
        <w:r w:rsidR="00924BB2">
          <w:t>s</w:t>
        </w:r>
      </w:ins>
      <w:r w:rsidRPr="00353AEE">
        <w:t xml:space="preserve">,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3D37B6" w:rsidRPr="00353AEE">
            <w:fldChar w:fldCharType="begin"/>
          </w:r>
          <w:r w:rsidR="00843845" w:rsidRPr="00E76B28">
            <w:instrText xml:space="preserve"> CITATION Kroehnert2017b \l 1031 </w:instrText>
          </w:r>
          <w:r w:rsidR="003D37B6" w:rsidRPr="00353AEE">
            <w:fldChar w:fldCharType="separate"/>
          </w:r>
          <w:r w:rsidR="008508D7">
            <w:rPr>
              <w:noProof/>
            </w:rPr>
            <w:t>(Kröhnert, et al., 2017)</w:t>
          </w:r>
          <w:r w:rsidR="003D37B6" w:rsidRPr="00353AEE">
            <w:fldChar w:fldCharType="end"/>
          </w:r>
        </w:sdtContent>
      </w:sdt>
      <w:del w:id="34" w:author="ms699852" w:date="2018-05-11T21:49:00Z">
        <w:r w:rsidRPr="00353AEE" w:rsidDel="007351AE">
          <w:delText>, focussing on extensive measurements to verify the reasoning and statements of previous studies</w:delText>
        </w:r>
      </w:del>
      <w:r w:rsidRPr="00353AEE">
        <w:t>.</w:t>
      </w:r>
    </w:p>
    <w:p w:rsidR="00077C3E" w:rsidRPr="00353AEE" w:rsidRDefault="00077C3E" w:rsidP="004B1B4D">
      <w:pPr>
        <w:pStyle w:val="PRec-MainText"/>
      </w:pPr>
      <w:r w:rsidRPr="00353AEE">
        <w:t xml:space="preserve">The sections within this article adhere to the following structure: First, </w:t>
      </w:r>
      <w:del w:id="35" w:author="ms699852" w:date="2018-05-11T21:49:00Z">
        <w:r w:rsidRPr="00353AEE" w:rsidDel="007351AE">
          <w:delText xml:space="preserve">different </w:delText>
        </w:r>
      </w:del>
      <w:ins w:id="36" w:author="ms699852" w:date="2018-05-11T21:49:00Z">
        <w:r w:rsidR="007351AE">
          <w:t>the</w:t>
        </w:r>
        <w:r w:rsidR="007351AE" w:rsidRPr="00353AEE">
          <w:t xml:space="preserve"> </w:t>
        </w:r>
      </w:ins>
      <w:ins w:id="37" w:author="ms699852" w:date="2018-05-11T21:50:00Z">
        <w:r w:rsidR="007351AE">
          <w:t xml:space="preserve">baseline for </w:t>
        </w:r>
      </w:ins>
      <w:r w:rsidRPr="00353AEE">
        <w:t xml:space="preserve">3D surface data representations </w:t>
      </w:r>
      <w:del w:id="38" w:author="ms699852" w:date="2018-05-11T22:52:00Z">
        <w:r w:rsidRPr="00353AEE" w:rsidDel="0023797D">
          <w:delText xml:space="preserve">are </w:delText>
        </w:r>
      </w:del>
      <w:ins w:id="39" w:author="ms699852" w:date="2018-05-11T22:52:00Z">
        <w:r w:rsidR="0023797D">
          <w:t>and their related algorithms in field-based applications</w:t>
        </w:r>
      </w:ins>
      <w:ins w:id="40" w:author="ms699852" w:date="2018-05-11T22:57:00Z">
        <w:r w:rsidR="0023797D">
          <w:t xml:space="preserve"> </w:t>
        </w:r>
      </w:ins>
      <w:ins w:id="41" w:author="ms699852" w:date="2018-05-11T22:59:00Z">
        <w:r w:rsidR="0023797D">
          <w:t xml:space="preserve">is </w:t>
        </w:r>
      </w:ins>
      <w:ins w:id="42" w:author="ms699852" w:date="2018-05-11T22:57:00Z">
        <w:r w:rsidR="0023797D">
          <w:t xml:space="preserve">established, and thus introducing the related </w:t>
        </w:r>
      </w:ins>
      <w:ins w:id="43" w:author="ms699852" w:date="2018-05-11T22:58:00Z">
        <w:r w:rsidR="0023797D">
          <w:t>literature on the topic. Then</w:t>
        </w:r>
      </w:ins>
      <w:del w:id="44" w:author="ms699852" w:date="2018-05-11T22:58:00Z">
        <w:r w:rsidRPr="00353AEE" w:rsidDel="0023797D">
          <w:delText>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w:delText>
        </w:r>
      </w:del>
      <w:r w:rsidRPr="00353AEE">
        <w:t xml:space="preserve">, the challenge </w:t>
      </w:r>
      <w:r w:rsidRPr="00353AEE">
        <w:lastRenderedPageBreak/>
        <w:t>of mobile sensor positioning and orientation is addressed</w:t>
      </w:r>
      <w:r w:rsidR="00950AD1" w:rsidRPr="00353AEE">
        <w:t xml:space="preserve"> </w:t>
      </w:r>
      <w:del w:id="45" w:author="ms699852" w:date="2018-05-11T23:00:00Z">
        <w:r w:rsidR="00950AD1" w:rsidRPr="00353AEE" w:rsidDel="0023797D">
          <w:delText xml:space="preserve">exploring </w:delText>
        </w:r>
      </w:del>
      <w:ins w:id="46" w:author="ms699852" w:date="2018-05-11T23:00:00Z">
        <w:r w:rsidR="0023797D">
          <w:t>by quantifying</w:t>
        </w:r>
        <w:r w:rsidR="0023797D" w:rsidRPr="00353AEE">
          <w:t xml:space="preserve"> </w:t>
        </w:r>
      </w:ins>
      <w:r w:rsidR="00950AD1" w:rsidRPr="00353AEE">
        <w:t>their influence when trying to register images with object data</w:t>
      </w:r>
      <w:r w:rsidR="00D6380C">
        <w:t xml:space="preserve">. </w:t>
      </w:r>
      <w:del w:id="47" w:author="ms699852" w:date="2018-05-11T23:00:00Z">
        <w:r w:rsidR="00D6380C" w:rsidDel="0023797D">
          <w:delText>These influences are assessed with an</w:delText>
        </w:r>
        <w:r w:rsidRPr="00353AEE" w:rsidDel="0023797D">
          <w:delText xml:space="preserve"> in-depth study measuring m</w:delText>
        </w:r>
      </w:del>
      <w:ins w:id="48" w:author="ms699852" w:date="2018-05-11T23:00:00Z">
        <w:r w:rsidR="0023797D">
          <w:t>M</w:t>
        </w:r>
      </w:ins>
      <w:r w:rsidRPr="00353AEE">
        <w:t xml:space="preserve">obile sensors </w:t>
      </w:r>
      <w:ins w:id="49" w:author="ms699852" w:date="2018-05-11T23:00:00Z">
        <w:r w:rsidR="00BE464E">
          <w:t xml:space="preserve">are measured </w:t>
        </w:r>
      </w:ins>
      <w:r w:rsidRPr="00353AEE">
        <w:t>and compar</w:t>
      </w:r>
      <w:ins w:id="50" w:author="ms699852" w:date="2018-05-11T23:00:00Z">
        <w:r w:rsidR="00BE464E">
          <w:t xml:space="preserve">ed </w:t>
        </w:r>
      </w:ins>
      <w:del w:id="51" w:author="ms699852" w:date="2018-05-11T23:00:00Z">
        <w:r w:rsidRPr="00353AEE" w:rsidDel="00BE464E">
          <w:delText xml:space="preserve">ing </w:delText>
        </w:r>
      </w:del>
      <w:del w:id="52" w:author="ms699852" w:date="2018-05-11T23:01:00Z">
        <w:r w:rsidRPr="00353AEE" w:rsidDel="00BE464E">
          <w:delText xml:space="preserve">their accuracy and variability </w:delText>
        </w:r>
      </w:del>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del w:id="53" w:author="ms699852" w:date="2018-05-11T23:02:00Z">
        <w:r w:rsidRPr="00353AEE" w:rsidDel="00BE464E">
          <w:delText>addressed via measurements and analysis of</w:delText>
        </w:r>
      </w:del>
      <w:ins w:id="54" w:author="ms699852" w:date="2018-05-11T23:02:00Z">
        <w:r w:rsidR="00BE464E">
          <w:t>measured and</w:t>
        </w:r>
      </w:ins>
      <w:r w:rsidRPr="00353AEE">
        <w:t xml:space="preserve"> energy </w:t>
      </w:r>
      <w:r w:rsidR="00D6380C" w:rsidRPr="00353AEE">
        <w:t>efficien</w:t>
      </w:r>
      <w:r w:rsidR="00D6380C">
        <w:t>cy</w:t>
      </w:r>
      <w:r w:rsidR="00D6380C" w:rsidRPr="00353AEE">
        <w:t xml:space="preserve"> </w:t>
      </w:r>
      <w:r w:rsidRPr="00353AEE">
        <w:t>control parameters</w:t>
      </w:r>
      <w:ins w:id="55" w:author="ms699852" w:date="2018-05-11T23:02:00Z">
        <w:r w:rsidR="00BE464E">
          <w:t xml:space="preserve"> are derived</w:t>
        </w:r>
      </w:ins>
      <w:r w:rsidRPr="00353AEE">
        <w:t xml:space="preserve">. </w:t>
      </w:r>
      <w:del w:id="56" w:author="ms699852" w:date="2018-05-11T23:03:00Z">
        <w:r w:rsidRPr="00353AEE" w:rsidDel="00BE464E">
          <w:delText>Subsequently</w:delText>
        </w:r>
      </w:del>
      <w:ins w:id="57" w:author="ms699852" w:date="2018-05-11T23:03:00Z">
        <w:r w:rsidR="00BE464E">
          <w:t>The subsequent</w:t>
        </w:r>
      </w:ins>
      <w:del w:id="58" w:author="ms699852" w:date="2018-05-11T23:03:00Z">
        <w:r w:rsidRPr="00353AEE" w:rsidDel="00BE464E">
          <w:delText>, a</w:delText>
        </w:r>
      </w:del>
      <w:r w:rsidRPr="00353AEE">
        <w:t xml:space="preserve"> section discusse</w:t>
      </w:r>
      <w:del w:id="59" w:author="ms699852" w:date="2018-05-11T23:03:00Z">
        <w:r w:rsidRPr="00353AEE" w:rsidDel="00BE464E">
          <w:delText>d</w:delText>
        </w:r>
      </w:del>
      <w:ins w:id="60" w:author="ms699852" w:date="2018-05-11T23:03:00Z">
        <w:r w:rsidR="00BE464E">
          <w:t>s</w:t>
        </w:r>
      </w:ins>
      <w:r w:rsidRPr="00353AEE">
        <w:t xml:space="preserve"> how available mobile systems are used in </w:t>
      </w:r>
      <w:del w:id="61" w:author="ms699852" w:date="2018-05-11T23:04:00Z">
        <w:r w:rsidRPr="00353AEE" w:rsidDel="00BE464E">
          <w:delText xml:space="preserve">surface hydrology (i.e. </w:delText>
        </w:r>
      </w:del>
      <w:r w:rsidRPr="00353AEE">
        <w:t>water level gauging</w:t>
      </w:r>
      <w:del w:id="62" w:author="ms699852" w:date="2018-05-11T23:04:00Z">
        <w:r w:rsidRPr="00353AEE" w:rsidDel="00BE464E">
          <w:delText>)</w:delText>
        </w:r>
      </w:del>
      <w:r w:rsidRPr="00353AEE">
        <w:t xml:space="preserve"> and </w:t>
      </w:r>
      <w:del w:id="63" w:author="ms699852" w:date="2018-05-11T23:04:00Z">
        <w:r w:rsidRPr="00353AEE" w:rsidDel="00BE464E">
          <w:delText xml:space="preserve">petroleum </w:delText>
        </w:r>
      </w:del>
      <w:r w:rsidRPr="00353AEE">
        <w:t>geolo</w:t>
      </w:r>
      <w:ins w:id="64" w:author="ms699852" w:date="2018-05-11T23:04:00Z">
        <w:r w:rsidR="00BE464E">
          <w:t>gical</w:t>
        </w:r>
      </w:ins>
      <w:del w:id="65" w:author="ms699852" w:date="2018-05-11T23:04:00Z">
        <w:r w:rsidRPr="00353AEE" w:rsidDel="00BE464E">
          <w:delText>gy (i.e.</w:delText>
        </w:r>
      </w:del>
      <w:r w:rsidRPr="00353AEE">
        <w:t xml:space="preserve"> field interpretation</w:t>
      </w:r>
      <w:del w:id="66" w:author="ms699852" w:date="2018-05-11T23:04:00Z">
        <w:r w:rsidRPr="00353AEE" w:rsidDel="00BE464E">
          <w:delText>)</w:delText>
        </w:r>
      </w:del>
      <w:r w:rsidRPr="00353AEE">
        <w:t xml:space="preserve"> to improve data analysis and integrate outdoor measurements in digital workflows.</w:t>
      </w:r>
      <w:del w:id="67" w:author="ms699852" w:date="2018-05-11T23:05:00Z">
        <w:r w:rsidRPr="00353AEE" w:rsidDel="00BE464E">
          <w:delText xml:space="preserve"> Then, </w:delText>
        </w:r>
      </w:del>
      <w:ins w:id="68" w:author="ms699852" w:date="2018-05-11T23:05:00Z">
        <w:r w:rsidR="00BE464E">
          <w:t xml:space="preserve"> </w:t>
        </w:r>
      </w:ins>
      <w:del w:id="69" w:author="ms699852" w:date="2018-05-11T23:05:00Z">
        <w:r w:rsidRPr="00353AEE" w:rsidDel="00BE464E">
          <w:delText>t</w:delText>
        </w:r>
      </w:del>
      <w:ins w:id="70" w:author="ms699852" w:date="2018-05-11T23:05:00Z">
        <w:r w:rsidR="00BE464E">
          <w:t>T</w:t>
        </w:r>
      </w:ins>
      <w:r w:rsidRPr="00353AEE">
        <w:t xml:space="preserve">he article </w:t>
      </w:r>
      <w:ins w:id="71" w:author="ms699852" w:date="2018-05-11T23:05:00Z">
        <w:r w:rsidR="00BE464E">
          <w:t xml:space="preserve">closes </w:t>
        </w:r>
      </w:ins>
      <w:del w:id="72" w:author="ms699852" w:date="2018-05-11T23:05:00Z">
        <w:r w:rsidRPr="00353AEE" w:rsidDel="00BE464E">
          <w:delText xml:space="preserve">is finalized </w:delText>
        </w:r>
      </w:del>
      <w:r w:rsidRPr="00353AEE">
        <w:t>with some concluding remarks and discussions for future developments in this research trajectory.</w:t>
      </w:r>
    </w:p>
    <w:p w:rsidR="00EA640D" w:rsidRPr="00353AEE" w:rsidRDefault="004A1C41" w:rsidP="004B1B4D">
      <w:pPr>
        <w:pStyle w:val="PRec-Heading1"/>
      </w:pPr>
      <w:bookmarkStart w:id="73" w:name="_Hlk512497639"/>
      <w:r w:rsidRPr="00353AEE">
        <w:t>3D base data represen</w:t>
      </w:r>
      <w:r w:rsidR="00D6380C">
        <w:t>t</w:t>
      </w:r>
      <w:r w:rsidRPr="00353AEE">
        <w:t>ations</w:t>
      </w:r>
    </w:p>
    <w:bookmarkEnd w:id="73"/>
    <w:p w:rsidR="00EA640D" w:rsidRPr="00353AEE" w:rsidRDefault="004A1C41" w:rsidP="004B1B4D">
      <w:pPr>
        <w:pStyle w:val="PRec-MainText"/>
      </w:pPr>
      <w:del w:id="74" w:author="ms699852" w:date="2018-05-11T21:58:00Z">
        <w:r w:rsidRPr="00353AEE" w:rsidDel="007351AE">
          <w:delText>Various representation</w:delText>
        </w:r>
      </w:del>
      <w:del w:id="75" w:author="ms699852" w:date="2018-05-11T09:03:00Z">
        <w:r w:rsidRPr="00353AEE" w:rsidDel="00E159D0">
          <w:delText xml:space="preserve"> forms </w:delText>
        </w:r>
      </w:del>
      <w:del w:id="76" w:author="ms699852" w:date="2018-05-11T21:58:00Z">
        <w:r w:rsidRPr="00353AEE" w:rsidDel="007351AE">
          <w:delText>for 3D terrain data are available. While e</w:delText>
        </w:r>
      </w:del>
      <w:ins w:id="77" w:author="ms699852" w:date="2018-05-11T21:58:00Z">
        <w:r w:rsidR="007351AE">
          <w:t>E</w:t>
        </w:r>
      </w:ins>
      <w:r w:rsidRPr="00353AEE">
        <w:t xml:space="preserve">arly digital systems used gridded </w:t>
      </w:r>
      <w:r w:rsidR="00D82E3E" w:rsidRPr="00353AEE">
        <w:t>DEMs</w:t>
      </w:r>
      <w:r w:rsidRPr="00353AEE">
        <w:t xml:space="preserve"> </w:t>
      </w:r>
      <w:ins w:id="78" w:author="ms699852" w:date="2018-05-11T21:58:00Z">
        <w:r w:rsidR="007351AE">
          <w:t xml:space="preserve">as terrain </w:t>
        </w:r>
      </w:ins>
      <w:r w:rsidRPr="00353AEE">
        <w:t xml:space="preserve">for their </w:t>
      </w:r>
      <w:r w:rsidRPr="00353AEE">
        <w:rPr>
          <w:rStyle w:val="PRec-MainTextZchn"/>
        </w:rPr>
        <w:t xml:space="preserve">simplicity and compact storage </w:t>
      </w:r>
      <w:sdt>
        <w:sdtPr>
          <w:rPr>
            <w:rStyle w:val="PRec-MainTextZchn"/>
          </w:rPr>
          <w:id w:val="-2093993729"/>
          <w:citation/>
        </w:sdtPr>
        <w:sdtContent>
          <w:r w:rsidR="003D37B6" w:rsidRPr="00353AEE">
            <w:rPr>
              <w:rStyle w:val="PRec-MainTextZchn"/>
            </w:rPr>
            <w:fldChar w:fldCharType="begin"/>
          </w:r>
          <w:r w:rsidR="00C9311B" w:rsidRPr="00E76B28">
            <w:rPr>
              <w:rStyle w:val="PRec-MainTextZchn"/>
            </w:rPr>
            <w:instrText xml:space="preserve"> CITATION Trinks2005 \l 1031  \m Leskens2015</w:instrText>
          </w:r>
          <w:r w:rsidR="003D37B6" w:rsidRPr="00353AEE">
            <w:rPr>
              <w:rStyle w:val="PRec-MainTextZchn"/>
            </w:rPr>
            <w:fldChar w:fldCharType="separate"/>
          </w:r>
          <w:r w:rsidR="008508D7">
            <w:rPr>
              <w:noProof/>
            </w:rPr>
            <w:t>(Trinks, et al., 2005; Leskens, et al., 2015)</w:t>
          </w:r>
          <w:r w:rsidR="003D37B6" w:rsidRPr="00353AEE">
            <w:rPr>
              <w:rStyle w:val="PRec-MainTextZchn"/>
            </w:rPr>
            <w:fldChar w:fldCharType="end"/>
          </w:r>
        </w:sdtContent>
      </w:sdt>
      <w:ins w:id="79" w:author="ms699852" w:date="2018-05-11T21:59:00Z">
        <w:r w:rsidR="007351AE">
          <w:rPr>
            <w:rStyle w:val="PRec-MainTextZchn"/>
          </w:rPr>
          <w:t>.</w:t>
        </w:r>
      </w:ins>
      <w:del w:id="80" w:author="ms699852" w:date="2018-05-11T21:59:00Z">
        <w:r w:rsidR="00D82E3E" w:rsidRPr="00353AEE" w:rsidDel="007351AE">
          <w:rPr>
            <w:rStyle w:val="PRec-MainTextZchn"/>
          </w:rPr>
          <w:delText>,</w:delText>
        </w:r>
      </w:del>
      <w:r w:rsidR="00D82E3E" w:rsidRPr="00353AEE">
        <w:rPr>
          <w:rStyle w:val="PRec-MainTextZchn"/>
        </w:rPr>
        <w:t xml:space="preserve">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w:t>
      </w:r>
      <w:ins w:id="81" w:author="ms699852" w:date="2018-05-11T22:00:00Z">
        <w:r w:rsidR="00F0659C">
          <w:rPr>
            <w:rStyle w:val="PRec-MainTextZchn"/>
          </w:rPr>
          <w:t xml:space="preserve">the </w:t>
        </w:r>
      </w:ins>
      <w:r w:rsidRPr="00353AEE">
        <w:rPr>
          <w:rStyle w:val="PRec-MainTextZchn"/>
        </w:rPr>
        <w:t xml:space="preserve">dominating </w:t>
      </w:r>
      <w:del w:id="82" w:author="ms699852" w:date="2018-05-11T22:00:00Z">
        <w:r w:rsidRPr="00353AEE" w:rsidDel="00F0659C">
          <w:rPr>
            <w:rStyle w:val="PRec-MainTextZchn"/>
          </w:rPr>
          <w:delText>most terrain-based systems</w:delText>
        </w:r>
      </w:del>
      <w:ins w:id="83" w:author="ms699852" w:date="2018-05-11T22:00:00Z">
        <w:r w:rsidR="00F0659C">
          <w:rPr>
            <w:rStyle w:val="PRec-MainTextZchn"/>
          </w:rPr>
          <w:t>ground representation</w:t>
        </w:r>
      </w:ins>
      <w:r w:rsidRPr="00353AEE">
        <w:rPr>
          <w:rStyle w:val="PRec-MainTextZchn"/>
        </w:rPr>
        <w:t xml:space="preserve"> for application-specific analysis </w:t>
      </w:r>
      <w:sdt>
        <w:sdtPr>
          <w:rPr>
            <w:rStyle w:val="PRec-MainTextZchn"/>
          </w:rPr>
          <w:id w:val="-317351354"/>
          <w:citation/>
        </w:sdtPr>
        <w:sdtContent>
          <w:r w:rsidR="003D37B6" w:rsidRPr="00353AEE">
            <w:rPr>
              <w:rStyle w:val="PRec-MainTextZchn"/>
            </w:rPr>
            <w:fldChar w:fldCharType="begin"/>
          </w:r>
          <w:r w:rsidR="00C9311B" w:rsidRPr="00E76B28">
            <w:rPr>
              <w:rStyle w:val="PRec-MainTextZchn"/>
            </w:rPr>
            <w:instrText xml:space="preserve"> CITATION Buckley2008a \l 1031  \m Caumon2013</w:instrText>
          </w:r>
          <w:r w:rsidR="003D37B6" w:rsidRPr="00353AEE">
            <w:rPr>
              <w:rStyle w:val="PRec-MainTextZchn"/>
            </w:rPr>
            <w:fldChar w:fldCharType="separate"/>
          </w:r>
          <w:r w:rsidR="008508D7">
            <w:rPr>
              <w:noProof/>
            </w:rPr>
            <w:t>(Buckley, et al., 2008; Caumon, et al., 2013)</w:t>
          </w:r>
          <w:r w:rsidR="003D37B6" w:rsidRPr="00353AEE">
            <w:rPr>
              <w:rStyle w:val="PRec-MainTextZchn"/>
            </w:rPr>
            <w:fldChar w:fldCharType="end"/>
          </w:r>
        </w:sdtContent>
      </w:sdt>
      <w:del w:id="84" w:author="ms699852" w:date="2018-05-11T09:04:00Z">
        <w:r w:rsidRPr="00353AEE" w:rsidDel="00E159D0">
          <w:rPr>
            <w:rStyle w:val="PRec-MainTextZchn"/>
          </w:rPr>
          <w:delText xml:space="preserve"> </w:delText>
        </w:r>
        <w:r w:rsidR="00C9311B" w:rsidRPr="00353AEE" w:rsidDel="00E159D0">
          <w:rPr>
            <w:rStyle w:val="PRec-MainTextZchn"/>
          </w:rPr>
          <w:delText>at the moment</w:delText>
        </w:r>
      </w:del>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3D37B6" w:rsidRPr="00353AEE">
            <w:rPr>
              <w:rFonts w:eastAsia="SimSun"/>
              <w:lang w:eastAsia="en-GB"/>
            </w:rPr>
            <w:fldChar w:fldCharType="begin"/>
          </w:r>
          <w:r w:rsidR="00EB2572" w:rsidRPr="00E76B28">
            <w:rPr>
              <w:rFonts w:eastAsia="SimSun"/>
              <w:lang w:eastAsia="en-GB"/>
            </w:rPr>
            <w:instrText xml:space="preserve">CITATION Kehl2017_PhDThesis \l 1031 </w:instrText>
          </w:r>
          <w:r w:rsidR="003D37B6" w:rsidRPr="00353AEE">
            <w:rPr>
              <w:rFonts w:eastAsia="SimSun"/>
              <w:lang w:eastAsia="en-GB"/>
            </w:rPr>
            <w:fldChar w:fldCharType="separate"/>
          </w:r>
          <w:ins w:id="85" w:author="ms699852" w:date="2018-05-11T13:08:00Z">
            <w:r w:rsidR="003D37B6" w:rsidRPr="003D37B6">
              <w:rPr>
                <w:rFonts w:eastAsia="SimSun"/>
                <w:noProof/>
                <w:lang w:eastAsia="en-GB"/>
                <w:rPrChange w:id="86" w:author="ms699852" w:date="2018-05-11T13:08:00Z">
                  <w:rPr/>
                </w:rPrChange>
              </w:rPr>
              <w:t>(Kehl, 2017c)</w:t>
            </w:r>
          </w:ins>
          <w:del w:id="87" w:author="ms699852" w:date="2018-05-11T09:22:00Z">
            <w:r w:rsidR="00C85B3A" w:rsidRPr="00C85B3A" w:rsidDel="00C76383">
              <w:rPr>
                <w:rFonts w:eastAsia="SimSun"/>
                <w:noProof/>
                <w:lang w:eastAsia="en-GB"/>
              </w:rPr>
              <w:delText>(Kehl, 2017c)</w:delText>
            </w:r>
          </w:del>
          <w:r w:rsidR="003D37B6"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w:t>
      </w:r>
      <w:del w:id="88" w:author="ms699852" w:date="2018-05-11T22:01:00Z">
        <w:r w:rsidRPr="00353AEE" w:rsidDel="00F0659C">
          <w:delText xml:space="preserve">as </w:delText>
        </w:r>
      </w:del>
      <w:ins w:id="89" w:author="ms699852" w:date="2018-05-11T22:01:00Z">
        <w:r w:rsidR="00F0659C">
          <w:t>because</w:t>
        </w:r>
        <w:r w:rsidR="00F0659C" w:rsidRPr="00353AEE">
          <w:t xml:space="preserve"> </w:t>
        </w:r>
      </w:ins>
      <w:r w:rsidRPr="00353AEE">
        <w:t>automated analysis methods (e.g. auto-interpretation, volume derivation) require clean surfaces with coherently outward-oriented surface normals.</w:t>
      </w:r>
    </w:p>
    <w:p w:rsidR="0003753C" w:rsidDel="00C76383" w:rsidRDefault="0003753C" w:rsidP="004B1B4D">
      <w:pPr>
        <w:pStyle w:val="PRec-MainText"/>
        <w:rPr>
          <w:ins w:id="90" w:author="ms699852" w:date="2018-05-11T09:13:00Z"/>
          <w:del w:id="91" w:author=" " w:date="2018-05-11T09:25:00Z"/>
        </w:rPr>
      </w:pPr>
      <w:ins w:id="92" w:author="ms699852" w:date="2018-05-11T09:13:00Z">
        <w:r w:rsidRPr="00353AEE">
          <w:t xml:space="preserve">In </w:t>
        </w:r>
        <w:proofErr w:type="spellStart"/>
        <w:r w:rsidRPr="00353AEE">
          <w:t>geoscience</w:t>
        </w:r>
        <w:proofErr w:type="spellEnd"/>
        <w:r w:rsidRPr="00353AEE">
          <w:t xml:space="preserve"> domains such as petroleum geology, </w:t>
        </w:r>
        <w:r>
          <w:t xml:space="preserve">projected </w:t>
        </w:r>
        <w:r w:rsidRPr="00353AEE">
          <w:t>texture- and colo</w:t>
        </w:r>
        <w:r>
          <w:t>u</w:t>
        </w:r>
        <w:r w:rsidRPr="00353AEE">
          <w:t>r information (</w:t>
        </w:r>
        <w:r w:rsidR="003D37B6" w:rsidRPr="00353AEE">
          <w:fldChar w:fldCharType="begin"/>
        </w:r>
        <w:r w:rsidRPr="00353AEE">
          <w:instrText xml:space="preserve"> REF _Ref512929264 \h </w:instrText>
        </w:r>
      </w:ins>
      <w:r w:rsidR="00720CCB">
        <w:instrText xml:space="preserve"> \* MERGEFORMAT </w:instrText>
      </w:r>
      <w:ins w:id="93" w:author="ms699852" w:date="2018-05-11T09:13:00Z">
        <w:r w:rsidR="003D37B6" w:rsidRPr="00353AEE">
          <w:fldChar w:fldCharType="separate"/>
        </w:r>
      </w:ins>
      <w:ins w:id="94" w:author="ms699852" w:date="2018-05-11T13:08:00Z">
        <w:r w:rsidR="008508D7" w:rsidRPr="00353AEE">
          <w:t xml:space="preserve">Fig. </w:t>
        </w:r>
        <w:r w:rsidR="008508D7">
          <w:rPr>
            <w:noProof/>
          </w:rPr>
          <w:t>2</w:t>
        </w:r>
      </w:ins>
      <w:ins w:id="95" w:author="ms699852" w:date="2018-05-11T09:13:00Z">
        <w:r w:rsidR="003D37B6" w:rsidRPr="00353AEE">
          <w:fldChar w:fldCharType="end"/>
        </w:r>
      </w:ins>
      <w:ins w:id="96" w:author=" " w:date="2018-05-11T09:22:00Z">
        <w:r w:rsidR="00C76383">
          <w:t>a</w:t>
        </w:r>
      </w:ins>
      <w:ins w:id="97" w:author="ms699852" w:date="2018-05-11T09:13:00Z">
        <w:r w:rsidRPr="00353AEE">
          <w:t>)</w:t>
        </w:r>
        <w:r>
          <w:t xml:space="preserve"> </w:t>
        </w:r>
        <w:r w:rsidRPr="00353AEE">
          <w:t>are vital for interpretation- and analysis tasks</w:t>
        </w:r>
        <w:r>
          <w:t xml:space="preserve"> </w:t>
        </w:r>
      </w:ins>
      <w:customXmlInsRangeStart w:id="98" w:author="ms699852" w:date="2018-05-11T09:13:00Z"/>
      <w:sdt>
        <w:sdtPr>
          <w:id w:val="42564928"/>
          <w:citation/>
        </w:sdtPr>
        <w:sdtContent>
          <w:customXmlInsRangeEnd w:id="98"/>
          <w:ins w:id="99" w:author="ms699852" w:date="2018-05-11T09:13:00Z">
            <w:r w:rsidR="003D37B6" w:rsidRPr="00353AEE">
              <w:fldChar w:fldCharType="begin"/>
            </w:r>
            <w:r w:rsidRPr="00E76B28">
              <w:instrText xml:space="preserve"> CITATION Buckley2008a \l 1031 </w:instrText>
            </w:r>
            <w:r>
              <w:instrText xml:space="preserve"> \m Caumon2013</w:instrText>
            </w:r>
            <w:r w:rsidR="003D37B6" w:rsidRPr="00353AEE">
              <w:fldChar w:fldCharType="separate"/>
            </w:r>
          </w:ins>
          <w:ins w:id="100" w:author="ms699852" w:date="2018-05-11T13:08:00Z">
            <w:r w:rsidR="008508D7">
              <w:rPr>
                <w:noProof/>
              </w:rPr>
              <w:t>(Buckley, et al., 2008; Caumon, et al., 2013)</w:t>
            </w:r>
          </w:ins>
          <w:ins w:id="101" w:author="ms699852" w:date="2018-05-11T09:13:00Z">
            <w:r w:rsidR="003D37B6" w:rsidRPr="00353AEE">
              <w:fldChar w:fldCharType="end"/>
            </w:r>
          </w:ins>
          <w:customXmlInsRangeStart w:id="102" w:author="ms699852" w:date="2018-05-11T09:13:00Z"/>
        </w:sdtContent>
      </w:sdt>
      <w:customXmlInsRangeEnd w:id="102"/>
      <w:ins w:id="103" w:author="ms699852" w:date="2018-05-11T09:13:00Z">
        <w:r w:rsidRPr="00353AEE">
          <w:t xml:space="preserve">. </w:t>
        </w:r>
      </w:ins>
      <w:ins w:id="104" w:author=" " w:date="2018-05-11T09:25:00Z">
        <w:r w:rsidR="00C76383">
          <w:t>Otherwise, (</w:t>
        </w:r>
      </w:ins>
      <w:proofErr w:type="spellStart"/>
    </w:p>
    <w:p w:rsidR="0003753C" w:rsidRPr="00353AEE" w:rsidRDefault="0003753C" w:rsidP="004B1B4D">
      <w:pPr>
        <w:pStyle w:val="PRec-MainText"/>
      </w:pPr>
      <w:moveToRangeStart w:id="105" w:author="ms699852" w:date="2018-05-11T09:13:00Z" w:name="move513793319"/>
      <w:moveTo w:id="106" w:author="ms699852" w:date="2018-05-11T09:13:00Z">
        <w:del w:id="107" w:author=" " w:date="2018-05-11T09:25:00Z">
          <w:r w:rsidRPr="00353AEE" w:rsidDel="00C76383">
            <w:delText xml:space="preserve">In contrast, other geoscience domains, such as hydrology and free surface flow </w:delText>
          </w:r>
          <w:r w:rsidRPr="00E76B28" w:rsidDel="00C76383">
            <w:delText xml:space="preserve">management, used </w:delText>
          </w:r>
        </w:del>
        <w:r w:rsidRPr="00E76B28">
          <w:t>georeferenced</w:t>
        </w:r>
      </w:moveTo>
      <w:proofErr w:type="spellEnd"/>
      <w:ins w:id="108" w:author=" " w:date="2018-05-11T09:25:00Z">
        <w:r w:rsidR="00C76383">
          <w:t>)</w:t>
        </w:r>
      </w:ins>
      <w:moveTo w:id="109" w:author="ms699852" w:date="2018-05-11T09:13:00Z">
        <w:r w:rsidRPr="00E76B28">
          <w:t xml:space="preserve"> laser scanner point clouds </w:t>
        </w:r>
      </w:moveTo>
      <w:ins w:id="110" w:author=" " w:date="2018-05-11T09:27:00Z">
        <w:r w:rsidR="00C76383" w:rsidRPr="00C76383">
          <w:t xml:space="preserve">(Fig. 2b) </w:t>
        </w:r>
      </w:ins>
      <w:moveTo w:id="111" w:author="ms699852" w:date="2018-05-11T09:13:00Z">
        <w:r w:rsidRPr="00E76B28">
          <w:t xml:space="preserve">and coloured point data streams provided by close-range </w:t>
        </w:r>
        <w:proofErr w:type="spellStart"/>
        <w:r w:rsidRPr="00E76B28">
          <w:t>photogrammetry</w:t>
        </w:r>
        <w:proofErr w:type="spellEnd"/>
        <w:r w:rsidRPr="00E76B28">
          <w:t xml:space="preserve"> for small- or UAV for large-scale study cases</w:t>
        </w:r>
      </w:moveTo>
      <w:ins w:id="112" w:author=" " w:date="2018-05-11T09:26:00Z">
        <w:r w:rsidR="00C76383">
          <w:t xml:space="preserve"> are used, e.g. in </w:t>
        </w:r>
      </w:ins>
      <w:ins w:id="113" w:author=" " w:date="2018-05-11T09:27:00Z">
        <w:r w:rsidR="00C76383" w:rsidRPr="00C76383">
          <w:t>hydrometeorology</w:t>
        </w:r>
        <w:r w:rsidR="00C76383">
          <w:t xml:space="preserve"> </w:t>
        </w:r>
      </w:ins>
      <w:customXmlInsRangeStart w:id="114" w:author=" " w:date="2018-05-11T09:33:00Z"/>
      <w:sdt>
        <w:sdtPr>
          <w:id w:val="1879356832"/>
          <w:citation/>
        </w:sdtPr>
        <w:sdtContent>
          <w:customXmlInsRangeEnd w:id="114"/>
          <w:r w:rsidR="003D37B6">
            <w:fldChar w:fldCharType="begin"/>
          </w:r>
          <w:r w:rsidR="002B35FA" w:rsidRPr="002B35FA">
            <w:rPr>
              <w:lang w:val="en-US"/>
            </w:rPr>
            <w:instrText xml:space="preserve"> CITATION Eltnd \l 1031 </w:instrText>
          </w:r>
          <w:r w:rsidR="003D37B6">
            <w:fldChar w:fldCharType="separate"/>
          </w:r>
          <w:ins w:id="115" w:author="ms699852" w:date="2018-05-11T13:08:00Z">
            <w:r w:rsidR="003D37B6" w:rsidRPr="003D37B6">
              <w:rPr>
                <w:noProof/>
                <w:lang w:val="en-US"/>
                <w:rPrChange w:id="116" w:author="ms699852" w:date="2018-05-11T13:08:00Z">
                  <w:rPr/>
                </w:rPrChange>
              </w:rPr>
              <w:t>(Eltner, et al., n.d.)</w:t>
            </w:r>
          </w:ins>
          <w:ins w:id="117" w:author=" " w:date="2018-05-11T09:33:00Z">
            <w:del w:id="118" w:author="ms699852" w:date="2018-05-11T12:07:00Z">
              <w:r w:rsidR="002B35FA" w:rsidRPr="002B35FA" w:rsidDel="00720CCB">
                <w:rPr>
                  <w:noProof/>
                  <w:lang w:val="en-US"/>
                </w:rPr>
                <w:delText>(Eltner, et al., n.d.)</w:delText>
              </w:r>
            </w:del>
            <w:r w:rsidR="003D37B6">
              <w:fldChar w:fldCharType="end"/>
            </w:r>
          </w:ins>
          <w:customXmlInsRangeStart w:id="119" w:author=" " w:date="2018-05-11T09:33:00Z"/>
        </w:sdtContent>
      </w:sdt>
      <w:customXmlInsRangeEnd w:id="119"/>
      <w:moveTo w:id="120" w:author="ms699852" w:date="2018-05-11T09:13:00Z">
        <w:del w:id="121" w:author=" " w:date="2018-05-11T09:27:00Z">
          <w:r w:rsidDel="00C76383">
            <w:delText xml:space="preserve"> (</w:delText>
          </w:r>
          <w:r w:rsidR="003D37B6" w:rsidDel="00C76383">
            <w:fldChar w:fldCharType="begin"/>
          </w:r>
          <w:r w:rsidDel="00C76383">
            <w:delInstrText xml:space="preserve"> REF _Ref513236600 \h </w:delInstrText>
          </w:r>
        </w:del>
      </w:moveTo>
      <w:r w:rsidR="00720CCB">
        <w:instrText xml:space="preserve"> \* MERGEFORMAT </w:instrText>
      </w:r>
      <w:del w:id="122" w:author=" " w:date="2018-05-11T09:27:00Z"/>
      <w:moveTo w:id="123" w:author="ms699852" w:date="2018-05-11T09:13:00Z">
        <w:del w:id="124" w:author=" " w:date="2018-05-11T09:27:00Z">
          <w:r w:rsidR="003D37B6" w:rsidDel="00C76383">
            <w:fldChar w:fldCharType="separate"/>
          </w:r>
          <w:r w:rsidDel="00C76383">
            <w:delText xml:space="preserve">Fig. </w:delText>
          </w:r>
          <w:r w:rsidDel="00C76383">
            <w:rPr>
              <w:noProof/>
            </w:rPr>
            <w:delText>3</w:delText>
          </w:r>
          <w:r w:rsidR="003D37B6" w:rsidDel="00C76383">
            <w:fldChar w:fldCharType="end"/>
          </w:r>
          <w:r w:rsidDel="00C76383">
            <w:delText>)</w:delText>
          </w:r>
        </w:del>
        <w:r w:rsidRPr="00E76B28">
          <w:t xml:space="preserve">. The colour component of the base data is either provided by auxiliary photographs or embedded as part of the point cloud reconstruction (e.g. </w:t>
        </w:r>
        <w:proofErr w:type="spellStart"/>
        <w:r w:rsidRPr="00E76B28">
          <w:t>SfM</w:t>
        </w:r>
        <w:proofErr w:type="spellEnd"/>
        <w:r w:rsidRPr="00E76B28">
          <w:t xml:space="preserve">). The point set surface support tasks like coastal monitoring </w:t>
        </w:r>
      </w:moveTo>
      <w:sdt>
        <w:sdtPr>
          <w:id w:val="-271398400"/>
          <w:citation/>
        </w:sdtPr>
        <w:sdtContent>
          <w:moveTo w:id="125" w:author="ms699852" w:date="2018-05-11T09:13:00Z">
            <w:r w:rsidR="003D37B6" w:rsidRPr="00E76B28">
              <w:fldChar w:fldCharType="begin"/>
            </w:r>
            <w:r w:rsidRPr="00E76B28">
              <w:instrText xml:space="preserve"> CITATION Letortu2017 \l 1031  \m Medjkane2018</w:instrText>
            </w:r>
            <w:r w:rsidR="003D37B6" w:rsidRPr="00E76B28">
              <w:fldChar w:fldCharType="separate"/>
            </w:r>
          </w:moveTo>
          <w:ins w:id="126" w:author="ms699852" w:date="2018-05-11T13:08:00Z">
            <w:r w:rsidR="008508D7">
              <w:rPr>
                <w:noProof/>
              </w:rPr>
              <w:t>(Letortu, et al., 2017; Medjkane, et al., 2018)</w:t>
            </w:r>
          </w:ins>
          <w:moveTo w:id="127" w:author="ms699852" w:date="2018-05-11T09:13:00Z">
            <w:r w:rsidR="003D37B6" w:rsidRPr="00E76B28">
              <w:fldChar w:fldCharType="end"/>
            </w:r>
          </w:moveTo>
        </w:sdtContent>
      </w:sdt>
      <w:moveTo w:id="128" w:author="ms699852" w:date="2018-05-11T09:13:00Z">
        <w:r w:rsidRPr="00E76B28">
          <w:t xml:space="preserve">, monitoring river topography </w:t>
        </w:r>
      </w:moveTo>
      <w:sdt>
        <w:sdtPr>
          <w:id w:val="-800464215"/>
          <w:citation/>
        </w:sdtPr>
        <w:sdtContent>
          <w:moveTo w:id="129" w:author="ms699852" w:date="2018-05-11T09:13:00Z">
            <w:r w:rsidR="003D37B6" w:rsidRPr="00E76B28">
              <w:fldChar w:fldCharType="begin"/>
            </w:r>
            <w:r w:rsidRPr="00E76B28">
              <w:instrText xml:space="preserve"> CITATION Watanabe2016 \l 1031 </w:instrText>
            </w:r>
            <w:r w:rsidR="003D37B6" w:rsidRPr="00E76B28">
              <w:fldChar w:fldCharType="separate"/>
            </w:r>
          </w:moveTo>
          <w:ins w:id="130" w:author="ms699852" w:date="2018-05-11T13:08:00Z">
            <w:r w:rsidR="008508D7">
              <w:rPr>
                <w:noProof/>
              </w:rPr>
              <w:t>(Watanabe &amp; Kawahara, 2016)</w:t>
            </w:r>
          </w:ins>
          <w:moveTo w:id="131" w:author="ms699852" w:date="2018-05-11T09:13:00Z">
            <w:r w:rsidR="003D37B6" w:rsidRPr="00E76B28">
              <w:fldChar w:fldCharType="end"/>
            </w:r>
          </w:moveTo>
        </w:sdtContent>
      </w:sdt>
      <w:moveTo w:id="132" w:author="ms699852" w:date="2018-05-11T09:13:00Z">
        <w:r w:rsidRPr="00E76B28">
          <w:t xml:space="preserve"> and flood protection management </w:t>
        </w:r>
      </w:moveTo>
      <w:sdt>
        <w:sdtPr>
          <w:id w:val="-745183103"/>
          <w:citation/>
        </w:sdtPr>
        <w:sdtContent>
          <w:moveTo w:id="133" w:author="ms699852" w:date="2018-05-11T09:13:00Z">
            <w:r w:rsidR="003D37B6" w:rsidRPr="00E76B28">
              <w:fldChar w:fldCharType="begin"/>
            </w:r>
            <w:r w:rsidRPr="00E76B28">
              <w:instrText xml:space="preserve"> CITATION Leskens2015 \l 1031 </w:instrText>
            </w:r>
            <w:r w:rsidR="003D37B6" w:rsidRPr="00E76B28">
              <w:fldChar w:fldCharType="separate"/>
            </w:r>
          </w:moveTo>
          <w:ins w:id="134" w:author="ms699852" w:date="2018-05-11T13:08:00Z">
            <w:r w:rsidR="008508D7">
              <w:rPr>
                <w:noProof/>
              </w:rPr>
              <w:t>(Leskens, et al., 2015)</w:t>
            </w:r>
          </w:ins>
          <w:moveTo w:id="135" w:author="ms699852" w:date="2018-05-11T09:13:00Z">
            <w:r w:rsidR="003D37B6" w:rsidRPr="00E76B28">
              <w:fldChar w:fldCharType="end"/>
            </w:r>
          </w:moveTo>
        </w:sdtContent>
      </w:sdt>
      <w:moveTo w:id="136" w:author="ms699852" w:date="2018-05-11T09:13:00Z">
        <w:r w:rsidRPr="00E76B28">
          <w:t xml:space="preserve">. Nevertheless, new approaches for low-cost and on-the-fly </w:t>
        </w:r>
        <w:proofErr w:type="gramStart"/>
        <w:r w:rsidRPr="00E76B28">
          <w:t xml:space="preserve">river monitoring </w:t>
        </w:r>
      </w:moveTo>
      <w:sdt>
        <w:sdtPr>
          <w:id w:val="-2106878462"/>
          <w:citation/>
        </w:sdtPr>
        <w:sdtContent>
          <w:moveTo w:id="137" w:author="ms699852" w:date="2018-05-11T09:13:00Z">
            <w:r w:rsidR="003D37B6" w:rsidRPr="00E76B28">
              <w:fldChar w:fldCharType="begin"/>
            </w:r>
            <w:r w:rsidRPr="00E76B28">
              <w:instrText xml:space="preserve">CITATION Kroehnert2017a \l 1031 </w:instrText>
            </w:r>
            <w:r w:rsidR="003D37B6" w:rsidRPr="00E76B28">
              <w:fldChar w:fldCharType="separate"/>
            </w:r>
          </w:moveTo>
          <w:ins w:id="138" w:author="ms699852" w:date="2018-05-11T13:08:00Z">
            <w:r w:rsidR="008508D7">
              <w:rPr>
                <w:noProof/>
              </w:rPr>
              <w:t>(Kröhnert</w:t>
            </w:r>
            <w:proofErr w:type="gramEnd"/>
            <w:r w:rsidR="008508D7">
              <w:rPr>
                <w:noProof/>
              </w:rPr>
              <w:t xml:space="preserve"> &amp; Meichsner, 2017)</w:t>
            </w:r>
          </w:ins>
          <w:moveTo w:id="139" w:author="ms699852" w:date="2018-05-11T09:13:00Z">
            <w:r w:rsidR="003D37B6" w:rsidRPr="00E76B28">
              <w:fldChar w:fldCharType="end"/>
            </w:r>
          </w:moveTo>
        </w:sdtContent>
      </w:sdt>
      <w:moveTo w:id="140" w:author="ms699852" w:date="2018-05-11T09:13:00Z">
        <w:r w:rsidRPr="00E76B28">
          <w:t xml:space="preserve"> arise due to globally increasing flash </w:t>
        </w:r>
        <w:r w:rsidRPr="00300AC2">
          <w:rPr>
            <w:color w:val="000000" w:themeColor="text1"/>
          </w:rPr>
          <w:t xml:space="preserve">flood events after heavy rainfalls </w:t>
        </w:r>
      </w:moveTo>
      <w:sdt>
        <w:sdtPr>
          <w:rPr>
            <w:color w:val="000000" w:themeColor="text1"/>
          </w:rPr>
          <w:id w:val="836507070"/>
          <w:citation/>
        </w:sdtPr>
        <w:sdtContent>
          <w:moveTo w:id="141" w:author="ms699852" w:date="2018-05-11T09:13:00Z">
            <w:r w:rsidR="003D37B6" w:rsidRPr="00300AC2">
              <w:rPr>
                <w:color w:val="000000" w:themeColor="text1"/>
              </w:rPr>
              <w:fldChar w:fldCharType="begin"/>
            </w:r>
            <w:r w:rsidRPr="00300AC2">
              <w:rPr>
                <w:color w:val="000000" w:themeColor="text1"/>
              </w:rPr>
              <w:instrText xml:space="preserve"> CITATION Mueller2011 \l 1031 </w:instrText>
            </w:r>
            <w:r w:rsidR="003D37B6" w:rsidRPr="00300AC2">
              <w:rPr>
                <w:color w:val="000000" w:themeColor="text1"/>
              </w:rPr>
              <w:fldChar w:fldCharType="separate"/>
            </w:r>
          </w:moveTo>
          <w:ins w:id="142" w:author="ms699852" w:date="2018-05-11T13:08:00Z">
            <w:r w:rsidR="003D37B6" w:rsidRPr="003D37B6">
              <w:rPr>
                <w:noProof/>
                <w:color w:val="000000" w:themeColor="text1"/>
                <w:rPrChange w:id="143" w:author="ms699852" w:date="2018-05-11T13:08:00Z">
                  <w:rPr/>
                </w:rPrChange>
              </w:rPr>
              <w:t>(Mueller &amp; Pfister, 2011)</w:t>
            </w:r>
          </w:ins>
          <w:moveTo w:id="144" w:author="ms699852" w:date="2018-05-11T09:13:00Z">
            <w:del w:id="145" w:author="ms699852" w:date="2018-05-11T09:22:00Z">
              <w:r w:rsidRPr="00C85B3A" w:rsidDel="00C76383">
                <w:rPr>
                  <w:noProof/>
                  <w:color w:val="000000" w:themeColor="text1"/>
                </w:rPr>
                <w:delText>(Mueller &amp; Pfister, 2011)</w:delText>
              </w:r>
            </w:del>
            <w:r w:rsidR="003D37B6" w:rsidRPr="00300AC2">
              <w:rPr>
                <w:color w:val="000000" w:themeColor="text1"/>
              </w:rPr>
              <w:fldChar w:fldCharType="end"/>
            </w:r>
          </w:moveTo>
        </w:sdtContent>
      </w:sdt>
      <w:moveTo w:id="146" w:author="ms699852" w:date="2018-05-11T09:13:00Z">
        <w:r w:rsidRPr="00300AC2">
          <w:rPr>
            <w:color w:val="000000" w:themeColor="text1"/>
          </w:rPr>
          <w:t xml:space="preserve"> that are further addressed in </w:t>
        </w:r>
        <w:r>
          <w:rPr>
            <w:color w:val="000000" w:themeColor="text1"/>
          </w:rPr>
          <w:t xml:space="preserve">the </w:t>
        </w:r>
        <w:r w:rsidRPr="00300AC2">
          <w:rPr>
            <w:color w:val="000000" w:themeColor="text1"/>
          </w:rPr>
          <w:t xml:space="preserve">section </w:t>
        </w:r>
        <w:r w:rsidRPr="00542172">
          <w:rPr>
            <w:i/>
            <w:color w:val="000000" w:themeColor="text1"/>
          </w:rPr>
          <w:t>Derivation of hydrological parameters</w:t>
        </w:r>
        <w:r w:rsidRPr="00300AC2">
          <w:rPr>
            <w:color w:val="000000" w:themeColor="text1"/>
          </w:rPr>
          <w:t>.</w:t>
        </w:r>
        <w:r w:rsidRPr="00E76B28">
          <w:t xml:space="preserve"> </w:t>
        </w:r>
      </w:moveTo>
    </w:p>
    <w:tbl>
      <w:tblPr>
        <w:tblStyle w:val="Tabellengitternetz"/>
        <w:tblpPr w:leftFromText="141" w:rightFromText="141" w:vertAnchor="text" w:horzAnchor="margin"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32"/>
        <w:gridCol w:w="222"/>
        <w:gridCol w:w="3532"/>
      </w:tblGrid>
      <w:tr w:rsidR="00BE464E" w:rsidTr="00BE464E">
        <w:trPr>
          <w:ins w:id="147" w:author="ms699852" w:date="2018-05-11T23:07:00Z"/>
        </w:trPr>
        <w:tc>
          <w:tcPr>
            <w:tcW w:w="3532" w:type="dxa"/>
            <w:tcMar>
              <w:left w:w="0" w:type="dxa"/>
              <w:right w:w="0" w:type="dxa"/>
            </w:tcMar>
          </w:tcPr>
          <w:moveToRangeEnd w:id="105"/>
          <w:p w:rsidR="00BE464E" w:rsidRPr="003E2920" w:rsidRDefault="00924BB2" w:rsidP="00BE464E">
            <w:pPr>
              <w:jc w:val="center"/>
              <w:rPr>
                <w:ins w:id="148" w:author="ms699852" w:date="2018-05-11T23:07:00Z"/>
                <w:sz w:val="16"/>
                <w:szCs w:val="16"/>
              </w:rPr>
            </w:pPr>
            <w:commentRangeStart w:id="149"/>
            <w:ins w:id="150" w:author="ms699852" w:date="2018-05-11T23:07:00Z">
              <w:r>
                <w:rPr>
                  <w:noProof/>
                  <w:sz w:val="16"/>
                  <w:szCs w:val="16"/>
                  <w:lang w:val="de-DE" w:eastAsia="de-DE"/>
                  <w:rPrChange w:id="151" w:author="Unknown">
                    <w:rPr>
                      <w:noProof/>
                      <w:lang w:val="de-DE" w:eastAsia="de-DE"/>
                    </w:rPr>
                  </w:rPrChange>
                </w:rPr>
                <w:drawing>
                  <wp:inline distT="0" distB="0" distL="0" distR="0">
                    <wp:extent cx="2250000" cy="1330722"/>
                    <wp:effectExtent l="0" t="0" r="0" b="3175"/>
                    <wp:docPr id="4"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rotWithShape="1">
                            <a:blip r:embed="rId12"/>
                            <a:srcRect l="25470" t="1" r="19720" b="2113"/>
                            <a:stretch/>
                          </pic:blipFill>
                          <pic:spPr bwMode="auto">
                            <a:xfrm>
                              <a:off x="0" y="0"/>
                              <a:ext cx="2250000" cy="13307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BE464E" w:rsidRPr="003E2920">
                <w:rPr>
                  <w:sz w:val="16"/>
                  <w:szCs w:val="16"/>
                </w:rPr>
                <w:t>(a)</w:t>
              </w:r>
            </w:ins>
          </w:p>
        </w:tc>
        <w:tc>
          <w:tcPr>
            <w:tcW w:w="222" w:type="dxa"/>
          </w:tcPr>
          <w:p w:rsidR="00BE464E" w:rsidRPr="003E2920" w:rsidRDefault="00BE464E" w:rsidP="00BE464E">
            <w:pPr>
              <w:jc w:val="center"/>
              <w:rPr>
                <w:ins w:id="152" w:author="ms699852" w:date="2018-05-11T23:07:00Z"/>
                <w:noProof/>
                <w:sz w:val="16"/>
                <w:szCs w:val="16"/>
              </w:rPr>
            </w:pPr>
          </w:p>
        </w:tc>
        <w:tc>
          <w:tcPr>
            <w:tcW w:w="3532" w:type="dxa"/>
            <w:tcMar>
              <w:left w:w="0" w:type="dxa"/>
              <w:right w:w="0" w:type="dxa"/>
            </w:tcMar>
          </w:tcPr>
          <w:p w:rsidR="00BE464E" w:rsidRPr="003E2920" w:rsidRDefault="00924BB2" w:rsidP="00BE464E">
            <w:pPr>
              <w:jc w:val="center"/>
              <w:rPr>
                <w:ins w:id="153" w:author="ms699852" w:date="2018-05-11T23:07:00Z"/>
                <w:sz w:val="16"/>
                <w:szCs w:val="16"/>
              </w:rPr>
            </w:pPr>
            <w:ins w:id="154" w:author="ms699852" w:date="2018-05-11T23:07:00Z">
              <w:r>
                <w:rPr>
                  <w:noProof/>
                  <w:sz w:val="16"/>
                  <w:szCs w:val="16"/>
                  <w:lang w:val="de-DE" w:eastAsia="de-DE"/>
                  <w:rPrChange w:id="155" w:author="Unknown">
                    <w:rPr>
                      <w:noProof/>
                      <w:lang w:val="de-DE" w:eastAsia="de-DE"/>
                    </w:rPr>
                  </w:rPrChange>
                </w:rPr>
                <w:drawing>
                  <wp:inline distT="0" distB="0" distL="0" distR="0">
                    <wp:extent cx="2250000" cy="1332000"/>
                    <wp:effectExtent l="0" t="0" r="0" b="1905"/>
                    <wp:docPr id="9" name="Grafik 9" descr="Ein Bild, das draußen, Berg, Rock, Himmel enthält.&#10;&#10;Mit sehr hoher Zuverlässigkeit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Whitby_pointcloud00.png"/>
                            <pic:cNvPicPr preferRelativeResize="0"/>
                          </pic:nvPicPr>
                          <pic:blipFill rotWithShape="1">
                            <a:blip r:embed="rId13"/>
                            <a:srcRect l="24075" t="24450" r="26812" b="25331"/>
                            <a:stretch/>
                          </pic:blipFill>
                          <pic:spPr bwMode="auto">
                            <a:xfrm>
                              <a:off x="0" y="0"/>
                              <a:ext cx="2250000" cy="1332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BE464E" w:rsidRPr="003E2920">
                <w:rPr>
                  <w:sz w:val="16"/>
                  <w:szCs w:val="16"/>
                </w:rPr>
                <w:t>(b)</w:t>
              </w:r>
            </w:ins>
            <w:commentRangeEnd w:id="149"/>
            <w:r>
              <w:rPr>
                <w:rStyle w:val="Kommentarzeichen"/>
              </w:rPr>
              <w:commentReference w:id="149"/>
            </w:r>
          </w:p>
        </w:tc>
      </w:tr>
    </w:tbl>
    <w:p w:rsidR="00BE464E" w:rsidRPr="00353AEE" w:rsidRDefault="00BE464E" w:rsidP="00BE464E">
      <w:pPr>
        <w:pStyle w:val="PRec-Figures"/>
        <w:rPr>
          <w:ins w:id="156" w:author="ms699852" w:date="2018-05-11T23:07:00Z"/>
        </w:rPr>
      </w:pPr>
      <w:ins w:id="157" w:author="ms699852" w:date="2018-05-11T23:07:00Z">
        <w:r w:rsidRPr="00353AEE" w:rsidDel="002B35FA">
          <w:t xml:space="preserve"> </w:t>
        </w:r>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r>
          <w:rPr>
            <w:noProof/>
          </w:rPr>
          <w:t>2</w:t>
        </w:r>
        <w:r w:rsidR="003D37B6" w:rsidRPr="00353AEE">
          <w:fldChar w:fldCharType="end"/>
        </w:r>
        <w:r w:rsidRPr="00353AEE">
          <w:rPr>
            <w:rFonts w:eastAsia="SimSun"/>
            <w:lang w:eastAsia="en-GB"/>
          </w:rPr>
          <w:t xml:space="preserve"> </w:t>
        </w:r>
        <w:r>
          <w:rPr>
            <w:rFonts w:eastAsia="SimSun"/>
            <w:lang w:eastAsia="en-GB"/>
          </w:rPr>
          <w:t xml:space="preserve">(a) </w:t>
        </w:r>
        <w:r w:rsidRPr="00353AEE">
          <w:rPr>
            <w:rFonts w:eastAsia="SimSun"/>
            <w:lang w:eastAsia="en-GB"/>
          </w:rPr>
          <w:t>Example of a Digital Outcrop Model (DOM) as</w:t>
        </w:r>
        <w:r>
          <w:rPr>
            <w:rFonts w:eastAsia="SimSun"/>
            <w:lang w:eastAsia="en-GB"/>
          </w:rPr>
          <w:t xml:space="preserve"> </w:t>
        </w:r>
        <w:r w:rsidRPr="00353AEE">
          <w:rPr>
            <w:rFonts w:eastAsia="SimSun"/>
            <w:lang w:eastAsia="en-GB"/>
          </w:rPr>
          <w:t>textured triangular surface</w:t>
        </w:r>
        <w:r>
          <w:rPr>
            <w:rFonts w:eastAsia="SimSun"/>
            <w:lang w:eastAsia="en-GB"/>
          </w:rPr>
          <w:t>, (b) point set generated via multi-view geometry of the same topography</w:t>
        </w:r>
        <w:r w:rsidRPr="00353AEE">
          <w:rPr>
            <w:rFonts w:eastAsia="SimSun"/>
            <w:lang w:eastAsia="en-GB"/>
          </w:rPr>
          <w:t>.</w:t>
        </w:r>
      </w:ins>
    </w:p>
    <w:p w:rsidR="00BE464E" w:rsidRDefault="00BE464E" w:rsidP="004B1B4D">
      <w:pPr>
        <w:pStyle w:val="PRec-MainText"/>
        <w:rPr>
          <w:ins w:id="158" w:author="ms699852" w:date="2018-05-11T23:07:00Z"/>
        </w:rPr>
      </w:pPr>
    </w:p>
    <w:p w:rsidR="0003753C" w:rsidRPr="00353AEE" w:rsidDel="002B35FA" w:rsidRDefault="0003753C" w:rsidP="004B1B4D">
      <w:pPr>
        <w:pStyle w:val="PRec-MainText"/>
        <w:rPr>
          <w:del w:id="159" w:author=" " w:date="2018-05-11T09:35:00Z"/>
        </w:rPr>
      </w:pPr>
      <w:moveToRangeStart w:id="160" w:author="ms699852" w:date="2018-05-11T09:13:00Z" w:name="move513793330"/>
      <w:moveTo w:id="161" w:author="ms699852" w:date="2018-05-11T09:13:00Z">
        <w:del w:id="162" w:author=" " w:date="2018-05-11T09:35:00Z">
          <w:r w:rsidRPr="00353AEE" w:rsidDel="002B35FA">
            <w:delText xml:space="preserve">Since SfM became state of the art in geosciences, the acquisition of (true-) coloured point clouds is not that difficult and commonly employed because of its rapid processing, compared to conventional approaches like Terrestrial Laser Scanning (TLS). </w:delText>
          </w:r>
        </w:del>
      </w:moveTo>
    </w:p>
    <w:p w:rsidR="0003753C" w:rsidRDefault="0003753C" w:rsidP="004B1B4D">
      <w:pPr>
        <w:pStyle w:val="PRec-MainText"/>
        <w:rPr>
          <w:ins w:id="163" w:author="ms699852" w:date="2018-05-11T09:15:00Z"/>
        </w:rPr>
      </w:pPr>
      <w:moveTo w:id="164" w:author="ms699852" w:date="2018-05-11T09:13:00Z">
        <w:r w:rsidRPr="00353AEE">
          <w:t xml:space="preserve">The above representation forms are also valid for mobile device software. Because of the limited processing speed of mobile </w:t>
        </w:r>
        <w:proofErr w:type="spellStart"/>
        <w:r w:rsidRPr="00353AEE">
          <w:t>ch</w:t>
        </w:r>
        <w:del w:id="165" w:author="Unknown">
          <w:r w:rsidRPr="00353AEE" w:rsidDel="00BE464E">
            <w:delText>i</w:delText>
          </w:r>
        </w:del>
        <w:ins w:id="166" w:author="ms699852" w:date="2018-05-11T23:07:00Z">
          <w:r w:rsidRPr="00353AEE">
            <w:t>p</w:t>
          </w:r>
        </w:ins>
        <w:r w:rsidRPr="00353AEE">
          <w:t>sets</w:t>
        </w:r>
        <w:proofErr w:type="spellEnd"/>
        <w:r w:rsidRPr="00353AEE">
          <w:t xml:space="preserve">, </w:t>
        </w:r>
        <w:del w:id="167" w:author="ms699852" w:date="2018-05-11T22:03:00Z">
          <w:r w:rsidRPr="00353AEE" w:rsidDel="00F0659C">
            <w:delText xml:space="preserve">the usage of point clouds appears most common </w:delText>
          </w:r>
        </w:del>
      </w:moveTo>
      <w:ins w:id="168" w:author="ms699852" w:date="2018-05-11T22:03:00Z">
        <w:r w:rsidR="00F0659C">
          <w:t xml:space="preserve">point clouds are the go-to representation </w:t>
        </w:r>
      </w:ins>
      <w:moveTo w:id="169" w:author="ms699852" w:date="2018-05-11T09:13:00Z">
        <w:r w:rsidRPr="00353AEE">
          <w:t xml:space="preserve">within the graphics literature, e.g. </w:t>
        </w:r>
      </w:moveTo>
      <w:sdt>
        <w:sdtPr>
          <w:id w:val="1155108677"/>
          <w:citation/>
        </w:sdtPr>
        <w:sdtContent>
          <w:moveTo w:id="170" w:author="ms699852" w:date="2018-05-11T09:13:00Z">
            <w:r w:rsidR="003D37B6" w:rsidRPr="00353AEE">
              <w:fldChar w:fldCharType="begin"/>
            </w:r>
            <w:r w:rsidRPr="00E76B28">
              <w:instrText xml:space="preserve"> CITATION Garcia2015 \l 1031 </w:instrText>
            </w:r>
            <w:r w:rsidR="003D37B6" w:rsidRPr="00353AEE">
              <w:fldChar w:fldCharType="separate"/>
            </w:r>
          </w:moveTo>
          <w:ins w:id="171" w:author="ms699852" w:date="2018-05-11T13:08:00Z">
            <w:r w:rsidR="008508D7">
              <w:rPr>
                <w:noProof/>
              </w:rPr>
              <w:t>(García, et al., 2015)</w:t>
            </w:r>
          </w:ins>
          <w:moveTo w:id="172" w:author="ms699852" w:date="2018-05-11T09:13:00Z">
            <w:r w:rsidR="003D37B6" w:rsidRPr="00353AEE">
              <w:fldChar w:fldCharType="end"/>
            </w:r>
          </w:moveTo>
        </w:sdtContent>
      </w:sdt>
      <w:moveTo w:id="173" w:author="ms699852" w:date="2018-05-11T09:13:00Z">
        <w:r w:rsidRPr="00353AEE">
          <w: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t>
        </w:r>
      </w:moveTo>
    </w:p>
    <w:p w:rsidR="0003753C" w:rsidRPr="002B35FA" w:rsidDel="00C76383" w:rsidRDefault="0003753C" w:rsidP="004B1B4D">
      <w:pPr>
        <w:pStyle w:val="PRec-MainText"/>
        <w:rPr>
          <w:del w:id="174" w:author="ms699852" w:date="2018-05-11T09:18:00Z"/>
        </w:rPr>
      </w:pPr>
    </w:p>
    <w:moveToRangeEnd w:id="160"/>
    <w:p w:rsidR="004A1C41" w:rsidRPr="00353AEE" w:rsidDel="00C76383" w:rsidRDefault="004A1C41" w:rsidP="004B1B4D">
      <w:pPr>
        <w:pStyle w:val="Textkrper"/>
        <w:ind w:right="1218"/>
        <w:rPr>
          <w:del w:id="175" w:author="ms699852" w:date="2018-05-11T09:18:00Z"/>
        </w:rPr>
      </w:pPr>
    </w:p>
    <w:p w:rsidR="00944C7D" w:rsidRPr="00E76B28" w:rsidDel="00C76383" w:rsidRDefault="00924BB2" w:rsidP="004B1B4D">
      <w:pPr>
        <w:jc w:val="center"/>
        <w:rPr>
          <w:del w:id="176" w:author="ms699852" w:date="2018-05-11T09:18:00Z"/>
        </w:rPr>
      </w:pPr>
      <w:del w:id="177" w:author="ms699852" w:date="2018-05-11T09:16:00Z">
        <w:r>
          <w:rPr>
            <w:noProof/>
            <w:lang w:val="de-DE" w:eastAsia="de-DE"/>
          </w:rPr>
          <w:drawing>
            <wp:inline distT="0" distB="0" distL="0" distR="0">
              <wp:extent cx="2250000" cy="1330722"/>
              <wp:effectExtent l="0" t="0" r="0" b="3175"/>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rotWithShape="1">
                      <a:blip r:embed="rId12"/>
                      <a:srcRect l="25470" t="1" r="19720" b="2113"/>
                      <a:stretch/>
                    </pic:blipFill>
                    <pic:spPr bwMode="auto">
                      <a:xfrm>
                        <a:off x="0" y="0"/>
                        <a:ext cx="2250000" cy="13307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del>
    </w:p>
    <w:p w:rsidR="00EA640D" w:rsidRPr="00353AEE" w:rsidDel="00BE464E" w:rsidRDefault="00944C7D" w:rsidP="004B1B4D">
      <w:pPr>
        <w:pStyle w:val="PRec-Figures"/>
        <w:rPr>
          <w:del w:id="178" w:author="ms699852" w:date="2018-05-11T23:07:00Z"/>
        </w:rPr>
      </w:pPr>
      <w:bookmarkStart w:id="179" w:name="_Ref512929264"/>
      <w:del w:id="180" w:author="ms699852" w:date="2018-05-11T23:07:00Z">
        <w:r w:rsidRPr="00353AEE" w:rsidDel="00BE464E">
          <w:delText xml:space="preserve">Fig. </w:delText>
        </w:r>
        <w:r w:rsidR="003D37B6" w:rsidRPr="00353AEE" w:rsidDel="00BE464E">
          <w:fldChar w:fldCharType="begin"/>
        </w:r>
        <w:r w:rsidRPr="00353AEE" w:rsidDel="00BE464E">
          <w:delInstrText xml:space="preserve"> SEQ fig. \* ARABIC </w:delInstrText>
        </w:r>
        <w:r w:rsidR="003D37B6" w:rsidRPr="00353AEE" w:rsidDel="00BE464E">
          <w:fldChar w:fldCharType="separate"/>
        </w:r>
        <w:r w:rsidR="008508D7" w:rsidDel="00BE464E">
          <w:rPr>
            <w:noProof/>
          </w:rPr>
          <w:delText>2</w:delText>
        </w:r>
        <w:r w:rsidR="003D37B6" w:rsidRPr="00353AEE" w:rsidDel="00BE464E">
          <w:fldChar w:fldCharType="end"/>
        </w:r>
        <w:bookmarkEnd w:id="179"/>
        <w:r w:rsidR="00EA640D" w:rsidRPr="00353AEE" w:rsidDel="00BE464E">
          <w:rPr>
            <w:rFonts w:eastAsia="SimSun"/>
            <w:lang w:eastAsia="en-GB"/>
          </w:rPr>
          <w:delText xml:space="preserve"> Example of a</w:delText>
        </w:r>
        <w:r w:rsidR="00D82E3E" w:rsidRPr="00353AEE" w:rsidDel="00BE464E">
          <w:rPr>
            <w:rFonts w:eastAsia="SimSun"/>
            <w:lang w:eastAsia="en-GB"/>
          </w:rPr>
          <w:delText xml:space="preserve"> Digital Outcrop Model (DOM) </w:delText>
        </w:r>
        <w:r w:rsidR="00EA640D" w:rsidRPr="00353AEE" w:rsidDel="00BE464E">
          <w:rPr>
            <w:rFonts w:eastAsia="SimSun"/>
            <w:lang w:eastAsia="en-GB"/>
          </w:rPr>
          <w:delText>as</w:delText>
        </w:r>
      </w:del>
      <w:del w:id="181" w:author="ms699852" w:date="2018-05-11T12:32:00Z">
        <w:r w:rsidR="00EA640D" w:rsidRPr="00353AEE" w:rsidDel="00FC59C2">
          <w:rPr>
            <w:rFonts w:eastAsia="SimSun"/>
            <w:lang w:eastAsia="en-GB"/>
          </w:rPr>
          <w:delText xml:space="preserve"> </w:delText>
        </w:r>
      </w:del>
      <w:del w:id="182" w:author="ms699852" w:date="2018-05-11T23:07:00Z">
        <w:r w:rsidR="00EA640D" w:rsidRPr="00353AEE" w:rsidDel="00BE464E">
          <w:rPr>
            <w:rFonts w:eastAsia="SimSun"/>
            <w:lang w:eastAsia="en-GB"/>
          </w:rPr>
          <w:delText>textured triangular surface.</w:delText>
        </w:r>
      </w:del>
    </w:p>
    <w:p w:rsidR="004A1C41" w:rsidDel="0003753C" w:rsidRDefault="00EA640D" w:rsidP="004B1B4D">
      <w:pPr>
        <w:pStyle w:val="PRec-MainText"/>
        <w:rPr>
          <w:del w:id="183" w:author="ms699852" w:date="2018-05-11T09:13:00Z"/>
        </w:rPr>
      </w:pPr>
      <w:del w:id="184" w:author="ms699852" w:date="2018-05-11T09:13:00Z">
        <w:r w:rsidRPr="00353AEE" w:rsidDel="0003753C">
          <w:delText>In geoscience domains such as petroleum geology, texture- and colo</w:delText>
        </w:r>
        <w:r w:rsidR="00B46533" w:rsidDel="0003753C">
          <w:delText>u</w:delText>
        </w:r>
        <w:r w:rsidRPr="00353AEE" w:rsidDel="0003753C">
          <w:delText>r information are vital for interpretation- and analysis tasks</w:delText>
        </w:r>
      </w:del>
      <w:del w:id="185" w:author="ms699852" w:date="2018-05-11T09:09:00Z">
        <w:r w:rsidRPr="00353AEE" w:rsidDel="0003753C">
          <w:delText>. In these cases, as demonstrated by</w:delText>
        </w:r>
        <w:r w:rsidR="00C9311B" w:rsidRPr="00353AEE" w:rsidDel="0003753C">
          <w:delText xml:space="preserve"> </w:delText>
        </w:r>
      </w:del>
      <w:customXmlDelRangeStart w:id="186" w:author="ms699852" w:date="2018-05-11T09:13:00Z"/>
      <w:sdt>
        <w:sdtPr>
          <w:id w:val="921611366"/>
          <w:citation/>
        </w:sdtPr>
        <w:sdtContent>
          <w:customXmlDelRangeEnd w:id="186"/>
          <w:del w:id="187" w:author="ms699852" w:date="2018-05-11T09:13:00Z">
            <w:r w:rsidR="003D37B6" w:rsidRPr="00353AEE" w:rsidDel="0003753C">
              <w:fldChar w:fldCharType="begin"/>
            </w:r>
            <w:r w:rsidR="00C9311B" w:rsidRPr="00E76B28" w:rsidDel="0003753C">
              <w:delInstrText xml:space="preserve"> CITATION Buckley2008a \l 1031 </w:delInstrText>
            </w:r>
            <w:r w:rsidR="003D37B6" w:rsidRPr="00353AEE" w:rsidDel="0003753C">
              <w:fldChar w:fldCharType="separate"/>
            </w:r>
          </w:del>
          <w:del w:id="188" w:author="ms699852" w:date="2018-05-11T09:09:00Z">
            <w:r w:rsidR="00C85B3A" w:rsidDel="0003753C">
              <w:rPr>
                <w:noProof/>
              </w:rPr>
              <w:delText>(Buckley, et al., 2008)</w:delText>
            </w:r>
          </w:del>
          <w:del w:id="189" w:author="ms699852" w:date="2018-05-11T09:13:00Z">
            <w:r w:rsidR="003D37B6" w:rsidRPr="00353AEE" w:rsidDel="0003753C">
              <w:fldChar w:fldCharType="end"/>
            </w:r>
          </w:del>
          <w:customXmlDelRangeStart w:id="190" w:author="ms699852" w:date="2018-05-11T09:13:00Z"/>
        </w:sdtContent>
      </w:sdt>
      <w:customXmlDelRangeEnd w:id="190"/>
      <w:del w:id="191" w:author="ms699852" w:date="2018-05-11T09:10:00Z">
        <w:r w:rsidR="00C9311B" w:rsidRPr="00353AEE" w:rsidDel="0003753C">
          <w:delText xml:space="preserve"> and </w:delText>
        </w:r>
      </w:del>
      <w:customXmlDelRangeStart w:id="192" w:author="ms699852" w:date="2018-05-11T09:10:00Z"/>
      <w:sdt>
        <w:sdtPr>
          <w:id w:val="-692447973"/>
          <w:citation/>
        </w:sdtPr>
        <w:sdtContent>
          <w:customXmlDelRangeEnd w:id="192"/>
          <w:del w:id="193" w:author="ms699852" w:date="2018-05-11T09:10:00Z">
            <w:r w:rsidR="003D37B6" w:rsidRPr="00353AEE" w:rsidDel="0003753C">
              <w:fldChar w:fldCharType="begin"/>
            </w:r>
            <w:r w:rsidR="00C9311B" w:rsidRPr="00E76B28" w:rsidDel="0003753C">
              <w:delInstrText xml:space="preserve"> CITATION Caumon2013 \l 1031 </w:delInstrText>
            </w:r>
            <w:r w:rsidR="003D37B6" w:rsidRPr="00353AEE" w:rsidDel="0003753C">
              <w:fldChar w:fldCharType="separate"/>
            </w:r>
            <w:r w:rsidR="00C85B3A" w:rsidDel="0003753C">
              <w:rPr>
                <w:noProof/>
              </w:rPr>
              <w:delText>(Caumon, et al., 2013)</w:delText>
            </w:r>
            <w:r w:rsidR="003D37B6" w:rsidRPr="00353AEE" w:rsidDel="0003753C">
              <w:fldChar w:fldCharType="end"/>
            </w:r>
          </w:del>
          <w:customXmlDelRangeStart w:id="194" w:author="ms699852" w:date="2018-05-11T09:10:00Z"/>
        </w:sdtContent>
      </w:sdt>
      <w:customXmlDelRangeEnd w:id="194"/>
      <w:del w:id="195" w:author="ms699852" w:date="2018-05-11T09:10:00Z">
        <w:r w:rsidR="00C9311B" w:rsidRPr="00353AEE" w:rsidDel="0003753C">
          <w:delText>, the</w:delText>
        </w:r>
        <w:r w:rsidRPr="00353AEE" w:rsidDel="0003753C">
          <w:delText xml:space="preserve"> surface is supplemented with photographic information via texture projection</w:delText>
        </w:r>
        <w:r w:rsidR="00A74A27" w:rsidRPr="00353AEE" w:rsidDel="0003753C">
          <w:delText xml:space="preserve"> </w:delText>
        </w:r>
        <w:r w:rsidRPr="00353AEE" w:rsidDel="0003753C">
          <w:delText>(</w:delText>
        </w:r>
        <w:r w:rsidR="003D37B6" w:rsidRPr="00353AEE" w:rsidDel="0003753C">
          <w:fldChar w:fldCharType="begin"/>
        </w:r>
        <w:r w:rsidR="00944C7D" w:rsidRPr="00353AEE" w:rsidDel="0003753C">
          <w:delInstrText xml:space="preserve"> REF _Ref512929264 \h </w:delInstrText>
        </w:r>
      </w:del>
      <w:r w:rsidR="00720CCB">
        <w:instrText xml:space="preserve"> \* MERGEFORMAT </w:instrText>
      </w:r>
      <w:del w:id="196" w:author="ms699852" w:date="2018-05-11T09:10:00Z">
        <w:r w:rsidR="003D37B6" w:rsidRPr="00353AEE" w:rsidDel="0003753C">
          <w:fldChar w:fldCharType="separate"/>
        </w:r>
        <w:r w:rsidR="00C85B3A" w:rsidRPr="00353AEE" w:rsidDel="0003753C">
          <w:delText xml:space="preserve">Fig. </w:delText>
        </w:r>
        <w:r w:rsidR="00C85B3A" w:rsidDel="0003753C">
          <w:rPr>
            <w:noProof/>
          </w:rPr>
          <w:delText>2</w:delText>
        </w:r>
        <w:r w:rsidR="003D37B6" w:rsidRPr="00353AEE" w:rsidDel="0003753C">
          <w:fldChar w:fldCharType="end"/>
        </w:r>
        <w:r w:rsidRPr="00353AEE" w:rsidDel="0003753C">
          <w:delText>)</w:delText>
        </w:r>
      </w:del>
      <w:del w:id="197" w:author="ms699852" w:date="2018-05-11T09:13:00Z">
        <w:r w:rsidRPr="00353AEE" w:rsidDel="0003753C">
          <w:delText>.</w:delText>
        </w:r>
        <w:r w:rsidR="004A1C41" w:rsidRPr="00353AEE" w:rsidDel="0003753C">
          <w:delText xml:space="preserve"> </w:delText>
        </w:r>
      </w:del>
    </w:p>
    <w:p w:rsidR="00EB2572" w:rsidDel="00C76383" w:rsidRDefault="00924BB2" w:rsidP="004B1B4D">
      <w:pPr>
        <w:keepNext/>
        <w:rPr>
          <w:del w:id="198" w:author="ms699852" w:date="2018-05-11T09:20:00Z"/>
        </w:rPr>
      </w:pPr>
      <w:del w:id="199" w:author="ms699852" w:date="2018-05-11T09:17:00Z">
        <w:r>
          <w:rPr>
            <w:noProof/>
            <w:lang w:val="de-DE" w:eastAsia="de-DE"/>
          </w:rPr>
          <w:drawing>
            <wp:inline distT="0" distB="0" distL="0" distR="0">
              <wp:extent cx="2250000" cy="1332000"/>
              <wp:effectExtent l="0" t="0" r="0" b="1905"/>
              <wp:docPr id="11" name="Grafik 11" descr="Ein Bild, das draußen, Berg, Rock, Himmel enthält.&#10;&#10;Mit sehr hoher Zuverlässigkeit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Whitby_pointcloud00.png"/>
                      <pic:cNvPicPr preferRelativeResize="0"/>
                    </pic:nvPicPr>
                    <pic:blipFill rotWithShape="1">
                      <a:blip r:embed="rId13"/>
                      <a:srcRect l="24075" t="24450" r="26812" b="25331"/>
                      <a:stretch/>
                    </pic:blipFill>
                    <pic:spPr bwMode="auto">
                      <a:xfrm>
                        <a:off x="0" y="0"/>
                        <a:ext cx="2250000" cy="1332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del>
    </w:p>
    <w:p w:rsidR="00EB2572" w:rsidRPr="00353AEE" w:rsidDel="00C76383" w:rsidRDefault="00EB2572" w:rsidP="004B1B4D">
      <w:pPr>
        <w:pStyle w:val="PRec-Figures"/>
        <w:rPr>
          <w:del w:id="200" w:author="ms699852" w:date="2018-05-11T09:20:00Z"/>
        </w:rPr>
      </w:pPr>
      <w:bookmarkStart w:id="201" w:name="_Ref513236600"/>
      <w:del w:id="202" w:author="ms699852" w:date="2018-05-11T09:20:00Z">
        <w:r w:rsidDel="00C76383">
          <w:delText xml:space="preserve">Fig. </w:delText>
        </w:r>
        <w:r w:rsidR="003D37B6" w:rsidDel="00C76383">
          <w:fldChar w:fldCharType="begin"/>
        </w:r>
        <w:r w:rsidDel="00C76383">
          <w:delInstrText xml:space="preserve"> SEQ fig. \* ARABIC </w:delInstrText>
        </w:r>
        <w:r w:rsidR="003D37B6" w:rsidDel="00C76383">
          <w:fldChar w:fldCharType="separate"/>
        </w:r>
        <w:r w:rsidR="00C85B3A" w:rsidDel="00C76383">
          <w:rPr>
            <w:noProof/>
          </w:rPr>
          <w:delText>3</w:delText>
        </w:r>
        <w:r w:rsidR="003D37B6" w:rsidDel="00C76383">
          <w:fldChar w:fldCharType="end"/>
        </w:r>
        <w:bookmarkEnd w:id="201"/>
        <w:r w:rsidDel="00C76383">
          <w:delText xml:space="preserve"> </w:delText>
        </w:r>
        <w:r w:rsidRPr="00EB2572" w:rsidDel="00C76383">
          <w:delText>Point set generated via multi</w:delText>
        </w:r>
        <w:r w:rsidDel="00C76383">
          <w:delText>-</w:delText>
        </w:r>
        <w:r w:rsidRPr="00EB2572" w:rsidDel="00C76383">
          <w:delText>view g</w:delText>
        </w:r>
        <w:r w:rsidDel="00C76383">
          <w:delText xml:space="preserve">eometry from same area as </w:delText>
        </w:r>
        <w:r w:rsidR="003D37B6" w:rsidDel="00C76383">
          <w:fldChar w:fldCharType="begin"/>
        </w:r>
        <w:r w:rsidDel="00C76383">
          <w:delInstrText xml:space="preserve"> REF _Ref512929264 \h </w:delInstrText>
        </w:r>
      </w:del>
      <w:r w:rsidR="00720CCB">
        <w:instrText xml:space="preserve"> \* MERGEFORMAT </w:instrText>
      </w:r>
      <w:del w:id="203" w:author="ms699852" w:date="2018-05-11T09:20:00Z">
        <w:r w:rsidR="003D37B6" w:rsidDel="00C76383">
          <w:fldChar w:fldCharType="separate"/>
        </w:r>
        <w:r w:rsidR="00C85B3A" w:rsidRPr="00353AEE" w:rsidDel="00C76383">
          <w:delText xml:space="preserve">Fig. </w:delText>
        </w:r>
        <w:r w:rsidR="00C85B3A" w:rsidDel="00C76383">
          <w:rPr>
            <w:noProof/>
          </w:rPr>
          <w:delText>2</w:delText>
        </w:r>
        <w:r w:rsidR="003D37B6" w:rsidDel="00C76383">
          <w:fldChar w:fldCharType="end"/>
        </w:r>
        <w:r w:rsidRPr="00EB2572" w:rsidDel="00C76383">
          <w:delText>.</w:delText>
        </w:r>
      </w:del>
    </w:p>
    <w:p w:rsidR="004A1C41" w:rsidRPr="00353AEE" w:rsidDel="0003753C" w:rsidRDefault="004A1C41" w:rsidP="004B1B4D">
      <w:pPr>
        <w:pStyle w:val="PRec-MainText"/>
      </w:pPr>
      <w:moveFromRangeStart w:id="204" w:author="ms699852" w:date="2018-05-11T09:13:00Z" w:name="move513793319"/>
      <w:moveFrom w:id="205" w:author="ms699852" w:date="2018-05-11T09:13:00Z">
        <w:r w:rsidRPr="00353AEE" w:rsidDel="0003753C">
          <w:t xml:space="preserve">In contrast, other geoscience domains, such as hydrology and free surface flow </w:t>
        </w:r>
        <w:r w:rsidRPr="00E76B28" w:rsidDel="0003753C">
          <w:t xml:space="preserve">management, used georeferenced laser scanner point clouds and coloured point data streams provided by </w:t>
        </w:r>
        <w:r w:rsidR="00A74A27" w:rsidRPr="00E76B28" w:rsidDel="0003753C">
          <w:t xml:space="preserve">close-range </w:t>
        </w:r>
        <w:r w:rsidR="00D82E3E" w:rsidRPr="00E76B28" w:rsidDel="0003753C">
          <w:t xml:space="preserve">photogrammetry for small- or </w:t>
        </w:r>
        <w:r w:rsidR="00574C69" w:rsidRPr="00E76B28" w:rsidDel="0003753C">
          <w:t>UAV</w:t>
        </w:r>
        <w:r w:rsidRPr="00E76B28" w:rsidDel="0003753C">
          <w:t xml:space="preserve"> for large-scale study cases</w:t>
        </w:r>
        <w:r w:rsidR="00EB2572" w:rsidDel="0003753C">
          <w:t xml:space="preserve"> (</w:t>
        </w:r>
        <w:r w:rsidR="003D37B6" w:rsidDel="0003753C">
          <w:fldChar w:fldCharType="begin"/>
        </w:r>
        <w:r w:rsidR="00EB2572" w:rsidDel="0003753C">
          <w:instrText xml:space="preserve"> REF _Ref513236600 \h </w:instrText>
        </w:r>
      </w:moveFrom>
      <w:r w:rsidR="00720CCB">
        <w:instrText xml:space="preserve"> \* MERGEFORMAT </w:instrText>
      </w:r>
      <w:del w:id="206" w:author="ms699852" w:date="2018-05-11T09:13:00Z"/>
      <w:moveFrom w:id="207" w:author="ms699852" w:date="2018-05-11T09:13:00Z">
        <w:r w:rsidR="003D37B6" w:rsidDel="0003753C">
          <w:fldChar w:fldCharType="separate"/>
        </w:r>
        <w:r w:rsidR="00C85B3A" w:rsidDel="0003753C">
          <w:t xml:space="preserve">Fig. </w:t>
        </w:r>
        <w:r w:rsidR="00C85B3A" w:rsidDel="0003753C">
          <w:rPr>
            <w:noProof/>
          </w:rPr>
          <w:t>3</w:t>
        </w:r>
        <w:r w:rsidR="003D37B6" w:rsidDel="0003753C">
          <w:fldChar w:fldCharType="end"/>
        </w:r>
        <w:r w:rsidR="003441D3" w:rsidDel="0003753C">
          <w:t>)</w:t>
        </w:r>
        <w:r w:rsidRPr="00E76B28" w:rsidDel="0003753C">
          <w:t xml:space="preserve">. The colour component of the base data is either provided by </w:t>
        </w:r>
        <w:r w:rsidR="00D82E3E" w:rsidRPr="00E76B28" w:rsidDel="0003753C">
          <w:t>auxiliary</w:t>
        </w:r>
        <w:r w:rsidRPr="00E76B28" w:rsidDel="0003753C">
          <w:t xml:space="preserve"> photographs or embedded as part of the point cloud reconstruction (e.g. </w:t>
        </w:r>
        <w:r w:rsidR="00574C69" w:rsidRPr="00E76B28" w:rsidDel="0003753C">
          <w:t>SfM</w:t>
        </w:r>
        <w:r w:rsidRPr="00E76B28" w:rsidDel="0003753C">
          <w:t xml:space="preserve">). </w:t>
        </w:r>
        <w:r w:rsidR="001D2DDA" w:rsidRPr="00E76B28" w:rsidDel="0003753C">
          <w:t xml:space="preserve">The point set surface support tasks like coastal monitoring </w:t>
        </w:r>
      </w:moveFrom>
      <w:sdt>
        <w:sdtPr>
          <w:id w:val="-743261477"/>
          <w:citation/>
        </w:sdtPr>
        <w:sdtContent>
          <w:moveFrom w:id="208" w:author="ms699852" w:date="2018-05-11T09:13:00Z">
            <w:r w:rsidR="003D37B6" w:rsidRPr="00E76B28" w:rsidDel="0003753C">
              <w:fldChar w:fldCharType="begin"/>
            </w:r>
            <w:r w:rsidR="001D2DDA" w:rsidRPr="00E76B28" w:rsidDel="0003753C">
              <w:instrText xml:space="preserve"> CITATION Letortu2017 \l 1031  \m Medjkane2018</w:instrText>
            </w:r>
            <w:r w:rsidR="003D37B6" w:rsidRPr="00E76B28" w:rsidDel="0003753C">
              <w:fldChar w:fldCharType="separate"/>
            </w:r>
            <w:r w:rsidR="00C85B3A" w:rsidDel="0003753C">
              <w:rPr>
                <w:noProof/>
              </w:rPr>
              <w:t>(Letortu, et al., 2017; Medjkane, et al., 2018)</w:t>
            </w:r>
            <w:r w:rsidR="003D37B6" w:rsidRPr="00E76B28" w:rsidDel="0003753C">
              <w:fldChar w:fldCharType="end"/>
            </w:r>
          </w:moveFrom>
        </w:sdtContent>
      </w:sdt>
      <w:moveFrom w:id="209" w:author="ms699852" w:date="2018-05-11T09:13:00Z">
        <w:r w:rsidR="001D2DDA" w:rsidRPr="00E76B28" w:rsidDel="0003753C">
          <w:t xml:space="preserve">, monitoring river topography </w:t>
        </w:r>
      </w:moveFrom>
      <w:sdt>
        <w:sdtPr>
          <w:id w:val="-1048218474"/>
          <w:citation/>
        </w:sdtPr>
        <w:sdtContent>
          <w:moveFrom w:id="210" w:author="ms699852" w:date="2018-05-11T09:13:00Z">
            <w:r w:rsidR="003D37B6" w:rsidRPr="00E76B28" w:rsidDel="0003753C">
              <w:fldChar w:fldCharType="begin"/>
            </w:r>
            <w:r w:rsidR="001D2DDA" w:rsidRPr="00E76B28" w:rsidDel="0003753C">
              <w:instrText xml:space="preserve"> CITATION Watanabe2016 \l 1031 </w:instrText>
            </w:r>
            <w:r w:rsidR="003D37B6" w:rsidRPr="00E76B28" w:rsidDel="0003753C">
              <w:fldChar w:fldCharType="separate"/>
            </w:r>
            <w:r w:rsidR="00C85B3A" w:rsidDel="0003753C">
              <w:rPr>
                <w:noProof/>
              </w:rPr>
              <w:t>(Watanabe &amp; Kawahara, 2016)</w:t>
            </w:r>
            <w:r w:rsidR="003D37B6" w:rsidRPr="00E76B28" w:rsidDel="0003753C">
              <w:fldChar w:fldCharType="end"/>
            </w:r>
          </w:moveFrom>
        </w:sdtContent>
      </w:sdt>
      <w:moveFrom w:id="211" w:author="ms699852" w:date="2018-05-11T09:13:00Z">
        <w:r w:rsidR="001D2DDA" w:rsidRPr="00E76B28" w:rsidDel="0003753C">
          <w:t xml:space="preserve"> and flood protection management </w:t>
        </w:r>
      </w:moveFrom>
      <w:sdt>
        <w:sdtPr>
          <w:id w:val="-1475439634"/>
          <w:citation/>
        </w:sdtPr>
        <w:sdtContent>
          <w:moveFrom w:id="212" w:author="ms699852" w:date="2018-05-11T09:13:00Z">
            <w:r w:rsidR="003D37B6" w:rsidRPr="00E76B28" w:rsidDel="0003753C">
              <w:fldChar w:fldCharType="begin"/>
            </w:r>
            <w:r w:rsidR="001D2DDA" w:rsidRPr="00E76B28" w:rsidDel="0003753C">
              <w:instrText xml:space="preserve"> CITATION Leskens2015 \l 1031 </w:instrText>
            </w:r>
            <w:r w:rsidR="003D37B6" w:rsidRPr="00E76B28" w:rsidDel="0003753C">
              <w:fldChar w:fldCharType="separate"/>
            </w:r>
            <w:r w:rsidR="00C85B3A" w:rsidDel="0003753C">
              <w:rPr>
                <w:noProof/>
              </w:rPr>
              <w:t>(Leskens, et al., 2015)</w:t>
            </w:r>
            <w:r w:rsidR="003D37B6" w:rsidRPr="00E76B28" w:rsidDel="0003753C">
              <w:fldChar w:fldCharType="end"/>
            </w:r>
          </w:moveFrom>
        </w:sdtContent>
      </w:sdt>
      <w:moveFrom w:id="213" w:author="ms699852" w:date="2018-05-11T09:13:00Z">
        <w:r w:rsidR="001D2DDA" w:rsidRPr="00E76B28" w:rsidDel="0003753C">
          <w:t xml:space="preserve">. Nevertheless, new approaches for low-cost and on-the-fly river monitoring </w:t>
        </w:r>
      </w:moveFrom>
      <w:sdt>
        <w:sdtPr>
          <w:id w:val="-584922655"/>
          <w:citation/>
        </w:sdtPr>
        <w:sdtContent>
          <w:moveFrom w:id="214" w:author="ms699852" w:date="2018-05-11T09:13:00Z">
            <w:r w:rsidR="003D37B6" w:rsidRPr="00E76B28" w:rsidDel="0003753C">
              <w:fldChar w:fldCharType="begin"/>
            </w:r>
            <w:r w:rsidR="001D2DDA" w:rsidRPr="00E76B28" w:rsidDel="0003753C">
              <w:instrText xml:space="preserve">CITATION Kroehnert2017a \l 1031 </w:instrText>
            </w:r>
            <w:r w:rsidR="003D37B6" w:rsidRPr="00E76B28" w:rsidDel="0003753C">
              <w:fldChar w:fldCharType="separate"/>
            </w:r>
            <w:r w:rsidR="00C85B3A" w:rsidDel="0003753C">
              <w:rPr>
                <w:noProof/>
              </w:rPr>
              <w:t>(Kröhnert &amp; Meichsner, 2017)</w:t>
            </w:r>
            <w:r w:rsidR="003D37B6" w:rsidRPr="00E76B28" w:rsidDel="0003753C">
              <w:fldChar w:fldCharType="end"/>
            </w:r>
          </w:moveFrom>
        </w:sdtContent>
      </w:sdt>
      <w:moveFrom w:id="215" w:author="ms699852" w:date="2018-05-11T09:13:00Z">
        <w:r w:rsidR="001D2DDA" w:rsidRPr="00E76B28" w:rsidDel="0003753C">
          <w:t xml:space="preserve"> arise due to globally increasing flash </w:t>
        </w:r>
        <w:r w:rsidR="001D2DDA" w:rsidRPr="00300AC2" w:rsidDel="0003753C">
          <w:rPr>
            <w:color w:val="000000" w:themeColor="text1"/>
          </w:rPr>
          <w:t xml:space="preserve">flood events after heavy rainfalls </w:t>
        </w:r>
      </w:moveFrom>
      <w:sdt>
        <w:sdtPr>
          <w:rPr>
            <w:color w:val="000000" w:themeColor="text1"/>
          </w:rPr>
          <w:id w:val="1759630536"/>
          <w:citation/>
        </w:sdtPr>
        <w:sdtContent>
          <w:moveFrom w:id="216" w:author="ms699852" w:date="2018-05-11T09:13:00Z">
            <w:r w:rsidR="003D37B6" w:rsidRPr="00300AC2" w:rsidDel="0003753C">
              <w:rPr>
                <w:color w:val="000000" w:themeColor="text1"/>
              </w:rPr>
              <w:fldChar w:fldCharType="begin"/>
            </w:r>
            <w:r w:rsidR="001D2DDA" w:rsidRPr="00300AC2" w:rsidDel="0003753C">
              <w:rPr>
                <w:color w:val="000000" w:themeColor="text1"/>
              </w:rPr>
              <w:instrText xml:space="preserve"> CITATION Mueller2011 \l 1031 </w:instrText>
            </w:r>
            <w:r w:rsidR="003D37B6" w:rsidRPr="00300AC2" w:rsidDel="0003753C">
              <w:rPr>
                <w:color w:val="000000" w:themeColor="text1"/>
              </w:rPr>
              <w:fldChar w:fldCharType="separate"/>
            </w:r>
            <w:r w:rsidR="00C85B3A" w:rsidRPr="00C85B3A" w:rsidDel="0003753C">
              <w:rPr>
                <w:noProof/>
                <w:color w:val="000000" w:themeColor="text1"/>
              </w:rPr>
              <w:t>(Mueller &amp; Pfister, 2011)</w:t>
            </w:r>
            <w:r w:rsidR="003D37B6" w:rsidRPr="00300AC2" w:rsidDel="0003753C">
              <w:rPr>
                <w:color w:val="000000" w:themeColor="text1"/>
              </w:rPr>
              <w:fldChar w:fldCharType="end"/>
            </w:r>
          </w:moveFrom>
        </w:sdtContent>
      </w:sdt>
      <w:moveFrom w:id="217" w:author="ms699852" w:date="2018-05-11T09:13:00Z">
        <w:r w:rsidR="001D2DDA" w:rsidRPr="00300AC2" w:rsidDel="0003753C">
          <w:rPr>
            <w:color w:val="000000" w:themeColor="text1"/>
          </w:rPr>
          <w:t xml:space="preserve"> that are further addressed in </w:t>
        </w:r>
        <w:r w:rsidR="00542172" w:rsidDel="0003753C">
          <w:rPr>
            <w:color w:val="000000" w:themeColor="text1"/>
          </w:rPr>
          <w:t xml:space="preserve">the </w:t>
        </w:r>
        <w:r w:rsidR="00300AC2" w:rsidRPr="00300AC2" w:rsidDel="0003753C">
          <w:rPr>
            <w:color w:val="000000" w:themeColor="text1"/>
          </w:rPr>
          <w:t xml:space="preserve">section </w:t>
        </w:r>
        <w:r w:rsidR="00542172" w:rsidRPr="00542172" w:rsidDel="0003753C">
          <w:rPr>
            <w:i/>
            <w:color w:val="000000" w:themeColor="text1"/>
          </w:rPr>
          <w:t>Derivation of hydrological parameters</w:t>
        </w:r>
        <w:r w:rsidR="001D2DDA" w:rsidRPr="00300AC2" w:rsidDel="0003753C">
          <w:rPr>
            <w:color w:val="000000" w:themeColor="text1"/>
          </w:rPr>
          <w:t>.</w:t>
        </w:r>
        <w:r w:rsidR="001D2DDA" w:rsidRPr="00E76B28" w:rsidDel="0003753C">
          <w:t xml:space="preserve"> </w:t>
        </w:r>
      </w:moveFrom>
    </w:p>
    <w:p w:rsidR="004A1C41" w:rsidRPr="00353AEE" w:rsidDel="0003753C" w:rsidRDefault="00574C69" w:rsidP="004B1B4D">
      <w:pPr>
        <w:pStyle w:val="PRec-MainText"/>
      </w:pPr>
      <w:moveFromRangeStart w:id="218" w:author="ms699852" w:date="2018-05-11T09:13:00Z" w:name="move513793330"/>
      <w:moveFromRangeEnd w:id="204"/>
      <w:moveFrom w:id="219" w:author="ms699852" w:date="2018-05-11T09:13:00Z">
        <w:r w:rsidRPr="00353AEE" w:rsidDel="0003753C">
          <w:t>Since SfM</w:t>
        </w:r>
        <w:r w:rsidR="004A1C41" w:rsidRPr="00353AEE" w:rsidDel="0003753C">
          <w:t xml:space="preserve"> became state of the art in geosciences, the a</w:t>
        </w:r>
        <w:r w:rsidRPr="00353AEE" w:rsidDel="0003753C">
          <w:t>cquisition of (true-) coloured point cloud</w:t>
        </w:r>
        <w:r w:rsidR="00A74A27" w:rsidRPr="00353AEE" w:rsidDel="0003753C">
          <w:t xml:space="preserve">s </w:t>
        </w:r>
        <w:r w:rsidR="004A1C41" w:rsidRPr="00353AEE" w:rsidDel="0003753C">
          <w:t>is not that difficult and commonly employed because of its rapid processing, compared t</w:t>
        </w:r>
        <w:r w:rsidR="00D82E3E" w:rsidRPr="00353AEE" w:rsidDel="0003753C">
          <w:t xml:space="preserve">o conventional approaches like </w:t>
        </w:r>
        <w:r w:rsidR="004A1C41" w:rsidRPr="00353AEE" w:rsidDel="0003753C">
          <w:t>T</w:t>
        </w:r>
        <w:r w:rsidR="00D82E3E" w:rsidRPr="00353AEE" w:rsidDel="0003753C">
          <w:t xml:space="preserve">errestrial </w:t>
        </w:r>
        <w:r w:rsidR="004A1C41" w:rsidRPr="00353AEE" w:rsidDel="0003753C">
          <w:t>L</w:t>
        </w:r>
        <w:r w:rsidR="00D82E3E" w:rsidRPr="00353AEE" w:rsidDel="0003753C">
          <w:t xml:space="preserve">aser </w:t>
        </w:r>
        <w:r w:rsidR="004A1C41" w:rsidRPr="00353AEE" w:rsidDel="0003753C">
          <w:t>S</w:t>
        </w:r>
        <w:r w:rsidR="00D82E3E" w:rsidRPr="00353AEE" w:rsidDel="0003753C">
          <w:t>canning (TLS)</w:t>
        </w:r>
        <w:r w:rsidR="004A1C41" w:rsidRPr="00353AEE" w:rsidDel="0003753C">
          <w:t>.</w:t>
        </w:r>
        <w:r w:rsidR="008372F0" w:rsidRPr="00353AEE" w:rsidDel="0003753C">
          <w:t xml:space="preserve"> </w:t>
        </w:r>
      </w:moveFrom>
    </w:p>
    <w:p w:rsidR="00EA640D" w:rsidRPr="00353AEE" w:rsidDel="0003753C" w:rsidRDefault="004A1C41" w:rsidP="004B1B4D">
      <w:pPr>
        <w:pStyle w:val="PRec-MainText"/>
      </w:pPr>
      <w:moveFrom w:id="220" w:author="ms699852" w:date="2018-05-11T09:13:00Z">
        <w:r w:rsidRPr="00353AEE" w:rsidDel="0003753C">
          <w:t>The above representation forms are also valid for mobile device software. Because of the limited processing speed of mobile chipsets, the usage of point clouds appears most common within the graphics literature</w:t>
        </w:r>
        <w:r w:rsidR="00C9311B" w:rsidRPr="00353AEE" w:rsidDel="0003753C">
          <w:t xml:space="preserve">, </w:t>
        </w:r>
        <w:r w:rsidRPr="00353AEE" w:rsidDel="0003753C">
          <w:t xml:space="preserve">e.g. </w:t>
        </w:r>
      </w:moveFrom>
      <w:sdt>
        <w:sdtPr>
          <w:id w:val="884454573"/>
          <w:citation/>
        </w:sdtPr>
        <w:sdtContent>
          <w:moveFrom w:id="221" w:author="ms699852" w:date="2018-05-11T09:13:00Z">
            <w:r w:rsidR="003D37B6" w:rsidRPr="00353AEE" w:rsidDel="0003753C">
              <w:fldChar w:fldCharType="begin"/>
            </w:r>
            <w:r w:rsidR="00C9311B" w:rsidRPr="00E76B28" w:rsidDel="0003753C">
              <w:instrText xml:space="preserve"> CITATION Garcia2015 \l 1031 </w:instrText>
            </w:r>
            <w:r w:rsidR="003D37B6" w:rsidRPr="00353AEE" w:rsidDel="0003753C">
              <w:fldChar w:fldCharType="separate"/>
            </w:r>
            <w:r w:rsidR="00C85B3A" w:rsidDel="0003753C">
              <w:rPr>
                <w:noProof/>
              </w:rPr>
              <w:t>(García, et al., 2015)</w:t>
            </w:r>
            <w:r w:rsidR="003D37B6" w:rsidRPr="00353AEE" w:rsidDel="0003753C">
              <w:fldChar w:fldCharType="end"/>
            </w:r>
          </w:moveFrom>
        </w:sdtContent>
      </w:sdt>
      <w:moveFrom w:id="222" w:author="ms699852" w:date="2018-05-11T09:13:00Z">
        <w:r w:rsidRPr="00353AEE" w:rsidDel="0003753C">
          <w:t xml:space="preserve">. The sparse vertex distribution in point clouds can cause problems in the data analysis, which is why </w:t>
        </w:r>
        <w:r w:rsidR="00D82E3E" w:rsidRPr="00353AEE" w:rsidDel="0003753C">
          <w:t>DEMs</w:t>
        </w:r>
        <w:r w:rsidRPr="00353AEE" w:rsidDel="0003753C">
          <w:t xml:space="preserve"> have seen a revival in the mobile computing domain. </w:t>
        </w:r>
        <w:r w:rsidR="00D82E3E" w:rsidRPr="00353AEE" w:rsidDel="0003753C">
          <w:t>DEMs</w:t>
        </w:r>
        <w:r w:rsidRPr="00353AEE" w:rsidDel="0003753C">
          <w:t xml:space="preserve"> provide dense, closed geometric models that can be rendered and processed efficiently. Furthermore, because of the smaller device memory, the possible compression options for point clouds and </w:t>
        </w:r>
        <w:r w:rsidR="00D82E3E" w:rsidRPr="00353AEE" w:rsidDel="0003753C">
          <w:t>DEMs</w:t>
        </w:r>
        <w:r w:rsidRPr="00353AEE" w:rsidDel="0003753C">
          <w:t xml:space="preserve"> are advantageous. </w:t>
        </w:r>
      </w:moveFrom>
    </w:p>
    <w:moveFromRangeEnd w:id="218"/>
    <w:p w:rsidR="00EA640D" w:rsidRPr="00353AEE" w:rsidRDefault="0047705D" w:rsidP="004B1B4D">
      <w:pPr>
        <w:pStyle w:val="PRec-Heading1"/>
      </w:pPr>
      <w:r w:rsidRPr="00353AEE">
        <w:t>Algorithms</w:t>
      </w:r>
    </w:p>
    <w:p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rsidR="00BB25DE" w:rsidRPr="00353AEE" w:rsidRDefault="00E02E30" w:rsidP="004B1B4D">
      <w:pPr>
        <w:pStyle w:val="PRec-Heading2"/>
      </w:pPr>
      <w:r w:rsidRPr="00353AEE">
        <w:t>Mesh-based rendering</w:t>
      </w:r>
    </w:p>
    <w:p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proofErr w:type="spellStart"/>
      <w:r w:rsidR="00B301E5" w:rsidRPr="00353AEE">
        <w:t>rasterization</w:t>
      </w:r>
      <w:proofErr w:type="spellEnd"/>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4B1B4D">
      <w:pPr>
        <w:pStyle w:val="PRec-MainText"/>
      </w:pPr>
      <w:r w:rsidRPr="00353AEE">
        <w:t xml:space="preserve">Algorithms for rendering textured triangulated surfaces are well-known </w:t>
      </w:r>
      <w:del w:id="223" w:author="ms699852" w:date="2018-05-11T22:06:00Z">
        <w:r w:rsidRPr="00353AEE" w:rsidDel="00F0659C">
          <w:delText xml:space="preserve">amongst </w:delText>
        </w:r>
        <w:r w:rsidR="00B301E5" w:rsidRPr="00353AEE" w:rsidDel="00F0659C">
          <w:delText>practitioners</w:delText>
        </w:r>
      </w:del>
      <w:ins w:id="224" w:author="ms699852" w:date="2018-05-11T22:06:00Z">
        <w:r w:rsidR="00F0659C">
          <w:t>in the community</w:t>
        </w:r>
      </w:ins>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w:t>
      </w:r>
      <w:proofErr w:type="gramStart"/>
      <w:r w:rsidRPr="00353AEE">
        <w:t>matrix while</w:t>
      </w:r>
      <w:proofErr w:type="gramEnd"/>
      <w:r w:rsidRPr="00353AEE">
        <w:t xml:space="preserve"> the graphics primitives are repositioned using the model-related transformation matrix. The </w:t>
      </w:r>
      <w:proofErr w:type="spellStart"/>
      <w:r w:rsidRPr="00353AEE">
        <w:t>rasterizer</w:t>
      </w:r>
      <w:proofErr w:type="spellEnd"/>
      <w:r w:rsidRPr="00353AEE">
        <w:t xml:space="preserve">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5F3C02" w:rsidP="004B1B4D">
      <w:pPr>
        <w:pStyle w:val="PRec-Heading2"/>
      </w:pPr>
      <w:r w:rsidRPr="00353AEE">
        <w:t>A novel approach to mobile point-based rendering</w:t>
      </w:r>
      <w:ins w:id="225" w:author="ms699852" w:date="2018-05-11T11:49:00Z">
        <w:r w:rsidR="00A475A8">
          <w:t xml:space="preserve">: </w:t>
        </w:r>
      </w:ins>
      <w:ins w:id="226" w:author="ms699852" w:date="2018-05-11T11:50:00Z">
        <w:r w:rsidR="00A475A8">
          <w:br/>
        </w:r>
      </w:ins>
      <w:ins w:id="227" w:author="ms699852" w:date="2018-05-11T11:49:00Z">
        <w:r w:rsidR="00A475A8">
          <w:t xml:space="preserve">a) </w:t>
        </w:r>
      </w:ins>
      <w:proofErr w:type="gramStart"/>
      <w:ins w:id="228" w:author="ms699852" w:date="2018-05-11T11:50:00Z">
        <w:r w:rsidR="00A475A8">
          <w:t>From</w:t>
        </w:r>
        <w:proofErr w:type="gramEnd"/>
        <w:r w:rsidR="00A475A8">
          <w:t xml:space="preserve"> </w:t>
        </w:r>
      </w:ins>
      <w:ins w:id="229" w:author="ms699852" w:date="2018-05-11T11:49:00Z">
        <w:r w:rsidR="00A475A8">
          <w:t>object to image coordinates</w:t>
        </w:r>
      </w:ins>
    </w:p>
    <w:p w:rsidR="005F3C02" w:rsidRPr="00353AEE" w:rsidRDefault="005F3C02" w:rsidP="004B1B4D">
      <w:pPr>
        <w:pStyle w:val="PRec-MainText"/>
      </w:pPr>
      <w:r w:rsidRPr="00353AEE">
        <w:t>In comparison to mesh-based rendering, simple point projection seems to be a nice alternative</w:t>
      </w:r>
      <w:ins w:id="230" w:author="ms699852" w:date="2018-05-11T22:08:00Z">
        <w:r w:rsidR="00F0659C">
          <w:t xml:space="preserve"> that saves </w:t>
        </w:r>
      </w:ins>
      <w:del w:id="231" w:author="ms699852" w:date="2018-05-11T22:08:00Z">
        <w:r w:rsidRPr="00353AEE" w:rsidDel="00F0659C">
          <w:delText xml:space="preserve">, saving </w:delText>
        </w:r>
      </w:del>
      <w:r w:rsidRPr="00353AEE">
        <w:t xml:space="preserve">computational </w:t>
      </w:r>
      <w:commentRangeStart w:id="232"/>
      <w:r w:rsidRPr="00353AEE">
        <w:t>resources</w:t>
      </w:r>
      <w:commentRangeEnd w:id="232"/>
      <w:r w:rsidR="005006C5">
        <w:rPr>
          <w:rStyle w:val="Kommentarzeichen"/>
        </w:rPr>
        <w:commentReference w:id="232"/>
      </w:r>
      <w:del w:id="233" w:author="ms699852" w:date="2018-05-11T22:10:00Z">
        <w:r w:rsidRPr="00353AEE" w:rsidDel="005006C5">
          <w:delText xml:space="preserve"> and efforts for post-processing regarding outlier removal</w:delText>
        </w:r>
      </w:del>
      <w:r w:rsidRPr="00353AEE">
        <w:t>.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rsidR="005F3C02" w:rsidRPr="00353AEE" w:rsidRDefault="005F3C02" w:rsidP="004B1B4D">
      <w:pPr>
        <w:pStyle w:val="PRec-MainText"/>
      </w:pPr>
      <w:r w:rsidRPr="00353AEE">
        <w:t>First, applying a six-parameter transformation transfers three-dimensional object points from world reference frame</w:t>
      </w:r>
      <m:oMath>
        <w:ins w:id="234" w:author=" " w:date="2018-05-11T09:42:00Z">
          <m:r>
            <m:rPr>
              <m:sty m:val="b"/>
            </m:rPr>
            <w:rPr>
              <w:rFonts w:ascii="Cambria Math" w:hAnsi="Cambria Math"/>
              <w:szCs w:val="16"/>
              <w:rPrChange w:id="235" w:author=" " w:date="2018-05-11T09:42:00Z">
                <w:rPr>
                  <w:rFonts w:ascii="Cambria Math" w:hAnsi="Cambria Math"/>
                  <w:sz w:val="16"/>
                  <w:szCs w:val="16"/>
                </w:rPr>
              </w:rPrChange>
            </w:rPr>
            <m:t xml:space="preserve"> P</m:t>
          </m:r>
        </w:ins>
      </m:oMath>
      <w:del w:id="236" w:author=" " w:date="2018-05-11T09:42:00Z">
        <w:r w:rsidR="007B1876" w:rsidRPr="00353AEE" w:rsidDel="002B35FA">
          <w:delText xml:space="preserve"> </w:delTex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del>
      <w:r w:rsidRPr="00353AEE">
        <w:t xml:space="preserve"> into a 3D camera system</w:t>
      </w:r>
      <w:r w:rsidR="007B1876" w:rsidRPr="00353AEE">
        <w:t xml:space="preserve"> </w:t>
      </w:r>
      <m:oMath>
        <m:sSub>
          <m:sSubPr>
            <m:ctrlPr>
              <w:ins w:id="237" w:author=" " w:date="2018-05-11T09:50:00Z">
                <w:rPr>
                  <w:rFonts w:ascii="Cambria Math" w:hAnsi="Cambria Math"/>
                  <w:b/>
                  <w:szCs w:val="16"/>
                </w:rPr>
              </w:ins>
            </m:ctrlPr>
          </m:sSubPr>
          <m:e>
            <w:ins w:id="238" w:author=" " w:date="2018-05-11T09:50:00Z">
              <w:del w:id="239" w:author="ms699852" w:date="2018-05-11T11:14:00Z">
                <m:r>
                  <m:rPr>
                    <m:sty m:val="b"/>
                  </m:rPr>
                  <w:rPr>
                    <w:rFonts w:ascii="Cambria Math" w:hAnsi="Cambria Math"/>
                    <w:szCs w:val="16"/>
                  </w:rPr>
                  <m:t>X</m:t>
                </m:r>
              </w:del>
            </w:ins>
            <w:ins w:id="240" w:author="ms699852" w:date="2018-05-11T11:14:00Z">
              <m:r>
                <m:rPr>
                  <m:sty m:val="b"/>
                </m:rPr>
                <w:rPr>
                  <w:rFonts w:ascii="Cambria Math" w:hAnsi="Cambria Math"/>
                  <w:szCs w:val="16"/>
                </w:rPr>
                <m:t>P</m:t>
              </m:r>
            </w:ins>
          </m:e>
          <m:sub>
            <w:ins w:id="241" w:author=" " w:date="2018-05-11T09:50:00Z">
              <m:r>
                <m:rPr>
                  <m:sty m:val="b"/>
                </m:rPr>
                <w:rPr>
                  <w:rFonts w:ascii="Cambria Math" w:hAnsi="Cambria Math"/>
                  <w:szCs w:val="16"/>
                </w:rPr>
                <m:t>c</m:t>
              </m:r>
            </w:ins>
          </m:sub>
        </m:sSub>
        <w:ins w:id="242" w:author=" " w:date="2018-05-11T09:43:00Z">
          <w:del w:id="243" w:author="ms699852" w:date="2018-05-11T09:51:00Z">
            <m:r>
              <m:rPr>
                <m:sty m:val="b"/>
              </m:rPr>
              <w:rPr>
                <w:rFonts w:ascii="Cambria Math" w:hAnsi="Cambria Math"/>
                <w:szCs w:val="16"/>
              </w:rPr>
              <m:t>’</m:t>
            </m:r>
          </w:del>
        </w:ins>
        <m:sSub>
          <m:sSubPr>
            <m:ctrlPr>
              <w:del w:id="244" w:author=" " w:date="2018-05-11T09:43:00Z">
                <w:rPr>
                  <w:rFonts w:ascii="Cambria Math" w:hAnsi="Cambria Math"/>
                </w:rPr>
              </w:del>
            </m:ctrlPr>
          </m:sSubPr>
          <m:e>
            <m:acc>
              <m:accPr>
                <m:chr m:val="⃗"/>
                <m:ctrlPr>
                  <w:del w:id="245" w:author=" " w:date="2018-05-11T09:43:00Z">
                    <w:rPr>
                      <w:rFonts w:ascii="Cambria Math" w:hAnsi="Cambria Math"/>
                    </w:rPr>
                  </w:del>
                </m:ctrlPr>
              </m:accPr>
              <m:e>
                <w:del w:id="246" w:author=" " w:date="2018-05-11T09:43:00Z">
                  <m:r>
                    <m:rPr>
                      <m:sty m:val="p"/>
                    </m:rPr>
                    <w:rPr>
                      <w:rFonts w:ascii="Cambria Math" w:hAnsi="Cambria Math"/>
                    </w:rPr>
                    <m:t>X</m:t>
                  </m:r>
                </w:del>
              </m:e>
            </m:acc>
          </m:e>
          <m:sub>
            <w:del w:id="247" w:author=" " w:date="2018-05-11T09:43:00Z">
              <m:r>
                <m:rPr>
                  <m:sty m:val="p"/>
                </m:rPr>
                <w:rPr>
                  <w:rFonts w:ascii="Cambria Math" w:hAnsi="Cambria Math"/>
                </w:rPr>
                <m:t>c</m:t>
              </m:r>
            </w:del>
          </m:sub>
        </m:sSub>
      </m:oMath>
      <w:ins w:id="248" w:author="ms699852" w:date="2018-05-11T09:51:00Z">
        <w:r w:rsidR="00710C0D">
          <w:t xml:space="preserve"> </w:t>
        </w:r>
      </w:ins>
      <w:del w:id="249" w:author="ms699852" w:date="2018-05-11T09:51:00Z">
        <w:r w:rsidR="007B1876" w:rsidRPr="00353AEE" w:rsidDel="00710C0D">
          <w:delText xml:space="preserve"> </w:delText>
        </w:r>
      </w:del>
      <w:r w:rsidRPr="00353AEE">
        <w:t>using</w:t>
      </w:r>
      <w:r w:rsidR="00852178" w:rsidRPr="00353AEE">
        <w:t xml:space="preserve"> equation (eq.) 1.</w:t>
      </w:r>
    </w:p>
    <w:p w:rsidR="005F3C02" w:rsidRPr="0041736F" w:rsidRDefault="005F3C02" w:rsidP="004B1B4D">
      <w:pPr>
        <w:pStyle w:val="PRec-MainText"/>
        <w:rPr>
          <w:sz w:val="16"/>
          <w:szCs w:val="16"/>
          <w:rPrChange w:id="250" w:author=" " w:date="2018-05-11T12:23:00Z">
            <w:rPr/>
          </w:rPrChange>
        </w:rPr>
      </w:pPr>
    </w:p>
    <w:p w:rsidR="005F3C02" w:rsidRPr="0041736F" w:rsidRDefault="003D37B6" w:rsidP="004B1B4D">
      <w:pPr>
        <w:pStyle w:val="PRec-MainText"/>
        <w:rPr>
          <w:b/>
          <w:sz w:val="16"/>
          <w:szCs w:val="16"/>
          <w:rPrChange w:id="251" w:author=" " w:date="2018-05-11T12:23:00Z">
            <w:rPr>
              <w:b/>
            </w:rPr>
          </w:rPrChange>
        </w:rPr>
      </w:pPr>
      <m:oMathPara>
        <m:oMath>
          <m:sSubSup>
            <m:sSubSupPr>
              <m:ctrlPr>
                <w:ins w:id="252" w:author=" " w:date="2018-05-11T09:50:00Z">
                  <w:del w:id="253" w:author="ms699852" w:date="2018-05-11T11:36:00Z">
                    <w:rPr>
                      <w:rFonts w:ascii="Cambria Math" w:hAnsi="Cambria Math"/>
                      <w:b/>
                      <w:sz w:val="16"/>
                      <w:szCs w:val="16"/>
                    </w:rPr>
                  </w:del>
                </w:ins>
              </m:ctrlPr>
            </m:sSubSupPr>
            <m:e>
              <w:ins w:id="254" w:author=" " w:date="2018-05-11T09:50:00Z">
                <w:del w:id="255" w:author="ms699852" w:date="2018-05-11T11:14:00Z">
                  <m:r>
                    <m:rPr>
                      <m:sty m:val="b"/>
                    </m:rPr>
                    <w:rPr>
                      <w:rFonts w:ascii="Cambria Math" w:hAnsi="Cambria Math"/>
                      <w:sz w:val="16"/>
                      <w:szCs w:val="16"/>
                      <w:rPrChange w:id="256" w:author=" " w:date="2018-05-11T12:23:00Z">
                        <w:rPr>
                          <w:rFonts w:ascii="Cambria Math" w:hAnsi="Cambria Math"/>
                          <w:szCs w:val="16"/>
                        </w:rPr>
                      </w:rPrChange>
                    </w:rPr>
                    <m:t>X</m:t>
                  </m:r>
                </w:del>
              </w:ins>
            </m:e>
            <m:sub>
              <w:ins w:id="257" w:author=" " w:date="2018-05-11T09:50:00Z">
                <w:del w:id="258" w:author="ms699852" w:date="2018-05-11T11:36:00Z">
                  <m:r>
                    <m:rPr>
                      <m:sty m:val="b"/>
                    </m:rPr>
                    <w:rPr>
                      <w:rFonts w:ascii="Cambria Math" w:hAnsi="Cambria Math"/>
                      <w:sz w:val="16"/>
                      <w:szCs w:val="16"/>
                      <w:rPrChange w:id="259" w:author=" " w:date="2018-05-11T12:23:00Z">
                        <w:rPr>
                          <w:rFonts w:ascii="Cambria Math" w:hAnsi="Cambria Math"/>
                          <w:szCs w:val="16"/>
                        </w:rPr>
                      </w:rPrChange>
                    </w:rPr>
                    <m:t>c</m:t>
                  </m:r>
                </w:del>
              </w:ins>
            </m:sub>
            <m:sup>
              <w:ins w:id="260" w:author=" " w:date="2018-05-11T09:43:00Z">
                <w:del w:id="261" w:author="ms699852" w:date="2018-05-11T09:51:00Z">
                  <m:r>
                    <m:rPr>
                      <m:sty m:val="b"/>
                    </m:rPr>
                    <w:rPr>
                      <w:rFonts w:ascii="Cambria Math" w:hAnsi="Cambria Math"/>
                      <w:sz w:val="16"/>
                      <w:szCs w:val="16"/>
                      <w:rPrChange w:id="262" w:author=" " w:date="2018-05-11T12:23:00Z">
                        <w:rPr>
                          <w:rFonts w:ascii="Cambria Math" w:hAnsi="Cambria Math"/>
                          <w:szCs w:val="16"/>
                        </w:rPr>
                      </w:rPrChange>
                    </w:rPr>
                    <m:t>'</m:t>
                  </m:r>
                </w:del>
              </w:ins>
              <m:sSub>
                <m:sSubPr>
                  <m:ctrlPr>
                    <w:del w:id="263" w:author="ms699852" w:date="2018-05-11T11:36:00Z">
                      <w:rPr>
                        <w:rFonts w:ascii="Cambria Math" w:hAnsi="Cambria Math"/>
                        <w:sz w:val="16"/>
                        <w:szCs w:val="16"/>
                      </w:rPr>
                    </w:del>
                  </m:ctrlPr>
                </m:sSubPr>
                <m:e>
                  <m:acc>
                    <m:accPr>
                      <m:chr m:val="⃗"/>
                      <m:ctrlPr>
                        <w:del w:id="264" w:author="ms699852" w:date="2018-05-11T11:36:00Z">
                          <w:rPr>
                            <w:rFonts w:ascii="Cambria Math" w:hAnsi="Cambria Math"/>
                            <w:sz w:val="16"/>
                            <w:szCs w:val="16"/>
                          </w:rPr>
                        </w:del>
                      </m:ctrlPr>
                    </m:accPr>
                    <m:e>
                      <w:del w:id="265" w:author="ms699852" w:date="2018-05-11T11:36:00Z">
                        <m:r>
                          <m:rPr>
                            <m:sty m:val="p"/>
                          </m:rPr>
                          <w:rPr>
                            <w:rFonts w:ascii="Cambria Math" w:hAnsi="Cambria Math"/>
                            <w:sz w:val="16"/>
                            <w:szCs w:val="16"/>
                            <w:rPrChange w:id="266" w:author=" " w:date="2018-05-11T12:23:00Z">
                              <w:rPr>
                                <w:rFonts w:ascii="Cambria Math" w:hAnsi="Cambria Math"/>
                              </w:rPr>
                            </w:rPrChange>
                          </w:rPr>
                          <m:t>X</m:t>
                        </m:r>
                      </w:del>
                    </m:e>
                  </m:acc>
                </m:e>
                <m:sub>
                  <w:del w:id="267" w:author="ms699852" w:date="2018-05-11T11:36:00Z">
                    <m:r>
                      <m:rPr>
                        <m:sty m:val="p"/>
                      </m:rPr>
                      <w:rPr>
                        <w:rFonts w:ascii="Cambria Math" w:hAnsi="Cambria Math"/>
                        <w:sz w:val="16"/>
                        <w:szCs w:val="16"/>
                        <w:rPrChange w:id="268" w:author=" " w:date="2018-05-11T12:23:00Z">
                          <w:rPr>
                            <w:rFonts w:ascii="Cambria Math" w:hAnsi="Cambria Math"/>
                          </w:rPr>
                        </w:rPrChange>
                      </w:rPr>
                      <m:t>C</m:t>
                    </m:r>
                  </w:del>
                </m:sub>
              </m:sSub>
            </m:sup>
          </m:sSubSup>
          <m:sSub>
            <m:sSubPr>
              <m:ctrlPr>
                <w:ins w:id="269" w:author="ms699852" w:date="2018-05-11T11:37:00Z">
                  <w:rPr>
                    <w:rFonts w:ascii="Cambria Math" w:hAnsi="Cambria Math"/>
                    <w:sz w:val="16"/>
                    <w:szCs w:val="16"/>
                  </w:rPr>
                </w:ins>
              </m:ctrlPr>
            </m:sSubPr>
            <m:e>
              <w:ins w:id="270" w:author="ms699852" w:date="2018-05-11T11:37:00Z">
                <m:r>
                  <m:rPr>
                    <m:sty m:val="p"/>
                  </m:rPr>
                  <w:rPr>
                    <w:rFonts w:ascii="Cambria Math" w:hAnsi="Cambria Math"/>
                    <w:sz w:val="16"/>
                    <w:szCs w:val="16"/>
                    <w:rPrChange w:id="271" w:author=" " w:date="2018-05-11T12:23:00Z">
                      <w:rPr>
                        <w:rFonts w:ascii="Cambria Math" w:hAnsi="Cambria Math"/>
                        <w:szCs w:val="16"/>
                      </w:rPr>
                    </w:rPrChange>
                  </w:rPr>
                  <m:t>P</m:t>
                </m:r>
              </w:ins>
            </m:e>
            <m:sub>
              <w:ins w:id="272" w:author="ms699852" w:date="2018-05-11T11:37:00Z">
                <m:r>
                  <m:rPr>
                    <m:sty m:val="p"/>
                  </m:rPr>
                  <w:rPr>
                    <w:rFonts w:ascii="Cambria Math" w:hAnsi="Cambria Math"/>
                    <w:sz w:val="16"/>
                    <w:szCs w:val="16"/>
                    <w:rPrChange w:id="273" w:author=" " w:date="2018-05-11T12:23:00Z">
                      <w:rPr>
                        <w:rFonts w:ascii="Cambria Math" w:hAnsi="Cambria Math"/>
                        <w:szCs w:val="16"/>
                      </w:rPr>
                    </w:rPrChange>
                  </w:rPr>
                  <m:t>c</m:t>
                </m:r>
              </w:ins>
            </m:sub>
          </m:sSub>
          <m:r>
            <m:rPr>
              <m:sty m:val="p"/>
            </m:rPr>
            <w:rPr>
              <w:rFonts w:ascii="Cambria Math" w:hAnsi="Cambria Math"/>
              <w:sz w:val="16"/>
              <w:szCs w:val="16"/>
              <w:rPrChange w:id="274" w:author=" " w:date="2018-05-11T12:23:00Z">
                <w:rPr>
                  <w:rFonts w:ascii="Cambria Math" w:hAnsi="Cambria Math"/>
                </w:rPr>
              </w:rPrChange>
            </w:rPr>
            <m:t>=</m:t>
          </m:r>
          <m:sSub>
            <m:sSubPr>
              <m:ctrlPr>
                <w:ins w:id="275" w:author=" " w:date="2018-05-11T09:39:00Z">
                  <w:rPr>
                    <w:rFonts w:ascii="Cambria Math" w:hAnsi="Cambria Math"/>
                    <w:sz w:val="16"/>
                    <w:szCs w:val="16"/>
                  </w:rPr>
                </w:ins>
              </m:ctrlPr>
            </m:sSubPr>
            <m:e>
              <w:ins w:id="276" w:author=" " w:date="2018-05-11T09:39:00Z">
                <m:r>
                  <m:rPr>
                    <m:sty m:val="b"/>
                  </m:rPr>
                  <w:rPr>
                    <w:rFonts w:ascii="Cambria Math" w:hAnsi="Cambria Math"/>
                    <w:sz w:val="16"/>
                    <w:szCs w:val="16"/>
                    <w:rPrChange w:id="277" w:author=" " w:date="2018-05-11T12:23:00Z">
                      <w:rPr>
                        <w:rFonts w:ascii="Cambria Math" w:hAnsi="Cambria Math"/>
                        <w:szCs w:val="16"/>
                      </w:rPr>
                    </w:rPrChange>
                  </w:rPr>
                  <m:t>R</m:t>
                </m:r>
              </w:ins>
            </m:e>
            <m:sub>
              <w:ins w:id="278" w:author=" " w:date="2018-05-11T09:39:00Z">
                <m:r>
                  <m:rPr>
                    <m:sty m:val="p"/>
                  </m:rPr>
                  <w:rPr>
                    <w:rFonts w:ascii="Cambria Math" w:hAnsi="Cambria Math"/>
                    <w:sz w:val="16"/>
                    <w:szCs w:val="16"/>
                    <w:rPrChange w:id="279" w:author=" " w:date="2018-05-11T12:23:00Z">
                      <w:rPr>
                        <w:rFonts w:ascii="Cambria Math" w:hAnsi="Cambria Math"/>
                        <w:szCs w:val="16"/>
                      </w:rPr>
                    </w:rPrChange>
                  </w:rPr>
                  <m:t>3,3</m:t>
                </m:r>
              </w:ins>
            </m:sub>
          </m:sSub>
          <w:del w:id="280" w:author=" " w:date="2018-05-11T09:39:00Z">
            <m:r>
              <m:rPr>
                <m:sty m:val="b"/>
              </m:rPr>
              <w:rPr>
                <w:rFonts w:ascii="Cambria Math" w:hAnsi="Cambria Math"/>
                <w:sz w:val="16"/>
                <w:szCs w:val="16"/>
                <w:rPrChange w:id="281" w:author=" " w:date="2018-05-11T12:23:00Z">
                  <w:rPr>
                    <w:rFonts w:ascii="Cambria Math" w:hAnsi="Cambria Math"/>
                  </w:rPr>
                </w:rPrChange>
              </w:rPr>
              <m:t>R</m:t>
            </m:r>
          </w:del>
          <m:d>
            <m:dPr>
              <m:ctrlPr>
                <w:rPr>
                  <w:rFonts w:ascii="Cambria Math" w:hAnsi="Cambria Math"/>
                  <w:b/>
                  <w:sz w:val="16"/>
                  <w:szCs w:val="16"/>
                </w:rPr>
              </m:ctrlPr>
            </m:dPr>
            <m:e>
              <w:ins w:id="282" w:author="ms699852" w:date="2018-05-11T11:36:00Z">
                <m:r>
                  <m:rPr>
                    <m:sty m:val="p"/>
                  </m:rPr>
                  <w:rPr>
                    <w:rFonts w:ascii="Cambria Math" w:hAnsi="Cambria Math"/>
                    <w:sz w:val="16"/>
                    <w:szCs w:val="16"/>
                    <w:rPrChange w:id="283" w:author=" " w:date="2018-05-11T12:23:00Z">
                      <w:rPr>
                        <w:rFonts w:ascii="Cambria Math" w:hAnsi="Cambria Math"/>
                        <w:szCs w:val="16"/>
                      </w:rPr>
                    </w:rPrChange>
                  </w:rPr>
                  <m:t>P</m:t>
                </m:r>
              </w:ins>
              <w:ins w:id="284" w:author=" " w:date="2018-05-11T09:43:00Z">
                <w:del w:id="285" w:author="ms699852" w:date="2018-05-11T09:54:00Z">
                  <m:r>
                    <m:rPr>
                      <m:sty m:val="b"/>
                    </m:rPr>
                    <w:rPr>
                      <w:rFonts w:ascii="Cambria Math" w:hAnsi="Cambria Math"/>
                      <w:sz w:val="16"/>
                      <w:szCs w:val="16"/>
                      <w:rPrChange w:id="286" w:author=" " w:date="2018-05-11T12:23:00Z">
                        <w:rPr>
                          <w:rFonts w:ascii="Cambria Math" w:hAnsi="Cambria Math"/>
                          <w:szCs w:val="16"/>
                        </w:rPr>
                      </w:rPrChange>
                    </w:rPr>
                    <m:t>P</m:t>
                  </m:r>
                </w:del>
              </w:ins>
              <m:sSub>
                <m:sSubPr>
                  <m:ctrlPr>
                    <w:del w:id="287" w:author=" " w:date="2018-05-11T09:43:00Z">
                      <w:rPr>
                        <w:rFonts w:ascii="Cambria Math" w:hAnsi="Cambria Math"/>
                        <w:sz w:val="16"/>
                        <w:szCs w:val="16"/>
                      </w:rPr>
                    </w:del>
                  </m:ctrlPr>
                </m:sSubPr>
                <m:e>
                  <m:acc>
                    <m:accPr>
                      <m:chr m:val="⃗"/>
                      <m:ctrlPr>
                        <w:del w:id="288" w:author=" " w:date="2018-05-11T09:43:00Z">
                          <w:rPr>
                            <w:rFonts w:ascii="Cambria Math" w:hAnsi="Cambria Math"/>
                            <w:sz w:val="16"/>
                            <w:szCs w:val="16"/>
                          </w:rPr>
                        </w:del>
                      </m:ctrlPr>
                    </m:accPr>
                    <m:e>
                      <w:del w:id="289" w:author=" " w:date="2018-05-11T09:43:00Z">
                        <m:r>
                          <m:rPr>
                            <m:sty m:val="p"/>
                          </m:rPr>
                          <w:rPr>
                            <w:rFonts w:ascii="Cambria Math" w:hAnsi="Cambria Math"/>
                            <w:sz w:val="16"/>
                            <w:szCs w:val="16"/>
                            <w:rPrChange w:id="290" w:author=" " w:date="2018-05-11T12:23:00Z">
                              <w:rPr>
                                <w:rFonts w:ascii="Cambria Math" w:hAnsi="Cambria Math"/>
                              </w:rPr>
                            </w:rPrChange>
                          </w:rPr>
                          <m:t>X</m:t>
                        </m:r>
                      </w:del>
                    </m:e>
                  </m:acc>
                </m:e>
                <m:sub>
                  <w:del w:id="291" w:author=" " w:date="2018-05-11T09:43:00Z">
                    <m:r>
                      <m:rPr>
                        <m:sty m:val="p"/>
                      </m:rPr>
                      <w:rPr>
                        <w:rFonts w:ascii="Cambria Math" w:hAnsi="Cambria Math"/>
                        <w:sz w:val="16"/>
                        <w:szCs w:val="16"/>
                        <w:rPrChange w:id="292" w:author=" " w:date="2018-05-11T12:23:00Z">
                          <w:rPr>
                            <w:rFonts w:ascii="Cambria Math" w:hAnsi="Cambria Math"/>
                          </w:rPr>
                        </w:rPrChange>
                      </w:rPr>
                      <m:t>W</m:t>
                    </m:r>
                  </w:del>
                </m:sub>
              </m:sSub>
              <m:r>
                <m:rPr>
                  <m:sty m:val="p"/>
                </m:rPr>
                <w:rPr>
                  <w:rFonts w:ascii="Cambria Math" w:hAnsi="Cambria Math"/>
                  <w:sz w:val="16"/>
                  <w:szCs w:val="16"/>
                  <w:rPrChange w:id="293" w:author=" " w:date="2018-05-11T12:23:00Z">
                    <w:rPr>
                      <w:rFonts w:ascii="Cambria Math" w:hAnsi="Cambria Math"/>
                    </w:rPr>
                  </w:rPrChange>
                </w:rPr>
                <m:t>-</m:t>
              </m:r>
              <m:sSub>
                <m:sSubPr>
                  <m:ctrlPr>
                    <w:ins w:id="294" w:author=" " w:date="2018-05-11T09:40:00Z">
                      <w:rPr>
                        <w:rFonts w:ascii="Cambria Math" w:hAnsi="Cambria Math"/>
                        <w:sz w:val="16"/>
                        <w:szCs w:val="16"/>
                      </w:rPr>
                    </w:ins>
                  </m:ctrlPr>
                </m:sSubPr>
                <m:e>
                  <w:ins w:id="295" w:author=" " w:date="2018-05-11T09:40:00Z">
                    <m:r>
                      <m:rPr>
                        <m:sty m:val="b"/>
                      </m:rPr>
                      <w:rPr>
                        <w:rFonts w:ascii="Cambria Math" w:hAnsi="Cambria Math"/>
                        <w:sz w:val="16"/>
                        <w:szCs w:val="16"/>
                        <w:rPrChange w:id="296" w:author=" " w:date="2018-05-11T12:23:00Z">
                          <w:rPr>
                            <w:rFonts w:ascii="Cambria Math" w:hAnsi="Cambria Math"/>
                            <w:szCs w:val="16"/>
                          </w:rPr>
                        </w:rPrChange>
                      </w:rPr>
                      <m:t>T</m:t>
                    </m:r>
                  </w:ins>
                </m:e>
                <m:sub>
                  <w:ins w:id="297" w:author=" " w:date="2018-05-11T09:40:00Z">
                    <m:r>
                      <w:rPr>
                        <w:rFonts w:ascii="Cambria Math" w:hAnsi="Cambria Math"/>
                        <w:sz w:val="16"/>
                        <w:szCs w:val="16"/>
                        <w:rPrChange w:id="298" w:author=" " w:date="2018-05-11T12:23:00Z">
                          <w:rPr>
                            <w:rFonts w:ascii="Cambria Math" w:hAnsi="Cambria Math"/>
                            <w:szCs w:val="16"/>
                          </w:rPr>
                        </w:rPrChange>
                      </w:rPr>
                      <m:t>1</m:t>
                    </m:r>
                    <m:r>
                      <m:rPr>
                        <m:sty m:val="p"/>
                      </m:rPr>
                      <w:rPr>
                        <w:rFonts w:ascii="Cambria Math" w:hAnsi="Cambria Math"/>
                        <w:sz w:val="16"/>
                        <w:szCs w:val="16"/>
                        <w:rPrChange w:id="299" w:author=" " w:date="2018-05-11T12:23:00Z">
                          <w:rPr>
                            <w:rFonts w:ascii="Cambria Math" w:hAnsi="Cambria Math"/>
                            <w:szCs w:val="16"/>
                          </w:rPr>
                        </w:rPrChange>
                      </w:rPr>
                      <m:t>,3</m:t>
                    </m:r>
                  </w:ins>
                </m:sub>
              </m:sSub>
              <m:sSub>
                <m:sSubPr>
                  <m:ctrlPr>
                    <w:del w:id="300" w:author=" " w:date="2018-05-11T09:39:00Z">
                      <w:rPr>
                        <w:rFonts w:ascii="Cambria Math" w:hAnsi="Cambria Math"/>
                        <w:sz w:val="16"/>
                        <w:szCs w:val="16"/>
                      </w:rPr>
                    </w:del>
                  </m:ctrlPr>
                </m:sSubPr>
                <m:e>
                  <m:acc>
                    <m:accPr>
                      <m:chr m:val="⃗"/>
                      <m:ctrlPr>
                        <w:del w:id="301" w:author=" " w:date="2018-05-11T09:39:00Z">
                          <w:rPr>
                            <w:rFonts w:ascii="Cambria Math" w:hAnsi="Cambria Math"/>
                            <w:sz w:val="16"/>
                            <w:szCs w:val="16"/>
                          </w:rPr>
                        </w:del>
                      </m:ctrlPr>
                    </m:accPr>
                    <m:e>
                      <w:del w:id="302" w:author=" " w:date="2018-05-11T09:39:00Z">
                        <m:r>
                          <m:rPr>
                            <m:sty m:val="p"/>
                          </m:rPr>
                          <w:rPr>
                            <w:rFonts w:ascii="Cambria Math" w:hAnsi="Cambria Math"/>
                            <w:sz w:val="16"/>
                            <w:szCs w:val="16"/>
                            <w:rPrChange w:id="303" w:author=" " w:date="2018-05-11T12:23:00Z">
                              <w:rPr>
                                <w:rFonts w:ascii="Cambria Math" w:hAnsi="Cambria Math"/>
                              </w:rPr>
                            </w:rPrChange>
                          </w:rPr>
                          <m:t>X</m:t>
                        </m:r>
                      </w:del>
                    </m:e>
                  </m:acc>
                </m:e>
                <m:sub>
                  <w:del w:id="304" w:author=" " w:date="2018-05-11T09:39:00Z">
                    <m:r>
                      <m:rPr>
                        <m:sty m:val="p"/>
                      </m:rPr>
                      <w:rPr>
                        <w:rFonts w:ascii="Cambria Math" w:hAnsi="Cambria Math"/>
                        <w:sz w:val="16"/>
                        <w:szCs w:val="16"/>
                        <w:rPrChange w:id="305" w:author=" " w:date="2018-05-11T12:23:00Z">
                          <w:rPr>
                            <w:rFonts w:ascii="Cambria Math" w:hAnsi="Cambria Math"/>
                          </w:rPr>
                        </w:rPrChange>
                      </w:rPr>
                      <m:t>0</m:t>
                    </m:r>
                  </w:del>
                </m:sub>
              </m:sSub>
            </m:e>
          </m:d>
        </m:oMath>
      </m:oMathPara>
    </w:p>
    <w:p w:rsidR="00AC65B5" w:rsidRPr="0041736F" w:rsidRDefault="003D37B6" w:rsidP="004B1B4D">
      <w:pPr>
        <w:pStyle w:val="PRec-MainText"/>
        <w:jc w:val="right"/>
        <w:rPr>
          <w:ins w:id="306" w:author=" " w:date="2018-05-11T09:38:00Z"/>
          <w:sz w:val="16"/>
          <w:szCs w:val="16"/>
          <w:rPrChange w:id="307" w:author=" " w:date="2018-05-11T12:23:00Z">
            <w:rPr>
              <w:ins w:id="308" w:author=" " w:date="2018-05-11T09:38:00Z"/>
            </w:rPr>
          </w:rPrChange>
        </w:rPr>
      </w:pPr>
      <w:r w:rsidRPr="003D37B6">
        <w:rPr>
          <w:sz w:val="16"/>
          <w:szCs w:val="16"/>
          <w:rPrChange w:id="309" w:author=" " w:date="2018-05-11T12:23:00Z">
            <w:rPr/>
          </w:rPrChange>
        </w:rPr>
        <w:t>(1)</w:t>
      </w:r>
    </w:p>
    <w:p w:rsidR="00924BB2" w:rsidRDefault="003D37B6">
      <w:pPr>
        <w:pStyle w:val="PRec-MainText"/>
        <w:jc w:val="center"/>
        <w:rPr>
          <w:ins w:id="310" w:author=" " w:date="2018-05-11T09:41:00Z"/>
          <w:sz w:val="16"/>
          <w:szCs w:val="16"/>
          <w:rPrChange w:id="311" w:author=" " w:date="2018-05-11T12:23:00Z">
            <w:rPr>
              <w:ins w:id="312" w:author=" " w:date="2018-05-11T09:41:00Z"/>
            </w:rPr>
          </w:rPrChange>
        </w:rPr>
        <w:pPrChange w:id="313" w:author=" " w:date="2018-05-11T12:23:00Z">
          <w:pPr>
            <w:pStyle w:val="PRec-MainText"/>
            <w:jc w:val="right"/>
          </w:pPr>
        </w:pPrChange>
      </w:pPr>
      <w:proofErr w:type="gramStart"/>
      <w:ins w:id="314" w:author=" " w:date="2018-05-11T09:38:00Z">
        <w:r w:rsidRPr="003D37B6">
          <w:rPr>
            <w:sz w:val="16"/>
            <w:szCs w:val="16"/>
            <w:rPrChange w:id="315" w:author=" " w:date="2018-05-11T12:23:00Z">
              <w:rPr/>
            </w:rPrChange>
          </w:rPr>
          <w:t>with</w:t>
        </w:r>
        <w:proofErr w:type="gramEnd"/>
        <w:r w:rsidRPr="003D37B6">
          <w:rPr>
            <w:sz w:val="16"/>
            <w:szCs w:val="16"/>
            <w:rPrChange w:id="316" w:author=" " w:date="2018-05-11T12:23:00Z">
              <w:rPr/>
            </w:rPrChange>
          </w:rPr>
          <w:t xml:space="preserve"> </w:t>
        </w:r>
      </w:ins>
      <m:oMath>
        <m:sSub>
          <m:sSubPr>
            <m:ctrlPr>
              <w:ins w:id="317" w:author=" " w:date="2018-05-11T09:39:00Z">
                <w:rPr>
                  <w:rFonts w:ascii="Cambria Math" w:hAnsi="Cambria Math"/>
                  <w:sz w:val="16"/>
                  <w:szCs w:val="16"/>
                </w:rPr>
              </w:ins>
            </m:ctrlPr>
          </m:sSubPr>
          <m:e>
            <w:ins w:id="318" w:author=" " w:date="2018-05-11T09:39:00Z">
              <m:r>
                <m:rPr>
                  <m:sty m:val="b"/>
                </m:rPr>
                <w:rPr>
                  <w:rFonts w:ascii="Cambria Math" w:hAnsi="Cambria Math"/>
                  <w:sz w:val="16"/>
                  <w:szCs w:val="16"/>
                  <w:rPrChange w:id="319" w:author=" " w:date="2018-05-11T12:23:00Z">
                    <w:rPr>
                      <w:rFonts w:ascii="Cambria Math" w:hAnsi="Cambria Math"/>
                      <w:szCs w:val="16"/>
                    </w:rPr>
                  </w:rPrChange>
                </w:rPr>
                <m:t>R</m:t>
              </m:r>
            </w:ins>
          </m:e>
          <m:sub>
            <w:ins w:id="320" w:author=" " w:date="2018-05-11T09:39:00Z">
              <m:r>
                <m:rPr>
                  <m:sty m:val="p"/>
                </m:rPr>
                <w:rPr>
                  <w:rFonts w:ascii="Cambria Math" w:hAnsi="Cambria Math"/>
                  <w:sz w:val="16"/>
                  <w:szCs w:val="16"/>
                  <w:rPrChange w:id="321" w:author=" " w:date="2018-05-11T12:23:00Z">
                    <w:rPr>
                      <w:rFonts w:ascii="Cambria Math" w:hAnsi="Cambria Math"/>
                      <w:szCs w:val="16"/>
                    </w:rPr>
                  </w:rPrChange>
                </w:rPr>
                <m:t>3,3</m:t>
              </m:r>
            </w:ins>
          </m:sub>
        </m:sSub>
        <w:ins w:id="322" w:author=" " w:date="2018-05-11T09:40:00Z">
          <m:r>
            <w:rPr>
              <w:rFonts w:ascii="Cambria Math" w:hAnsi="Cambria Math"/>
              <w:sz w:val="16"/>
              <w:szCs w:val="16"/>
              <w:rPrChange w:id="323" w:author=" " w:date="2018-05-11T12:23:00Z">
                <w:rPr>
                  <w:rFonts w:ascii="Cambria Math" w:hAnsi="Cambria Math"/>
                  <w:szCs w:val="16"/>
                </w:rPr>
              </w:rPrChange>
            </w:rPr>
            <m:t xml:space="preserve"> </m:t>
          </m:r>
        </w:ins>
      </m:oMath>
      <w:ins w:id="324" w:author=" " w:date="2018-05-11T09:38:00Z">
        <w:r w:rsidRPr="003D37B6">
          <w:rPr>
            <w:sz w:val="16"/>
            <w:szCs w:val="16"/>
            <w:rPrChange w:id="325" w:author=" " w:date="2018-05-11T12:23:00Z">
              <w:rPr/>
            </w:rPrChange>
          </w:rPr>
          <w:t xml:space="preserve">– rotation matrix; </w:t>
        </w:r>
      </w:ins>
      <m:oMath>
        <m:sSub>
          <m:sSubPr>
            <m:ctrlPr>
              <w:ins w:id="326" w:author=" " w:date="2018-05-11T09:40:00Z">
                <w:rPr>
                  <w:rFonts w:ascii="Cambria Math" w:hAnsi="Cambria Math"/>
                  <w:sz w:val="16"/>
                  <w:szCs w:val="16"/>
                </w:rPr>
              </w:ins>
            </m:ctrlPr>
          </m:sSubPr>
          <m:e>
            <w:ins w:id="327" w:author=" " w:date="2018-05-11T09:40:00Z">
              <m:r>
                <m:rPr>
                  <m:sty m:val="b"/>
                </m:rPr>
                <w:rPr>
                  <w:rFonts w:ascii="Cambria Math" w:hAnsi="Cambria Math"/>
                  <w:sz w:val="16"/>
                  <w:szCs w:val="16"/>
                  <w:rPrChange w:id="328" w:author=" " w:date="2018-05-11T12:23:00Z">
                    <w:rPr>
                      <w:rFonts w:ascii="Cambria Math" w:hAnsi="Cambria Math"/>
                      <w:szCs w:val="16"/>
                    </w:rPr>
                  </w:rPrChange>
                </w:rPr>
                <m:t>T</m:t>
              </m:r>
            </w:ins>
          </m:e>
          <m:sub>
            <w:ins w:id="329" w:author=" " w:date="2018-05-11T09:40:00Z">
              <m:r>
                <w:rPr>
                  <w:rFonts w:ascii="Cambria Math" w:hAnsi="Cambria Math"/>
                  <w:sz w:val="16"/>
                  <w:szCs w:val="16"/>
                  <w:rPrChange w:id="330" w:author=" " w:date="2018-05-11T12:23:00Z">
                    <w:rPr>
                      <w:rFonts w:ascii="Cambria Math" w:hAnsi="Cambria Math"/>
                      <w:szCs w:val="16"/>
                    </w:rPr>
                  </w:rPrChange>
                </w:rPr>
                <m:t>1</m:t>
              </m:r>
              <m:r>
                <m:rPr>
                  <m:sty m:val="p"/>
                </m:rPr>
                <w:rPr>
                  <w:rFonts w:ascii="Cambria Math" w:hAnsi="Cambria Math"/>
                  <w:sz w:val="16"/>
                  <w:szCs w:val="16"/>
                  <w:rPrChange w:id="331" w:author=" " w:date="2018-05-11T12:23:00Z">
                    <w:rPr>
                      <w:rFonts w:ascii="Cambria Math" w:hAnsi="Cambria Math"/>
                      <w:szCs w:val="16"/>
                    </w:rPr>
                  </w:rPrChange>
                </w:rPr>
                <m:t>,3</m:t>
              </m:r>
            </w:ins>
          </m:sub>
        </m:sSub>
      </m:oMath>
      <w:ins w:id="332" w:author=" " w:date="2018-05-11T09:40:00Z">
        <w:r w:rsidRPr="003D37B6">
          <w:rPr>
            <w:sz w:val="16"/>
            <w:szCs w:val="16"/>
            <w:rPrChange w:id="333" w:author=" " w:date="2018-05-11T12:23:00Z">
              <w:rPr>
                <w:szCs w:val="16"/>
              </w:rPr>
            </w:rPrChange>
          </w:rPr>
          <w:t xml:space="preserve"> </w:t>
        </w:r>
      </w:ins>
      <w:ins w:id="334" w:author=" " w:date="2018-05-11T09:38:00Z">
        <w:r w:rsidRPr="003D37B6">
          <w:rPr>
            <w:sz w:val="16"/>
            <w:szCs w:val="16"/>
            <w:rPrChange w:id="335" w:author=" " w:date="2018-05-11T12:23:00Z">
              <w:rPr/>
            </w:rPrChange>
          </w:rPr>
          <w:t>– translation vector</w:t>
        </w:r>
      </w:ins>
      <w:ins w:id="336" w:author=" " w:date="2018-05-11T09:41:00Z">
        <w:r w:rsidRPr="003D37B6">
          <w:rPr>
            <w:sz w:val="16"/>
            <w:szCs w:val="16"/>
            <w:rPrChange w:id="337" w:author=" " w:date="2018-05-11T12:23:00Z">
              <w:rPr/>
            </w:rPrChange>
          </w:rPr>
          <w:t xml:space="preserve"> to camera’s projection centre</w:t>
        </w:r>
      </w:ins>
    </w:p>
    <w:p w:rsidR="002B35FA" w:rsidRPr="0041736F" w:rsidRDefault="002B35FA" w:rsidP="004B1B4D">
      <w:pPr>
        <w:pStyle w:val="PRec-MainText"/>
        <w:jc w:val="right"/>
        <w:rPr>
          <w:sz w:val="16"/>
          <w:szCs w:val="16"/>
          <w:rPrChange w:id="338" w:author=" " w:date="2018-05-11T12:23:00Z">
            <w:rPr/>
          </w:rPrChange>
        </w:rPr>
      </w:pPr>
    </w:p>
    <w:p w:rsidR="005F3C02" w:rsidRPr="00353AEE" w:rsidRDefault="00135C23" w:rsidP="004B1B4D">
      <w:pPr>
        <w:pStyle w:val="PRec-MainText"/>
      </w:pPr>
      <w:del w:id="339" w:author=" " w:date="2018-05-11T09:41:00Z">
        <w:r w:rsidDel="002B35FA">
          <w:delText>,</w:delText>
        </w:r>
        <w:r w:rsidRPr="00353AEE" w:rsidDel="002B35FA">
          <w:delText xml:space="preserve"> where</w:delText>
        </w:r>
        <w:r w:rsidR="005F3C02" w:rsidRPr="00353AEE" w:rsidDel="002B35FA">
          <w:delText xml:space="preserve"> </w:delText>
        </w:r>
      </w:del>
      <m:oMath>
        <w:del w:id="340" w:author=" " w:date="2018-05-11T09:38:00Z">
          <m:r>
            <m:rPr>
              <m:sty m:val="b"/>
            </m:rPr>
            <w:rPr>
              <w:rFonts w:ascii="Cambria Math" w:hAnsi="Cambria Math"/>
            </w:rPr>
            <m:t>R</m:t>
          </m:r>
        </w:del>
      </m:oMath>
      <w:del w:id="341" w:author=" " w:date="2018-05-11T09:38:00Z">
        <w:r w:rsidR="005F3C02" w:rsidRPr="00353AEE" w:rsidDel="002B35FA">
          <w:delText xml:space="preserve"> </w:delText>
        </w:r>
      </w:del>
      <w:del w:id="342" w:author=" " w:date="2018-05-11T09:41:00Z">
        <w:r w:rsidR="005F3C02" w:rsidRPr="00353AEE" w:rsidDel="002B35FA">
          <w:delText xml:space="preserve">is a </w:delText>
        </w:r>
        <m:oMath>
          <m:r>
            <m:rPr>
              <m:sty m:val="p"/>
            </m:rPr>
            <w:rPr>
              <w:rFonts w:ascii="Cambria Math" w:hAnsi="Cambria Math"/>
            </w:rPr>
            <m:t>3x3</m:t>
          </m:r>
        </m:oMath>
        <w:r w:rsidR="005F3C02" w:rsidRPr="00353AEE" w:rsidDel="002B35FA">
          <w:delText xml:space="preserve"> orthonormal rotation matrix and </w:delTex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rsidDel="002B35FA">
          <w:delText xml:space="preserve"> </w:delText>
        </w:r>
        <w:r w:rsidR="005F3C02" w:rsidRPr="00353AEE" w:rsidDel="002B35FA">
          <w:delText xml:space="preserve">the translation vector to camera's projection </w:delText>
        </w:r>
        <w:r w:rsidR="000A7D0B" w:rsidRPr="00353AEE" w:rsidDel="002B35FA">
          <w:delText>centre</w:delText>
        </w:r>
        <w:r w:rsidR="00AC65B5" w:rsidRPr="00353AEE" w:rsidDel="002B35FA">
          <w:delText>.</w:delText>
        </w:r>
        <w:r w:rsidR="005F3C02" w:rsidRPr="00353AEE" w:rsidDel="002B35FA">
          <w:delText xml:space="preserve"> </w:delText>
        </w:r>
      </w:del>
      <w:r w:rsidR="005F3C02" w:rsidRPr="00353AEE">
        <w:t xml:space="preserve">For </w:t>
      </w:r>
      <w:del w:id="343" w:author=" " w:date="2018-05-11T09:47:00Z">
        <w:r w:rsidR="005F3C02" w:rsidRPr="00353AEE" w:rsidDel="00710C0D">
          <w:delText>simplicity</w:delText>
        </w:r>
      </w:del>
      <w:ins w:id="344" w:author=" " w:date="2018-05-11T09:47:00Z">
        <w:r w:rsidR="00710C0D">
          <w:t xml:space="preserve">consistency with </w:t>
        </w:r>
        <w:proofErr w:type="spellStart"/>
        <w:r w:rsidR="00710C0D">
          <w:t>smartphone</w:t>
        </w:r>
        <w:proofErr w:type="spellEnd"/>
        <w:r w:rsidR="00710C0D">
          <w:t xml:space="preserve"> positioning</w:t>
        </w:r>
      </w:ins>
      <w:r w:rsidR="005F3C02" w:rsidRPr="00353AEE">
        <w:t xml:space="preserve">, </w:t>
      </w:r>
      <w:del w:id="345" w:author=" " w:date="2018-05-11T09:48:00Z">
        <w:r w:rsidR="005F3C02" w:rsidRPr="00353AEE" w:rsidDel="00710C0D">
          <w:delText xml:space="preserve">the usage of </w:delText>
        </w:r>
      </w:del>
      <w:r w:rsidR="005F3C02" w:rsidRPr="00353AEE">
        <w:t xml:space="preserve">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t>
      </w:r>
      <w:ins w:id="346" w:author=" " w:date="2018-05-11T09:48:00Z">
        <w:r w:rsidR="00710C0D">
          <w:t xml:space="preserve">and the </w:t>
        </w:r>
        <w:r w:rsidR="00710C0D" w:rsidRPr="00353AEE">
          <w:t xml:space="preserve">Earth Gravitational Model 1996 (EGM96) is advisable </w:t>
        </w:r>
        <w:r w:rsidR="00710C0D">
          <w:t xml:space="preserve">to </w:t>
        </w:r>
        <w:del w:id="347" w:author="ms699852" w:date="2018-05-11T09:58:00Z">
          <w:r w:rsidR="00710C0D" w:rsidDel="008D44F0">
            <w:delText xml:space="preserve">use for </w:delText>
          </w:r>
        </w:del>
      </w:ins>
      <w:ins w:id="348" w:author="ms699852" w:date="2018-05-11T09:58:00Z">
        <w:r w:rsidR="008D44F0">
          <w:t xml:space="preserve">describe the </w:t>
        </w:r>
      </w:ins>
      <w:ins w:id="349" w:author=" " w:date="2018-05-11T09:48:00Z">
        <w:del w:id="350" w:author="ms699852" w:date="2018-05-11T09:58:00Z">
          <w:r w:rsidR="00710C0D" w:rsidDel="008D44F0">
            <w:delText xml:space="preserve">position and </w:delText>
          </w:r>
        </w:del>
      </w:ins>
      <w:ins w:id="351" w:author=" " w:date="2018-05-11T09:49:00Z">
        <w:del w:id="352" w:author="ms699852" w:date="2018-05-11T09:58:00Z">
          <w:r w:rsidR="00710C0D" w:rsidDel="008D44F0">
            <w:delText>altitude</w:delText>
          </w:r>
        </w:del>
      </w:ins>
      <w:ins w:id="353" w:author="ms699852" w:date="2018-05-11T09:58:00Z">
        <w:r w:rsidR="008D44F0">
          <w:t>reference frame</w:t>
        </w:r>
      </w:ins>
      <w:ins w:id="354" w:author=" " w:date="2018-05-11T09:49:00Z">
        <w:r w:rsidR="00710C0D">
          <w:t>.</w:t>
        </w:r>
      </w:ins>
      <w:del w:id="355" w:author=" " w:date="2018-05-11T09:47:00Z">
        <w:r w:rsidR="005F3C02" w:rsidRPr="00353AEE" w:rsidDel="00710C0D">
          <w:delText xml:space="preserve">with </w:delText>
        </w:r>
        <m:oMath>
          <m:r>
            <m:rPr>
              <m:sty m:val="p"/>
            </m:rPr>
            <w:rPr>
              <w:rFonts w:ascii="Cambria Math" w:hAnsi="Cambria Math"/>
            </w:rPr>
            <m:t>x</m:t>
          </m:r>
        </m:oMath>
        <w:r w:rsidR="005F3C02" w:rsidRPr="00353AEE" w:rsidDel="00710C0D">
          <w:delText xml:space="preserve"> pointing to the east and </w:delText>
        </w:r>
        <m:oMath>
          <m:r>
            <m:rPr>
              <m:sty m:val="p"/>
            </m:rPr>
            <w:rPr>
              <w:rFonts w:ascii="Cambria Math" w:hAnsi="Cambria Math"/>
            </w:rPr>
            <m:t>y</m:t>
          </m:r>
        </m:oMath>
        <w:r w:rsidR="005F3C02" w:rsidRPr="00353AEE" w:rsidDel="00710C0D">
          <w:delText xml:space="preserve"> pointing to the north with respect to the prevalent zone number</w:delText>
        </w:r>
      </w:del>
      <w:del w:id="356" w:author=" " w:date="2018-05-11T09:49:00Z">
        <w:r w:rsidR="005F3C02" w:rsidRPr="00353AEE" w:rsidDel="00710C0D">
          <w:delText xml:space="preserve">. For </w:delText>
        </w:r>
        <m:oMath>
          <m:r>
            <m:rPr>
              <m:sty m:val="p"/>
            </m:rPr>
            <w:rPr>
              <w:rFonts w:ascii="Cambria Math" w:hAnsi="Cambria Math"/>
            </w:rPr>
            <m:t>z</m:t>
          </m:r>
        </m:oMath>
        <w:r w:rsidR="00DF00E8" w:rsidRPr="00353AEE" w:rsidDel="00710C0D">
          <w:delText>-</w:delText>
        </w:r>
        <w:r w:rsidR="005F3C02" w:rsidRPr="00353AEE" w:rsidDel="00710C0D">
          <w:delText xml:space="preserve">component, the height over the </w:delText>
        </w:r>
      </w:del>
      <w:del w:id="357" w:author=" " w:date="2018-05-11T09:48:00Z">
        <w:r w:rsidR="005F3C02" w:rsidRPr="00353AEE" w:rsidDel="00710C0D">
          <w:delText>Earth Gravitational Model 199</w:delText>
        </w:r>
        <w:r w:rsidR="00EE74BB" w:rsidRPr="00353AEE" w:rsidDel="00710C0D">
          <w:delText xml:space="preserve">6 (EGM96) is advisable </w:delText>
        </w:r>
      </w:del>
      <w:del w:id="358" w:author=" " w:date="2018-05-11T09:49:00Z">
        <w:r w:rsidR="00EE74BB" w:rsidRPr="00353AEE" w:rsidDel="00710C0D">
          <w:delText xml:space="preserve">to use. </w:delText>
        </w:r>
      </w:del>
    </w:p>
    <w:p w:rsidR="005F3C02" w:rsidRPr="00353AEE" w:rsidDel="00B4372A" w:rsidRDefault="00135C23" w:rsidP="004B1B4D">
      <w:pPr>
        <w:pStyle w:val="PRec-MainText"/>
        <w:rPr>
          <w:del w:id="359" w:author="ms699852" w:date="2018-05-11T11:34:00Z"/>
        </w:rPr>
      </w:pPr>
      <w:r>
        <w:t>Acc</w:t>
      </w:r>
      <w:r w:rsidRPr="00353AEE">
        <w:t xml:space="preserve">ounting </w:t>
      </w:r>
      <w:r w:rsidR="005F3C02" w:rsidRPr="00353AEE">
        <w:t xml:space="preserve">for homogeneous coordinates, </w:t>
      </w:r>
      <w:del w:id="360" w:author="ms699852" w:date="2018-05-11T09:59:00Z">
        <w:r w:rsidR="005F3C02" w:rsidRPr="00353AEE" w:rsidDel="008D44F0">
          <w:delText xml:space="preserve">we can describe </w:delText>
        </w:r>
      </w:del>
      <w:r w:rsidR="005F3C02" w:rsidRPr="00353AEE">
        <w:t xml:space="preserve">the relation between </w:t>
      </w:r>
      <w:ins w:id="361" w:author="ms699852" w:date="2018-05-11T11:41:00Z">
        <w:r w:rsidR="00ED0FFB">
          <w:t>coordinates in an</w:t>
        </w:r>
      </w:ins>
      <w:ins w:id="362" w:author="ms699852" w:date="2018-05-11T11:40:00Z">
        <w:r w:rsidR="00ED0FFB">
          <w:t xml:space="preserve"> </w:t>
        </w:r>
      </w:ins>
      <w:ins w:id="363" w:author="ms699852" w:date="2018-05-11T11:41:00Z">
        <w:r w:rsidR="00ED0FFB">
          <w:t xml:space="preserve">3D </w:t>
        </w:r>
      </w:ins>
      <w:del w:id="364" w:author="ms699852" w:date="2018-05-11T11:40:00Z">
        <w:r w:rsidR="005F3C02" w:rsidRPr="00353AEE" w:rsidDel="00ED0FFB">
          <w:delText>camera</w:delText>
        </w:r>
      </w:del>
      <w:ins w:id="365" w:author="ms699852" w:date="2018-05-11T11:40:00Z">
        <w:r w:rsidR="00ED0FFB">
          <w:t>object</w:t>
        </w:r>
      </w:ins>
      <w:ins w:id="366" w:author="ms699852" w:date="2018-05-11T11:42:00Z">
        <w:r w:rsidR="00ED0FFB">
          <w:t>- and an 2D image</w:t>
        </w:r>
      </w:ins>
      <w:ins w:id="367" w:author="ms699852" w:date="2018-05-11T11:40:00Z">
        <w:r w:rsidR="00ED0FFB">
          <w:t xml:space="preserve"> spa</w:t>
        </w:r>
      </w:ins>
      <w:ins w:id="368" w:author="ms699852" w:date="2018-05-11T11:41:00Z">
        <w:r w:rsidR="00ED0FFB">
          <w:t>ce</w:t>
        </w:r>
      </w:ins>
      <w:ins w:id="369" w:author="ms699852" w:date="2018-05-11T11:40:00Z">
        <w:r w:rsidR="00ED0FFB">
          <w:t xml:space="preserve"> </w:t>
        </w:r>
      </w:ins>
      <w:del w:id="370" w:author="ms699852" w:date="2018-05-11T11:40:00Z">
        <w:r w:rsidR="005F3C02" w:rsidRPr="00353AEE" w:rsidDel="00ED0FFB">
          <w:delText xml:space="preserve"> </w:delText>
        </w:r>
      </w:del>
      <m:oMath>
        <m:sSub>
          <m:sSubPr>
            <m:ctrlPr>
              <w:del w:id="371" w:author="ms699852" w:date="2018-05-11T09:59:00Z">
                <w:rPr>
                  <w:rFonts w:ascii="Cambria Math" w:hAnsi="Cambria Math"/>
                </w:rPr>
              </w:del>
            </m:ctrlPr>
          </m:sSubPr>
          <m:e>
            <m:acc>
              <m:accPr>
                <m:chr m:val="⃗"/>
                <m:ctrlPr>
                  <w:del w:id="372" w:author="ms699852" w:date="2018-05-11T09:59:00Z">
                    <w:rPr>
                      <w:rFonts w:ascii="Cambria Math" w:hAnsi="Cambria Math"/>
                    </w:rPr>
                  </w:del>
                </m:ctrlPr>
              </m:accPr>
              <m:e>
                <w:del w:id="373" w:author="ms699852" w:date="2018-05-11T09:59:00Z">
                  <m:r>
                    <m:rPr>
                      <m:sty m:val="p"/>
                    </m:rPr>
                    <w:rPr>
                      <w:rFonts w:ascii="Cambria Math" w:hAnsi="Cambria Math"/>
                    </w:rPr>
                    <m:t>X</m:t>
                  </m:r>
                </w:del>
              </m:e>
            </m:acc>
          </m:e>
          <m:sub>
            <w:del w:id="374" w:author="ms699852" w:date="2018-05-11T09:59:00Z">
              <m:r>
                <m:rPr>
                  <m:sty m:val="p"/>
                </m:rPr>
                <w:rPr>
                  <w:rFonts w:ascii="Cambria Math" w:hAnsi="Cambria Math"/>
                </w:rPr>
                <m:t>c</m:t>
              </m:r>
            </w:del>
          </m:sub>
        </m:sSub>
      </m:oMath>
      <w:del w:id="375" w:author="ms699852" w:date="2018-05-11T11:40:00Z">
        <w:r w:rsidR="005F3C02" w:rsidRPr="00353AEE" w:rsidDel="00ED0FFB">
          <w:delText xml:space="preserve"> </w:delText>
        </w:r>
      </w:del>
      <w:del w:id="376" w:author="ms699852" w:date="2018-05-11T11:41:00Z">
        <w:r w:rsidR="005F3C02" w:rsidRPr="00353AEE" w:rsidDel="00ED0FFB">
          <w:delText>and</w:delText>
        </w:r>
      </w:del>
      <w:del w:id="377" w:author="ms699852" w:date="2018-05-11T11:42:00Z">
        <w:r w:rsidR="005F3C02" w:rsidRPr="00353AEE" w:rsidDel="00ED0FFB">
          <w:delText xml:space="preserve"> image </w:delText>
        </w:r>
      </w:del>
      <w:del w:id="378" w:author="ms699852" w:date="2018-05-11T11:41:00Z">
        <w:r w:rsidR="005F3C02" w:rsidRPr="00353AEE" w:rsidDel="00ED0FFB">
          <w:delText xml:space="preserve">coordinates </w:delText>
        </w:r>
      </w:del>
      <m:oMath>
        <m:acc>
          <m:accPr>
            <m:chr m:val="̃"/>
            <m:ctrlPr>
              <w:del w:id="379" w:author="ms699852" w:date="2018-05-11T11:14:00Z">
                <w:rPr>
                  <w:rFonts w:ascii="Cambria Math" w:hAnsi="Cambria Math"/>
                </w:rPr>
              </w:del>
            </m:ctrlPr>
          </m:accPr>
          <m:e>
            <w:del w:id="380" w:author="ms699852" w:date="2018-05-11T11:14:00Z">
              <m:r>
                <m:rPr>
                  <m:sty m:val="p"/>
                </m:rPr>
                <w:rPr>
                  <w:rFonts w:ascii="Cambria Math" w:hAnsi="Cambria Math"/>
                </w:rPr>
                <m:t>x</m:t>
              </m:r>
            </w:del>
          </m:e>
        </m:acc>
      </m:oMath>
      <w:del w:id="381" w:author="ms699852" w:date="2018-05-11T11:41:00Z">
        <w:r w:rsidR="00AC65B5" w:rsidRPr="00353AEE" w:rsidDel="00ED0FFB">
          <w:delText xml:space="preserve"> </w:delText>
        </w:r>
      </w:del>
      <w:ins w:id="382" w:author="ms699852" w:date="2018-05-11T09:59:00Z">
        <w:r w:rsidR="008D44F0">
          <w:t xml:space="preserve">can be described </w:t>
        </w:r>
      </w:ins>
      <w:r w:rsidR="005F3C02" w:rsidRPr="00353AEE">
        <w:t>involving their depth components</w:t>
      </w:r>
      <w:ins w:id="383" w:author="ms699852" w:date="2018-05-11T11:18:00Z">
        <w:r w:rsidR="00A40C82">
          <w:t xml:space="preserve"> </w:t>
        </w:r>
      </w:ins>
      <m:oMath>
        <w:ins w:id="384" w:author="ms699852" w:date="2018-05-11T11:19:00Z">
          <m:r>
            <m:rPr>
              <m:sty m:val="p"/>
            </m:rPr>
            <w:rPr>
              <w:rFonts w:ascii="Cambria Math" w:hAnsi="Cambria Math"/>
            </w:rPr>
            <m:t>w</m:t>
          </m:r>
        </w:ins>
      </m:oMath>
      <w:r w:rsidR="00852178" w:rsidRPr="00353AEE">
        <w:t xml:space="preserve"> </w:t>
      </w:r>
      <w:ins w:id="385" w:author="ms699852" w:date="2018-05-11T11:19:00Z">
        <w:r w:rsidR="00A40C82" w:rsidRPr="004B1B4D">
          <w:t xml:space="preserve">and </w:t>
        </w:r>
        <m:oMath>
          <m:sSub>
            <m:sSubPr>
              <m:ctrlPr>
                <w:rPr>
                  <w:rFonts w:ascii="Cambria Math" w:hAnsi="Cambria Math"/>
                </w:rPr>
              </m:ctrlPr>
            </m:sSubPr>
            <m:e>
              <m:r>
                <m:rPr>
                  <m:sty m:val="p"/>
                </m:rPr>
                <w:rPr>
                  <w:rFonts w:ascii="Cambria Math" w:hAnsi="Cambria Math"/>
                  <w:rPrChange w:id="386" w:author="ms699852" w:date="2018-05-11T11:19:00Z">
                    <w:rPr>
                      <w:rFonts w:ascii="Cambria Math" w:hAnsi="Cambria Math"/>
                      <w:sz w:val="16"/>
                    </w:rPr>
                  </w:rPrChange>
                </w:rPr>
                <m:t>z</m:t>
              </m:r>
            </m:e>
            <m:sub>
              <m:r>
                <m:rPr>
                  <m:sty m:val="p"/>
                </m:rPr>
                <w:rPr>
                  <w:rFonts w:ascii="Cambria Math" w:hAnsi="Cambria Math"/>
                  <w:rPrChange w:id="387" w:author="ms699852" w:date="2018-05-11T11:19:00Z">
                    <w:rPr>
                      <w:rFonts w:ascii="Cambria Math" w:hAnsi="Cambria Math"/>
                      <w:sz w:val="16"/>
                    </w:rPr>
                  </w:rPrChange>
                </w:rPr>
                <m:t>c</m:t>
              </m:r>
            </m:sub>
          </m:sSub>
        </m:oMath>
        <w:r w:rsidR="00A40C82">
          <w:t>, respectively</w:t>
        </w:r>
      </w:ins>
      <w:ins w:id="388" w:author="ms699852" w:date="2018-05-11T11:30:00Z">
        <w:r w:rsidR="00B4372A">
          <w:t xml:space="preserve">, whereas </w:t>
        </w:r>
        <m:oMath>
          <m:r>
            <m:rPr>
              <m:sty m:val="p"/>
            </m:rPr>
            <w:rPr>
              <w:rFonts w:ascii="Cambria Math" w:hAnsi="Cambria Math"/>
            </w:rPr>
            <m:t>w</m:t>
          </m:r>
        </m:oMath>
      </w:ins>
      <w:ins w:id="389" w:author="ms699852" w:date="2018-05-11T11:29:00Z">
        <w:r w:rsidR="00B4372A">
          <w:t xml:space="preserve"> </w:t>
        </w:r>
      </w:ins>
      <w:ins w:id="390" w:author="ms699852" w:date="2018-05-11T11:31:00Z">
        <w:r w:rsidR="00B4372A">
          <w:t>corresponds to the fixed focal length</w:t>
        </w:r>
      </w:ins>
      <w:ins w:id="391" w:author="ms699852" w:date="2018-05-11T11:33:00Z">
        <w:r w:rsidR="00B4372A">
          <w:t xml:space="preserve"> alias </w:t>
        </w:r>
      </w:ins>
      <w:ins w:id="392" w:author="ms699852" w:date="2018-05-11T11:42:00Z">
        <w:r w:rsidR="00ED0FFB">
          <w:t xml:space="preserve">the </w:t>
        </w:r>
      </w:ins>
      <w:ins w:id="393" w:author="ms699852" w:date="2018-05-11T11:33:00Z">
        <w:r w:rsidR="00B4372A">
          <w:t>camera constant</w:t>
        </w:r>
      </w:ins>
      <w:ins w:id="394" w:author="ms699852" w:date="2018-05-11T11:32:00Z">
        <w:r w:rsidR="00B4372A">
          <w:t>.</w:t>
        </w:r>
      </w:ins>
      <w:ins w:id="395" w:author="ms699852" w:date="2018-05-11T11:19:00Z">
        <w:r w:rsidR="00A40C82" w:rsidRPr="00353AEE">
          <w:t xml:space="preserve"> </w:t>
        </w:r>
      </w:ins>
      <w:del w:id="396" w:author="ms699852" w:date="2018-05-11T11:34:00Z">
        <w:r w:rsidR="00852178" w:rsidRPr="00353AEE" w:rsidDel="00B4372A">
          <w:delText>(eq. 2)</w:delText>
        </w:r>
        <w:r w:rsidR="005F3C02" w:rsidRPr="00353AEE" w:rsidDel="00B4372A">
          <w:delText xml:space="preserve">. </w:delText>
        </w:r>
      </w:del>
      <w:moveToRangeStart w:id="397" w:author="ms699852" w:date="2018-05-11T11:34:00Z" w:name="move513801789"/>
      <w:moveTo w:id="398" w:author="ms699852" w:date="2018-05-11T11:34:00Z">
        <w:r w:rsidR="00B4372A" w:rsidRPr="00353AEE">
          <w:t xml:space="preserve">The normalization of the projected points to homogeneous coordinates is </w:t>
        </w:r>
        <w:proofErr w:type="gramStart"/>
        <w:r w:rsidR="00B4372A" w:rsidRPr="00353AEE">
          <w:t>key</w:t>
        </w:r>
        <w:proofErr w:type="gramEnd"/>
        <w:r w:rsidR="00B4372A" w:rsidRPr="00353AEE">
          <w:t xml:space="preserve"> in the further processing (</w:t>
        </w:r>
        <w:r w:rsidR="00B4372A">
          <w:t>e</w:t>
        </w:r>
        <w:r w:rsidR="00B4372A" w:rsidRPr="00353AEE">
          <w:t xml:space="preserve">q. </w:t>
        </w:r>
        <w:del w:id="399" w:author="ms699852" w:date="2018-05-11T11:34:00Z">
          <w:r w:rsidR="00B4372A" w:rsidRPr="00353AEE" w:rsidDel="00B4372A">
            <w:delText>3</w:delText>
          </w:r>
        </w:del>
      </w:moveTo>
      <w:ins w:id="400" w:author="ms699852" w:date="2018-05-11T11:34:00Z">
        <w:r w:rsidR="00B4372A">
          <w:t>2</w:t>
        </w:r>
      </w:ins>
      <w:moveTo w:id="401" w:author="ms699852" w:date="2018-05-11T11:34:00Z">
        <w:r w:rsidR="00B4372A" w:rsidRPr="00353AEE">
          <w:t>).</w:t>
        </w:r>
      </w:moveTo>
      <w:moveToRangeEnd w:id="397"/>
    </w:p>
    <w:p w:rsidR="00BB25DE" w:rsidRPr="00F100F9" w:rsidRDefault="00BB25DE" w:rsidP="004B1B4D">
      <w:pPr>
        <w:pStyle w:val="PRec-MainText"/>
        <w:ind w:firstLine="0"/>
      </w:pPr>
    </w:p>
    <w:p w:rsidR="005F3C02" w:rsidRPr="0041736F" w:rsidDel="00B4372A" w:rsidRDefault="003D37B6" w:rsidP="004B1B4D">
      <w:pPr>
        <w:pStyle w:val="PRec-MainText"/>
        <w:rPr>
          <w:del w:id="402" w:author="ms699852" w:date="2018-05-11T11:34:00Z"/>
          <w:sz w:val="16"/>
          <w:szCs w:val="16"/>
          <w:rPrChange w:id="403" w:author=" " w:date="2018-05-11T12:23:00Z">
            <w:rPr>
              <w:del w:id="404" w:author="ms699852" w:date="2018-05-11T11:34:00Z"/>
            </w:rPr>
          </w:rPrChange>
        </w:rPr>
      </w:pPr>
      <m:oMathPara>
        <m:oMath>
          <m:d>
            <m:dPr>
              <m:ctrlPr>
                <w:del w:id="405" w:author="ms699852" w:date="2018-05-11T11:34:00Z">
                  <w:rPr>
                    <w:rFonts w:ascii="Cambria Math" w:hAnsi="Cambria Math"/>
                    <w:sz w:val="16"/>
                    <w:szCs w:val="16"/>
                  </w:rPr>
                </w:del>
              </m:ctrlPr>
            </m:dPr>
            <m:e>
              <m:m>
                <m:mPr>
                  <m:mcs>
                    <m:mc>
                      <m:mcPr>
                        <m:count m:val="1"/>
                        <m:mcJc m:val="center"/>
                      </m:mcPr>
                    </m:mc>
                  </m:mcs>
                  <m:ctrlPr>
                    <w:del w:id="406" w:author="ms699852" w:date="2018-05-11T11:34:00Z">
                      <w:rPr>
                        <w:rFonts w:ascii="Cambria Math" w:hAnsi="Cambria Math"/>
                        <w:sz w:val="16"/>
                        <w:szCs w:val="16"/>
                      </w:rPr>
                    </w:del>
                  </m:ctrlPr>
                </m:mPr>
                <m:mr>
                  <m:e>
                    <m:acc>
                      <m:accPr>
                        <m:chr m:val="̃"/>
                        <m:ctrlPr>
                          <w:del w:id="407" w:author="ms699852" w:date="2018-05-11T11:18:00Z">
                            <w:rPr>
                              <w:rFonts w:ascii="Cambria Math" w:hAnsi="Cambria Math"/>
                              <w:sz w:val="16"/>
                              <w:szCs w:val="16"/>
                            </w:rPr>
                          </w:del>
                        </m:ctrlPr>
                      </m:accPr>
                      <m:e>
                        <w:del w:id="408" w:author="ms699852" w:date="2018-05-11T11:18:00Z">
                          <m:r>
                            <m:rPr>
                              <m:sty m:val="p"/>
                            </m:rPr>
                            <w:rPr>
                              <w:rFonts w:ascii="Cambria Math" w:hAnsi="Cambria Math"/>
                              <w:sz w:val="16"/>
                              <w:szCs w:val="16"/>
                              <w:rPrChange w:id="409" w:author=" " w:date="2018-05-11T12:23:00Z">
                                <w:rPr>
                                  <w:rFonts w:ascii="Cambria Math" w:hAnsi="Cambria Math"/>
                                </w:rPr>
                              </w:rPrChange>
                            </w:rPr>
                            <m:t>u</m:t>
                          </m:r>
                        </w:del>
                      </m:e>
                    </m:acc>
                  </m:e>
                </m:mr>
                <m:mr>
                  <m:e>
                    <m:acc>
                      <m:accPr>
                        <m:chr m:val="̃"/>
                        <m:ctrlPr>
                          <w:del w:id="410" w:author="ms699852" w:date="2018-05-11T11:18:00Z">
                            <w:rPr>
                              <w:rFonts w:ascii="Cambria Math" w:hAnsi="Cambria Math"/>
                              <w:sz w:val="16"/>
                              <w:szCs w:val="16"/>
                            </w:rPr>
                          </w:del>
                        </m:ctrlPr>
                      </m:accPr>
                      <m:e>
                        <w:del w:id="411" w:author="ms699852" w:date="2018-05-11T11:18:00Z">
                          <m:r>
                            <m:rPr>
                              <m:sty m:val="p"/>
                            </m:rPr>
                            <w:rPr>
                              <w:rFonts w:ascii="Cambria Math" w:hAnsi="Cambria Math"/>
                              <w:sz w:val="16"/>
                              <w:szCs w:val="16"/>
                              <w:rPrChange w:id="412" w:author=" " w:date="2018-05-11T12:23:00Z">
                                <w:rPr>
                                  <w:rFonts w:ascii="Cambria Math" w:hAnsi="Cambria Math"/>
                                </w:rPr>
                              </w:rPrChange>
                            </w:rPr>
                            <m:t>v</m:t>
                          </m:r>
                        </w:del>
                      </m:e>
                    </m:acc>
                  </m:e>
                </m:mr>
                <m:mr>
                  <m:e>
                    <m:sSub>
                      <m:sSubPr>
                        <m:ctrlPr>
                          <w:del w:id="413" w:author="ms699852" w:date="2018-05-11T11:16:00Z">
                            <w:rPr>
                              <w:rFonts w:ascii="Cambria Math" w:hAnsi="Cambria Math"/>
                              <w:sz w:val="16"/>
                              <w:szCs w:val="16"/>
                            </w:rPr>
                          </w:del>
                        </m:ctrlPr>
                      </m:sSubPr>
                      <m:e>
                        <w:del w:id="414" w:author="ms699852" w:date="2018-05-11T11:16:00Z">
                          <m:r>
                            <m:rPr>
                              <m:sty m:val="p"/>
                            </m:rPr>
                            <w:rPr>
                              <w:rFonts w:ascii="Cambria Math" w:hAnsi="Cambria Math"/>
                              <w:sz w:val="16"/>
                              <w:szCs w:val="16"/>
                              <w:rPrChange w:id="415" w:author=" " w:date="2018-05-11T12:23:00Z">
                                <w:rPr>
                                  <w:rFonts w:ascii="Cambria Math" w:hAnsi="Cambria Math"/>
                                </w:rPr>
                              </w:rPrChange>
                            </w:rPr>
                            <m:t>c</m:t>
                          </m:r>
                        </w:del>
                      </m:e>
                      <m:sub>
                        <w:del w:id="416" w:author="ms699852" w:date="2018-05-11T11:16:00Z">
                          <m:r>
                            <m:rPr>
                              <m:sty m:val="p"/>
                            </m:rPr>
                            <w:rPr>
                              <w:rFonts w:ascii="Cambria Math" w:hAnsi="Cambria Math"/>
                              <w:sz w:val="16"/>
                              <w:szCs w:val="16"/>
                              <w:rPrChange w:id="417" w:author=" " w:date="2018-05-11T12:23:00Z">
                                <w:rPr>
                                  <w:rFonts w:ascii="Cambria Math" w:hAnsi="Cambria Math"/>
                                </w:rPr>
                              </w:rPrChange>
                            </w:rPr>
                            <m:t>c</m:t>
                          </m:r>
                        </w:del>
                      </m:sub>
                    </m:sSub>
                  </m:e>
                </m:mr>
              </m:m>
            </m:e>
          </m:d>
          <w:del w:id="418" w:author="ms699852" w:date="2018-05-11T11:34:00Z">
            <m:r>
              <m:rPr>
                <m:sty m:val="p"/>
              </m:rPr>
              <w:rPr>
                <w:rFonts w:ascii="Cambria Math" w:hAnsi="Cambria Math"/>
                <w:sz w:val="16"/>
                <w:szCs w:val="16"/>
                <w:rPrChange w:id="419" w:author=" " w:date="2018-05-11T12:23:00Z">
                  <w:rPr>
                    <w:rFonts w:ascii="Cambria Math" w:hAnsi="Cambria Math"/>
                  </w:rPr>
                </w:rPrChange>
              </w:rPr>
              <m:t>=</m:t>
            </m:r>
          </w:del>
          <m:d>
            <m:dPr>
              <m:ctrlPr>
                <w:del w:id="420" w:author="ms699852" w:date="2018-05-11T11:34:00Z">
                  <w:rPr>
                    <w:rFonts w:ascii="Cambria Math" w:hAnsi="Cambria Math"/>
                    <w:sz w:val="16"/>
                    <w:szCs w:val="16"/>
                  </w:rPr>
                </w:del>
              </m:ctrlPr>
            </m:dPr>
            <m:e>
              <m:m>
                <m:mPr>
                  <m:mcs>
                    <m:mc>
                      <m:mcPr>
                        <m:count m:val="1"/>
                        <m:mcJc m:val="center"/>
                      </m:mcPr>
                    </m:mc>
                  </m:mcs>
                  <m:ctrlPr>
                    <w:del w:id="421" w:author="ms699852" w:date="2018-05-11T11:34:00Z">
                      <w:rPr>
                        <w:rFonts w:ascii="Cambria Math" w:hAnsi="Cambria Math"/>
                        <w:sz w:val="16"/>
                        <w:szCs w:val="16"/>
                      </w:rPr>
                    </w:del>
                  </m:ctrlPr>
                </m:mPr>
                <m:mr>
                  <m:e>
                    <m:sSub>
                      <m:sSubPr>
                        <m:ctrlPr>
                          <w:del w:id="422" w:author="ms699852" w:date="2018-05-11T11:34:00Z">
                            <w:rPr>
                              <w:rFonts w:ascii="Cambria Math" w:hAnsi="Cambria Math"/>
                              <w:sz w:val="16"/>
                              <w:szCs w:val="16"/>
                            </w:rPr>
                          </w:del>
                        </m:ctrlPr>
                      </m:sSubPr>
                      <m:e>
                        <w:del w:id="423" w:author="ms699852" w:date="2018-05-11T11:34:00Z">
                          <m:r>
                            <m:rPr>
                              <m:sty m:val="p"/>
                            </m:rPr>
                            <w:rPr>
                              <w:rFonts w:ascii="Cambria Math" w:hAnsi="Cambria Math"/>
                              <w:sz w:val="16"/>
                              <w:szCs w:val="16"/>
                              <w:rPrChange w:id="424" w:author=" " w:date="2018-05-11T12:23:00Z">
                                <w:rPr>
                                  <w:rFonts w:ascii="Cambria Math" w:hAnsi="Cambria Math"/>
                                </w:rPr>
                              </w:rPrChange>
                            </w:rPr>
                            <m:t>x</m:t>
                          </m:r>
                        </w:del>
                      </m:e>
                      <m:sub>
                        <w:del w:id="425" w:author="ms699852" w:date="2018-05-11T11:34:00Z">
                          <m:r>
                            <m:rPr>
                              <m:sty m:val="p"/>
                            </m:rPr>
                            <w:rPr>
                              <w:rFonts w:ascii="Cambria Math" w:hAnsi="Cambria Math"/>
                              <w:sz w:val="16"/>
                              <w:szCs w:val="16"/>
                              <w:rPrChange w:id="426" w:author=" " w:date="2018-05-11T12:23:00Z">
                                <w:rPr>
                                  <w:rFonts w:ascii="Cambria Math" w:hAnsi="Cambria Math"/>
                                </w:rPr>
                              </w:rPrChange>
                            </w:rPr>
                            <m:t>c</m:t>
                          </m:r>
                        </w:del>
                      </m:sub>
                    </m:sSub>
                  </m:e>
                </m:mr>
                <m:mr>
                  <m:e>
                    <m:sSub>
                      <m:sSubPr>
                        <m:ctrlPr>
                          <w:del w:id="427" w:author="ms699852" w:date="2018-05-11T11:34:00Z">
                            <w:rPr>
                              <w:rFonts w:ascii="Cambria Math" w:hAnsi="Cambria Math"/>
                              <w:sz w:val="16"/>
                              <w:szCs w:val="16"/>
                            </w:rPr>
                          </w:del>
                        </m:ctrlPr>
                      </m:sSubPr>
                      <m:e>
                        <w:del w:id="428" w:author="ms699852" w:date="2018-05-11T11:34:00Z">
                          <m:r>
                            <m:rPr>
                              <m:sty m:val="p"/>
                            </m:rPr>
                            <w:rPr>
                              <w:rFonts w:ascii="Cambria Math" w:hAnsi="Cambria Math"/>
                              <w:sz w:val="16"/>
                              <w:szCs w:val="16"/>
                              <w:rPrChange w:id="429" w:author=" " w:date="2018-05-11T12:23:00Z">
                                <w:rPr>
                                  <w:rFonts w:ascii="Cambria Math" w:hAnsi="Cambria Math"/>
                                </w:rPr>
                              </w:rPrChange>
                            </w:rPr>
                            <m:t>y</m:t>
                          </m:r>
                        </w:del>
                      </m:e>
                      <m:sub>
                        <w:del w:id="430" w:author="ms699852" w:date="2018-05-11T11:34:00Z">
                          <m:r>
                            <m:rPr>
                              <m:sty m:val="p"/>
                            </m:rPr>
                            <w:rPr>
                              <w:rFonts w:ascii="Cambria Math" w:hAnsi="Cambria Math"/>
                              <w:sz w:val="16"/>
                              <w:szCs w:val="16"/>
                              <w:rPrChange w:id="431" w:author=" " w:date="2018-05-11T12:23:00Z">
                                <w:rPr>
                                  <w:rFonts w:ascii="Cambria Math" w:hAnsi="Cambria Math"/>
                                </w:rPr>
                              </w:rPrChange>
                            </w:rPr>
                            <m:t>c</m:t>
                          </m:r>
                        </w:del>
                      </m:sub>
                    </m:sSub>
                  </m:e>
                </m:mr>
                <m:mr>
                  <m:e>
                    <m:sSub>
                      <m:sSubPr>
                        <m:ctrlPr>
                          <w:del w:id="432" w:author="ms699852" w:date="2018-05-11T11:34:00Z">
                            <w:rPr>
                              <w:rFonts w:ascii="Cambria Math" w:hAnsi="Cambria Math"/>
                              <w:sz w:val="16"/>
                              <w:szCs w:val="16"/>
                            </w:rPr>
                          </w:del>
                        </m:ctrlPr>
                      </m:sSubPr>
                      <m:e>
                        <w:del w:id="433" w:author="ms699852" w:date="2018-05-11T11:34:00Z">
                          <m:r>
                            <m:rPr>
                              <m:sty m:val="p"/>
                            </m:rPr>
                            <w:rPr>
                              <w:rFonts w:ascii="Cambria Math" w:hAnsi="Cambria Math"/>
                              <w:sz w:val="16"/>
                              <w:szCs w:val="16"/>
                              <w:rPrChange w:id="434" w:author=" " w:date="2018-05-11T12:23:00Z">
                                <w:rPr>
                                  <w:rFonts w:ascii="Cambria Math" w:hAnsi="Cambria Math"/>
                                </w:rPr>
                              </w:rPrChange>
                            </w:rPr>
                            <m:t>z</m:t>
                          </m:r>
                        </w:del>
                      </m:e>
                      <m:sub>
                        <w:del w:id="435" w:author="ms699852" w:date="2018-05-11T11:34:00Z">
                          <m:r>
                            <m:rPr>
                              <m:sty m:val="p"/>
                            </m:rPr>
                            <w:rPr>
                              <w:rFonts w:ascii="Cambria Math" w:hAnsi="Cambria Math"/>
                              <w:sz w:val="16"/>
                              <w:szCs w:val="16"/>
                              <w:rPrChange w:id="436" w:author=" " w:date="2018-05-11T12:23:00Z">
                                <w:rPr>
                                  <w:rFonts w:ascii="Cambria Math" w:hAnsi="Cambria Math"/>
                                </w:rPr>
                              </w:rPrChange>
                            </w:rPr>
                            <m:t>c</m:t>
                          </m:r>
                        </w:del>
                      </m:sub>
                    </m:sSub>
                  </m:e>
                </m:mr>
              </m:m>
            </m:e>
          </m:d>
        </m:oMath>
      </m:oMathPara>
    </w:p>
    <w:p w:rsidR="00353AEE" w:rsidRPr="0041736F" w:rsidDel="00B4372A" w:rsidRDefault="003D37B6" w:rsidP="004B1B4D">
      <w:pPr>
        <w:pStyle w:val="PRec-MainText"/>
        <w:jc w:val="right"/>
        <w:rPr>
          <w:del w:id="437" w:author="ms699852" w:date="2018-05-11T11:34:00Z"/>
          <w:sz w:val="16"/>
          <w:szCs w:val="16"/>
          <w:rPrChange w:id="438" w:author=" " w:date="2018-05-11T12:23:00Z">
            <w:rPr>
              <w:del w:id="439" w:author="ms699852" w:date="2018-05-11T11:34:00Z"/>
            </w:rPr>
          </w:rPrChange>
        </w:rPr>
      </w:pPr>
      <w:del w:id="440" w:author="ms699852" w:date="2018-05-11T11:34:00Z">
        <w:r w:rsidRPr="003D37B6">
          <w:rPr>
            <w:sz w:val="16"/>
            <w:szCs w:val="16"/>
            <w:rPrChange w:id="441" w:author=" " w:date="2018-05-11T12:23:00Z">
              <w:rPr/>
            </w:rPrChange>
          </w:rPr>
          <w:delText>(2)</w:delText>
        </w:r>
      </w:del>
    </w:p>
    <w:p w:rsidR="00353AEE" w:rsidRPr="0041736F" w:rsidDel="00B4372A" w:rsidRDefault="003D37B6" w:rsidP="004B1B4D">
      <w:pPr>
        <w:pStyle w:val="PRec-MainText"/>
        <w:rPr>
          <w:del w:id="442" w:author="ms699852" w:date="2018-05-11T11:34:00Z"/>
          <w:sz w:val="16"/>
          <w:szCs w:val="16"/>
          <w:rPrChange w:id="443" w:author=" " w:date="2018-05-11T12:23:00Z">
            <w:rPr>
              <w:del w:id="444" w:author="ms699852" w:date="2018-05-11T11:34:00Z"/>
            </w:rPr>
          </w:rPrChange>
        </w:rPr>
      </w:pPr>
      <w:del w:id="445" w:author="ms699852" w:date="2018-05-11T11:34:00Z">
        <w:r w:rsidRPr="003D37B6">
          <w:rPr>
            <w:sz w:val="16"/>
            <w:szCs w:val="16"/>
            <w:rPrChange w:id="446" w:author=" " w:date="2018-05-11T12:23:00Z">
              <w:rPr/>
            </w:rPrChange>
          </w:rPr>
          <w:delText xml:space="preserve">For the camera's imaging plane, the constant </w:delText>
        </w:r>
        <m:oMath>
          <m:sSub>
            <m:sSubPr>
              <m:ctrlPr>
                <w:rPr>
                  <w:rFonts w:ascii="Cambria Math" w:hAnsi="Cambria Math"/>
                  <w:sz w:val="16"/>
                  <w:szCs w:val="16"/>
                </w:rPr>
              </m:ctrlPr>
            </m:sSubPr>
            <m:e>
              <m:r>
                <m:rPr>
                  <m:sty m:val="p"/>
                </m:rPr>
                <w:rPr>
                  <w:rFonts w:ascii="Cambria Math" w:hAnsi="Cambria Math"/>
                  <w:sz w:val="16"/>
                  <w:szCs w:val="16"/>
                  <w:rPrChange w:id="447" w:author=" " w:date="2018-05-11T12:23:00Z">
                    <w:rPr>
                      <w:rFonts w:ascii="Cambria Math" w:hAnsi="Cambria Math"/>
                    </w:rPr>
                  </w:rPrChange>
                </w:rPr>
                <m:t>c</m:t>
              </m:r>
            </m:e>
            <m:sub>
              <m:r>
                <m:rPr>
                  <m:sty m:val="p"/>
                </m:rPr>
                <w:rPr>
                  <w:rFonts w:ascii="Cambria Math" w:hAnsi="Cambria Math"/>
                  <w:sz w:val="16"/>
                  <w:szCs w:val="16"/>
                  <w:rPrChange w:id="448" w:author=" " w:date="2018-05-11T12:23:00Z">
                    <w:rPr>
                      <w:rFonts w:ascii="Cambria Math" w:hAnsi="Cambria Math"/>
                    </w:rPr>
                  </w:rPrChange>
                </w:rPr>
                <m:t>c</m:t>
              </m:r>
            </m:sub>
          </m:sSub>
        </m:oMath>
        <w:r w:rsidRPr="003D37B6">
          <w:rPr>
            <w:sz w:val="16"/>
            <w:szCs w:val="16"/>
            <w:rPrChange w:id="449" w:author=" " w:date="2018-05-11T12:23:00Z">
              <w:rPr/>
            </w:rPrChange>
          </w:rPr>
          <w:delText xml:space="preserve"> [mm] defines the physical distance between camera sensor and its projection centre, which equals to focal length </w:delText>
        </w:r>
        <m:oMath>
          <m:r>
            <m:rPr>
              <m:sty m:val="p"/>
            </m:rPr>
            <w:rPr>
              <w:rFonts w:ascii="Cambria Math" w:hAnsi="Cambria Math"/>
              <w:sz w:val="16"/>
              <w:szCs w:val="16"/>
              <w:rPrChange w:id="450" w:author=" " w:date="2018-05-11T12:23:00Z">
                <w:rPr>
                  <w:rFonts w:ascii="Cambria Math" w:hAnsi="Cambria Math"/>
                </w:rPr>
              </w:rPrChange>
            </w:rPr>
            <m:t>f</m:t>
          </m:r>
        </m:oMath>
        <w:r w:rsidRPr="003D37B6">
          <w:rPr>
            <w:sz w:val="16"/>
            <w:szCs w:val="16"/>
            <w:rPrChange w:id="451" w:author=" " w:date="2018-05-11T12:23:00Z">
              <w:rPr/>
            </w:rPrChange>
          </w:rPr>
          <w:delText xml:space="preserve"> [px] in the image coordinate system. </w:delText>
        </w:r>
      </w:del>
      <w:moveFromRangeStart w:id="452" w:author="ms699852" w:date="2018-05-11T11:34:00Z" w:name="move513801789"/>
      <w:moveFrom w:id="453" w:author="ms699852" w:date="2018-05-11T11:34:00Z">
        <w:del w:id="454" w:author="ms699852" w:date="2018-05-11T11:34:00Z">
          <w:r w:rsidRPr="003D37B6">
            <w:rPr>
              <w:sz w:val="16"/>
              <w:szCs w:val="16"/>
              <w:rPrChange w:id="455" w:author=" " w:date="2018-05-11T12:23:00Z">
                <w:rPr/>
              </w:rPrChange>
            </w:rPr>
            <w:delText xml:space="preserve">The normalization of the projected points to homogeneous coordinates is key in the further processing (eq. 3). </w:delText>
          </w:r>
        </w:del>
      </w:moveFrom>
      <w:moveFromRangeEnd w:id="452"/>
    </w:p>
    <w:p w:rsidR="00F100F9" w:rsidRPr="0041736F" w:rsidRDefault="00F100F9" w:rsidP="004B1B4D">
      <w:pPr>
        <w:pStyle w:val="PRec-MainText"/>
        <w:ind w:firstLine="0"/>
        <w:rPr>
          <w:sz w:val="16"/>
          <w:szCs w:val="16"/>
          <w:rPrChange w:id="456" w:author=" " w:date="2018-05-11T12:23:00Z">
            <w:rPr/>
          </w:rPrChange>
        </w:rPr>
      </w:pPr>
    </w:p>
    <w:p w:rsidR="00AC65B5" w:rsidRPr="0041736F" w:rsidRDefault="003D37B6" w:rsidP="004B1B4D">
      <w:pPr>
        <w:pStyle w:val="PRec-MainText"/>
        <w:rPr>
          <w:sz w:val="16"/>
          <w:szCs w:val="16"/>
          <w:rPrChange w:id="457" w:author=" " w:date="2018-05-11T12:23:00Z">
            <w:rPr>
              <w:szCs w:val="16"/>
            </w:rPr>
          </w:rPrChange>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acc>
                      <m:accPr>
                        <m:chr m:val="̃"/>
                        <m:ctrlPr>
                          <w:del w:id="458" w:author="ms699852" w:date="2018-05-11T11:21:00Z">
                            <w:rPr>
                              <w:rFonts w:ascii="Cambria Math" w:hAnsi="Cambria Math"/>
                              <w:i/>
                              <w:sz w:val="16"/>
                              <w:szCs w:val="16"/>
                            </w:rPr>
                          </w:del>
                        </m:ctrlPr>
                      </m:accPr>
                      <m:e>
                        <w:del w:id="459" w:author="ms699852" w:date="2018-05-11T11:21:00Z">
                          <m:r>
                            <w:rPr>
                              <w:rFonts w:ascii="Cambria Math" w:hAnsi="Cambria Math"/>
                              <w:sz w:val="16"/>
                              <w:szCs w:val="16"/>
                              <w:rPrChange w:id="460" w:author=" " w:date="2018-05-11T12:23:00Z">
                                <w:rPr>
                                  <w:rFonts w:ascii="Cambria Math" w:hAnsi="Cambria Math"/>
                                  <w:szCs w:val="16"/>
                                </w:rPr>
                              </w:rPrChange>
                            </w:rPr>
                            <m:t>u</m:t>
                          </m:r>
                        </w:del>
                      </m:e>
                    </m:acc>
                    <w:ins w:id="461" w:author="ms699852" w:date="2018-05-11T11:43:00Z">
                      <m:r>
                        <w:rPr>
                          <w:rFonts w:ascii="Cambria Math" w:hAnsi="Cambria Math"/>
                          <w:sz w:val="16"/>
                          <w:szCs w:val="16"/>
                          <w:rPrChange w:id="462" w:author=" " w:date="2018-05-11T12:23:00Z">
                            <w:rPr>
                              <w:rFonts w:ascii="Cambria Math" w:hAnsi="Cambria Math"/>
                              <w:szCs w:val="16"/>
                            </w:rPr>
                          </w:rPrChange>
                        </w:rPr>
                        <m:t>x</m:t>
                      </m:r>
                    </w:ins>
                  </m:e>
                </m:mr>
                <m:mr>
                  <m:e>
                    <m:acc>
                      <m:accPr>
                        <m:chr m:val="̃"/>
                        <m:ctrlPr>
                          <w:del w:id="463" w:author="ms699852" w:date="2018-05-11T11:21:00Z">
                            <w:rPr>
                              <w:rFonts w:ascii="Cambria Math" w:hAnsi="Cambria Math"/>
                              <w:i/>
                              <w:sz w:val="16"/>
                              <w:szCs w:val="16"/>
                            </w:rPr>
                          </w:del>
                        </m:ctrlPr>
                      </m:accPr>
                      <m:e>
                        <w:del w:id="464" w:author="ms699852" w:date="2018-05-11T11:21:00Z">
                          <m:r>
                            <w:rPr>
                              <w:rFonts w:ascii="Cambria Math" w:hAnsi="Cambria Math"/>
                              <w:sz w:val="16"/>
                              <w:szCs w:val="16"/>
                              <w:rPrChange w:id="465" w:author=" " w:date="2018-05-11T12:23:00Z">
                                <w:rPr>
                                  <w:rFonts w:ascii="Cambria Math" w:hAnsi="Cambria Math"/>
                                  <w:szCs w:val="16"/>
                                </w:rPr>
                              </w:rPrChange>
                            </w:rPr>
                            <m:t>v</m:t>
                          </m:r>
                        </w:del>
                      </m:e>
                    </m:acc>
                    <w:ins w:id="466" w:author="ms699852" w:date="2018-05-11T11:43:00Z">
                      <m:r>
                        <w:rPr>
                          <w:rFonts w:ascii="Cambria Math" w:hAnsi="Cambria Math"/>
                          <w:sz w:val="16"/>
                          <w:szCs w:val="16"/>
                          <w:rPrChange w:id="467" w:author=" " w:date="2018-05-11T12:23:00Z">
                            <w:rPr>
                              <w:rFonts w:ascii="Cambria Math" w:hAnsi="Cambria Math"/>
                              <w:szCs w:val="16"/>
                            </w:rPr>
                          </w:rPrChange>
                        </w:rPr>
                        <m:t>y</m:t>
                      </m:r>
                    </w:ins>
                  </m:e>
                </m:mr>
              </m:m>
            </m:e>
          </m:d>
          <m:r>
            <m:rPr>
              <m:sty m:val="p"/>
            </m:rPr>
            <w:rPr>
              <w:rFonts w:ascii="Cambria Math" w:hAnsi="Cambria Math"/>
              <w:sz w:val="16"/>
              <w:szCs w:val="16"/>
              <w:rPrChange w:id="468" w:author=" " w:date="2018-05-11T12:23:00Z">
                <w:rPr>
                  <w:rFonts w:ascii="Cambria Math" w:hAnsi="Cambria Math"/>
                  <w:szCs w:val="16"/>
                </w:rPr>
              </w:rPrChange>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del w:id="469" w:author="ms699852" w:date="2018-05-11T11:43:00Z">
                                <w:rPr>
                                  <w:rFonts w:ascii="Cambria Math" w:hAnsi="Cambria Math"/>
                                  <w:sz w:val="16"/>
                                  <w:szCs w:val="16"/>
                                </w:rPr>
                              </w:del>
                            </m:ctrlPr>
                          </m:sSubPr>
                          <m:e>
                            <w:del w:id="470" w:author="ms699852" w:date="2018-05-11T11:43:00Z">
                              <m:r>
                                <m:rPr>
                                  <m:sty m:val="p"/>
                                </m:rPr>
                                <w:rPr>
                                  <w:rFonts w:ascii="Cambria Math" w:hAnsi="Cambria Math"/>
                                  <w:sz w:val="16"/>
                                  <w:szCs w:val="16"/>
                                  <w:rPrChange w:id="471" w:author=" " w:date="2018-05-11T12:23:00Z">
                                    <w:rPr>
                                      <w:rFonts w:ascii="Cambria Math" w:hAnsi="Cambria Math"/>
                                      <w:szCs w:val="16"/>
                                    </w:rPr>
                                  </w:rPrChange>
                                </w:rPr>
                                <m:t>x</m:t>
                              </m:r>
                            </w:del>
                          </m:e>
                          <m:sub>
                            <w:del w:id="472" w:author="ms699852" w:date="2018-05-11T11:43:00Z">
                              <m:r>
                                <m:rPr>
                                  <m:sty m:val="p"/>
                                </m:rPr>
                                <w:rPr>
                                  <w:rFonts w:ascii="Cambria Math" w:hAnsi="Cambria Math"/>
                                  <w:sz w:val="16"/>
                                  <w:szCs w:val="16"/>
                                  <w:rPrChange w:id="473" w:author=" " w:date="2018-05-11T12:23:00Z">
                                    <w:rPr>
                                      <w:rFonts w:ascii="Cambria Math" w:hAnsi="Cambria Math"/>
                                      <w:szCs w:val="16"/>
                                    </w:rPr>
                                  </w:rPrChange>
                                </w:rPr>
                                <m:t>c</m:t>
                              </m:r>
                            </w:del>
                          </m:sub>
                        </m:sSub>
                        <w:ins w:id="474" w:author="ms699852" w:date="2018-05-11T11:43:00Z">
                          <m:r>
                            <m:rPr>
                              <m:sty m:val="p"/>
                            </m:rPr>
                            <w:rPr>
                              <w:rFonts w:ascii="Cambria Math" w:hAnsi="Cambria Math"/>
                              <w:sz w:val="16"/>
                              <w:szCs w:val="16"/>
                              <w:rPrChange w:id="475" w:author=" " w:date="2018-05-11T12:23:00Z">
                                <w:rPr>
                                  <w:rFonts w:ascii="Cambria Math" w:hAnsi="Cambria Math"/>
                                  <w:szCs w:val="16"/>
                                </w:rPr>
                              </w:rPrChange>
                            </w:rPr>
                            <m:t>X</m:t>
                          </m:r>
                        </w:ins>
                      </m:num>
                      <m:den>
                        <w:ins w:id="476" w:author="ms699852" w:date="2018-05-11T11:43:00Z">
                          <m:r>
                            <m:rPr>
                              <m:sty m:val="p"/>
                            </m:rPr>
                            <w:rPr>
                              <w:rFonts w:ascii="Cambria Math" w:hAnsi="Cambria Math"/>
                              <w:sz w:val="16"/>
                              <w:szCs w:val="16"/>
                              <w:rPrChange w:id="477" w:author=" " w:date="2018-05-11T12:23:00Z">
                                <w:rPr>
                                  <w:rFonts w:ascii="Cambria Math" w:hAnsi="Cambria Math"/>
                                  <w:szCs w:val="16"/>
                                </w:rPr>
                              </w:rPrChange>
                            </w:rPr>
                            <m:t>Z</m:t>
                          </m:r>
                        </w:ins>
                        <m:sSub>
                          <m:sSubPr>
                            <m:ctrlPr>
                              <w:del w:id="478" w:author="ms699852" w:date="2018-05-11T11:43:00Z">
                                <w:rPr>
                                  <w:rFonts w:ascii="Cambria Math" w:hAnsi="Cambria Math"/>
                                  <w:sz w:val="16"/>
                                  <w:szCs w:val="16"/>
                                </w:rPr>
                              </w:del>
                            </m:ctrlPr>
                          </m:sSubPr>
                          <m:e>
                            <w:del w:id="479" w:author="ms699852" w:date="2018-05-11T11:43:00Z">
                              <m:r>
                                <m:rPr>
                                  <m:sty m:val="p"/>
                                </m:rPr>
                                <w:rPr>
                                  <w:rFonts w:ascii="Cambria Math" w:hAnsi="Cambria Math"/>
                                  <w:sz w:val="16"/>
                                  <w:szCs w:val="16"/>
                                  <w:rPrChange w:id="480" w:author=" " w:date="2018-05-11T12:23:00Z">
                                    <w:rPr>
                                      <w:rFonts w:ascii="Cambria Math" w:hAnsi="Cambria Math"/>
                                      <w:szCs w:val="16"/>
                                    </w:rPr>
                                  </w:rPrChange>
                                </w:rPr>
                                <m:t>z</m:t>
                              </m:r>
                            </w:del>
                          </m:e>
                          <m:sub>
                            <w:del w:id="481" w:author="ms699852" w:date="2018-05-11T11:43:00Z">
                              <m:r>
                                <m:rPr>
                                  <m:sty m:val="p"/>
                                </m:rPr>
                                <w:rPr>
                                  <w:rFonts w:ascii="Cambria Math" w:hAnsi="Cambria Math"/>
                                  <w:sz w:val="16"/>
                                  <w:szCs w:val="16"/>
                                  <w:rPrChange w:id="482" w:author=" " w:date="2018-05-11T12:23:00Z">
                                    <w:rPr>
                                      <w:rFonts w:ascii="Cambria Math" w:hAnsi="Cambria Math"/>
                                      <w:szCs w:val="16"/>
                                    </w:rPr>
                                  </w:rPrChange>
                                </w:rPr>
                                <m:t>c</m:t>
                              </m:r>
                            </w:del>
                          </m:sub>
                        </m:sSub>
                      </m:den>
                    </m:f>
                    <m:r>
                      <m:rPr>
                        <m:sty m:val="p"/>
                      </m:rPr>
                      <w:rPr>
                        <w:rFonts w:ascii="Cambria Math" w:hAnsi="Cambria Math"/>
                        <w:sz w:val="16"/>
                        <w:szCs w:val="16"/>
                        <w:rPrChange w:id="483" w:author=" " w:date="2018-05-11T12:23:00Z">
                          <w:rPr>
                            <w:rFonts w:ascii="Cambria Math" w:hAnsi="Cambria Math"/>
                            <w:szCs w:val="16"/>
                          </w:rPr>
                        </w:rPrChange>
                      </w:rPr>
                      <m:t>⋅</m:t>
                    </m:r>
                    <m:sSub>
                      <m:sSubPr>
                        <m:ctrlPr>
                          <w:del w:id="484" w:author="ms699852" w:date="2018-05-11T11:33:00Z">
                            <w:rPr>
                              <w:rFonts w:ascii="Cambria Math" w:hAnsi="Cambria Math"/>
                              <w:i/>
                              <w:sz w:val="16"/>
                              <w:szCs w:val="16"/>
                            </w:rPr>
                          </w:del>
                        </m:ctrlPr>
                      </m:sSubPr>
                      <m:e>
                        <w:del w:id="485" w:author="ms699852" w:date="2018-05-11T11:33:00Z">
                          <m:r>
                            <w:rPr>
                              <w:rFonts w:ascii="Cambria Math" w:hAnsi="Cambria Math"/>
                              <w:sz w:val="16"/>
                              <w:szCs w:val="16"/>
                              <w:rPrChange w:id="486" w:author=" " w:date="2018-05-11T12:23:00Z">
                                <w:rPr>
                                  <w:rFonts w:ascii="Cambria Math" w:hAnsi="Cambria Math"/>
                                  <w:szCs w:val="16"/>
                                </w:rPr>
                              </w:rPrChange>
                            </w:rPr>
                            <m:t>c</m:t>
                          </m:r>
                        </w:del>
                      </m:e>
                      <m:sub>
                        <w:del w:id="487" w:author="ms699852" w:date="2018-05-11T11:33:00Z">
                          <m:r>
                            <w:rPr>
                              <w:rFonts w:ascii="Cambria Math" w:hAnsi="Cambria Math"/>
                              <w:sz w:val="16"/>
                              <w:szCs w:val="16"/>
                              <w:rPrChange w:id="488" w:author=" " w:date="2018-05-11T12:23:00Z">
                                <w:rPr>
                                  <w:rFonts w:ascii="Cambria Math" w:hAnsi="Cambria Math"/>
                                  <w:szCs w:val="16"/>
                                </w:rPr>
                              </w:rPrChange>
                            </w:rPr>
                            <m:t>c</m:t>
                          </m:r>
                        </w:del>
                      </m:sub>
                    </m:sSub>
                    <w:ins w:id="489" w:author="ms699852" w:date="2018-05-11T11:33:00Z">
                      <m:r>
                        <w:rPr>
                          <w:rFonts w:ascii="Cambria Math" w:hAnsi="Cambria Math"/>
                          <w:sz w:val="16"/>
                          <w:szCs w:val="16"/>
                          <w:rPrChange w:id="490" w:author=" " w:date="2018-05-11T12:23:00Z">
                            <w:rPr>
                              <w:rFonts w:ascii="Cambria Math" w:hAnsi="Cambria Math"/>
                              <w:szCs w:val="16"/>
                            </w:rPr>
                          </w:rPrChange>
                        </w:rPr>
                        <m:t>w</m:t>
                      </m:r>
                    </w:ins>
                  </m:e>
                </m:mr>
                <m:mr>
                  <m:e>
                    <m:f>
                      <m:fPr>
                        <m:ctrlPr>
                          <w:rPr>
                            <w:rFonts w:ascii="Cambria Math" w:hAnsi="Cambria Math"/>
                            <w:sz w:val="16"/>
                            <w:szCs w:val="16"/>
                          </w:rPr>
                        </m:ctrlPr>
                      </m:fPr>
                      <m:num>
                        <w:ins w:id="491" w:author="ms699852" w:date="2018-05-11T11:43:00Z">
                          <m:r>
                            <m:rPr>
                              <m:sty m:val="p"/>
                            </m:rPr>
                            <w:rPr>
                              <w:rFonts w:ascii="Cambria Math" w:hAnsi="Cambria Math"/>
                              <w:sz w:val="16"/>
                              <w:szCs w:val="16"/>
                              <w:rPrChange w:id="492" w:author=" " w:date="2018-05-11T12:23:00Z">
                                <w:rPr>
                                  <w:rFonts w:ascii="Cambria Math" w:hAnsi="Cambria Math"/>
                                  <w:szCs w:val="16"/>
                                </w:rPr>
                              </w:rPrChange>
                            </w:rPr>
                            <m:t>Y</m:t>
                          </m:r>
                        </w:ins>
                        <m:sSub>
                          <m:sSubPr>
                            <m:ctrlPr>
                              <w:del w:id="493" w:author="ms699852" w:date="2018-05-11T11:43:00Z">
                                <w:rPr>
                                  <w:rFonts w:ascii="Cambria Math" w:hAnsi="Cambria Math"/>
                                  <w:sz w:val="16"/>
                                  <w:szCs w:val="16"/>
                                </w:rPr>
                              </w:del>
                            </m:ctrlPr>
                          </m:sSubPr>
                          <m:e>
                            <w:del w:id="494" w:author="ms699852" w:date="2018-05-11T11:43:00Z">
                              <m:r>
                                <m:rPr>
                                  <m:sty m:val="p"/>
                                </m:rPr>
                                <w:rPr>
                                  <w:rFonts w:ascii="Cambria Math" w:hAnsi="Cambria Math"/>
                                  <w:sz w:val="16"/>
                                  <w:szCs w:val="16"/>
                                  <w:rPrChange w:id="495" w:author=" " w:date="2018-05-11T12:23:00Z">
                                    <w:rPr>
                                      <w:rFonts w:ascii="Cambria Math" w:hAnsi="Cambria Math"/>
                                      <w:szCs w:val="16"/>
                                    </w:rPr>
                                  </w:rPrChange>
                                </w:rPr>
                                <m:t>y</m:t>
                              </m:r>
                            </w:del>
                          </m:e>
                          <m:sub>
                            <w:del w:id="496" w:author="ms699852" w:date="2018-05-11T11:43:00Z">
                              <m:r>
                                <m:rPr>
                                  <m:sty m:val="p"/>
                                </m:rPr>
                                <w:rPr>
                                  <w:rFonts w:ascii="Cambria Math" w:hAnsi="Cambria Math"/>
                                  <w:sz w:val="16"/>
                                  <w:szCs w:val="16"/>
                                  <w:rPrChange w:id="497" w:author=" " w:date="2018-05-11T12:23:00Z">
                                    <w:rPr>
                                      <w:rFonts w:ascii="Cambria Math" w:hAnsi="Cambria Math"/>
                                      <w:szCs w:val="16"/>
                                    </w:rPr>
                                  </w:rPrChange>
                                </w:rPr>
                                <m:t>c</m:t>
                              </m:r>
                            </w:del>
                          </m:sub>
                        </m:sSub>
                      </m:num>
                      <m:den>
                        <w:ins w:id="498" w:author="ms699852" w:date="2018-05-11T11:43:00Z">
                          <m:r>
                            <m:rPr>
                              <m:sty m:val="p"/>
                            </m:rPr>
                            <w:rPr>
                              <w:rFonts w:ascii="Cambria Math" w:hAnsi="Cambria Math"/>
                              <w:sz w:val="16"/>
                              <w:szCs w:val="16"/>
                              <w:rPrChange w:id="499" w:author=" " w:date="2018-05-11T12:23:00Z">
                                <w:rPr>
                                  <w:rFonts w:ascii="Cambria Math" w:hAnsi="Cambria Math"/>
                                  <w:szCs w:val="16"/>
                                </w:rPr>
                              </w:rPrChange>
                            </w:rPr>
                            <m:t>Z</m:t>
                          </m:r>
                        </w:ins>
                        <m:sSub>
                          <m:sSubPr>
                            <m:ctrlPr>
                              <w:del w:id="500" w:author="ms699852" w:date="2018-05-11T11:43:00Z">
                                <w:rPr>
                                  <w:rFonts w:ascii="Cambria Math" w:hAnsi="Cambria Math"/>
                                  <w:sz w:val="16"/>
                                  <w:szCs w:val="16"/>
                                </w:rPr>
                              </w:del>
                            </m:ctrlPr>
                          </m:sSubPr>
                          <m:e>
                            <w:del w:id="501" w:author="ms699852" w:date="2018-05-11T11:43:00Z">
                              <m:r>
                                <m:rPr>
                                  <m:sty m:val="p"/>
                                </m:rPr>
                                <w:rPr>
                                  <w:rFonts w:ascii="Cambria Math" w:hAnsi="Cambria Math"/>
                                  <w:sz w:val="16"/>
                                  <w:szCs w:val="16"/>
                                  <w:rPrChange w:id="502" w:author=" " w:date="2018-05-11T12:23:00Z">
                                    <w:rPr>
                                      <w:rFonts w:ascii="Cambria Math" w:hAnsi="Cambria Math"/>
                                      <w:szCs w:val="16"/>
                                    </w:rPr>
                                  </w:rPrChange>
                                </w:rPr>
                                <m:t>z</m:t>
                              </m:r>
                            </w:del>
                          </m:e>
                          <m:sub>
                            <w:del w:id="503" w:author="ms699852" w:date="2018-05-11T11:43:00Z">
                              <m:r>
                                <m:rPr>
                                  <m:sty m:val="p"/>
                                </m:rPr>
                                <w:rPr>
                                  <w:rFonts w:ascii="Cambria Math" w:hAnsi="Cambria Math"/>
                                  <w:sz w:val="16"/>
                                  <w:szCs w:val="16"/>
                                  <w:rPrChange w:id="504" w:author=" " w:date="2018-05-11T12:23:00Z">
                                    <w:rPr>
                                      <w:rFonts w:ascii="Cambria Math" w:hAnsi="Cambria Math"/>
                                      <w:szCs w:val="16"/>
                                    </w:rPr>
                                  </w:rPrChange>
                                </w:rPr>
                                <m:t>c</m:t>
                              </m:r>
                            </w:del>
                          </m:sub>
                        </m:sSub>
                      </m:den>
                    </m:f>
                    <m:r>
                      <m:rPr>
                        <m:sty m:val="p"/>
                      </m:rPr>
                      <w:rPr>
                        <w:rFonts w:ascii="Cambria Math" w:hAnsi="Cambria Math"/>
                        <w:sz w:val="16"/>
                        <w:szCs w:val="16"/>
                        <w:rPrChange w:id="505" w:author=" " w:date="2018-05-11T12:23:00Z">
                          <w:rPr>
                            <w:rFonts w:ascii="Cambria Math" w:hAnsi="Cambria Math"/>
                            <w:szCs w:val="16"/>
                          </w:rPr>
                        </w:rPrChange>
                      </w:rPr>
                      <m:t>⋅</m:t>
                    </m:r>
                    <m:sSub>
                      <m:sSubPr>
                        <m:ctrlPr>
                          <w:del w:id="506" w:author="ms699852" w:date="2018-05-11T11:33:00Z">
                            <w:rPr>
                              <w:rFonts w:ascii="Cambria Math" w:hAnsi="Cambria Math"/>
                              <w:i/>
                              <w:sz w:val="16"/>
                              <w:szCs w:val="16"/>
                            </w:rPr>
                          </w:del>
                        </m:ctrlPr>
                      </m:sSubPr>
                      <m:e>
                        <w:del w:id="507" w:author="ms699852" w:date="2018-05-11T11:33:00Z">
                          <m:r>
                            <w:rPr>
                              <w:rFonts w:ascii="Cambria Math" w:hAnsi="Cambria Math"/>
                              <w:sz w:val="16"/>
                              <w:szCs w:val="16"/>
                              <w:rPrChange w:id="508" w:author=" " w:date="2018-05-11T12:23:00Z">
                                <w:rPr>
                                  <w:rFonts w:ascii="Cambria Math" w:hAnsi="Cambria Math"/>
                                  <w:szCs w:val="16"/>
                                </w:rPr>
                              </w:rPrChange>
                            </w:rPr>
                            <m:t>c</m:t>
                          </m:r>
                        </w:del>
                      </m:e>
                      <m:sub>
                        <w:del w:id="509" w:author="ms699852" w:date="2018-05-11T11:33:00Z">
                          <m:r>
                            <w:rPr>
                              <w:rFonts w:ascii="Cambria Math" w:hAnsi="Cambria Math"/>
                              <w:sz w:val="16"/>
                              <w:szCs w:val="16"/>
                              <w:rPrChange w:id="510" w:author=" " w:date="2018-05-11T12:23:00Z">
                                <w:rPr>
                                  <w:rFonts w:ascii="Cambria Math" w:hAnsi="Cambria Math"/>
                                  <w:szCs w:val="16"/>
                                </w:rPr>
                              </w:rPrChange>
                            </w:rPr>
                            <m:t>c</m:t>
                          </m:r>
                        </w:del>
                      </m:sub>
                    </m:sSub>
                    <w:ins w:id="511" w:author="ms699852" w:date="2018-05-11T11:33:00Z">
                      <m:r>
                        <w:rPr>
                          <w:rFonts w:ascii="Cambria Math" w:hAnsi="Cambria Math"/>
                          <w:sz w:val="16"/>
                          <w:szCs w:val="16"/>
                          <w:rPrChange w:id="512" w:author=" " w:date="2018-05-11T12:23:00Z">
                            <w:rPr>
                              <w:rFonts w:ascii="Cambria Math" w:hAnsi="Cambria Math"/>
                              <w:szCs w:val="16"/>
                            </w:rPr>
                          </w:rPrChange>
                        </w:rPr>
                        <m:t>w</m:t>
                      </m:r>
                    </w:ins>
                  </m:e>
                </m:mr>
              </m:m>
            </m:e>
          </m:d>
        </m:oMath>
      </m:oMathPara>
    </w:p>
    <w:p w:rsidR="00353AEE" w:rsidRPr="0041736F" w:rsidRDefault="003D37B6" w:rsidP="004B1B4D">
      <w:pPr>
        <w:pStyle w:val="PRec-MainText"/>
        <w:jc w:val="right"/>
        <w:rPr>
          <w:sz w:val="16"/>
          <w:szCs w:val="16"/>
          <w:rPrChange w:id="513" w:author=" " w:date="2018-05-11T12:23:00Z">
            <w:rPr/>
          </w:rPrChange>
        </w:rPr>
      </w:pPr>
      <w:r w:rsidRPr="003D37B6">
        <w:rPr>
          <w:sz w:val="16"/>
          <w:szCs w:val="16"/>
          <w:rPrChange w:id="514" w:author=" " w:date="2018-05-11T12:23:00Z">
            <w:rPr>
              <w:szCs w:val="16"/>
            </w:rPr>
          </w:rPrChange>
        </w:rPr>
        <w:t>(</w:t>
      </w:r>
      <w:del w:id="515" w:author="ms699852" w:date="2018-05-11T11:34:00Z">
        <w:r w:rsidRPr="003D37B6">
          <w:rPr>
            <w:sz w:val="16"/>
            <w:szCs w:val="16"/>
            <w:rPrChange w:id="516" w:author=" " w:date="2018-05-11T12:23:00Z">
              <w:rPr>
                <w:szCs w:val="16"/>
              </w:rPr>
            </w:rPrChange>
          </w:rPr>
          <w:delText>3</w:delText>
        </w:r>
      </w:del>
      <w:ins w:id="517" w:author="ms699852" w:date="2018-05-11T11:34:00Z">
        <w:r w:rsidRPr="003D37B6">
          <w:rPr>
            <w:sz w:val="16"/>
            <w:szCs w:val="16"/>
            <w:rPrChange w:id="518" w:author=" " w:date="2018-05-11T12:23:00Z">
              <w:rPr>
                <w:szCs w:val="16"/>
              </w:rPr>
            </w:rPrChange>
          </w:rPr>
          <w:t>2</w:t>
        </w:r>
      </w:ins>
      <w:r w:rsidRPr="003D37B6">
        <w:rPr>
          <w:sz w:val="16"/>
          <w:szCs w:val="16"/>
          <w:rPrChange w:id="519" w:author=" " w:date="2018-05-11T12:23:00Z">
            <w:rPr>
              <w:szCs w:val="16"/>
            </w:rPr>
          </w:rPrChange>
        </w:rPr>
        <w:t>)</w:t>
      </w:r>
    </w:p>
    <w:p w:rsidR="005F3C02" w:rsidRDefault="005F3C02" w:rsidP="004B1B4D">
      <w:pPr>
        <w:pStyle w:val="PRec-MainText"/>
      </w:pPr>
      <w:r w:rsidRPr="00353AEE">
        <w:t xml:space="preserve">For a final transformation of </w:t>
      </w:r>
      <w:ins w:id="520" w:author="ms699852" w:date="2018-05-11T11:44:00Z">
        <w:r w:rsidR="00ED0FFB">
          <w:t xml:space="preserve">the metric </w:t>
        </w:r>
      </w:ins>
      <w:r w:rsidRPr="00353AEE">
        <w:t xml:space="preserve">2D </w:t>
      </w:r>
      <w:del w:id="521" w:author="ms699852" w:date="2018-05-11T11:45:00Z">
        <w:r w:rsidRPr="00353AEE" w:rsidDel="00ED0FFB">
          <w:delText xml:space="preserve">sensor </w:delText>
        </w:r>
      </w:del>
      <w:ins w:id="522" w:author="ms699852" w:date="2018-05-11T11:45:00Z">
        <w:r w:rsidR="00ED0FFB">
          <w:t>image</w:t>
        </w:r>
        <w:r w:rsidR="00ED0FFB" w:rsidRPr="00353AEE">
          <w:t xml:space="preserve"> </w:t>
        </w:r>
      </w:ins>
      <w:r w:rsidRPr="00353AEE">
        <w:t xml:space="preserve">coordinates </w:t>
      </w:r>
      <m:oMath>
        <m:d>
          <m:dPr>
            <m:ctrlPr>
              <w:rPr>
                <w:rFonts w:ascii="Cambria Math" w:hAnsi="Cambria Math"/>
              </w:rPr>
            </m:ctrlPr>
          </m:dPr>
          <m:e>
            <m:acc>
              <m:accPr>
                <m:chr m:val="̃"/>
                <m:ctrlPr>
                  <w:del w:id="523" w:author="ms699852" w:date="2018-05-11T11:45:00Z">
                    <w:rPr>
                      <w:rFonts w:ascii="Cambria Math" w:hAnsi="Cambria Math"/>
                      <w:i/>
                    </w:rPr>
                  </w:del>
                </m:ctrlPr>
              </m:accPr>
              <m:e>
                <w:del w:id="524" w:author="ms699852" w:date="2018-05-11T11:45:00Z">
                  <m:r>
                    <w:rPr>
                      <w:rFonts w:ascii="Cambria Math" w:hAnsi="Cambria Math"/>
                    </w:rPr>
                    <m:t>u</m:t>
                  </m:r>
                </w:del>
              </m:e>
            </m:acc>
            <w:del w:id="525" w:author="ms699852" w:date="2018-05-11T11:45:00Z">
              <m:r>
                <w:rPr>
                  <w:rFonts w:ascii="Cambria Math" w:hAnsi="Cambria Math"/>
                </w:rPr>
                <m:t>,</m:t>
              </m:r>
            </w:del>
            <m:acc>
              <m:accPr>
                <m:chr m:val="̃"/>
                <m:ctrlPr>
                  <w:del w:id="526" w:author="ms699852" w:date="2018-05-11T11:45:00Z">
                    <w:rPr>
                      <w:rFonts w:ascii="Cambria Math" w:hAnsi="Cambria Math"/>
                      <w:i/>
                    </w:rPr>
                  </w:del>
                </m:ctrlPr>
              </m:accPr>
              <m:e>
                <w:del w:id="527" w:author="ms699852" w:date="2018-05-11T11:45:00Z">
                  <m:r>
                    <w:rPr>
                      <w:rFonts w:ascii="Cambria Math" w:hAnsi="Cambria Math"/>
                    </w:rPr>
                    <m:t>v</m:t>
                  </m:r>
                </w:del>
              </m:e>
            </m:acc>
            <w:ins w:id="528" w:author="ms699852" w:date="2018-05-11T11:45:00Z">
              <m:r>
                <w:rPr>
                  <w:rFonts w:ascii="Cambria Math" w:hAnsi="Cambria Math"/>
                </w:rPr>
                <m:t>x,y</m:t>
              </m:r>
            </w:ins>
          </m:e>
        </m:d>
      </m:oMath>
      <w:ins w:id="529" w:author="ms699852" w:date="2018-05-11T11:22:00Z">
        <w:r w:rsidR="00A40C82">
          <w:t xml:space="preserve"> </w:t>
        </w:r>
      </w:ins>
      <w:r w:rsidRPr="00353AEE">
        <w:t>into image pixels</w:t>
      </w:r>
      <w:ins w:id="530" w:author="ms699852" w:date="2018-05-11T11:47:00Z">
        <w:r w:rsidR="00A475A8">
          <w:t xml:space="preserve"> </w:t>
        </w:r>
      </w:ins>
      <m:oMath>
        <m:d>
          <m:dPr>
            <m:ctrlPr>
              <w:ins w:id="531" w:author="ms699852" w:date="2018-05-11T11:46:00Z">
                <w:rPr>
                  <w:rFonts w:ascii="Cambria Math" w:hAnsi="Cambria Math"/>
                  <w:i/>
                </w:rPr>
              </w:ins>
            </m:ctrlPr>
          </m:dPr>
          <m:e>
            <w:ins w:id="532" w:author="ms699852" w:date="2018-05-11T11:46:00Z">
              <m:r>
                <w:rPr>
                  <w:rFonts w:ascii="Cambria Math" w:hAnsi="Cambria Math"/>
                </w:rPr>
                <m:t>u,v</m:t>
              </m:r>
            </w:ins>
          </m:e>
        </m:d>
      </m:oMath>
      <w:del w:id="533" w:author="ms699852" w:date="2018-05-11T11:48:00Z">
        <w:r w:rsidR="003D37B6" w:rsidRPr="003D37B6">
          <w:rPr>
            <w:i/>
            <w:rPrChange w:id="534" w:author="ms699852" w:date="2018-05-11T11:55:00Z">
              <w:rPr/>
            </w:rPrChange>
          </w:rPr>
          <w:delText>,</w:delText>
        </w:r>
      </w:del>
      <w:r w:rsidR="003D37B6" w:rsidRPr="003D37B6">
        <w:rPr>
          <w:i/>
          <w:rPrChange w:id="535" w:author="ms699852" w:date="2018-05-11T11:55:00Z">
            <w:rPr/>
          </w:rPrChange>
        </w:rPr>
        <w:t xml:space="preserve"> </w:t>
      </w:r>
      <w:ins w:id="536" w:author="ms699852" w:date="2018-05-11T11:47:00Z">
        <w:r w:rsidR="003D37B6" w:rsidRPr="003D37B6">
          <w:rPr>
            <w:i/>
            <w:rPrChange w:id="537" w:author="ms699852" w:date="2018-05-11T11:55:00Z">
              <w:rPr/>
            </w:rPrChange>
          </w:rPr>
          <w:t>o</w:t>
        </w:r>
        <w:r w:rsidR="00A475A8">
          <w:t>f an ideal camera</w:t>
        </w:r>
      </w:ins>
      <w:ins w:id="538" w:author="ms699852" w:date="2018-05-11T11:48:00Z">
        <w:r w:rsidR="00A475A8">
          <w:t>,</w:t>
        </w:r>
      </w:ins>
      <w:ins w:id="539" w:author="ms699852" w:date="2018-05-11T11:47:00Z">
        <w:r w:rsidR="00A475A8">
          <w:t xml:space="preserve"> </w:t>
        </w:r>
      </w:ins>
      <w:r w:rsidRPr="00353AEE">
        <w:t xml:space="preserve">the image coordinate system </w:t>
      </w:r>
      <w:r w:rsidR="00DF00E8" w:rsidRPr="00353AEE">
        <w:t xml:space="preserve">must be shifted </w:t>
      </w:r>
      <w:r w:rsidRPr="00353AEE">
        <w:t xml:space="preserve">to the </w:t>
      </w:r>
      <w:del w:id="540" w:author="Greenich Viper" w:date="2018-05-12T19:13:00Z">
        <w:r w:rsidRPr="00353AEE" w:rsidDel="00371642">
          <w:delText xml:space="preserve">origin to </w:delText>
        </w:r>
      </w:del>
      <w:r w:rsidRPr="00353AEE">
        <w:t>left upper corner</w:t>
      </w:r>
      <w:ins w:id="541" w:author="Greenich Viper" w:date="2018-05-12T19:13:00Z">
        <w:r w:rsidR="00371642">
          <w:t xml:space="preserve"> </w:t>
        </w:r>
      </w:ins>
      <w:ins w:id="542" w:author="Greenich Viper" w:date="2018-05-12T19:14:00Z">
        <w:r w:rsidR="00371642" w:rsidRPr="00353AEE">
          <w:t>origin</w:t>
        </w:r>
      </w:ins>
      <w:ins w:id="543" w:author="ms699852" w:date="2018-05-11T11:46:00Z">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ins>
      <w:r w:rsidRPr="00353AEE">
        <w:t xml:space="preserve"> and scale</w:t>
      </w:r>
      <w:ins w:id="544" w:author="Greenich Viper" w:date="2018-05-12T19:14:00Z">
        <w:r w:rsidR="00371642">
          <w:t>d</w:t>
        </w:r>
      </w:ins>
      <w:del w:id="545" w:author="Greenich Viper" w:date="2018-05-12T19:14:00Z">
        <w:r w:rsidRPr="00353AEE" w:rsidDel="00371642">
          <w:delText xml:space="preserve"> the coordinates</w:delText>
        </w:r>
      </w:del>
      <w:r w:rsidRPr="00353AEE">
        <w:t xml:space="preserve"> from global u</w:t>
      </w:r>
      <w:r w:rsidR="00BB25DE" w:rsidRPr="00353AEE">
        <w:t xml:space="preserve">nits in </w:t>
      </w:r>
      <m:oMath>
        <w:ins w:id="546" w:author="ms699852" w:date="2018-05-11T11:48:00Z">
          <m:r>
            <w:rPr>
              <w:rFonts w:ascii="Cambria Math" w:hAnsi="Cambria Math"/>
            </w:rPr>
            <m:t>[</m:t>
          </m:r>
        </w:ins>
        <w:del w:id="547" w:author="ms699852" w:date="2018-05-11T11:48:00Z">
          <m:r>
            <m:rPr>
              <m:sty m:val="p"/>
            </m:rPr>
            <w:rPr>
              <w:rFonts w:ascii="Cambria Math" w:hAnsi="Cambria Math"/>
            </w:rPr>
            <m:t>meters</m:t>
          </m:r>
        </w:del>
        <m:f>
          <m:fPr>
            <m:ctrlPr>
              <w:ins w:id="548" w:author="ms699852" w:date="2018-05-11T11:48:00Z">
                <w:rPr>
                  <w:rFonts w:ascii="Cambria Math" w:hAnsi="Cambria Math"/>
                </w:rPr>
              </w:ins>
            </m:ctrlPr>
          </m:fPr>
          <m:num>
            <w:ins w:id="549" w:author="ms699852" w:date="2018-05-11T11:48:00Z">
              <m:r>
                <m:rPr>
                  <m:sty m:val="p"/>
                </m:rPr>
                <w:rPr>
                  <w:rFonts w:ascii="Cambria Math" w:hAnsi="Cambria Math"/>
                </w:rPr>
                <m:t>m</m:t>
              </m:r>
            </w:ins>
          </m:num>
          <m:den>
            <w:ins w:id="550" w:author="ms699852" w:date="2018-05-11T11:48:00Z">
              <m:r>
                <m:rPr>
                  <m:sty m:val="p"/>
                </m:rPr>
                <w:rPr>
                  <w:rFonts w:ascii="Cambria Math" w:hAnsi="Cambria Math"/>
                </w:rPr>
                <m:t>px</m:t>
              </m:r>
            </w:ins>
            <w:del w:id="551" w:author="ms699852" w:date="2018-05-11T11:48:00Z">
              <m:r>
                <m:rPr>
                  <m:sty m:val="p"/>
                </m:rPr>
                <w:rPr>
                  <w:rFonts w:ascii="Cambria Math" w:hAnsi="Cambria Math"/>
                </w:rPr>
                <m:t>per</m:t>
              </m:r>
            </w:del>
          </m:den>
        </m:f>
        <w:ins w:id="552" w:author="ms699852" w:date="2018-05-11T11:48:00Z">
          <m:r>
            <m:rPr>
              <m:sty m:val="p"/>
            </m:rPr>
            <w:rPr>
              <w:rFonts w:ascii="Cambria Math" w:hAnsi="Cambria Math"/>
            </w:rPr>
            <m:t>]</m:t>
          </m:r>
        </w:ins>
        <w:del w:id="553" w:author="ms699852" w:date="2018-05-11T11:48:00Z">
          <m:r>
            <m:rPr>
              <m:sty m:val="p"/>
            </m:rPr>
            <w:rPr>
              <w:rFonts w:ascii="Cambria Math" w:hAnsi="Cambria Math"/>
            </w:rPr>
            <m:t>pixel</m:t>
          </m:r>
        </w:del>
      </m:oMath>
      <w:r w:rsidR="00BB25DE" w:rsidRPr="00353AEE">
        <w:t xml:space="preserve">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ins w:id="554" w:author="ms699852" w:date="2018-05-11T11:48:00Z">
        <w:r w:rsidR="00A475A8">
          <w:t xml:space="preserve"> </w:t>
        </w:r>
      </w:ins>
      <w:del w:id="555" w:author="ms699852" w:date="2018-05-11T11:48:00Z">
        <w:r w:rsidRPr="00353AEE" w:rsidDel="00A475A8">
          <w:delText xml:space="preserve">. Thus, image coordinates </w:delText>
        </w:r>
        <m:oMath>
          <m:d>
            <m:dPr>
              <m:ctrlPr>
                <w:rPr>
                  <w:rFonts w:ascii="Cambria Math" w:hAnsi="Cambria Math"/>
                </w:rPr>
              </m:ctrlPr>
            </m:dPr>
            <m:e>
              <m:r>
                <m:rPr>
                  <m:sty m:val="p"/>
                </m:rPr>
                <w:rPr>
                  <w:rFonts w:ascii="Cambria Math" w:hAnsi="Cambria Math"/>
                </w:rPr>
                <m:t>u,v</m:t>
              </m:r>
            </m:e>
          </m:d>
        </m:oMath>
        <w:r w:rsidRPr="00353AEE" w:rsidDel="00A475A8">
          <w:delText xml:space="preserve"> for an ideal camera </w:delText>
        </w:r>
        <w:r w:rsidR="00DF00E8" w:rsidRPr="00353AEE" w:rsidDel="00A475A8">
          <w:delText>can be described with</w:delText>
        </w:r>
        <w:r w:rsidR="00852178" w:rsidRPr="00353AEE" w:rsidDel="00A475A8">
          <w:delText xml:space="preserve"> </w:delText>
        </w:r>
      </w:del>
      <w:ins w:id="556" w:author="ms699852" w:date="2018-05-11T11:48:00Z">
        <w:r w:rsidR="00A475A8">
          <w:t>(</w:t>
        </w:r>
      </w:ins>
      <w:r w:rsidR="00852178" w:rsidRPr="00353AEE">
        <w:t xml:space="preserve">eq. </w:t>
      </w:r>
      <w:del w:id="557" w:author="ms699852" w:date="2018-05-11T11:34:00Z">
        <w:r w:rsidR="0037617F" w:rsidRPr="00353AEE" w:rsidDel="00B4372A">
          <w:delText>4</w:delText>
        </w:r>
      </w:del>
      <w:ins w:id="558" w:author="ms699852" w:date="2018-05-11T11:34:00Z">
        <w:r w:rsidR="00B4372A">
          <w:t>3</w:t>
        </w:r>
      </w:ins>
      <w:ins w:id="559" w:author="ms699852" w:date="2018-05-11T11:48:00Z">
        <w:r w:rsidR="00A475A8">
          <w:t>)</w:t>
        </w:r>
      </w:ins>
      <w:r w:rsidR="00852178" w:rsidRPr="00353AEE">
        <w:t>.</w:t>
      </w:r>
    </w:p>
    <w:p w:rsidR="00F100F9" w:rsidRPr="0041736F" w:rsidRDefault="00F100F9" w:rsidP="004B1B4D">
      <w:pPr>
        <w:pStyle w:val="PRec-MainText"/>
        <w:ind w:firstLine="0"/>
        <w:rPr>
          <w:sz w:val="16"/>
          <w:szCs w:val="16"/>
          <w:rPrChange w:id="560" w:author=" " w:date="2018-05-11T12:24:00Z">
            <w:rPr/>
          </w:rPrChange>
        </w:rPr>
      </w:pPr>
    </w:p>
    <w:p w:rsidR="00BB25DE" w:rsidRPr="0041736F" w:rsidRDefault="003D37B6" w:rsidP="004B1B4D">
      <w:pPr>
        <w:pStyle w:val="PRec-MainText"/>
        <w:rPr>
          <w:sz w:val="16"/>
          <w:szCs w:val="16"/>
          <w:rPrChange w:id="561" w:author=" " w:date="2018-05-11T12:24:00Z">
            <w:rPr>
              <w:szCs w:val="16"/>
            </w:rPr>
          </w:rPrChange>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Change w:id="562" w:author=" " w:date="2018-05-11T12:24:00Z">
                          <w:rPr>
                            <w:rFonts w:ascii="Cambria Math" w:hAnsi="Cambria Math"/>
                            <w:szCs w:val="16"/>
                          </w:rPr>
                        </w:rPrChange>
                      </w:rPr>
                      <m:t>u</m:t>
                    </m:r>
                  </m:e>
                </m:mr>
                <m:mr>
                  <m:e>
                    <m:r>
                      <w:rPr>
                        <w:rFonts w:ascii="Cambria Math" w:hAnsi="Cambria Math"/>
                        <w:sz w:val="16"/>
                        <w:szCs w:val="16"/>
                        <w:rPrChange w:id="563" w:author=" " w:date="2018-05-11T12:24:00Z">
                          <w:rPr>
                            <w:rFonts w:ascii="Cambria Math" w:hAnsi="Cambria Math"/>
                            <w:szCs w:val="16"/>
                          </w:rPr>
                        </w:rPrChange>
                      </w:rPr>
                      <m:t>v</m:t>
                    </m:r>
                  </m:e>
                </m:mr>
              </m:m>
            </m:e>
          </m:d>
          <m:r>
            <m:rPr>
              <m:sty m:val="p"/>
            </m:rPr>
            <w:rPr>
              <w:rFonts w:ascii="Cambria Math" w:hAnsi="Cambria Math"/>
              <w:sz w:val="16"/>
              <w:szCs w:val="16"/>
              <w:rPrChange w:id="564" w:author=" " w:date="2018-05-11T12:24:00Z">
                <w:rPr>
                  <w:rFonts w:ascii="Cambria Math" w:hAnsi="Cambria Math"/>
                  <w:szCs w:val="16"/>
                </w:rPr>
              </w:rPrChange>
            </w:rPr>
            <m:t>=</m:t>
          </m:r>
          <m:f>
            <m:fPr>
              <m:ctrlPr>
                <w:rPr>
                  <w:rFonts w:ascii="Cambria Math" w:hAnsi="Cambria Math"/>
                  <w:sz w:val="16"/>
                  <w:szCs w:val="16"/>
                </w:rPr>
              </m:ctrlPr>
            </m:fPr>
            <m:num>
              <m:r>
                <m:rPr>
                  <m:sty m:val="p"/>
                </m:rPr>
                <w:rPr>
                  <w:rFonts w:ascii="Cambria Math" w:hAnsi="Cambria Math"/>
                  <w:sz w:val="16"/>
                  <w:szCs w:val="16"/>
                  <w:rPrChange w:id="565" w:author=" " w:date="2018-05-11T12:24:00Z">
                    <w:rPr>
                      <w:rFonts w:ascii="Cambria Math" w:hAnsi="Cambria Math"/>
                      <w:szCs w:val="16"/>
                    </w:rPr>
                  </w:rPrChange>
                </w:rPr>
                <m:t>1</m:t>
              </m:r>
            </m:num>
            <m:den>
              <m:sSub>
                <m:sSubPr>
                  <m:ctrlPr>
                    <w:rPr>
                      <w:rFonts w:ascii="Cambria Math" w:hAnsi="Cambria Math"/>
                      <w:sz w:val="16"/>
                      <w:szCs w:val="16"/>
                    </w:rPr>
                  </m:ctrlPr>
                </m:sSubPr>
                <m:e>
                  <m:r>
                    <m:rPr>
                      <m:sty m:val="p"/>
                    </m:rPr>
                    <w:rPr>
                      <w:rFonts w:ascii="Cambria Math" w:hAnsi="Cambria Math"/>
                      <w:sz w:val="16"/>
                      <w:szCs w:val="16"/>
                      <w:rPrChange w:id="566" w:author=" " w:date="2018-05-11T12:24:00Z">
                        <w:rPr>
                          <w:rFonts w:ascii="Cambria Math" w:hAnsi="Cambria Math"/>
                          <w:szCs w:val="16"/>
                        </w:rPr>
                      </w:rPrChange>
                    </w:rPr>
                    <m:t>p</m:t>
                  </m:r>
                </m:e>
                <m:sub>
                  <m:r>
                    <m:rPr>
                      <m:sty m:val="p"/>
                    </m:rPr>
                    <w:rPr>
                      <w:rFonts w:ascii="Cambria Math" w:hAnsi="Cambria Math"/>
                      <w:sz w:val="16"/>
                      <w:szCs w:val="16"/>
                      <w:rPrChange w:id="567" w:author=" " w:date="2018-05-11T12:24:00Z">
                        <w:rPr>
                          <w:rFonts w:ascii="Cambria Math" w:hAnsi="Cambria Math"/>
                          <w:szCs w:val="16"/>
                        </w:rPr>
                      </w:rPrChange>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del w:id="568" w:author="ms699852" w:date="2018-05-11T11:55:00Z">
                                <w:rPr>
                                  <w:rFonts w:ascii="Cambria Math" w:hAnsi="Cambria Math"/>
                                  <w:sz w:val="16"/>
                                  <w:szCs w:val="16"/>
                                </w:rPr>
                              </w:del>
                            </m:ctrlPr>
                          </m:sSubPr>
                          <m:e>
                            <w:del w:id="569" w:author="ms699852" w:date="2018-05-11T11:55:00Z">
                              <m:r>
                                <m:rPr>
                                  <m:sty m:val="p"/>
                                </m:rPr>
                                <w:rPr>
                                  <w:rFonts w:ascii="Cambria Math" w:hAnsi="Cambria Math"/>
                                  <w:sz w:val="16"/>
                                  <w:szCs w:val="16"/>
                                  <w:rPrChange w:id="570" w:author=" " w:date="2018-05-11T12:24:00Z">
                                    <w:rPr>
                                      <w:rFonts w:ascii="Cambria Math" w:hAnsi="Cambria Math"/>
                                      <w:szCs w:val="16"/>
                                    </w:rPr>
                                  </w:rPrChange>
                                </w:rPr>
                                <m:t>x</m:t>
                              </m:r>
                            </w:del>
                          </m:e>
                          <m:sub>
                            <w:del w:id="571" w:author="ms699852" w:date="2018-05-11T11:55:00Z">
                              <m:r>
                                <m:rPr>
                                  <m:sty m:val="p"/>
                                </m:rPr>
                                <w:rPr>
                                  <w:rFonts w:ascii="Cambria Math" w:hAnsi="Cambria Math"/>
                                  <w:sz w:val="16"/>
                                  <w:szCs w:val="16"/>
                                  <w:rPrChange w:id="572" w:author=" " w:date="2018-05-11T12:24:00Z">
                                    <w:rPr>
                                      <w:rFonts w:ascii="Cambria Math" w:hAnsi="Cambria Math"/>
                                      <w:szCs w:val="16"/>
                                    </w:rPr>
                                  </w:rPrChange>
                                </w:rPr>
                                <m:t>c</m:t>
                              </m:r>
                            </w:del>
                          </m:sub>
                        </m:sSub>
                        <w:ins w:id="573" w:author="ms699852" w:date="2018-05-11T11:55:00Z">
                          <m:r>
                            <m:rPr>
                              <m:sty m:val="p"/>
                            </m:rPr>
                            <w:rPr>
                              <w:rFonts w:ascii="Cambria Math" w:hAnsi="Cambria Math"/>
                              <w:sz w:val="16"/>
                              <w:szCs w:val="16"/>
                              <w:rPrChange w:id="574" w:author=" " w:date="2018-05-11T12:24:00Z">
                                <w:rPr>
                                  <w:rFonts w:ascii="Cambria Math" w:hAnsi="Cambria Math"/>
                                  <w:szCs w:val="16"/>
                                </w:rPr>
                              </w:rPrChange>
                            </w:rPr>
                            <m:t>X</m:t>
                          </m:r>
                        </w:ins>
                      </m:num>
                      <m:den>
                        <w:ins w:id="575" w:author="ms699852" w:date="2018-05-11T11:55:00Z">
                          <m:r>
                            <m:rPr>
                              <m:sty m:val="p"/>
                            </m:rPr>
                            <w:rPr>
                              <w:rFonts w:ascii="Cambria Math" w:hAnsi="Cambria Math"/>
                              <w:sz w:val="16"/>
                              <w:szCs w:val="16"/>
                              <w:rPrChange w:id="576" w:author=" " w:date="2018-05-11T12:24:00Z">
                                <w:rPr>
                                  <w:rFonts w:ascii="Cambria Math" w:hAnsi="Cambria Math"/>
                                  <w:szCs w:val="16"/>
                                </w:rPr>
                              </w:rPrChange>
                            </w:rPr>
                            <m:t>Z</m:t>
                          </m:r>
                        </w:ins>
                        <m:sSub>
                          <m:sSubPr>
                            <m:ctrlPr>
                              <w:del w:id="577" w:author="ms699852" w:date="2018-05-11T11:55:00Z">
                                <w:rPr>
                                  <w:rFonts w:ascii="Cambria Math" w:hAnsi="Cambria Math"/>
                                  <w:sz w:val="16"/>
                                  <w:szCs w:val="16"/>
                                </w:rPr>
                              </w:del>
                            </m:ctrlPr>
                          </m:sSubPr>
                          <m:e>
                            <w:del w:id="578" w:author="ms699852" w:date="2018-05-11T11:55:00Z">
                              <m:r>
                                <m:rPr>
                                  <m:sty m:val="p"/>
                                </m:rPr>
                                <w:rPr>
                                  <w:rFonts w:ascii="Cambria Math" w:hAnsi="Cambria Math"/>
                                  <w:sz w:val="16"/>
                                  <w:szCs w:val="16"/>
                                  <w:rPrChange w:id="579" w:author=" " w:date="2018-05-11T12:24:00Z">
                                    <w:rPr>
                                      <w:rFonts w:ascii="Cambria Math" w:hAnsi="Cambria Math"/>
                                      <w:szCs w:val="16"/>
                                    </w:rPr>
                                  </w:rPrChange>
                                </w:rPr>
                                <m:t>z</m:t>
                              </m:r>
                            </w:del>
                          </m:e>
                          <m:sub>
                            <w:del w:id="580" w:author="ms699852" w:date="2018-05-11T11:55:00Z">
                              <m:r>
                                <m:rPr>
                                  <m:sty m:val="p"/>
                                </m:rPr>
                                <w:rPr>
                                  <w:rFonts w:ascii="Cambria Math" w:hAnsi="Cambria Math"/>
                                  <w:sz w:val="16"/>
                                  <w:szCs w:val="16"/>
                                  <w:rPrChange w:id="581" w:author=" " w:date="2018-05-11T12:24:00Z">
                                    <w:rPr>
                                      <w:rFonts w:ascii="Cambria Math" w:hAnsi="Cambria Math"/>
                                      <w:szCs w:val="16"/>
                                    </w:rPr>
                                  </w:rPrChange>
                                </w:rPr>
                                <m:t>c</m:t>
                              </m:r>
                            </w:del>
                          </m:sub>
                        </m:sSub>
                      </m:den>
                    </m:f>
                    <m:r>
                      <m:rPr>
                        <m:sty m:val="p"/>
                      </m:rPr>
                      <w:rPr>
                        <w:rFonts w:ascii="Cambria Math" w:hAnsi="Cambria Math"/>
                        <w:sz w:val="16"/>
                        <w:szCs w:val="16"/>
                        <w:rPrChange w:id="582" w:author=" " w:date="2018-05-11T12:24:00Z">
                          <w:rPr>
                            <w:rFonts w:ascii="Cambria Math" w:hAnsi="Cambria Math"/>
                            <w:szCs w:val="16"/>
                          </w:rPr>
                        </w:rPrChange>
                      </w:rPr>
                      <m:t>⋅</m:t>
                    </m:r>
                    <m:sSub>
                      <m:sSubPr>
                        <m:ctrlPr>
                          <w:del w:id="583" w:author="ms699852" w:date="2018-05-11T11:55:00Z">
                            <w:rPr>
                              <w:rFonts w:ascii="Cambria Math" w:hAnsi="Cambria Math"/>
                              <w:i/>
                              <w:sz w:val="16"/>
                              <w:szCs w:val="16"/>
                            </w:rPr>
                          </w:del>
                        </m:ctrlPr>
                      </m:sSubPr>
                      <m:e>
                        <w:del w:id="584" w:author="ms699852" w:date="2018-05-11T11:55:00Z">
                          <m:r>
                            <w:rPr>
                              <w:rFonts w:ascii="Cambria Math" w:hAnsi="Cambria Math"/>
                              <w:sz w:val="16"/>
                              <w:szCs w:val="16"/>
                              <w:rPrChange w:id="585" w:author=" " w:date="2018-05-11T12:24:00Z">
                                <w:rPr>
                                  <w:rFonts w:ascii="Cambria Math" w:hAnsi="Cambria Math"/>
                                  <w:szCs w:val="16"/>
                                </w:rPr>
                              </w:rPrChange>
                            </w:rPr>
                            <m:t>c</m:t>
                          </m:r>
                        </w:del>
                      </m:e>
                      <m:sub>
                        <w:del w:id="586" w:author="ms699852" w:date="2018-05-11T11:55:00Z">
                          <m:r>
                            <w:rPr>
                              <w:rFonts w:ascii="Cambria Math" w:hAnsi="Cambria Math"/>
                              <w:sz w:val="16"/>
                              <w:szCs w:val="16"/>
                              <w:rPrChange w:id="587" w:author=" " w:date="2018-05-11T12:24:00Z">
                                <w:rPr>
                                  <w:rFonts w:ascii="Cambria Math" w:hAnsi="Cambria Math"/>
                                  <w:szCs w:val="16"/>
                                </w:rPr>
                              </w:rPrChange>
                            </w:rPr>
                            <m:t>c</m:t>
                          </m:r>
                        </w:del>
                      </m:sub>
                    </m:sSub>
                    <w:ins w:id="588" w:author="ms699852" w:date="2018-05-11T11:55:00Z">
                      <m:r>
                        <w:rPr>
                          <w:rFonts w:ascii="Cambria Math" w:hAnsi="Cambria Math"/>
                          <w:sz w:val="16"/>
                          <w:szCs w:val="16"/>
                          <w:rPrChange w:id="589" w:author=" " w:date="2018-05-11T12:24:00Z">
                            <w:rPr>
                              <w:rFonts w:ascii="Cambria Math" w:hAnsi="Cambria Math"/>
                              <w:szCs w:val="16"/>
                            </w:rPr>
                          </w:rPrChange>
                        </w:rPr>
                        <m:t>w</m:t>
                      </m:r>
                    </w:ins>
                    <m:r>
                      <m:rPr>
                        <m:sty m:val="p"/>
                      </m:rPr>
                      <w:rPr>
                        <w:rFonts w:ascii="Cambria Math" w:hAnsi="Cambria Math"/>
                        <w:sz w:val="16"/>
                        <w:szCs w:val="16"/>
                        <w:rPrChange w:id="590" w:author=" " w:date="2018-05-11T12:24:00Z">
                          <w:rPr>
                            <w:rFonts w:ascii="Cambria Math" w:hAnsi="Cambria Math"/>
                            <w:szCs w:val="16"/>
                          </w:rPr>
                        </w:rPrChange>
                      </w:rPr>
                      <m:t>-</m:t>
                    </m:r>
                    <m:sSub>
                      <m:sSubPr>
                        <m:ctrlPr>
                          <w:rPr>
                            <w:rFonts w:ascii="Cambria Math" w:hAnsi="Cambria Math"/>
                            <w:i/>
                            <w:sz w:val="16"/>
                            <w:szCs w:val="16"/>
                          </w:rPr>
                        </m:ctrlPr>
                      </m:sSubPr>
                      <m:e>
                        <m:r>
                          <w:rPr>
                            <w:rFonts w:ascii="Cambria Math" w:hAnsi="Cambria Math"/>
                            <w:sz w:val="16"/>
                            <w:szCs w:val="16"/>
                            <w:rPrChange w:id="591" w:author=" " w:date="2018-05-11T12:24:00Z">
                              <w:rPr>
                                <w:rFonts w:ascii="Cambria Math" w:hAnsi="Cambria Math"/>
                                <w:szCs w:val="16"/>
                              </w:rPr>
                            </w:rPrChange>
                          </w:rPr>
                          <m:t>u</m:t>
                        </m:r>
                      </m:e>
                      <m:sub>
                        <m:r>
                          <w:rPr>
                            <w:rFonts w:ascii="Cambria Math" w:hAnsi="Cambria Math"/>
                            <w:sz w:val="16"/>
                            <w:szCs w:val="16"/>
                            <w:rPrChange w:id="592" w:author=" " w:date="2018-05-11T12:24:00Z">
                              <w:rPr>
                                <w:rFonts w:ascii="Cambria Math" w:hAnsi="Cambria Math"/>
                                <w:szCs w:val="16"/>
                              </w:rPr>
                            </w:rPrChange>
                          </w:rPr>
                          <m:t>0</m:t>
                        </m:r>
                      </m:sub>
                    </m:sSub>
                  </m:e>
                </m:mr>
                <m:mr>
                  <m:e>
                    <m:f>
                      <m:fPr>
                        <m:ctrlPr>
                          <w:rPr>
                            <w:rFonts w:ascii="Cambria Math" w:hAnsi="Cambria Math"/>
                            <w:sz w:val="16"/>
                            <w:szCs w:val="16"/>
                          </w:rPr>
                        </m:ctrlPr>
                      </m:fPr>
                      <m:num>
                        <m:sSub>
                          <m:sSubPr>
                            <m:ctrlPr>
                              <w:del w:id="593" w:author="ms699852" w:date="2018-05-11T11:56:00Z">
                                <w:rPr>
                                  <w:rFonts w:ascii="Cambria Math" w:hAnsi="Cambria Math"/>
                                  <w:sz w:val="16"/>
                                  <w:szCs w:val="16"/>
                                </w:rPr>
                              </w:del>
                            </m:ctrlPr>
                          </m:sSubPr>
                          <m:e>
                            <w:del w:id="594" w:author="ms699852" w:date="2018-05-11T11:56:00Z">
                              <m:r>
                                <m:rPr>
                                  <m:sty m:val="p"/>
                                </m:rPr>
                                <w:rPr>
                                  <w:rFonts w:ascii="Cambria Math" w:hAnsi="Cambria Math"/>
                                  <w:sz w:val="16"/>
                                  <w:szCs w:val="16"/>
                                  <w:rPrChange w:id="595" w:author=" " w:date="2018-05-11T12:24:00Z">
                                    <w:rPr>
                                      <w:rFonts w:ascii="Cambria Math" w:hAnsi="Cambria Math"/>
                                      <w:szCs w:val="16"/>
                                    </w:rPr>
                                  </w:rPrChange>
                                </w:rPr>
                                <m:t>y</m:t>
                              </m:r>
                            </w:del>
                          </m:e>
                          <m:sub>
                            <w:del w:id="596" w:author="ms699852" w:date="2018-05-11T11:56:00Z">
                              <m:r>
                                <m:rPr>
                                  <m:sty m:val="p"/>
                                </m:rPr>
                                <w:rPr>
                                  <w:rFonts w:ascii="Cambria Math" w:hAnsi="Cambria Math"/>
                                  <w:sz w:val="16"/>
                                  <w:szCs w:val="16"/>
                                  <w:rPrChange w:id="597" w:author=" " w:date="2018-05-11T12:24:00Z">
                                    <w:rPr>
                                      <w:rFonts w:ascii="Cambria Math" w:hAnsi="Cambria Math"/>
                                      <w:szCs w:val="16"/>
                                    </w:rPr>
                                  </w:rPrChange>
                                </w:rPr>
                                <m:t>c</m:t>
                              </m:r>
                            </w:del>
                          </m:sub>
                        </m:sSub>
                        <w:ins w:id="598" w:author="ms699852" w:date="2018-05-11T11:56:00Z">
                          <m:r>
                            <m:rPr>
                              <m:sty m:val="p"/>
                            </m:rPr>
                            <w:rPr>
                              <w:rFonts w:ascii="Cambria Math" w:hAnsi="Cambria Math"/>
                              <w:sz w:val="16"/>
                              <w:szCs w:val="16"/>
                              <w:rPrChange w:id="599" w:author=" " w:date="2018-05-11T12:24:00Z">
                                <w:rPr>
                                  <w:rFonts w:ascii="Cambria Math" w:hAnsi="Cambria Math"/>
                                  <w:szCs w:val="16"/>
                                </w:rPr>
                              </w:rPrChange>
                            </w:rPr>
                            <m:t>Y</m:t>
                          </m:r>
                        </w:ins>
                      </m:num>
                      <m:den>
                        <w:ins w:id="600" w:author="ms699852" w:date="2018-05-11T11:56:00Z">
                          <m:r>
                            <m:rPr>
                              <m:sty m:val="p"/>
                            </m:rPr>
                            <w:rPr>
                              <w:rFonts w:ascii="Cambria Math" w:hAnsi="Cambria Math"/>
                              <w:sz w:val="16"/>
                              <w:szCs w:val="16"/>
                              <w:rPrChange w:id="601" w:author=" " w:date="2018-05-11T12:24:00Z">
                                <w:rPr>
                                  <w:rFonts w:ascii="Cambria Math" w:hAnsi="Cambria Math"/>
                                  <w:szCs w:val="16"/>
                                </w:rPr>
                              </w:rPrChange>
                            </w:rPr>
                            <m:t>Z</m:t>
                          </m:r>
                        </w:ins>
                        <m:sSub>
                          <m:sSubPr>
                            <m:ctrlPr>
                              <w:del w:id="602" w:author="ms699852" w:date="2018-05-11T11:56:00Z">
                                <w:rPr>
                                  <w:rFonts w:ascii="Cambria Math" w:hAnsi="Cambria Math"/>
                                  <w:sz w:val="16"/>
                                  <w:szCs w:val="16"/>
                                </w:rPr>
                              </w:del>
                            </m:ctrlPr>
                          </m:sSubPr>
                          <m:e>
                            <w:del w:id="603" w:author="ms699852" w:date="2018-05-11T11:56:00Z">
                              <m:r>
                                <m:rPr>
                                  <m:sty m:val="p"/>
                                </m:rPr>
                                <w:rPr>
                                  <w:rFonts w:ascii="Cambria Math" w:hAnsi="Cambria Math"/>
                                  <w:sz w:val="16"/>
                                  <w:szCs w:val="16"/>
                                  <w:rPrChange w:id="604" w:author=" " w:date="2018-05-11T12:24:00Z">
                                    <w:rPr>
                                      <w:rFonts w:ascii="Cambria Math" w:hAnsi="Cambria Math"/>
                                      <w:szCs w:val="16"/>
                                    </w:rPr>
                                  </w:rPrChange>
                                </w:rPr>
                                <m:t>z</m:t>
                              </m:r>
                            </w:del>
                          </m:e>
                          <m:sub>
                            <w:del w:id="605" w:author="ms699852" w:date="2018-05-11T11:56:00Z">
                              <m:r>
                                <m:rPr>
                                  <m:sty m:val="p"/>
                                </m:rPr>
                                <w:rPr>
                                  <w:rFonts w:ascii="Cambria Math" w:hAnsi="Cambria Math"/>
                                  <w:sz w:val="16"/>
                                  <w:szCs w:val="16"/>
                                  <w:rPrChange w:id="606" w:author=" " w:date="2018-05-11T12:24:00Z">
                                    <w:rPr>
                                      <w:rFonts w:ascii="Cambria Math" w:hAnsi="Cambria Math"/>
                                      <w:szCs w:val="16"/>
                                    </w:rPr>
                                  </w:rPrChange>
                                </w:rPr>
                                <m:t>c</m:t>
                              </m:r>
                            </w:del>
                          </m:sub>
                        </m:sSub>
                      </m:den>
                    </m:f>
                    <m:r>
                      <m:rPr>
                        <m:sty m:val="p"/>
                      </m:rPr>
                      <w:rPr>
                        <w:rFonts w:ascii="Cambria Math" w:hAnsi="Cambria Math"/>
                        <w:sz w:val="16"/>
                        <w:szCs w:val="16"/>
                        <w:rPrChange w:id="607" w:author=" " w:date="2018-05-11T12:24:00Z">
                          <w:rPr>
                            <w:rFonts w:ascii="Cambria Math" w:hAnsi="Cambria Math"/>
                            <w:szCs w:val="16"/>
                          </w:rPr>
                        </w:rPrChange>
                      </w:rPr>
                      <m:t>⋅</m:t>
                    </m:r>
                    <m:sSub>
                      <m:sSubPr>
                        <m:ctrlPr>
                          <w:del w:id="608" w:author="ms699852" w:date="2018-05-11T11:55:00Z">
                            <w:rPr>
                              <w:rFonts w:ascii="Cambria Math" w:hAnsi="Cambria Math"/>
                              <w:i/>
                              <w:sz w:val="16"/>
                              <w:szCs w:val="16"/>
                            </w:rPr>
                          </w:del>
                        </m:ctrlPr>
                      </m:sSubPr>
                      <m:e>
                        <w:del w:id="609" w:author="ms699852" w:date="2018-05-11T11:55:00Z">
                          <m:r>
                            <w:rPr>
                              <w:rFonts w:ascii="Cambria Math" w:hAnsi="Cambria Math"/>
                              <w:sz w:val="16"/>
                              <w:szCs w:val="16"/>
                              <w:rPrChange w:id="610" w:author=" " w:date="2018-05-11T12:24:00Z">
                                <w:rPr>
                                  <w:rFonts w:ascii="Cambria Math" w:hAnsi="Cambria Math"/>
                                  <w:szCs w:val="16"/>
                                </w:rPr>
                              </w:rPrChange>
                            </w:rPr>
                            <m:t>c</m:t>
                          </m:r>
                        </w:del>
                      </m:e>
                      <m:sub>
                        <w:del w:id="611" w:author="ms699852" w:date="2018-05-11T11:55:00Z">
                          <m:r>
                            <w:rPr>
                              <w:rFonts w:ascii="Cambria Math" w:hAnsi="Cambria Math"/>
                              <w:sz w:val="16"/>
                              <w:szCs w:val="16"/>
                              <w:rPrChange w:id="612" w:author=" " w:date="2018-05-11T12:24:00Z">
                                <w:rPr>
                                  <w:rFonts w:ascii="Cambria Math" w:hAnsi="Cambria Math"/>
                                  <w:szCs w:val="16"/>
                                </w:rPr>
                              </w:rPrChange>
                            </w:rPr>
                            <m:t>c</m:t>
                          </m:r>
                        </w:del>
                      </m:sub>
                    </m:sSub>
                    <w:ins w:id="613" w:author="ms699852" w:date="2018-05-11T11:55:00Z">
                      <m:r>
                        <w:rPr>
                          <w:rFonts w:ascii="Cambria Math" w:hAnsi="Cambria Math"/>
                          <w:sz w:val="16"/>
                          <w:szCs w:val="16"/>
                          <w:rPrChange w:id="614" w:author=" " w:date="2018-05-11T12:24:00Z">
                            <w:rPr>
                              <w:rFonts w:ascii="Cambria Math" w:hAnsi="Cambria Math"/>
                              <w:szCs w:val="16"/>
                            </w:rPr>
                          </w:rPrChange>
                        </w:rPr>
                        <m:t>w</m:t>
                      </m:r>
                    </w:ins>
                    <m:r>
                      <m:rPr>
                        <m:sty m:val="p"/>
                      </m:rPr>
                      <w:rPr>
                        <w:rFonts w:ascii="Cambria Math" w:hAnsi="Cambria Math"/>
                        <w:sz w:val="16"/>
                        <w:szCs w:val="16"/>
                        <w:rPrChange w:id="615" w:author=" " w:date="2018-05-11T12:24:00Z">
                          <w:rPr>
                            <w:rFonts w:ascii="Cambria Math" w:hAnsi="Cambria Math"/>
                            <w:szCs w:val="16"/>
                          </w:rPr>
                        </w:rPrChange>
                      </w:rPr>
                      <m:t>-</m:t>
                    </m:r>
                    <m:sSub>
                      <m:sSubPr>
                        <m:ctrlPr>
                          <w:rPr>
                            <w:rFonts w:ascii="Cambria Math" w:hAnsi="Cambria Math"/>
                            <w:i/>
                            <w:sz w:val="16"/>
                            <w:szCs w:val="16"/>
                          </w:rPr>
                        </m:ctrlPr>
                      </m:sSubPr>
                      <m:e>
                        <m:r>
                          <w:rPr>
                            <w:rFonts w:ascii="Cambria Math" w:hAnsi="Cambria Math"/>
                            <w:sz w:val="16"/>
                            <w:szCs w:val="16"/>
                            <w:rPrChange w:id="616" w:author=" " w:date="2018-05-11T12:24:00Z">
                              <w:rPr>
                                <w:rFonts w:ascii="Cambria Math" w:hAnsi="Cambria Math"/>
                                <w:szCs w:val="16"/>
                              </w:rPr>
                            </w:rPrChange>
                          </w:rPr>
                          <m:t>v</m:t>
                        </m:r>
                      </m:e>
                      <m:sub>
                        <m:r>
                          <w:rPr>
                            <w:rFonts w:ascii="Cambria Math" w:hAnsi="Cambria Math"/>
                            <w:sz w:val="16"/>
                            <w:szCs w:val="16"/>
                            <w:rPrChange w:id="617" w:author=" " w:date="2018-05-11T12:24:00Z">
                              <w:rPr>
                                <w:rFonts w:ascii="Cambria Math" w:hAnsi="Cambria Math"/>
                                <w:szCs w:val="16"/>
                              </w:rPr>
                            </w:rPrChange>
                          </w:rPr>
                          <m:t>0</m:t>
                        </m:r>
                      </m:sub>
                    </m:sSub>
                  </m:e>
                </m:mr>
              </m:m>
            </m:e>
          </m:d>
        </m:oMath>
      </m:oMathPara>
    </w:p>
    <w:p w:rsidR="00EE74BB" w:rsidRPr="0041736F" w:rsidRDefault="003D37B6" w:rsidP="004B1B4D">
      <w:pPr>
        <w:pStyle w:val="PRec-MainText"/>
        <w:jc w:val="right"/>
        <w:rPr>
          <w:sz w:val="16"/>
          <w:szCs w:val="16"/>
          <w:rPrChange w:id="618" w:author=" " w:date="2018-05-11T12:24:00Z">
            <w:rPr>
              <w:szCs w:val="16"/>
            </w:rPr>
          </w:rPrChange>
        </w:rPr>
      </w:pPr>
      <w:r w:rsidRPr="003D37B6">
        <w:rPr>
          <w:sz w:val="16"/>
          <w:szCs w:val="16"/>
          <w:rPrChange w:id="619" w:author=" " w:date="2018-05-11T12:24:00Z">
            <w:rPr>
              <w:szCs w:val="16"/>
            </w:rPr>
          </w:rPrChange>
        </w:rPr>
        <w:t>(</w:t>
      </w:r>
      <w:del w:id="620" w:author="ms699852" w:date="2018-05-11T11:34:00Z">
        <w:r w:rsidRPr="003D37B6">
          <w:rPr>
            <w:sz w:val="16"/>
            <w:szCs w:val="16"/>
            <w:rPrChange w:id="621" w:author=" " w:date="2018-05-11T12:24:00Z">
              <w:rPr>
                <w:szCs w:val="16"/>
              </w:rPr>
            </w:rPrChange>
          </w:rPr>
          <w:delText>4</w:delText>
        </w:r>
      </w:del>
      <w:ins w:id="622" w:author="ms699852" w:date="2018-05-11T11:34:00Z">
        <w:r w:rsidRPr="003D37B6">
          <w:rPr>
            <w:sz w:val="16"/>
            <w:szCs w:val="16"/>
            <w:rPrChange w:id="623" w:author=" " w:date="2018-05-11T12:24:00Z">
              <w:rPr>
                <w:szCs w:val="16"/>
              </w:rPr>
            </w:rPrChange>
          </w:rPr>
          <w:t>3</w:t>
        </w:r>
      </w:ins>
      <w:r w:rsidRPr="003D37B6">
        <w:rPr>
          <w:sz w:val="16"/>
          <w:szCs w:val="16"/>
          <w:rPrChange w:id="624" w:author=" " w:date="2018-05-11T12:24:00Z">
            <w:rPr>
              <w:szCs w:val="16"/>
            </w:rPr>
          </w:rPrChange>
        </w:rPr>
        <w:t>)</w:t>
      </w:r>
    </w:p>
    <w:p w:rsidR="00BB25DE" w:rsidRPr="00353AEE" w:rsidRDefault="00A475A8" w:rsidP="004B1B4D">
      <w:pPr>
        <w:pStyle w:val="PRec-Heading2"/>
      </w:pPr>
      <w:ins w:id="625" w:author="ms699852" w:date="2018-05-11T11:50:00Z">
        <w:r>
          <w:t xml:space="preserve">b) </w:t>
        </w:r>
      </w:ins>
      <w:r w:rsidR="00BB25DE" w:rsidRPr="00353AEE">
        <w:t xml:space="preserve">Calculation of </w:t>
      </w:r>
      <w:ins w:id="626" w:author="ms699852" w:date="2018-05-11T11:50:00Z">
        <w:r>
          <w:t xml:space="preserve">a </w:t>
        </w:r>
      </w:ins>
      <w:r w:rsidR="00BB25DE" w:rsidRPr="00353AEE">
        <w:t>3D bounding box of interest and</w:t>
      </w:r>
      <w:ins w:id="627" w:author="ms699852" w:date="2018-05-11T11:50:00Z">
        <w:r>
          <w:t xml:space="preserve"> the</w:t>
        </w:r>
      </w:ins>
      <w:r w:rsidR="00BB25DE" w:rsidRPr="00353AEE">
        <w:t xml:space="preserve"> image plane</w:t>
      </w:r>
    </w:p>
    <w:p w:rsidR="00A475A8" w:rsidRDefault="00CC5F52" w:rsidP="004B1B4D">
      <w:pPr>
        <w:pStyle w:val="PRec-MainText"/>
        <w:rPr>
          <w:ins w:id="628" w:author="ms699852" w:date="2018-05-11T11:51:00Z"/>
        </w:rPr>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3D37B6" w:rsidRPr="00353AEE">
        <w:fldChar w:fldCharType="begin"/>
      </w:r>
      <w:r w:rsidR="000A7D0B" w:rsidRPr="00353AEE">
        <w:instrText xml:space="preserve"> REF _Ref512929313 \h </w:instrText>
      </w:r>
      <w:r w:rsidR="003D37B6" w:rsidRPr="00353AEE">
        <w:fldChar w:fldCharType="separate"/>
      </w:r>
      <w:ins w:id="629" w:author="ms699852" w:date="2018-05-11T13:08:00Z">
        <w:r w:rsidR="008508D7" w:rsidRPr="00353AEE">
          <w:t xml:space="preserve">Fig. </w:t>
        </w:r>
        <w:r w:rsidR="008508D7">
          <w:rPr>
            <w:noProof/>
          </w:rPr>
          <w:t>3</w:t>
        </w:r>
      </w:ins>
      <w:del w:id="630" w:author="ms699852" w:date="2018-05-11T09:22:00Z">
        <w:r w:rsidR="00C85B3A" w:rsidRPr="00353AEE" w:rsidDel="00C76383">
          <w:delText xml:space="preserve">Fig. </w:delText>
        </w:r>
        <w:r w:rsidR="00C85B3A" w:rsidDel="00C76383">
          <w:rPr>
            <w:noProof/>
          </w:rPr>
          <w:delText>4</w:delText>
        </w:r>
      </w:del>
      <w:r w:rsidR="003D37B6" w:rsidRPr="00353AEE">
        <w:fldChar w:fldCharType="end"/>
      </w:r>
      <w:r w:rsidRPr="00353AEE">
        <w:t xml:space="preserve">). The view frustum's bounding box corner points are calculated using the position and orientation from fused </w:t>
      </w:r>
      <w:proofErr w:type="spellStart"/>
      <w:r w:rsidRPr="00353AEE">
        <w:t>smartphone</w:t>
      </w:r>
      <w:proofErr w:type="spellEnd"/>
      <w:r w:rsidRPr="00353AEE">
        <w:t xml:space="preserv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w:t>
      </w:r>
      <w:ins w:id="631" w:author="ms699852" w:date="2018-05-11T22:12:00Z">
        <w:r w:rsidR="005006C5">
          <w:t xml:space="preserve"> the</w:t>
        </w:r>
      </w:ins>
      <w:r w:rsidRPr="00353AEE">
        <w:t xml:space="preserve">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rsidR="00A475A8" w:rsidRDefault="00A475A8" w:rsidP="004B1B4D">
      <w:pPr>
        <w:pStyle w:val="PRec-MainText"/>
        <w:rPr>
          <w:ins w:id="632" w:author="ms699852" w:date="2018-05-11T11:51:00Z"/>
        </w:rPr>
      </w:pPr>
      <w:moveToRangeStart w:id="633" w:author="ms699852" w:date="2018-05-11T11:51:00Z" w:name="move513802817"/>
      <w:moveTo w:id="634" w:author="ms699852" w:date="2018-05-11T11:51:00Z">
        <w:r w:rsidRPr="00353AEE">
          <w:t xml:space="preserve">The box is widened by the horizontal </w:t>
        </w:r>
        <m:oMath>
          <m:r>
            <m:rPr>
              <m:sty m:val="p"/>
            </m:rPr>
            <w:rPr>
              <w:rFonts w:ascii="Cambria Math" w:hAnsi="Cambria Math"/>
            </w:rPr>
            <m:t>H</m:t>
          </m:r>
        </m:oMath>
        <w:r w:rsidRPr="00353AEE">
          <w:t xml:space="preserve"> and ve</w:t>
        </w:r>
        <w:proofErr w:type="spellStart"/>
        <w:r w:rsidRPr="00353AEE">
          <w:t>rtical</w:t>
        </w:r>
        <w:proofErr w:type="spellEnd"/>
        <w:r w:rsidRPr="00353AEE">
          <w:t xml:space="preserve"> </w:t>
        </w:r>
        <m:oMath>
          <m:r>
            <m:rPr>
              <m:sty m:val="p"/>
            </m:rPr>
            <w:rPr>
              <w:rFonts w:ascii="Cambria Math" w:hAnsi="Cambria Math"/>
            </w:rPr>
            <m:t>V</m:t>
          </m:r>
        </m:oMath>
        <w:r w:rsidRPr="00353AEE">
          <w:t xml:space="preserve"> opening angles with a fixed </w:t>
        </w:r>
        <w:proofErr w:type="gramStart"/>
        <w:r w:rsidRPr="00353AEE">
          <w:t xml:space="preserve">depth </w:t>
        </w:r>
        <m:oMath>
          <w:proofErr w:type="gramEnd"/>
          <m:r>
            <m:rPr>
              <m:sty m:val="p"/>
            </m:rPr>
            <w:rPr>
              <w:rFonts w:ascii="Cambria Math" w:hAnsi="Cambria Math"/>
            </w:rPr>
            <m:t>d</m:t>
          </m:r>
        </m:oMath>
        <w:r w:rsidRPr="00353AEE">
          <w:t xml:space="preserve">. In order to generate reference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w:t>
        </w:r>
        <w:del w:id="635" w:author="ms699852" w:date="2018-05-11T12:36:00Z">
          <w:r w:rsidRPr="00353AEE" w:rsidDel="00A54125">
            <w:delText xml:space="preserve">For camera-based gauging, the depth is set to d = 200 m. </w:delText>
          </w:r>
        </w:del>
        <w:r w:rsidRPr="00353AEE">
          <w:t>Additional tiling of the 3D base data is advisable for a rapid geometry-in-frustum containment checks.</w:t>
        </w:r>
      </w:moveTo>
      <w:moveToRangeEnd w:id="633"/>
      <w:ins w:id="636" w:author="ms699852" w:date="2018-05-11T11:51:00Z">
        <w:r w:rsidRPr="00A475A8">
          <w:t xml:space="preserve"> </w:t>
        </w:r>
      </w:ins>
    </w:p>
    <w:p w:rsidR="00A475A8" w:rsidRDefault="00A475A8" w:rsidP="004B1B4D">
      <w:pPr>
        <w:pStyle w:val="PRec-MainText"/>
        <w:rPr>
          <w:ins w:id="637" w:author="ms699852" w:date="2018-05-11T23:12:00Z"/>
          <w:color w:val="000000" w:themeColor="text1"/>
        </w:rPr>
      </w:pPr>
      <w:ins w:id="638" w:author="ms699852" w:date="2018-05-11T11:51:00Z">
        <w:r w:rsidRPr="00353AEE">
          <w:t xml:space="preserve">Using the defined frustum of a pyramid as region of interest with a local reference system, the image plane for 3D point rendering can be defined by perspective projection of the remote </w:t>
        </w:r>
      </w:ins>
      <m:oMath>
        <w:ins w:id="639" w:author="ms699852" w:date="2018-05-11T12:35:00Z">
          <m:r>
            <m:rPr>
              <m:sty m:val="p"/>
            </m:rPr>
            <w:rPr>
              <w:rFonts w:ascii="Cambria Math" w:hAnsi="Cambria Math"/>
            </w:rPr>
            <m:t>XZ</m:t>
          </m:r>
        </w:ins>
      </m:oMath>
      <w:ins w:id="640" w:author="ms699852" w:date="2018-05-11T11:51:00Z">
        <w:r w:rsidRPr="00353AEE">
          <w:t>-plane (</w:t>
        </w:r>
        <w:r w:rsidR="003D37B6" w:rsidRPr="00353AEE">
          <w:fldChar w:fldCharType="begin"/>
        </w:r>
        <w:r w:rsidRPr="00353AEE">
          <w:instrText xml:space="preserve"> REF _Ref512929313 \h </w:instrText>
        </w:r>
      </w:ins>
      <w:ins w:id="641" w:author="ms699852" w:date="2018-05-11T11:51:00Z">
        <w:r w:rsidR="003D37B6" w:rsidRPr="00353AEE">
          <w:fldChar w:fldCharType="separate"/>
        </w:r>
      </w:ins>
      <w:ins w:id="642" w:author="ms699852" w:date="2018-05-11T13:08:00Z">
        <w:r w:rsidR="008508D7" w:rsidRPr="00353AEE">
          <w:t xml:space="preserve">Fig. </w:t>
        </w:r>
        <w:r w:rsidR="008508D7">
          <w:rPr>
            <w:noProof/>
          </w:rPr>
          <w:t>3</w:t>
        </w:r>
      </w:ins>
      <w:ins w:id="643" w:author="ms699852" w:date="2018-05-11T11:51:00Z">
        <w:r w:rsidR="003D37B6" w:rsidRPr="00353AEE">
          <w:fldChar w:fldCharType="end"/>
        </w:r>
        <w:r>
          <w:t>)</w:t>
        </w:r>
        <w:r w:rsidRPr="00353AEE">
          <w:t xml:space="preserve"> with </w:t>
        </w:r>
        <w:r w:rsidRPr="00353AEE">
          <w:rPr>
            <w:color w:val="000000" w:themeColor="text1"/>
          </w:rPr>
          <w:t xml:space="preserve">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w:ins>
      <m:oMath>
        <m:sSub>
          <m:sSubPr>
            <m:ctrlPr>
              <w:ins w:id="644" w:author="ms699852" w:date="2018-05-11T12:38:00Z">
                <w:rPr>
                  <w:rFonts w:ascii="Cambria Math" w:hAnsi="Cambria Math"/>
                </w:rPr>
              </w:ins>
            </m:ctrlPr>
          </m:sSubPr>
          <m:e>
            <w:ins w:id="645" w:author="ms699852" w:date="2018-05-11T12:38:00Z">
              <m:r>
                <m:rPr>
                  <m:sty m:val="p"/>
                </m:rPr>
                <w:rPr>
                  <w:rFonts w:ascii="Cambria Math" w:hAnsi="Cambria Math"/>
                  <w:rPrChange w:id="646" w:author="ms699852" w:date="2018-05-11T12:38:00Z">
                    <w:rPr>
                      <w:rFonts w:ascii="Cambria Math" w:hAnsi="Cambria Math"/>
                      <w:sz w:val="16"/>
                      <w:szCs w:val="16"/>
                    </w:rPr>
                  </w:rPrChange>
                </w:rPr>
                <m:t>P</m:t>
              </m:r>
            </w:ins>
          </m:e>
          <m:sub>
            <w:ins w:id="647" w:author="ms699852" w:date="2018-05-11T12:38:00Z">
              <m:r>
                <m:rPr>
                  <m:sty m:val="p"/>
                </m:rPr>
                <w:rPr>
                  <w:rFonts w:ascii="Cambria Math" w:hAnsi="Cambria Math"/>
                  <w:rPrChange w:id="648" w:author="ms699852" w:date="2018-05-11T12:38:00Z">
                    <w:rPr>
                      <w:rFonts w:ascii="Cambria Math" w:hAnsi="Cambria Math"/>
                      <w:sz w:val="16"/>
                      <w:szCs w:val="16"/>
                    </w:rPr>
                  </w:rPrChange>
                </w:rPr>
                <m:t>B_ul</m:t>
              </m:r>
            </w:ins>
          </m:sub>
        </m:sSub>
      </m:oMath>
      <w:ins w:id="649" w:author="ms699852" w:date="2018-05-11T12:38:00Z">
        <w:r w:rsidR="003D37B6" w:rsidRPr="003D37B6">
          <w:rPr>
            <w:rPrChange w:id="650" w:author="ms699852" w:date="2018-05-11T12:38:00Z">
              <w:rPr>
                <w:sz w:val="16"/>
                <w:szCs w:val="16"/>
              </w:rPr>
            </w:rPrChange>
          </w:rPr>
          <w:t xml:space="preserve"> </w:t>
        </w:r>
      </w:ins>
      <w:ins w:id="651" w:author="ms699852" w:date="2018-05-11T11:51:00Z">
        <w:r w:rsidRPr="00353AEE">
          <w:rPr>
            <w:color w:val="000000" w:themeColor="text1"/>
          </w:rPr>
          <w:t>and lower right corne</w:t>
        </w:r>
      </w:ins>
      <w:ins w:id="652" w:author="ms699852" w:date="2018-05-11T12:38:00Z">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ins>
      <w:ins w:id="653" w:author="ms699852" w:date="2018-05-11T11:51:00Z">
        <w:r w:rsidRPr="00353AEE">
          <w:rPr>
            <w:color w:val="000000" w:themeColor="text1"/>
          </w:rPr>
          <w:t>.</w:t>
        </w:r>
      </w:ins>
    </w:p>
    <w:p w:rsidR="00924BB2" w:rsidRDefault="00924BB2">
      <w:pPr>
        <w:pStyle w:val="PRec-MainText"/>
        <w:ind w:firstLine="0"/>
        <w:rPr>
          <w:ins w:id="654" w:author="ms699852" w:date="2018-05-11T11:51:00Z"/>
          <w:sz w:val="16"/>
          <w:rPrChange w:id="655" w:author="ms699852" w:date="2018-05-11T23:12:00Z">
            <w:rPr>
              <w:ins w:id="656" w:author="ms699852" w:date="2018-05-11T11:51:00Z"/>
              <w:color w:val="000000" w:themeColor="text1"/>
            </w:rPr>
          </w:rPrChange>
        </w:rPr>
        <w:pPrChange w:id="657" w:author="ms699852" w:date="2018-05-11T23:12:00Z">
          <w:pPr>
            <w:pStyle w:val="PRec-MainText"/>
          </w:pPr>
        </w:pPrChange>
      </w:pPr>
    </w:p>
    <w:p w:rsidR="00924BB2" w:rsidRDefault="003D37B6">
      <w:pPr>
        <w:pStyle w:val="PRec-MainText"/>
        <w:jc w:val="center"/>
        <w:rPr>
          <w:ins w:id="658" w:author="ms699852" w:date="2018-05-11T23:12:00Z"/>
          <w:sz w:val="16"/>
        </w:rPr>
      </w:pPr>
      <m:oMath>
        <m:sSub>
          <m:sSubPr>
            <m:ctrlPr>
              <w:ins w:id="659" w:author="ms699852" w:date="2018-05-11T23:12:00Z">
                <w:rPr>
                  <w:rFonts w:ascii="Cambria Math" w:hAnsi="Cambria Math"/>
                  <w:sz w:val="16"/>
                </w:rPr>
              </w:ins>
            </m:ctrlPr>
          </m:sSubPr>
          <m:e>
            <w:ins w:id="660" w:author="ms699852" w:date="2018-05-11T23:12:00Z">
              <m:r>
                <m:rPr>
                  <m:sty m:val="p"/>
                </m:rPr>
                <w:rPr>
                  <w:rFonts w:ascii="Cambria Math" w:hAnsi="Cambria Math"/>
                  <w:sz w:val="16"/>
                </w:rPr>
                <m:t>P</m:t>
              </m:r>
            </w:ins>
          </m:e>
          <m:sub>
            <w:ins w:id="661" w:author="ms699852" w:date="2018-05-11T23:12:00Z">
              <m:r>
                <m:rPr>
                  <m:sty m:val="p"/>
                </m:rPr>
                <w:rPr>
                  <w:rFonts w:ascii="Cambria Math" w:hAnsi="Cambria Math"/>
                  <w:sz w:val="16"/>
                </w:rPr>
                <m:t>B_ul</m:t>
              </m:r>
            </w:ins>
          </m:sub>
        </m:sSub>
        <w:ins w:id="662" w:author="ms699852" w:date="2018-05-11T23:12:00Z">
          <m:r>
            <m:rPr>
              <m:sty m:val="p"/>
            </m:rPr>
            <w:rPr>
              <w:rFonts w:ascii="Cambria Math" w:hAnsi="Cambria Math"/>
              <w:sz w:val="16"/>
            </w:rPr>
            <m:t xml:space="preserve">= </m:t>
          </m:r>
        </w:ins>
        <m:d>
          <m:dPr>
            <m:ctrlPr>
              <w:ins w:id="663" w:author="ms699852" w:date="2018-05-11T23:12:00Z">
                <w:rPr>
                  <w:rFonts w:ascii="Cambria Math" w:hAnsi="Cambria Math"/>
                  <w:sz w:val="16"/>
                </w:rPr>
              </w:ins>
            </m:ctrlPr>
          </m:dPr>
          <m:e>
            <m:m>
              <m:mPr>
                <m:mcs>
                  <m:mc>
                    <m:mcPr>
                      <m:count m:val="1"/>
                      <m:mcJc m:val="center"/>
                    </m:mcPr>
                  </m:mc>
                </m:mcs>
                <m:ctrlPr>
                  <w:ins w:id="664" w:author="ms699852" w:date="2018-05-11T23:12:00Z">
                    <w:rPr>
                      <w:rFonts w:ascii="Cambria Math" w:hAnsi="Cambria Math"/>
                      <w:sz w:val="16"/>
                    </w:rPr>
                  </w:ins>
                </m:ctrlPr>
              </m:mPr>
              <m:mr>
                <m:e>
                  <w:ins w:id="665" w:author="ms699852" w:date="2018-05-11T23:12:00Z">
                    <m:r>
                      <m:rPr>
                        <m:sty m:val="p"/>
                      </m:rPr>
                      <w:rPr>
                        <w:rFonts w:ascii="Cambria Math" w:hAnsi="Cambria Math"/>
                        <w:sz w:val="16"/>
                      </w:rPr>
                      <m:t>-r-d</m:t>
                    </m:r>
                  </w:ins>
                  <m:func>
                    <m:funcPr>
                      <m:ctrlPr>
                        <w:ins w:id="666" w:author="ms699852" w:date="2018-05-11T23:12:00Z">
                          <w:rPr>
                            <w:rFonts w:ascii="Cambria Math" w:hAnsi="Cambria Math"/>
                            <w:sz w:val="16"/>
                          </w:rPr>
                        </w:ins>
                      </m:ctrlPr>
                    </m:funcPr>
                    <m:fName>
                      <w:ins w:id="667" w:author="ms699852" w:date="2018-05-11T23:12:00Z">
                        <m:r>
                          <m:rPr>
                            <m:sty m:val="p"/>
                          </m:rPr>
                          <w:rPr>
                            <w:rFonts w:ascii="Cambria Math" w:hAnsi="Cambria Math"/>
                            <w:sz w:val="16"/>
                          </w:rPr>
                          <m:t>tan</m:t>
                        </m:r>
                      </w:ins>
                    </m:fName>
                    <m:e>
                      <w:ins w:id="668" w:author="ms699852" w:date="2018-05-11T23:12:00Z">
                        <m:r>
                          <m:rPr>
                            <m:sty m:val="p"/>
                          </m:rPr>
                          <w:rPr>
                            <w:rFonts w:ascii="Cambria Math" w:hAnsi="Cambria Math"/>
                            <w:sz w:val="16"/>
                          </w:rPr>
                          <m:t>H</m:t>
                        </m:r>
                      </w:ins>
                    </m:e>
                  </m:func>
                </m:e>
              </m:mr>
              <m:mr>
                <m:e>
                  <w:ins w:id="669" w:author="ms699852" w:date="2018-05-11T23:12:00Z">
                    <m:r>
                      <m:rPr>
                        <m:sty m:val="p"/>
                      </m:rPr>
                      <w:rPr>
                        <w:rFonts w:ascii="Cambria Math" w:hAnsi="Cambria Math"/>
                        <w:sz w:val="16"/>
                      </w:rPr>
                      <m:t>d</m:t>
                    </m:r>
                  </w:ins>
                </m:e>
              </m:mr>
              <m:mr>
                <m:e>
                  <w:ins w:id="670" w:author="ms699852" w:date="2018-05-11T23:12:00Z">
                    <m:r>
                      <m:rPr>
                        <m:sty m:val="p"/>
                      </m:rPr>
                      <w:rPr>
                        <w:rFonts w:ascii="Cambria Math" w:hAnsi="Cambria Math"/>
                        <w:sz w:val="16"/>
                      </w:rPr>
                      <m:t>dh+d</m:t>
                    </m:r>
                  </w:ins>
                  <m:func>
                    <m:funcPr>
                      <m:ctrlPr>
                        <w:ins w:id="671" w:author="ms699852" w:date="2018-05-11T23:12:00Z">
                          <w:rPr>
                            <w:rFonts w:ascii="Cambria Math" w:hAnsi="Cambria Math"/>
                            <w:sz w:val="16"/>
                          </w:rPr>
                        </w:ins>
                      </m:ctrlPr>
                    </m:funcPr>
                    <m:fName>
                      <w:ins w:id="672" w:author="ms699852" w:date="2018-05-11T23:12:00Z">
                        <m:r>
                          <m:rPr>
                            <m:sty m:val="p"/>
                          </m:rPr>
                          <w:rPr>
                            <w:rFonts w:ascii="Cambria Math" w:hAnsi="Cambria Math"/>
                            <w:sz w:val="16"/>
                          </w:rPr>
                          <m:t>tan</m:t>
                        </m:r>
                      </w:ins>
                    </m:fName>
                    <m:e>
                      <w:ins w:id="673" w:author="ms699852" w:date="2018-05-11T23:12:00Z">
                        <m:r>
                          <m:rPr>
                            <m:sty m:val="p"/>
                          </m:rPr>
                          <w:rPr>
                            <w:rFonts w:ascii="Cambria Math" w:hAnsi="Cambria Math"/>
                            <w:sz w:val="16"/>
                          </w:rPr>
                          <m:t>V</m:t>
                        </m:r>
                      </w:ins>
                    </m:e>
                  </m:func>
                </m:e>
              </m:mr>
            </m:m>
          </m:e>
        </m:d>
      </m:oMath>
      <w:ins w:id="674" w:author="ms699852" w:date="2018-05-11T23:12:00Z">
        <w:r w:rsidRPr="003D37B6">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ins>
    </w:p>
    <w:p w:rsidR="00924BB2" w:rsidRDefault="003D37B6">
      <w:pPr>
        <w:pStyle w:val="PRec-MainText"/>
        <w:jc w:val="right"/>
        <w:rPr>
          <w:sz w:val="16"/>
          <w:rPrChange w:id="675" w:author="ms699852" w:date="2018-05-11T23:12:00Z">
            <w:rPr/>
          </w:rPrChange>
        </w:rPr>
        <w:pPrChange w:id="676" w:author="ms699852" w:date="2018-05-11T23:12:00Z">
          <w:pPr>
            <w:pStyle w:val="PRec-MainText"/>
          </w:pPr>
        </w:pPrChange>
      </w:pPr>
      <w:ins w:id="677" w:author="ms699852" w:date="2018-05-11T23:12:00Z">
        <w:r w:rsidRPr="003D37B6">
          <w:rPr>
            <w:sz w:val="16"/>
            <w:rPrChange w:id="678" w:author="ms699852" w:date="2018-05-11T23:12:00Z">
              <w:rPr>
                <w:szCs w:val="16"/>
              </w:rPr>
            </w:rPrChange>
          </w:rPr>
          <w:t>(4)</w:t>
        </w:r>
      </w:ins>
    </w:p>
    <w:p w:rsidR="00924BB2" w:rsidRDefault="00CC5F52">
      <w:pPr>
        <w:keepNext/>
        <w:spacing w:before="120"/>
        <w:jc w:val="center"/>
        <w:pPrChange w:id="679" w:author="ms699852" w:date="2018-05-11T12:40:00Z">
          <w:pPr>
            <w:keepNext/>
            <w:jc w:val="center"/>
          </w:pPr>
        </w:pPrChange>
      </w:pPr>
      <w:r w:rsidRPr="00E76B28">
        <w:rPr>
          <w:noProof/>
          <w:lang w:val="de-DE" w:eastAsia="de-DE"/>
        </w:rPr>
        <w:drawing>
          <wp:inline distT="0" distB="0" distL="0" distR="0">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C5F52" w:rsidRPr="00353AEE" w:rsidRDefault="00944C7D" w:rsidP="004B1B4D">
      <w:pPr>
        <w:pStyle w:val="PRec-Figures"/>
      </w:pPr>
      <w:bookmarkStart w:id="680" w:name="_Ref512929313"/>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ins w:id="681" w:author="ms699852" w:date="2018-05-11T13:08:00Z">
        <w:r w:rsidR="008508D7">
          <w:rPr>
            <w:noProof/>
          </w:rPr>
          <w:t>3</w:t>
        </w:r>
      </w:ins>
      <w:del w:id="682" w:author="ms699852" w:date="2018-05-11T09:22:00Z">
        <w:r w:rsidR="00C85B3A" w:rsidDel="00C76383">
          <w:rPr>
            <w:noProof/>
          </w:rPr>
          <w:delText>4</w:delText>
        </w:r>
      </w:del>
      <w:r w:rsidR="003D37B6" w:rsidRPr="00353AEE">
        <w:fldChar w:fldCharType="end"/>
      </w:r>
      <w:bookmarkEnd w:id="680"/>
      <w:r w:rsidR="003A1137" w:rsidRPr="00353AEE">
        <w:rPr>
          <w:rFonts w:eastAsia="SimSun"/>
          <w:color w:val="000000"/>
          <w:szCs w:val="16"/>
          <w:lang w:eastAsia="en-GB"/>
        </w:rPr>
        <w:t xml:space="preserve"> Bounding box definition</w:t>
      </w:r>
    </w:p>
    <w:p w:rsidR="00A475A8" w:rsidRPr="00353AEE" w:rsidDel="004327C9" w:rsidRDefault="00A475A8" w:rsidP="004B1B4D">
      <w:pPr>
        <w:pStyle w:val="PRec-MainText"/>
        <w:rPr>
          <w:del w:id="683" w:author="Greenich Viper" w:date="2018-05-12T19:19:00Z"/>
        </w:rPr>
      </w:pPr>
      <w:moveToRangeStart w:id="684" w:author="ms699852" w:date="2018-05-11T11:52:00Z" w:name="move513802859"/>
      <w:moveTo w:id="685" w:author="ms699852" w:date="2018-05-11T11:52:00Z">
        <w:r w:rsidRPr="00353AEE">
          <w:t xml:space="preserve">The height equals the height component in the world reference </w:t>
        </w:r>
        <w:proofErr w:type="gramStart"/>
        <w:r w:rsidRPr="00353AEE">
          <w:t xml:space="preserve">frame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Because of pyramid frustum, we subsequently eliminate points outside the near- and far clipping plane.</w:t>
        </w:r>
      </w:moveTo>
    </w:p>
    <w:p w:rsidR="00CC5F52" w:rsidRPr="00353AEE" w:rsidDel="004327C9" w:rsidRDefault="00CC5F52" w:rsidP="004B1B4D">
      <w:pPr>
        <w:pStyle w:val="PRec-MainText"/>
        <w:rPr>
          <w:del w:id="686" w:author="Greenich Viper" w:date="2018-05-12T19:19:00Z"/>
        </w:rPr>
      </w:pPr>
      <w:moveFromRangeStart w:id="687" w:author="ms699852" w:date="2018-05-11T11:51:00Z" w:name="move513802817"/>
      <w:moveToRangeEnd w:id="684"/>
      <w:moveFrom w:id="688" w:author="ms699852" w:date="2018-05-11T11:51:00Z">
        <w:r w:rsidRPr="00353AEE" w:rsidDel="00A475A8">
          <w:t xml:space="preserve">The box is widened by the horizontal </w:t>
        </w:r>
        <m:oMath>
          <m:r>
            <m:rPr>
              <m:sty m:val="p"/>
            </m:rPr>
            <w:rPr>
              <w:rFonts w:ascii="Cambria Math" w:hAnsi="Cambria Math"/>
            </w:rPr>
            <m:t>H</m:t>
          </m:r>
        </m:oMath>
        <w:r w:rsidRPr="00353AEE" w:rsidDel="00A475A8">
          <w:t xml:space="preserve"> and vertical </w:t>
        </w:r>
        <m:oMath>
          <m:r>
            <m:rPr>
              <m:sty m:val="p"/>
            </m:rPr>
            <w:rPr>
              <w:rFonts w:ascii="Cambria Math" w:hAnsi="Cambria Math"/>
            </w:rPr>
            <m:t>V</m:t>
          </m:r>
        </m:oMath>
        <w:r w:rsidRPr="00353AEE" w:rsidDel="00A475A8">
          <w:t xml:space="preserve"> opening angles with a fixed depth </w:t>
        </w:r>
        <m:oMath>
          <m:r>
            <m:rPr>
              <m:sty m:val="p"/>
            </m:rPr>
            <w:rPr>
              <w:rFonts w:ascii="Cambria Math" w:hAnsi="Cambria Math"/>
            </w:rPr>
            <m:t>d</m:t>
          </m:r>
        </m:oMath>
        <w:r w:rsidRPr="00353AEE" w:rsidDel="00A475A8">
          <w:t xml:space="preserve">. In order to generate reference data for image-to-geometry, the lateral accuracy </w:t>
        </w:r>
        <w:r w:rsidR="00135C23" w:rsidDel="00A475A8">
          <w:t>defined</w:t>
        </w:r>
        <w:r w:rsidR="00135C23" w:rsidRPr="00353AEE" w:rsidDel="00A475A8">
          <w:t xml:space="preserve"> </w:t>
        </w:r>
        <w:r w:rsidRPr="00353AEE" w:rsidDel="00A475A8">
          <w:t xml:space="preserve">by the mobile positioning system as well as the </w:t>
        </w:r>
        <w:r w:rsidR="00135C23" w:rsidDel="00A475A8">
          <w:t>provided</w:t>
        </w:r>
        <w:r w:rsidR="00135C23" w:rsidRPr="00353AEE" w:rsidDel="00A475A8">
          <w:t xml:space="preserve"> </w:t>
        </w:r>
        <w:r w:rsidRPr="00353AEE" w:rsidDel="00A475A8">
          <w:t xml:space="preserve">camera characteristics solve for the mentioned parameters. For camera-based gauging, </w:t>
        </w:r>
        <w:r w:rsidR="00DF00E8" w:rsidRPr="00353AEE" w:rsidDel="00A475A8">
          <w:t>the depth is set to</w:t>
        </w:r>
        <w:r w:rsidR="00944C7D" w:rsidRPr="00353AEE" w:rsidDel="00A475A8">
          <w:t xml:space="preserve"> d = 200 m</w:t>
        </w:r>
        <w:r w:rsidRPr="00353AEE" w:rsidDel="00A475A8">
          <w:t>. Additional tiling of the 3D base data is advisable for a rapid geometry-in-frustum containment checks.</w:t>
        </w:r>
      </w:moveFrom>
    </w:p>
    <w:moveFromRangeEnd w:id="687"/>
    <w:p w:rsidR="00924BB2" w:rsidRDefault="00CC5F52">
      <w:pPr>
        <w:pStyle w:val="PRec-MainText"/>
        <w:rPr>
          <w:del w:id="689" w:author="ms699852" w:date="2018-05-11T11:51:00Z"/>
          <w:rPrChange w:id="690" w:author="ms699852" w:date="2018-05-11T23:13:00Z">
            <w:rPr>
              <w:del w:id="691" w:author="ms699852" w:date="2018-05-11T11:51:00Z"/>
              <w:color w:val="000000" w:themeColor="text1"/>
            </w:rPr>
          </w:rPrChange>
        </w:rPr>
      </w:pPr>
      <w:del w:id="692" w:author="ms699852" w:date="2018-05-11T11:51:00Z">
        <w:r w:rsidRPr="00353AEE" w:rsidDel="00A475A8">
          <w:delText xml:space="preserve">Using the defined frustum of a pyramid as region of interest with a local reference system, the image plane for 3D point rendering can be defined by perspective projection of the remote </w:delText>
        </w:r>
        <m:oMath>
          <m:r>
            <w:rPr>
              <w:rFonts w:ascii="Cambria Math" w:hAnsi="Cambria Math"/>
            </w:rPr>
            <m:t>xz</m:t>
          </m:r>
        </m:oMath>
        <w:r w:rsidR="005B3AFC" w:rsidRPr="00353AEE" w:rsidDel="00A475A8">
          <w:delText>-</w:delText>
        </w:r>
        <w:r w:rsidR="00A45FD9" w:rsidRPr="00353AEE" w:rsidDel="00A475A8">
          <w:delText>plane (</w:delText>
        </w:r>
        <w:r w:rsidR="003D37B6" w:rsidRPr="00353AEE" w:rsidDel="00A475A8">
          <w:fldChar w:fldCharType="begin"/>
        </w:r>
        <w:r w:rsidR="00944C7D" w:rsidRPr="00353AEE" w:rsidDel="00A475A8">
          <w:delInstrText xml:space="preserve"> REF _Ref512929313 \h </w:delInstrText>
        </w:r>
        <w:r w:rsidR="003D37B6" w:rsidRPr="00353AEE" w:rsidDel="00A475A8">
          <w:fldChar w:fldCharType="separate"/>
        </w:r>
      </w:del>
      <w:del w:id="693" w:author="ms699852" w:date="2018-05-11T09:22:00Z">
        <w:r w:rsidR="00C85B3A" w:rsidRPr="00353AEE" w:rsidDel="00C76383">
          <w:delText xml:space="preserve">Fig. </w:delText>
        </w:r>
        <w:r w:rsidR="00C85B3A" w:rsidDel="00C76383">
          <w:rPr>
            <w:noProof/>
          </w:rPr>
          <w:delText>4</w:delText>
        </w:r>
      </w:del>
      <w:del w:id="694" w:author="ms699852" w:date="2018-05-11T11:51:00Z">
        <w:r w:rsidR="003D37B6" w:rsidRPr="00353AEE" w:rsidDel="00A475A8">
          <w:fldChar w:fldCharType="end"/>
        </w:r>
        <w:r w:rsidR="00C973C2" w:rsidDel="00A475A8">
          <w:delText>)</w:delText>
        </w:r>
        <w:r w:rsidR="00A45FD9" w:rsidRPr="00353AEE" w:rsidDel="00A475A8">
          <w:delText xml:space="preserve"> </w:delText>
        </w:r>
        <w:r w:rsidRPr="00353AEE" w:rsidDel="00A475A8">
          <w:delText>with</w:delText>
        </w:r>
        <w:r w:rsidR="005B3AFC" w:rsidRPr="00353AEE" w:rsidDel="00A475A8">
          <w:delText xml:space="preserve"> </w:delText>
        </w:r>
        <w:r w:rsidR="00B03DE1" w:rsidRPr="00353AEE" w:rsidDel="00A475A8">
          <w:rPr>
            <w:color w:val="000000" w:themeColor="text1"/>
          </w:rPr>
          <w:delText xml:space="preserve">eq. </w:delText>
        </w:r>
      </w:del>
      <w:del w:id="695" w:author="ms699852" w:date="2018-05-11T11:35:00Z">
        <w:r w:rsidR="0037617F" w:rsidRPr="00353AEE" w:rsidDel="00B4372A">
          <w:rPr>
            <w:color w:val="000000" w:themeColor="text1"/>
          </w:rPr>
          <w:delText>5</w:delText>
        </w:r>
        <w:r w:rsidR="005B3AFC" w:rsidRPr="00353AEE" w:rsidDel="00B4372A">
          <w:rPr>
            <w:color w:val="CC00CC"/>
          </w:rPr>
          <w:delText xml:space="preserve"> </w:delText>
        </w:r>
      </w:del>
      <w:del w:id="696" w:author="ms699852" w:date="2018-05-11T11:51:00Z">
        <w:r w:rsidR="005B3AFC" w:rsidRPr="00353AEE" w:rsidDel="00A475A8">
          <w:rPr>
            <w:color w:val="000000" w:themeColor="text1"/>
          </w:rPr>
          <w:delText>for the bounding box background plane, described by its upper left and lower right corner.</w:delText>
        </w:r>
      </w:del>
    </w:p>
    <w:p w:rsidR="00924BB2" w:rsidRDefault="00924BB2">
      <w:pPr>
        <w:pStyle w:val="PRec-MainText"/>
        <w:rPr>
          <w:del w:id="697" w:author="ms699852" w:date="2018-05-11T23:13:00Z"/>
        </w:rPr>
        <w:pPrChange w:id="698" w:author="ms699852" w:date="2018-05-11T23:13:00Z">
          <w:pPr>
            <w:pStyle w:val="Text"/>
            <w:ind w:firstLine="0"/>
          </w:pPr>
        </w:pPrChange>
      </w:pPr>
    </w:p>
    <w:p w:rsidR="00924BB2" w:rsidRDefault="003D37B6">
      <w:pPr>
        <w:pStyle w:val="PRec-MainText"/>
        <w:rPr>
          <w:del w:id="699" w:author="ms699852" w:date="2018-05-11T12:39:00Z"/>
          <w:sz w:val="16"/>
          <w:szCs w:val="16"/>
        </w:rPr>
        <w:pPrChange w:id="700" w:author="ms699852" w:date="2018-05-11T23:13:00Z">
          <w:pPr>
            <w:pStyle w:val="Text"/>
            <w:ind w:firstLine="0"/>
          </w:pPr>
        </w:pPrChange>
      </w:pPr>
      <m:oMath>
        <m:sSub>
          <m:sSubPr>
            <m:ctrlPr>
              <w:del w:id="701" w:author="ms699852" w:date="2018-05-11T12:37:00Z">
                <w:rPr>
                  <w:rFonts w:ascii="Cambria Math" w:hAnsi="Cambria Math"/>
                  <w:sz w:val="16"/>
                  <w:szCs w:val="16"/>
                </w:rPr>
              </w:del>
            </m:ctrlPr>
          </m:sSubPr>
          <m:e>
            <m:acc>
              <m:accPr>
                <m:chr m:val="⃗"/>
                <m:ctrlPr>
                  <w:del w:id="702" w:author="ms699852" w:date="2018-05-11T12:37:00Z">
                    <w:rPr>
                      <w:rFonts w:ascii="Cambria Math" w:hAnsi="Cambria Math"/>
                      <w:sz w:val="16"/>
                      <w:szCs w:val="16"/>
                    </w:rPr>
                  </w:del>
                </m:ctrlPr>
              </m:accPr>
              <m:e>
                <w:del w:id="703" w:author="ms699852" w:date="2018-05-11T12:36:00Z">
                  <m:r>
                    <m:rPr>
                      <m:sty m:val="p"/>
                    </m:rPr>
                    <w:rPr>
                      <w:rFonts w:ascii="Cambria Math" w:hAnsi="Cambria Math"/>
                      <w:sz w:val="16"/>
                      <w:szCs w:val="16"/>
                      <w:rPrChange w:id="704" w:author="ms699852" w:date="2018-05-11T12:39:00Z">
                        <w:rPr>
                          <w:rFonts w:ascii="Cambria Math" w:hAnsi="Cambria Math"/>
                        </w:rPr>
                      </w:rPrChange>
                    </w:rPr>
                    <m:t>X</m:t>
                  </m:r>
                </w:del>
              </m:e>
            </m:acc>
          </m:e>
          <m:sub>
            <m:sSub>
              <m:sSubPr>
                <m:ctrlPr>
                  <w:del w:id="705" w:author="ms699852" w:date="2018-05-11T12:37:00Z">
                    <w:rPr>
                      <w:rFonts w:ascii="Cambria Math" w:hAnsi="Cambria Math"/>
                      <w:sz w:val="16"/>
                      <w:szCs w:val="16"/>
                    </w:rPr>
                  </w:del>
                </m:ctrlPr>
              </m:sSubPr>
              <m:e>
                <w:del w:id="706" w:author="ms699852" w:date="2018-05-11T12:37:00Z">
                  <m:r>
                    <m:rPr>
                      <m:sty m:val="p"/>
                    </m:rPr>
                    <w:rPr>
                      <w:rFonts w:ascii="Cambria Math" w:hAnsi="Cambria Math"/>
                      <w:sz w:val="16"/>
                      <w:szCs w:val="16"/>
                      <w:rPrChange w:id="707" w:author="ms699852" w:date="2018-05-11T12:39:00Z">
                        <w:rPr>
                          <w:rFonts w:ascii="Cambria Math" w:hAnsi="Cambria Math"/>
                        </w:rPr>
                      </w:rPrChange>
                    </w:rPr>
                    <m:t>b</m:t>
                  </m:r>
                </w:del>
              </m:e>
              <m:sub>
                <w:del w:id="708" w:author="ms699852" w:date="2018-05-11T12:37:00Z">
                  <m:r>
                    <m:rPr>
                      <m:sty m:val="p"/>
                    </m:rPr>
                    <w:rPr>
                      <w:rFonts w:ascii="Cambria Math" w:hAnsi="Cambria Math"/>
                      <w:sz w:val="16"/>
                      <w:szCs w:val="16"/>
                      <w:rPrChange w:id="709" w:author="ms699852" w:date="2018-05-11T12:39:00Z">
                        <w:rPr>
                          <w:rFonts w:ascii="Cambria Math" w:hAnsi="Cambria Math"/>
                        </w:rPr>
                      </w:rPrChange>
                    </w:rPr>
                    <m:t>UL</m:t>
                  </m:r>
                </w:del>
              </m:sub>
            </m:sSub>
          </m:sub>
        </m:sSub>
        <w:del w:id="710" w:author="ms699852" w:date="2018-05-11T23:12:00Z">
          <m:r>
            <m:rPr>
              <m:sty m:val="p"/>
            </m:rPr>
            <w:rPr>
              <w:rFonts w:ascii="Cambria Math" w:hAnsi="Cambria Math"/>
              <w:sz w:val="16"/>
              <w:szCs w:val="16"/>
              <w:rPrChange w:id="711" w:author="ms699852" w:date="2018-05-11T12:39:00Z">
                <w:rPr>
                  <w:rFonts w:ascii="Cambria Math" w:hAnsi="Cambria Math"/>
                </w:rPr>
              </w:rPrChange>
            </w:rPr>
            <m:t xml:space="preserve">= </m:t>
          </m:r>
        </w:del>
        <m:d>
          <m:dPr>
            <m:ctrlPr>
              <w:del w:id="712" w:author="ms699852" w:date="2018-05-11T23:12:00Z">
                <w:rPr>
                  <w:rFonts w:ascii="Cambria Math" w:hAnsi="Cambria Math"/>
                  <w:sz w:val="16"/>
                  <w:szCs w:val="16"/>
                </w:rPr>
              </w:del>
            </m:ctrlPr>
          </m:dPr>
          <m:e>
            <m:m>
              <m:mPr>
                <m:mcs>
                  <m:mc>
                    <m:mcPr>
                      <m:count m:val="1"/>
                      <m:mcJc m:val="center"/>
                    </m:mcPr>
                  </m:mc>
                </m:mcs>
                <m:ctrlPr>
                  <w:del w:id="713" w:author="ms699852" w:date="2018-05-11T23:12:00Z">
                    <w:rPr>
                      <w:rFonts w:ascii="Cambria Math" w:hAnsi="Cambria Math"/>
                      <w:sz w:val="16"/>
                      <w:szCs w:val="16"/>
                    </w:rPr>
                  </w:del>
                </m:ctrlPr>
              </m:mPr>
              <m:mr>
                <m:e>
                  <w:del w:id="714" w:author="ms699852" w:date="2018-05-11T23:12:00Z">
                    <m:r>
                      <m:rPr>
                        <m:sty m:val="p"/>
                      </m:rPr>
                      <w:rPr>
                        <w:rFonts w:ascii="Cambria Math" w:hAnsi="Cambria Math"/>
                        <w:sz w:val="16"/>
                        <w:szCs w:val="16"/>
                        <w:rPrChange w:id="715" w:author="ms699852" w:date="2018-05-11T12:39:00Z">
                          <w:rPr>
                            <w:rFonts w:ascii="Cambria Math" w:hAnsi="Cambria Math"/>
                          </w:rPr>
                        </w:rPrChange>
                      </w:rPr>
                      <m:t>-r-d</m:t>
                    </m:r>
                  </w:del>
                  <m:func>
                    <m:funcPr>
                      <m:ctrlPr>
                        <w:del w:id="716" w:author="ms699852" w:date="2018-05-11T23:12:00Z">
                          <w:rPr>
                            <w:rFonts w:ascii="Cambria Math" w:hAnsi="Cambria Math"/>
                            <w:sz w:val="16"/>
                            <w:szCs w:val="16"/>
                          </w:rPr>
                        </w:del>
                      </m:ctrlPr>
                    </m:funcPr>
                    <m:fName>
                      <w:del w:id="717" w:author="ms699852" w:date="2018-05-11T23:12:00Z">
                        <m:r>
                          <m:rPr>
                            <m:sty m:val="p"/>
                          </m:rPr>
                          <w:rPr>
                            <w:rFonts w:ascii="Cambria Math" w:hAnsi="Cambria Math"/>
                            <w:sz w:val="16"/>
                            <w:szCs w:val="16"/>
                            <w:rPrChange w:id="718" w:author="ms699852" w:date="2018-05-11T12:39:00Z">
                              <w:rPr>
                                <w:rFonts w:ascii="Cambria Math" w:hAnsi="Cambria Math"/>
                              </w:rPr>
                            </w:rPrChange>
                          </w:rPr>
                          <m:t>tan</m:t>
                        </m:r>
                      </w:del>
                    </m:fName>
                    <m:e>
                      <w:del w:id="719" w:author="ms699852" w:date="2018-05-11T23:12:00Z">
                        <m:r>
                          <m:rPr>
                            <m:sty m:val="p"/>
                          </m:rPr>
                          <w:rPr>
                            <w:rFonts w:ascii="Cambria Math" w:hAnsi="Cambria Math"/>
                            <w:sz w:val="16"/>
                            <w:szCs w:val="16"/>
                            <w:rPrChange w:id="720" w:author="ms699852" w:date="2018-05-11T12:39:00Z">
                              <w:rPr>
                                <w:rFonts w:ascii="Cambria Math" w:hAnsi="Cambria Math"/>
                              </w:rPr>
                            </w:rPrChange>
                          </w:rPr>
                          <m:t>H</m:t>
                        </m:r>
                      </w:del>
                    </m:e>
                  </m:func>
                </m:e>
              </m:mr>
              <m:mr>
                <m:e>
                  <w:del w:id="721" w:author="ms699852" w:date="2018-05-11T23:12:00Z">
                    <m:r>
                      <m:rPr>
                        <m:sty m:val="p"/>
                      </m:rPr>
                      <w:rPr>
                        <w:rFonts w:ascii="Cambria Math" w:hAnsi="Cambria Math"/>
                        <w:sz w:val="16"/>
                        <w:szCs w:val="16"/>
                        <w:rPrChange w:id="722" w:author="ms699852" w:date="2018-05-11T12:39:00Z">
                          <w:rPr>
                            <w:rFonts w:ascii="Cambria Math" w:hAnsi="Cambria Math"/>
                          </w:rPr>
                        </w:rPrChange>
                      </w:rPr>
                      <m:t>d</m:t>
                    </m:r>
                  </w:del>
                </m:e>
              </m:mr>
              <m:mr>
                <m:e>
                  <w:del w:id="723" w:author="ms699852" w:date="2018-05-11T23:12:00Z">
                    <m:r>
                      <m:rPr>
                        <m:sty m:val="p"/>
                      </m:rPr>
                      <w:rPr>
                        <w:rFonts w:ascii="Cambria Math" w:hAnsi="Cambria Math"/>
                        <w:sz w:val="16"/>
                        <w:szCs w:val="16"/>
                        <w:rPrChange w:id="724" w:author="ms699852" w:date="2018-05-11T12:39:00Z">
                          <w:rPr>
                            <w:rFonts w:ascii="Cambria Math" w:hAnsi="Cambria Math"/>
                          </w:rPr>
                        </w:rPrChange>
                      </w:rPr>
                      <m:t>dh+d</m:t>
                    </m:r>
                  </w:del>
                  <m:func>
                    <m:funcPr>
                      <m:ctrlPr>
                        <w:del w:id="725" w:author="ms699852" w:date="2018-05-11T23:12:00Z">
                          <w:rPr>
                            <w:rFonts w:ascii="Cambria Math" w:hAnsi="Cambria Math"/>
                            <w:sz w:val="16"/>
                            <w:szCs w:val="16"/>
                          </w:rPr>
                        </w:del>
                      </m:ctrlPr>
                    </m:funcPr>
                    <m:fName>
                      <w:del w:id="726" w:author="ms699852" w:date="2018-05-11T23:12:00Z">
                        <m:r>
                          <m:rPr>
                            <m:sty m:val="p"/>
                          </m:rPr>
                          <w:rPr>
                            <w:rFonts w:ascii="Cambria Math" w:hAnsi="Cambria Math"/>
                            <w:sz w:val="16"/>
                            <w:szCs w:val="16"/>
                            <w:rPrChange w:id="727" w:author="ms699852" w:date="2018-05-11T12:39:00Z">
                              <w:rPr>
                                <w:rFonts w:ascii="Cambria Math" w:hAnsi="Cambria Math"/>
                              </w:rPr>
                            </w:rPrChange>
                          </w:rPr>
                          <m:t>tan</m:t>
                        </m:r>
                      </w:del>
                    </m:fName>
                    <m:e>
                      <w:del w:id="728" w:author="ms699852" w:date="2018-05-11T23:12:00Z">
                        <m:r>
                          <m:rPr>
                            <m:sty m:val="p"/>
                          </m:rPr>
                          <w:rPr>
                            <w:rFonts w:ascii="Cambria Math" w:hAnsi="Cambria Math"/>
                            <w:sz w:val="16"/>
                            <w:szCs w:val="16"/>
                            <w:rPrChange w:id="729" w:author="ms699852" w:date="2018-05-11T12:39:00Z">
                              <w:rPr>
                                <w:rFonts w:ascii="Cambria Math" w:hAnsi="Cambria Math"/>
                              </w:rPr>
                            </w:rPrChange>
                          </w:rPr>
                          <m:t>V</m:t>
                        </m:r>
                      </w:del>
                    </m:e>
                  </m:func>
                </m:e>
              </m:mr>
            </m:m>
          </m:e>
        </m:d>
      </m:oMath>
      <w:del w:id="730" w:author="ms699852" w:date="2018-05-11T12:39:00Z">
        <w:r w:rsidRPr="003D37B6">
          <w:rPr>
            <w:sz w:val="16"/>
            <w:szCs w:val="16"/>
            <w:rPrChange w:id="731" w:author="ms699852" w:date="2018-05-11T12:39:00Z">
              <w:rPr/>
            </w:rPrChange>
          </w:rPr>
          <w:delText>,</w:delText>
        </w:r>
      </w:del>
      <w:del w:id="732" w:author="ms699852" w:date="2018-05-11T23:12:00Z">
        <w:r w:rsidRPr="003D37B6">
          <w:rPr>
            <w:sz w:val="16"/>
            <w:szCs w:val="16"/>
            <w:rPrChange w:id="733" w:author="ms699852" w:date="2018-05-11T12:39:00Z">
              <w:rPr/>
            </w:rPrChange>
          </w:rPr>
          <w:delText xml:space="preserve">  </w:delText>
        </w:r>
      </w:del>
      <m:oMath>
        <m:sSub>
          <m:sSubPr>
            <m:ctrlPr>
              <w:del w:id="734" w:author="ms699852" w:date="2018-05-11T12:37:00Z">
                <w:rPr>
                  <w:rFonts w:ascii="Cambria Math" w:hAnsi="Cambria Math"/>
                  <w:sz w:val="16"/>
                  <w:szCs w:val="16"/>
                </w:rPr>
              </w:del>
            </m:ctrlPr>
          </m:sSubPr>
          <m:e>
            <m:acc>
              <m:accPr>
                <m:chr m:val="⃗"/>
                <m:ctrlPr>
                  <w:del w:id="735" w:author="ms699852" w:date="2018-05-11T12:37:00Z">
                    <w:rPr>
                      <w:rFonts w:ascii="Cambria Math" w:hAnsi="Cambria Math"/>
                      <w:sz w:val="16"/>
                      <w:szCs w:val="16"/>
                    </w:rPr>
                  </w:del>
                </m:ctrlPr>
              </m:accPr>
              <m:e>
                <w:del w:id="736" w:author="ms699852" w:date="2018-05-11T12:37:00Z">
                  <m:r>
                    <m:rPr>
                      <m:sty m:val="p"/>
                    </m:rPr>
                    <w:rPr>
                      <w:rFonts w:ascii="Cambria Math" w:hAnsi="Cambria Math"/>
                      <w:sz w:val="16"/>
                      <w:szCs w:val="16"/>
                      <w:rPrChange w:id="737" w:author="ms699852" w:date="2018-05-11T12:39:00Z">
                        <w:rPr>
                          <w:rFonts w:ascii="Cambria Math" w:hAnsi="Cambria Math"/>
                        </w:rPr>
                      </w:rPrChange>
                    </w:rPr>
                    <m:t>X</m:t>
                  </m:r>
                </w:del>
              </m:e>
            </m:acc>
          </m:e>
          <m:sub>
            <m:sSub>
              <m:sSubPr>
                <m:ctrlPr>
                  <w:del w:id="738" w:author="ms699852" w:date="2018-05-11T12:37:00Z">
                    <w:rPr>
                      <w:rFonts w:ascii="Cambria Math" w:hAnsi="Cambria Math"/>
                      <w:sz w:val="16"/>
                      <w:szCs w:val="16"/>
                    </w:rPr>
                  </w:del>
                </m:ctrlPr>
              </m:sSubPr>
              <m:e>
                <w:del w:id="739" w:author="ms699852" w:date="2018-05-11T12:37:00Z">
                  <m:r>
                    <m:rPr>
                      <m:sty m:val="p"/>
                    </m:rPr>
                    <w:rPr>
                      <w:rFonts w:ascii="Cambria Math" w:hAnsi="Cambria Math"/>
                      <w:sz w:val="16"/>
                      <w:szCs w:val="16"/>
                      <w:rPrChange w:id="740" w:author="ms699852" w:date="2018-05-11T12:39:00Z">
                        <w:rPr>
                          <w:rFonts w:ascii="Cambria Math" w:hAnsi="Cambria Math"/>
                        </w:rPr>
                      </w:rPrChange>
                    </w:rPr>
                    <m:t>b</m:t>
                  </m:r>
                </w:del>
              </m:e>
              <m:sub>
                <w:del w:id="741" w:author="ms699852" w:date="2018-05-11T12:37:00Z">
                  <m:r>
                    <m:rPr>
                      <m:sty m:val="p"/>
                    </m:rPr>
                    <w:rPr>
                      <w:rFonts w:ascii="Cambria Math" w:hAnsi="Cambria Math"/>
                      <w:sz w:val="16"/>
                      <w:szCs w:val="16"/>
                      <w:rPrChange w:id="742" w:author="ms699852" w:date="2018-05-11T12:39:00Z">
                        <w:rPr>
                          <w:rFonts w:ascii="Cambria Math" w:hAnsi="Cambria Math"/>
                        </w:rPr>
                      </w:rPrChange>
                    </w:rPr>
                    <m:t>LR</m:t>
                  </m:r>
                </w:del>
              </m:sub>
            </m:sSub>
          </m:sub>
        </m:sSub>
        <w:del w:id="743" w:author="ms699852" w:date="2018-05-11T23:12:00Z">
          <m:r>
            <m:rPr>
              <m:sty m:val="p"/>
            </m:rPr>
            <w:rPr>
              <w:rFonts w:ascii="Cambria Math" w:hAnsi="Cambria Math"/>
              <w:sz w:val="16"/>
              <w:szCs w:val="16"/>
              <w:rPrChange w:id="744" w:author="ms699852" w:date="2018-05-11T12:39:00Z">
                <w:rPr>
                  <w:rFonts w:ascii="Cambria Math" w:hAnsi="Cambria Math"/>
                </w:rPr>
              </w:rPrChange>
            </w:rPr>
            <m:t xml:space="preserve">= </m:t>
          </m:r>
        </w:del>
        <m:d>
          <m:dPr>
            <m:ctrlPr>
              <w:del w:id="745" w:author="ms699852" w:date="2018-05-11T23:12:00Z">
                <w:rPr>
                  <w:rFonts w:ascii="Cambria Math" w:hAnsi="Cambria Math"/>
                  <w:sz w:val="16"/>
                  <w:szCs w:val="16"/>
                </w:rPr>
              </w:del>
            </m:ctrlPr>
          </m:dPr>
          <m:e>
            <m:m>
              <m:mPr>
                <m:mcs>
                  <m:mc>
                    <m:mcPr>
                      <m:count m:val="1"/>
                      <m:mcJc m:val="center"/>
                    </m:mcPr>
                  </m:mc>
                </m:mcs>
                <m:ctrlPr>
                  <w:del w:id="746" w:author="ms699852" w:date="2018-05-11T23:12:00Z">
                    <w:rPr>
                      <w:rFonts w:ascii="Cambria Math" w:hAnsi="Cambria Math"/>
                      <w:sz w:val="16"/>
                      <w:szCs w:val="16"/>
                    </w:rPr>
                  </w:del>
                </m:ctrlPr>
              </m:mPr>
              <m:mr>
                <m:e>
                  <w:del w:id="747" w:author="ms699852" w:date="2018-05-11T23:12:00Z">
                    <m:r>
                      <m:rPr>
                        <m:sty m:val="p"/>
                      </m:rPr>
                      <w:rPr>
                        <w:rFonts w:ascii="Cambria Math" w:hAnsi="Cambria Math"/>
                        <w:sz w:val="16"/>
                        <w:szCs w:val="16"/>
                        <w:rPrChange w:id="748" w:author="ms699852" w:date="2018-05-11T12:39:00Z">
                          <w:rPr>
                            <w:rFonts w:ascii="Cambria Math" w:hAnsi="Cambria Math"/>
                          </w:rPr>
                        </w:rPrChange>
                      </w:rPr>
                      <m:t>r+d</m:t>
                    </m:r>
                  </w:del>
                  <m:func>
                    <m:funcPr>
                      <m:ctrlPr>
                        <w:del w:id="749" w:author="ms699852" w:date="2018-05-11T23:12:00Z">
                          <w:rPr>
                            <w:rFonts w:ascii="Cambria Math" w:hAnsi="Cambria Math"/>
                            <w:sz w:val="16"/>
                            <w:szCs w:val="16"/>
                          </w:rPr>
                        </w:del>
                      </m:ctrlPr>
                    </m:funcPr>
                    <m:fName>
                      <w:del w:id="750" w:author="ms699852" w:date="2018-05-11T23:12:00Z">
                        <m:r>
                          <m:rPr>
                            <m:sty m:val="p"/>
                          </m:rPr>
                          <w:rPr>
                            <w:rFonts w:ascii="Cambria Math" w:hAnsi="Cambria Math"/>
                            <w:sz w:val="16"/>
                            <w:szCs w:val="16"/>
                            <w:rPrChange w:id="751" w:author="ms699852" w:date="2018-05-11T12:39:00Z">
                              <w:rPr>
                                <w:rFonts w:ascii="Cambria Math" w:hAnsi="Cambria Math"/>
                              </w:rPr>
                            </w:rPrChange>
                          </w:rPr>
                          <m:t>tan</m:t>
                        </m:r>
                      </w:del>
                    </m:fName>
                    <m:e>
                      <w:del w:id="752" w:author="ms699852" w:date="2018-05-11T23:12:00Z">
                        <m:r>
                          <m:rPr>
                            <m:sty m:val="p"/>
                          </m:rPr>
                          <w:rPr>
                            <w:rFonts w:ascii="Cambria Math" w:hAnsi="Cambria Math"/>
                            <w:sz w:val="16"/>
                            <w:szCs w:val="16"/>
                            <w:rPrChange w:id="753" w:author="ms699852" w:date="2018-05-11T12:39:00Z">
                              <w:rPr>
                                <w:rFonts w:ascii="Cambria Math" w:hAnsi="Cambria Math"/>
                              </w:rPr>
                            </w:rPrChange>
                          </w:rPr>
                          <m:t>H</m:t>
                        </m:r>
                      </w:del>
                    </m:e>
                  </m:func>
                </m:e>
              </m:mr>
              <m:mr>
                <m:e>
                  <w:del w:id="754" w:author="ms699852" w:date="2018-05-11T23:12:00Z">
                    <m:r>
                      <m:rPr>
                        <m:sty m:val="p"/>
                      </m:rPr>
                      <w:rPr>
                        <w:rFonts w:ascii="Cambria Math" w:hAnsi="Cambria Math"/>
                        <w:sz w:val="16"/>
                        <w:szCs w:val="16"/>
                        <w:rPrChange w:id="755" w:author="ms699852" w:date="2018-05-11T12:39:00Z">
                          <w:rPr>
                            <w:rFonts w:ascii="Cambria Math" w:hAnsi="Cambria Math"/>
                          </w:rPr>
                        </w:rPrChange>
                      </w:rPr>
                      <m:t>d</m:t>
                    </m:r>
                  </w:del>
                </m:e>
              </m:mr>
              <m:mr>
                <m:e>
                  <w:del w:id="756" w:author="ms699852" w:date="2018-05-11T23:12:00Z">
                    <m:r>
                      <m:rPr>
                        <m:sty m:val="p"/>
                      </m:rPr>
                      <w:rPr>
                        <w:rFonts w:ascii="Cambria Math" w:hAnsi="Cambria Math"/>
                        <w:sz w:val="16"/>
                        <w:szCs w:val="16"/>
                        <w:rPrChange w:id="757" w:author="ms699852" w:date="2018-05-11T12:39:00Z">
                          <w:rPr>
                            <w:rFonts w:ascii="Cambria Math" w:hAnsi="Cambria Math"/>
                          </w:rPr>
                        </w:rPrChange>
                      </w:rPr>
                      <m:t>-dh-d</m:t>
                    </m:r>
                  </w:del>
                  <m:func>
                    <m:funcPr>
                      <m:ctrlPr>
                        <w:del w:id="758" w:author="ms699852" w:date="2018-05-11T23:12:00Z">
                          <w:rPr>
                            <w:rFonts w:ascii="Cambria Math" w:hAnsi="Cambria Math"/>
                            <w:sz w:val="16"/>
                            <w:szCs w:val="16"/>
                          </w:rPr>
                        </w:del>
                      </m:ctrlPr>
                    </m:funcPr>
                    <m:fName>
                      <w:del w:id="759" w:author="ms699852" w:date="2018-05-11T23:12:00Z">
                        <m:r>
                          <m:rPr>
                            <m:sty m:val="p"/>
                          </m:rPr>
                          <w:rPr>
                            <w:rFonts w:ascii="Cambria Math" w:hAnsi="Cambria Math"/>
                            <w:sz w:val="16"/>
                            <w:szCs w:val="16"/>
                            <w:rPrChange w:id="760" w:author="ms699852" w:date="2018-05-11T12:39:00Z">
                              <w:rPr>
                                <w:rFonts w:ascii="Cambria Math" w:hAnsi="Cambria Math"/>
                              </w:rPr>
                            </w:rPrChange>
                          </w:rPr>
                          <m:t>tan</m:t>
                        </m:r>
                      </w:del>
                    </m:fName>
                    <m:e>
                      <w:del w:id="761" w:author="ms699852" w:date="2018-05-11T23:12:00Z">
                        <m:r>
                          <m:rPr>
                            <m:sty m:val="p"/>
                          </m:rPr>
                          <w:rPr>
                            <w:rFonts w:ascii="Cambria Math" w:hAnsi="Cambria Math"/>
                            <w:sz w:val="16"/>
                            <w:szCs w:val="16"/>
                            <w:rPrChange w:id="762" w:author="ms699852" w:date="2018-05-11T12:39:00Z">
                              <w:rPr>
                                <w:rFonts w:ascii="Cambria Math" w:hAnsi="Cambria Math"/>
                              </w:rPr>
                            </w:rPrChange>
                          </w:rPr>
                          <m:t>V</m:t>
                        </m:r>
                      </w:del>
                    </m:e>
                  </m:func>
                </m:e>
              </m:mr>
            </m:m>
          </m:e>
        </m:d>
      </m:oMath>
    </w:p>
    <w:p w:rsidR="00924BB2" w:rsidRDefault="00EE74BB">
      <w:pPr>
        <w:pStyle w:val="PRec-MainText"/>
        <w:rPr>
          <w:del w:id="763" w:author="ms699852" w:date="2018-05-11T11:52:00Z"/>
          <w:szCs w:val="16"/>
        </w:rPr>
        <w:pPrChange w:id="764" w:author="ms699852" w:date="2018-05-11T23:13:00Z">
          <w:pPr>
            <w:pStyle w:val="PRec-MainText"/>
            <w:jc w:val="right"/>
          </w:pPr>
        </w:pPrChange>
      </w:pPr>
      <w:del w:id="765" w:author="ms699852" w:date="2018-05-11T23:12:00Z">
        <w:r w:rsidRPr="00A54125" w:rsidDel="00BE464E">
          <w:rPr>
            <w:szCs w:val="16"/>
          </w:rPr>
          <w:delText>(</w:delText>
        </w:r>
      </w:del>
      <w:del w:id="766" w:author="ms699852" w:date="2018-05-11T11:35:00Z">
        <w:r w:rsidR="0037617F" w:rsidRPr="00A54125" w:rsidDel="00B4372A">
          <w:rPr>
            <w:szCs w:val="16"/>
          </w:rPr>
          <w:delText>5</w:delText>
        </w:r>
      </w:del>
      <w:del w:id="767" w:author="ms699852" w:date="2018-05-11T23:12:00Z">
        <w:r w:rsidRPr="00A54125" w:rsidDel="00BE464E">
          <w:rPr>
            <w:szCs w:val="16"/>
          </w:rPr>
          <w:delText>)</w:delText>
        </w:r>
      </w:del>
    </w:p>
    <w:p w:rsidR="00924BB2" w:rsidRDefault="00924BB2">
      <w:pPr>
        <w:pStyle w:val="PRec-MainText"/>
        <w:rPr>
          <w:del w:id="768" w:author="ms699852" w:date="2018-05-11T23:13:00Z"/>
        </w:rPr>
        <w:pPrChange w:id="769" w:author="ms699852" w:date="2018-05-11T23:13:00Z">
          <w:pPr>
            <w:pStyle w:val="Text"/>
            <w:ind w:firstLine="0"/>
          </w:pPr>
        </w:pPrChange>
      </w:pPr>
    </w:p>
    <w:p w:rsidR="005F3C02" w:rsidRPr="00353AEE" w:rsidDel="00A475A8" w:rsidRDefault="00A475A8" w:rsidP="004327C9">
      <w:pPr>
        <w:pStyle w:val="PRec-MainText"/>
        <w:ind w:firstLine="0"/>
        <w:pPrChange w:id="770" w:author="Greenich Viper" w:date="2018-05-12T19:18:00Z">
          <w:pPr>
            <w:pStyle w:val="PRec-MainText"/>
          </w:pPr>
        </w:pPrChange>
      </w:pPr>
      <w:ins w:id="771" w:author="ms699852" w:date="2018-05-11T11:52:00Z">
        <w:del w:id="772" w:author="Greenich Viper" w:date="2018-05-12T19:18:00Z">
          <w:r w:rsidDel="004327C9">
            <w:delText xml:space="preserve">c) </w:delText>
          </w:r>
        </w:del>
      </w:ins>
      <w:moveFromRangeStart w:id="773" w:author="ms699852" w:date="2018-05-11T11:52:00Z" w:name="move513802859"/>
      <w:moveFrom w:id="774" w:author="ms699852" w:date="2018-05-11T11:52:00Z">
        <w:r w:rsidR="005B3AFC" w:rsidRPr="00353AEE" w:rsidDel="00A475A8">
          <w:t xml:space="preserve">The </w:t>
        </w:r>
        <w:r w:rsidR="006F1468" w:rsidRPr="00353AEE" w:rsidDel="00A475A8">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rsidDel="00A475A8">
          <w:t>. Because of pyramid frustum, we subsequently eliminate points outside the near- and far clipping plane.</w:t>
        </w:r>
      </w:moveFrom>
    </w:p>
    <w:moveFromRangeEnd w:id="773"/>
    <w:p w:rsidR="006F1468" w:rsidRPr="00353AEE" w:rsidRDefault="004327C9" w:rsidP="004B1B4D">
      <w:pPr>
        <w:pStyle w:val="PRec-Heading2"/>
      </w:pPr>
      <w:ins w:id="775" w:author="Greenich Viper" w:date="2018-05-12T19:18:00Z">
        <w:r>
          <w:t xml:space="preserve">c) </w:t>
        </w:r>
      </w:ins>
      <w:r w:rsidR="006F1468" w:rsidRPr="00353AEE">
        <w:t>Pyramid approach for depth filtering</w:t>
      </w:r>
    </w:p>
    <w:p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w:t>
      </w:r>
      <w:del w:id="776" w:author="ms699852" w:date="2018-05-11T22:13:00Z">
        <w:r w:rsidRPr="00353AEE" w:rsidDel="005006C5">
          <w:delText>more than one</w:delText>
        </w:r>
      </w:del>
      <w:ins w:id="777" w:author="ms699852" w:date="2018-05-11T22:13:00Z">
        <w:r w:rsidR="005006C5">
          <w:t>multiple</w:t>
        </w:r>
      </w:ins>
      <w:r w:rsidRPr="00353AEE">
        <w:t xml:space="preserve"> 3D object points correspond</w:t>
      </w:r>
      <w:del w:id="778" w:author="ms699852" w:date="2018-05-11T22:13:00Z">
        <w:r w:rsidRPr="00353AEE" w:rsidDel="005006C5">
          <w:delText>s</w:delText>
        </w:r>
      </w:del>
      <w:r w:rsidRPr="00353AEE">
        <w:t xml:space="preserve"> to the same image pixel. Due to inhomogeneous </w:t>
      </w:r>
      <w:r w:rsidR="004C6772" w:rsidRPr="00353AEE">
        <w:t xml:space="preserve">image </w:t>
      </w:r>
      <w:r w:rsidRPr="00353AEE">
        <w:t>coordinates</w:t>
      </w:r>
      <w:ins w:id="779" w:author="ms699852" w:date="2018-05-11T22:14:00Z">
        <w:r w:rsidR="005006C5">
          <w:t>,</w:t>
        </w:r>
      </w:ins>
      <w:r w:rsidRPr="00353AEE">
        <w:t xml:space="preserve"> it is not possible to </w:t>
      </w:r>
      <w:del w:id="780" w:author="ms699852" w:date="2018-05-11T22:14:00Z">
        <w:r w:rsidRPr="00353AEE" w:rsidDel="005006C5">
          <w:delText xml:space="preserve">figure </w:delText>
        </w:r>
      </w:del>
      <w:ins w:id="781" w:author="ms699852" w:date="2018-05-11T22:14:00Z">
        <w:r w:rsidR="005006C5">
          <w:t>resolve point</w:t>
        </w:r>
        <w:r w:rsidR="005006C5" w:rsidRPr="00353AEE">
          <w:t xml:space="preserve"> </w:t>
        </w:r>
        <w:r w:rsidR="005006C5">
          <w:t xml:space="preserve">visibility and occlusions </w:t>
        </w:r>
        <w:r w:rsidR="005006C5" w:rsidRPr="004327C9">
          <w:rPr>
            <w:i/>
            <w:rPrChange w:id="782" w:author="Greenich Viper" w:date="2018-05-12T19:20:00Z">
              <w:rPr/>
            </w:rPrChange>
          </w:rPr>
          <w:t xml:space="preserve">a </w:t>
        </w:r>
        <w:proofErr w:type="spellStart"/>
        <w:r w:rsidR="005006C5" w:rsidRPr="004327C9">
          <w:rPr>
            <w:i/>
            <w:rPrChange w:id="783" w:author="Greenich Viper" w:date="2018-05-12T19:20:00Z">
              <w:rPr/>
            </w:rPrChange>
          </w:rPr>
          <w:t>posteori</w:t>
        </w:r>
      </w:ins>
      <w:proofErr w:type="spellEnd"/>
      <w:del w:id="784" w:author="ms699852" w:date="2018-05-11T22:15:00Z">
        <w:r w:rsidRPr="00353AEE" w:rsidDel="005006C5">
          <w:delText>out afterwards which points are in foreground compared to the camera distances and which ones are behind and thus not visible</w:delText>
        </w:r>
      </w:del>
      <w:r w:rsidRPr="00353AEE">
        <w:t xml:space="preserve">. This problem can </w:t>
      </w:r>
      <w:del w:id="785" w:author="ms699852" w:date="2018-05-11T22:15:00Z">
        <w:r w:rsidRPr="00353AEE" w:rsidDel="005006C5">
          <w:delText xml:space="preserve">easily </w:delText>
        </w:r>
      </w:del>
      <w:r w:rsidRPr="00353AEE">
        <w:t>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proofErr w:type="spellStart"/>
      <w:r w:rsidRPr="00353AEE">
        <w:t>SfM</w:t>
      </w:r>
      <w:proofErr w:type="spellEnd"/>
      <w:r w:rsidRPr="00353AEE">
        <w:t xml:space="preserve"> when having homoge</w:t>
      </w:r>
      <w:r w:rsidR="00A45FD9" w:rsidRPr="00353AEE">
        <w:t xml:space="preserve">neous surfaces) or small </w:t>
      </w:r>
      <w:r w:rsidR="00D82E3E" w:rsidRPr="00353AEE">
        <w:t>arches</w:t>
      </w:r>
      <w:r w:rsidRPr="00353AEE">
        <w:t xml:space="preserve">. </w:t>
      </w:r>
    </w:p>
    <w:p w:rsidR="006F1468" w:rsidRDefault="006F1468" w:rsidP="004B1B4D">
      <w:pPr>
        <w:pStyle w:val="PRec-MainText"/>
        <w:rPr>
          <w:ins w:id="786" w:author="ms699852" w:date="2018-05-11T23:13:00Z"/>
        </w:rPr>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w:t>
      </w:r>
      <w:ins w:id="787" w:author="ms699852" w:date="2018-05-11T22:16:00Z">
        <w:r w:rsidR="005006C5">
          <w:rPr>
            <w:rStyle w:val="PRec-MainTextZchn"/>
          </w:rPr>
          <w:t>f</w:t>
        </w:r>
      </w:ins>
      <w:del w:id="788" w:author="ms699852" w:date="2018-05-11T22:16:00Z">
        <w:r w:rsidRPr="00353AEE" w:rsidDel="005006C5">
          <w:rPr>
            <w:rStyle w:val="PRec-MainTextZchn"/>
          </w:rPr>
          <w:delText>ve</w:delText>
        </w:r>
      </w:del>
      <w:r w:rsidRPr="00353AEE">
        <w:rPr>
          <w:rStyle w:val="PRec-MainTextZchn"/>
        </w:rPr>
        <w:t xml:space="preser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3D37B6" w:rsidRPr="00353AEE">
        <w:fldChar w:fldCharType="begin"/>
      </w:r>
      <w:r w:rsidR="00944C7D" w:rsidRPr="00353AEE">
        <w:instrText xml:space="preserve"> REF _Ref512856604 \h </w:instrText>
      </w:r>
      <w:r w:rsidR="003D37B6" w:rsidRPr="00353AEE">
        <w:fldChar w:fldCharType="separate"/>
      </w:r>
      <w:ins w:id="789" w:author="ms699852" w:date="2018-05-11T13:08:00Z">
        <w:r w:rsidR="008508D7" w:rsidRPr="00353AEE">
          <w:t xml:space="preserve">Fig. </w:t>
        </w:r>
        <w:r w:rsidR="008508D7">
          <w:rPr>
            <w:noProof/>
          </w:rPr>
          <w:t>4</w:t>
        </w:r>
      </w:ins>
      <w:del w:id="790" w:author="ms699852" w:date="2018-05-11T09:22:00Z">
        <w:r w:rsidR="00C85B3A" w:rsidRPr="00353AEE" w:rsidDel="00C76383">
          <w:delText xml:space="preserve">Fig. </w:delText>
        </w:r>
        <w:r w:rsidR="00C85B3A" w:rsidDel="00C76383">
          <w:rPr>
            <w:noProof/>
          </w:rPr>
          <w:delText>5</w:delText>
        </w:r>
      </w:del>
      <w:r w:rsidR="003D37B6" w:rsidRPr="00353AEE">
        <w:fldChar w:fldCharType="end"/>
      </w:r>
      <w:r w:rsidR="00944C7D" w:rsidRPr="00353AEE">
        <w:t xml:space="preserve"> </w:t>
      </w:r>
      <w:r w:rsidR="00A45FD9" w:rsidRPr="00353AEE">
        <w:t>f</w:t>
      </w:r>
      <w:r w:rsidR="005B3AFC" w:rsidRPr="00353AEE">
        <w:t>or results</w:t>
      </w:r>
      <w:r w:rsidRPr="00353AEE">
        <w:t>).</w:t>
      </w:r>
    </w:p>
    <w:p w:rsidR="00924BB2" w:rsidRDefault="00924BB2">
      <w:pPr>
        <w:rPr>
          <w:ins w:id="791" w:author="ms699852" w:date="2018-05-11T12:40:00Z"/>
          <w:sz w:val="16"/>
          <w:rPrChange w:id="792" w:author="ms699852" w:date="2018-05-11T23:13:00Z">
            <w:rPr>
              <w:ins w:id="793" w:author="ms699852" w:date="2018-05-11T12:40:00Z"/>
            </w:rPr>
          </w:rPrChange>
        </w:rPr>
        <w:pPrChange w:id="794" w:author="ms699852" w:date="2018-05-11T23:13:00Z">
          <w:pPr>
            <w:pStyle w:val="PRec-MainText"/>
          </w:pPr>
        </w:pPrChange>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Change w:id="795" w:author="ms699852" w:date="2018-05-11T12:41:00Z">
          <w:tblPr>
            <w:tblStyle w:val="Tabellengitternetz"/>
            <w:tblW w:w="0" w:type="auto"/>
            <w:tblLook w:val="04A0"/>
          </w:tblPr>
        </w:tblPrChange>
      </w:tblPr>
      <w:tblGrid>
        <w:gridCol w:w="3544"/>
        <w:gridCol w:w="198"/>
        <w:gridCol w:w="3544"/>
        <w:tblGridChange w:id="796">
          <w:tblGrid>
            <w:gridCol w:w="3638"/>
            <w:gridCol w:w="3638"/>
            <w:gridCol w:w="3638"/>
          </w:tblGrid>
        </w:tblGridChange>
      </w:tblGrid>
      <w:tr w:rsidR="00A07825" w:rsidTr="00A07825">
        <w:trPr>
          <w:ins w:id="797" w:author="ms699852" w:date="2018-05-11T12:40:00Z"/>
        </w:trPr>
        <w:tc>
          <w:tcPr>
            <w:tcW w:w="3527" w:type="dxa"/>
            <w:tcMar>
              <w:left w:w="0" w:type="dxa"/>
              <w:right w:w="0" w:type="dxa"/>
            </w:tcMar>
            <w:tcPrChange w:id="798" w:author="ms699852" w:date="2018-05-11T12:41:00Z">
              <w:tcPr>
                <w:tcW w:w="3638" w:type="dxa"/>
              </w:tcPr>
            </w:tcPrChange>
          </w:tcPr>
          <w:p w:rsidR="00A07825" w:rsidRDefault="00924BB2" w:rsidP="00A07825">
            <w:pPr>
              <w:rPr>
                <w:ins w:id="799" w:author="ms699852" w:date="2018-05-11T12:40:00Z"/>
                <w:sz w:val="20"/>
              </w:rPr>
            </w:pPr>
            <w:ins w:id="800" w:author="ms699852" w:date="2018-05-11T12:41:00Z">
              <w:r>
                <w:rPr>
                  <w:noProof/>
                  <w:lang w:val="de-DE" w:eastAsia="de-DE"/>
                </w:rPr>
                <w:drawing>
                  <wp:inline distT="0" distB="0" distL="0" distR="0">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tretch>
                              <a:fillRect/>
                            </a:stretch>
                          </pic:blipFill>
                          <pic:spPr bwMode="auto">
                            <a:xfrm>
                              <a:off x="0" y="0"/>
                              <a:ext cx="2250000" cy="1203641"/>
                            </a:xfrm>
                            <a:prstGeom prst="rect">
                              <a:avLst/>
                            </a:prstGeom>
                            <a:noFill/>
                            <a:ln>
                              <a:noFill/>
                            </a:ln>
                          </pic:spPr>
                        </pic:pic>
                      </a:graphicData>
                    </a:graphic>
                  </wp:inline>
                </w:drawing>
              </w:r>
            </w:ins>
          </w:p>
        </w:tc>
        <w:tc>
          <w:tcPr>
            <w:tcW w:w="222" w:type="dxa"/>
            <w:tcMar>
              <w:left w:w="0" w:type="dxa"/>
              <w:right w:w="0" w:type="dxa"/>
            </w:tcMar>
            <w:tcPrChange w:id="801" w:author="ms699852" w:date="2018-05-11T12:41:00Z">
              <w:tcPr>
                <w:tcW w:w="3638" w:type="dxa"/>
              </w:tcPr>
            </w:tcPrChange>
          </w:tcPr>
          <w:p w:rsidR="00A07825" w:rsidRPr="00E76B28" w:rsidRDefault="00A07825" w:rsidP="00A07825">
            <w:pPr>
              <w:rPr>
                <w:ins w:id="802" w:author="ms699852" w:date="2018-05-11T12:41:00Z"/>
                <w:rFonts w:eastAsia="SimSun"/>
                <w:noProof/>
                <w:color w:val="000000"/>
                <w:szCs w:val="16"/>
                <w:lang w:val="de-DE" w:eastAsia="de-DE"/>
              </w:rPr>
            </w:pPr>
          </w:p>
        </w:tc>
        <w:tc>
          <w:tcPr>
            <w:tcW w:w="3527" w:type="dxa"/>
            <w:tcMar>
              <w:left w:w="0" w:type="dxa"/>
              <w:right w:w="0" w:type="dxa"/>
            </w:tcMar>
            <w:tcPrChange w:id="803" w:author="ms699852" w:date="2018-05-11T12:41:00Z">
              <w:tcPr>
                <w:tcW w:w="3638" w:type="dxa"/>
              </w:tcPr>
            </w:tcPrChange>
          </w:tcPr>
          <w:p w:rsidR="00A07825" w:rsidRDefault="00924BB2" w:rsidP="00A07825">
            <w:pPr>
              <w:rPr>
                <w:ins w:id="804" w:author="ms699852" w:date="2018-05-11T12:40:00Z"/>
                <w:sz w:val="20"/>
              </w:rPr>
            </w:pPr>
            <w:ins w:id="805" w:author="ms699852" w:date="2018-05-11T12:41:00Z">
              <w:r>
                <w:rPr>
                  <w:rFonts w:eastAsia="SimSun"/>
                  <w:noProof/>
                  <w:color w:val="000000"/>
                  <w:szCs w:val="16"/>
                  <w:lang w:val="de-DE" w:eastAsia="de-DE"/>
                  <w:rPrChange w:id="806" w:author="Unknown">
                    <w:rPr>
                      <w:noProof/>
                      <w:lang w:val="de-DE" w:eastAsia="de-DE"/>
                    </w:rPr>
                  </w:rPrChange>
                </w:rPr>
                <w:drawing>
                  <wp:inline distT="0" distB="0" distL="0" distR="0">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2250000" cy="1203641"/>
                            </a:xfrm>
                            <a:prstGeom prst="rect">
                              <a:avLst/>
                            </a:prstGeom>
                            <a:noFill/>
                            <a:ln>
                              <a:noFill/>
                            </a:ln>
                          </pic:spPr>
                        </pic:pic>
                      </a:graphicData>
                    </a:graphic>
                  </wp:inline>
                </w:drawing>
              </w:r>
            </w:ins>
          </w:p>
        </w:tc>
      </w:tr>
    </w:tbl>
    <w:p w:rsidR="00924BB2" w:rsidRDefault="00924BB2">
      <w:pPr>
        <w:rPr>
          <w:del w:id="807" w:author="ms699852" w:date="2018-05-11T12:41:00Z"/>
        </w:rPr>
        <w:pPrChange w:id="808" w:author="ms699852" w:date="2018-05-11T12:40:00Z">
          <w:pPr>
            <w:pStyle w:val="PRec-MainText"/>
          </w:pPr>
        </w:pPrChange>
      </w:pPr>
    </w:p>
    <w:p w:rsidR="00924BB2" w:rsidRDefault="00924BB2">
      <w:pPr>
        <w:pStyle w:val="Text"/>
        <w:ind w:firstLine="0"/>
        <w:rPr>
          <w:del w:id="809" w:author="ms699852" w:date="2018-05-11T12:41:00Z"/>
        </w:rPr>
        <w:pPrChange w:id="810" w:author="ms699852" w:date="2018-05-11T12:32:00Z">
          <w:pPr>
            <w:pStyle w:val="Text"/>
          </w:pPr>
        </w:pPrChange>
      </w:pPr>
    </w:p>
    <w:tbl>
      <w:tblPr>
        <w:tblW w:w="0" w:type="auto"/>
        <w:tblInd w:w="108" w:type="dxa"/>
        <w:tblLayout w:type="fixed"/>
        <w:tblLook w:val="0000"/>
      </w:tblPr>
      <w:tblGrid>
        <w:gridCol w:w="3527"/>
        <w:gridCol w:w="3527"/>
      </w:tblGrid>
      <w:tr w:rsidR="005B3AFC" w:rsidRPr="00353AEE" w:rsidDel="00A07825" w:rsidTr="003A1137">
        <w:trPr>
          <w:del w:id="811" w:author="ms699852" w:date="2018-05-11T12:41:00Z"/>
        </w:trPr>
        <w:tc>
          <w:tcPr>
            <w:tcW w:w="3527" w:type="dxa"/>
            <w:shd w:val="clear" w:color="auto" w:fill="auto"/>
            <w:tcMar>
              <w:left w:w="0" w:type="dxa"/>
              <w:right w:w="0" w:type="dxa"/>
            </w:tcMar>
            <w:vAlign w:val="center"/>
          </w:tcPr>
          <w:p w:rsidR="00924BB2" w:rsidRDefault="00924BB2">
            <w:pPr>
              <w:tabs>
                <w:tab w:val="left" w:pos="1134"/>
              </w:tabs>
              <w:rPr>
                <w:del w:id="812" w:author="ms699852" w:date="2018-05-11T12:41:00Z"/>
                <w:i/>
                <w:iCs/>
                <w:color w:val="000000"/>
                <w:szCs w:val="16"/>
              </w:rPr>
              <w:pPrChange w:id="813" w:author="ms699852" w:date="2018-05-11T12:41:00Z">
                <w:pPr>
                  <w:tabs>
                    <w:tab w:val="left" w:pos="1134"/>
                  </w:tabs>
                  <w:jc w:val="center"/>
                </w:pPr>
              </w:pPrChange>
            </w:pPr>
            <w:del w:id="814" w:author="ms699852" w:date="2018-05-11T12:41:00Z">
              <w:r>
                <w:rPr>
                  <w:noProof/>
                  <w:lang w:val="de-DE" w:eastAsia="de-DE"/>
                </w:rPr>
                <w:drawing>
                  <wp:inline distT="0" distB="0" distL="0" distR="0">
                    <wp:extent cx="2250000" cy="120364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tretch>
                              <a:fillRect/>
                            </a:stretch>
                          </pic:blipFill>
                          <pic:spPr bwMode="auto">
                            <a:xfrm>
                              <a:off x="0" y="0"/>
                              <a:ext cx="2250000" cy="1203641"/>
                            </a:xfrm>
                            <a:prstGeom prst="rect">
                              <a:avLst/>
                            </a:prstGeom>
                            <a:noFill/>
                            <a:ln>
                              <a:noFill/>
                            </a:ln>
                          </pic:spPr>
                        </pic:pic>
                      </a:graphicData>
                    </a:graphic>
                  </wp:inline>
                </w:drawing>
              </w:r>
            </w:del>
          </w:p>
        </w:tc>
        <w:tc>
          <w:tcPr>
            <w:tcW w:w="3527" w:type="dxa"/>
            <w:shd w:val="clear" w:color="auto" w:fill="auto"/>
            <w:tcMar>
              <w:left w:w="0" w:type="dxa"/>
              <w:right w:w="0" w:type="dxa"/>
            </w:tcMar>
            <w:vAlign w:val="center"/>
          </w:tcPr>
          <w:p w:rsidR="005B3AFC" w:rsidRPr="00353AEE" w:rsidDel="00A07825" w:rsidRDefault="00924BB2" w:rsidP="004B1B4D">
            <w:pPr>
              <w:keepNext/>
              <w:tabs>
                <w:tab w:val="left" w:pos="1134"/>
              </w:tabs>
              <w:jc w:val="center"/>
              <w:rPr>
                <w:del w:id="815" w:author="ms699852" w:date="2018-05-11T12:41:00Z"/>
              </w:rPr>
            </w:pPr>
            <w:del w:id="816" w:author="ms699852" w:date="2018-05-11T12:41:00Z">
              <w:r>
                <w:rPr>
                  <w:rFonts w:eastAsia="SimSun"/>
                  <w:noProof/>
                  <w:color w:val="000000"/>
                  <w:szCs w:val="16"/>
                  <w:lang w:val="de-DE" w:eastAsia="de-DE"/>
                  <w:rPrChange w:id="817" w:author="Unknown">
                    <w:rPr>
                      <w:noProof/>
                      <w:lang w:val="de-DE" w:eastAsia="de-DE"/>
                    </w:rPr>
                  </w:rPrChange>
                </w:rPr>
                <w:drawing>
                  <wp:inline distT="0" distB="0" distL="0" distR="0">
                    <wp:extent cx="2250000" cy="120364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2250000" cy="1203641"/>
                            </a:xfrm>
                            <a:prstGeom prst="rect">
                              <a:avLst/>
                            </a:prstGeom>
                            <a:noFill/>
                            <a:ln>
                              <a:noFill/>
                            </a:ln>
                          </pic:spPr>
                        </pic:pic>
                      </a:graphicData>
                    </a:graphic>
                  </wp:inline>
                </w:drawing>
              </w:r>
            </w:del>
          </w:p>
        </w:tc>
      </w:tr>
    </w:tbl>
    <w:p w:rsidR="005B3AFC" w:rsidRPr="00353AEE" w:rsidRDefault="00944C7D" w:rsidP="004B1B4D">
      <w:pPr>
        <w:pStyle w:val="PRec-Figures"/>
        <w:rPr>
          <w:rFonts w:eastAsia="SimSun"/>
          <w:lang w:eastAsia="en-GB"/>
        </w:rPr>
      </w:pPr>
      <w:bookmarkStart w:id="818" w:name="_Ref512856604"/>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ins w:id="819" w:author="ms699852" w:date="2018-05-11T13:08:00Z">
        <w:r w:rsidR="008508D7">
          <w:rPr>
            <w:noProof/>
          </w:rPr>
          <w:t>4</w:t>
        </w:r>
      </w:ins>
      <w:del w:id="820" w:author="ms699852" w:date="2018-05-11T09:22:00Z">
        <w:r w:rsidR="00C85B3A" w:rsidDel="00C76383">
          <w:rPr>
            <w:noProof/>
          </w:rPr>
          <w:delText>5</w:delText>
        </w:r>
      </w:del>
      <w:r w:rsidR="003D37B6" w:rsidRPr="00353AEE">
        <w:fldChar w:fldCharType="end"/>
      </w:r>
      <w:bookmarkEnd w:id="818"/>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rsidR="006F1468" w:rsidRPr="00353AEE" w:rsidRDefault="00A475A8" w:rsidP="004B1B4D">
      <w:pPr>
        <w:pStyle w:val="PRec-Heading2"/>
      </w:pPr>
      <w:ins w:id="821" w:author="ms699852" w:date="2018-05-11T11:52:00Z">
        <w:r>
          <w:lastRenderedPageBreak/>
          <w:t xml:space="preserve">d) </w:t>
        </w:r>
      </w:ins>
      <w:r w:rsidR="006F1468" w:rsidRPr="00353AEE">
        <w:t>Filling gaps due to missing points</w:t>
      </w:r>
    </w:p>
    <w:p w:rsidR="008A1832" w:rsidRDefault="006F1468" w:rsidP="004B1B4D">
      <w:pPr>
        <w:pStyle w:val="PRec-MainText"/>
      </w:pPr>
      <w:r w:rsidRPr="00353AEE">
        <w:t xml:space="preserve">Because of pixel size and image plane definition with a specific resolution (i.e. </w:t>
      </w:r>
      <w:del w:id="822" w:author="ms699852" w:date="2018-05-11T22:17:00Z">
        <w:r w:rsidRPr="00353AEE" w:rsidDel="005006C5">
          <w:delText>depending on</w:delText>
        </w:r>
      </w:del>
      <w:ins w:id="823" w:author="ms699852" w:date="2018-05-11T22:17:00Z">
        <w:r w:rsidR="005006C5">
          <w:t>the</w:t>
        </w:r>
      </w:ins>
      <w:del w:id="824" w:author="ms699852" w:date="2018-05-11T22:17:00Z">
        <w:r w:rsidRPr="00353AEE" w:rsidDel="005006C5">
          <w:delText xml:space="preserve"> </w:delText>
        </w:r>
      </w:del>
      <w:ins w:id="825" w:author="ms699852" w:date="2018-05-11T22:17:00Z">
        <w:r w:rsidR="005006C5">
          <w:t xml:space="preserve"> </w:t>
        </w:r>
      </w:ins>
      <w:proofErr w:type="spellStart"/>
      <w:r w:rsidRPr="00353AEE">
        <w:t>smartphone</w:t>
      </w:r>
      <w:proofErr w:type="spellEnd"/>
      <w:r w:rsidRPr="00353AEE">
        <w:t xml:space="preserv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rsidR="008A1832" w:rsidRDefault="008A1832" w:rsidP="004B1B4D">
      <w:pPr>
        <w:jc w:val="center"/>
      </w:pPr>
      <w:r>
        <w:rPr>
          <w:noProof/>
          <w:lang w:val="de-DE" w:eastAsia="de-DE"/>
        </w:rPr>
        <w:drawing>
          <wp:inline distT="0" distB="0" distL="0" distR="0">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8"/>
                    <a:stretch>
                      <a:fillRect/>
                    </a:stretch>
                  </pic:blipFill>
                  <pic:spPr>
                    <a:xfrm>
                      <a:off x="0" y="0"/>
                      <a:ext cx="4590000" cy="1783460"/>
                    </a:xfrm>
                    <a:prstGeom prst="rect">
                      <a:avLst/>
                    </a:prstGeom>
                  </pic:spPr>
                </pic:pic>
              </a:graphicData>
            </a:graphic>
          </wp:inline>
        </w:drawing>
      </w:r>
    </w:p>
    <w:p w:rsidR="008A1832" w:rsidRPr="00353AEE" w:rsidRDefault="008A1832" w:rsidP="004B1B4D">
      <w:pPr>
        <w:pStyle w:val="PRec-Figures"/>
        <w:rPr>
          <w:rFonts w:eastAsia="SimSun"/>
          <w:lang w:eastAsia="en-GB"/>
        </w:rPr>
      </w:pPr>
      <w:bookmarkStart w:id="826" w:name="_Ref512929386"/>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ins w:id="827" w:author="ms699852" w:date="2018-05-11T13:08:00Z">
        <w:r w:rsidR="008508D7">
          <w:rPr>
            <w:noProof/>
          </w:rPr>
          <w:t>5</w:t>
        </w:r>
      </w:ins>
      <w:del w:id="828" w:author="ms699852" w:date="2018-05-11T09:22:00Z">
        <w:r w:rsidDel="00C76383">
          <w:rPr>
            <w:noProof/>
          </w:rPr>
          <w:delText>6</w:delText>
        </w:r>
      </w:del>
      <w:r w:rsidR="003D37B6" w:rsidRPr="00353AEE">
        <w:fldChar w:fldCharType="end"/>
      </w:r>
      <w:bookmarkEnd w:id="826"/>
      <w:r w:rsidRPr="00353AEE">
        <w:rPr>
          <w:rFonts w:eastAsia="SimSun"/>
          <w:lang w:eastAsia="en-GB"/>
        </w:rPr>
        <w:t xml:space="preserve"> Fill image gaps using nearest neighbour binary search in 3D domain.</w:t>
      </w:r>
    </w:p>
    <w:p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3D37B6" w:rsidRPr="00353AEE">
            <w:fldChar w:fldCharType="begin"/>
          </w:r>
          <w:r w:rsidR="00C9311B" w:rsidRPr="00E76B28">
            <w:instrText xml:space="preserve"> CITATION Bentley1975 \l 1031 </w:instrText>
          </w:r>
          <w:r w:rsidR="003D37B6" w:rsidRPr="00353AEE">
            <w:fldChar w:fldCharType="separate"/>
          </w:r>
          <w:r w:rsidR="008508D7">
            <w:rPr>
              <w:noProof/>
            </w:rPr>
            <w:t>(Bentley, 1975)</w:t>
          </w:r>
          <w:r w:rsidR="003D37B6"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ins w:id="829" w:author="ms699852" w:date="2018-05-11T22:18:00Z">
        <w:r w:rsidR="005006C5">
          <w:t>A</w:t>
        </w:r>
        <w:r w:rsidR="005006C5" w:rsidRPr="003441D3">
          <w:rPr>
            <w:color w:val="000000" w:themeColor="text1"/>
          </w:rPr>
          <w:t xml:space="preserve"> before</w:t>
        </w:r>
        <w:r w:rsidR="005006C5" w:rsidRPr="00353AEE">
          <w:t xml:space="preserve">-after comparison of the gap filling is shown in </w:t>
        </w:r>
        <w:r w:rsidR="003D37B6" w:rsidRPr="00353AEE">
          <w:fldChar w:fldCharType="begin"/>
        </w:r>
        <w:r w:rsidR="005006C5" w:rsidRPr="00353AEE">
          <w:instrText xml:space="preserve"> REF _Ref512929386 \h </w:instrText>
        </w:r>
      </w:ins>
      <w:ins w:id="830" w:author="ms699852" w:date="2018-05-11T22:18:00Z">
        <w:r w:rsidR="003D37B6" w:rsidRPr="00353AEE">
          <w:fldChar w:fldCharType="separate"/>
        </w:r>
        <w:r w:rsidR="005006C5" w:rsidRPr="00353AEE">
          <w:t xml:space="preserve">Fig. </w:t>
        </w:r>
        <w:r w:rsidR="005006C5">
          <w:rPr>
            <w:noProof/>
          </w:rPr>
          <w:t>5</w:t>
        </w:r>
        <w:r w:rsidR="003D37B6" w:rsidRPr="00353AEE">
          <w:fldChar w:fldCharType="end"/>
        </w:r>
        <w:r w:rsidR="005006C5">
          <w:t xml:space="preserve"> as an example for the use case </w:t>
        </w:r>
      </w:ins>
      <w:del w:id="831" w:author="ms699852" w:date="2018-05-11T22:18:00Z">
        <w:r w:rsidRPr="00353AEE" w:rsidDel="005006C5">
          <w:delText xml:space="preserve">Exemplary for </w:delText>
        </w:r>
        <w:r w:rsidR="00C973C2" w:rsidDel="005006C5">
          <w:delText>l</w:delText>
        </w:r>
        <w:r w:rsidRPr="00353AEE" w:rsidDel="005006C5">
          <w:delText xml:space="preserve">use </w:delText>
        </w:r>
        <w:r w:rsidRPr="003441D3" w:rsidDel="005006C5">
          <w:rPr>
            <w:color w:val="000000" w:themeColor="text1"/>
          </w:rPr>
          <w:delText xml:space="preserve">case </w:delText>
        </w:r>
      </w:del>
      <w:r w:rsidRPr="003441D3">
        <w:rPr>
          <w:color w:val="000000" w:themeColor="text1"/>
        </w:rPr>
        <w:t xml:space="preserve">in section </w:t>
      </w:r>
      <w:r w:rsidR="00542172" w:rsidRPr="00542172">
        <w:rPr>
          <w:i/>
          <w:color w:val="000000" w:themeColor="text1"/>
        </w:rPr>
        <w:t>Derivation of hydrological parameters</w:t>
      </w:r>
      <w:del w:id="832" w:author="Greenich Viper" w:date="2018-05-12T19:21:00Z">
        <w:r w:rsidRPr="003441D3" w:rsidDel="004327C9">
          <w:rPr>
            <w:color w:val="000000" w:themeColor="text1"/>
          </w:rPr>
          <w:delText>,</w:delText>
        </w:r>
      </w:del>
      <w:del w:id="833" w:author="ms699852" w:date="2018-05-11T22:18:00Z">
        <w:r w:rsidRPr="003441D3" w:rsidDel="005006C5">
          <w:rPr>
            <w:color w:val="000000" w:themeColor="text1"/>
          </w:rPr>
          <w:delText xml:space="preserve"> a before</w:delText>
        </w:r>
        <w:r w:rsidRPr="00353AEE" w:rsidDel="005006C5">
          <w:delText xml:space="preserve">-after comparison of the gap filling is shown in </w:delText>
        </w:r>
        <w:r w:rsidR="003D37B6" w:rsidRPr="00353AEE" w:rsidDel="005006C5">
          <w:fldChar w:fldCharType="begin"/>
        </w:r>
        <w:r w:rsidR="00944C7D" w:rsidRPr="00353AEE" w:rsidDel="005006C5">
          <w:delInstrText xml:space="preserve"> REF _Ref512929386 \h </w:delInstrText>
        </w:r>
        <w:r w:rsidR="003D37B6" w:rsidRPr="00353AEE" w:rsidDel="005006C5">
          <w:fldChar w:fldCharType="separate"/>
        </w:r>
      </w:del>
      <w:del w:id="834" w:author="ms699852" w:date="2018-05-11T09:22:00Z">
        <w:r w:rsidR="00C85B3A" w:rsidRPr="00353AEE" w:rsidDel="00C76383">
          <w:delText xml:space="preserve">Fig. </w:delText>
        </w:r>
        <w:r w:rsidR="00C85B3A" w:rsidDel="00C76383">
          <w:rPr>
            <w:noProof/>
          </w:rPr>
          <w:delText>6</w:delText>
        </w:r>
      </w:del>
      <w:del w:id="835" w:author="ms699852" w:date="2018-05-11T22:18:00Z">
        <w:r w:rsidR="003D37B6" w:rsidRPr="00353AEE" w:rsidDel="005006C5">
          <w:fldChar w:fldCharType="end"/>
        </w:r>
      </w:del>
      <w:r w:rsidR="00944C7D" w:rsidRPr="00353AEE">
        <w:t>.</w:t>
      </w:r>
    </w:p>
    <w:p w:rsidR="00021D47" w:rsidRPr="00353AEE" w:rsidRDefault="00021D47" w:rsidP="004B1B4D">
      <w:pPr>
        <w:pStyle w:val="PRec-Heading2"/>
      </w:pPr>
      <w:r w:rsidRPr="006A743D">
        <w:t>Image-to-geometry registration</w:t>
      </w:r>
    </w:p>
    <w:p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41736F" w:rsidRDefault="003D37B6" w:rsidP="004B1B4D">
      <w:pPr>
        <w:jc w:val="center"/>
        <w:rPr>
          <w:sz w:val="16"/>
          <w:szCs w:val="16"/>
          <w:rPrChange w:id="836" w:author=" " w:date="2018-05-11T12:24:00Z">
            <w:rPr>
              <w:szCs w:val="16"/>
            </w:rPr>
          </w:rPrChange>
        </w:rPr>
      </w:pPr>
      <m:oMath>
        <w:bookmarkStart w:id="837" w:name="_Hlk512503593"/>
        <m:sSup>
          <m:sSupPr>
            <m:ctrlPr>
              <w:rPr>
                <w:rFonts w:ascii="Cambria Math" w:hAnsi="Cambria Math"/>
                <w:sz w:val="16"/>
                <w:szCs w:val="16"/>
              </w:rPr>
            </m:ctrlPr>
          </m:sSupPr>
          <m:e>
            <m:r>
              <m:rPr>
                <m:sty m:val="p"/>
              </m:rPr>
              <w:rPr>
                <w:rFonts w:ascii="Cambria Math" w:hAnsi="Cambria Math"/>
                <w:sz w:val="16"/>
                <w:szCs w:val="16"/>
                <w:rPrChange w:id="838" w:author=" " w:date="2018-05-11T12:24:00Z">
                  <w:rPr>
                    <w:rFonts w:ascii="Cambria Math" w:hAnsi="Cambria Math"/>
                    <w:szCs w:val="16"/>
                  </w:rPr>
                </w:rPrChange>
              </w:rPr>
              <m:t>P</m:t>
            </m:r>
          </m:e>
          <m:sup>
            <m:r>
              <m:rPr>
                <m:sty m:val="p"/>
              </m:rPr>
              <w:rPr>
                <w:rFonts w:ascii="Cambria Math" w:hAnsi="Cambria Math"/>
                <w:sz w:val="16"/>
                <w:szCs w:val="16"/>
                <w:rPrChange w:id="839" w:author=" " w:date="2018-05-11T12:24:00Z">
                  <w:rPr>
                    <w:rFonts w:ascii="Cambria Math" w:hAnsi="Cambria Math"/>
                    <w:szCs w:val="16"/>
                  </w:rPr>
                </w:rPrChange>
              </w:rPr>
              <m:t>'</m:t>
            </m:r>
          </m:sup>
        </m:sSup>
        <m:r>
          <m:rPr>
            <m:sty m:val="p"/>
          </m:rPr>
          <w:rPr>
            <w:rFonts w:ascii="Cambria Math" w:hAnsi="Cambria Math"/>
            <w:sz w:val="16"/>
            <w:szCs w:val="16"/>
            <w:rPrChange w:id="840" w:author=" " w:date="2018-05-11T12:24:00Z">
              <w:rPr>
                <w:rFonts w:ascii="Cambria Math" w:hAnsi="Cambria Math"/>
                <w:szCs w:val="16"/>
              </w:rPr>
            </w:rPrChange>
          </w:rPr>
          <m:t xml:space="preserve">∈ </m:t>
        </m:r>
        <m:sSup>
          <m:sSupPr>
            <m:ctrlPr>
              <w:rPr>
                <w:rFonts w:ascii="Cambria Math" w:hAnsi="Cambria Math"/>
                <w:sz w:val="16"/>
                <w:szCs w:val="16"/>
              </w:rPr>
            </m:ctrlPr>
          </m:sSupPr>
          <m:e>
            <m:r>
              <m:rPr>
                <m:scr m:val="double-struck"/>
                <m:sty m:val="p"/>
              </m:rPr>
              <w:rPr>
                <w:rFonts w:ascii="Cambria Math" w:hAnsi="Cambria Math"/>
                <w:sz w:val="16"/>
                <w:szCs w:val="16"/>
                <w:rPrChange w:id="841" w:author=" " w:date="2018-05-11T12:24:00Z">
                  <w:rPr>
                    <w:rFonts w:ascii="Cambria Math" w:hAnsi="Cambria Math"/>
                    <w:szCs w:val="16"/>
                  </w:rPr>
                </w:rPrChange>
              </w:rPr>
              <m:t>R</m:t>
            </m:r>
          </m:e>
          <m:sup>
            <m:r>
              <m:rPr>
                <m:sty m:val="p"/>
              </m:rPr>
              <w:rPr>
                <w:rFonts w:ascii="Cambria Math" w:hAnsi="Cambria Math"/>
                <w:sz w:val="16"/>
                <w:szCs w:val="16"/>
                <w:rPrChange w:id="842" w:author=" " w:date="2018-05-11T12:24:00Z">
                  <w:rPr>
                    <w:rFonts w:ascii="Cambria Math" w:hAnsi="Cambria Math"/>
                    <w:szCs w:val="16"/>
                  </w:rPr>
                </w:rPrChange>
              </w:rPr>
              <m:t>3</m:t>
            </m:r>
          </m:sup>
        </m:sSup>
        <m:r>
          <m:rPr>
            <m:sty m:val="p"/>
          </m:rPr>
          <w:rPr>
            <w:rFonts w:ascii="Cambria Math" w:hAnsi="Cambria Math"/>
            <w:sz w:val="16"/>
            <w:szCs w:val="16"/>
            <w:rPrChange w:id="843" w:author=" " w:date="2018-05-11T12:24:00Z">
              <w:rPr>
                <w:rFonts w:ascii="Cambria Math" w:hAnsi="Cambria Math"/>
                <w:szCs w:val="16"/>
              </w:rPr>
            </w:rPrChange>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w:del w:id="844" w:author="ms699852" w:date="2018-05-11T11:57:00Z">
                    <m:r>
                      <w:rPr>
                        <w:rFonts w:ascii="Cambria Math" w:hAnsi="Cambria Math"/>
                        <w:sz w:val="16"/>
                        <w:szCs w:val="16"/>
                        <w:rPrChange w:id="845" w:author=" " w:date="2018-05-11T12:24:00Z">
                          <w:rPr>
                            <w:rFonts w:ascii="Cambria Math" w:hAnsi="Cambria Math"/>
                            <w:szCs w:val="16"/>
                          </w:rPr>
                        </w:rPrChange>
                      </w:rPr>
                      <m:t>u</m:t>
                    </m:r>
                  </w:del>
                  <w:ins w:id="846" w:author="ms699852" w:date="2018-05-11T11:57:00Z">
                    <m:r>
                      <w:rPr>
                        <w:rFonts w:ascii="Cambria Math" w:hAnsi="Cambria Math"/>
                        <w:sz w:val="16"/>
                        <w:szCs w:val="16"/>
                        <w:rPrChange w:id="847" w:author=" " w:date="2018-05-11T12:24:00Z">
                          <w:rPr>
                            <w:rFonts w:ascii="Cambria Math" w:hAnsi="Cambria Math"/>
                            <w:szCs w:val="16"/>
                          </w:rPr>
                        </w:rPrChange>
                      </w:rPr>
                      <m:t>x</m:t>
                    </m:r>
                  </w:ins>
                </m:e>
              </m:mr>
              <m:mr>
                <m:e>
                  <w:del w:id="848" w:author="ms699852" w:date="2018-05-11T11:57:00Z">
                    <m:r>
                      <w:rPr>
                        <w:rFonts w:ascii="Cambria Math" w:hAnsi="Cambria Math"/>
                        <w:sz w:val="16"/>
                        <w:szCs w:val="16"/>
                        <w:rPrChange w:id="849" w:author=" " w:date="2018-05-11T12:24:00Z">
                          <w:rPr>
                            <w:rFonts w:ascii="Cambria Math" w:hAnsi="Cambria Math"/>
                            <w:szCs w:val="16"/>
                          </w:rPr>
                        </w:rPrChange>
                      </w:rPr>
                      <m:t>v</m:t>
                    </m:r>
                  </w:del>
                  <w:ins w:id="850" w:author="ms699852" w:date="2018-05-11T11:57:00Z">
                    <m:r>
                      <w:rPr>
                        <w:rFonts w:ascii="Cambria Math" w:hAnsi="Cambria Math"/>
                        <w:sz w:val="16"/>
                        <w:szCs w:val="16"/>
                        <w:rPrChange w:id="851" w:author=" " w:date="2018-05-11T12:24:00Z">
                          <w:rPr>
                            <w:rFonts w:ascii="Cambria Math" w:hAnsi="Cambria Math"/>
                            <w:szCs w:val="16"/>
                          </w:rPr>
                        </w:rPrChange>
                      </w:rPr>
                      <m:t>y</m:t>
                    </m:r>
                  </w:ins>
                </m:e>
              </m:mr>
              <m:mr>
                <m:e>
                  <m:r>
                    <w:rPr>
                      <w:rFonts w:ascii="Cambria Math" w:hAnsi="Cambria Math"/>
                      <w:sz w:val="16"/>
                      <w:szCs w:val="16"/>
                      <w:rPrChange w:id="852" w:author=" " w:date="2018-05-11T12:24:00Z">
                        <w:rPr>
                          <w:rFonts w:ascii="Cambria Math" w:hAnsi="Cambria Math"/>
                          <w:szCs w:val="16"/>
                        </w:rPr>
                      </w:rPrChange>
                    </w:rPr>
                    <m:t>w</m:t>
                  </m:r>
                </m:e>
              </m:mr>
            </m:m>
          </m:e>
        </m:d>
        <m:r>
          <m:rPr>
            <m:sty m:val="p"/>
          </m:rPr>
          <w:rPr>
            <w:rFonts w:ascii="Cambria Math" w:hAnsi="Cambria Math"/>
            <w:sz w:val="16"/>
            <w:szCs w:val="16"/>
            <w:rPrChange w:id="853" w:author=" " w:date="2018-05-11T12:24:00Z">
              <w:rPr>
                <w:rFonts w:ascii="Cambria Math" w:hAnsi="Cambria Math"/>
                <w:szCs w:val="16"/>
              </w:rPr>
            </w:rPrChange>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Change w:id="854" w:author=" " w:date="2018-05-11T12:24:00Z">
                      <w:rPr>
                        <w:rFonts w:ascii="Cambria Math" w:hAnsi="Cambria Math"/>
                        <w:szCs w:val="16"/>
                      </w:rPr>
                    </w:rPrChange>
                  </w:rPr>
                  <m:t>R</m:t>
                </m:r>
              </m:e>
              <m:sub>
                <m:r>
                  <m:rPr>
                    <m:sty m:val="p"/>
                  </m:rPr>
                  <w:rPr>
                    <w:rFonts w:ascii="Cambria Math" w:hAnsi="Cambria Math"/>
                    <w:sz w:val="16"/>
                    <w:szCs w:val="16"/>
                    <w:rPrChange w:id="855" w:author=" " w:date="2018-05-11T12:24:00Z">
                      <w:rPr>
                        <w:rFonts w:ascii="Cambria Math" w:hAnsi="Cambria Math"/>
                        <w:szCs w:val="16"/>
                      </w:rPr>
                    </w:rPrChange>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Change w:id="856" w:author=" " w:date="2018-05-11T12:24:00Z">
                          <w:rPr>
                            <w:rFonts w:ascii="Cambria Math" w:hAnsi="Cambria Math"/>
                            <w:szCs w:val="16"/>
                          </w:rPr>
                        </w:rPrChange>
                      </w:rPr>
                      <m:t>T</m:t>
                    </m:r>
                  </m:e>
                  <m:sub>
                    <m:r>
                      <m:rPr>
                        <m:sty m:val="p"/>
                      </m:rPr>
                      <w:rPr>
                        <w:rFonts w:ascii="Cambria Math" w:hAnsi="Cambria Math"/>
                        <w:sz w:val="16"/>
                        <w:szCs w:val="16"/>
                        <w:rPrChange w:id="857" w:author=" " w:date="2018-05-11T12:24:00Z">
                          <w:rPr>
                            <w:rFonts w:ascii="Cambria Math" w:hAnsi="Cambria Math"/>
                            <w:szCs w:val="16"/>
                          </w:rPr>
                        </w:rPrChange>
                      </w:rPr>
                      <m:t>1,3</m:t>
                    </m:r>
                  </m:sub>
                </m:sSub>
              </m:e>
            </m:d>
          </m:e>
        </m:d>
        <m:r>
          <m:rPr>
            <m:sty m:val="p"/>
          </m:rPr>
          <w:rPr>
            <w:rFonts w:ascii="Cambria Math" w:hAnsi="Cambria Math"/>
            <w:sz w:val="16"/>
            <w:szCs w:val="16"/>
            <w:rPrChange w:id="858" w:author=" " w:date="2018-05-11T12:24:00Z">
              <w:rPr>
                <w:rFonts w:ascii="Cambria Math" w:hAnsi="Cambria Math"/>
                <w:szCs w:val="16"/>
              </w:rPr>
            </w:rPrChange>
          </w:rPr>
          <m:t>⋅P</m:t>
        </m:r>
      </m:oMath>
      <w:bookmarkEnd w:id="837"/>
      <w:r w:rsidRPr="003D37B6">
        <w:rPr>
          <w:sz w:val="16"/>
          <w:szCs w:val="16"/>
          <w:rPrChange w:id="859" w:author=" " w:date="2018-05-11T12:24:00Z">
            <w:rPr>
              <w:szCs w:val="16"/>
            </w:rPr>
          </w:rPrChange>
        </w:rPr>
        <w:t xml:space="preserve"> </w:t>
      </w:r>
      <w:r w:rsidRPr="003D37B6">
        <w:rPr>
          <w:sz w:val="16"/>
          <w:szCs w:val="16"/>
          <w:rPrChange w:id="860" w:author=" " w:date="2018-05-11T12:24:00Z">
            <w:rPr>
              <w:szCs w:val="16"/>
            </w:rPr>
          </w:rPrChange>
        </w:rPr>
        <w:tab/>
      </w:r>
      <w:proofErr w:type="gramStart"/>
      <w:r w:rsidRPr="003D37B6">
        <w:rPr>
          <w:sz w:val="16"/>
          <w:szCs w:val="16"/>
          <w:rPrChange w:id="861" w:author=" " w:date="2018-05-11T12:24:00Z">
            <w:rPr>
              <w:szCs w:val="16"/>
            </w:rPr>
          </w:rPrChange>
        </w:rPr>
        <w:t>with</w:t>
      </w:r>
      <w:proofErr w:type="gramEnd"/>
      <w:r w:rsidRPr="003D37B6">
        <w:rPr>
          <w:sz w:val="16"/>
          <w:szCs w:val="16"/>
          <w:rPrChange w:id="862" w:author=" " w:date="2018-05-11T12:24:00Z">
            <w:rPr>
              <w:szCs w:val="16"/>
            </w:rPr>
          </w:rPrChange>
        </w:rPr>
        <w:tab/>
      </w:r>
      <m:oMath>
        <m:r>
          <m:rPr>
            <m:sty m:val="p"/>
          </m:rPr>
          <w:rPr>
            <w:rFonts w:ascii="Cambria Math" w:hAnsi="Cambria Math"/>
            <w:sz w:val="16"/>
            <w:szCs w:val="16"/>
            <w:rPrChange w:id="863" w:author=" " w:date="2018-05-11T12:24:00Z">
              <w:rPr>
                <w:rFonts w:ascii="Cambria Math" w:hAnsi="Cambria Math"/>
                <w:szCs w:val="16"/>
              </w:rPr>
            </w:rPrChange>
          </w:rPr>
          <m:t xml:space="preserve">P∈ </m:t>
        </m:r>
        <m:sSup>
          <m:sSupPr>
            <m:ctrlPr>
              <w:rPr>
                <w:rFonts w:ascii="Cambria Math" w:hAnsi="Cambria Math"/>
                <w:sz w:val="16"/>
                <w:szCs w:val="16"/>
              </w:rPr>
            </m:ctrlPr>
          </m:sSupPr>
          <m:e>
            <m:r>
              <m:rPr>
                <m:scr m:val="double-struck"/>
                <m:sty m:val="p"/>
              </m:rPr>
              <w:rPr>
                <w:rFonts w:ascii="Cambria Math" w:hAnsi="Cambria Math"/>
                <w:sz w:val="16"/>
                <w:szCs w:val="16"/>
                <w:rPrChange w:id="864" w:author=" " w:date="2018-05-11T12:24:00Z">
                  <w:rPr>
                    <w:rFonts w:ascii="Cambria Math" w:hAnsi="Cambria Math"/>
                    <w:szCs w:val="16"/>
                  </w:rPr>
                </w:rPrChange>
              </w:rPr>
              <m:t>R</m:t>
            </m:r>
          </m:e>
          <m:sup>
            <m:r>
              <m:rPr>
                <m:sty m:val="p"/>
              </m:rPr>
              <w:rPr>
                <w:rFonts w:ascii="Cambria Math" w:hAnsi="Cambria Math"/>
                <w:sz w:val="16"/>
                <w:szCs w:val="16"/>
                <w:rPrChange w:id="865" w:author=" " w:date="2018-05-11T12:24:00Z">
                  <w:rPr>
                    <w:rFonts w:ascii="Cambria Math" w:hAnsi="Cambria Math"/>
                    <w:szCs w:val="16"/>
                  </w:rPr>
                </w:rPrChange>
              </w:rPr>
              <m:t>3</m:t>
            </m:r>
          </m:sup>
        </m:sSup>
        <m:r>
          <m:rPr>
            <m:sty m:val="p"/>
          </m:rPr>
          <w:rPr>
            <w:rFonts w:ascii="Cambria Math" w:hAnsi="Cambria Math"/>
            <w:sz w:val="16"/>
            <w:szCs w:val="16"/>
            <w:rPrChange w:id="866" w:author=" " w:date="2018-05-11T12:24:00Z">
              <w:rPr>
                <w:rFonts w:ascii="Cambria Math" w:hAnsi="Cambria Math"/>
                <w:szCs w:val="16"/>
              </w:rPr>
            </w:rPrChange>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w:del w:id="867" w:author="ms699852" w:date="2018-05-11T11:56:00Z">
                    <m:r>
                      <m:rPr>
                        <m:sty m:val="p"/>
                      </m:rPr>
                      <w:rPr>
                        <w:rFonts w:ascii="Cambria Math" w:hAnsi="Cambria Math"/>
                        <w:sz w:val="16"/>
                        <w:szCs w:val="16"/>
                        <w:rPrChange w:id="868" w:author=" " w:date="2018-05-11T12:24:00Z">
                          <w:rPr>
                            <w:rFonts w:ascii="Cambria Math" w:hAnsi="Cambria Math"/>
                            <w:szCs w:val="16"/>
                          </w:rPr>
                        </w:rPrChange>
                      </w:rPr>
                      <m:t>x</m:t>
                    </m:r>
                  </w:del>
                  <w:ins w:id="869" w:author="ms699852" w:date="2018-05-11T11:56:00Z">
                    <m:r>
                      <m:rPr>
                        <m:sty m:val="p"/>
                      </m:rPr>
                      <w:rPr>
                        <w:rFonts w:ascii="Cambria Math" w:hAnsi="Cambria Math"/>
                        <w:sz w:val="16"/>
                        <w:szCs w:val="16"/>
                        <w:rPrChange w:id="870" w:author=" " w:date="2018-05-11T12:24:00Z">
                          <w:rPr>
                            <w:rFonts w:ascii="Cambria Math" w:hAnsi="Cambria Math"/>
                            <w:szCs w:val="16"/>
                          </w:rPr>
                        </w:rPrChange>
                      </w:rPr>
                      <m:t>X</m:t>
                    </m:r>
                  </w:ins>
                </m:e>
              </m:mr>
              <m:mr>
                <m:e>
                  <w:ins w:id="871" w:author="ms699852" w:date="2018-05-11T11:56:00Z">
                    <m:r>
                      <m:rPr>
                        <m:sty m:val="p"/>
                      </m:rPr>
                      <w:rPr>
                        <w:rFonts w:ascii="Cambria Math" w:hAnsi="Cambria Math"/>
                        <w:sz w:val="16"/>
                        <w:szCs w:val="16"/>
                        <w:rPrChange w:id="872" w:author=" " w:date="2018-05-11T12:24:00Z">
                          <w:rPr>
                            <w:rFonts w:ascii="Cambria Math" w:hAnsi="Cambria Math"/>
                            <w:szCs w:val="16"/>
                          </w:rPr>
                        </w:rPrChange>
                      </w:rPr>
                      <m:t>Y</m:t>
                    </m:r>
                  </w:ins>
                  <w:del w:id="873" w:author="ms699852" w:date="2018-05-11T11:56:00Z">
                    <m:r>
                      <m:rPr>
                        <m:sty m:val="p"/>
                      </m:rPr>
                      <w:rPr>
                        <w:rFonts w:ascii="Cambria Math" w:hAnsi="Cambria Math"/>
                        <w:sz w:val="16"/>
                        <w:szCs w:val="16"/>
                        <w:rPrChange w:id="874" w:author=" " w:date="2018-05-11T12:24:00Z">
                          <w:rPr>
                            <w:rFonts w:ascii="Cambria Math" w:hAnsi="Cambria Math"/>
                            <w:szCs w:val="16"/>
                          </w:rPr>
                        </w:rPrChange>
                      </w:rPr>
                      <m:t>y</m:t>
                    </m:r>
                  </w:del>
                </m:e>
              </m:mr>
              <m:mr>
                <m:e>
                  <w:ins w:id="875" w:author="ms699852" w:date="2018-05-11T11:56:00Z">
                    <m:r>
                      <m:rPr>
                        <m:sty m:val="p"/>
                      </m:rPr>
                      <w:rPr>
                        <w:rFonts w:ascii="Cambria Math" w:hAnsi="Cambria Math"/>
                        <w:sz w:val="16"/>
                        <w:szCs w:val="16"/>
                        <w:rPrChange w:id="876" w:author=" " w:date="2018-05-11T12:24:00Z">
                          <w:rPr>
                            <w:rFonts w:ascii="Cambria Math" w:hAnsi="Cambria Math"/>
                            <w:szCs w:val="16"/>
                          </w:rPr>
                        </w:rPrChange>
                      </w:rPr>
                      <m:t>Z</m:t>
                    </m:r>
                  </w:ins>
                  <w:del w:id="877" w:author="ms699852" w:date="2018-05-11T11:56:00Z">
                    <m:r>
                      <m:rPr>
                        <m:sty m:val="p"/>
                      </m:rPr>
                      <w:rPr>
                        <w:rFonts w:ascii="Cambria Math" w:hAnsi="Cambria Math"/>
                        <w:sz w:val="16"/>
                        <w:szCs w:val="16"/>
                        <w:rPrChange w:id="878" w:author=" " w:date="2018-05-11T12:24:00Z">
                          <w:rPr>
                            <w:rFonts w:ascii="Cambria Math" w:hAnsi="Cambria Math"/>
                            <w:szCs w:val="16"/>
                          </w:rPr>
                        </w:rPrChange>
                      </w:rPr>
                      <m:t>z</m:t>
                    </m:r>
                  </w:del>
                </m:e>
              </m:mr>
            </m:m>
          </m:e>
        </m:d>
      </m:oMath>
    </w:p>
    <w:p w:rsidR="00353AEE" w:rsidRPr="0041736F" w:rsidRDefault="003D37B6" w:rsidP="004B1B4D">
      <w:pPr>
        <w:pStyle w:val="PRec-MainText"/>
        <w:ind w:firstLine="0"/>
        <w:jc w:val="right"/>
        <w:rPr>
          <w:sz w:val="16"/>
          <w:szCs w:val="16"/>
          <w:rPrChange w:id="879" w:author=" " w:date="2018-05-11T12:24:00Z">
            <w:rPr>
              <w:szCs w:val="16"/>
            </w:rPr>
          </w:rPrChange>
        </w:rPr>
      </w:pPr>
      <w:r w:rsidRPr="003D37B6">
        <w:rPr>
          <w:sz w:val="16"/>
          <w:szCs w:val="16"/>
          <w:rPrChange w:id="880" w:author=" " w:date="2018-05-11T12:24:00Z">
            <w:rPr>
              <w:szCs w:val="16"/>
            </w:rPr>
          </w:rPrChange>
        </w:rPr>
        <w:t>(</w:t>
      </w:r>
      <w:del w:id="881" w:author="ms699852" w:date="2018-05-11T11:35:00Z">
        <w:r w:rsidRPr="003D37B6">
          <w:rPr>
            <w:sz w:val="16"/>
            <w:szCs w:val="16"/>
            <w:rPrChange w:id="882" w:author=" " w:date="2018-05-11T12:24:00Z">
              <w:rPr>
                <w:szCs w:val="16"/>
              </w:rPr>
            </w:rPrChange>
          </w:rPr>
          <w:delText>6</w:delText>
        </w:r>
      </w:del>
      <w:ins w:id="883" w:author="ms699852" w:date="2018-05-11T11:35:00Z">
        <w:r w:rsidRPr="003D37B6">
          <w:rPr>
            <w:sz w:val="16"/>
            <w:szCs w:val="16"/>
            <w:rPrChange w:id="884" w:author=" " w:date="2018-05-11T12:24:00Z">
              <w:rPr>
                <w:szCs w:val="16"/>
              </w:rPr>
            </w:rPrChange>
          </w:rPr>
          <w:t>5</w:t>
        </w:r>
      </w:ins>
      <w:r w:rsidRPr="003D37B6">
        <w:rPr>
          <w:sz w:val="16"/>
          <w:szCs w:val="16"/>
          <w:rPrChange w:id="885" w:author=" " w:date="2018-05-11T12:24:00Z">
            <w:rPr>
              <w:szCs w:val="16"/>
            </w:rPr>
          </w:rPrChange>
        </w:rPr>
        <w:t>)</w:t>
      </w:r>
    </w:p>
    <w:p w:rsidR="00021D47" w:rsidRPr="0041736F" w:rsidRDefault="003D37B6" w:rsidP="004B1B4D">
      <w:pPr>
        <w:jc w:val="center"/>
        <w:rPr>
          <w:sz w:val="16"/>
          <w:szCs w:val="16"/>
          <w:rPrChange w:id="886" w:author=" " w:date="2018-05-11T12:24:00Z">
            <w:rPr/>
          </w:rPrChange>
        </w:rPr>
      </w:pPr>
      <w:proofErr w:type="gramStart"/>
      <w:r w:rsidRPr="003D37B6">
        <w:rPr>
          <w:sz w:val="16"/>
          <w:szCs w:val="16"/>
          <w:rPrChange w:id="887" w:author=" " w:date="2018-05-11T12:24:00Z">
            <w:rPr/>
          </w:rPrChange>
        </w:rPr>
        <w:t>with</w:t>
      </w:r>
      <w:proofErr w:type="gramEnd"/>
      <w:r w:rsidRPr="003D37B6">
        <w:rPr>
          <w:sz w:val="16"/>
          <w:szCs w:val="16"/>
          <w:rPrChange w:id="888" w:author=" " w:date="2018-05-11T12:24:00Z">
            <w:rPr/>
          </w:rPrChange>
        </w:rPr>
        <w:t xml:space="preserve"> </w:t>
      </w:r>
      <m:oMath>
        <m:sSub>
          <m:sSubPr>
            <m:ctrlPr>
              <w:rPr>
                <w:rFonts w:ascii="Cambria Math" w:hAnsi="Cambria Math"/>
                <w:sz w:val="16"/>
                <w:szCs w:val="16"/>
              </w:rPr>
            </m:ctrlPr>
          </m:sSubPr>
          <m:e>
            <m:r>
              <m:rPr>
                <m:sty m:val="b"/>
              </m:rPr>
              <w:rPr>
                <w:rFonts w:ascii="Cambria Math" w:hAnsi="Cambria Math"/>
                <w:sz w:val="16"/>
                <w:szCs w:val="16"/>
                <w:rPrChange w:id="889" w:author=" " w:date="2018-05-11T12:24:00Z">
                  <w:rPr>
                    <w:rFonts w:ascii="Cambria Math" w:hAnsi="Cambria Math"/>
                  </w:rPr>
                </w:rPrChange>
              </w:rPr>
              <m:t>R</m:t>
            </m:r>
          </m:e>
          <m:sub>
            <m:r>
              <m:rPr>
                <m:sty m:val="p"/>
              </m:rPr>
              <w:rPr>
                <w:rFonts w:ascii="Cambria Math" w:hAnsi="Cambria Math"/>
                <w:sz w:val="16"/>
                <w:szCs w:val="16"/>
                <w:rPrChange w:id="890" w:author=" " w:date="2018-05-11T12:24:00Z">
                  <w:rPr>
                    <w:rFonts w:ascii="Cambria Math" w:hAnsi="Cambria Math"/>
                  </w:rPr>
                </w:rPrChange>
              </w:rPr>
              <m:t>3,3</m:t>
            </m:r>
          </m:sub>
        </m:sSub>
      </m:oMath>
      <w:r w:rsidRPr="003D37B6">
        <w:rPr>
          <w:sz w:val="16"/>
          <w:szCs w:val="16"/>
          <w:rPrChange w:id="891" w:author=" " w:date="2018-05-11T12:24:00Z">
            <w:rPr/>
          </w:rPrChange>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Change w:id="892" w:author=" " w:date="2018-05-11T12:24:00Z">
                  <w:rPr>
                    <w:rFonts w:ascii="Cambria Math" w:hAnsi="Cambria Math"/>
                  </w:rPr>
                </w:rPrChange>
              </w:rPr>
              <m:t>T</m:t>
            </m:r>
          </m:e>
          <m:sub>
            <m:r>
              <m:rPr>
                <m:sty m:val="p"/>
              </m:rPr>
              <w:rPr>
                <w:rFonts w:ascii="Cambria Math" w:hAnsi="Cambria Math"/>
                <w:sz w:val="16"/>
                <w:szCs w:val="16"/>
                <w:rPrChange w:id="893" w:author=" " w:date="2018-05-11T12:24:00Z">
                  <w:rPr>
                    <w:rFonts w:ascii="Cambria Math" w:hAnsi="Cambria Math"/>
                  </w:rPr>
                </w:rPrChange>
              </w:rPr>
              <m:t>1,3</m:t>
            </m:r>
          </m:sub>
        </m:sSub>
      </m:oMath>
      <w:r w:rsidRPr="003D37B6">
        <w:rPr>
          <w:sz w:val="16"/>
          <w:szCs w:val="16"/>
          <w:rPrChange w:id="894" w:author=" " w:date="2018-05-11T12:24:00Z">
            <w:rPr/>
          </w:rPrChange>
        </w:rPr>
        <w:t xml:space="preserve"> – translation vector</w:t>
      </w:r>
    </w:p>
    <w:p w:rsidR="00021D47" w:rsidRPr="0041736F" w:rsidRDefault="003D37B6" w:rsidP="004B1B4D">
      <w:pPr>
        <w:jc w:val="center"/>
        <w:rPr>
          <w:sz w:val="16"/>
          <w:szCs w:val="16"/>
          <w:rPrChange w:id="895" w:author=" " w:date="2018-05-11T12:24:00Z">
            <w:rPr/>
          </w:rPrChange>
        </w:rPr>
      </w:pPr>
      <m:oMath>
        <m:r>
          <m:rPr>
            <m:sty m:val="p"/>
          </m:rPr>
          <w:rPr>
            <w:rFonts w:ascii="Cambria Math" w:hAnsi="Cambria Math"/>
            <w:sz w:val="16"/>
            <w:szCs w:val="16"/>
            <w:rPrChange w:id="896" w:author=" " w:date="2018-05-11T12:24:00Z">
              <w:rPr>
                <w:rFonts w:ascii="Cambria Math" w:hAnsi="Cambria Math"/>
              </w:rPr>
            </w:rPrChange>
          </w:rPr>
          <m:t>P</m:t>
        </m:r>
      </m:oMath>
      <w:r w:rsidRPr="003D37B6">
        <w:rPr>
          <w:sz w:val="16"/>
          <w:szCs w:val="16"/>
          <w:rPrChange w:id="897" w:author=" " w:date="2018-05-11T12:24:00Z">
            <w:rPr/>
          </w:rPrChange>
        </w:rPr>
        <w:t xml:space="preserve"> – </w:t>
      </w:r>
      <w:proofErr w:type="gramStart"/>
      <w:r w:rsidRPr="003D37B6">
        <w:rPr>
          <w:sz w:val="16"/>
          <w:szCs w:val="16"/>
          <w:rPrChange w:id="898" w:author=" " w:date="2018-05-11T12:24:00Z">
            <w:rPr/>
          </w:rPrChange>
        </w:rPr>
        <w:t>point</w:t>
      </w:r>
      <w:proofErr w:type="gramEnd"/>
      <w:r w:rsidRPr="003D37B6">
        <w:rPr>
          <w:sz w:val="16"/>
          <w:szCs w:val="16"/>
          <w:rPrChange w:id="899" w:author=" " w:date="2018-05-11T12:24:00Z">
            <w:rPr/>
          </w:rPrChange>
        </w:rPr>
        <w:t xml:space="preserve"> of the object; </w:t>
      </w:r>
      <m:oMath>
        <m:sSup>
          <m:sSupPr>
            <m:ctrlPr>
              <w:rPr>
                <w:rFonts w:ascii="Cambria Math" w:hAnsi="Cambria Math"/>
                <w:sz w:val="16"/>
                <w:szCs w:val="16"/>
              </w:rPr>
            </m:ctrlPr>
          </m:sSupPr>
          <m:e>
            <m:r>
              <m:rPr>
                <m:sty m:val="p"/>
              </m:rPr>
              <w:rPr>
                <w:rFonts w:ascii="Cambria Math" w:hAnsi="Cambria Math"/>
                <w:sz w:val="16"/>
                <w:szCs w:val="16"/>
                <w:rPrChange w:id="900" w:author=" " w:date="2018-05-11T12:24:00Z">
                  <w:rPr>
                    <w:rFonts w:ascii="Cambria Math" w:hAnsi="Cambria Math"/>
                  </w:rPr>
                </w:rPrChange>
              </w:rPr>
              <m:t>P</m:t>
            </m:r>
          </m:e>
          <m:sup>
            <m:r>
              <m:rPr>
                <m:sty m:val="p"/>
              </m:rPr>
              <w:rPr>
                <w:rFonts w:ascii="Cambria Math" w:hAnsi="Cambria Math"/>
                <w:sz w:val="16"/>
                <w:szCs w:val="16"/>
                <w:rPrChange w:id="901" w:author=" " w:date="2018-05-11T12:24:00Z">
                  <w:rPr>
                    <w:rFonts w:ascii="Cambria Math" w:hAnsi="Cambria Math"/>
                  </w:rPr>
                </w:rPrChange>
              </w:rPr>
              <m:t>'</m:t>
            </m:r>
          </m:sup>
        </m:sSup>
      </m:oMath>
      <w:r w:rsidRPr="003D37B6">
        <w:rPr>
          <w:sz w:val="16"/>
          <w:szCs w:val="16"/>
          <w:rPrChange w:id="902" w:author=" " w:date="2018-05-11T12:24:00Z">
            <w:rPr/>
          </w:rPrChange>
        </w:rPr>
        <w:t xml:space="preserve"> – (projected) point of the image plane</w:t>
      </w:r>
    </w:p>
    <w:p w:rsidR="00021D47" w:rsidRPr="0041736F" w:rsidRDefault="003D37B6" w:rsidP="004B1B4D">
      <w:pPr>
        <w:jc w:val="center"/>
        <w:rPr>
          <w:sz w:val="16"/>
          <w:szCs w:val="16"/>
          <w:rPrChange w:id="903" w:author=" " w:date="2018-05-11T12:24:00Z">
            <w:rPr/>
          </w:rPrChange>
        </w:rPr>
      </w:pPr>
      <m:oMath>
        <m:d>
          <m:dPr>
            <m:ctrlPr>
              <w:rPr>
                <w:rFonts w:ascii="Cambria Math" w:hAnsi="Cambria Math"/>
                <w:sz w:val="16"/>
                <w:szCs w:val="16"/>
              </w:rPr>
            </m:ctrlPr>
          </m:dPr>
          <m:e>
            <w:del w:id="904" w:author="ms699852" w:date="2018-05-11T11:57:00Z">
              <m:r>
                <w:rPr>
                  <w:rFonts w:ascii="Cambria Math" w:hAnsi="Cambria Math"/>
                  <w:sz w:val="16"/>
                  <w:szCs w:val="16"/>
                  <w:rPrChange w:id="905" w:author=" " w:date="2018-05-11T12:24:00Z">
                    <w:rPr>
                      <w:rFonts w:ascii="Cambria Math" w:hAnsi="Cambria Math"/>
                    </w:rPr>
                  </w:rPrChange>
                </w:rPr>
                <m:t>u,v</m:t>
              </m:r>
            </w:del>
            <w:ins w:id="906" w:author="ms699852" w:date="2018-05-11T11:57:00Z">
              <m:r>
                <w:rPr>
                  <w:rFonts w:ascii="Cambria Math" w:hAnsi="Cambria Math"/>
                  <w:sz w:val="16"/>
                  <w:szCs w:val="16"/>
                  <w:rPrChange w:id="907" w:author=" " w:date="2018-05-11T12:24:00Z">
                    <w:rPr>
                      <w:rFonts w:ascii="Cambria Math" w:hAnsi="Cambria Math"/>
                    </w:rPr>
                  </w:rPrChange>
                </w:rPr>
                <m:t>x,y</m:t>
              </m:r>
            </w:ins>
            <m:r>
              <w:rPr>
                <w:rFonts w:ascii="Cambria Math" w:hAnsi="Cambria Math"/>
                <w:sz w:val="16"/>
                <w:szCs w:val="16"/>
                <w:rPrChange w:id="908" w:author=" " w:date="2018-05-11T12:24:00Z">
                  <w:rPr>
                    <w:rFonts w:ascii="Cambria Math" w:hAnsi="Cambria Math"/>
                  </w:rPr>
                </w:rPrChange>
              </w:rPr>
              <m:t>,w</m:t>
            </m:r>
          </m:e>
        </m:d>
      </m:oMath>
      <w:r w:rsidRPr="003D37B6">
        <w:rPr>
          <w:sz w:val="16"/>
          <w:szCs w:val="16"/>
          <w:rPrChange w:id="909" w:author=" " w:date="2018-05-11T12:24:00Z">
            <w:rPr/>
          </w:rPrChange>
        </w:rPr>
        <w:t xml:space="preserve"> – </w:t>
      </w:r>
      <w:proofErr w:type="gramStart"/>
      <w:r w:rsidRPr="003D37B6">
        <w:rPr>
          <w:sz w:val="16"/>
          <w:szCs w:val="16"/>
          <w:rPrChange w:id="910" w:author=" " w:date="2018-05-11T12:24:00Z">
            <w:rPr/>
          </w:rPrChange>
        </w:rPr>
        <w:t>image</w:t>
      </w:r>
      <w:proofErr w:type="gramEnd"/>
      <w:r w:rsidRPr="003D37B6">
        <w:rPr>
          <w:sz w:val="16"/>
          <w:szCs w:val="16"/>
          <w:rPrChange w:id="911" w:author=" " w:date="2018-05-11T12:24:00Z">
            <w:rPr/>
          </w:rPrChange>
        </w:rPr>
        <w:t xml:space="preserve"> plane coordinates; </w:t>
      </w:r>
      <m:oMath>
        <m:d>
          <m:dPr>
            <m:ctrlPr>
              <w:rPr>
                <w:rFonts w:ascii="Cambria Math" w:hAnsi="Cambria Math"/>
                <w:sz w:val="16"/>
                <w:szCs w:val="16"/>
              </w:rPr>
            </m:ctrlPr>
          </m:dPr>
          <m:e>
            <w:del w:id="912" w:author="ms699852" w:date="2018-05-11T11:57:00Z">
              <m:r>
                <m:rPr>
                  <m:sty m:val="p"/>
                </m:rPr>
                <w:rPr>
                  <w:rFonts w:ascii="Cambria Math" w:hAnsi="Cambria Math"/>
                  <w:sz w:val="16"/>
                  <w:szCs w:val="16"/>
                  <w:rPrChange w:id="913" w:author=" " w:date="2018-05-11T12:24:00Z">
                    <w:rPr>
                      <w:rFonts w:ascii="Cambria Math" w:hAnsi="Cambria Math"/>
                    </w:rPr>
                  </w:rPrChange>
                </w:rPr>
                <m:t>x,y,z</m:t>
              </m:r>
            </w:del>
            <w:ins w:id="914" w:author="ms699852" w:date="2018-05-11T11:57:00Z">
              <m:r>
                <m:rPr>
                  <m:sty m:val="p"/>
                </m:rPr>
                <w:rPr>
                  <w:rFonts w:ascii="Cambria Math" w:hAnsi="Cambria Math"/>
                  <w:sz w:val="16"/>
                  <w:szCs w:val="16"/>
                  <w:rPrChange w:id="915" w:author=" " w:date="2018-05-11T12:24:00Z">
                    <w:rPr>
                      <w:rFonts w:ascii="Cambria Math" w:hAnsi="Cambria Math"/>
                    </w:rPr>
                  </w:rPrChange>
                </w:rPr>
                <m:t>X,Y,Z</m:t>
              </m:r>
            </w:ins>
          </m:e>
        </m:d>
      </m:oMath>
      <w:r w:rsidRPr="003D37B6">
        <w:rPr>
          <w:sz w:val="16"/>
          <w:szCs w:val="16"/>
          <w:rPrChange w:id="916" w:author=" " w:date="2018-05-11T12:24:00Z">
            <w:rPr/>
          </w:rPrChange>
        </w:rPr>
        <w:t xml:space="preserve"> – world coordinates</w:t>
      </w:r>
    </w:p>
    <w:p w:rsidR="00F13222" w:rsidRPr="0041736F" w:rsidRDefault="00F13222" w:rsidP="004B1B4D">
      <w:pPr>
        <w:pStyle w:val="Text"/>
        <w:ind w:firstLine="0"/>
        <w:rPr>
          <w:sz w:val="16"/>
          <w:szCs w:val="16"/>
          <w:rPrChange w:id="917" w:author=" " w:date="2018-05-11T12:24:00Z">
            <w:rPr/>
          </w:rPrChange>
        </w:rPr>
      </w:pPr>
    </w:p>
    <w:p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del w:id="918" w:author="ms699852" w:date="2018-05-11T22:20:00Z">
        <w:r w:rsidRPr="00E76B28" w:rsidDel="00257614">
          <w:rPr>
            <w:color w:val="000000" w:themeColor="text1"/>
          </w:rPr>
          <w:delText xml:space="preserve">(e.g. </w:delText>
        </w:r>
      </w:del>
      <w:del w:id="919" w:author="ms699852" w:date="2018-05-11T11:57:00Z">
        <w:r w:rsidRPr="00E76B28" w:rsidDel="00720CCB">
          <w:rPr>
            <w:color w:val="000000" w:themeColor="text1"/>
          </w:rPr>
          <w:delText xml:space="preserve">SIFT, SURF, </w:delText>
        </w:r>
      </w:del>
      <w:del w:id="920" w:author="ms699852" w:date="2018-05-11T22:20:00Z">
        <w:r w:rsidRPr="00E76B28" w:rsidDel="00257614">
          <w:rPr>
            <w:color w:val="000000" w:themeColor="text1"/>
          </w:rPr>
          <w:delText>Harris corners</w:delText>
        </w:r>
        <w:r w:rsidR="00F13222" w:rsidRPr="00E76B28" w:rsidDel="00257614">
          <w:rPr>
            <w:color w:val="000000" w:themeColor="text1"/>
          </w:rPr>
          <w:delText xml:space="preserve">, see </w:delText>
        </w:r>
      </w:del>
      <w:sdt>
        <w:sdtPr>
          <w:rPr>
            <w:color w:val="000000" w:themeColor="text1"/>
          </w:rPr>
          <w:id w:val="96222531"/>
          <w:citation/>
        </w:sdtPr>
        <w:sdtContent>
          <w:r w:rsidR="003D37B6" w:rsidRPr="00E76B28">
            <w:rPr>
              <w:color w:val="000000" w:themeColor="text1"/>
            </w:rPr>
            <w:fldChar w:fldCharType="begin"/>
          </w:r>
          <w:r w:rsidR="00D86F78" w:rsidRPr="00E21FB0">
            <w:rPr>
              <w:color w:val="000000" w:themeColor="text1"/>
            </w:rPr>
            <w:instrText xml:space="preserve">CITATION Mik04 \l 1031 </w:instrText>
          </w:r>
          <w:r w:rsidR="003D37B6" w:rsidRPr="00E76B28">
            <w:rPr>
              <w:color w:val="000000" w:themeColor="text1"/>
            </w:rPr>
            <w:fldChar w:fldCharType="separate"/>
          </w:r>
          <w:ins w:id="921" w:author="ms699852" w:date="2018-05-11T13:08:00Z">
            <w:r w:rsidR="003D37B6" w:rsidRPr="003D37B6">
              <w:rPr>
                <w:noProof/>
                <w:color w:val="000000" w:themeColor="text1"/>
                <w:rPrChange w:id="922" w:author="ms699852" w:date="2018-05-11T13:08:00Z">
                  <w:rPr/>
                </w:rPrChange>
              </w:rPr>
              <w:t>(Mikolajczyk &amp; Schmid, 2004)</w:t>
            </w:r>
          </w:ins>
          <w:del w:id="923" w:author="ms699852" w:date="2018-05-11T09:22:00Z">
            <w:r w:rsidR="00C85B3A" w:rsidRPr="00C85B3A" w:rsidDel="00C76383">
              <w:rPr>
                <w:noProof/>
                <w:color w:val="000000" w:themeColor="text1"/>
              </w:rPr>
              <w:delText>(Mikolajczyk &amp; Schmid, 2004)</w:delText>
            </w:r>
          </w:del>
          <w:r w:rsidR="003D37B6" w:rsidRPr="00E76B28">
            <w:rPr>
              <w:color w:val="000000" w:themeColor="text1"/>
            </w:rPr>
            <w:fldChar w:fldCharType="end"/>
          </w:r>
        </w:sdtContent>
      </w:sdt>
      <w:r w:rsidR="00D86F78" w:rsidRPr="00E76B28">
        <w:rPr>
          <w:color w:val="000000" w:themeColor="text1"/>
        </w:rPr>
        <w:t xml:space="preserve"> </w:t>
      </w:r>
      <w:del w:id="924" w:author="ms699852" w:date="2018-05-11T22:20:00Z">
        <w:r w:rsidR="00F13222" w:rsidRPr="00E76B28" w:rsidDel="00257614">
          <w:rPr>
            <w:color w:val="000000" w:themeColor="text1"/>
          </w:rPr>
          <w:delText>for details</w:delText>
        </w:r>
        <w:r w:rsidRPr="00E76B28" w:rsidDel="00257614">
          <w:rPr>
            <w:color w:val="000000" w:themeColor="text1"/>
          </w:rPr>
          <w:delText xml:space="preserve">) </w:delText>
        </w:r>
      </w:del>
      <w:r w:rsidRPr="00E76B28">
        <w:rPr>
          <w:color w:val="000000" w:themeColor="text1"/>
        </w:rPr>
        <w:t xml:space="preserve">or edges within the photograph and rendered image of the target 3D model are used to establish an image-to-image correlation. </w:t>
      </w:r>
    </w:p>
    <w:p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w:t>
      </w:r>
      <w:del w:id="925" w:author="ms699852" w:date="2018-05-11T22:21:00Z">
        <w:r w:rsidR="00021D47" w:rsidRPr="00353AEE" w:rsidDel="00257614">
          <w:delText xml:space="preserve">prevalent </w:delText>
        </w:r>
      </w:del>
      <w:r w:rsidR="00021D47" w:rsidRPr="00353AEE">
        <w:t xml:space="preserve">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sdt>
        <w:sdtPr>
          <w:id w:val="-185601225"/>
          <w:citation/>
        </w:sdtPr>
        <w:sdtContent>
          <w:r w:rsidR="003D37B6" w:rsidRPr="00353AEE">
            <w:fldChar w:fldCharType="begin"/>
          </w:r>
          <w:r w:rsidR="00857596" w:rsidRPr="00E21FB0">
            <w:instrText xml:space="preserve">CITATION Kehl2016_ISPRS \l 1031 </w:instrText>
          </w:r>
          <w:r w:rsidR="003D37B6" w:rsidRPr="00353AEE">
            <w:fldChar w:fldCharType="separate"/>
          </w:r>
          <w:r w:rsidR="008508D7">
            <w:rPr>
              <w:noProof/>
            </w:rPr>
            <w:t>(Kehl, et al., 2016a)</w:t>
          </w:r>
          <w:r w:rsidR="003D37B6" w:rsidRPr="00353AEE">
            <w:fldChar w:fldCharType="end"/>
          </w:r>
        </w:sdtContent>
      </w:sdt>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w:t>
      </w:r>
      <w:r w:rsidR="00021D47" w:rsidRPr="00353AEE">
        <w:lastRenderedPageBreak/>
        <w:t>to point representations (i.e. points cannot be intersected directly due to their zero-extent). The alter</w:t>
      </w:r>
      <w:r w:rsidR="00C9311B" w:rsidRPr="00353AEE">
        <w:t>native approach</w:t>
      </w:r>
      <w:del w:id="926" w:author="ms699852" w:date="2018-05-11T22:21:00Z">
        <w:r w:rsidR="00C9311B" w:rsidRPr="00353AEE" w:rsidDel="00257614">
          <w:delText xml:space="preserve"> often applied</w:delText>
        </w:r>
      </w:del>
      <w:r w:rsidR="00C9311B" w:rsidRPr="00353AEE">
        <w:t xml:space="preserve">, </w:t>
      </w:r>
      <w:r w:rsidR="00021D47" w:rsidRPr="00353AEE">
        <w:t xml:space="preserve">see </w:t>
      </w:r>
      <w:sdt>
        <w:sdtPr>
          <w:id w:val="263129869"/>
          <w:citation/>
        </w:sdtPr>
        <w:sdtContent>
          <w:r w:rsidR="003D37B6" w:rsidRPr="00353AEE">
            <w:fldChar w:fldCharType="begin"/>
          </w:r>
          <w:r w:rsidR="00ED3F70" w:rsidRPr="00E21FB0">
            <w:instrText xml:space="preserve">CITATION Sibbing2013 \m Sattler2011 \m Rodriguez2012 \m Garcia2015 \l 1031 </w:instrText>
          </w:r>
          <w:r w:rsidR="003D37B6" w:rsidRPr="00353AEE">
            <w:fldChar w:fldCharType="separate"/>
          </w:r>
          <w:r w:rsidR="008508D7">
            <w:rPr>
              <w:noProof/>
            </w:rPr>
            <w:t>(Sibbing, et al., 2013; Sattler, et al., 2011; Rodríguez, et al., 2012; García, et al., 2015)</w:t>
          </w:r>
          <w:r w:rsidR="003D37B6"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del w:id="927" w:author="ms699852" w:date="2018-05-11T22:22:00Z">
        <w:r w:rsidR="00021D47" w:rsidRPr="00E76B28" w:rsidDel="00257614">
          <w:rPr>
            <w:color w:val="000000" w:themeColor="text1"/>
          </w:rPr>
          <w:delText xml:space="preserve">Though </w:delText>
        </w:r>
      </w:del>
      <w:ins w:id="928" w:author="ms699852" w:date="2018-05-11T22:22:00Z">
        <w:r w:rsidR="00257614">
          <w:rPr>
            <w:color w:val="000000" w:themeColor="text1"/>
          </w:rPr>
          <w:t>Despite using</w:t>
        </w:r>
        <w:r w:rsidR="00257614" w:rsidRPr="00E76B28">
          <w:rPr>
            <w:color w:val="000000" w:themeColor="text1"/>
          </w:rPr>
          <w:t xml:space="preserve"> </w:t>
        </w:r>
      </w:ins>
      <w:r w:rsidR="006B1C7D" w:rsidRPr="00E76B28">
        <w:rPr>
          <w:color w:val="000000" w:themeColor="text1"/>
        </w:rPr>
        <w:t>smart</w:t>
      </w:r>
      <w:r w:rsidR="00021D47" w:rsidRPr="00E76B28">
        <w:rPr>
          <w:color w:val="000000" w:themeColor="text1"/>
        </w:rPr>
        <w:t xml:space="preserve"> </w:t>
      </w:r>
      <w:del w:id="929" w:author="ms699852" w:date="2018-05-11T22:22:00Z">
        <w:r w:rsidR="00021D47" w:rsidRPr="00E76B28" w:rsidDel="00257614">
          <w:rPr>
            <w:color w:val="000000" w:themeColor="text1"/>
          </w:rPr>
          <w:delText xml:space="preserve">utilising </w:delText>
        </w:r>
      </w:del>
      <w:r w:rsidR="00021D47" w:rsidRPr="00E76B28">
        <w:rPr>
          <w:color w:val="000000" w:themeColor="text1"/>
        </w:rPr>
        <w:t>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del w:id="930" w:author="ms699852" w:date="2018-05-11T22:25:00Z">
        <w:r w:rsidR="00021D47" w:rsidRPr="00353AEE" w:rsidDel="00257614">
          <w:delText>when employing depth map algorithms on</w:delText>
        </w:r>
      </w:del>
      <w:ins w:id="931" w:author="ms699852" w:date="2018-05-11T22:25:00Z">
        <w:r w:rsidR="00257614">
          <w:t>in</w:t>
        </w:r>
      </w:ins>
      <w:r w:rsidR="00021D47" w:rsidRPr="00353AEE">
        <w:t xml:space="preserve"> mobile devices</w:t>
      </w:r>
      <w:ins w:id="932" w:author="ms699852" w:date="2018-05-11T22:25:00Z">
        <w:r w:rsidR="00257614">
          <w:t xml:space="preserve"> applications</w:t>
        </w:r>
      </w:ins>
      <w:r w:rsidR="00021D47" w:rsidRPr="00353AEE">
        <w:t>.</w:t>
      </w:r>
    </w:p>
    <w:p w:rsidR="006B1C7D" w:rsidRPr="00E21FB0" w:rsidRDefault="006B1C7D" w:rsidP="004B1B4D">
      <w:pPr>
        <w:pStyle w:val="PRec-MainText"/>
        <w:rPr>
          <w:color w:val="000000" w:themeColor="text1"/>
        </w:rPr>
      </w:pPr>
      <w:r w:rsidRPr="00353AEE">
        <w:t xml:space="preserve">Feature-based </w:t>
      </w:r>
      <w:del w:id="933" w:author="ms699852" w:date="2018-05-11T22:26:00Z">
        <w:r w:rsidRPr="00353AEE" w:rsidDel="00257614">
          <w:delText>registration is the most common approach for establishing image-to-geometry correlation</w:delText>
        </w:r>
      </w:del>
      <w:ins w:id="934" w:author="ms699852" w:date="2018-05-11T22:26:00Z">
        <w:r w:rsidR="00257614">
          <w:t>approaches are most common for image registration</w:t>
        </w:r>
      </w:ins>
      <w:r w:rsidRPr="00353AEE">
        <w:t xml:space="preserve"> on mobile devices due to </w:t>
      </w:r>
      <w:del w:id="935" w:author="ms699852" w:date="2018-05-11T22:27:00Z">
        <w:r w:rsidRPr="00353AEE" w:rsidDel="00257614">
          <w:delText xml:space="preserve">its </w:delText>
        </w:r>
      </w:del>
      <w:ins w:id="936" w:author="ms699852" w:date="2018-05-11T22:27:00Z">
        <w:r w:rsidR="00257614">
          <w:t>their</w:t>
        </w:r>
        <w:r w:rsidR="00257614" w:rsidRPr="00353AEE">
          <w:t xml:space="preserve"> </w:t>
        </w:r>
      </w:ins>
      <w:r w:rsidRPr="00353AEE">
        <w:t xml:space="preserve">implementation simplicity, </w:t>
      </w:r>
      <w:del w:id="937" w:author="ms699852" w:date="2018-05-11T22:27:00Z">
        <w:r w:rsidRPr="00353AEE" w:rsidDel="00257614">
          <w:delText xml:space="preserve">its </w:delText>
        </w:r>
      </w:del>
      <w:ins w:id="938" w:author="ms699852" w:date="2018-05-11T22:27:00Z">
        <w:r w:rsidR="00257614">
          <w:t>their</w:t>
        </w:r>
        <w:r w:rsidR="00257614" w:rsidRPr="00353AEE">
          <w:t xml:space="preserve"> </w:t>
        </w:r>
      </w:ins>
      <w:r w:rsidRPr="00353AEE">
        <w:t xml:space="preserve">rapid execution speed, </w:t>
      </w:r>
      <w:del w:id="939" w:author="ms699852" w:date="2018-05-11T22:27:00Z">
        <w:r w:rsidRPr="00353AEE" w:rsidDel="00257614">
          <w:delText>its option for</w:delText>
        </w:r>
      </w:del>
      <w:ins w:id="940" w:author="ms699852" w:date="2018-05-11T22:27:00Z">
        <w:r w:rsidR="00257614">
          <w:t>their</w:t>
        </w:r>
      </w:ins>
      <w:r w:rsidRPr="00353AEE">
        <w:t xml:space="preserve"> application-specific constraints and the wealth of available code that can be used. Application examples are ample within the literature, ranging from augmented reality </w:t>
      </w:r>
      <w:sdt>
        <w:sdtPr>
          <w:id w:val="1043023044"/>
          <w:citation/>
        </w:sdtPr>
        <w:sdtContent>
          <w:r w:rsidR="003D37B6" w:rsidRPr="00353AEE">
            <w:fldChar w:fldCharType="begin"/>
          </w:r>
          <w:r w:rsidRPr="00E76B28">
            <w:instrText xml:space="preserve"> CITATION Gauglitz2014 \l 1031  \m Sweeney2015</w:instrText>
          </w:r>
          <w:r w:rsidR="003D37B6" w:rsidRPr="00353AEE">
            <w:fldChar w:fldCharType="separate"/>
          </w:r>
          <w:r w:rsidR="008508D7">
            <w:rPr>
              <w:noProof/>
            </w:rPr>
            <w:t>(Gauglitz, et al., 2014; Sweeney, et al., 2015)</w:t>
          </w:r>
          <w:r w:rsidR="003D37B6" w:rsidRPr="00353AEE">
            <w:fldChar w:fldCharType="end"/>
          </w:r>
        </w:sdtContent>
      </w:sdt>
      <w:r w:rsidRPr="00353AEE">
        <w:t xml:space="preserve"> over field geology </w:t>
      </w:r>
      <w:sdt>
        <w:sdtPr>
          <w:id w:val="1595283939"/>
          <w:citation/>
        </w:sdtPr>
        <w:sdtContent>
          <w:r w:rsidR="003D37B6" w:rsidRPr="00353AEE">
            <w:fldChar w:fldCharType="begin"/>
          </w:r>
          <w:r w:rsidRPr="00E76B28">
            <w:instrText xml:space="preserve">CITATION Kehl2016_ISPRS \m Kehl2017_VGC \l 1031 </w:instrText>
          </w:r>
          <w:r w:rsidR="003D37B6" w:rsidRPr="00353AEE">
            <w:fldChar w:fldCharType="separate"/>
          </w:r>
          <w:r w:rsidR="008508D7">
            <w:rPr>
              <w:noProof/>
            </w:rPr>
            <w:t>(Kehl, et al., 2016a; Kehl, et al., 2017b)</w:t>
          </w:r>
          <w:r w:rsidR="003D37B6" w:rsidRPr="00353AEE">
            <w:fldChar w:fldCharType="end"/>
          </w:r>
        </w:sdtContent>
      </w:sdt>
      <w:r w:rsidRPr="00353AEE">
        <w:t xml:space="preserve">, to surface hydrology </w:t>
      </w:r>
      <w:sdt>
        <w:sdtPr>
          <w:id w:val="-2014827964"/>
          <w:citation/>
        </w:sdtPr>
        <w:sdtContent>
          <w:r w:rsidR="003D37B6" w:rsidRPr="00353AEE">
            <w:fldChar w:fldCharType="begin"/>
          </w:r>
          <w:ins w:id="941" w:author="ms699852" w:date="2018-05-11T12:45:00Z">
            <w:r w:rsidR="00A07825">
              <w:instrText xml:space="preserve">CITATION Kroehnert2017a \l 1031 </w:instrText>
            </w:r>
          </w:ins>
          <w:del w:id="942" w:author="ms699852" w:date="2018-05-11T12:45:00Z">
            <w:r w:rsidRPr="00E76B28" w:rsidDel="00A07825">
              <w:delInstrText xml:space="preserve"> CITATION Kroehnert2017a \l 1031  \m Boerner2016</w:delInstrText>
            </w:r>
          </w:del>
          <w:ins w:id="943" w:author="ms699852" w:date="2018-05-11T12:50:00Z">
            <w:r w:rsidR="00A07825">
              <w:instrText xml:space="preserve"> \m Krönd</w:instrText>
            </w:r>
          </w:ins>
          <w:r w:rsidR="003D37B6" w:rsidRPr="00353AEE">
            <w:fldChar w:fldCharType="separate"/>
          </w:r>
          <w:ins w:id="944" w:author="ms699852" w:date="2018-05-11T13:08:00Z">
            <w:r w:rsidR="008508D7">
              <w:rPr>
                <w:noProof/>
              </w:rPr>
              <w:t>(Kröhnert &amp; Meichsner, 2017; Kröhnert &amp; Eltner, n.d.)</w:t>
            </w:r>
          </w:ins>
          <w:del w:id="945" w:author="ms699852" w:date="2018-05-11T12:50:00Z">
            <w:r w:rsidR="00A07825" w:rsidDel="00A07825">
              <w:rPr>
                <w:noProof/>
              </w:rPr>
              <w:delText>(Kröhnert &amp; Meichsner, 2017; Kröhnert &amp; Eltner, n.d.)</w:delText>
            </w:r>
          </w:del>
          <w:del w:id="946" w:author="ms699852" w:date="2018-05-11T12:45:00Z">
            <w:r w:rsidR="00720CCB" w:rsidDel="00A07825">
              <w:rPr>
                <w:noProof/>
              </w:rPr>
              <w:delText>(Kröhnert &amp; Meichsner, 2017; Boerner &amp; Kröhnert, 2016)</w:delText>
            </w:r>
          </w:del>
          <w:r w:rsidR="003D37B6" w:rsidRPr="00353AEE">
            <w:fldChar w:fldCharType="end"/>
          </w:r>
        </w:sdtContent>
      </w:sdt>
      <w:r w:rsidRPr="00353AEE">
        <w:t xml:space="preserve">. These mobile apps utilize the </w:t>
      </w:r>
      <w:del w:id="947" w:author="ms699852" w:date="2018-05-11T22:28:00Z">
        <w:r w:rsidRPr="00353AEE" w:rsidDel="00257614">
          <w:delText xml:space="preserve">open-source library </w:delText>
        </w:r>
      </w:del>
      <w:r w:rsidRPr="00353AEE">
        <w:t>OpenCV4Android</w:t>
      </w:r>
      <w:r w:rsidRPr="00353AEE">
        <w:rPr>
          <w:rStyle w:val="Funotenzeichen"/>
        </w:rPr>
        <w:footnoteReference w:id="1"/>
      </w:r>
      <w:ins w:id="948" w:author="ms699852" w:date="2018-05-11T22:28:00Z">
        <w:r w:rsidR="00257614">
          <w:t xml:space="preserve"> library</w:t>
        </w:r>
      </w:ins>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3D37B6" w:rsidRPr="00353AEE">
            <w:fldChar w:fldCharType="begin"/>
          </w:r>
          <w:r w:rsidRPr="00E76B28">
            <w:instrText xml:space="preserve">CITATION Kehl2017_PHOR \l 1031 </w:instrText>
          </w:r>
          <w:r w:rsidR="003D37B6" w:rsidRPr="00353AEE">
            <w:fldChar w:fldCharType="separate"/>
          </w:r>
          <w:r w:rsidR="008508D7">
            <w:rPr>
              <w:noProof/>
            </w:rPr>
            <w:t>(Kehl, et al., 2017a)</w:t>
          </w:r>
          <w:r w:rsidR="003D37B6" w:rsidRPr="00353AEE">
            <w:fldChar w:fldCharType="end"/>
          </w:r>
        </w:sdtContent>
      </w:sdt>
      <w:r w:rsidRPr="00353AEE">
        <w:t>. A</w:t>
      </w:r>
      <w:ins w:id="949" w:author="ms699852" w:date="2018-05-11T22:30:00Z">
        <w:r w:rsidR="00F23A30">
          <w:t xml:space="preserve">n </w:t>
        </w:r>
      </w:ins>
      <w:del w:id="950" w:author="ms699852" w:date="2018-05-11T22:30:00Z">
        <w:r w:rsidRPr="00353AEE" w:rsidDel="00F23A30">
          <w:delText xml:space="preserve"> completely </w:delText>
        </w:r>
      </w:del>
      <w:r w:rsidRPr="00353AEE">
        <w:t xml:space="preserve">alternative technique to feature-based methods is Mutual Information (MI) </w:t>
      </w:r>
      <w:sdt>
        <w:sdtPr>
          <w:id w:val="-1370529867"/>
          <w:citation/>
        </w:sdtPr>
        <w:sdtContent>
          <w:r w:rsidR="003D37B6" w:rsidRPr="00353AEE">
            <w:fldChar w:fldCharType="begin"/>
          </w:r>
          <w:r w:rsidRPr="00E76B28">
            <w:instrText xml:space="preserve"> CITATION Viola1997 \l 1031  \m Corsini2013</w:instrText>
          </w:r>
          <w:r w:rsidR="003D37B6" w:rsidRPr="00353AEE">
            <w:fldChar w:fldCharType="separate"/>
          </w:r>
          <w:r w:rsidR="008508D7">
            <w:rPr>
              <w:noProof/>
            </w:rPr>
            <w:t>(Viola &amp; Wells, 1997; Corsini, et al., 2013)</w:t>
          </w:r>
          <w:r w:rsidR="003D37B6"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w:t>
      </w:r>
      <w:proofErr w:type="gramStart"/>
      <w:r w:rsidRPr="00353AEE">
        <w:t xml:space="preserve">. </w:t>
      </w:r>
      <m:oMath>
        <w:proofErr w:type="gramEnd"/>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w:t>
      </w:r>
      <w:del w:id="951" w:author="ms699852" w:date="2018-05-11T22:38:00Z">
        <w:r w:rsidRPr="00353AEE" w:rsidDel="00F23A30">
          <w:delText xml:space="preserve">information theory quantities such as </w:delText>
        </w:r>
      </w:del>
      <w:r w:rsidRPr="00353AEE">
        <w:t xml:space="preserve">self-information and entropy </w:t>
      </w:r>
      <w:del w:id="952" w:author="ms699852" w:date="2018-05-11T22:39:00Z">
        <w:r w:rsidRPr="00353AEE" w:rsidDel="00F23A30">
          <w:delText>in order to compare</w:delText>
        </w:r>
      </w:del>
      <w:ins w:id="953" w:author="ms699852" w:date="2018-05-11T22:39:00Z">
        <w:r w:rsidR="00F23A30">
          <w:t>for quantifying</w:t>
        </w:r>
      </w:ins>
      <w:r w:rsidRPr="00353AEE">
        <w:t xml:space="preserve"> the similarity of both image</w:t>
      </w:r>
      <w:ins w:id="954" w:author="ms699852" w:date="2018-05-11T22:39:00Z">
        <w:r w:rsidR="00F23A30">
          <w:t>s</w:t>
        </w:r>
      </w:ins>
      <w:r w:rsidRPr="00353AEE">
        <w:t xml:space="preserve">. </w:t>
      </w:r>
      <w:del w:id="955" w:author="ms699852" w:date="2018-05-11T22:45:00Z">
        <w:r w:rsidRPr="00353AEE" w:rsidDel="00FA473B">
          <w:delText xml:space="preserve">In contrast to feature-based techniques, </w:delText>
        </w:r>
      </w:del>
      <w:r w:rsidRPr="00353AEE">
        <w:t xml:space="preserve">MI </w:t>
      </w:r>
      <w:del w:id="956" w:author="ms699852" w:date="2018-05-11T22:45:00Z">
        <w:r w:rsidRPr="00353AEE" w:rsidDel="00FA473B">
          <w:delText xml:space="preserve">faces </w:delText>
        </w:r>
      </w:del>
      <w:ins w:id="957" w:author="ms699852" w:date="2018-05-11T22:45:00Z">
        <w:r w:rsidR="00FA473B">
          <w:t>is a</w:t>
        </w:r>
        <w:r w:rsidR="00FA473B" w:rsidRPr="00353AEE">
          <w:t xml:space="preserve"> </w:t>
        </w:r>
      </w:ins>
      <w:r w:rsidRPr="00353AEE">
        <w:t>challeng</w:t>
      </w:r>
      <w:ins w:id="958" w:author="ms699852" w:date="2018-05-11T22:45:00Z">
        <w:r w:rsidR="00FA473B">
          <w:t>ing</w:t>
        </w:r>
      </w:ins>
      <w:del w:id="959" w:author="ms699852" w:date="2018-05-11T22:45:00Z">
        <w:r w:rsidRPr="00353AEE" w:rsidDel="00FA473B">
          <w:delText>es</w:delText>
        </w:r>
      </w:del>
      <w:r w:rsidRPr="00353AEE">
        <w:t xml:space="preserve"> </w:t>
      </w:r>
      <w:del w:id="960" w:author="ms699852" w:date="2018-05-11T22:45:00Z">
        <w:r w:rsidRPr="00353AEE" w:rsidDel="00FA473B">
          <w:delText>in the optimization</w:delText>
        </w:r>
      </w:del>
      <w:ins w:id="961" w:author="ms699852" w:date="2018-05-11T22:45:00Z">
        <w:r w:rsidR="00FA473B">
          <w:t>numerical</w:t>
        </w:r>
      </w:ins>
      <w:r w:rsidRPr="00353AEE">
        <w:t xml:space="preserve"> process: the optimization of a 7 degree-of-freedom equation system </w:t>
      </w:r>
      <w:del w:id="962" w:author="ms699852" w:date="2018-05-11T12:51:00Z">
        <w:r w:rsidRPr="00353AEE" w:rsidDel="00C4726F">
          <w:delText>(</w:delTex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rsidDel="00C4726F">
          <w:delText xml:space="preserve">, for </w:delText>
        </w:r>
        <m:oMath>
          <m:r>
            <m:rPr>
              <m:sty m:val="p"/>
            </m:rPr>
            <w:rPr>
              <w:rFonts w:ascii="Cambria Math" w:hAnsi="Cambria Math"/>
            </w:rPr>
            <m:t>f</m:t>
          </m:r>
        </m:oMath>
        <w:r w:rsidRPr="00353AEE" w:rsidDel="00C4726F">
          <w:delText xml:space="preserve"> being the focal length) </w:delText>
        </w:r>
      </w:del>
      <w:r w:rsidRPr="00353AEE">
        <w:t>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3D37B6" w:rsidRPr="00353AEE">
            <w:fldChar w:fldCharType="begin"/>
          </w:r>
          <w:r w:rsidRPr="00E76B28">
            <w:instrText xml:space="preserve"> CITATION Powell2006 \l 1031 </w:instrText>
          </w:r>
          <w:r w:rsidR="003D37B6" w:rsidRPr="00353AEE">
            <w:fldChar w:fldCharType="separate"/>
          </w:r>
          <w:r w:rsidR="008508D7">
            <w:rPr>
              <w:noProof/>
            </w:rPr>
            <w:t>(Powell, 2006)</w:t>
          </w:r>
          <w:r w:rsidR="003D37B6"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3D37B6" w:rsidRPr="00E21FB0">
            <w:rPr>
              <w:color w:val="000000" w:themeColor="text1"/>
            </w:rPr>
            <w:fldChar w:fldCharType="begin"/>
          </w:r>
          <w:r w:rsidRPr="00E21FB0">
            <w:rPr>
              <w:color w:val="000000" w:themeColor="text1"/>
            </w:rPr>
            <w:instrText xml:space="preserve"> CITATION Corsini2013 \l 1031 </w:instrText>
          </w:r>
          <w:r w:rsidR="003D37B6" w:rsidRPr="00E21FB0">
            <w:rPr>
              <w:color w:val="000000" w:themeColor="text1"/>
            </w:rPr>
            <w:fldChar w:fldCharType="separate"/>
          </w:r>
          <w:ins w:id="963" w:author="ms699852" w:date="2018-05-11T13:08:00Z">
            <w:r w:rsidR="003D37B6" w:rsidRPr="003D37B6">
              <w:rPr>
                <w:noProof/>
                <w:color w:val="000000" w:themeColor="text1"/>
                <w:rPrChange w:id="964" w:author="ms699852" w:date="2018-05-11T13:08:00Z">
                  <w:rPr/>
                </w:rPrChange>
              </w:rPr>
              <w:t>(Corsini, et al., 2013)</w:t>
            </w:r>
          </w:ins>
          <w:del w:id="965" w:author="ms699852" w:date="2018-05-11T09:22:00Z">
            <w:r w:rsidR="00C85B3A" w:rsidRPr="00C85B3A" w:rsidDel="00C76383">
              <w:rPr>
                <w:noProof/>
                <w:color w:val="000000" w:themeColor="text1"/>
              </w:rPr>
              <w:delText>(Corsini, et al., 2013)</w:delText>
            </w:r>
          </w:del>
          <w:r w:rsidR="003D37B6"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del w:id="966" w:author="ms699852" w:date="2018-05-11T12:51:00Z">
        <w:r w:rsidRPr="00E21FB0" w:rsidDel="00C4726F">
          <w:rPr>
            <w:color w:val="000000" w:themeColor="text1"/>
          </w:rPr>
          <w:delText>(</w:delTex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sidDel="00C4726F">
          <w:rPr>
            <w:color w:val="000000" w:themeColor="text1"/>
          </w:rPr>
          <w:delText xml:space="preserve">) </w:delText>
        </w:r>
      </w:del>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proofErr w:type="gramStart"/>
      <w:r w:rsidR="003441D3">
        <w:rPr>
          <w:color w:val="000000" w:themeColor="text1"/>
        </w:rPr>
        <w:t>active</w:t>
      </w:r>
      <w:r w:rsidR="00D157DA" w:rsidRPr="00E21FB0">
        <w:rPr>
          <w:color w:val="000000" w:themeColor="text1"/>
        </w:rPr>
        <w:t>,</w:t>
      </w:r>
      <w:proofErr w:type="gramEnd"/>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w:t>
      </w:r>
      <w:proofErr w:type="spellStart"/>
      <w:r w:rsidR="00D157DA" w:rsidRPr="00E21FB0">
        <w:rPr>
          <w:color w:val="000000" w:themeColor="text1"/>
        </w:rPr>
        <w:t>smartphone</w:t>
      </w:r>
      <w:proofErr w:type="spellEnd"/>
      <w:r w:rsidR="00D157DA" w:rsidRPr="00E21FB0">
        <w:rPr>
          <w:color w:val="000000" w:themeColor="text1"/>
        </w:rPr>
        <w:t xml:space="preserv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3D37B6" w:rsidRPr="00E21FB0">
            <w:rPr>
              <w:color w:val="000000" w:themeColor="text1"/>
            </w:rPr>
            <w:fldChar w:fldCharType="begin"/>
          </w:r>
          <w:r w:rsidR="00F729AF" w:rsidRPr="00E21FB0">
            <w:rPr>
              <w:color w:val="000000" w:themeColor="text1"/>
            </w:rPr>
            <w:instrText xml:space="preserve"> CITATION Kroehnert2017b \l 1031 </w:instrText>
          </w:r>
          <w:r w:rsidR="003D37B6" w:rsidRPr="00E21FB0">
            <w:rPr>
              <w:color w:val="000000" w:themeColor="text1"/>
            </w:rPr>
            <w:fldChar w:fldCharType="separate"/>
          </w:r>
          <w:ins w:id="967" w:author="ms699852" w:date="2018-05-11T13:08:00Z">
            <w:r w:rsidR="003D37B6" w:rsidRPr="003D37B6">
              <w:rPr>
                <w:noProof/>
                <w:color w:val="000000" w:themeColor="text1"/>
                <w:rPrChange w:id="968" w:author="ms699852" w:date="2018-05-11T13:08:00Z">
                  <w:rPr/>
                </w:rPrChange>
              </w:rPr>
              <w:t>(Kröhnert, et al., 2017)</w:t>
            </w:r>
          </w:ins>
          <w:del w:id="969" w:author="ms699852" w:date="2018-05-11T09:22:00Z">
            <w:r w:rsidR="00C85B3A" w:rsidRPr="00C85B3A" w:rsidDel="00C76383">
              <w:rPr>
                <w:noProof/>
                <w:color w:val="000000" w:themeColor="text1"/>
              </w:rPr>
              <w:delText>(Kröhnert, et al., 2017)</w:delText>
            </w:r>
          </w:del>
          <w:r w:rsidR="003D37B6"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ins w:id="970" w:author="ms699852" w:date="2018-05-11T12:54:00Z">
        <w:r w:rsidR="00C4726F">
          <w:rPr>
            <w:color w:val="000000" w:themeColor="text1"/>
          </w:rPr>
          <w:t xml:space="preserve"> </w:t>
        </w:r>
      </w:ins>
      <w:del w:id="971" w:author="ms699852" w:date="2018-05-11T12:53:00Z">
        <w:r w:rsidR="00D157DA" w:rsidRPr="00E21FB0" w:rsidDel="00C4726F">
          <w:rPr>
            <w:color w:val="000000" w:themeColor="text1"/>
          </w:rPr>
          <w:delText xml:space="preserve"> </w:delTex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sidDel="00C4726F">
          <w:rPr>
            <w:color w:val="000000" w:themeColor="text1"/>
          </w:rPr>
          <w:delText xml:space="preserve"> a</w:delText>
        </w:r>
      </w:del>
      <w:ins w:id="972" w:author="ms699852" w:date="2018-05-11T12:54:00Z">
        <w:r w:rsidR="00C4726F">
          <w:rPr>
            <w:color w:val="000000" w:themeColor="text1"/>
          </w:rPr>
          <w:t>a</w:t>
        </w:r>
      </w:ins>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3D37B6" w:rsidRPr="00353AEE">
            <w:fldChar w:fldCharType="begin"/>
          </w:r>
          <w:r w:rsidR="00ED3F70" w:rsidRPr="00E76B28">
            <w:instrText xml:space="preserve"> CITATION Torr2000 \l 1031 </w:instrText>
          </w:r>
          <w:r w:rsidR="003D37B6" w:rsidRPr="00353AEE">
            <w:fldChar w:fldCharType="separate"/>
          </w:r>
          <w:r w:rsidR="008508D7">
            <w:rPr>
              <w:noProof/>
            </w:rPr>
            <w:t>(Torr &amp; Zisserman, 2000)</w:t>
          </w:r>
          <w:r w:rsidR="003D37B6" w:rsidRPr="00353AEE">
            <w:fldChar w:fldCharType="end"/>
          </w:r>
        </w:sdtContent>
      </w:sdt>
      <w:r w:rsidRPr="00353AEE">
        <w:t xml:space="preserve">. The whole process can easily be executed on mobile devices </w:t>
      </w:r>
      <w:sdt>
        <w:sdtPr>
          <w:id w:val="-11306962"/>
          <w:citation/>
        </w:sdtPr>
        <w:sdtContent>
          <w:r w:rsidR="003D37B6" w:rsidRPr="00353AEE">
            <w:fldChar w:fldCharType="begin"/>
          </w:r>
          <w:r w:rsidR="00857596" w:rsidRPr="00E76B28">
            <w:instrText xml:space="preserve">CITATION Kehl2016_ISPRS \l 1031 </w:instrText>
          </w:r>
          <w:r w:rsidR="003D37B6" w:rsidRPr="00353AEE">
            <w:fldChar w:fldCharType="separate"/>
          </w:r>
          <w:r w:rsidR="008508D7">
            <w:rPr>
              <w:noProof/>
            </w:rPr>
            <w:t>(Kehl, et al., 2016a)</w:t>
          </w:r>
          <w:r w:rsidR="003D37B6"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3D37B6" w:rsidRPr="00353AEE">
            <w:fldChar w:fldCharType="begin"/>
          </w:r>
          <w:r w:rsidR="00F729AF" w:rsidRPr="00E21FB0">
            <w:instrText xml:space="preserve"> CITATION Sánchez2017 \l 1031 </w:instrText>
          </w:r>
          <w:r w:rsidR="003D37B6" w:rsidRPr="00353AEE">
            <w:fldChar w:fldCharType="separate"/>
          </w:r>
          <w:r w:rsidR="008508D7">
            <w:rPr>
              <w:noProof/>
            </w:rPr>
            <w:t>(Sánchez-García, et al., 2017)</w:t>
          </w:r>
          <w:r w:rsidR="003D37B6" w:rsidRPr="00353AEE">
            <w:fldChar w:fldCharType="end"/>
          </w:r>
        </w:sdtContent>
      </w:sdt>
      <w:r w:rsidR="00D86F78" w:rsidRPr="00353AEE">
        <w:t xml:space="preserve"> </w:t>
      </w:r>
      <w:r w:rsidRPr="00353AEE">
        <w:t xml:space="preserve">straight-edge enforcement or object outlines). </w:t>
      </w:r>
    </w:p>
    <w:p w:rsidR="00F830A5" w:rsidRPr="00353AEE" w:rsidRDefault="0017374A" w:rsidP="004B1B4D">
      <w:pPr>
        <w:pStyle w:val="PRec-Heading1"/>
        <w:rPr>
          <w:rFonts w:eastAsia="SimSun"/>
          <w:lang w:eastAsia="en-GB"/>
        </w:rPr>
      </w:pPr>
      <w:r w:rsidRPr="00353AEE">
        <w:rPr>
          <w:rFonts w:eastAsia="SimSun"/>
          <w:lang w:eastAsia="en-GB"/>
        </w:rPr>
        <w:lastRenderedPageBreak/>
        <w:t>Sensors</w:t>
      </w:r>
    </w:p>
    <w:p w:rsidR="00F830A5" w:rsidRPr="00353AEE" w:rsidRDefault="00F830A5" w:rsidP="004B1B4D">
      <w:pPr>
        <w:pStyle w:val="PRec-MainText"/>
        <w:rPr>
          <w:rFonts w:eastAsia="SimSun"/>
          <w:lang w:eastAsia="en-GB"/>
        </w:rPr>
      </w:pPr>
      <w:r w:rsidRPr="00353AEE">
        <w:rPr>
          <w:rStyle w:val="PRec-MainTextZchn"/>
          <w:rFonts w:eastAsia="SimSun"/>
        </w:rPr>
        <w:t xml:space="preserve">What is the great difference between former mobiles and today's </w:t>
      </w:r>
      <w:proofErr w:type="spellStart"/>
      <w:r w:rsidRPr="00353AEE">
        <w:rPr>
          <w:rStyle w:val="PRec-MainTextZchn"/>
          <w:rFonts w:eastAsia="SimSun"/>
        </w:rPr>
        <w:t>smartphones</w:t>
      </w:r>
      <w:proofErr w:type="spellEnd"/>
      <w:r w:rsidRPr="00353AEE">
        <w:rPr>
          <w:rStyle w:val="PRec-MainTextZchn"/>
          <w:rFonts w:eastAsia="SimSun"/>
        </w:rPr>
        <w:t xml:space="preserve">? </w:t>
      </w:r>
      <w:proofErr w:type="spellStart"/>
      <w:r w:rsidRPr="00353AEE">
        <w:rPr>
          <w:rStyle w:val="PRec-MainTextZchn"/>
          <w:rFonts w:eastAsia="SimSun"/>
        </w:rPr>
        <w:t>Smartphones</w:t>
      </w:r>
      <w:proofErr w:type="spellEnd"/>
      <w:r w:rsidRPr="00353AEE">
        <w:rPr>
          <w:rStyle w:val="PRec-MainTextZchn"/>
          <w:rFonts w:eastAsia="SimSun"/>
        </w:rPr>
        <w:t xml:space="preserve">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w:t>
      </w:r>
      <w:proofErr w:type="spellStart"/>
      <w:r w:rsidRPr="00353AEE">
        <w:rPr>
          <w:rStyle w:val="PRec-MainTextZchn"/>
          <w:rFonts w:eastAsia="SimSun"/>
        </w:rPr>
        <w:t>smartphones</w:t>
      </w:r>
      <w:proofErr w:type="spellEnd"/>
      <w:r w:rsidRPr="00353AEE">
        <w:rPr>
          <w:rStyle w:val="PRec-MainTextZchn"/>
          <w:rFonts w:eastAsia="SimSun"/>
        </w:rPr>
        <w:t>' positioning quality in relation to 3D annotation</w:t>
      </w:r>
      <w:r w:rsidR="003564BF">
        <w:rPr>
          <w:rStyle w:val="PRec-MainTextZchn"/>
          <w:rFonts w:eastAsia="SimSun"/>
        </w:rPr>
        <w:t>s</w:t>
      </w:r>
      <w:r w:rsidRPr="00353AEE">
        <w:rPr>
          <w:rStyle w:val="PRec-MainTextZchn"/>
          <w:rFonts w:eastAsia="SimSun"/>
        </w:rPr>
        <w:t>.</w:t>
      </w:r>
    </w:p>
    <w:p w:rsidR="00F830A5" w:rsidRPr="00353AEE" w:rsidRDefault="00F830A5" w:rsidP="004B1B4D">
      <w:pPr>
        <w:pStyle w:val="PRec-Heading2"/>
        <w:rPr>
          <w:rFonts w:eastAsia="SimSun"/>
          <w:lang w:eastAsia="en-GB"/>
        </w:rPr>
      </w:pPr>
      <w:r w:rsidRPr="00353AEE">
        <w:rPr>
          <w:rFonts w:eastAsia="SimSun"/>
          <w:lang w:eastAsia="en-GB"/>
        </w:rPr>
        <w:t>Localisation</w:t>
      </w:r>
    </w:p>
    <w:p w:rsidR="00F830A5" w:rsidRPr="00353AEE" w:rsidRDefault="00F830A5" w:rsidP="004B1B4D">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 xml:space="preserve">One of the most important factors behind this may lie in the distribution of </w:t>
      </w:r>
      <w:proofErr w:type="spellStart"/>
      <w:r w:rsidRPr="00353AEE">
        <w:rPr>
          <w:rFonts w:eastAsia="SimSun"/>
          <w:lang w:eastAsia="en-GB"/>
        </w:rPr>
        <w:t>smartphones</w:t>
      </w:r>
      <w:proofErr w:type="spellEnd"/>
      <w:r w:rsidRPr="00353AEE">
        <w:rPr>
          <w:rFonts w:eastAsia="SimSun"/>
          <w:lang w:eastAsia="en-GB"/>
        </w:rPr>
        <w:t xml:space="preserve"> with inbuilt positioning systems, providing quite interesting alternatives to former navigation systems.</w:t>
      </w:r>
    </w:p>
    <w:p w:rsidR="00F830A5" w:rsidRPr="00353AEE" w:rsidRDefault="00F830A5" w:rsidP="004B1B4D">
      <w:pPr>
        <w:pStyle w:val="PRec-MainText"/>
        <w:rPr>
          <w:rFonts w:eastAsia="SimSun"/>
          <w:lang w:eastAsia="en-GB"/>
        </w:rPr>
      </w:pPr>
      <w:r w:rsidRPr="00353AEE">
        <w:rPr>
          <w:rFonts w:eastAsia="SimSun"/>
          <w:lang w:eastAsia="en-GB"/>
        </w:rPr>
        <w:t xml:space="preserve">For this, most of today's </w:t>
      </w:r>
      <w:proofErr w:type="spellStart"/>
      <w:r w:rsidRPr="00353AEE">
        <w:rPr>
          <w:rFonts w:eastAsia="SimSun"/>
          <w:lang w:eastAsia="en-GB"/>
        </w:rPr>
        <w:t>smartphones</w:t>
      </w:r>
      <w:proofErr w:type="spellEnd"/>
      <w:r w:rsidRPr="00353AEE">
        <w:rPr>
          <w:rFonts w:eastAsia="SimSun"/>
          <w:lang w:eastAsia="en-GB"/>
        </w:rPr>
        <w:t xml:space="preserve">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w:t>
      </w:r>
      <w:proofErr w:type="spellStart"/>
      <w:r w:rsidRPr="00353AEE">
        <w:rPr>
          <w:rFonts w:eastAsia="SimSun"/>
          <w:lang w:eastAsia="en-GB"/>
        </w:rPr>
        <w:t>smartphones</w:t>
      </w:r>
      <w:proofErr w:type="spellEnd"/>
      <w:r w:rsidRPr="00353AEE">
        <w:rPr>
          <w:rFonts w:eastAsia="SimSun"/>
          <w:lang w:eastAsia="en-GB"/>
        </w:rPr>
        <w:t xml:space="preserve"> gain more and more popularity e.g. for mobile mapping </w:t>
      </w:r>
      <w:sdt>
        <w:sdtPr>
          <w:rPr>
            <w:rFonts w:eastAsia="SimSun"/>
            <w:lang w:eastAsia="en-GB"/>
          </w:rPr>
          <w:id w:val="1284686122"/>
          <w:citation/>
        </w:sdtPr>
        <w:sdtContent>
          <w:r w:rsidR="003D37B6"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3D37B6" w:rsidRPr="00353AEE">
            <w:rPr>
              <w:rFonts w:eastAsia="SimSun"/>
              <w:lang w:eastAsia="en-GB"/>
            </w:rPr>
            <w:fldChar w:fldCharType="separate"/>
          </w:r>
          <w:ins w:id="973" w:author="ms699852" w:date="2018-05-11T13:08:00Z">
            <w:r w:rsidR="003D37B6" w:rsidRPr="003D37B6">
              <w:rPr>
                <w:rFonts w:eastAsia="SimSun"/>
                <w:noProof/>
                <w:lang w:eastAsia="en-GB"/>
                <w:rPrChange w:id="974" w:author="ms699852" w:date="2018-05-11T13:08:00Z">
                  <w:rPr/>
                </w:rPrChange>
              </w:rPr>
              <w:t>(Westhead, et al., 2013; Masiero, et al., 2016)</w:t>
            </w:r>
          </w:ins>
          <w:del w:id="975" w:author="ms699852" w:date="2018-05-11T09:22:00Z">
            <w:r w:rsidR="00C85B3A" w:rsidRPr="00C85B3A" w:rsidDel="00C76383">
              <w:rPr>
                <w:rFonts w:eastAsia="SimSun"/>
                <w:noProof/>
                <w:lang w:eastAsia="en-GB"/>
              </w:rPr>
              <w:delText>(Westhead, et al., 2013; Masiero, et al., 2016)</w:delText>
            </w:r>
          </w:del>
          <w:r w:rsidR="003D37B6"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3D37B6"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3D37B6" w:rsidRPr="00353AEE">
            <w:rPr>
              <w:rFonts w:eastAsia="SimSun"/>
              <w:lang w:eastAsia="en-GB"/>
            </w:rPr>
            <w:fldChar w:fldCharType="separate"/>
          </w:r>
          <w:ins w:id="976" w:author="ms699852" w:date="2018-05-11T13:08:00Z">
            <w:r w:rsidR="003D37B6" w:rsidRPr="003D37B6">
              <w:rPr>
                <w:rFonts w:eastAsia="SimSun"/>
                <w:noProof/>
                <w:lang w:eastAsia="en-GB"/>
                <w:rPrChange w:id="977" w:author="ms699852" w:date="2018-05-11T13:08:00Z">
                  <w:rPr/>
                </w:rPrChange>
              </w:rPr>
              <w:t>(Muratov, et al., 2016; Ishihara, et al., 2017)</w:t>
            </w:r>
          </w:ins>
          <w:del w:id="978" w:author="ms699852" w:date="2018-05-11T09:22:00Z">
            <w:r w:rsidR="00C85B3A" w:rsidRPr="00C85B3A" w:rsidDel="00C76383">
              <w:rPr>
                <w:rFonts w:eastAsia="SimSun"/>
                <w:noProof/>
                <w:lang w:eastAsia="en-GB"/>
              </w:rPr>
              <w:delText>(Muratov, et al., 2016; Ishihara, et al., 2017)</w:delText>
            </w:r>
          </w:del>
          <w:r w:rsidR="003D37B6" w:rsidRPr="00353AEE">
            <w:rPr>
              <w:rFonts w:eastAsia="SimSun"/>
              <w:lang w:eastAsia="en-GB"/>
            </w:rPr>
            <w:fldChar w:fldCharType="end"/>
          </w:r>
        </w:sdtContent>
      </w:sdt>
      <w:r w:rsidRPr="00353AEE">
        <w:rPr>
          <w:rFonts w:eastAsia="SimSun"/>
          <w:lang w:eastAsia="en-GB"/>
        </w:rPr>
        <w:t xml:space="preserve">. </w:t>
      </w:r>
    </w:p>
    <w:p w:rsidR="00F830A5" w:rsidRPr="00353AEE" w:rsidRDefault="00F830A5" w:rsidP="004B1B4D">
      <w:pPr>
        <w:pStyle w:val="PRec-MainText"/>
        <w:rPr>
          <w:rFonts w:eastAsia="SimSun"/>
          <w:lang w:eastAsia="en-GB"/>
        </w:rPr>
      </w:pPr>
      <w:r w:rsidRPr="00353AEE">
        <w:rPr>
          <w:rFonts w:eastAsia="SimSun"/>
          <w:lang w:eastAsia="en-GB"/>
        </w:rPr>
        <w:t xml:space="preserve">Based on these facts, many research groups recently discussed the potential of </w:t>
      </w:r>
      <w:proofErr w:type="spellStart"/>
      <w:r w:rsidRPr="00353AEE">
        <w:rPr>
          <w:rFonts w:eastAsia="SimSun"/>
          <w:lang w:eastAsia="en-GB"/>
        </w:rPr>
        <w:t>smartphone</w:t>
      </w:r>
      <w:proofErr w:type="spellEnd"/>
      <w:r w:rsidRPr="00353AEE">
        <w:rPr>
          <w:rFonts w:eastAsia="SimSun"/>
          <w:lang w:eastAsia="en-GB"/>
        </w:rPr>
        <w:t xml:space="preserv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3D37B6" w:rsidRPr="00353AEE">
            <w:rPr>
              <w:rFonts w:eastAsia="SimSun"/>
              <w:lang w:eastAsia="en-GB"/>
            </w:rPr>
            <w:fldChar w:fldCharType="begin"/>
          </w:r>
          <w:r w:rsidR="00ED3F70" w:rsidRPr="00E21FB0">
            <w:rPr>
              <w:rFonts w:eastAsia="SimSun"/>
              <w:lang w:eastAsia="en-GB"/>
            </w:rPr>
            <w:instrText xml:space="preserve"> CITATION Blum2013 \l 1031 </w:instrText>
          </w:r>
          <w:r w:rsidR="003D37B6" w:rsidRPr="00353AEE">
            <w:rPr>
              <w:rFonts w:eastAsia="SimSun"/>
              <w:lang w:eastAsia="en-GB"/>
            </w:rPr>
            <w:fldChar w:fldCharType="separate"/>
          </w:r>
          <w:ins w:id="979" w:author="ms699852" w:date="2018-05-11T13:08:00Z">
            <w:r w:rsidR="003D37B6" w:rsidRPr="003D37B6">
              <w:rPr>
                <w:rFonts w:eastAsia="SimSun"/>
                <w:noProof/>
                <w:lang w:eastAsia="en-GB"/>
                <w:rPrChange w:id="980" w:author="ms699852" w:date="2018-05-11T13:08:00Z">
                  <w:rPr/>
                </w:rPrChange>
              </w:rPr>
              <w:t>(Blum, et al., 2013)</w:t>
            </w:r>
          </w:ins>
          <w:del w:id="981" w:author="ms699852" w:date="2018-05-11T09:22:00Z">
            <w:r w:rsidR="00C85B3A" w:rsidRPr="00C85B3A" w:rsidDel="00C76383">
              <w:rPr>
                <w:rFonts w:eastAsia="SimSun"/>
                <w:noProof/>
                <w:lang w:eastAsia="en-GB"/>
              </w:rPr>
              <w:delText>(Blum, et al., 2013)</w:delText>
            </w:r>
          </w:del>
          <w:r w:rsidR="003D37B6" w:rsidRPr="00353AEE">
            <w:rPr>
              <w:rFonts w:eastAsia="SimSun"/>
              <w:lang w:eastAsia="en-GB"/>
            </w:rPr>
            <w:fldChar w:fldCharType="end"/>
          </w:r>
        </w:sdtContent>
      </w:sdt>
      <w:r w:rsidRPr="00353AEE">
        <w:rPr>
          <w:rFonts w:eastAsia="SimSun"/>
          <w:lang w:eastAsia="en-GB"/>
        </w:rPr>
        <w:t xml:space="preserve"> </w:t>
      </w:r>
      <w:proofErr w:type="gramStart"/>
      <w:r w:rsidRPr="00353AEE">
        <w:rPr>
          <w:rFonts w:eastAsia="SimSun"/>
          <w:lang w:eastAsia="en-GB"/>
        </w:rPr>
        <w:t>observe</w:t>
      </w:r>
      <w:proofErr w:type="gramEnd"/>
      <w:r w:rsidRPr="00353AEE">
        <w:rPr>
          <w:rFonts w:eastAsia="SimSun"/>
          <w:lang w:eastAsia="en-GB"/>
        </w:rPr>
        <w:t xml:space="preserve"> the positioning for Android </w:t>
      </w:r>
      <w:proofErr w:type="spellStart"/>
      <w:r w:rsidRPr="00353AEE">
        <w:rPr>
          <w:rFonts w:eastAsia="SimSun"/>
          <w:lang w:eastAsia="en-GB"/>
        </w:rPr>
        <w:t>smartphone</w:t>
      </w:r>
      <w:proofErr w:type="spellEnd"/>
      <w:r w:rsidRPr="00353AEE">
        <w:rPr>
          <w:rFonts w:eastAsia="SimSun"/>
          <w:lang w:eastAsia="en-GB"/>
        </w:rPr>
        <w:t xml:space="preserv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3D37B6" w:rsidRPr="00353AEE">
            <w:rPr>
              <w:rFonts w:eastAsia="SimSun"/>
              <w:lang w:eastAsia="en-GB"/>
            </w:rPr>
            <w:fldChar w:fldCharType="begin"/>
          </w:r>
          <w:r w:rsidR="00ED3F70" w:rsidRPr="00E21FB0">
            <w:rPr>
              <w:rFonts w:eastAsia="SimSun"/>
              <w:lang w:eastAsia="en-GB"/>
            </w:rPr>
            <w:instrText xml:space="preserve"> CITATION Fritsch2011 \l 1031 </w:instrText>
          </w:r>
          <w:r w:rsidR="003D37B6" w:rsidRPr="00353AEE">
            <w:rPr>
              <w:rFonts w:eastAsia="SimSun"/>
              <w:lang w:eastAsia="en-GB"/>
            </w:rPr>
            <w:fldChar w:fldCharType="separate"/>
          </w:r>
          <w:ins w:id="982" w:author="ms699852" w:date="2018-05-11T13:08:00Z">
            <w:r w:rsidR="003D37B6" w:rsidRPr="003D37B6">
              <w:rPr>
                <w:rFonts w:eastAsia="SimSun"/>
                <w:noProof/>
                <w:lang w:eastAsia="en-GB"/>
                <w:rPrChange w:id="983" w:author="ms699852" w:date="2018-05-11T13:08:00Z">
                  <w:rPr/>
                </w:rPrChange>
              </w:rPr>
              <w:t>(Fritsch, et al., 2011)</w:t>
            </w:r>
          </w:ins>
          <w:del w:id="984" w:author="ms699852" w:date="2018-05-11T09:22:00Z">
            <w:r w:rsidR="00C85B3A" w:rsidRPr="00C85B3A" w:rsidDel="00C76383">
              <w:rPr>
                <w:rFonts w:eastAsia="SimSun"/>
                <w:noProof/>
                <w:lang w:eastAsia="en-GB"/>
              </w:rPr>
              <w:delText>(Fritsch, et al., 2011)</w:delText>
            </w:r>
          </w:del>
          <w:r w:rsidR="003D37B6"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w:t>
      </w:r>
      <w:proofErr w:type="spellStart"/>
      <w:r w:rsidRPr="00353AEE">
        <w:rPr>
          <w:rFonts w:eastAsia="SimSun"/>
          <w:lang w:eastAsia="en-GB"/>
        </w:rPr>
        <w:t>smartphone</w:t>
      </w:r>
      <w:proofErr w:type="spellEnd"/>
      <w:r w:rsidRPr="00353AEE">
        <w:rPr>
          <w:rFonts w:eastAsia="SimSun"/>
          <w:lang w:eastAsia="en-GB"/>
        </w:rPr>
        <w:t xml:space="preserve"> HTC Hero of 15-25 m valid in 95 % of cases which was also estimated by </w:t>
      </w:r>
      <w:sdt>
        <w:sdtPr>
          <w:rPr>
            <w:rFonts w:eastAsia="SimSun"/>
            <w:lang w:eastAsia="en-GB"/>
          </w:rPr>
          <w:id w:val="-771083842"/>
          <w:citation/>
        </w:sdtPr>
        <w:sdtContent>
          <w:r w:rsidR="003D37B6" w:rsidRPr="00353AEE">
            <w:rPr>
              <w:rFonts w:eastAsia="SimSun"/>
              <w:lang w:eastAsia="en-GB"/>
            </w:rPr>
            <w:fldChar w:fldCharType="begin"/>
          </w:r>
          <w:r w:rsidR="00ED3F70" w:rsidRPr="00E21FB0">
            <w:rPr>
              <w:rFonts w:eastAsia="SimSun"/>
              <w:lang w:eastAsia="en-GB"/>
            </w:rPr>
            <w:instrText xml:space="preserve"> CITATION Zhu2013 \l 1031 </w:instrText>
          </w:r>
          <w:r w:rsidR="003D37B6" w:rsidRPr="00353AEE">
            <w:rPr>
              <w:rFonts w:eastAsia="SimSun"/>
              <w:lang w:eastAsia="en-GB"/>
            </w:rPr>
            <w:fldChar w:fldCharType="separate"/>
          </w:r>
          <w:ins w:id="985" w:author="ms699852" w:date="2018-05-11T13:08:00Z">
            <w:r w:rsidR="003D37B6" w:rsidRPr="003D37B6">
              <w:rPr>
                <w:rFonts w:eastAsia="SimSun"/>
                <w:noProof/>
                <w:lang w:eastAsia="en-GB"/>
                <w:rPrChange w:id="986" w:author="ms699852" w:date="2018-05-11T13:08:00Z">
                  <w:rPr/>
                </w:rPrChange>
              </w:rPr>
              <w:t>(Zhu, et al., 2013)</w:t>
            </w:r>
          </w:ins>
          <w:del w:id="987" w:author="ms699852" w:date="2018-05-11T09:22:00Z">
            <w:r w:rsidR="00C85B3A" w:rsidRPr="00C85B3A" w:rsidDel="00C76383">
              <w:rPr>
                <w:rFonts w:eastAsia="SimSun"/>
                <w:noProof/>
                <w:lang w:eastAsia="en-GB"/>
              </w:rPr>
              <w:delText>(Zhu, et al., 2013)</w:delText>
            </w:r>
          </w:del>
          <w:r w:rsidR="003D37B6"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3D37B6" w:rsidRPr="00353AEE">
            <w:rPr>
              <w:rFonts w:eastAsia="SimSun"/>
              <w:lang w:eastAsia="en-GB"/>
            </w:rPr>
            <w:fldChar w:fldCharType="begin"/>
          </w:r>
          <w:r w:rsidR="00ED3F70" w:rsidRPr="00E21FB0">
            <w:rPr>
              <w:rFonts w:eastAsia="SimSun"/>
              <w:lang w:eastAsia="en-GB"/>
            </w:rPr>
            <w:instrText xml:space="preserve"> CITATION Zandbergen2011 \l 1031 </w:instrText>
          </w:r>
          <w:r w:rsidR="003D37B6" w:rsidRPr="00353AEE">
            <w:rPr>
              <w:rFonts w:eastAsia="SimSun"/>
              <w:lang w:eastAsia="en-GB"/>
            </w:rPr>
            <w:fldChar w:fldCharType="separate"/>
          </w:r>
          <w:ins w:id="988" w:author="ms699852" w:date="2018-05-11T13:08:00Z">
            <w:r w:rsidR="003D37B6" w:rsidRPr="003D37B6">
              <w:rPr>
                <w:rFonts w:eastAsia="SimSun"/>
                <w:noProof/>
                <w:lang w:eastAsia="en-GB"/>
                <w:rPrChange w:id="989" w:author="ms699852" w:date="2018-05-11T13:08:00Z">
                  <w:rPr/>
                </w:rPrChange>
              </w:rPr>
              <w:t>(Zandbergen &amp; Barbeau, 2011)</w:t>
            </w:r>
          </w:ins>
          <w:del w:id="990" w:author="ms699852" w:date="2018-05-11T09:22:00Z">
            <w:r w:rsidR="00C85B3A" w:rsidRPr="00C85B3A" w:rsidDel="00C76383">
              <w:rPr>
                <w:rFonts w:eastAsia="SimSun"/>
                <w:noProof/>
                <w:lang w:eastAsia="en-GB"/>
              </w:rPr>
              <w:delText>(Zandbergen &amp; Barbeau, 2011)</w:delText>
            </w:r>
          </w:del>
          <w:r w:rsidR="003D37B6"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3D37B6" w:rsidRPr="00353AEE">
            <w:rPr>
              <w:rFonts w:eastAsia="SimSun"/>
              <w:lang w:eastAsia="en-GB"/>
            </w:rPr>
            <w:fldChar w:fldCharType="begin"/>
          </w:r>
          <w:r w:rsidR="00ED3F70" w:rsidRPr="00E21FB0">
            <w:rPr>
              <w:rFonts w:eastAsia="SimSun"/>
              <w:lang w:eastAsia="en-GB"/>
            </w:rPr>
            <w:instrText xml:space="preserve"> CITATION Meek2013 \l 1031 </w:instrText>
          </w:r>
          <w:r w:rsidR="003D37B6" w:rsidRPr="00353AEE">
            <w:rPr>
              <w:rFonts w:eastAsia="SimSun"/>
              <w:lang w:eastAsia="en-GB"/>
            </w:rPr>
            <w:fldChar w:fldCharType="separate"/>
          </w:r>
          <w:ins w:id="991" w:author="ms699852" w:date="2018-05-11T13:08:00Z">
            <w:r w:rsidR="003D37B6" w:rsidRPr="003D37B6">
              <w:rPr>
                <w:rFonts w:eastAsia="SimSun"/>
                <w:noProof/>
                <w:lang w:eastAsia="en-GB"/>
                <w:rPrChange w:id="992" w:author="ms699852" w:date="2018-05-11T13:08:00Z">
                  <w:rPr/>
                </w:rPrChange>
              </w:rPr>
              <w:t>(Meek, et al., 2013)</w:t>
            </w:r>
          </w:ins>
          <w:del w:id="993" w:author="ms699852" w:date="2018-05-11T09:22:00Z">
            <w:r w:rsidR="00C85B3A" w:rsidRPr="00C85B3A" w:rsidDel="00C76383">
              <w:rPr>
                <w:rFonts w:eastAsia="SimSun"/>
                <w:noProof/>
                <w:lang w:eastAsia="en-GB"/>
              </w:rPr>
              <w:delText>(Meek, et al., 2013)</w:delText>
            </w:r>
          </w:del>
          <w:r w:rsidR="003D37B6"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w:t>
      </w:r>
      <w:proofErr w:type="spellStart"/>
      <w:r w:rsidRPr="00353AEE">
        <w:rPr>
          <w:rFonts w:eastAsia="SimSun"/>
          <w:lang w:eastAsia="en-GB"/>
        </w:rPr>
        <w:t>smartphone</w:t>
      </w:r>
      <w:proofErr w:type="spellEnd"/>
      <w:r w:rsidRPr="00353AEE">
        <w:rPr>
          <w:rFonts w:eastAsia="SimSun"/>
          <w:lang w:eastAsia="en-GB"/>
        </w:rPr>
        <w:t xml:space="preserve">. However, height estimation seems to be more critical where </w:t>
      </w:r>
      <w:sdt>
        <w:sdtPr>
          <w:rPr>
            <w:rFonts w:eastAsia="SimSun"/>
            <w:lang w:eastAsia="en-GB"/>
          </w:rPr>
          <w:id w:val="2003542861"/>
          <w:citation/>
        </w:sdtPr>
        <w:sdtContent>
          <w:r w:rsidR="003D37B6" w:rsidRPr="00353AEE">
            <w:rPr>
              <w:rFonts w:eastAsia="SimSun"/>
              <w:lang w:eastAsia="en-GB"/>
            </w:rPr>
            <w:fldChar w:fldCharType="begin"/>
          </w:r>
          <w:r w:rsidR="00ED3F70" w:rsidRPr="00E21FB0">
            <w:rPr>
              <w:rFonts w:eastAsia="SimSun"/>
              <w:lang w:eastAsia="en-GB"/>
            </w:rPr>
            <w:instrText xml:space="preserve"> CITATION Liu2014 \l 1031 </w:instrText>
          </w:r>
          <w:r w:rsidR="003D37B6" w:rsidRPr="00353AEE">
            <w:rPr>
              <w:rFonts w:eastAsia="SimSun"/>
              <w:lang w:eastAsia="en-GB"/>
            </w:rPr>
            <w:fldChar w:fldCharType="separate"/>
          </w:r>
          <w:ins w:id="994" w:author="ms699852" w:date="2018-05-11T13:08:00Z">
            <w:r w:rsidR="003D37B6" w:rsidRPr="003D37B6">
              <w:rPr>
                <w:rFonts w:eastAsia="SimSun"/>
                <w:noProof/>
                <w:lang w:eastAsia="en-GB"/>
                <w:rPrChange w:id="995" w:author="ms699852" w:date="2018-05-11T13:08:00Z">
                  <w:rPr/>
                </w:rPrChange>
              </w:rPr>
              <w:t>(Liu, et al., 2014)</w:t>
            </w:r>
          </w:ins>
          <w:del w:id="996" w:author="ms699852" w:date="2018-05-11T09:22:00Z">
            <w:r w:rsidR="00C85B3A" w:rsidRPr="00C85B3A" w:rsidDel="00C76383">
              <w:rPr>
                <w:rFonts w:eastAsia="SimSun"/>
                <w:noProof/>
                <w:lang w:eastAsia="en-GB"/>
              </w:rPr>
              <w:delText>(Liu, et al., 2014)</w:delText>
            </w:r>
          </w:del>
          <w:r w:rsidR="003D37B6" w:rsidRPr="00353AEE">
            <w:rPr>
              <w:rFonts w:eastAsia="SimSun"/>
              <w:lang w:eastAsia="en-GB"/>
            </w:rPr>
            <w:fldChar w:fldCharType="end"/>
          </w:r>
        </w:sdtContent>
      </w:sdt>
      <w:r w:rsidRPr="00353AEE">
        <w:rPr>
          <w:rFonts w:eastAsia="SimSun"/>
          <w:lang w:eastAsia="en-GB"/>
        </w:rPr>
        <w:t xml:space="preserve"> name error margins for altitude determination using </w:t>
      </w:r>
      <w:proofErr w:type="spellStart"/>
      <w:r w:rsidRPr="00353AEE">
        <w:rPr>
          <w:rFonts w:eastAsia="SimSun"/>
          <w:lang w:eastAsia="en-GB"/>
        </w:rPr>
        <w:t>smartphone's</w:t>
      </w:r>
      <w:proofErr w:type="spellEnd"/>
      <w:r w:rsidRPr="00353AEE">
        <w:rPr>
          <w:rFonts w:eastAsia="SimSun"/>
          <w:lang w:eastAsia="en-GB"/>
        </w:rPr>
        <w:t xml:space="preserve">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 xml:space="preserve">m. Unfortunately, only a few of common </w:t>
      </w:r>
      <w:proofErr w:type="spellStart"/>
      <w:r w:rsidRPr="00353AEE">
        <w:rPr>
          <w:rFonts w:eastAsia="SimSun"/>
          <w:lang w:eastAsia="en-GB"/>
        </w:rPr>
        <w:t>smartphones</w:t>
      </w:r>
      <w:proofErr w:type="spellEnd"/>
      <w:r w:rsidRPr="00353AEE">
        <w:rPr>
          <w:rFonts w:eastAsia="SimSun"/>
          <w:lang w:eastAsia="en-GB"/>
        </w:rPr>
        <w:t xml:space="preserve"> have inbuilt barometers and reference data, necessary for barometric altitudes, is quite difficult to obtain.</w:t>
      </w:r>
    </w:p>
    <w:p w:rsidR="006F1468" w:rsidRPr="00353AEE" w:rsidRDefault="00F830A5" w:rsidP="004B1B4D">
      <w:pPr>
        <w:pStyle w:val="PRec-Heading2"/>
        <w:rPr>
          <w:rFonts w:eastAsia="SimSun"/>
          <w:lang w:eastAsia="en-GB"/>
        </w:rPr>
      </w:pPr>
      <w:r w:rsidRPr="00353AEE">
        <w:rPr>
          <w:rFonts w:eastAsia="SimSun"/>
          <w:lang w:eastAsia="en-GB"/>
        </w:rPr>
        <w:t>Location sensitivity</w:t>
      </w:r>
      <w:bookmarkStart w:id="997" w:name="_Hlk512507183"/>
    </w:p>
    <w:p w:rsidR="0000387C" w:rsidRPr="00353AEE" w:rsidRDefault="0000387C" w:rsidP="004B1B4D">
      <w:pPr>
        <w:pStyle w:val="PRec-MainText"/>
        <w:rPr>
          <w:rFonts w:eastAsia="SimSun"/>
          <w:lang w:eastAsia="en-GB"/>
        </w:rPr>
      </w:pPr>
      <w:r w:rsidRPr="00353AEE">
        <w:rPr>
          <w:rFonts w:eastAsia="SimSun"/>
          <w:lang w:eastAsia="en-GB"/>
        </w:rPr>
        <w:t>Pre-knowledge about an</w:t>
      </w:r>
      <w:bookmarkEnd w:id="997"/>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lastRenderedPageBreak/>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w:t>
      </w:r>
      <w:proofErr w:type="spellStart"/>
      <w:r w:rsidR="008C5BEE" w:rsidRPr="00353AEE">
        <w:rPr>
          <w:rFonts w:eastAsia="SimSun"/>
          <w:lang w:eastAsia="en-GB"/>
        </w:rPr>
        <w:t>inlier</w:t>
      </w:r>
      <w:proofErr w:type="spellEnd"/>
      <w:r w:rsidR="00935D4F" w:rsidRPr="00353AEE">
        <w:rPr>
          <w:rFonts w:eastAsia="SimSun"/>
          <w:lang w:eastAsia="en-GB"/>
        </w:rPr>
        <w:t>.</w:t>
      </w:r>
      <w:r w:rsidR="008C5BEE" w:rsidRPr="00353AEE">
        <w:rPr>
          <w:rFonts w:eastAsia="SimSun"/>
          <w:lang w:eastAsia="en-GB"/>
        </w:rPr>
        <w:t xml:space="preserve"> </w:t>
      </w:r>
      <w:r w:rsidR="003D37B6" w:rsidRPr="00353AEE">
        <w:rPr>
          <w:rFonts w:eastAsia="SimSun"/>
          <w:lang w:eastAsia="en-GB"/>
        </w:rPr>
        <w:fldChar w:fldCharType="begin"/>
      </w:r>
      <w:r w:rsidR="008C5BEE" w:rsidRPr="00353AEE">
        <w:rPr>
          <w:rFonts w:eastAsia="SimSun"/>
          <w:lang w:eastAsia="en-GB"/>
        </w:rPr>
        <w:instrText xml:space="preserve"> REF _Ref512929438 \h </w:instrText>
      </w:r>
      <w:r w:rsidR="003D37B6" w:rsidRPr="00353AEE">
        <w:rPr>
          <w:rFonts w:eastAsia="SimSun"/>
          <w:lang w:eastAsia="en-GB"/>
        </w:rPr>
      </w:r>
      <w:r w:rsidR="003D37B6" w:rsidRPr="00353AEE">
        <w:rPr>
          <w:rFonts w:eastAsia="SimSun"/>
          <w:lang w:eastAsia="en-GB"/>
        </w:rPr>
        <w:fldChar w:fldCharType="separate"/>
      </w:r>
      <w:ins w:id="998" w:author="ms699852" w:date="2018-05-11T13:08:00Z">
        <w:r w:rsidR="008508D7" w:rsidRPr="00353AEE">
          <w:t xml:space="preserve">Fig. </w:t>
        </w:r>
        <w:r w:rsidR="008508D7">
          <w:rPr>
            <w:noProof/>
          </w:rPr>
          <w:t>6</w:t>
        </w:r>
      </w:ins>
      <w:del w:id="999" w:author="ms699852" w:date="2018-05-11T09:22:00Z">
        <w:r w:rsidR="00C85B3A" w:rsidRPr="00353AEE" w:rsidDel="00C76383">
          <w:delText xml:space="preserve">Fig. </w:delText>
        </w:r>
        <w:r w:rsidR="00C85B3A" w:rsidDel="00C76383">
          <w:rPr>
            <w:noProof/>
          </w:rPr>
          <w:delText>7</w:delText>
        </w:r>
      </w:del>
      <w:r w:rsidR="003D37B6"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rsidR="00EF2D14" w:rsidRPr="00FC59C2" w:rsidRDefault="0000387C" w:rsidP="004B1B4D">
      <w:pPr>
        <w:pStyle w:val="PRec-MainText"/>
        <w:rPr>
          <w:rFonts w:eastAsia="SimSun"/>
          <w:rPrChange w:id="1000" w:author="ms699852" w:date="2018-05-11T12:31:00Z">
            <w:rPr>
              <w:rFonts w:eastAsia="SimSun"/>
              <w:lang w:eastAsia="en-GB"/>
            </w:rPr>
          </w:rPrChange>
        </w:rPr>
      </w:pPr>
      <w:r w:rsidRPr="00353AEE">
        <w:rPr>
          <w:rFonts w:eastAsia="SimSun"/>
          <w:lang w:eastAsia="en-GB"/>
        </w:rPr>
        <w:t>Surprisingly, all components are rather equal</w:t>
      </w:r>
      <w:ins w:id="1001" w:author="Greenich Viper" w:date="2018-05-12T19:07:00Z">
        <w:r w:rsidR="00371642">
          <w:rPr>
            <w:rFonts w:eastAsia="SimSun"/>
            <w:lang w:eastAsia="en-GB"/>
          </w:rPr>
          <w:t>ly</w:t>
        </w:r>
      </w:ins>
      <w:r w:rsidRPr="00353AEE">
        <w:rPr>
          <w:rFonts w:eastAsia="SimSun"/>
          <w:lang w:eastAsia="en-GB"/>
        </w:rPr>
        <w:t xml:space="preserve"> affected by erroneous </w:t>
      </w:r>
      <w:proofErr w:type="gramStart"/>
      <w:r w:rsidRPr="00353AEE">
        <w:rPr>
          <w:rFonts w:eastAsia="SimSun"/>
          <w:lang w:eastAsia="en-GB"/>
        </w:rPr>
        <w:t>locations which rapidly leads</w:t>
      </w:r>
      <w:proofErr w:type="gramEnd"/>
      <w:r w:rsidRPr="00353AEE">
        <w:rPr>
          <w:rFonts w:eastAsia="SimSun"/>
          <w:lang w:eastAsia="en-GB"/>
        </w:rPr>
        <w:t xml:space="preserve"> to infeasible </w:t>
      </w:r>
      <w:proofErr w:type="spellStart"/>
      <w:r w:rsidRPr="00353AEE">
        <w:rPr>
          <w:rFonts w:eastAsia="SimSun"/>
          <w:lang w:eastAsia="en-GB"/>
        </w:rPr>
        <w:t>matchings</w:t>
      </w:r>
      <w:proofErr w:type="spellEnd"/>
      <w:r w:rsidRPr="00353AEE">
        <w:rPr>
          <w:rFonts w:eastAsia="SimSun"/>
          <w:lang w:eastAsia="en-GB"/>
        </w:rPr>
        <w:t xml:space="preserve"> when location</w:t>
      </w:r>
      <w:ins w:id="1002" w:author="Greenich Viper" w:date="2018-05-12T19:08:00Z">
        <w:r w:rsidR="00371642">
          <w:rPr>
            <w:rFonts w:eastAsia="SimSun"/>
            <w:lang w:eastAsia="en-GB"/>
          </w:rPr>
          <w:t>s</w:t>
        </w:r>
      </w:ins>
      <w:r w:rsidRPr="00353AEE">
        <w:rPr>
          <w:rFonts w:eastAsia="SimSun"/>
          <w:lang w:eastAsia="en-GB"/>
        </w:rPr>
        <w:t xml:space="preserve"> differ</w:t>
      </w:r>
      <w:del w:id="1003" w:author="Greenich Viper" w:date="2018-05-12T19:08:00Z">
        <w:r w:rsidRPr="00353AEE" w:rsidDel="00371642">
          <w:rPr>
            <w:rFonts w:eastAsia="SimSun"/>
            <w:lang w:eastAsia="en-GB"/>
          </w:rPr>
          <w:delText>s</w:delText>
        </w:r>
      </w:del>
      <w:ins w:id="1004" w:author="Greenich Viper" w:date="2018-05-12T19:08:00Z">
        <w:r w:rsidR="00371642">
          <w:rPr>
            <w:rFonts w:eastAsia="SimSun"/>
            <w:lang w:eastAsia="en-GB"/>
          </w:rPr>
          <w:t xml:space="preserve"> by</w:t>
        </w:r>
      </w:ins>
      <w:r w:rsidRPr="00353AEE">
        <w:rPr>
          <w:rFonts w:eastAsia="SimSun"/>
          <w:lang w:eastAsia="en-GB"/>
        </w:rPr>
        <w:t xml:space="preserve">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 xml:space="preserve">le regarding </w:t>
      </w:r>
      <w:proofErr w:type="spellStart"/>
      <w:r w:rsidR="008C5BEE" w:rsidRPr="00353AEE">
        <w:rPr>
          <w:rFonts w:eastAsia="SimSun"/>
          <w:lang w:eastAsia="en-GB"/>
        </w:rPr>
        <w:t>inlier</w:t>
      </w:r>
      <w:proofErr w:type="spellEnd"/>
      <w:r w:rsidR="008C5BEE" w:rsidRPr="00353AEE">
        <w:rPr>
          <w:rFonts w:eastAsia="SimSun"/>
          <w:lang w:eastAsia="en-GB"/>
        </w:rPr>
        <w:t xml:space="preserve">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 xml:space="preserve">curacies of </w:t>
      </w:r>
      <w:proofErr w:type="spellStart"/>
      <w:r w:rsidR="00D82E3E" w:rsidRPr="00353AEE">
        <w:rPr>
          <w:rFonts w:eastAsia="SimSun"/>
          <w:lang w:eastAsia="en-GB"/>
        </w:rPr>
        <w:t>smartphone</w:t>
      </w:r>
      <w:proofErr w:type="spellEnd"/>
      <w:r w:rsidR="00D82E3E" w:rsidRPr="00353AEE">
        <w:rPr>
          <w:rFonts w:eastAsia="SimSun"/>
          <w:lang w:eastAsia="en-GB"/>
        </w:rPr>
        <w:t xml:space="preserve"> inbuilt GNSS</w:t>
      </w:r>
      <w:r w:rsidRPr="00353AEE">
        <w:rPr>
          <w:rFonts w:eastAsia="SimSun"/>
          <w:lang w:eastAsia="en-GB"/>
        </w:rPr>
        <w:t>, the results refer to be n</w:t>
      </w:r>
      <w:r w:rsidR="00F25A90" w:rsidRPr="00353AEE">
        <w:rPr>
          <w:rFonts w:eastAsia="SimSun"/>
          <w:lang w:eastAsia="en-GB"/>
        </w:rPr>
        <w:t>on-negligible issues</w:t>
      </w:r>
      <w:r w:rsidR="003D37B6">
        <w:rPr>
          <w:rFonts w:eastAsia="SimSun"/>
          <w:rPrChange w:id="1005" w:author="ms699852" w:date="2018-05-11T12:31:00Z">
            <w:rPr>
              <w:rFonts w:eastAsia="SimSun"/>
              <w:lang w:eastAsia="en-GB"/>
            </w:rPr>
          </w:rPrChange>
        </w:rPr>
        <w:t xml:space="preserve">. </w:t>
      </w:r>
    </w:p>
    <w:p w:rsidR="00944C7D" w:rsidRPr="00FC59C2" w:rsidRDefault="00924BB2" w:rsidP="004B1B4D">
      <w:pPr>
        <w:keepNext/>
        <w:jc w:val="center"/>
        <w:rPr>
          <w:sz w:val="16"/>
          <w:szCs w:val="16"/>
          <w:rPrChange w:id="1006" w:author="ms699852" w:date="2018-05-11T12:30:00Z">
            <w:rPr/>
          </w:rPrChange>
        </w:rPr>
      </w:pPr>
      <w:r>
        <w:rPr>
          <w:noProof/>
          <w:sz w:val="16"/>
          <w:szCs w:val="16"/>
          <w:lang w:val="de-DE" w:eastAsia="de-DE"/>
          <w:rPrChange w:id="1007" w:author="Unknown">
            <w:rPr>
              <w:noProof/>
              <w:lang w:val="de-DE" w:eastAsia="de-DE"/>
            </w:rPr>
          </w:rPrChange>
        </w:rPr>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23F74" w:rsidRPr="00353AEE" w:rsidRDefault="00944C7D" w:rsidP="004B1B4D">
      <w:pPr>
        <w:pStyle w:val="PRec-Figures"/>
      </w:pPr>
      <w:bookmarkStart w:id="1008" w:name="_Ref512929438"/>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ins w:id="1009" w:author="ms699852" w:date="2018-05-11T13:08:00Z">
        <w:r w:rsidR="008508D7">
          <w:rPr>
            <w:noProof/>
          </w:rPr>
          <w:t>6</w:t>
        </w:r>
      </w:ins>
      <w:del w:id="1010" w:author="ms699852" w:date="2018-05-11T09:22:00Z">
        <w:r w:rsidR="00C85B3A" w:rsidDel="00C76383">
          <w:rPr>
            <w:noProof/>
          </w:rPr>
          <w:delText>7</w:delText>
        </w:r>
      </w:del>
      <w:r w:rsidR="003D37B6" w:rsidRPr="00353AEE">
        <w:fldChar w:fldCharType="end"/>
      </w:r>
      <w:bookmarkEnd w:id="1008"/>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rsidR="0000387C" w:rsidRPr="00353AEE" w:rsidRDefault="0000387C" w:rsidP="004B1B4D">
      <w:pPr>
        <w:pStyle w:val="PRec-Heading2"/>
        <w:rPr>
          <w:rFonts w:eastAsia="SimSun"/>
          <w:lang w:eastAsia="en-GB"/>
        </w:rPr>
      </w:pPr>
      <w:r w:rsidRPr="00353AEE">
        <w:rPr>
          <w:rFonts w:eastAsia="SimSun"/>
          <w:lang w:eastAsia="en-GB"/>
        </w:rPr>
        <w:t>Orientation</w:t>
      </w:r>
    </w:p>
    <w:p w:rsidR="0000387C" w:rsidRPr="00353AEE" w:rsidRDefault="0000387C" w:rsidP="004B1B4D">
      <w:pPr>
        <w:pStyle w:val="PRec-MainText"/>
        <w:rPr>
          <w:rFonts w:eastAsia="SimSun"/>
        </w:rPr>
      </w:pPr>
      <w:r w:rsidRPr="00353AEE">
        <w:rPr>
          <w:rFonts w:eastAsia="SimSun"/>
          <w:lang w:eastAsia="en-GB"/>
        </w:rPr>
        <w:t xml:space="preserve">Nothing to say that low-cost sensor systems for orientation determination, as they are integrated in </w:t>
      </w:r>
      <w:proofErr w:type="spellStart"/>
      <w:r w:rsidRPr="00353AEE">
        <w:rPr>
          <w:rFonts w:eastAsia="SimSun"/>
          <w:lang w:eastAsia="en-GB"/>
        </w:rPr>
        <w:t>smartphones</w:t>
      </w:r>
      <w:proofErr w:type="spellEnd"/>
      <w:r w:rsidRPr="00353AEE">
        <w:rPr>
          <w:rFonts w:eastAsia="SimSun"/>
          <w:lang w:eastAsia="en-GB"/>
        </w:rPr>
        <w:t>,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 xml:space="preserve">put forward the hypotheses that noise in </w:t>
      </w:r>
      <w:proofErr w:type="spellStart"/>
      <w:r w:rsidRPr="00353AEE">
        <w:t>smartphone</w:t>
      </w:r>
      <w:proofErr w:type="spellEnd"/>
      <w:r w:rsidRPr="00353AEE">
        <w:t xml:space="preserve"> sensor stability as well as their accuracies may not be in ranges comparable to navigation systems in autonomous navigation applications.</w:t>
      </w:r>
    </w:p>
    <w:p w:rsidR="0000387C" w:rsidRPr="00353AEE" w:rsidRDefault="0000387C" w:rsidP="004B1B4D">
      <w:pPr>
        <w:pStyle w:val="PRec-MainText"/>
      </w:pPr>
      <w:r w:rsidRPr="00353AEE">
        <w:t xml:space="preserve">To give some basis, a </w:t>
      </w:r>
      <w:proofErr w:type="spellStart"/>
      <w:r w:rsidRPr="00353AEE">
        <w:t>smartphone</w:t>
      </w:r>
      <w:proofErr w:type="spellEnd"/>
      <w:r w:rsidRPr="00353AEE">
        <w:t xml:space="preserv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w:t>
      </w:r>
      <w:proofErr w:type="spellStart"/>
      <w:r w:rsidRPr="00353AEE">
        <w:t>smartphones</w:t>
      </w:r>
      <w:proofErr w:type="spellEnd"/>
      <w:r w:rsidRPr="00353AEE">
        <w:t xml:space="preserve">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proofErr w:type="spellStart"/>
      <w:r w:rsidRPr="00353AEE">
        <w:t>Kalman</w:t>
      </w:r>
      <w:proofErr w:type="spellEnd"/>
      <w:r w:rsidRPr="00353AEE">
        <w:t xml:space="preserve"> filter approaches with different weights, more stability or accuracy can be given to </w:t>
      </w:r>
      <w:proofErr w:type="spellStart"/>
      <w:r w:rsidRPr="00353AEE">
        <w:t>smartphone's</w:t>
      </w:r>
      <w:proofErr w:type="spellEnd"/>
      <w:r w:rsidRPr="00353AEE">
        <w:t xml:space="preserve"> orientation. </w:t>
      </w:r>
    </w:p>
    <w:p w:rsidR="00423F74" w:rsidRPr="00353AEE" w:rsidRDefault="003D37B6" w:rsidP="004B1B4D">
      <w:pPr>
        <w:pStyle w:val="PRec-MainText"/>
      </w:pPr>
      <w:sdt>
        <w:sdtPr>
          <w:id w:val="-813796239"/>
          <w:citation/>
        </w:sdtPr>
        <w:sdtContent>
          <w:r w:rsidRPr="00353AEE">
            <w:fldChar w:fldCharType="begin"/>
          </w:r>
          <w:r w:rsidR="00ED3F70" w:rsidRPr="00E21FB0">
            <w:instrText xml:space="preserve"> CITATION Pacha2015 \l 1031 </w:instrText>
          </w:r>
          <w:r w:rsidRPr="00353AEE">
            <w:fldChar w:fldCharType="separate"/>
          </w:r>
          <w:r w:rsidR="008508D7">
            <w:rPr>
              <w:noProof/>
            </w:rPr>
            <w:t>(Pacha, 2015)</w:t>
          </w:r>
          <w:r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proofErr w:type="spellStart"/>
      <w:r w:rsidR="00E70336" w:rsidRPr="00353AEE">
        <w:t>Kalman</w:t>
      </w:r>
      <w:proofErr w:type="spellEnd"/>
      <w:r w:rsidR="00E70336" w:rsidRPr="00353AEE">
        <w:t>-</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 xml:space="preserve">UAV navigation. For this, we </w:t>
      </w:r>
      <w:r w:rsidR="0000387C" w:rsidRPr="00353AEE">
        <w:lastRenderedPageBreak/>
        <w:t>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Pr="00353AEE">
        <w:fldChar w:fldCharType="begin"/>
      </w:r>
      <w:r w:rsidR="005F3046" w:rsidRPr="00353AEE">
        <w:instrText xml:space="preserve"> REF _Ref512850893 \h </w:instrText>
      </w:r>
      <w:r w:rsidRPr="00353AEE">
        <w:fldChar w:fldCharType="separate"/>
      </w:r>
      <w:ins w:id="1011" w:author="ms699852" w:date="2018-05-11T13:08:00Z">
        <w:r w:rsidR="008508D7" w:rsidRPr="004B1B4D">
          <w:rPr>
            <w:szCs w:val="16"/>
          </w:rPr>
          <w:t xml:space="preserve">Table </w:t>
        </w:r>
        <w:r w:rsidR="008508D7">
          <w:rPr>
            <w:noProof/>
            <w:szCs w:val="16"/>
          </w:rPr>
          <w:t>II</w:t>
        </w:r>
      </w:ins>
      <w:del w:id="1012" w:author="ms699852" w:date="2018-05-11T09:22:00Z">
        <w:r w:rsidR="00C85B3A" w:rsidRPr="00353AEE" w:rsidDel="00C76383">
          <w:delText xml:space="preserve">Table </w:delText>
        </w:r>
        <w:r w:rsidR="00C85B3A" w:rsidDel="00C76383">
          <w:rPr>
            <w:noProof/>
          </w:rPr>
          <w:delText>II</w:delText>
        </w:r>
      </w:del>
      <w:r w:rsidRPr="00353AEE">
        <w:fldChar w:fldCharType="end"/>
      </w:r>
      <w:r w:rsidR="0015350D" w:rsidRPr="00353AEE">
        <w:rPr>
          <w:rStyle w:val="Funotenzeichen"/>
        </w:rPr>
        <w:footnoteReference w:id="5"/>
      </w:r>
      <w:r w:rsidR="0015350D" w:rsidRPr="00353AEE">
        <w:t xml:space="preserve"> and</w:t>
      </w:r>
      <w:r w:rsidR="0000387C" w:rsidRPr="00353AEE">
        <w:t xml:space="preserve"> </w:t>
      </w:r>
      <w:r w:rsidRPr="00353AEE">
        <w:fldChar w:fldCharType="begin"/>
      </w:r>
      <w:r w:rsidR="005F3046" w:rsidRPr="00353AEE">
        <w:instrText xml:space="preserve"> REF _Ref512851001 \h </w:instrText>
      </w:r>
      <w:r w:rsidRPr="00353AEE">
        <w:fldChar w:fldCharType="separate"/>
      </w:r>
      <w:ins w:id="1013" w:author="ms699852" w:date="2018-05-11T13:08:00Z">
        <w:r w:rsidR="008508D7" w:rsidRPr="004B1B4D">
          <w:rPr>
            <w:szCs w:val="16"/>
          </w:rPr>
          <w:t xml:space="preserve">Table </w:t>
        </w:r>
        <w:r w:rsidR="008508D7">
          <w:rPr>
            <w:noProof/>
            <w:szCs w:val="16"/>
          </w:rPr>
          <w:t>III</w:t>
        </w:r>
      </w:ins>
      <w:del w:id="1014" w:author="ms699852" w:date="2018-05-11T09:22:00Z">
        <w:r w:rsidR="00C85B3A" w:rsidRPr="00353AEE" w:rsidDel="00C76383">
          <w:delText xml:space="preserve">Table </w:delText>
        </w:r>
        <w:r w:rsidR="00C85B3A" w:rsidDel="00C76383">
          <w:rPr>
            <w:noProof/>
          </w:rPr>
          <w:delText>III</w:delText>
        </w:r>
      </w:del>
      <w:r w:rsidRPr="00353AEE">
        <w:fldChar w:fldCharType="end"/>
      </w:r>
      <w:r w:rsidR="0015350D" w:rsidRPr="00353AEE">
        <w:rPr>
          <w:rStyle w:val="Funotenzeichen"/>
        </w:rPr>
        <w:footnoteReference w:id="6"/>
      </w:r>
      <w:r w:rsidR="0015350D" w:rsidRPr="00353AEE">
        <w:t>).</w:t>
      </w:r>
    </w:p>
    <w:p w:rsidR="00252215" w:rsidRPr="004B1B4D" w:rsidRDefault="00252215" w:rsidP="004B1B4D">
      <w:pPr>
        <w:pStyle w:val="PRec-Tabletitle"/>
        <w:keepNext/>
        <w:rPr>
          <w:szCs w:val="16"/>
        </w:rPr>
      </w:pPr>
      <w:bookmarkStart w:id="1015" w:name="_Ref512850893"/>
      <w:bookmarkStart w:id="1016" w:name="_Ref512850882"/>
      <w:r w:rsidRPr="004B1B4D">
        <w:rPr>
          <w:szCs w:val="16"/>
        </w:rPr>
        <w:t xml:space="preserve">Table </w:t>
      </w:r>
      <w:r w:rsidR="003D37B6" w:rsidRPr="004B1B4D">
        <w:rPr>
          <w:szCs w:val="16"/>
        </w:rPr>
        <w:fldChar w:fldCharType="begin"/>
      </w:r>
      <w:r w:rsidRPr="004B1B4D">
        <w:rPr>
          <w:szCs w:val="16"/>
        </w:rPr>
        <w:instrText xml:space="preserve"> SEQ Table \* ROMAN </w:instrText>
      </w:r>
      <w:r w:rsidR="003D37B6" w:rsidRPr="004B1B4D">
        <w:rPr>
          <w:szCs w:val="16"/>
        </w:rPr>
        <w:fldChar w:fldCharType="separate"/>
      </w:r>
      <w:r w:rsidR="008508D7">
        <w:rPr>
          <w:noProof/>
          <w:szCs w:val="16"/>
        </w:rPr>
        <w:t>II</w:t>
      </w:r>
      <w:r w:rsidR="003D37B6" w:rsidRPr="004B1B4D">
        <w:rPr>
          <w:szCs w:val="16"/>
        </w:rPr>
        <w:fldChar w:fldCharType="end"/>
      </w:r>
      <w:bookmarkEnd w:id="1015"/>
      <w:r w:rsidRPr="004B1B4D">
        <w:rPr>
          <w:smallCaps/>
          <w:szCs w:val="16"/>
        </w:rPr>
        <w:t xml:space="preserve">. </w:t>
      </w:r>
      <w:proofErr w:type="gramStart"/>
      <w:r w:rsidRPr="004B1B4D">
        <w:rPr>
          <w:szCs w:val="16"/>
        </w:rPr>
        <w:t>Orientation sensor specifications for Google Nexus 5 and Samsung Galaxy S8.</w:t>
      </w:r>
      <w:bookmarkEnd w:id="1016"/>
      <w:proofErr w:type="gramEnd"/>
    </w:p>
    <w:tbl>
      <w:tblPr>
        <w:tblW w:w="0" w:type="auto"/>
        <w:jc w:val="center"/>
        <w:tblCellMar>
          <w:left w:w="28" w:type="dxa"/>
          <w:right w:w="28" w:type="dxa"/>
        </w:tblCellMar>
        <w:tblLook w:val="0000"/>
        <w:tblPrChange w:id="1017" w:author="ms699852" w:date="2018-05-11T23:38:00Z">
          <w:tblPr>
            <w:tblW w:w="0" w:type="auto"/>
            <w:jc w:val="center"/>
            <w:tblCellMar>
              <w:left w:w="28" w:type="dxa"/>
              <w:right w:w="28" w:type="dxa"/>
            </w:tblCellMar>
            <w:tblLook w:val="0000"/>
          </w:tblPr>
        </w:tblPrChange>
      </w:tblPr>
      <w:tblGrid>
        <w:gridCol w:w="1976"/>
        <w:gridCol w:w="2278"/>
        <w:gridCol w:w="2843"/>
        <w:tblGridChange w:id="1018">
          <w:tblGrid>
            <w:gridCol w:w="1976"/>
            <w:gridCol w:w="2278"/>
            <w:gridCol w:w="2843"/>
          </w:tblGrid>
        </w:tblGridChange>
      </w:tblGrid>
      <w:tr w:rsidR="00896273" w:rsidRPr="004B1B4D" w:rsidTr="00C15227">
        <w:trPr>
          <w:cantSplit/>
          <w:jc w:val="center"/>
          <w:trPrChange w:id="1019" w:author="ms699852" w:date="2018-05-11T23:38:00Z">
            <w:trPr>
              <w:cantSplit/>
              <w:jc w:val="center"/>
            </w:trPr>
          </w:trPrChange>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Change w:id="1020" w:author="ms699852" w:date="2018-05-11T23:38:00Z">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tcPrChange>
          </w:tcPr>
          <w:p w:rsidR="00896273" w:rsidRPr="004B1B4D" w:rsidRDefault="00896273" w:rsidP="004B1B4D">
            <w:pPr>
              <w:keepNext/>
              <w:numPr>
                <w:ilvl w:val="0"/>
                <w:numId w:val="2"/>
              </w:numPr>
              <w:spacing w:before="240" w:after="60"/>
              <w:jc w:val="both"/>
              <w:outlineLvl w:val="0"/>
              <w:rPr>
                <w:sz w:val="16"/>
                <w:szCs w:val="16"/>
                <w:rPrChange w:id="1021" w:author=" " w:date="2018-05-11T12:16:00Z">
                  <w:rPr>
                    <w:kern w:val="1"/>
                  </w:rPr>
                </w:rPrChange>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Change w:id="1022" w:author="ms699852" w:date="2018-05-11T23:38:00Z">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tcPrChange>
          </w:tcPr>
          <w:p w:rsidR="00896273" w:rsidRPr="004B1B4D" w:rsidRDefault="003D37B6" w:rsidP="004B1B4D">
            <w:pPr>
              <w:rPr>
                <w:sz w:val="16"/>
                <w:szCs w:val="16"/>
                <w:rPrChange w:id="1023" w:author=" " w:date="2018-05-11T12:16:00Z">
                  <w:rPr/>
                </w:rPrChange>
              </w:rPr>
            </w:pPr>
            <w:r w:rsidRPr="003D37B6">
              <w:rPr>
                <w:sz w:val="16"/>
                <w:szCs w:val="16"/>
                <w:rPrChange w:id="1024" w:author=" " w:date="2018-05-11T12:16:00Z">
                  <w:rPr/>
                </w:rPrChange>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Change w:id="1025" w:author="ms699852" w:date="2018-05-11T23:38:00Z">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tcPrChange>
          </w:tcPr>
          <w:p w:rsidR="00896273" w:rsidRPr="004B1B4D" w:rsidRDefault="003D37B6" w:rsidP="004B1B4D">
            <w:pPr>
              <w:rPr>
                <w:sz w:val="16"/>
                <w:szCs w:val="16"/>
                <w:rPrChange w:id="1026" w:author=" " w:date="2018-05-11T12:16:00Z">
                  <w:rPr/>
                </w:rPrChange>
              </w:rPr>
            </w:pPr>
            <w:r w:rsidRPr="003D37B6">
              <w:rPr>
                <w:sz w:val="16"/>
                <w:szCs w:val="16"/>
                <w:rPrChange w:id="1027" w:author=" " w:date="2018-05-11T12:16:00Z">
                  <w:rPr/>
                </w:rPrChange>
              </w:rPr>
              <w:t>Samsung Galaxy S8</w:t>
            </w:r>
          </w:p>
        </w:tc>
      </w:tr>
      <w:tr w:rsidR="00896273" w:rsidRPr="004B1B4D" w:rsidTr="00C15227">
        <w:trPr>
          <w:cantSplit/>
          <w:jc w:val="center"/>
          <w:trPrChange w:id="1028" w:author="ms699852" w:date="2018-05-11T23:38:00Z">
            <w:trPr>
              <w:cantSplit/>
              <w:jc w:val="center"/>
            </w:trPr>
          </w:trPrChange>
        </w:trPr>
        <w:tc>
          <w:tcPr>
            <w:tcW w:w="0" w:type="auto"/>
            <w:tcBorders>
              <w:top w:val="single" w:sz="4" w:space="0" w:color="auto"/>
            </w:tcBorders>
            <w:shd w:val="clear" w:color="auto" w:fill="auto"/>
            <w:noWrap/>
            <w:tcMar>
              <w:top w:w="57" w:type="dxa"/>
              <w:left w:w="108" w:type="dxa"/>
              <w:bottom w:w="57" w:type="dxa"/>
              <w:right w:w="108" w:type="dxa"/>
            </w:tcMar>
            <w:vAlign w:val="center"/>
            <w:tcPrChange w:id="1029" w:author="ms699852" w:date="2018-05-11T23:38: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896273" w:rsidRPr="004B1B4D" w:rsidRDefault="003D37B6" w:rsidP="004B1B4D">
            <w:pPr>
              <w:rPr>
                <w:sz w:val="16"/>
                <w:szCs w:val="16"/>
                <w:rPrChange w:id="1030" w:author=" " w:date="2018-05-11T12:16:00Z">
                  <w:rPr/>
                </w:rPrChange>
              </w:rPr>
            </w:pPr>
            <w:r w:rsidRPr="003D37B6">
              <w:rPr>
                <w:sz w:val="16"/>
                <w:szCs w:val="16"/>
                <w:rPrChange w:id="1031" w:author=" " w:date="2018-05-11T12:16:00Z">
                  <w:rPr/>
                </w:rPrChange>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Change w:id="1032" w:author="ms699852" w:date="2018-05-11T23:38: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896273" w:rsidRPr="004B1B4D" w:rsidRDefault="003D37B6" w:rsidP="004B1B4D">
            <w:pPr>
              <w:rPr>
                <w:sz w:val="16"/>
                <w:szCs w:val="16"/>
                <w:rPrChange w:id="1033" w:author=" " w:date="2018-05-11T12:16:00Z">
                  <w:rPr/>
                </w:rPrChange>
              </w:rPr>
            </w:pPr>
            <w:proofErr w:type="spellStart"/>
            <w:r w:rsidRPr="003D37B6">
              <w:rPr>
                <w:sz w:val="16"/>
                <w:szCs w:val="16"/>
                <w:rPrChange w:id="1034" w:author=" " w:date="2018-05-11T12:16:00Z">
                  <w:rPr/>
                </w:rPrChange>
              </w:rPr>
              <w:t>InvenSense</w:t>
            </w:r>
            <w:proofErr w:type="spellEnd"/>
            <w:r w:rsidRPr="003D37B6">
              <w:rPr>
                <w:sz w:val="16"/>
                <w:szCs w:val="16"/>
                <w:rPrChange w:id="1035" w:author=" " w:date="2018-05-11T12:16:00Z">
                  <w:rPr/>
                </w:rPrChange>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Change w:id="1036" w:author="ms699852" w:date="2018-05-11T23:38: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896273" w:rsidRPr="004B1B4D" w:rsidRDefault="003D37B6" w:rsidP="004B1B4D">
            <w:pPr>
              <w:rPr>
                <w:sz w:val="16"/>
                <w:szCs w:val="16"/>
                <w:rPrChange w:id="1037" w:author=" " w:date="2018-05-11T12:16:00Z">
                  <w:rPr/>
                </w:rPrChange>
              </w:rPr>
            </w:pPr>
            <w:r w:rsidRPr="003D37B6">
              <w:rPr>
                <w:sz w:val="16"/>
                <w:szCs w:val="16"/>
                <w:rPrChange w:id="1038" w:author=" " w:date="2018-05-11T12:16:00Z">
                  <w:rPr/>
                </w:rPrChange>
              </w:rPr>
              <w:t>ST Microelectronics LSM6DSL (6-axes)</w:t>
            </w:r>
          </w:p>
        </w:tc>
      </w:tr>
      <w:tr w:rsidR="00896273" w:rsidRPr="004B1B4D" w:rsidTr="00C15227">
        <w:trPr>
          <w:cantSplit/>
          <w:jc w:val="center"/>
          <w:trPrChange w:id="1039" w:author="ms699852" w:date="2018-05-11T23:37:00Z">
            <w:trPr>
              <w:cantSplit/>
              <w:jc w:val="center"/>
            </w:trPr>
          </w:trPrChange>
        </w:trPr>
        <w:tc>
          <w:tcPr>
            <w:tcW w:w="0" w:type="auto"/>
            <w:shd w:val="clear" w:color="auto" w:fill="auto"/>
            <w:noWrap/>
            <w:tcMar>
              <w:top w:w="57" w:type="dxa"/>
              <w:left w:w="108" w:type="dxa"/>
              <w:bottom w:w="57" w:type="dxa"/>
              <w:right w:w="108" w:type="dxa"/>
            </w:tcMar>
            <w:vAlign w:val="center"/>
            <w:tcPrChange w:id="1040"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896273" w:rsidRPr="004B1B4D" w:rsidRDefault="003D37B6" w:rsidP="004B1B4D">
            <w:pPr>
              <w:rPr>
                <w:sz w:val="16"/>
                <w:szCs w:val="16"/>
                <w:rPrChange w:id="1041" w:author=" " w:date="2018-05-11T12:16:00Z">
                  <w:rPr/>
                </w:rPrChange>
              </w:rPr>
            </w:pPr>
            <w:r w:rsidRPr="003D37B6">
              <w:rPr>
                <w:sz w:val="16"/>
                <w:szCs w:val="16"/>
                <w:rPrChange w:id="1042" w:author=" " w:date="2018-05-11T12:16:00Z">
                  <w:rPr/>
                </w:rPrChange>
              </w:rPr>
              <w:t>Magnetic compass</w:t>
            </w:r>
          </w:p>
        </w:tc>
        <w:tc>
          <w:tcPr>
            <w:tcW w:w="0" w:type="auto"/>
            <w:shd w:val="clear" w:color="auto" w:fill="auto"/>
            <w:noWrap/>
            <w:tcMar>
              <w:top w:w="57" w:type="dxa"/>
              <w:left w:w="108" w:type="dxa"/>
              <w:bottom w:w="57" w:type="dxa"/>
              <w:right w:w="108" w:type="dxa"/>
            </w:tcMar>
            <w:vAlign w:val="center"/>
            <w:tcPrChange w:id="1043"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896273" w:rsidRPr="004B1B4D" w:rsidRDefault="003D37B6" w:rsidP="004B1B4D">
            <w:pPr>
              <w:rPr>
                <w:sz w:val="16"/>
                <w:szCs w:val="16"/>
                <w:rPrChange w:id="1044" w:author=" " w:date="2018-05-11T12:16:00Z">
                  <w:rPr/>
                </w:rPrChange>
              </w:rPr>
            </w:pPr>
            <w:r w:rsidRPr="003D37B6">
              <w:rPr>
                <w:sz w:val="16"/>
                <w:szCs w:val="16"/>
                <w:rPrChange w:id="1045" w:author=" " w:date="2018-05-11T12:16:00Z">
                  <w:rPr/>
                </w:rPrChange>
              </w:rPr>
              <w:t>Asahi Kasei AK8963</w:t>
            </w:r>
          </w:p>
        </w:tc>
        <w:tc>
          <w:tcPr>
            <w:tcW w:w="0" w:type="auto"/>
            <w:shd w:val="clear" w:color="auto" w:fill="auto"/>
            <w:noWrap/>
            <w:tcMar>
              <w:top w:w="57" w:type="dxa"/>
              <w:left w:w="108" w:type="dxa"/>
              <w:bottom w:w="57" w:type="dxa"/>
              <w:right w:w="108" w:type="dxa"/>
            </w:tcMar>
            <w:vAlign w:val="center"/>
            <w:tcPrChange w:id="1046"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896273" w:rsidRPr="004B1B4D" w:rsidRDefault="003D37B6" w:rsidP="004B1B4D">
            <w:pPr>
              <w:rPr>
                <w:sz w:val="16"/>
                <w:szCs w:val="16"/>
                <w:rPrChange w:id="1047" w:author=" " w:date="2018-05-11T12:16:00Z">
                  <w:rPr/>
                </w:rPrChange>
              </w:rPr>
            </w:pPr>
            <w:r w:rsidRPr="003D37B6">
              <w:rPr>
                <w:sz w:val="16"/>
                <w:szCs w:val="16"/>
                <w:rPrChange w:id="1048" w:author=" " w:date="2018-05-11T12:16:00Z">
                  <w:rPr/>
                </w:rPrChange>
              </w:rPr>
              <w:t>Asahi Kasei AK09916C</w:t>
            </w:r>
          </w:p>
        </w:tc>
      </w:tr>
      <w:tr w:rsidR="00896273" w:rsidRPr="004B1B4D" w:rsidTr="00C15227">
        <w:trPr>
          <w:cantSplit/>
          <w:jc w:val="center"/>
          <w:trPrChange w:id="1049" w:author="ms699852" w:date="2018-05-11T23:37:00Z">
            <w:trPr>
              <w:cantSplit/>
              <w:jc w:val="center"/>
            </w:trPr>
          </w:trPrChange>
        </w:trPr>
        <w:tc>
          <w:tcPr>
            <w:tcW w:w="0" w:type="auto"/>
            <w:tcBorders>
              <w:bottom w:val="single" w:sz="4" w:space="0" w:color="auto"/>
            </w:tcBorders>
            <w:shd w:val="clear" w:color="auto" w:fill="auto"/>
            <w:noWrap/>
            <w:tcMar>
              <w:top w:w="57" w:type="dxa"/>
              <w:left w:w="108" w:type="dxa"/>
              <w:bottom w:w="57" w:type="dxa"/>
              <w:right w:w="108" w:type="dxa"/>
            </w:tcMar>
            <w:vAlign w:val="center"/>
            <w:tcPrChange w:id="1050"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896273" w:rsidRPr="004B1B4D" w:rsidRDefault="003D37B6" w:rsidP="004B1B4D">
            <w:pPr>
              <w:rPr>
                <w:sz w:val="16"/>
                <w:szCs w:val="16"/>
                <w:rPrChange w:id="1051" w:author=" " w:date="2018-05-11T12:16:00Z">
                  <w:rPr/>
                </w:rPrChange>
              </w:rPr>
            </w:pPr>
            <w:r w:rsidRPr="003D37B6">
              <w:rPr>
                <w:sz w:val="16"/>
                <w:szCs w:val="16"/>
                <w:rPrChange w:id="1052" w:author=" " w:date="2018-05-11T12:16:00Z">
                  <w:rPr/>
                </w:rPrChange>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Change w:id="1053"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896273" w:rsidRPr="004B1B4D" w:rsidRDefault="003D37B6" w:rsidP="004B1B4D">
            <w:pPr>
              <w:rPr>
                <w:sz w:val="16"/>
                <w:szCs w:val="16"/>
                <w:rPrChange w:id="1054" w:author=" " w:date="2018-05-11T12:16:00Z">
                  <w:rPr/>
                </w:rPrChange>
              </w:rPr>
            </w:pPr>
            <w:r w:rsidRPr="003D37B6">
              <w:rPr>
                <w:sz w:val="16"/>
                <w:szCs w:val="16"/>
                <w:rPrChange w:id="1055" w:author=" " w:date="2018-05-11T12:16:00Z">
                  <w:rPr/>
                </w:rPrChange>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Change w:id="1056"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896273" w:rsidRPr="004B1B4D" w:rsidRDefault="003D37B6" w:rsidP="004B1B4D">
            <w:pPr>
              <w:rPr>
                <w:sz w:val="16"/>
                <w:szCs w:val="16"/>
                <w:rPrChange w:id="1057" w:author=" " w:date="2018-05-11T12:16:00Z">
                  <w:rPr/>
                </w:rPrChange>
              </w:rPr>
            </w:pPr>
            <w:r w:rsidRPr="003D37B6">
              <w:rPr>
                <w:sz w:val="16"/>
                <w:szCs w:val="16"/>
                <w:rPrChange w:id="1058" w:author=" " w:date="2018-05-11T12:16:00Z">
                  <w:rPr/>
                </w:rPrChange>
              </w:rPr>
              <w:t>6.50 USD</w:t>
            </w:r>
          </w:p>
        </w:tc>
      </w:tr>
    </w:tbl>
    <w:p w:rsidR="00252215" w:rsidRPr="004B1B4D" w:rsidRDefault="00252215" w:rsidP="004B1B4D">
      <w:pPr>
        <w:pStyle w:val="PRec-Tabletitle"/>
        <w:keepNext/>
        <w:rPr>
          <w:szCs w:val="16"/>
        </w:rPr>
      </w:pPr>
      <w:bookmarkStart w:id="1059" w:name="_Ref512851001"/>
      <w:r w:rsidRPr="004B1B4D">
        <w:rPr>
          <w:szCs w:val="16"/>
        </w:rPr>
        <w:t xml:space="preserve">Table </w:t>
      </w:r>
      <w:r w:rsidR="003D37B6" w:rsidRPr="004B1B4D">
        <w:rPr>
          <w:szCs w:val="16"/>
        </w:rPr>
        <w:fldChar w:fldCharType="begin"/>
      </w:r>
      <w:r w:rsidRPr="004B1B4D">
        <w:rPr>
          <w:szCs w:val="16"/>
        </w:rPr>
        <w:instrText xml:space="preserve"> SEQ Table \* ROMAN </w:instrText>
      </w:r>
      <w:r w:rsidR="003D37B6" w:rsidRPr="004B1B4D">
        <w:rPr>
          <w:szCs w:val="16"/>
        </w:rPr>
        <w:fldChar w:fldCharType="separate"/>
      </w:r>
      <w:r w:rsidR="008508D7">
        <w:rPr>
          <w:noProof/>
          <w:szCs w:val="16"/>
        </w:rPr>
        <w:t>III</w:t>
      </w:r>
      <w:r w:rsidR="003D37B6" w:rsidRPr="004B1B4D">
        <w:rPr>
          <w:szCs w:val="16"/>
        </w:rPr>
        <w:fldChar w:fldCharType="end"/>
      </w:r>
      <w:bookmarkEnd w:id="1059"/>
      <w:r w:rsidRPr="004B1B4D">
        <w:rPr>
          <w:szCs w:val="16"/>
        </w:rPr>
        <w:t xml:space="preserve">. </w:t>
      </w:r>
      <w:proofErr w:type="gramStart"/>
      <w:r w:rsidR="000A7D0B" w:rsidRPr="004B1B4D">
        <w:rPr>
          <w:szCs w:val="16"/>
        </w:rPr>
        <w:t xml:space="preserve">IMU specifications/ accuracies </w:t>
      </w:r>
      <w:r w:rsidRPr="004B1B4D">
        <w:rPr>
          <w:szCs w:val="16"/>
        </w:rPr>
        <w:t>for Advanced Navigation Spatial v6.1.</w:t>
      </w:r>
      <w:proofErr w:type="gramEnd"/>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4B1B4D"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4B1B4D" w:rsidRDefault="003D37B6" w:rsidP="004B1B4D">
            <w:pPr>
              <w:keepNext/>
              <w:numPr>
                <w:ilvl w:val="0"/>
                <w:numId w:val="2"/>
              </w:numPr>
              <w:spacing w:before="240" w:after="60"/>
              <w:jc w:val="both"/>
              <w:outlineLvl w:val="0"/>
              <w:rPr>
                <w:sz w:val="16"/>
                <w:szCs w:val="16"/>
                <w:rPrChange w:id="1060" w:author=" " w:date="2018-05-11T12:16:00Z">
                  <w:rPr>
                    <w:kern w:val="1"/>
                  </w:rPr>
                </w:rPrChange>
              </w:rPr>
            </w:pPr>
            <w:r w:rsidRPr="003D37B6">
              <w:rPr>
                <w:sz w:val="16"/>
                <w:szCs w:val="16"/>
                <w:rPrChange w:id="1061" w:author=" " w:date="2018-05-11T12:16:00Z">
                  <w:rPr/>
                </w:rPrChange>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4B1B4D" w:rsidRDefault="003D37B6" w:rsidP="004B1B4D">
            <w:pPr>
              <w:keepNext/>
              <w:numPr>
                <w:ilvl w:val="0"/>
                <w:numId w:val="2"/>
              </w:numPr>
              <w:spacing w:before="240" w:after="60"/>
              <w:jc w:val="both"/>
              <w:outlineLvl w:val="0"/>
              <w:rPr>
                <w:sz w:val="16"/>
                <w:szCs w:val="16"/>
                <w:rPrChange w:id="1062" w:author=" " w:date="2018-05-11T12:16:00Z">
                  <w:rPr>
                    <w:kern w:val="1"/>
                  </w:rPr>
                </w:rPrChange>
              </w:rPr>
            </w:pPr>
            <w:r w:rsidRPr="003D37B6">
              <w:rPr>
                <w:sz w:val="16"/>
                <w:szCs w:val="16"/>
                <w:rPrChange w:id="1063" w:author=" " w:date="2018-05-11T12:16:00Z">
                  <w:rPr/>
                </w:rPrChange>
              </w:rPr>
              <w:t>Dynamic</w:t>
            </w:r>
          </w:p>
        </w:tc>
        <w:tc>
          <w:tcPr>
            <w:tcW w:w="0" w:type="auto"/>
            <w:tcBorders>
              <w:top w:val="single" w:sz="4" w:space="0" w:color="auto"/>
              <w:left w:val="single" w:sz="4" w:space="0" w:color="auto"/>
              <w:bottom w:val="single" w:sz="4" w:space="0" w:color="auto"/>
            </w:tcBorders>
          </w:tcPr>
          <w:p w:rsidR="002160AF" w:rsidRPr="004B1B4D" w:rsidRDefault="002160AF" w:rsidP="004B1B4D">
            <w:pPr>
              <w:rPr>
                <w:sz w:val="16"/>
                <w:szCs w:val="16"/>
                <w:rPrChange w:id="1064" w:author=" " w:date="2018-05-11T12:16:00Z">
                  <w:rPr/>
                </w:rPrChange>
              </w:rPr>
            </w:pPr>
          </w:p>
        </w:tc>
      </w:tr>
      <w:tr w:rsidR="006F282A" w:rsidRPr="004B1B4D"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4B1B4D" w:rsidRDefault="003D37B6" w:rsidP="004B1B4D">
            <w:pPr>
              <w:rPr>
                <w:sz w:val="16"/>
                <w:szCs w:val="16"/>
                <w:rPrChange w:id="1065" w:author=" " w:date="2018-05-11T12:16:00Z">
                  <w:rPr/>
                </w:rPrChange>
              </w:rPr>
            </w:pPr>
            <w:r w:rsidRPr="003D37B6">
              <w:rPr>
                <w:sz w:val="16"/>
                <w:szCs w:val="16"/>
                <w:rPrChange w:id="1066" w:author=" " w:date="2018-05-11T12:16:00Z">
                  <w:rPr/>
                </w:rPrChange>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4B1B4D" w:rsidRDefault="003D37B6" w:rsidP="004B1B4D">
            <w:pPr>
              <w:rPr>
                <w:sz w:val="16"/>
                <w:szCs w:val="16"/>
                <w:rPrChange w:id="1067" w:author=" " w:date="2018-05-11T12:16:00Z">
                  <w:rPr/>
                </w:rPrChange>
              </w:rPr>
            </w:pPr>
            <w:r w:rsidRPr="003D37B6">
              <w:rPr>
                <w:sz w:val="16"/>
                <w:szCs w:val="16"/>
                <w:rPrChange w:id="1068" w:author=" " w:date="2018-05-11T12:16:00Z">
                  <w:rPr/>
                </w:rPrChange>
              </w:rPr>
              <w:t>Pitch/Roll</w:t>
            </w:r>
          </w:p>
        </w:tc>
        <w:tc>
          <w:tcPr>
            <w:tcW w:w="0" w:type="auto"/>
            <w:tcBorders>
              <w:top w:val="single" w:sz="4" w:space="0" w:color="auto"/>
            </w:tcBorders>
            <w:tcMar>
              <w:left w:w="113" w:type="dxa"/>
              <w:right w:w="113" w:type="dxa"/>
            </w:tcMar>
          </w:tcPr>
          <w:p w:rsidR="006F282A" w:rsidRPr="004B1B4D" w:rsidRDefault="003D37B6" w:rsidP="004B1B4D">
            <w:pPr>
              <w:rPr>
                <w:sz w:val="16"/>
                <w:szCs w:val="16"/>
                <w:rPrChange w:id="1069" w:author=" " w:date="2018-05-11T12:16:00Z">
                  <w:rPr/>
                </w:rPrChange>
              </w:rPr>
            </w:pPr>
            <w:r w:rsidRPr="003D37B6">
              <w:rPr>
                <w:sz w:val="16"/>
                <w:szCs w:val="16"/>
                <w:rPrChange w:id="1070" w:author=" " w:date="2018-05-11T12:16:00Z">
                  <w:rPr/>
                </w:rPrChange>
              </w:rPr>
              <w:t xml:space="preserve">Heading </w:t>
            </w:r>
            <w:r w:rsidRPr="003D37B6">
              <w:rPr>
                <w:sz w:val="16"/>
                <w:szCs w:val="16"/>
                <w:rPrChange w:id="1071" w:author=" " w:date="2018-05-11T12:16:00Z">
                  <w:rPr/>
                </w:rPrChange>
              </w:rPr>
              <w:br/>
              <w:t>(with GNSS)</w:t>
            </w:r>
          </w:p>
        </w:tc>
        <w:tc>
          <w:tcPr>
            <w:tcW w:w="0" w:type="auto"/>
            <w:tcBorders>
              <w:top w:val="single" w:sz="4" w:space="0" w:color="auto"/>
            </w:tcBorders>
            <w:tcMar>
              <w:left w:w="113" w:type="dxa"/>
              <w:right w:w="113" w:type="dxa"/>
            </w:tcMar>
          </w:tcPr>
          <w:p w:rsidR="006F282A" w:rsidRPr="004B1B4D" w:rsidRDefault="003D37B6" w:rsidP="004B1B4D">
            <w:pPr>
              <w:rPr>
                <w:sz w:val="16"/>
                <w:szCs w:val="16"/>
                <w:rPrChange w:id="1072" w:author=" " w:date="2018-05-11T12:16:00Z">
                  <w:rPr/>
                </w:rPrChange>
              </w:rPr>
            </w:pPr>
            <w:r w:rsidRPr="003D37B6">
              <w:rPr>
                <w:sz w:val="16"/>
                <w:szCs w:val="16"/>
                <w:rPrChange w:id="1073" w:author=" " w:date="2018-05-11T12:16:00Z">
                  <w:rPr/>
                </w:rPrChange>
              </w:rPr>
              <w:t>Heading</w:t>
            </w:r>
          </w:p>
          <w:p w:rsidR="006F282A" w:rsidRPr="004B1B4D" w:rsidRDefault="003D37B6" w:rsidP="004B1B4D">
            <w:pPr>
              <w:rPr>
                <w:sz w:val="16"/>
                <w:szCs w:val="16"/>
                <w:rPrChange w:id="1074" w:author=" " w:date="2018-05-11T12:16:00Z">
                  <w:rPr/>
                </w:rPrChange>
              </w:rPr>
            </w:pPr>
            <w:r w:rsidRPr="003D37B6">
              <w:rPr>
                <w:sz w:val="16"/>
                <w:szCs w:val="16"/>
                <w:rPrChange w:id="1075" w:author=" " w:date="2018-05-11T12:16:00Z">
                  <w:rPr/>
                </w:rPrChange>
              </w:rPr>
              <w:t>(magnetic only)</w:t>
            </w:r>
          </w:p>
        </w:tc>
        <w:tc>
          <w:tcPr>
            <w:tcW w:w="0" w:type="auto"/>
            <w:tcBorders>
              <w:top w:val="single" w:sz="4" w:space="0" w:color="auto"/>
              <w:right w:val="single" w:sz="4" w:space="0" w:color="auto"/>
            </w:tcBorders>
            <w:tcMar>
              <w:left w:w="113" w:type="dxa"/>
              <w:right w:w="113" w:type="dxa"/>
            </w:tcMar>
            <w:vAlign w:val="center"/>
          </w:tcPr>
          <w:p w:rsidR="006F282A" w:rsidRPr="004B1B4D" w:rsidRDefault="003D37B6" w:rsidP="004B1B4D">
            <w:pPr>
              <w:rPr>
                <w:sz w:val="16"/>
                <w:szCs w:val="16"/>
                <w:rPrChange w:id="1076" w:author=" " w:date="2018-05-11T12:16:00Z">
                  <w:rPr/>
                </w:rPrChange>
              </w:rPr>
            </w:pPr>
            <w:r w:rsidRPr="003D37B6">
              <w:rPr>
                <w:sz w:val="16"/>
                <w:szCs w:val="16"/>
                <w:rPrChange w:id="1077" w:author=" " w:date="2018-05-11T12:16:00Z">
                  <w:rPr/>
                </w:rPrChange>
              </w:rPr>
              <w:t>Pitch/Roll</w:t>
            </w:r>
          </w:p>
        </w:tc>
        <w:tc>
          <w:tcPr>
            <w:tcW w:w="0" w:type="auto"/>
            <w:tcBorders>
              <w:top w:val="single" w:sz="4" w:space="0" w:color="auto"/>
              <w:left w:val="single" w:sz="4" w:space="0" w:color="auto"/>
            </w:tcBorders>
            <w:vAlign w:val="center"/>
          </w:tcPr>
          <w:p w:rsidR="006F282A" w:rsidRPr="004B1B4D" w:rsidRDefault="003D37B6" w:rsidP="004B1B4D">
            <w:pPr>
              <w:jc w:val="center"/>
              <w:rPr>
                <w:sz w:val="16"/>
                <w:szCs w:val="16"/>
                <w:rPrChange w:id="1078" w:author=" " w:date="2018-05-11T12:16:00Z">
                  <w:rPr/>
                </w:rPrChange>
              </w:rPr>
            </w:pPr>
            <w:r w:rsidRPr="003D37B6">
              <w:rPr>
                <w:sz w:val="16"/>
                <w:szCs w:val="16"/>
                <w:rPrChange w:id="1079" w:author=" " w:date="2018-05-11T12:16:00Z">
                  <w:rPr/>
                </w:rPrChange>
              </w:rPr>
              <w:t>Pricing</w:t>
            </w:r>
          </w:p>
        </w:tc>
      </w:tr>
      <w:tr w:rsidR="006F282A" w:rsidRPr="004B1B4D"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4B1B4D" w:rsidRDefault="003D37B6" w:rsidP="004B1B4D">
            <w:pPr>
              <w:rPr>
                <w:sz w:val="16"/>
                <w:szCs w:val="16"/>
                <w:rPrChange w:id="1080" w:author=" " w:date="2018-05-11T12:16:00Z">
                  <w:rPr/>
                </w:rPrChange>
              </w:rPr>
            </w:pPr>
            <w:r w:rsidRPr="003D37B6">
              <w:rPr>
                <w:sz w:val="16"/>
                <w:szCs w:val="16"/>
                <w:rPrChange w:id="1081" w:author=" " w:date="2018-05-11T12:16:00Z">
                  <w:rPr/>
                </w:rPrChange>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4B1B4D" w:rsidRDefault="003D37B6" w:rsidP="004B1B4D">
            <w:pPr>
              <w:rPr>
                <w:sz w:val="16"/>
                <w:szCs w:val="16"/>
                <w:rPrChange w:id="1082" w:author=" " w:date="2018-05-11T12:16:00Z">
                  <w:rPr/>
                </w:rPrChange>
              </w:rPr>
            </w:pPr>
            <w:r w:rsidRPr="003D37B6">
              <w:rPr>
                <w:sz w:val="16"/>
                <w:szCs w:val="16"/>
                <w:rPrChange w:id="1083" w:author=" " w:date="2018-05-11T12:16:00Z">
                  <w:rPr/>
                </w:rPrChange>
              </w:rPr>
              <w:t>0.1 °</w:t>
            </w:r>
          </w:p>
        </w:tc>
        <w:tc>
          <w:tcPr>
            <w:tcW w:w="0" w:type="auto"/>
            <w:tcBorders>
              <w:bottom w:val="single" w:sz="4" w:space="0" w:color="auto"/>
            </w:tcBorders>
            <w:tcMar>
              <w:left w:w="113" w:type="dxa"/>
              <w:right w:w="113" w:type="dxa"/>
            </w:tcMar>
          </w:tcPr>
          <w:p w:rsidR="006F282A" w:rsidRPr="004B1B4D" w:rsidRDefault="003D37B6" w:rsidP="004B1B4D">
            <w:pPr>
              <w:rPr>
                <w:sz w:val="16"/>
                <w:szCs w:val="16"/>
                <w:rPrChange w:id="1084" w:author=" " w:date="2018-05-11T12:16:00Z">
                  <w:rPr/>
                </w:rPrChange>
              </w:rPr>
            </w:pPr>
            <w:r w:rsidRPr="003D37B6">
              <w:rPr>
                <w:sz w:val="16"/>
                <w:szCs w:val="16"/>
                <w:rPrChange w:id="1085" w:author=" " w:date="2018-05-11T12:16:00Z">
                  <w:rPr/>
                </w:rPrChange>
              </w:rPr>
              <w:t>0.2 °</w:t>
            </w:r>
          </w:p>
        </w:tc>
        <w:tc>
          <w:tcPr>
            <w:tcW w:w="0" w:type="auto"/>
            <w:tcBorders>
              <w:bottom w:val="single" w:sz="4" w:space="0" w:color="auto"/>
            </w:tcBorders>
            <w:tcMar>
              <w:left w:w="113" w:type="dxa"/>
              <w:right w:w="113" w:type="dxa"/>
            </w:tcMar>
          </w:tcPr>
          <w:p w:rsidR="006F282A" w:rsidRPr="004B1B4D" w:rsidRDefault="003D37B6" w:rsidP="004B1B4D">
            <w:pPr>
              <w:rPr>
                <w:sz w:val="16"/>
                <w:szCs w:val="16"/>
                <w:rPrChange w:id="1086" w:author=" " w:date="2018-05-11T12:16:00Z">
                  <w:rPr/>
                </w:rPrChange>
              </w:rPr>
            </w:pPr>
            <w:r w:rsidRPr="003D37B6">
              <w:rPr>
                <w:sz w:val="16"/>
                <w:szCs w:val="16"/>
                <w:rPrChange w:id="1087" w:author=" " w:date="2018-05-11T12:16:00Z">
                  <w:rPr/>
                </w:rPrChange>
              </w:rPr>
              <w:t>0.8 °</w:t>
            </w:r>
          </w:p>
        </w:tc>
        <w:tc>
          <w:tcPr>
            <w:tcW w:w="0" w:type="auto"/>
            <w:tcBorders>
              <w:bottom w:val="single" w:sz="4" w:space="0" w:color="auto"/>
              <w:right w:val="single" w:sz="4" w:space="0" w:color="auto"/>
            </w:tcBorders>
            <w:tcMar>
              <w:left w:w="113" w:type="dxa"/>
              <w:right w:w="113" w:type="dxa"/>
            </w:tcMar>
          </w:tcPr>
          <w:p w:rsidR="006F282A" w:rsidRPr="004B1B4D" w:rsidRDefault="003D37B6" w:rsidP="004B1B4D">
            <w:pPr>
              <w:rPr>
                <w:sz w:val="16"/>
                <w:szCs w:val="16"/>
                <w:rPrChange w:id="1088" w:author=" " w:date="2018-05-11T12:16:00Z">
                  <w:rPr/>
                </w:rPrChange>
              </w:rPr>
            </w:pPr>
            <w:r w:rsidRPr="003D37B6">
              <w:rPr>
                <w:sz w:val="16"/>
                <w:szCs w:val="16"/>
                <w:rPrChange w:id="1089" w:author=" " w:date="2018-05-11T12:16:00Z">
                  <w:rPr/>
                </w:rPrChange>
              </w:rPr>
              <w:t>0.2 °</w:t>
            </w:r>
          </w:p>
        </w:tc>
        <w:tc>
          <w:tcPr>
            <w:tcW w:w="0" w:type="auto"/>
            <w:tcBorders>
              <w:left w:val="single" w:sz="4" w:space="0" w:color="auto"/>
              <w:bottom w:val="single" w:sz="4" w:space="0" w:color="auto"/>
            </w:tcBorders>
            <w:vAlign w:val="center"/>
          </w:tcPr>
          <w:p w:rsidR="006F282A" w:rsidRPr="004B1B4D" w:rsidRDefault="003D37B6" w:rsidP="004B1B4D">
            <w:pPr>
              <w:rPr>
                <w:sz w:val="16"/>
                <w:szCs w:val="16"/>
                <w:rPrChange w:id="1090" w:author=" " w:date="2018-05-11T12:16:00Z">
                  <w:rPr/>
                </w:rPrChange>
              </w:rPr>
            </w:pPr>
            <w:r w:rsidRPr="003D37B6">
              <w:rPr>
                <w:sz w:val="16"/>
                <w:szCs w:val="16"/>
                <w:rPrChange w:id="1091" w:author=" " w:date="2018-05-11T12:16:00Z">
                  <w:rPr/>
                </w:rPrChange>
              </w:rPr>
              <w:t>3.500 USD</w:t>
            </w:r>
          </w:p>
        </w:tc>
      </w:tr>
    </w:tbl>
    <w:p w:rsidR="00352103" w:rsidRPr="00E21FB0" w:rsidRDefault="00352103" w:rsidP="004B1B4D">
      <w:pPr>
        <w:pStyle w:val="Text"/>
        <w:rPr>
          <w:lang w:eastAsia="de-DE"/>
        </w:rPr>
      </w:pPr>
    </w:p>
    <w:p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del w:id="1092" w:author="ms699852" w:date="2018-05-11T12:55:00Z">
        <w:r w:rsidR="006A384C" w:rsidRPr="00E21FB0" w:rsidDel="00C4726F">
          <w:rPr>
            <w:lang w:eastAsia="de-DE"/>
          </w:rPr>
          <w:delText>0</w:delText>
        </w:r>
        <w:r w:rsidRPr="00E21FB0" w:rsidDel="00C4726F">
          <w:rPr>
            <w:lang w:eastAsia="de-DE"/>
          </w:rPr>
          <w:delText>2</w:delText>
        </w:r>
        <w:r w:rsidR="006A384C" w:rsidRPr="00E21FB0" w:rsidDel="00C4726F">
          <w:rPr>
            <w:lang w:eastAsia="de-DE"/>
          </w:rPr>
          <w:delText>:30</w:delText>
        </w:r>
      </w:del>
      <w:ins w:id="1093" w:author="ms699852" w:date="2018-05-11T12:55:00Z">
        <w:r w:rsidR="00C4726F">
          <w:rPr>
            <w:lang w:eastAsia="de-DE"/>
          </w:rPr>
          <w:t>2.5</w:t>
        </w:r>
      </w:ins>
      <w:r w:rsidR="006A384C" w:rsidRPr="00E21FB0">
        <w:rPr>
          <w:lang w:eastAsia="de-DE"/>
        </w:rPr>
        <w:t> </w:t>
      </w:r>
      <w:r w:rsidRPr="00E21FB0">
        <w:rPr>
          <w:lang w:eastAsia="de-DE"/>
        </w:rPr>
        <w:t xml:space="preserve">min. </w:t>
      </w:r>
    </w:p>
    <w:p w:rsidR="00924BB2" w:rsidRDefault="00352103">
      <w:pPr>
        <w:pStyle w:val="PRec-Refs"/>
        <w:rPr>
          <w:del w:id="1094" w:author="ms699852" w:date="2018-05-11T11:59:00Z"/>
          <w:lang w:eastAsia="de-DE"/>
        </w:rPr>
        <w:pPrChange w:id="1095" w:author=" " w:date="2018-05-11T12:09:00Z">
          <w:pPr>
            <w:pStyle w:val="PRec-MainText"/>
          </w:pPr>
        </w:pPrChange>
      </w:pPr>
      <w:del w:id="1096" w:author="ms699852" w:date="2018-05-11T11:59:00Z">
        <w:r w:rsidRPr="00E21FB0" w:rsidDel="00720CCB">
          <w:rPr>
            <w:lang w:eastAsia="de-DE"/>
          </w:rPr>
          <w:delText>For comparison, smartphone and IMU are mounted on an inflexible non-metallic wooden stick at a distance of 1.0</w:delText>
        </w:r>
        <w:r w:rsidR="004E7946" w:rsidRPr="00E21FB0" w:rsidDel="00720CCB">
          <w:rPr>
            <w:lang w:eastAsia="de-DE"/>
          </w:rPr>
          <w:delText> </w:delText>
        </w:r>
        <w:r w:rsidRPr="00E21FB0" w:rsidDel="00720CCB">
          <w:rPr>
            <w:lang w:eastAsia="de-DE"/>
          </w:rPr>
          <w:delText>m (to avoid mutual magnetic interferences) with aligned (native) coordinate systems (</w:delText>
        </w:r>
        <w:r w:rsidR="003D37B6" w:rsidRPr="00E21FB0" w:rsidDel="00720CCB">
          <w:rPr>
            <w:lang w:eastAsia="de-DE"/>
          </w:rPr>
          <w:fldChar w:fldCharType="begin"/>
        </w:r>
        <w:r w:rsidR="00944C7D" w:rsidRPr="00E21FB0" w:rsidDel="00720CCB">
          <w:rPr>
            <w:lang w:eastAsia="de-DE"/>
          </w:rPr>
          <w:delInstrText xml:space="preserve"> REF _Ref512929641 \h </w:delInstrText>
        </w:r>
        <w:r w:rsidR="003D37B6" w:rsidRPr="00E21FB0" w:rsidDel="00720CCB">
          <w:rPr>
            <w:lang w:eastAsia="de-DE"/>
          </w:rPr>
        </w:r>
        <w:r w:rsidR="003D37B6" w:rsidRPr="00E21FB0" w:rsidDel="00720CCB">
          <w:rPr>
            <w:lang w:eastAsia="de-DE"/>
          </w:rPr>
          <w:fldChar w:fldCharType="separate"/>
        </w:r>
      </w:del>
      <w:del w:id="1097" w:author="ms699852" w:date="2018-05-11T09:22:00Z">
        <w:r w:rsidR="00C85B3A" w:rsidRPr="00353AEE" w:rsidDel="00C76383">
          <w:delText xml:space="preserve">Fig. </w:delText>
        </w:r>
        <w:r w:rsidR="00C85B3A" w:rsidDel="00C76383">
          <w:rPr>
            <w:noProof/>
          </w:rPr>
          <w:delText>8</w:delText>
        </w:r>
      </w:del>
      <w:del w:id="1098" w:author="ms699852" w:date="2018-05-11T11:59:00Z">
        <w:r w:rsidR="003D37B6" w:rsidRPr="00E21FB0" w:rsidDel="00720CCB">
          <w:rPr>
            <w:lang w:eastAsia="de-DE"/>
          </w:rPr>
          <w:fldChar w:fldCharType="end"/>
        </w:r>
        <w:r w:rsidRPr="00E21FB0" w:rsidDel="00720CCB">
          <w:rPr>
            <w:lang w:eastAsia="de-DE"/>
          </w:rPr>
          <w:delText>). Only for pitch angle the opposite direction of rotation must be kept in mind.</w:delText>
        </w:r>
      </w:del>
    </w:p>
    <w:p w:rsidR="00944C7D" w:rsidRPr="00353AEE" w:rsidRDefault="00352103" w:rsidP="004B1B4D">
      <w:pPr>
        <w:keepNext/>
        <w:jc w:val="center"/>
      </w:pPr>
      <w:r w:rsidRPr="00E21FB0">
        <w:rPr>
          <w:noProof/>
          <w:lang w:val="de-DE" w:eastAsia="de-DE"/>
        </w:rPr>
        <w:drawing>
          <wp:inline distT="0" distB="0" distL="0" distR="0">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4B1B4D">
      <w:pPr>
        <w:pStyle w:val="PRec-Figures"/>
      </w:pPr>
      <w:bookmarkStart w:id="1099" w:name="_Ref512929641"/>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proofErr w:type="gramStart"/>
      <w:ins w:id="1100" w:author="ms699852" w:date="2018-05-11T13:08:00Z">
        <w:r w:rsidR="008508D7">
          <w:rPr>
            <w:noProof/>
          </w:rPr>
          <w:t>7</w:t>
        </w:r>
      </w:ins>
      <w:del w:id="1101" w:author="ms699852" w:date="2018-05-11T09:22:00Z">
        <w:r w:rsidR="00C85B3A" w:rsidDel="00C76383">
          <w:rPr>
            <w:noProof/>
          </w:rPr>
          <w:delText>8</w:delText>
        </w:r>
      </w:del>
      <w:r w:rsidR="003D37B6" w:rsidRPr="00353AEE">
        <w:fldChar w:fldCharType="end"/>
      </w:r>
      <w:bookmarkEnd w:id="1099"/>
      <w:r w:rsidR="000C4BCF" w:rsidRPr="00353AEE">
        <w:t xml:space="preserve"> Measurement setup to observe </w:t>
      </w:r>
      <w:proofErr w:type="spellStart"/>
      <w:r w:rsidR="000C4BCF" w:rsidRPr="00353AEE">
        <w:t>smartphone</w:t>
      </w:r>
      <w:proofErr w:type="spellEnd"/>
      <w:r w:rsidR="000C4BCF" w:rsidRPr="00353AEE">
        <w:t xml:space="preserve"> sensors accuracies and precisions.</w:t>
      </w:r>
      <w:proofErr w:type="gramEnd"/>
      <w:r w:rsidR="000C4BCF" w:rsidRPr="00353AEE">
        <w:t xml:space="preserve"> Heading around +/- z-axis pointing to/away from the sky, pitch around +/- x-axis pointing out of </w:t>
      </w:r>
      <w:proofErr w:type="spellStart"/>
      <w:r w:rsidR="000C4BCF" w:rsidRPr="00353AEE">
        <w:t>smartphone's</w:t>
      </w:r>
      <w:proofErr w:type="spellEnd"/>
      <w:r w:rsidR="000C4BCF" w:rsidRPr="00353AEE">
        <w:t xml:space="preserve"> display to the left, roll around y-axis pointing to true north when </w:t>
      </w:r>
      <w:proofErr w:type="spellStart"/>
      <w:r w:rsidR="000C4BCF" w:rsidRPr="00353AEE">
        <w:t>smartphone</w:t>
      </w:r>
      <w:proofErr w:type="spellEnd"/>
      <w:r w:rsidR="000C4BCF" w:rsidRPr="00353AEE">
        <w:t xml:space="preserve"> is lying on a flat desk. </w:t>
      </w:r>
    </w:p>
    <w:p w:rsidR="00720CCB" w:rsidRDefault="00720CCB" w:rsidP="004B1B4D">
      <w:pPr>
        <w:pStyle w:val="PRec-MainText"/>
        <w:rPr>
          <w:ins w:id="1102" w:author="ms699852" w:date="2018-05-11T11:59:00Z"/>
          <w:lang w:eastAsia="de-DE"/>
        </w:rPr>
      </w:pPr>
      <w:ins w:id="1103" w:author="ms699852" w:date="2018-05-11T11:59:00Z">
        <w:r w:rsidRPr="00E21FB0">
          <w:rPr>
            <w:lang w:eastAsia="de-DE"/>
          </w:rPr>
          <w:lastRenderedPageBreak/>
          <w:t xml:space="preserve">For comparison, </w:t>
        </w:r>
        <w:proofErr w:type="spellStart"/>
        <w:r w:rsidRPr="00E21FB0">
          <w:rPr>
            <w:lang w:eastAsia="de-DE"/>
          </w:rPr>
          <w:t>smartphone</w:t>
        </w:r>
        <w:proofErr w:type="spellEnd"/>
        <w:r w:rsidRPr="00E21FB0">
          <w:rPr>
            <w:lang w:eastAsia="de-DE"/>
          </w:rPr>
          <w:t xml:space="preserve"> and IMU are mounted on an inflexible non-metallic wooden stick at a distance of 1.0 m (to avoid mutual magnetic interferences) with aligned (native) coordinate systems (</w:t>
        </w:r>
        <w:r w:rsidR="003D37B6" w:rsidRPr="00E21FB0">
          <w:rPr>
            <w:lang w:eastAsia="de-DE"/>
          </w:rPr>
          <w:fldChar w:fldCharType="begin"/>
        </w:r>
        <w:r w:rsidRPr="00E21FB0">
          <w:rPr>
            <w:lang w:eastAsia="de-DE"/>
          </w:rPr>
          <w:instrText xml:space="preserve"> REF _Ref512929641 \h </w:instrText>
        </w:r>
      </w:ins>
      <w:r w:rsidR="004B1B4D">
        <w:rPr>
          <w:lang w:eastAsia="de-DE"/>
        </w:rPr>
        <w:instrText xml:space="preserve"> \* MERGEFORMAT </w:instrText>
      </w:r>
      <w:r w:rsidR="003D37B6" w:rsidRPr="00E21FB0">
        <w:rPr>
          <w:lang w:eastAsia="de-DE"/>
        </w:rPr>
      </w:r>
      <w:ins w:id="1104" w:author="ms699852" w:date="2018-05-11T11:59:00Z">
        <w:r w:rsidR="003D37B6" w:rsidRPr="00E21FB0">
          <w:rPr>
            <w:lang w:eastAsia="de-DE"/>
          </w:rPr>
          <w:fldChar w:fldCharType="separate"/>
        </w:r>
      </w:ins>
      <w:ins w:id="1105" w:author="ms699852" w:date="2018-05-11T13:08:00Z">
        <w:r w:rsidR="008508D7" w:rsidRPr="00353AEE">
          <w:t xml:space="preserve">Fig. </w:t>
        </w:r>
        <w:r w:rsidR="008508D7">
          <w:rPr>
            <w:noProof/>
          </w:rPr>
          <w:t>7</w:t>
        </w:r>
      </w:ins>
      <w:ins w:id="1106" w:author="ms699852" w:date="2018-05-11T11:59:00Z">
        <w:r w:rsidR="003D37B6" w:rsidRPr="00E21FB0">
          <w:rPr>
            <w:lang w:eastAsia="de-DE"/>
          </w:rPr>
          <w:fldChar w:fldCharType="end"/>
        </w:r>
        <w:r w:rsidRPr="00E21FB0">
          <w:rPr>
            <w:lang w:eastAsia="de-DE"/>
          </w:rPr>
          <w:t>). Only for pitch angle the opposite direction of rotation must be kept in mind.</w:t>
        </w:r>
      </w:ins>
    </w:p>
    <w:p w:rsidR="00F100F9" w:rsidDel="00720CCB" w:rsidRDefault="002A3E9D" w:rsidP="0041736F">
      <w:pPr>
        <w:pStyle w:val="PRec-MainText"/>
        <w:rPr>
          <w:del w:id="1107" w:author="ms699852" w:date="2018-05-11T12:00:00Z"/>
        </w:rPr>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del w:id="1108" w:author="ms699852" w:date="2018-05-11T12:55:00Z">
        <w:r w:rsidR="00267F73" w:rsidRPr="00353AEE" w:rsidDel="00C4726F">
          <w:delText xml:space="preserve">seconds </w:delText>
        </w:r>
      </w:del>
      <w:ins w:id="1109" w:author="ms699852" w:date="2018-05-11T12:55:00Z">
        <w:r w:rsidR="00C4726F">
          <w:t>s</w:t>
        </w:r>
        <w:r w:rsidR="00C4726F" w:rsidRPr="00353AEE">
          <w:t xml:space="preserve"> </w:t>
        </w:r>
      </w:ins>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fldSimple w:instr=" REF _Ref512856961 \h  \* MERGEFORMAT ">
        <w:ins w:id="1110" w:author="ms699852" w:date="2018-05-11T13:08:00Z">
          <w:r w:rsidR="008508D7" w:rsidRPr="00353AEE">
            <w:t xml:space="preserve">Fig. </w:t>
          </w:r>
          <w:r w:rsidR="008508D7">
            <w:rPr>
              <w:noProof/>
            </w:rPr>
            <w:t>9</w:t>
          </w:r>
        </w:ins>
        <w:del w:id="1111" w:author="ms699852" w:date="2018-05-11T09:22:00Z">
          <w:r w:rsidR="00C85B3A" w:rsidRPr="00353AEE" w:rsidDel="00C76383">
            <w:delText xml:space="preserve">Fig. </w:delText>
          </w:r>
          <w:r w:rsidR="00C85B3A" w:rsidDel="00C76383">
            <w:rPr>
              <w:noProof/>
            </w:rPr>
            <w:delText>10</w:delText>
          </w:r>
        </w:del>
      </w:fldSimple>
      <w:r w:rsidR="00E70336" w:rsidRPr="00353AEE">
        <w:t xml:space="preserve">, </w:t>
      </w:r>
      <w:fldSimple w:instr=" REF _Ref512856965 \h  \* MERGEFORMAT ">
        <w:ins w:id="1112" w:author="ms699852" w:date="2018-05-11T13:08:00Z">
          <w:r w:rsidR="008508D7" w:rsidRPr="00353AEE">
            <w:t xml:space="preserve">Fig. </w:t>
          </w:r>
          <w:r w:rsidR="008508D7">
            <w:rPr>
              <w:noProof/>
            </w:rPr>
            <w:t>10</w:t>
          </w:r>
        </w:ins>
        <w:del w:id="1113" w:author="ms699852" w:date="2018-05-11T09:22:00Z">
          <w:r w:rsidR="00C85B3A" w:rsidRPr="00353AEE" w:rsidDel="00C76383">
            <w:delText xml:space="preserve">Fig. </w:delText>
          </w:r>
          <w:r w:rsidR="00C85B3A" w:rsidDel="00C76383">
            <w:rPr>
              <w:noProof/>
            </w:rPr>
            <w:delText>11</w:delText>
          </w:r>
        </w:del>
      </w:fldSimple>
      <w:r w:rsidR="00E70336" w:rsidRPr="00353AEE">
        <w:t xml:space="preserve">, </w:t>
      </w:r>
      <w:r w:rsidR="003D37B6" w:rsidRPr="00353AEE">
        <w:fldChar w:fldCharType="begin"/>
      </w:r>
      <w:r w:rsidR="00E70336" w:rsidRPr="00353AEE">
        <w:instrText xml:space="preserve"> REF _Ref512856974 \h </w:instrText>
      </w:r>
      <w:r w:rsidR="004B1B4D">
        <w:instrText xml:space="preserve"> \* MERGEFORMAT </w:instrText>
      </w:r>
      <w:r w:rsidR="003D37B6" w:rsidRPr="00353AEE">
        <w:fldChar w:fldCharType="separate"/>
      </w:r>
      <w:proofErr w:type="gramStart"/>
      <w:ins w:id="1114" w:author="ms699852" w:date="2018-05-11T13:08:00Z">
        <w:r w:rsidR="008508D7" w:rsidRPr="00353AEE">
          <w:t>Fig</w:t>
        </w:r>
        <w:proofErr w:type="gramEnd"/>
        <w:r w:rsidR="008508D7" w:rsidRPr="00353AEE">
          <w:t xml:space="preserve">. </w:t>
        </w:r>
        <w:r w:rsidR="008508D7">
          <w:rPr>
            <w:noProof/>
          </w:rPr>
          <w:t>11</w:t>
        </w:r>
      </w:ins>
      <w:del w:id="1115" w:author="ms699852" w:date="2018-05-11T09:22:00Z">
        <w:r w:rsidR="00C85B3A" w:rsidRPr="00353AEE" w:rsidDel="00C76383">
          <w:delText xml:space="preserve">Fig. </w:delText>
        </w:r>
        <w:r w:rsidR="00C85B3A" w:rsidDel="00C76383">
          <w:rPr>
            <w:noProof/>
          </w:rPr>
          <w:delText>12</w:delText>
        </w:r>
      </w:del>
      <w:r w:rsidR="003D37B6" w:rsidRPr="00353AEE">
        <w:fldChar w:fldCharType="end"/>
      </w:r>
      <w:r w:rsidR="00E70336" w:rsidRPr="00353AEE">
        <w:t>)</w:t>
      </w:r>
      <w:r w:rsidR="00352103" w:rsidRPr="00353AEE">
        <w:t xml:space="preserve"> collectively use the same legend, which is given in</w:t>
      </w:r>
      <w:r w:rsidR="00944C7D" w:rsidRPr="00353AEE">
        <w:t xml:space="preserve"> </w:t>
      </w:r>
      <w:fldSimple w:instr=" REF _Ref512929676 \h  \* MERGEFORMAT ">
        <w:ins w:id="1116" w:author="ms699852" w:date="2018-05-11T13:08:00Z">
          <w:r w:rsidR="008508D7" w:rsidRPr="00353AEE">
            <w:t xml:space="preserve">Fig. </w:t>
          </w:r>
          <w:r w:rsidR="008508D7">
            <w:rPr>
              <w:noProof/>
            </w:rPr>
            <w:t>8</w:t>
          </w:r>
        </w:ins>
        <w:del w:id="1117" w:author="ms699852" w:date="2018-05-11T09:22:00Z">
          <w:r w:rsidR="00C85B3A" w:rsidRPr="00353AEE" w:rsidDel="00C76383">
            <w:delText xml:space="preserve">Fig. </w:delText>
          </w:r>
          <w:r w:rsidR="00C85B3A" w:rsidDel="00C76383">
            <w:rPr>
              <w:noProof/>
            </w:rPr>
            <w:delText>9</w:delText>
          </w:r>
        </w:del>
      </w:fldSimple>
      <w:r w:rsidR="00352103" w:rsidRPr="00353AEE">
        <w:t>.</w:t>
      </w:r>
    </w:p>
    <w:p w:rsidR="00924BB2" w:rsidRDefault="00EA0E86">
      <w:pPr>
        <w:pStyle w:val="PRec-MainText"/>
        <w:pPrChange w:id="1118" w:author=" " w:date="2018-05-11T12:17:00Z">
          <w:pPr>
            <w:suppressAutoHyphens w:val="0"/>
          </w:pPr>
        </w:pPrChange>
      </w:pPr>
      <w:del w:id="1119" w:author="ms699852" w:date="2018-05-11T12:00:00Z">
        <w:r w:rsidDel="00720CCB">
          <w:br w:type="page"/>
        </w:r>
      </w:del>
    </w:p>
    <w:p w:rsidR="00924BB2" w:rsidRDefault="00C6426F">
      <w:pPr>
        <w:keepNext/>
        <w:spacing w:before="120"/>
        <w:jc w:val="center"/>
        <w:pPrChange w:id="1120" w:author="ms699852" w:date="2018-05-11T23:29:00Z">
          <w:pPr>
            <w:keepNext/>
            <w:jc w:val="center"/>
          </w:pPr>
        </w:pPrChange>
      </w:pPr>
      <w:r w:rsidRPr="00E21FB0">
        <w:rPr>
          <w:noProof/>
          <w:lang w:val="de-DE" w:eastAsia="de-DE"/>
        </w:rPr>
        <w:drawing>
          <wp:inline distT="0" distB="0" distL="0" distR="0">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106299"/>
                    </a:xfrm>
                    <a:prstGeom prst="rect">
                      <a:avLst/>
                    </a:prstGeom>
                  </pic:spPr>
                </pic:pic>
              </a:graphicData>
            </a:graphic>
          </wp:inline>
        </w:drawing>
      </w:r>
    </w:p>
    <w:p w:rsidR="00E406DF" w:rsidRPr="00353AEE" w:rsidRDefault="00944C7D" w:rsidP="004B1B4D">
      <w:pPr>
        <w:pStyle w:val="PRec-Figures"/>
      </w:pPr>
      <w:bookmarkStart w:id="1121" w:name="_Ref512929676"/>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proofErr w:type="gramStart"/>
      <w:ins w:id="1122" w:author="ms699852" w:date="2018-05-11T13:08:00Z">
        <w:r w:rsidR="008508D7">
          <w:rPr>
            <w:noProof/>
          </w:rPr>
          <w:t>8</w:t>
        </w:r>
      </w:ins>
      <w:del w:id="1123" w:author="ms699852" w:date="2018-05-11T09:22:00Z">
        <w:r w:rsidR="00C85B3A" w:rsidDel="00C76383">
          <w:rPr>
            <w:noProof/>
          </w:rPr>
          <w:delText>9</w:delText>
        </w:r>
      </w:del>
      <w:r w:rsidR="003D37B6" w:rsidRPr="00353AEE">
        <w:fldChar w:fldCharType="end"/>
      </w:r>
      <w:bookmarkEnd w:id="1121"/>
      <w:r w:rsidR="003A1137" w:rsidRPr="00353AEE">
        <w:t xml:space="preserve"> Legend</w:t>
      </w:r>
      <w:proofErr w:type="gramEnd"/>
      <w:r w:rsidRPr="00353AEE">
        <w:t>.</w:t>
      </w:r>
    </w:p>
    <w:tbl>
      <w:tblPr>
        <w:tblStyle w:val="Tabellengitternetz"/>
        <w:tblW w:w="0" w:type="auto"/>
        <w:tblLook w:val="04A0"/>
      </w:tblPr>
      <w:tblGrid>
        <w:gridCol w:w="2432"/>
        <w:gridCol w:w="2432"/>
        <w:gridCol w:w="2432"/>
      </w:tblGrid>
      <w:tr w:rsidR="00F100F9" w:rsidRPr="00353AEE" w:rsidTr="00F100F9">
        <w:tc>
          <w:tcPr>
            <w:tcW w:w="0" w:type="auto"/>
            <w:tcMar>
              <w:left w:w="0" w:type="dxa"/>
              <w:right w:w="0" w:type="dxa"/>
            </w:tcMar>
          </w:tcPr>
          <w:p w:rsidR="00F100F9" w:rsidRPr="004B1B4D" w:rsidRDefault="003D37B6" w:rsidP="004B1B4D">
            <w:pPr>
              <w:keepNext/>
              <w:numPr>
                <w:ilvl w:val="0"/>
                <w:numId w:val="2"/>
              </w:numPr>
              <w:spacing w:before="240" w:after="60"/>
              <w:jc w:val="center"/>
              <w:outlineLvl w:val="0"/>
              <w:rPr>
                <w:noProof/>
                <w:sz w:val="16"/>
                <w:szCs w:val="16"/>
                <w:lang w:eastAsia="de-DE"/>
                <w:rPrChange w:id="1124" w:author=" " w:date="2018-05-11T12:18:00Z">
                  <w:rPr>
                    <w:noProof/>
                    <w:kern w:val="1"/>
                    <w:lang w:eastAsia="de-DE"/>
                  </w:rPr>
                </w:rPrChange>
              </w:rPr>
            </w:pPr>
            <w:r w:rsidRPr="003D37B6">
              <w:rPr>
                <w:noProof/>
                <w:sz w:val="16"/>
                <w:szCs w:val="16"/>
                <w:lang w:eastAsia="de-DE"/>
                <w:rPrChange w:id="1125" w:author=" " w:date="2018-05-11T12:18:00Z">
                  <w:rPr>
                    <w:noProof/>
                    <w:lang w:eastAsia="de-DE"/>
                  </w:rPr>
                </w:rPrChange>
              </w:rPr>
              <w:t>Heading</w:t>
            </w:r>
          </w:p>
        </w:tc>
        <w:tc>
          <w:tcPr>
            <w:tcW w:w="0" w:type="auto"/>
            <w:tcMar>
              <w:left w:w="0" w:type="dxa"/>
              <w:right w:w="0" w:type="dxa"/>
            </w:tcMar>
          </w:tcPr>
          <w:p w:rsidR="00F100F9" w:rsidRPr="004B1B4D" w:rsidRDefault="003D37B6" w:rsidP="004B1B4D">
            <w:pPr>
              <w:keepNext/>
              <w:numPr>
                <w:ilvl w:val="0"/>
                <w:numId w:val="2"/>
              </w:numPr>
              <w:spacing w:before="240" w:after="60"/>
              <w:jc w:val="center"/>
              <w:outlineLvl w:val="0"/>
              <w:rPr>
                <w:noProof/>
                <w:sz w:val="16"/>
                <w:szCs w:val="16"/>
                <w:lang w:eastAsia="de-DE"/>
                <w:rPrChange w:id="1126" w:author=" " w:date="2018-05-11T12:18:00Z">
                  <w:rPr>
                    <w:noProof/>
                    <w:kern w:val="1"/>
                    <w:lang w:eastAsia="de-DE"/>
                  </w:rPr>
                </w:rPrChange>
              </w:rPr>
            </w:pPr>
            <w:r w:rsidRPr="003D37B6">
              <w:rPr>
                <w:noProof/>
                <w:sz w:val="16"/>
                <w:szCs w:val="16"/>
                <w:lang w:eastAsia="de-DE"/>
                <w:rPrChange w:id="1127" w:author=" " w:date="2018-05-11T12:18:00Z">
                  <w:rPr>
                    <w:noProof/>
                    <w:lang w:eastAsia="de-DE"/>
                  </w:rPr>
                </w:rPrChange>
              </w:rPr>
              <w:t>Pitch</w:t>
            </w:r>
          </w:p>
        </w:tc>
        <w:tc>
          <w:tcPr>
            <w:tcW w:w="0" w:type="auto"/>
            <w:tcMar>
              <w:left w:w="0" w:type="dxa"/>
              <w:right w:w="0" w:type="dxa"/>
            </w:tcMar>
          </w:tcPr>
          <w:p w:rsidR="00F100F9" w:rsidRPr="004B1B4D" w:rsidRDefault="003D37B6" w:rsidP="004B1B4D">
            <w:pPr>
              <w:keepNext/>
              <w:numPr>
                <w:ilvl w:val="0"/>
                <w:numId w:val="2"/>
              </w:numPr>
              <w:spacing w:before="240" w:after="60"/>
              <w:jc w:val="center"/>
              <w:outlineLvl w:val="0"/>
              <w:rPr>
                <w:noProof/>
                <w:sz w:val="16"/>
                <w:szCs w:val="16"/>
                <w:lang w:eastAsia="de-DE"/>
                <w:rPrChange w:id="1128" w:author=" " w:date="2018-05-11T12:18:00Z">
                  <w:rPr>
                    <w:noProof/>
                    <w:kern w:val="1"/>
                    <w:lang w:eastAsia="de-DE"/>
                  </w:rPr>
                </w:rPrChange>
              </w:rPr>
            </w:pPr>
            <w:r w:rsidRPr="003D37B6">
              <w:rPr>
                <w:noProof/>
                <w:sz w:val="16"/>
                <w:szCs w:val="16"/>
                <w:lang w:eastAsia="de-DE"/>
                <w:rPrChange w:id="1129" w:author=" " w:date="2018-05-11T12:18:00Z">
                  <w:rPr>
                    <w:noProof/>
                    <w:lang w:eastAsia="de-DE"/>
                  </w:rPr>
                </w:rPrChange>
              </w:rPr>
              <w:t>Roll</w:t>
            </w:r>
          </w:p>
        </w:tc>
      </w:tr>
      <w:tr w:rsidR="007D0A58" w:rsidRPr="00353AEE" w:rsidTr="00F100F9">
        <w:tc>
          <w:tcPr>
            <w:tcW w:w="0" w:type="auto"/>
            <w:tcMar>
              <w:left w:w="0" w:type="dxa"/>
              <w:right w:w="0" w:type="dxa"/>
            </w:tcMar>
          </w:tcPr>
          <w:p w:rsidR="007D0A58" w:rsidRPr="004B1B4D" w:rsidRDefault="00924BB2" w:rsidP="004B1B4D">
            <w:pPr>
              <w:keepNext/>
              <w:numPr>
                <w:ilvl w:val="0"/>
                <w:numId w:val="2"/>
              </w:numPr>
              <w:spacing w:before="240" w:after="60"/>
              <w:jc w:val="both"/>
              <w:outlineLvl w:val="0"/>
              <w:rPr>
                <w:sz w:val="16"/>
                <w:szCs w:val="16"/>
                <w:rPrChange w:id="1130" w:author=" " w:date="2018-05-11T12:18:00Z">
                  <w:rPr>
                    <w:kern w:val="1"/>
                  </w:rPr>
                </w:rPrChange>
              </w:rPr>
            </w:pPr>
            <w:r>
              <w:rPr>
                <w:noProof/>
                <w:sz w:val="16"/>
                <w:szCs w:val="16"/>
                <w:lang w:val="de-DE" w:eastAsia="de-DE"/>
                <w:rPrChange w:id="1131" w:author="Unknown">
                  <w:rPr>
                    <w:noProof/>
                    <w:lang w:val="de-DE" w:eastAsia="de-DE"/>
                  </w:rPr>
                </w:rPrChange>
              </w:rPr>
              <w:drawing>
                <wp:inline distT="0" distB="0" distL="0" distR="0">
                  <wp:extent cx="1494000" cy="1008000"/>
                  <wp:effectExtent l="0" t="0" r="0" b="1905"/>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rsidR="007D0A58" w:rsidRPr="004B1B4D" w:rsidRDefault="00924BB2" w:rsidP="004B1B4D">
            <w:pPr>
              <w:keepNext/>
              <w:numPr>
                <w:ilvl w:val="0"/>
                <w:numId w:val="2"/>
              </w:numPr>
              <w:spacing w:before="240" w:after="60"/>
              <w:jc w:val="both"/>
              <w:outlineLvl w:val="0"/>
              <w:rPr>
                <w:sz w:val="16"/>
                <w:szCs w:val="16"/>
                <w:rPrChange w:id="1132" w:author=" " w:date="2018-05-11T12:18:00Z">
                  <w:rPr>
                    <w:kern w:val="1"/>
                  </w:rPr>
                </w:rPrChange>
              </w:rPr>
            </w:pPr>
            <w:r>
              <w:rPr>
                <w:noProof/>
                <w:sz w:val="16"/>
                <w:szCs w:val="16"/>
                <w:lang w:val="de-DE" w:eastAsia="de-DE"/>
                <w:rPrChange w:id="1133" w:author="Unknown">
                  <w:rPr>
                    <w:noProof/>
                    <w:lang w:val="de-DE" w:eastAsia="de-DE"/>
                  </w:rPr>
                </w:rPrChange>
              </w:rPr>
              <w:drawing>
                <wp:inline distT="0" distB="0" distL="0" distR="0">
                  <wp:extent cx="1494000" cy="1008000"/>
                  <wp:effectExtent l="0" t="0" r="0" b="1905"/>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4B1B4D" w:rsidRDefault="00924BB2" w:rsidP="004B1B4D">
            <w:pPr>
              <w:keepNext/>
              <w:numPr>
                <w:ilvl w:val="0"/>
                <w:numId w:val="2"/>
              </w:numPr>
              <w:spacing w:before="240" w:after="60"/>
              <w:jc w:val="both"/>
              <w:outlineLvl w:val="0"/>
              <w:rPr>
                <w:sz w:val="16"/>
                <w:szCs w:val="16"/>
                <w:rPrChange w:id="1134" w:author=" " w:date="2018-05-11T12:18:00Z">
                  <w:rPr>
                    <w:kern w:val="1"/>
                  </w:rPr>
                </w:rPrChange>
              </w:rPr>
            </w:pPr>
            <w:r>
              <w:rPr>
                <w:noProof/>
                <w:sz w:val="16"/>
                <w:szCs w:val="16"/>
                <w:lang w:val="de-DE" w:eastAsia="de-DE"/>
                <w:rPrChange w:id="1135" w:author="Unknown">
                  <w:rPr>
                    <w:noProof/>
                    <w:lang w:val="de-DE" w:eastAsia="de-DE"/>
                  </w:rPr>
                </w:rPrChange>
              </w:rPr>
              <w:drawing>
                <wp:inline distT="0" distB="0" distL="0" distR="0">
                  <wp:extent cx="1494000" cy="1008000"/>
                  <wp:effectExtent l="0" t="0" r="0" b="1905"/>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7D0A58" w:rsidRPr="00353AEE" w:rsidTr="00F100F9">
        <w:tc>
          <w:tcPr>
            <w:tcW w:w="0" w:type="auto"/>
            <w:tcMar>
              <w:left w:w="0" w:type="dxa"/>
              <w:right w:w="0" w:type="dxa"/>
            </w:tcMar>
          </w:tcPr>
          <w:p w:rsidR="007D0A58" w:rsidRPr="004B1B4D" w:rsidRDefault="00924BB2" w:rsidP="004B1B4D">
            <w:pPr>
              <w:keepNext/>
              <w:numPr>
                <w:ilvl w:val="0"/>
                <w:numId w:val="2"/>
              </w:numPr>
              <w:spacing w:before="240" w:after="60"/>
              <w:jc w:val="both"/>
              <w:outlineLvl w:val="0"/>
              <w:rPr>
                <w:sz w:val="16"/>
                <w:szCs w:val="16"/>
                <w:rPrChange w:id="1136" w:author=" " w:date="2018-05-11T12:18:00Z">
                  <w:rPr>
                    <w:kern w:val="1"/>
                  </w:rPr>
                </w:rPrChange>
              </w:rPr>
            </w:pPr>
            <w:r>
              <w:rPr>
                <w:noProof/>
                <w:sz w:val="16"/>
                <w:szCs w:val="16"/>
                <w:lang w:val="de-DE" w:eastAsia="de-DE"/>
                <w:rPrChange w:id="1137" w:author="Unknown">
                  <w:rPr>
                    <w:noProof/>
                    <w:lang w:val="de-DE" w:eastAsia="de-DE"/>
                  </w:rPr>
                </w:rPrChange>
              </w:rPr>
              <w:drawing>
                <wp:inline distT="0" distB="0" distL="0" distR="0">
                  <wp:extent cx="1494000" cy="1008000"/>
                  <wp:effectExtent l="0" t="0" r="0" b="1905"/>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4B1B4D" w:rsidRDefault="00924BB2" w:rsidP="004B1B4D">
            <w:pPr>
              <w:keepNext/>
              <w:numPr>
                <w:ilvl w:val="0"/>
                <w:numId w:val="2"/>
              </w:numPr>
              <w:spacing w:before="240" w:after="60"/>
              <w:jc w:val="both"/>
              <w:outlineLvl w:val="0"/>
              <w:rPr>
                <w:sz w:val="16"/>
                <w:szCs w:val="16"/>
                <w:rPrChange w:id="1138" w:author=" " w:date="2018-05-11T12:18:00Z">
                  <w:rPr>
                    <w:kern w:val="1"/>
                  </w:rPr>
                </w:rPrChange>
              </w:rPr>
            </w:pPr>
            <w:r>
              <w:rPr>
                <w:noProof/>
                <w:sz w:val="16"/>
                <w:szCs w:val="16"/>
                <w:lang w:val="de-DE" w:eastAsia="de-DE"/>
                <w:rPrChange w:id="1139" w:author="Unknown">
                  <w:rPr>
                    <w:noProof/>
                    <w:lang w:val="de-DE" w:eastAsia="de-DE"/>
                  </w:rPr>
                </w:rPrChange>
              </w:rPr>
              <w:drawing>
                <wp:inline distT="0" distB="0" distL="0" distR="0">
                  <wp:extent cx="1494000" cy="1008000"/>
                  <wp:effectExtent l="0" t="0" r="0" b="1905"/>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4B1B4D" w:rsidRDefault="00924BB2" w:rsidP="004B1B4D">
            <w:pPr>
              <w:keepNext/>
              <w:numPr>
                <w:ilvl w:val="0"/>
                <w:numId w:val="2"/>
              </w:numPr>
              <w:spacing w:before="240" w:after="60"/>
              <w:jc w:val="both"/>
              <w:outlineLvl w:val="0"/>
              <w:rPr>
                <w:sz w:val="16"/>
                <w:szCs w:val="16"/>
                <w:rPrChange w:id="1140" w:author=" " w:date="2018-05-11T12:18:00Z">
                  <w:rPr>
                    <w:kern w:val="1"/>
                  </w:rPr>
                </w:rPrChange>
              </w:rPr>
            </w:pPr>
            <w:r>
              <w:rPr>
                <w:noProof/>
                <w:sz w:val="16"/>
                <w:szCs w:val="16"/>
                <w:lang w:val="de-DE" w:eastAsia="de-DE"/>
                <w:rPrChange w:id="1141" w:author="Unknown">
                  <w:rPr>
                    <w:noProof/>
                    <w:lang w:val="de-DE" w:eastAsia="de-DE"/>
                  </w:rPr>
                </w:rPrChange>
              </w:rPr>
              <w:drawing>
                <wp:inline distT="0" distB="0" distL="0" distR="0">
                  <wp:extent cx="1494000" cy="1008000"/>
                  <wp:effectExtent l="0" t="0" r="0" b="1905"/>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rsidR="009745B3" w:rsidDel="00720CCB" w:rsidRDefault="00E70336" w:rsidP="0041736F">
      <w:pPr>
        <w:pStyle w:val="PRec-Figures"/>
        <w:rPr>
          <w:del w:id="1142" w:author="ms699852" w:date="2018-05-11T12:01:00Z"/>
        </w:rPr>
      </w:pPr>
      <w:bookmarkStart w:id="1143" w:name="_Ref512856961"/>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proofErr w:type="gramStart"/>
      <w:ins w:id="1144" w:author="ms699852" w:date="2018-05-11T13:08:00Z">
        <w:r w:rsidR="008508D7">
          <w:rPr>
            <w:noProof/>
          </w:rPr>
          <w:t>9</w:t>
        </w:r>
      </w:ins>
      <w:del w:id="1145" w:author="ms699852" w:date="2018-05-11T09:22:00Z">
        <w:r w:rsidR="00C85B3A" w:rsidDel="00C76383">
          <w:rPr>
            <w:noProof/>
          </w:rPr>
          <w:delText>10</w:delText>
        </w:r>
      </w:del>
      <w:r w:rsidR="003D37B6" w:rsidRPr="00353AEE">
        <w:fldChar w:fldCharType="end"/>
      </w:r>
      <w:bookmarkEnd w:id="1143"/>
      <w:r w:rsidRPr="00353AEE">
        <w:t xml:space="preserve"> </w:t>
      </w:r>
      <w:del w:id="1146" w:author="ms699852" w:date="2018-05-11T23:25:00Z">
        <w:r w:rsidR="007D0A58" w:rsidRPr="00353AEE" w:rsidDel="00355B8C">
          <w:delText>Observation of orientation angles measured from Samsung Gal</w:delText>
        </w:r>
        <w:r w:rsidR="003441D3" w:rsidDel="00355B8C">
          <w:delText xml:space="preserve">axy S8 and the reference IMU. </w:delText>
        </w:r>
        <w:r w:rsidR="007D0A58" w:rsidRPr="00353AEE" w:rsidDel="00355B8C">
          <w:delText>Both d</w:delText>
        </w:r>
      </w:del>
      <w:ins w:id="1147" w:author="ms699852" w:date="2018-05-11T23:29:00Z">
        <w:r w:rsidR="00355B8C">
          <w:t>Measure o</w:t>
        </w:r>
      </w:ins>
      <w:ins w:id="1148" w:author="ms699852" w:date="2018-05-11T23:30:00Z">
        <w:r w:rsidR="00355B8C">
          <w:t>rientation</w:t>
        </w:r>
      </w:ins>
      <w:proofErr w:type="gramEnd"/>
      <w:ins w:id="1149" w:author="ms699852" w:date="2018-05-11T23:25:00Z">
        <w:r w:rsidR="00355B8C">
          <w:t>. D</w:t>
        </w:r>
      </w:ins>
      <w:r w:rsidR="007D0A58" w:rsidRPr="00353AEE">
        <w:t xml:space="preserve">evices </w:t>
      </w:r>
      <w:del w:id="1150" w:author="ms699852" w:date="2018-05-11T23:25:00Z">
        <w:r w:rsidR="007D0A58" w:rsidRPr="00353AEE" w:rsidDel="00355B8C">
          <w:delText xml:space="preserve">are </w:delText>
        </w:r>
      </w:del>
      <w:r w:rsidR="007D0A58" w:rsidRPr="00353AEE">
        <w:t>in rest</w:t>
      </w:r>
      <w:ins w:id="1151" w:author="ms699852" w:date="2018-05-11T23:26:00Z">
        <w:r w:rsidR="00355B8C">
          <w:t>,</w:t>
        </w:r>
      </w:ins>
      <w:r w:rsidR="007D0A58" w:rsidRPr="00353AEE">
        <w:t xml:space="preserve"> free </w:t>
      </w:r>
      <w:del w:id="1152" w:author="ms699852" w:date="2018-05-11T23:35:00Z">
        <w:r w:rsidR="007D0A58" w:rsidRPr="00353AEE" w:rsidDel="00C15227">
          <w:delText xml:space="preserve">from </w:delText>
        </w:r>
      </w:del>
      <w:r w:rsidR="007D0A58" w:rsidRPr="00353AEE">
        <w:t>(</w:t>
      </w:r>
      <w:ins w:id="1153" w:author="ms699852" w:date="2018-05-11T23:35:00Z">
        <w:r w:rsidR="00C15227">
          <w:t>up</w:t>
        </w:r>
      </w:ins>
      <w:del w:id="1154" w:author="ms699852" w:date="2018-05-11T23:35:00Z">
        <w:r w:rsidR="007D0A58" w:rsidRPr="00353AEE" w:rsidDel="00C15227">
          <w:delText>top</w:delText>
        </w:r>
      </w:del>
      <w:r w:rsidR="007D0A58" w:rsidRPr="00353AEE">
        <w:t>)</w:t>
      </w:r>
      <w:ins w:id="1155" w:author="ms699852" w:date="2018-05-11T23:26:00Z">
        <w:r w:rsidR="00355B8C">
          <w:t xml:space="preserve">/ </w:t>
        </w:r>
      </w:ins>
      <w:del w:id="1156" w:author="ms699852" w:date="2018-05-11T23:26:00Z">
        <w:r w:rsidR="007D0A58" w:rsidRPr="00353AEE" w:rsidDel="00355B8C">
          <w:delText xml:space="preserve"> and </w:delText>
        </w:r>
      </w:del>
      <w:del w:id="1157" w:author="ms699852" w:date="2018-05-11T23:35:00Z">
        <w:r w:rsidR="007D0A58" w:rsidRPr="00353AEE" w:rsidDel="00C15227">
          <w:delText>exposed</w:delText>
        </w:r>
      </w:del>
      <w:ins w:id="1158" w:author="ms699852" w:date="2018-05-11T23:35:00Z">
        <w:r w:rsidR="00C15227">
          <w:t>with</w:t>
        </w:r>
      </w:ins>
      <w:del w:id="1159" w:author="ms699852" w:date="2018-05-11T23:35:00Z">
        <w:r w:rsidR="007D0A58" w:rsidRPr="00353AEE" w:rsidDel="00C15227">
          <w:delText xml:space="preserve"> to</w:delText>
        </w:r>
      </w:del>
      <w:r w:rsidR="007D0A58" w:rsidRPr="00353AEE">
        <w:t xml:space="preserve"> (</w:t>
      </w:r>
      <w:del w:id="1160" w:author="ms699852" w:date="2018-05-11T23:35:00Z">
        <w:r w:rsidR="007D0A58" w:rsidRPr="00353AEE" w:rsidDel="00C15227">
          <w:delText>bottom</w:delText>
        </w:r>
      </w:del>
      <w:ins w:id="1161" w:author="ms699852" w:date="2018-05-11T23:35:00Z">
        <w:r w:rsidR="00C15227">
          <w:t>down</w:t>
        </w:r>
      </w:ins>
      <w:r w:rsidR="007D0A58" w:rsidRPr="00353AEE">
        <w:t xml:space="preserve">) magnetic </w:t>
      </w:r>
      <w:del w:id="1162" w:author="ms699852" w:date="2018-05-11T23:35:00Z">
        <w:r w:rsidR="007D0A58" w:rsidRPr="00353AEE" w:rsidDel="00C15227">
          <w:delText>disturbances</w:delText>
        </w:r>
      </w:del>
      <w:ins w:id="1163" w:author="ms699852" w:date="2018-05-11T23:35:00Z">
        <w:r w:rsidR="00C15227">
          <w:t>influence</w:t>
        </w:r>
      </w:ins>
      <w:r w:rsidR="007D0A58" w:rsidRPr="00353AEE">
        <w:t>.</w:t>
      </w:r>
    </w:p>
    <w:p w:rsidR="00924BB2" w:rsidRDefault="00924BB2">
      <w:pPr>
        <w:pStyle w:val="PRec-Figures"/>
        <w:pPrChange w:id="1164" w:author=" " w:date="2018-05-11T12:17:00Z">
          <w:pPr>
            <w:pStyle w:val="PRec-MainText"/>
            <w:ind w:firstLine="0"/>
          </w:pPr>
        </w:pPrChange>
      </w:pPr>
    </w:p>
    <w:tbl>
      <w:tblPr>
        <w:tblStyle w:val="Tabellengitternetz"/>
        <w:tblW w:w="0" w:type="auto"/>
        <w:tblLook w:val="04A0"/>
      </w:tblPr>
      <w:tblGrid>
        <w:gridCol w:w="2432"/>
        <w:gridCol w:w="2432"/>
        <w:gridCol w:w="2432"/>
      </w:tblGrid>
      <w:tr w:rsidR="00F100F9" w:rsidRPr="00353AEE" w:rsidDel="00355B8C" w:rsidTr="00F100F9">
        <w:trPr>
          <w:del w:id="1165" w:author="ms699852" w:date="2018-05-11T23:28:00Z"/>
        </w:trPr>
        <w:tc>
          <w:tcPr>
            <w:tcW w:w="0" w:type="auto"/>
            <w:tcMar>
              <w:left w:w="0" w:type="dxa"/>
              <w:right w:w="0" w:type="dxa"/>
            </w:tcMar>
          </w:tcPr>
          <w:p w:rsidR="00F100F9" w:rsidRPr="004B1B4D" w:rsidDel="00355B8C" w:rsidRDefault="003D37B6" w:rsidP="004B1B4D">
            <w:pPr>
              <w:keepNext/>
              <w:keepLines/>
              <w:jc w:val="center"/>
              <w:rPr>
                <w:del w:id="1166" w:author="ms699852" w:date="2018-05-11T23:28:00Z"/>
                <w:noProof/>
                <w:sz w:val="16"/>
                <w:szCs w:val="16"/>
                <w:lang w:eastAsia="de-DE"/>
                <w:rPrChange w:id="1167" w:author=" " w:date="2018-05-11T12:18:00Z">
                  <w:rPr>
                    <w:del w:id="1168" w:author="ms699852" w:date="2018-05-11T23:28:00Z"/>
                    <w:noProof/>
                    <w:lang w:eastAsia="de-DE"/>
                  </w:rPr>
                </w:rPrChange>
              </w:rPr>
            </w:pPr>
            <w:del w:id="1169" w:author="ms699852" w:date="2018-05-11T23:28:00Z">
              <w:r w:rsidRPr="003D37B6">
                <w:rPr>
                  <w:noProof/>
                  <w:sz w:val="16"/>
                  <w:szCs w:val="16"/>
                  <w:lang w:eastAsia="de-DE"/>
                  <w:rPrChange w:id="1170" w:author=" " w:date="2018-05-11T12:18:00Z">
                    <w:rPr>
                      <w:noProof/>
                      <w:lang w:eastAsia="de-DE"/>
                    </w:rPr>
                  </w:rPrChange>
                </w:rPr>
                <w:delText>Heading</w:delText>
              </w:r>
            </w:del>
          </w:p>
        </w:tc>
        <w:tc>
          <w:tcPr>
            <w:tcW w:w="0" w:type="auto"/>
            <w:tcMar>
              <w:left w:w="0" w:type="dxa"/>
              <w:right w:w="0" w:type="dxa"/>
            </w:tcMar>
          </w:tcPr>
          <w:p w:rsidR="00F100F9" w:rsidRPr="004B1B4D" w:rsidDel="00355B8C" w:rsidRDefault="003D37B6" w:rsidP="004B1B4D">
            <w:pPr>
              <w:keepNext/>
              <w:keepLines/>
              <w:jc w:val="center"/>
              <w:rPr>
                <w:del w:id="1171" w:author="ms699852" w:date="2018-05-11T23:28:00Z"/>
                <w:noProof/>
                <w:sz w:val="16"/>
                <w:szCs w:val="16"/>
                <w:lang w:eastAsia="de-DE"/>
                <w:rPrChange w:id="1172" w:author=" " w:date="2018-05-11T12:18:00Z">
                  <w:rPr>
                    <w:del w:id="1173" w:author="ms699852" w:date="2018-05-11T23:28:00Z"/>
                    <w:noProof/>
                    <w:lang w:eastAsia="de-DE"/>
                  </w:rPr>
                </w:rPrChange>
              </w:rPr>
            </w:pPr>
            <w:del w:id="1174" w:author="ms699852" w:date="2018-05-11T23:28:00Z">
              <w:r w:rsidRPr="003D37B6">
                <w:rPr>
                  <w:noProof/>
                  <w:sz w:val="16"/>
                  <w:szCs w:val="16"/>
                  <w:lang w:eastAsia="de-DE"/>
                  <w:rPrChange w:id="1175" w:author=" " w:date="2018-05-11T12:18:00Z">
                    <w:rPr>
                      <w:noProof/>
                      <w:lang w:eastAsia="de-DE"/>
                    </w:rPr>
                  </w:rPrChange>
                </w:rPr>
                <w:delText>Pitch</w:delText>
              </w:r>
            </w:del>
          </w:p>
        </w:tc>
        <w:tc>
          <w:tcPr>
            <w:tcW w:w="0" w:type="auto"/>
            <w:tcMar>
              <w:left w:w="0" w:type="dxa"/>
              <w:right w:w="0" w:type="dxa"/>
            </w:tcMar>
          </w:tcPr>
          <w:p w:rsidR="00F100F9" w:rsidRPr="004B1B4D" w:rsidDel="00355B8C" w:rsidRDefault="003D37B6" w:rsidP="004B1B4D">
            <w:pPr>
              <w:keepNext/>
              <w:keepLines/>
              <w:jc w:val="center"/>
              <w:rPr>
                <w:del w:id="1176" w:author="ms699852" w:date="2018-05-11T23:28:00Z"/>
                <w:noProof/>
                <w:sz w:val="16"/>
                <w:szCs w:val="16"/>
                <w:lang w:eastAsia="de-DE"/>
                <w:rPrChange w:id="1177" w:author=" " w:date="2018-05-11T12:18:00Z">
                  <w:rPr>
                    <w:del w:id="1178" w:author="ms699852" w:date="2018-05-11T23:28:00Z"/>
                    <w:noProof/>
                    <w:lang w:eastAsia="de-DE"/>
                  </w:rPr>
                </w:rPrChange>
              </w:rPr>
            </w:pPr>
            <w:del w:id="1179" w:author="ms699852" w:date="2018-05-11T23:28:00Z">
              <w:r w:rsidRPr="003D37B6">
                <w:rPr>
                  <w:noProof/>
                  <w:sz w:val="16"/>
                  <w:szCs w:val="16"/>
                  <w:lang w:eastAsia="de-DE"/>
                  <w:rPrChange w:id="1180" w:author=" " w:date="2018-05-11T12:18:00Z">
                    <w:rPr>
                      <w:noProof/>
                      <w:lang w:eastAsia="de-DE"/>
                    </w:rPr>
                  </w:rPrChange>
                </w:rPr>
                <w:delText>Roll</w:delText>
              </w:r>
            </w:del>
          </w:p>
        </w:tc>
      </w:tr>
      <w:tr w:rsidR="00F100F9" w:rsidRPr="00353AEE" w:rsidTr="00F100F9">
        <w:tc>
          <w:tcPr>
            <w:tcW w:w="0" w:type="auto"/>
            <w:tcMar>
              <w:left w:w="0" w:type="dxa"/>
              <w:right w:w="0" w:type="dxa"/>
            </w:tcMar>
          </w:tcPr>
          <w:p w:rsidR="00F100F9" w:rsidRPr="004B1B4D" w:rsidRDefault="00924BB2" w:rsidP="004B1B4D">
            <w:pPr>
              <w:keepNext/>
              <w:keepLines/>
              <w:rPr>
                <w:sz w:val="16"/>
                <w:szCs w:val="16"/>
                <w:rPrChange w:id="1181" w:author=" " w:date="2018-05-11T12:18:00Z">
                  <w:rPr/>
                </w:rPrChange>
              </w:rPr>
            </w:pPr>
            <w:r>
              <w:rPr>
                <w:noProof/>
                <w:sz w:val="16"/>
                <w:szCs w:val="16"/>
                <w:lang w:val="de-DE" w:eastAsia="de-DE"/>
                <w:rPrChange w:id="1182" w:author="Unknown">
                  <w:rPr>
                    <w:noProof/>
                    <w:lang w:val="de-DE" w:eastAsia="de-DE"/>
                  </w:rPr>
                </w:rPrChange>
              </w:rPr>
              <w:lastRenderedPageBreak/>
              <w:drawing>
                <wp:inline distT="0" distB="0" distL="0" distR="0">
                  <wp:extent cx="1494000" cy="1008000"/>
                  <wp:effectExtent l="0" t="0" r="0" b="1905"/>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F100F9" w:rsidRPr="004B1B4D" w:rsidRDefault="00924BB2" w:rsidP="004B1B4D">
            <w:pPr>
              <w:keepNext/>
              <w:keepLines/>
              <w:numPr>
                <w:ilvl w:val="0"/>
                <w:numId w:val="2"/>
              </w:numPr>
              <w:spacing w:before="240" w:after="60"/>
              <w:jc w:val="both"/>
              <w:outlineLvl w:val="0"/>
              <w:rPr>
                <w:sz w:val="16"/>
                <w:szCs w:val="16"/>
                <w:rPrChange w:id="1183" w:author=" " w:date="2018-05-11T12:18:00Z">
                  <w:rPr>
                    <w:kern w:val="1"/>
                  </w:rPr>
                </w:rPrChange>
              </w:rPr>
            </w:pPr>
            <w:r>
              <w:rPr>
                <w:noProof/>
                <w:sz w:val="16"/>
                <w:szCs w:val="16"/>
                <w:lang w:val="de-DE" w:eastAsia="de-DE"/>
                <w:rPrChange w:id="1184" w:author="Unknown">
                  <w:rPr>
                    <w:noProof/>
                    <w:lang w:val="de-DE" w:eastAsia="de-DE"/>
                  </w:rPr>
                </w:rPrChange>
              </w:rPr>
              <w:drawing>
                <wp:inline distT="0" distB="0" distL="0" distR="0">
                  <wp:extent cx="1494000" cy="1008000"/>
                  <wp:effectExtent l="0" t="0" r="0" b="1905"/>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F100F9" w:rsidRPr="004B1B4D" w:rsidRDefault="00924BB2" w:rsidP="004B1B4D">
            <w:pPr>
              <w:keepNext/>
              <w:keepLines/>
              <w:numPr>
                <w:ilvl w:val="0"/>
                <w:numId w:val="2"/>
              </w:numPr>
              <w:spacing w:before="240" w:after="60"/>
              <w:jc w:val="both"/>
              <w:outlineLvl w:val="0"/>
              <w:rPr>
                <w:sz w:val="16"/>
                <w:szCs w:val="16"/>
                <w:rPrChange w:id="1185" w:author=" " w:date="2018-05-11T12:18:00Z">
                  <w:rPr>
                    <w:kern w:val="1"/>
                  </w:rPr>
                </w:rPrChange>
              </w:rPr>
            </w:pPr>
            <w:r>
              <w:rPr>
                <w:noProof/>
                <w:sz w:val="16"/>
                <w:szCs w:val="16"/>
                <w:lang w:val="de-DE" w:eastAsia="de-DE"/>
                <w:rPrChange w:id="1186" w:author="Unknown">
                  <w:rPr>
                    <w:noProof/>
                    <w:lang w:val="de-DE" w:eastAsia="de-DE"/>
                  </w:rPr>
                </w:rPrChange>
              </w:rPr>
              <w:drawing>
                <wp:inline distT="0" distB="0" distL="0" distR="0">
                  <wp:extent cx="1494000" cy="1008000"/>
                  <wp:effectExtent l="0" t="0" r="0" b="1905"/>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F100F9" w:rsidRPr="00353AEE" w:rsidTr="00F100F9">
        <w:tc>
          <w:tcPr>
            <w:tcW w:w="0" w:type="auto"/>
            <w:tcMar>
              <w:left w:w="0" w:type="dxa"/>
              <w:right w:w="0" w:type="dxa"/>
            </w:tcMar>
          </w:tcPr>
          <w:p w:rsidR="00F100F9" w:rsidRPr="004B1B4D" w:rsidRDefault="00924BB2" w:rsidP="004B1B4D">
            <w:pPr>
              <w:keepNext/>
              <w:keepLines/>
              <w:numPr>
                <w:ilvl w:val="0"/>
                <w:numId w:val="2"/>
              </w:numPr>
              <w:spacing w:before="240" w:after="60"/>
              <w:jc w:val="both"/>
              <w:outlineLvl w:val="0"/>
              <w:rPr>
                <w:sz w:val="16"/>
                <w:szCs w:val="16"/>
                <w:rPrChange w:id="1187" w:author=" " w:date="2018-05-11T12:18:00Z">
                  <w:rPr>
                    <w:kern w:val="1"/>
                  </w:rPr>
                </w:rPrChange>
              </w:rPr>
            </w:pPr>
            <w:r>
              <w:rPr>
                <w:noProof/>
                <w:sz w:val="16"/>
                <w:szCs w:val="16"/>
                <w:lang w:val="de-DE" w:eastAsia="de-DE"/>
                <w:rPrChange w:id="1188" w:author="Unknown">
                  <w:rPr>
                    <w:noProof/>
                    <w:lang w:val="de-DE" w:eastAsia="de-DE"/>
                  </w:rPr>
                </w:rPrChange>
              </w:rPr>
              <w:drawing>
                <wp:inline distT="0" distB="0" distL="0" distR="0">
                  <wp:extent cx="1494000" cy="1008000"/>
                  <wp:effectExtent l="0" t="0" r="0" b="1905"/>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4B1B4D" w:rsidRDefault="00924BB2" w:rsidP="004B1B4D">
            <w:pPr>
              <w:keepNext/>
              <w:keepLines/>
              <w:numPr>
                <w:ilvl w:val="0"/>
                <w:numId w:val="2"/>
              </w:numPr>
              <w:spacing w:before="240" w:after="60"/>
              <w:jc w:val="both"/>
              <w:outlineLvl w:val="0"/>
              <w:rPr>
                <w:sz w:val="16"/>
                <w:szCs w:val="16"/>
                <w:rPrChange w:id="1189" w:author=" " w:date="2018-05-11T12:18:00Z">
                  <w:rPr>
                    <w:kern w:val="1"/>
                  </w:rPr>
                </w:rPrChange>
              </w:rPr>
            </w:pPr>
            <w:r>
              <w:rPr>
                <w:noProof/>
                <w:sz w:val="16"/>
                <w:szCs w:val="16"/>
                <w:lang w:val="de-DE" w:eastAsia="de-DE"/>
                <w:rPrChange w:id="1190" w:author="Unknown">
                  <w:rPr>
                    <w:noProof/>
                    <w:lang w:val="de-DE" w:eastAsia="de-DE"/>
                  </w:rPr>
                </w:rPrChange>
              </w:rPr>
              <w:drawing>
                <wp:inline distT="0" distB="0" distL="0" distR="0">
                  <wp:extent cx="1494000" cy="1008000"/>
                  <wp:effectExtent l="0" t="0" r="0" b="1905"/>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4B1B4D" w:rsidRDefault="00924BB2" w:rsidP="004B1B4D">
            <w:pPr>
              <w:keepNext/>
              <w:keepLines/>
              <w:numPr>
                <w:ilvl w:val="0"/>
                <w:numId w:val="2"/>
              </w:numPr>
              <w:spacing w:before="240" w:after="60"/>
              <w:jc w:val="both"/>
              <w:outlineLvl w:val="0"/>
              <w:rPr>
                <w:sz w:val="16"/>
                <w:szCs w:val="16"/>
                <w:rPrChange w:id="1191" w:author=" " w:date="2018-05-11T12:18:00Z">
                  <w:rPr>
                    <w:kern w:val="1"/>
                  </w:rPr>
                </w:rPrChange>
              </w:rPr>
            </w:pPr>
            <w:r>
              <w:rPr>
                <w:noProof/>
                <w:sz w:val="16"/>
                <w:szCs w:val="16"/>
                <w:lang w:val="de-DE" w:eastAsia="de-DE"/>
                <w:rPrChange w:id="1192" w:author="Unknown">
                  <w:rPr>
                    <w:noProof/>
                    <w:lang w:val="de-DE" w:eastAsia="de-DE"/>
                  </w:rPr>
                </w:rPrChange>
              </w:rPr>
              <w:drawing>
                <wp:inline distT="0" distB="0" distL="0" distR="0">
                  <wp:extent cx="1494000" cy="1008000"/>
                  <wp:effectExtent l="0" t="0" r="0" b="1905"/>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bl>
    <w:p w:rsidR="00267F73" w:rsidRPr="00353AEE" w:rsidRDefault="00E70336" w:rsidP="004B1B4D">
      <w:pPr>
        <w:pStyle w:val="PRec-Figures"/>
      </w:pPr>
      <w:bookmarkStart w:id="1193" w:name="_Ref512856965"/>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proofErr w:type="gramStart"/>
      <w:ins w:id="1194" w:author="ms699852" w:date="2018-05-11T13:08:00Z">
        <w:r w:rsidR="008508D7">
          <w:rPr>
            <w:noProof/>
          </w:rPr>
          <w:t>10</w:t>
        </w:r>
      </w:ins>
      <w:del w:id="1195" w:author="ms699852" w:date="2018-05-11T09:22:00Z">
        <w:r w:rsidR="00C85B3A" w:rsidDel="00C76383">
          <w:rPr>
            <w:noProof/>
          </w:rPr>
          <w:delText>11</w:delText>
        </w:r>
      </w:del>
      <w:r w:rsidR="003D37B6" w:rsidRPr="00353AEE">
        <w:fldChar w:fldCharType="end"/>
      </w:r>
      <w:bookmarkStart w:id="1196" w:name="_Hlk512509504"/>
      <w:bookmarkEnd w:id="1193"/>
      <w:r w:rsidRPr="00353AEE">
        <w:t xml:space="preserve"> </w:t>
      </w:r>
      <w:del w:id="1197" w:author="ms699852" w:date="2018-05-11T23:26:00Z">
        <w:r w:rsidR="00267F73" w:rsidRPr="00353AEE" w:rsidDel="00355B8C">
          <w:delText xml:space="preserve">Observation of orientation angles </w:delText>
        </w:r>
        <w:r w:rsidR="003441D3" w:rsidRPr="003441D3" w:rsidDel="00355B8C">
          <w:delText xml:space="preserve">(left to right: heading, pitch, roll) </w:delText>
        </w:r>
        <w:r w:rsidR="00267F73" w:rsidRPr="00353AEE" w:rsidDel="00355B8C">
          <w:delText>measured from Samsung Galaxy S8 and the reference IMU</w:delText>
        </w:r>
      </w:del>
      <w:ins w:id="1198" w:author="ms699852" w:date="2018-05-11T23:30:00Z">
        <w:r w:rsidR="00355B8C">
          <w:t>M</w:t>
        </w:r>
      </w:ins>
      <w:ins w:id="1199" w:author="ms699852" w:date="2018-05-11T23:26:00Z">
        <w:r w:rsidR="00355B8C">
          <w:t>easure</w:t>
        </w:r>
      </w:ins>
      <w:ins w:id="1200" w:author="ms699852" w:date="2018-05-11T23:30:00Z">
        <w:r w:rsidR="00355B8C">
          <w:t xml:space="preserve"> orientation</w:t>
        </w:r>
      </w:ins>
      <w:proofErr w:type="gramEnd"/>
      <w:r w:rsidR="00267F73" w:rsidRPr="00353AEE">
        <w:t xml:space="preserve">. </w:t>
      </w:r>
      <w:del w:id="1201" w:author="ms699852" w:date="2018-05-11T23:26:00Z">
        <w:r w:rsidR="00267F73" w:rsidRPr="00353AEE" w:rsidDel="00355B8C">
          <w:delText xml:space="preserve">Both </w:delText>
        </w:r>
      </w:del>
      <w:proofErr w:type="gramStart"/>
      <w:ins w:id="1202" w:author="ms699852" w:date="2018-05-11T23:26:00Z">
        <w:r w:rsidR="00355B8C">
          <w:t>Devices</w:t>
        </w:r>
      </w:ins>
      <w:del w:id="1203" w:author="ms699852" w:date="2018-05-11T23:26:00Z">
        <w:r w:rsidR="00267F73" w:rsidRPr="00353AEE" w:rsidDel="00355B8C">
          <w:delText>devices are</w:delText>
        </w:r>
      </w:del>
      <w:r w:rsidR="00267F73" w:rsidRPr="00353AEE">
        <w:t xml:space="preserve"> in rest</w:t>
      </w:r>
      <w:r w:rsidR="00B06EE2" w:rsidRPr="00353AEE">
        <w:t xml:space="preserve"> after </w:t>
      </w:r>
      <w:del w:id="1204" w:author="ms699852" w:date="2018-05-11T23:26:00Z">
        <w:r w:rsidR="00B06EE2" w:rsidRPr="00353AEE" w:rsidDel="00355B8C">
          <w:delText xml:space="preserve">a short </w:delText>
        </w:r>
      </w:del>
      <w:del w:id="1205" w:author="ms699852" w:date="2018-05-11T23:31:00Z">
        <w:r w:rsidR="00B06EE2" w:rsidRPr="00353AEE" w:rsidDel="00C15227">
          <w:delText>warm up (~ </w:delText>
        </w:r>
      </w:del>
      <w:del w:id="1206" w:author="ms699852" w:date="2018-05-11T23:35:00Z">
        <w:r w:rsidR="00B06EE2" w:rsidRPr="00353AEE" w:rsidDel="00C15227">
          <w:delText>30 s</w:delText>
        </w:r>
      </w:del>
      <w:del w:id="1207" w:author="ms699852" w:date="2018-05-11T23:31:00Z">
        <w:r w:rsidR="00B06EE2" w:rsidRPr="00353AEE" w:rsidDel="00C15227">
          <w:delText>)</w:delText>
        </w:r>
      </w:del>
      <w:ins w:id="1208" w:author="ms699852" w:date="2018-05-11T23:31:00Z">
        <w:r w:rsidR="00C15227">
          <w:t>warm up</w:t>
        </w:r>
      </w:ins>
      <w:ins w:id="1209" w:author="ms699852" w:date="2018-05-11T23:35:00Z">
        <w:r w:rsidR="00C15227">
          <w:t xml:space="preserve"> (</w:t>
        </w:r>
        <w:r w:rsidR="00C15227" w:rsidRPr="00C15227">
          <w:t>30 s</w:t>
        </w:r>
        <w:r w:rsidR="00C15227">
          <w:t>)</w:t>
        </w:r>
      </w:ins>
      <w:ins w:id="1210" w:author="ms699852" w:date="2018-05-11T23:26:00Z">
        <w:r w:rsidR="00355B8C">
          <w:t>,</w:t>
        </w:r>
      </w:ins>
      <w:r w:rsidR="00267F73" w:rsidRPr="00353AEE">
        <w:t xml:space="preserve"> free </w:t>
      </w:r>
      <w:del w:id="1211" w:author="ms699852" w:date="2018-05-11T23:31:00Z">
        <w:r w:rsidR="00267F73" w:rsidRPr="00353AEE" w:rsidDel="00C15227">
          <w:delText xml:space="preserve">from </w:delText>
        </w:r>
      </w:del>
      <w:r w:rsidR="00267F73" w:rsidRPr="00353AEE">
        <w:t>(</w:t>
      </w:r>
      <w:del w:id="1212" w:author="ms699852" w:date="2018-05-11T23:34:00Z">
        <w:r w:rsidR="00267F73" w:rsidRPr="00353AEE" w:rsidDel="00C15227">
          <w:delText>top</w:delText>
        </w:r>
      </w:del>
      <w:ins w:id="1213" w:author="ms699852" w:date="2018-05-11T23:34:00Z">
        <w:r w:rsidR="00C15227">
          <w:t>up</w:t>
        </w:r>
      </w:ins>
      <w:r w:rsidR="00267F73" w:rsidRPr="00353AEE">
        <w:t>)</w:t>
      </w:r>
      <w:ins w:id="1214" w:author="ms699852" w:date="2018-05-11T23:35:00Z">
        <w:r w:rsidR="00C15227">
          <w:t>/</w:t>
        </w:r>
      </w:ins>
      <w:ins w:id="1215" w:author="ms699852" w:date="2018-05-11T23:34:00Z">
        <w:r w:rsidR="00C15227">
          <w:t xml:space="preserve"> with</w:t>
        </w:r>
      </w:ins>
      <w:del w:id="1216" w:author="ms699852" w:date="2018-05-11T23:26:00Z">
        <w:r w:rsidR="00267F73" w:rsidRPr="00353AEE" w:rsidDel="00355B8C">
          <w:delText xml:space="preserve"> and </w:delText>
        </w:r>
      </w:del>
      <w:del w:id="1217" w:author="ms699852" w:date="2018-05-11T23:34:00Z">
        <w:r w:rsidR="00267F73" w:rsidRPr="00353AEE" w:rsidDel="00C15227">
          <w:delText xml:space="preserve">exposed to </w:delText>
        </w:r>
      </w:del>
      <w:ins w:id="1218" w:author="ms699852" w:date="2018-05-11T23:34:00Z">
        <w:r w:rsidR="00C15227">
          <w:t xml:space="preserve"> </w:t>
        </w:r>
      </w:ins>
      <w:r w:rsidR="00B06EE2" w:rsidRPr="00353AEE">
        <w:t>(</w:t>
      </w:r>
      <w:ins w:id="1219" w:author="ms699852" w:date="2018-05-11T23:34:00Z">
        <w:r w:rsidR="00C15227">
          <w:t>down</w:t>
        </w:r>
      </w:ins>
      <w:del w:id="1220" w:author="ms699852" w:date="2018-05-11T23:34:00Z">
        <w:r w:rsidR="00B06EE2" w:rsidRPr="00353AEE" w:rsidDel="00C15227">
          <w:delText>bottom</w:delText>
        </w:r>
      </w:del>
      <w:r w:rsidR="00B06EE2" w:rsidRPr="00353AEE">
        <w:t xml:space="preserve">) </w:t>
      </w:r>
      <w:r w:rsidR="00267F73" w:rsidRPr="00353AEE">
        <w:t xml:space="preserve">magnetic </w:t>
      </w:r>
      <w:del w:id="1221" w:author="ms699852" w:date="2018-05-11T23:35:00Z">
        <w:r w:rsidR="00267F73" w:rsidRPr="00353AEE" w:rsidDel="00C15227">
          <w:delText>disturbances</w:delText>
        </w:r>
      </w:del>
      <w:ins w:id="1222" w:author="ms699852" w:date="2018-05-11T23:35:00Z">
        <w:r w:rsidR="00C15227">
          <w:t>influence</w:t>
        </w:r>
      </w:ins>
      <w:r w:rsidR="00267F73" w:rsidRPr="00353AEE">
        <w:t>.</w:t>
      </w:r>
      <w:proofErr w:type="gramEnd"/>
    </w:p>
    <w:tbl>
      <w:tblPr>
        <w:tblStyle w:val="Tabellengitternetz"/>
        <w:tblW w:w="0" w:type="auto"/>
        <w:tblLook w:val="04A0"/>
      </w:tblPr>
      <w:tblGrid>
        <w:gridCol w:w="2432"/>
        <w:gridCol w:w="2432"/>
        <w:gridCol w:w="2432"/>
      </w:tblGrid>
      <w:tr w:rsidR="00F100F9" w:rsidRPr="00353AEE" w:rsidDel="00355B8C" w:rsidTr="00A202B4">
        <w:trPr>
          <w:del w:id="1223" w:author="ms699852" w:date="2018-05-11T23:28:00Z"/>
        </w:trPr>
        <w:tc>
          <w:tcPr>
            <w:tcW w:w="0" w:type="auto"/>
            <w:tcMar>
              <w:left w:w="0" w:type="dxa"/>
              <w:right w:w="0" w:type="dxa"/>
            </w:tcMar>
          </w:tcPr>
          <w:p w:rsidR="00F100F9" w:rsidRPr="004B1B4D" w:rsidDel="00355B8C" w:rsidRDefault="003D37B6" w:rsidP="004B1B4D">
            <w:pPr>
              <w:keepNext/>
              <w:keepLines/>
              <w:jc w:val="center"/>
              <w:rPr>
                <w:del w:id="1224" w:author="ms699852" w:date="2018-05-11T23:28:00Z"/>
                <w:noProof/>
                <w:sz w:val="16"/>
                <w:szCs w:val="16"/>
                <w:lang w:eastAsia="de-DE"/>
                <w:rPrChange w:id="1225" w:author=" " w:date="2018-05-11T12:18:00Z">
                  <w:rPr>
                    <w:del w:id="1226" w:author="ms699852" w:date="2018-05-11T23:28:00Z"/>
                    <w:noProof/>
                    <w:lang w:eastAsia="de-DE"/>
                  </w:rPr>
                </w:rPrChange>
              </w:rPr>
            </w:pPr>
            <w:del w:id="1227" w:author="ms699852" w:date="2018-05-11T23:28:00Z">
              <w:r w:rsidRPr="003D37B6">
                <w:rPr>
                  <w:noProof/>
                  <w:sz w:val="16"/>
                  <w:szCs w:val="16"/>
                  <w:lang w:eastAsia="de-DE"/>
                  <w:rPrChange w:id="1228" w:author=" " w:date="2018-05-11T12:18:00Z">
                    <w:rPr>
                      <w:noProof/>
                      <w:lang w:eastAsia="de-DE"/>
                    </w:rPr>
                  </w:rPrChange>
                </w:rPr>
                <w:delText>Heading</w:delText>
              </w:r>
            </w:del>
          </w:p>
        </w:tc>
        <w:tc>
          <w:tcPr>
            <w:tcW w:w="0" w:type="auto"/>
            <w:tcMar>
              <w:left w:w="0" w:type="dxa"/>
              <w:right w:w="0" w:type="dxa"/>
            </w:tcMar>
          </w:tcPr>
          <w:p w:rsidR="00F100F9" w:rsidRPr="004B1B4D" w:rsidDel="00355B8C" w:rsidRDefault="003D37B6" w:rsidP="004B1B4D">
            <w:pPr>
              <w:keepNext/>
              <w:keepLines/>
              <w:jc w:val="center"/>
              <w:rPr>
                <w:del w:id="1229" w:author="ms699852" w:date="2018-05-11T23:28:00Z"/>
                <w:noProof/>
                <w:sz w:val="16"/>
                <w:szCs w:val="16"/>
                <w:lang w:eastAsia="de-DE"/>
                <w:rPrChange w:id="1230" w:author=" " w:date="2018-05-11T12:18:00Z">
                  <w:rPr>
                    <w:del w:id="1231" w:author="ms699852" w:date="2018-05-11T23:28:00Z"/>
                    <w:noProof/>
                    <w:lang w:eastAsia="de-DE"/>
                  </w:rPr>
                </w:rPrChange>
              </w:rPr>
            </w:pPr>
            <w:del w:id="1232" w:author="ms699852" w:date="2018-05-11T23:28:00Z">
              <w:r w:rsidRPr="003D37B6">
                <w:rPr>
                  <w:noProof/>
                  <w:sz w:val="16"/>
                  <w:szCs w:val="16"/>
                  <w:lang w:eastAsia="de-DE"/>
                  <w:rPrChange w:id="1233" w:author=" " w:date="2018-05-11T12:18:00Z">
                    <w:rPr>
                      <w:noProof/>
                      <w:lang w:eastAsia="de-DE"/>
                    </w:rPr>
                  </w:rPrChange>
                </w:rPr>
                <w:delText>Pitch</w:delText>
              </w:r>
            </w:del>
          </w:p>
        </w:tc>
        <w:tc>
          <w:tcPr>
            <w:tcW w:w="0" w:type="auto"/>
            <w:tcMar>
              <w:left w:w="0" w:type="dxa"/>
              <w:right w:w="0" w:type="dxa"/>
            </w:tcMar>
          </w:tcPr>
          <w:p w:rsidR="00F100F9" w:rsidRPr="004B1B4D" w:rsidDel="00355B8C" w:rsidRDefault="003D37B6" w:rsidP="004B1B4D">
            <w:pPr>
              <w:keepNext/>
              <w:keepLines/>
              <w:jc w:val="center"/>
              <w:rPr>
                <w:del w:id="1234" w:author="ms699852" w:date="2018-05-11T23:28:00Z"/>
                <w:noProof/>
                <w:sz w:val="16"/>
                <w:szCs w:val="16"/>
                <w:lang w:eastAsia="de-DE"/>
                <w:rPrChange w:id="1235" w:author=" " w:date="2018-05-11T12:18:00Z">
                  <w:rPr>
                    <w:del w:id="1236" w:author="ms699852" w:date="2018-05-11T23:28:00Z"/>
                    <w:noProof/>
                    <w:lang w:eastAsia="de-DE"/>
                  </w:rPr>
                </w:rPrChange>
              </w:rPr>
            </w:pPr>
            <w:del w:id="1237" w:author="ms699852" w:date="2018-05-11T23:28:00Z">
              <w:r w:rsidRPr="003D37B6">
                <w:rPr>
                  <w:noProof/>
                  <w:sz w:val="16"/>
                  <w:szCs w:val="16"/>
                  <w:lang w:eastAsia="de-DE"/>
                  <w:rPrChange w:id="1238" w:author=" " w:date="2018-05-11T12:18:00Z">
                    <w:rPr>
                      <w:noProof/>
                      <w:lang w:eastAsia="de-DE"/>
                    </w:rPr>
                  </w:rPrChange>
                </w:rPr>
                <w:delText>Roll</w:delText>
              </w:r>
            </w:del>
          </w:p>
        </w:tc>
      </w:tr>
      <w:tr w:rsidR="00F100F9" w:rsidRPr="00353AEE" w:rsidTr="00A202B4">
        <w:tc>
          <w:tcPr>
            <w:tcW w:w="0" w:type="auto"/>
            <w:tcMar>
              <w:left w:w="0" w:type="dxa"/>
              <w:right w:w="0" w:type="dxa"/>
            </w:tcMar>
          </w:tcPr>
          <w:p w:rsidR="00F100F9" w:rsidRPr="004B1B4D" w:rsidRDefault="00924BB2" w:rsidP="004B1B4D">
            <w:pPr>
              <w:keepNext/>
              <w:keepLines/>
              <w:rPr>
                <w:sz w:val="16"/>
                <w:szCs w:val="16"/>
                <w:rPrChange w:id="1239" w:author=" " w:date="2018-05-11T12:18:00Z">
                  <w:rPr/>
                </w:rPrChange>
              </w:rPr>
            </w:pPr>
            <w:r>
              <w:rPr>
                <w:noProof/>
                <w:sz w:val="16"/>
                <w:szCs w:val="16"/>
                <w:lang w:val="de-DE" w:eastAsia="de-DE"/>
                <w:rPrChange w:id="1240" w:author="Unknown">
                  <w:rPr>
                    <w:noProof/>
                    <w:lang w:val="de-DE" w:eastAsia="de-DE"/>
                  </w:rPr>
                </w:rPrChange>
              </w:rPr>
              <w:drawing>
                <wp:inline distT="0" distB="0" distL="0" distR="0">
                  <wp:extent cx="1494000" cy="1008000"/>
                  <wp:effectExtent l="0" t="0" r="0" b="1905"/>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4B1B4D" w:rsidRDefault="00924BB2" w:rsidP="004B1B4D">
            <w:pPr>
              <w:keepNext/>
              <w:keepLines/>
              <w:rPr>
                <w:sz w:val="16"/>
                <w:szCs w:val="16"/>
                <w:rPrChange w:id="1241" w:author=" " w:date="2018-05-11T12:18:00Z">
                  <w:rPr/>
                </w:rPrChange>
              </w:rPr>
            </w:pPr>
            <w:r>
              <w:rPr>
                <w:noProof/>
                <w:sz w:val="16"/>
                <w:szCs w:val="16"/>
                <w:lang w:val="de-DE" w:eastAsia="de-DE"/>
                <w:rPrChange w:id="1242" w:author="Unknown">
                  <w:rPr>
                    <w:noProof/>
                    <w:lang w:val="de-DE" w:eastAsia="de-DE"/>
                  </w:rPr>
                </w:rPrChange>
              </w:rPr>
              <w:drawing>
                <wp:inline distT="0" distB="0" distL="0" distR="0">
                  <wp:extent cx="1494000" cy="1008000"/>
                  <wp:effectExtent l="0" t="0" r="0" b="1905"/>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4B1B4D" w:rsidRDefault="00924BB2" w:rsidP="004B1B4D">
            <w:pPr>
              <w:keepNext/>
              <w:keepLines/>
              <w:numPr>
                <w:ilvl w:val="0"/>
                <w:numId w:val="2"/>
              </w:numPr>
              <w:spacing w:before="240" w:after="60"/>
              <w:jc w:val="both"/>
              <w:outlineLvl w:val="0"/>
              <w:rPr>
                <w:sz w:val="16"/>
                <w:szCs w:val="16"/>
                <w:rPrChange w:id="1243" w:author=" " w:date="2018-05-11T12:18:00Z">
                  <w:rPr>
                    <w:kern w:val="1"/>
                  </w:rPr>
                </w:rPrChange>
              </w:rPr>
            </w:pPr>
            <w:r>
              <w:rPr>
                <w:noProof/>
                <w:sz w:val="16"/>
                <w:szCs w:val="16"/>
                <w:lang w:val="de-DE" w:eastAsia="de-DE"/>
                <w:rPrChange w:id="1244" w:author="Unknown">
                  <w:rPr>
                    <w:noProof/>
                    <w:lang w:val="de-DE" w:eastAsia="de-DE"/>
                  </w:rPr>
                </w:rPrChange>
              </w:rPr>
              <w:drawing>
                <wp:inline distT="0" distB="0" distL="0" distR="0">
                  <wp:extent cx="1494000" cy="1008000"/>
                  <wp:effectExtent l="0" t="0" r="0" b="1905"/>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F100F9" w:rsidRPr="00353AEE" w:rsidTr="00A202B4">
        <w:tc>
          <w:tcPr>
            <w:tcW w:w="0" w:type="auto"/>
            <w:tcMar>
              <w:left w:w="0" w:type="dxa"/>
              <w:right w:w="0" w:type="dxa"/>
            </w:tcMar>
          </w:tcPr>
          <w:p w:rsidR="00F100F9" w:rsidRPr="004B1B4D" w:rsidRDefault="00924BB2" w:rsidP="004B1B4D">
            <w:pPr>
              <w:keepNext/>
              <w:keepLines/>
              <w:numPr>
                <w:ilvl w:val="0"/>
                <w:numId w:val="2"/>
              </w:numPr>
              <w:spacing w:before="240" w:after="60"/>
              <w:jc w:val="both"/>
              <w:outlineLvl w:val="0"/>
              <w:rPr>
                <w:sz w:val="16"/>
                <w:szCs w:val="16"/>
                <w:rPrChange w:id="1245" w:author=" " w:date="2018-05-11T12:18:00Z">
                  <w:rPr>
                    <w:kern w:val="1"/>
                  </w:rPr>
                </w:rPrChange>
              </w:rPr>
            </w:pPr>
            <w:r>
              <w:rPr>
                <w:noProof/>
                <w:sz w:val="16"/>
                <w:szCs w:val="16"/>
                <w:lang w:val="de-DE" w:eastAsia="de-DE"/>
                <w:rPrChange w:id="1246" w:author="Unknown">
                  <w:rPr>
                    <w:noProof/>
                    <w:lang w:val="de-DE" w:eastAsia="de-DE"/>
                  </w:rPr>
                </w:rPrChange>
              </w:rPr>
              <w:drawing>
                <wp:inline distT="0" distB="0" distL="0" distR="0">
                  <wp:extent cx="1494000" cy="1008000"/>
                  <wp:effectExtent l="0" t="0" r="0" b="1905"/>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4B1B4D" w:rsidRDefault="00924BB2" w:rsidP="004B1B4D">
            <w:pPr>
              <w:keepNext/>
              <w:keepLines/>
              <w:numPr>
                <w:ilvl w:val="0"/>
                <w:numId w:val="2"/>
              </w:numPr>
              <w:spacing w:before="240" w:after="60"/>
              <w:jc w:val="both"/>
              <w:outlineLvl w:val="0"/>
              <w:rPr>
                <w:sz w:val="16"/>
                <w:szCs w:val="16"/>
                <w:rPrChange w:id="1247" w:author=" " w:date="2018-05-11T12:18:00Z">
                  <w:rPr>
                    <w:kern w:val="1"/>
                  </w:rPr>
                </w:rPrChange>
              </w:rPr>
            </w:pPr>
            <w:r>
              <w:rPr>
                <w:noProof/>
                <w:sz w:val="16"/>
                <w:szCs w:val="16"/>
                <w:lang w:val="de-DE" w:eastAsia="de-DE"/>
                <w:rPrChange w:id="1248" w:author="Unknown">
                  <w:rPr>
                    <w:noProof/>
                    <w:lang w:val="de-DE" w:eastAsia="de-DE"/>
                  </w:rPr>
                </w:rPrChange>
              </w:rPr>
              <w:drawing>
                <wp:inline distT="0" distB="0" distL="0" distR="0">
                  <wp:extent cx="1494000" cy="1008000"/>
                  <wp:effectExtent l="0" t="0" r="0" b="1905"/>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4B1B4D" w:rsidRDefault="00924BB2" w:rsidP="004B1B4D">
            <w:pPr>
              <w:keepNext/>
              <w:keepLines/>
              <w:numPr>
                <w:ilvl w:val="0"/>
                <w:numId w:val="2"/>
              </w:numPr>
              <w:spacing w:before="240" w:after="60"/>
              <w:jc w:val="both"/>
              <w:outlineLvl w:val="0"/>
              <w:rPr>
                <w:sz w:val="16"/>
                <w:szCs w:val="16"/>
                <w:rPrChange w:id="1249" w:author=" " w:date="2018-05-11T12:18:00Z">
                  <w:rPr>
                    <w:kern w:val="1"/>
                  </w:rPr>
                </w:rPrChange>
              </w:rPr>
            </w:pPr>
            <w:r>
              <w:rPr>
                <w:noProof/>
                <w:sz w:val="16"/>
                <w:szCs w:val="16"/>
                <w:lang w:val="de-DE" w:eastAsia="de-DE"/>
                <w:rPrChange w:id="1250" w:author="Unknown">
                  <w:rPr>
                    <w:noProof/>
                    <w:lang w:val="de-DE" w:eastAsia="de-DE"/>
                  </w:rPr>
                </w:rPrChange>
              </w:rPr>
              <w:drawing>
                <wp:inline distT="0" distB="0" distL="0" distR="0">
                  <wp:extent cx="1494000" cy="1008000"/>
                  <wp:effectExtent l="0" t="0" r="0" b="1905"/>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bl>
    <w:p w:rsidR="003D4743" w:rsidRPr="00353AEE" w:rsidRDefault="00E70336" w:rsidP="004B1B4D">
      <w:pPr>
        <w:pStyle w:val="PRec-Figures"/>
      </w:pPr>
      <w:bookmarkStart w:id="1251" w:name="_Ref512856974"/>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proofErr w:type="gramStart"/>
      <w:ins w:id="1252" w:author="ms699852" w:date="2018-05-11T13:08:00Z">
        <w:r w:rsidR="008508D7">
          <w:rPr>
            <w:noProof/>
          </w:rPr>
          <w:t>11</w:t>
        </w:r>
      </w:ins>
      <w:del w:id="1253" w:author="ms699852" w:date="2018-05-11T09:22:00Z">
        <w:r w:rsidR="00C85B3A" w:rsidDel="00C76383">
          <w:rPr>
            <w:noProof/>
          </w:rPr>
          <w:delText>12</w:delText>
        </w:r>
      </w:del>
      <w:r w:rsidR="003D37B6" w:rsidRPr="00353AEE">
        <w:fldChar w:fldCharType="end"/>
      </w:r>
      <w:bookmarkEnd w:id="1196"/>
      <w:bookmarkEnd w:id="1251"/>
      <w:r w:rsidRPr="00353AEE">
        <w:t xml:space="preserve"> </w:t>
      </w:r>
      <w:del w:id="1254" w:author="ms699852" w:date="2018-05-11T23:27:00Z">
        <w:r w:rsidR="00B06EE2" w:rsidRPr="00353AEE" w:rsidDel="00355B8C">
          <w:rPr>
            <w:rFonts w:eastAsia="SimSun"/>
            <w:lang w:eastAsia="en-GB"/>
          </w:rPr>
          <w:delText xml:space="preserve">Observation of orientation angles measured from Samsung Galaxy S8 and the reference IMU. </w:delText>
        </w:r>
      </w:del>
      <w:ins w:id="1255" w:author="ms699852" w:date="2018-05-11T23:27:00Z">
        <w:r w:rsidR="00355B8C">
          <w:rPr>
            <w:rFonts w:eastAsia="SimSun"/>
            <w:lang w:eastAsia="en-GB"/>
          </w:rPr>
          <w:t>Orientation measurement</w:t>
        </w:r>
        <w:proofErr w:type="gramEnd"/>
        <w:r w:rsidR="00355B8C">
          <w:rPr>
            <w:rFonts w:eastAsia="SimSun"/>
            <w:lang w:eastAsia="en-GB"/>
          </w:rPr>
          <w:t xml:space="preserve">. </w:t>
        </w:r>
      </w:ins>
      <w:ins w:id="1256" w:author="ms699852" w:date="2018-05-11T23:28:00Z">
        <w:r w:rsidR="00355B8C">
          <w:rPr>
            <w:rFonts w:eastAsia="SimSun"/>
            <w:lang w:eastAsia="en-GB"/>
          </w:rPr>
          <w:t>Moved d</w:t>
        </w:r>
      </w:ins>
      <w:del w:id="1257" w:author="ms699852" w:date="2018-05-11T23:27:00Z">
        <w:r w:rsidR="00B06EE2" w:rsidRPr="00353AEE" w:rsidDel="00355B8C">
          <w:rPr>
            <w:rFonts w:eastAsia="SimSun"/>
            <w:lang w:eastAsia="en-GB"/>
          </w:rPr>
          <w:delText>Both d</w:delText>
        </w:r>
      </w:del>
      <w:r w:rsidR="00B06EE2" w:rsidRPr="00353AEE">
        <w:rPr>
          <w:rFonts w:eastAsia="SimSun"/>
          <w:lang w:eastAsia="en-GB"/>
        </w:rPr>
        <w:t>evices</w:t>
      </w:r>
      <w:del w:id="1258" w:author="ms699852" w:date="2018-05-11T23:28:00Z">
        <w:r w:rsidR="00B06EE2" w:rsidRPr="00353AEE" w:rsidDel="00355B8C">
          <w:rPr>
            <w:rFonts w:eastAsia="SimSun"/>
            <w:lang w:eastAsia="en-GB"/>
          </w:rPr>
          <w:delText xml:space="preserve"> </w:delText>
        </w:r>
      </w:del>
      <w:del w:id="1259" w:author="ms699852" w:date="2018-05-11T23:27:00Z">
        <w:r w:rsidR="00B06EE2" w:rsidRPr="00353AEE" w:rsidDel="00355B8C">
          <w:rPr>
            <w:rFonts w:eastAsia="SimSun"/>
            <w:lang w:eastAsia="en-GB"/>
          </w:rPr>
          <w:delText xml:space="preserve">are </w:delText>
        </w:r>
      </w:del>
      <w:del w:id="1260" w:author="ms699852" w:date="2018-05-11T23:28:00Z">
        <w:r w:rsidR="00B06EE2" w:rsidRPr="00353AEE" w:rsidDel="00355B8C">
          <w:rPr>
            <w:rFonts w:eastAsia="SimSun"/>
            <w:lang w:eastAsia="en-GB"/>
          </w:rPr>
          <w:delText>in constant movement</w:delText>
        </w:r>
      </w:del>
      <w:ins w:id="1261" w:author="ms699852" w:date="2018-05-11T23:27:00Z">
        <w:r w:rsidR="00355B8C">
          <w:rPr>
            <w:rFonts w:eastAsia="SimSun"/>
            <w:lang w:eastAsia="en-GB"/>
          </w:rPr>
          <w:t>,</w:t>
        </w:r>
      </w:ins>
      <w:r w:rsidR="00B06EE2" w:rsidRPr="00353AEE">
        <w:rPr>
          <w:rFonts w:eastAsia="SimSun"/>
          <w:lang w:eastAsia="en-GB"/>
        </w:rPr>
        <w:t xml:space="preserve"> free </w:t>
      </w:r>
      <w:del w:id="1262" w:author="ms699852" w:date="2018-05-11T23:36:00Z">
        <w:r w:rsidR="00B06EE2" w:rsidRPr="00353AEE" w:rsidDel="00C15227">
          <w:rPr>
            <w:rFonts w:eastAsia="SimSun"/>
            <w:lang w:eastAsia="en-GB"/>
          </w:rPr>
          <w:delText xml:space="preserve">from </w:delText>
        </w:r>
      </w:del>
      <w:r w:rsidR="00B06EE2" w:rsidRPr="00353AEE">
        <w:rPr>
          <w:rFonts w:eastAsia="SimSun"/>
          <w:lang w:eastAsia="en-GB"/>
        </w:rPr>
        <w:t>(</w:t>
      </w:r>
      <w:del w:id="1263" w:author="ms699852" w:date="2018-05-11T23:36:00Z">
        <w:r w:rsidR="00B06EE2" w:rsidRPr="00353AEE" w:rsidDel="00C15227">
          <w:rPr>
            <w:rFonts w:eastAsia="SimSun"/>
            <w:lang w:eastAsia="en-GB"/>
          </w:rPr>
          <w:delText>top</w:delText>
        </w:r>
      </w:del>
      <w:ins w:id="1264" w:author="ms699852" w:date="2018-05-11T23:36:00Z">
        <w:r w:rsidR="00C15227">
          <w:rPr>
            <w:rFonts w:eastAsia="SimSun"/>
            <w:lang w:eastAsia="en-GB"/>
          </w:rPr>
          <w:t>up</w:t>
        </w:r>
      </w:ins>
      <w:r w:rsidR="00B06EE2" w:rsidRPr="00353AEE">
        <w:rPr>
          <w:rFonts w:eastAsia="SimSun"/>
          <w:lang w:eastAsia="en-GB"/>
        </w:rPr>
        <w:t>)</w:t>
      </w:r>
      <w:ins w:id="1265" w:author="ms699852" w:date="2018-05-11T23:27:00Z">
        <w:r w:rsidR="00355B8C">
          <w:rPr>
            <w:rFonts w:eastAsia="SimSun"/>
            <w:lang w:eastAsia="en-GB"/>
          </w:rPr>
          <w:t xml:space="preserve">/ </w:t>
        </w:r>
      </w:ins>
      <w:del w:id="1266" w:author="ms699852" w:date="2018-05-11T23:27:00Z">
        <w:r w:rsidR="00B06EE2" w:rsidRPr="00353AEE" w:rsidDel="00355B8C">
          <w:rPr>
            <w:rFonts w:eastAsia="SimSun"/>
            <w:lang w:eastAsia="en-GB"/>
          </w:rPr>
          <w:delText xml:space="preserve"> and </w:delText>
        </w:r>
      </w:del>
      <w:del w:id="1267" w:author="ms699852" w:date="2018-05-11T23:36:00Z">
        <w:r w:rsidR="00B06EE2" w:rsidRPr="00353AEE" w:rsidDel="00C15227">
          <w:rPr>
            <w:rFonts w:eastAsia="SimSun"/>
            <w:lang w:eastAsia="en-GB"/>
          </w:rPr>
          <w:delText>exposed</w:delText>
        </w:r>
      </w:del>
      <w:ins w:id="1268" w:author="ms699852" w:date="2018-05-11T23:36:00Z">
        <w:r w:rsidR="00C15227">
          <w:rPr>
            <w:rFonts w:eastAsia="SimSun"/>
            <w:lang w:eastAsia="en-GB"/>
          </w:rPr>
          <w:t>with</w:t>
        </w:r>
      </w:ins>
      <w:del w:id="1269" w:author="ms699852" w:date="2018-05-11T23:36:00Z">
        <w:r w:rsidR="00B06EE2" w:rsidRPr="00353AEE" w:rsidDel="00C15227">
          <w:rPr>
            <w:rFonts w:eastAsia="SimSun"/>
            <w:lang w:eastAsia="en-GB"/>
          </w:rPr>
          <w:delText xml:space="preserve"> to</w:delText>
        </w:r>
      </w:del>
      <w:r w:rsidR="00B06EE2" w:rsidRPr="00353AEE">
        <w:rPr>
          <w:rFonts w:eastAsia="SimSun"/>
          <w:lang w:eastAsia="en-GB"/>
        </w:rPr>
        <w:t xml:space="preserve"> (</w:t>
      </w:r>
      <w:del w:id="1270" w:author="ms699852" w:date="2018-05-11T23:36:00Z">
        <w:r w:rsidR="00B06EE2" w:rsidRPr="00353AEE" w:rsidDel="00C15227">
          <w:rPr>
            <w:rFonts w:eastAsia="SimSun"/>
            <w:lang w:eastAsia="en-GB"/>
          </w:rPr>
          <w:delText>bottom)</w:delText>
        </w:r>
      </w:del>
      <w:ins w:id="1271" w:author="ms699852" w:date="2018-05-11T23:36:00Z">
        <w:r w:rsidR="00C15227">
          <w:rPr>
            <w:rFonts w:eastAsia="SimSun"/>
            <w:lang w:eastAsia="en-GB"/>
          </w:rPr>
          <w:t>down)</w:t>
        </w:r>
      </w:ins>
      <w:r w:rsidR="00B06EE2" w:rsidRPr="00353AEE">
        <w:rPr>
          <w:rFonts w:eastAsia="SimSun"/>
          <w:lang w:eastAsia="en-GB"/>
        </w:rPr>
        <w:t xml:space="preserve"> magnetic </w:t>
      </w:r>
      <w:del w:id="1272" w:author="ms699852" w:date="2018-05-11T23:36:00Z">
        <w:r w:rsidR="00B06EE2" w:rsidRPr="00353AEE" w:rsidDel="00C15227">
          <w:rPr>
            <w:rFonts w:eastAsia="SimSun"/>
            <w:lang w:eastAsia="en-GB"/>
          </w:rPr>
          <w:delText>disturbances</w:delText>
        </w:r>
      </w:del>
      <w:ins w:id="1273" w:author="ms699852" w:date="2018-05-11T23:36:00Z">
        <w:r w:rsidR="00C15227">
          <w:rPr>
            <w:rFonts w:eastAsia="SimSun"/>
            <w:lang w:eastAsia="en-GB"/>
          </w:rPr>
          <w:t>influence</w:t>
        </w:r>
      </w:ins>
      <w:r w:rsidR="00B06EE2" w:rsidRPr="00353AEE">
        <w:rPr>
          <w:rFonts w:eastAsia="SimSun"/>
          <w:lang w:eastAsia="en-GB"/>
        </w:rPr>
        <w:t>.</w:t>
      </w:r>
    </w:p>
    <w:p w:rsidR="00E70336" w:rsidRPr="00353AEE" w:rsidRDefault="003D4743" w:rsidP="004B1B4D">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0"/>
                    <a:stretch>
                      <a:fillRect/>
                    </a:stretch>
                  </pic:blipFill>
                  <pic:spPr>
                    <a:xfrm>
                      <a:off x="0" y="0"/>
                      <a:ext cx="4589997" cy="1033201"/>
                    </a:xfrm>
                    <a:prstGeom prst="rect">
                      <a:avLst/>
                    </a:prstGeom>
                  </pic:spPr>
                </pic:pic>
              </a:graphicData>
            </a:graphic>
          </wp:inline>
        </w:drawing>
      </w:r>
    </w:p>
    <w:p w:rsidR="00AB410F" w:rsidRPr="00353AEE" w:rsidRDefault="00E70336" w:rsidP="004B1B4D">
      <w:pPr>
        <w:pStyle w:val="PRec-Figures"/>
      </w:pPr>
      <w:bookmarkStart w:id="1274" w:name="_Ref513021535"/>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ins w:id="1275" w:author="ms699852" w:date="2018-05-11T13:08:00Z">
        <w:r w:rsidR="008508D7">
          <w:rPr>
            <w:noProof/>
          </w:rPr>
          <w:t>12</w:t>
        </w:r>
      </w:ins>
      <w:del w:id="1276" w:author="ms699852" w:date="2018-05-11T09:22:00Z">
        <w:r w:rsidR="00C85B3A" w:rsidDel="00C76383">
          <w:rPr>
            <w:noProof/>
          </w:rPr>
          <w:delText>13</w:delText>
        </w:r>
      </w:del>
      <w:r w:rsidR="003D37B6" w:rsidRPr="00353AEE">
        <w:fldChar w:fldCharType="end"/>
      </w:r>
      <w:bookmarkEnd w:id="1274"/>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4B1B4D">
      <w:pPr>
        <w:pStyle w:val="PRec-MainText"/>
      </w:pPr>
      <w:r w:rsidRPr="00353AEE">
        <w:lastRenderedPageBreak/>
        <w:t xml:space="preserve">Surprisingly, the results of all three virtual sensors of both </w:t>
      </w:r>
      <w:proofErr w:type="spellStart"/>
      <w:r w:rsidRPr="00353AEE">
        <w:t>smartphones</w:t>
      </w:r>
      <w:proofErr w:type="spellEnd"/>
      <w:r w:rsidRPr="00353AEE">
        <w:t xml:space="preserve">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w:t>
      </w:r>
      <w:proofErr w:type="gramStart"/>
      <w:r w:rsidR="001120B6" w:rsidRPr="00353AEE">
        <w:t>Beside this, note that p</w:t>
      </w:r>
      <w:r w:rsidRPr="00353AEE">
        <w:t xml:space="preserve">itch and especially roll angles of both </w:t>
      </w:r>
      <w:proofErr w:type="spellStart"/>
      <w:r w:rsidRPr="00353AEE">
        <w:t>smartphones</w:t>
      </w:r>
      <w:proofErr w:type="spellEnd"/>
      <w:r w:rsidRPr="00353AEE">
        <w:t xml:space="preserve"> are close to th</w:t>
      </w:r>
      <w:r w:rsidR="00242A31" w:rsidRPr="00353AEE">
        <w:t>e orientation of the reference</w:t>
      </w:r>
      <w:r w:rsidR="001120B6" w:rsidRPr="00353AEE">
        <w:t>, especially in comparison to the heading angle</w:t>
      </w:r>
      <w:r w:rsidRPr="00353AEE">
        <w:t>.</w:t>
      </w:r>
      <w:proofErr w:type="gramEnd"/>
      <w:r w:rsidRPr="00353AEE">
        <w:t xml:space="preserve"> </w:t>
      </w:r>
    </w:p>
    <w:p w:rsidR="009B3644" w:rsidRPr="00353AEE" w:rsidRDefault="003D37B6" w:rsidP="004B1B4D">
      <w:pPr>
        <w:pStyle w:val="PRec-MainText"/>
      </w:pPr>
      <w:fldSimple w:instr=" REF _Ref513021535 \h  \* MERGEFORMAT ">
        <w:ins w:id="1277" w:author="ms699852" w:date="2018-05-11T13:08:00Z">
          <w:r w:rsidR="008508D7" w:rsidRPr="00353AEE">
            <w:t xml:space="preserve">Fig. </w:t>
          </w:r>
          <w:r w:rsidR="008508D7">
            <w:rPr>
              <w:noProof/>
            </w:rPr>
            <w:t>12</w:t>
          </w:r>
        </w:ins>
        <w:del w:id="1278" w:author="ms699852" w:date="2018-05-11T09:22:00Z">
          <w:r w:rsidR="00C85B3A" w:rsidRPr="00353AEE" w:rsidDel="00C76383">
            <w:delText xml:space="preserve">Fig. </w:delText>
          </w:r>
          <w:r w:rsidR="00C85B3A" w:rsidDel="00C76383">
            <w:rPr>
              <w:noProof/>
            </w:rPr>
            <w:delText>13</w:delText>
          </w:r>
        </w:del>
      </w:fldSimple>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Pr="00353AEE">
            <w:fldChar w:fldCharType="begin"/>
          </w:r>
          <w:r w:rsidR="00F729AF" w:rsidRPr="00E21FB0">
            <w:instrText xml:space="preserve"> CITATION Blum2013 \l 1031 </w:instrText>
          </w:r>
          <w:r w:rsidRPr="00353AEE">
            <w:fldChar w:fldCharType="separate"/>
          </w:r>
          <w:r w:rsidR="008508D7">
            <w:rPr>
              <w:noProof/>
            </w:rPr>
            <w:t>(Blum, et al., 2013)</w:t>
          </w:r>
          <w:r w:rsidRPr="00353AEE">
            <w:fldChar w:fldCharType="end"/>
          </w:r>
        </w:sdtContent>
      </w:sdt>
      <w:r w:rsidR="00F729AF" w:rsidRPr="00353AEE">
        <w:t xml:space="preserve"> </w:t>
      </w:r>
      <w:proofErr w:type="gramStart"/>
      <w:r w:rsidR="00AB410F" w:rsidRPr="00353AEE">
        <w:t>determined</w:t>
      </w:r>
      <w:proofErr w:type="gramEnd"/>
      <w:r w:rsidR="00AB410F" w:rsidRPr="00353AEE">
        <w:t xml:space="preserve">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Pr="00353AEE">
            <w:fldChar w:fldCharType="begin"/>
          </w:r>
          <w:r w:rsidR="006A384C" w:rsidRPr="00E21FB0">
            <w:instrText xml:space="preserve"> CITATION Kok2017 \l 1031 </w:instrText>
          </w:r>
          <w:r w:rsidRPr="00353AEE">
            <w:fldChar w:fldCharType="separate"/>
          </w:r>
          <w:r w:rsidR="008508D7">
            <w:rPr>
              <w:noProof/>
            </w:rPr>
            <w:t>(Kok, et al., 2017)</w:t>
          </w:r>
          <w:r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w:t>
      </w:r>
      <w:proofErr w:type="spellStart"/>
      <w:r w:rsidR="001120B6" w:rsidRPr="00353AEE">
        <w:t>smartphones</w:t>
      </w:r>
      <w:proofErr w:type="spellEnd"/>
      <w:r w:rsidR="001120B6" w:rsidRPr="00353AEE">
        <w:t xml:space="preserve">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4B1B4D">
      <w:pPr>
        <w:pStyle w:val="PRec-MainText"/>
      </w:pPr>
      <w:r w:rsidRPr="00353AEE">
        <w:t xml:space="preserve">As visualised in the figures above, we cannot determine a higher frequency of deviations between the reference angles and the </w:t>
      </w:r>
      <w:proofErr w:type="spellStart"/>
      <w:r w:rsidRPr="00353AEE">
        <w:t>smartphone</w:t>
      </w:r>
      <w:proofErr w:type="spellEnd"/>
      <w:r w:rsidRPr="00353AEE">
        <w:t xml:space="preserv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w:t>
      </w:r>
      <w:proofErr w:type="gramStart"/>
      <w:r w:rsidRPr="00353AEE">
        <w:t xml:space="preserve">disturbances </w:t>
      </w:r>
      <w:r w:rsidR="000D7AF2" w:rsidRPr="00353AEE">
        <w:t>which is</w:t>
      </w:r>
      <w:proofErr w:type="gramEnd"/>
      <w:r w:rsidR="000D7AF2" w:rsidRPr="00353AEE">
        <w:t xml:space="preserve"> f</w:t>
      </w:r>
      <w:r w:rsidR="00450A39" w:rsidRPr="00353AEE">
        <w:t>urther investigated</w:t>
      </w:r>
      <w:r w:rsidR="000D7AF2" w:rsidRPr="00353AEE">
        <w:t>.</w:t>
      </w:r>
    </w:p>
    <w:p w:rsidR="00AB410F" w:rsidRPr="00353AEE" w:rsidRDefault="00975ABA" w:rsidP="004B1B4D">
      <w:pPr>
        <w:pStyle w:val="PRec-Heading2"/>
      </w:pPr>
      <w:r w:rsidRPr="00353AEE">
        <w:t>Orientation</w:t>
      </w:r>
      <w:r w:rsidR="00AB410F" w:rsidRPr="00353AEE">
        <w:t xml:space="preserve"> stability</w:t>
      </w:r>
    </w:p>
    <w:p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w:t>
      </w:r>
      <w:proofErr w:type="spellStart"/>
      <w:r w:rsidR="000D7AF2" w:rsidRPr="00353AEE">
        <w:t>smartphones</w:t>
      </w:r>
      <w:proofErr w:type="spellEnd"/>
      <w:r w:rsidR="000D7AF2" w:rsidRPr="00353AEE">
        <w:t xml:space="preserve"> Samsung Galaxy S8 and Google Nexus 5</w:t>
      </w:r>
      <w:r w:rsidR="00387EF6">
        <w:t>, respectively</w:t>
      </w:r>
      <w:r w:rsidR="000D7AF2" w:rsidRPr="00353AEE">
        <w:t xml:space="preserve"> (</w:t>
      </w:r>
      <w:r w:rsidR="003D37B6" w:rsidRPr="00353AEE">
        <w:fldChar w:fldCharType="begin"/>
      </w:r>
      <w:r w:rsidR="000D7AF2" w:rsidRPr="00353AEE">
        <w:instrText xml:space="preserve"> REF _Ref513023737 \h </w:instrText>
      </w:r>
      <w:r w:rsidR="003D37B6" w:rsidRPr="00353AEE">
        <w:fldChar w:fldCharType="separate"/>
      </w:r>
      <w:ins w:id="1279" w:author="ms699852" w:date="2018-05-11T13:08:00Z">
        <w:r w:rsidR="008508D7" w:rsidRPr="00353AEE">
          <w:t xml:space="preserve">Fig. </w:t>
        </w:r>
        <w:r w:rsidR="008508D7">
          <w:rPr>
            <w:noProof/>
          </w:rPr>
          <w:t>13</w:t>
        </w:r>
      </w:ins>
      <w:del w:id="1280" w:author="ms699852" w:date="2018-05-11T09:22:00Z">
        <w:r w:rsidR="00C85B3A" w:rsidRPr="00353AEE" w:rsidDel="00C76383">
          <w:delText xml:space="preserve">Fig. </w:delText>
        </w:r>
        <w:r w:rsidR="00C85B3A" w:rsidDel="00C76383">
          <w:rPr>
            <w:noProof/>
          </w:rPr>
          <w:delText>14</w:delText>
        </w:r>
      </w:del>
      <w:r w:rsidR="003D37B6"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the standard deviation regarding heading angle raises up </w:t>
      </w:r>
      <w:proofErr w:type="gramStart"/>
      <w:r w:rsidR="000D7AF2" w:rsidRPr="00353AEE">
        <w:t>significantly having</w:t>
      </w:r>
      <w:proofErr w:type="gramEnd"/>
      <w:r w:rsidR="000D7AF2" w:rsidRPr="00353AEE">
        <w:t xml:space="preserve"> a m</w:t>
      </w:r>
      <w:r w:rsidR="00B63B68">
        <w:t>agnetic-interfered environment.</w:t>
      </w:r>
    </w:p>
    <w:p w:rsidR="00B63B68" w:rsidRPr="00353AEE" w:rsidRDefault="00B63B68" w:rsidP="004B1B4D">
      <w:pPr>
        <w:pStyle w:val="PRec-MainText"/>
        <w:ind w:firstLine="0"/>
      </w:pPr>
    </w:p>
    <w:p w:rsidR="000D7AF2" w:rsidRPr="00353AEE" w:rsidRDefault="003D37B6" w:rsidP="004B1B4D">
      <w:pPr>
        <w:jc w:val="center"/>
      </w:pPr>
      <w:r w:rsidRPr="003D37B6">
        <w:rPr>
          <w:noProof/>
          <w:lang w:eastAsia="de-DE"/>
        </w:rPr>
        <w:lastRenderedPageBreak/>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1"/>
                    <a:stretch>
                      <a:fillRect/>
                    </a:stretch>
                  </pic:blipFill>
                  <pic:spPr>
                    <a:xfrm>
                      <a:off x="0" y="0"/>
                      <a:ext cx="4590000" cy="1138806"/>
                    </a:xfrm>
                    <a:prstGeom prst="rect">
                      <a:avLst/>
                    </a:prstGeom>
                  </pic:spPr>
                </pic:pic>
              </a:graphicData>
            </a:graphic>
          </wp:inline>
        </w:drawing>
      </w:r>
    </w:p>
    <w:p w:rsidR="000D7AF2" w:rsidRPr="00353AEE" w:rsidRDefault="000D7AF2" w:rsidP="004B1B4D">
      <w:pPr>
        <w:pStyle w:val="PRec-Figures"/>
      </w:pPr>
      <w:bookmarkStart w:id="1281" w:name="_Ref513023737"/>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ins w:id="1282" w:author="ms699852" w:date="2018-05-11T13:08:00Z">
        <w:r w:rsidR="008508D7">
          <w:rPr>
            <w:noProof/>
          </w:rPr>
          <w:t>13</w:t>
        </w:r>
      </w:ins>
      <w:del w:id="1283" w:author="ms699852" w:date="2018-05-11T09:22:00Z">
        <w:r w:rsidR="00C85B3A" w:rsidDel="00C76383">
          <w:rPr>
            <w:noProof/>
          </w:rPr>
          <w:delText>14</w:delText>
        </w:r>
      </w:del>
      <w:r w:rsidR="003D37B6" w:rsidRPr="00353AEE">
        <w:fldChar w:fldCharType="end"/>
      </w:r>
      <w:bookmarkEnd w:id="1281"/>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w:t>
      </w:r>
      <w:proofErr w:type="gramStart"/>
      <w:r w:rsidRPr="00353AEE">
        <w:t>Applying IOSens1 &amp; 2 (in graphic I1, I2) and ARV (in graphic K) sensor fusion.</w:t>
      </w:r>
      <w:proofErr w:type="gramEnd"/>
    </w:p>
    <w:p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3D37B6" w:rsidRPr="00353AEE">
            <w:fldChar w:fldCharType="begin"/>
          </w:r>
          <w:r w:rsidR="006A384C" w:rsidRPr="00E21FB0">
            <w:instrText xml:space="preserve"> CITATION Fritsch2011 \l 1031 </w:instrText>
          </w:r>
          <w:r w:rsidR="003D37B6" w:rsidRPr="00353AEE">
            <w:fldChar w:fldCharType="separate"/>
          </w:r>
          <w:r w:rsidR="008508D7">
            <w:rPr>
              <w:noProof/>
            </w:rPr>
            <w:t>(Fritsch, et al., 2011)</w:t>
          </w:r>
          <w:r w:rsidR="003D37B6"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w:t>
      </w:r>
      <w:proofErr w:type="spellStart"/>
      <w:r w:rsidRPr="00353AEE">
        <w:t>smartphone</w:t>
      </w:r>
      <w:proofErr w:type="spellEnd"/>
      <w:r w:rsidRPr="00353AEE">
        <w:t xml:space="preserve"> HTC Hero). Similar results are presented by </w:t>
      </w:r>
      <w:sdt>
        <w:sdtPr>
          <w:id w:val="-1314944636"/>
          <w:citation/>
        </w:sdtPr>
        <w:sdtContent>
          <w:r w:rsidR="003D37B6" w:rsidRPr="00353AEE">
            <w:fldChar w:fldCharType="begin"/>
          </w:r>
          <w:r w:rsidR="006A384C" w:rsidRPr="00E21FB0">
            <w:instrText xml:space="preserve"> CITATION Meek2013 \l 1031 </w:instrText>
          </w:r>
          <w:r w:rsidR="003D37B6" w:rsidRPr="00353AEE">
            <w:fldChar w:fldCharType="separate"/>
          </w:r>
          <w:r w:rsidR="008508D7">
            <w:rPr>
              <w:noProof/>
            </w:rPr>
            <w:t>(Meek, et al., 2013)</w:t>
          </w:r>
          <w:r w:rsidR="003D37B6"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4B1B4D">
      <w:pPr>
        <w:pStyle w:val="PRec-MainText"/>
        <w:rPr>
          <w:i/>
        </w:rPr>
      </w:pPr>
      <w:r w:rsidRPr="00353AEE">
        <w:t>Including gyroscopes, heading is vulnera</w:t>
      </w:r>
      <w:r w:rsidR="006A384C" w:rsidRPr="00353AEE">
        <w:t xml:space="preserve">ble for large drifts over time </w:t>
      </w:r>
      <w:sdt>
        <w:sdtPr>
          <w:id w:val="1514959694"/>
          <w:citation/>
        </w:sdtPr>
        <w:sdtContent>
          <w:r w:rsidR="003D37B6" w:rsidRPr="00353AEE">
            <w:fldChar w:fldCharType="begin"/>
          </w:r>
          <w:r w:rsidR="006A384C" w:rsidRPr="00E21FB0">
            <w:instrText xml:space="preserve"> CITATION Kok2017 \l 1031 </w:instrText>
          </w:r>
          <w:r w:rsidR="003D37B6" w:rsidRPr="00353AEE">
            <w:fldChar w:fldCharType="separate"/>
          </w:r>
          <w:r w:rsidR="008508D7">
            <w:rPr>
              <w:noProof/>
            </w:rPr>
            <w:t>(Kok, et al., 2017)</w:t>
          </w:r>
          <w:r w:rsidR="003D37B6"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3D37B6" w:rsidRPr="00353AEE">
        <w:fldChar w:fldCharType="begin"/>
      </w:r>
      <w:r w:rsidR="000D7AF2" w:rsidRPr="00353AEE">
        <w:instrText xml:space="preserve"> REF _Ref512856961 \h </w:instrText>
      </w:r>
      <w:r w:rsidR="003D37B6" w:rsidRPr="00353AEE">
        <w:fldChar w:fldCharType="separate"/>
      </w:r>
      <w:ins w:id="1284" w:author="ms699852" w:date="2018-05-11T13:08:00Z">
        <w:r w:rsidR="008508D7" w:rsidRPr="00353AEE">
          <w:t xml:space="preserve">Fig. </w:t>
        </w:r>
        <w:r w:rsidR="008508D7">
          <w:rPr>
            <w:noProof/>
          </w:rPr>
          <w:t>9</w:t>
        </w:r>
      </w:ins>
      <w:del w:id="1285" w:author="ms699852" w:date="2018-05-11T09:22:00Z">
        <w:r w:rsidR="00C85B3A" w:rsidRPr="00353AEE" w:rsidDel="00C76383">
          <w:delText xml:space="preserve">Fig. </w:delText>
        </w:r>
        <w:r w:rsidR="00C85B3A" w:rsidDel="00C76383">
          <w:rPr>
            <w:noProof/>
          </w:rPr>
          <w:delText>10</w:delText>
        </w:r>
      </w:del>
      <w:r w:rsidR="003D37B6" w:rsidRPr="00353AEE">
        <w:fldChar w:fldCharType="end"/>
      </w:r>
      <w:r w:rsidR="000D7AF2" w:rsidRPr="00353AEE">
        <w:t>, red lines</w:t>
      </w:r>
      <w:r w:rsidRPr="00353AEE">
        <w:t xml:space="preserve">). As mentioned in the beginning, sensor fusion can compensate negative impacts regarding sensor hardware. We have no information for filter algorithms used in Advanced Navigation Spatial v6.1, but for </w:t>
      </w:r>
      <w:proofErr w:type="spellStart"/>
      <w:r w:rsidRPr="00353AEE">
        <w:t>smartphone</w:t>
      </w:r>
      <w:proofErr w:type="spellEnd"/>
      <w:r w:rsidRPr="00353AEE">
        <w:t xml:space="preserve"> orientation determination the applied virtual sensors try to compensate this deficiency.</w:t>
      </w:r>
    </w:p>
    <w:p w:rsidR="002F46E2" w:rsidRPr="00353AEE" w:rsidRDefault="000D7AF2" w:rsidP="004B1B4D">
      <w:pPr>
        <w:pStyle w:val="PRec-Heading2"/>
      </w:pPr>
      <w:r w:rsidRPr="00353AEE">
        <w:t>Orientation</w:t>
      </w:r>
      <w:r w:rsidR="002F46E2" w:rsidRPr="00353AEE">
        <w:t xml:space="preserve"> sensitivity</w:t>
      </w:r>
    </w:p>
    <w:p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w:t>
      </w:r>
      <w:proofErr w:type="spellStart"/>
      <w:r w:rsidRPr="00353AEE">
        <w:t>extrinsics</w:t>
      </w:r>
      <w:proofErr w:type="spellEnd"/>
      <w:r w:rsidRPr="00353AEE">
        <w:t xml:space="preserve"> due to the projection provisions. As shown above, positioning and orientation using </w:t>
      </w:r>
      <w:proofErr w:type="spellStart"/>
      <w:r w:rsidRPr="00353AEE">
        <w:t>smartphones</w:t>
      </w:r>
      <w:proofErr w:type="spellEnd"/>
      <w:r w:rsidRPr="00353AEE">
        <w:t xml:space="preserve">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4B1B4D">
      <w:pPr>
        <w:pStyle w:val="PRec-MainText"/>
      </w:pPr>
      <w:r w:rsidRPr="00353AEE">
        <w:t>As shown in</w:t>
      </w:r>
      <w:r w:rsidR="000D7AF2" w:rsidRPr="00353AEE">
        <w:t xml:space="preserve"> </w:t>
      </w:r>
      <w:r w:rsidR="003D37B6" w:rsidRPr="00353AEE">
        <w:fldChar w:fldCharType="begin"/>
      </w:r>
      <w:r w:rsidR="000D7AF2" w:rsidRPr="00353AEE">
        <w:instrText xml:space="preserve"> REF _Ref513024772 \h </w:instrText>
      </w:r>
      <w:r w:rsidR="003D37B6" w:rsidRPr="00353AEE">
        <w:fldChar w:fldCharType="separate"/>
      </w:r>
      <w:ins w:id="1286" w:author="ms699852" w:date="2018-05-11T13:08:00Z">
        <w:r w:rsidR="008508D7" w:rsidRPr="00353AEE">
          <w:t xml:space="preserve">Fig. </w:t>
        </w:r>
        <w:r w:rsidR="008508D7">
          <w:rPr>
            <w:noProof/>
          </w:rPr>
          <w:t>14</w:t>
        </w:r>
      </w:ins>
      <w:del w:id="1287" w:author="ms699852" w:date="2018-05-11T09:22:00Z">
        <w:r w:rsidR="00C85B3A" w:rsidRPr="00353AEE" w:rsidDel="00C76383">
          <w:delText xml:space="preserve">Fig. </w:delText>
        </w:r>
        <w:r w:rsidR="00C85B3A" w:rsidDel="00C76383">
          <w:rPr>
            <w:noProof/>
          </w:rPr>
          <w:delText>15</w:delText>
        </w:r>
      </w:del>
      <w:r w:rsidR="003D37B6"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3D37B6" w:rsidRPr="00353AEE">
            <w:fldChar w:fldCharType="begin"/>
          </w:r>
          <w:r w:rsidR="006A384C" w:rsidRPr="00E21FB0">
            <w:instrText xml:space="preserve"> CITATION Lowe2004 \l 1031 </w:instrText>
          </w:r>
          <w:r w:rsidR="003D37B6" w:rsidRPr="00353AEE">
            <w:fldChar w:fldCharType="separate"/>
          </w:r>
          <w:r w:rsidR="008508D7">
            <w:rPr>
              <w:noProof/>
            </w:rPr>
            <w:t>(Lowe, 2004)</w:t>
          </w:r>
          <w:r w:rsidR="003D37B6" w:rsidRPr="00353AEE">
            <w:fldChar w:fldCharType="end"/>
          </w:r>
        </w:sdtContent>
      </w:sdt>
      <w:r w:rsidRPr="00353AEE">
        <w:t xml:space="preserve"> and thus, changing the roll angle does not have</w:t>
      </w:r>
      <w:r w:rsidR="00450A39" w:rsidRPr="00353AEE">
        <w:t xml:space="preserve"> major influence on the outcome.</w:t>
      </w:r>
    </w:p>
    <w:p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w:t>
      </w:r>
      <w:proofErr w:type="spellStart"/>
      <w:r w:rsidRPr="00353AEE">
        <w:t>smartphone</w:t>
      </w:r>
      <w:proofErr w:type="spellEnd"/>
      <w:r w:rsidRPr="00353AEE">
        <w:t xml:space="preserve"> sensor fusion for the determination of approximate orientation where </w:t>
      </w:r>
      <w:r w:rsidRPr="00353AEE">
        <w:lastRenderedPageBreak/>
        <w:t xml:space="preserve">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4B1B4D">
      <w:pPr>
        <w:pStyle w:val="Text"/>
      </w:pPr>
    </w:p>
    <w:p w:rsidR="00E70336" w:rsidRPr="00353AEE" w:rsidRDefault="00E96DE8" w:rsidP="004B1B4D">
      <w:pPr>
        <w:keepNext/>
        <w:jc w:val="center"/>
      </w:pPr>
      <w:r w:rsidRPr="00E21FB0">
        <w:rPr>
          <w:noProof/>
          <w:lang w:val="de-DE" w:eastAsia="de-DE"/>
        </w:rPr>
        <w:drawing>
          <wp:inline distT="0" distB="0" distL="0" distR="0">
            <wp:extent cx="3869690" cy="1159252"/>
            <wp:effectExtent l="0" t="0" r="0" b="3175"/>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2734B" w:rsidRPr="00353AEE" w:rsidRDefault="00E70336" w:rsidP="004B1B4D">
      <w:pPr>
        <w:pStyle w:val="PRec-Figures"/>
      </w:pPr>
      <w:bookmarkStart w:id="1288" w:name="_Ref513024772"/>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ins w:id="1289" w:author="ms699852" w:date="2018-05-11T13:08:00Z">
        <w:r w:rsidR="008508D7">
          <w:rPr>
            <w:noProof/>
          </w:rPr>
          <w:t>14</w:t>
        </w:r>
      </w:ins>
      <w:del w:id="1290" w:author="ms699852" w:date="2018-05-11T09:22:00Z">
        <w:r w:rsidR="00C85B3A" w:rsidDel="00C76383">
          <w:rPr>
            <w:noProof/>
          </w:rPr>
          <w:delText>15</w:delText>
        </w:r>
      </w:del>
      <w:r w:rsidR="003D37B6" w:rsidRPr="00353AEE">
        <w:fldChar w:fldCharType="end"/>
      </w:r>
      <w:bookmarkEnd w:id="1288"/>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proofErr w:type="gramStart"/>
      <w:r w:rsidR="0052734B" w:rsidRPr="00353AEE">
        <w:t>heading,</w:t>
      </w:r>
      <w:proofErr w:type="gramEnd"/>
      <w:r w:rsidR="0052734B" w:rsidRPr="00353AEE">
        <w:t xml:space="preserve">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52734B" w:rsidP="004B1B4D">
      <w:pPr>
        <w:pStyle w:val="PRec-Heading2"/>
      </w:pPr>
      <w:r w:rsidRPr="00353AEE">
        <w:t>Power consumption</w:t>
      </w:r>
    </w:p>
    <w:p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4B1B4D">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3D37B6" w:rsidRPr="00353AEE">
            <w:fldChar w:fldCharType="begin"/>
          </w:r>
          <w:r w:rsidR="006A384C" w:rsidRPr="00E21FB0">
            <w:instrText xml:space="preserve"> CITATION Carroll2010 \l 1031 </w:instrText>
          </w:r>
          <w:r w:rsidR="003D37B6" w:rsidRPr="00353AEE">
            <w:fldChar w:fldCharType="separate"/>
          </w:r>
          <w:r w:rsidR="008508D7">
            <w:rPr>
              <w:noProof/>
            </w:rPr>
            <w:t>(Carroll &amp; Heiser, 2010)</w:t>
          </w:r>
          <w:r w:rsidR="003D37B6"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w:t>
      </w:r>
      <w:proofErr w:type="spellStart"/>
      <w:r w:rsidRPr="00353AEE">
        <w:t>smartphone</w:t>
      </w:r>
      <w:proofErr w:type="spellEnd"/>
      <w:r w:rsidRPr="00353AEE">
        <w:t>.</w:t>
      </w:r>
    </w:p>
    <w:p w:rsidR="00765B50" w:rsidRDefault="00765B50" w:rsidP="004B1B4D">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3D37B6" w:rsidRPr="00353AEE">
        <w:fldChar w:fldCharType="begin"/>
      </w:r>
      <w:r w:rsidR="00975ABA" w:rsidRPr="00353AEE">
        <w:instrText xml:space="preserve"> REF _Ref513026810 \h </w:instrText>
      </w:r>
      <w:r w:rsidR="003D37B6" w:rsidRPr="00353AEE">
        <w:fldChar w:fldCharType="separate"/>
      </w:r>
      <w:ins w:id="1291" w:author="ms699852" w:date="2018-05-11T13:08:00Z">
        <w:r w:rsidR="008508D7" w:rsidRPr="00353AEE">
          <w:t xml:space="preserve">Fig. </w:t>
        </w:r>
        <w:r w:rsidR="008508D7">
          <w:rPr>
            <w:noProof/>
          </w:rPr>
          <w:t>15</w:t>
        </w:r>
      </w:ins>
      <w:del w:id="1292" w:author="ms699852" w:date="2018-05-11T09:22:00Z">
        <w:r w:rsidR="00C85B3A" w:rsidRPr="00353AEE" w:rsidDel="00C76383">
          <w:delText xml:space="preserve">Fig. </w:delText>
        </w:r>
        <w:r w:rsidR="00C85B3A" w:rsidDel="00C76383">
          <w:rPr>
            <w:noProof/>
          </w:rPr>
          <w:delText>16</w:delText>
        </w:r>
      </w:del>
      <w:r w:rsidR="003D37B6" w:rsidRPr="00353AEE">
        <w:fldChar w:fldCharType="end"/>
      </w:r>
      <w:r w:rsidR="00975ABA" w:rsidRPr="00353AEE">
        <w:t xml:space="preserve"> and</w:t>
      </w:r>
      <w:r w:rsidR="006C44F6">
        <w:t xml:space="preserve"> </w:t>
      </w:r>
      <w:r w:rsidR="003D37B6">
        <w:fldChar w:fldCharType="begin"/>
      </w:r>
      <w:r w:rsidR="006C44F6">
        <w:instrText xml:space="preserve"> REF _Ref513237337 \h </w:instrText>
      </w:r>
      <w:r w:rsidR="003D37B6">
        <w:fldChar w:fldCharType="separate"/>
      </w:r>
      <w:ins w:id="1293" w:author="ms699852" w:date="2018-05-11T13:08:00Z">
        <w:r w:rsidR="008508D7">
          <w:t xml:space="preserve">Fig. </w:t>
        </w:r>
        <w:r w:rsidR="008508D7">
          <w:rPr>
            <w:noProof/>
          </w:rPr>
          <w:t>16</w:t>
        </w:r>
      </w:ins>
      <w:del w:id="1294" w:author="ms699852" w:date="2018-05-11T09:22:00Z">
        <w:r w:rsidR="00C85B3A" w:rsidDel="00C76383">
          <w:delText xml:space="preserve">Fig. </w:delText>
        </w:r>
        <w:r w:rsidR="00C85B3A" w:rsidDel="00C76383">
          <w:rPr>
            <w:noProof/>
          </w:rPr>
          <w:delText>17</w:delText>
        </w:r>
      </w:del>
      <w:r w:rsidR="003D37B6">
        <w:fldChar w:fldCharType="end"/>
      </w:r>
      <w:r w:rsidR="00975ABA" w:rsidRPr="00353AEE">
        <w:t>.</w:t>
      </w:r>
    </w:p>
    <w:p w:rsidR="005F667B" w:rsidRDefault="005F667B" w:rsidP="004B1B4D">
      <w:pPr>
        <w:pStyle w:val="PRec-MainText"/>
      </w:pPr>
      <w:r w:rsidRPr="005F667B">
        <w:t xml:space="preserve">In both apps, a clear dependency with CPU load and power consumption is observable. In OWL, one can observe the reoccurring “double-hump” series within CPU </w:t>
      </w:r>
      <w:r w:rsidRPr="005F667B">
        <w:lastRenderedPageBreak/>
        <w:t>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rsidR="005F667B" w:rsidRPr="00353AEE" w:rsidRDefault="005F667B" w:rsidP="004B1B4D">
      <w:pPr>
        <w:pStyle w:val="PRec-MainText"/>
      </w:pPr>
      <w:r w:rsidRPr="005F667B">
        <w:t xml:space="preserve">Fig. 16 visualises the relationship of power consumption, CPU, as well as GPU for 2D data processing in OWL. For water line detection, a </w:t>
      </w:r>
      <w:proofErr w:type="spellStart"/>
      <w:r w:rsidRPr="005F667B">
        <w:t>spatio</w:t>
      </w:r>
      <w:proofErr w:type="spellEnd"/>
      <w:r w:rsidRPr="005F667B">
        <w:t xml:space="preserve">-temporal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rsidR="005F667B" w:rsidRDefault="005F667B" w:rsidP="004B1B4D">
      <w:pPr>
        <w:pStyle w:val="PRec-MainText"/>
        <w:ind w:firstLine="0"/>
      </w:pPr>
      <w:r w:rsidRPr="005F667B">
        <w:t xml:space="preserve">When comparing the 2D and 3D operations, visualised in </w:t>
      </w:r>
      <w:r w:rsidR="003D37B6">
        <w:fldChar w:fldCharType="begin"/>
      </w:r>
      <w:r w:rsidR="006C44F6">
        <w:instrText xml:space="preserve"> REF _Ref513237337 \h </w:instrText>
      </w:r>
      <w:r w:rsidR="003D37B6">
        <w:fldChar w:fldCharType="separate"/>
      </w:r>
      <w:ins w:id="1295" w:author="ms699852" w:date="2018-05-11T13:08:00Z">
        <w:r w:rsidR="008508D7">
          <w:t xml:space="preserve">Fig. </w:t>
        </w:r>
        <w:r w:rsidR="008508D7">
          <w:rPr>
            <w:noProof/>
          </w:rPr>
          <w:t>16</w:t>
        </w:r>
      </w:ins>
      <w:del w:id="1296" w:author="ms699852" w:date="2018-05-11T09:22:00Z">
        <w:r w:rsidR="00C85B3A" w:rsidDel="00C76383">
          <w:delText xml:space="preserve">Fig. </w:delText>
        </w:r>
        <w:r w:rsidR="00C85B3A" w:rsidDel="00C76383">
          <w:rPr>
            <w:noProof/>
          </w:rPr>
          <w:delText>17</w:delText>
        </w:r>
      </w:del>
      <w:r w:rsidR="003D37B6">
        <w:fldChar w:fldCharType="end"/>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4B1B4D">
      <w:pPr>
        <w:pStyle w:val="PRec-MainText"/>
      </w:pPr>
      <w:r w:rsidRPr="005F667B">
        <w:t xml:space="preserve">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rsidR="00924BB2" w:rsidRDefault="002160AF">
      <w:pPr>
        <w:pStyle w:val="PRec-MainText"/>
        <w:spacing w:before="120"/>
        <w:pPrChange w:id="1297" w:author="ms699852" w:date="2018-05-11T23:37:00Z">
          <w:pPr>
            <w:pStyle w:val="PRec-MainText"/>
          </w:pPr>
        </w:pPrChange>
      </w:pPr>
      <w:r w:rsidRPr="006A743D">
        <w:rPr>
          <w:rFonts w:eastAsia="SimSun"/>
          <w:noProof/>
          <w:lang w:val="de-DE" w:eastAsia="de-DE"/>
        </w:rPr>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tretch>
                      <a:fillRect/>
                    </a:stretch>
                  </pic:blipFill>
                  <pic:spPr bwMode="auto">
                    <a:xfrm>
                      <a:off x="0" y="0"/>
                      <a:ext cx="3870000" cy="1981490"/>
                    </a:xfrm>
                    <a:prstGeom prst="rect">
                      <a:avLst/>
                    </a:prstGeom>
                    <a:noFill/>
                    <a:ln>
                      <a:noFill/>
                    </a:ln>
                  </pic:spPr>
                </pic:pic>
              </a:graphicData>
            </a:graphic>
          </wp:inline>
        </w:drawing>
      </w:r>
    </w:p>
    <w:p w:rsidR="002160AF" w:rsidRDefault="002160AF" w:rsidP="004B1B4D">
      <w:pPr>
        <w:pStyle w:val="PRec-Figures"/>
      </w:pPr>
      <w:bookmarkStart w:id="1298" w:name="_Ref513026810"/>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proofErr w:type="gramStart"/>
      <w:ins w:id="1299" w:author="ms699852" w:date="2018-05-11T13:08:00Z">
        <w:r w:rsidR="008508D7">
          <w:rPr>
            <w:noProof/>
          </w:rPr>
          <w:t>15</w:t>
        </w:r>
      </w:ins>
      <w:del w:id="1300" w:author="ms699852" w:date="2018-05-11T09:22:00Z">
        <w:r w:rsidR="00C85B3A" w:rsidDel="00C76383">
          <w:rPr>
            <w:noProof/>
          </w:rPr>
          <w:delText>16</w:delText>
        </w:r>
      </w:del>
      <w:r w:rsidR="003D37B6" w:rsidRPr="00353AEE">
        <w:fldChar w:fldCharType="end"/>
      </w:r>
      <w:bookmarkStart w:id="1301" w:name="_Hlk512514316"/>
      <w:bookmarkEnd w:id="1298"/>
      <w:r w:rsidRPr="00353AEE">
        <w:t xml:space="preserve"> Integrated diagram of power consumption, CPU &amp; GPU load of OWL in 2D mode.</w:t>
      </w:r>
      <w:bookmarkEnd w:id="1301"/>
      <w:proofErr w:type="gramEnd"/>
    </w:p>
    <w:p w:rsidR="00B64B11" w:rsidRDefault="00B64B11" w:rsidP="004B1B4D">
      <w:pPr>
        <w:jc w:val="center"/>
        <w:rPr>
          <w:sz w:val="20"/>
        </w:rPr>
      </w:pPr>
      <w:r>
        <w:rPr>
          <w:noProof/>
          <w:sz w:val="20"/>
          <w:lang w:val="de-DE" w:eastAsia="de-DE"/>
        </w:rPr>
        <w:lastRenderedPageBreak/>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4"/>
                    <a:stretch>
                      <a:fillRect/>
                    </a:stretch>
                  </pic:blipFill>
                  <pic:spPr>
                    <a:xfrm>
                      <a:off x="0" y="0"/>
                      <a:ext cx="3870000" cy="1821864"/>
                    </a:xfrm>
                    <a:prstGeom prst="rect">
                      <a:avLst/>
                    </a:prstGeom>
                  </pic:spPr>
                </pic:pic>
              </a:graphicData>
            </a:graphic>
          </wp:inline>
        </w:drawing>
      </w:r>
    </w:p>
    <w:p w:rsidR="00B64B11" w:rsidRDefault="00E47713" w:rsidP="004B1B4D">
      <w:pPr>
        <w:pStyle w:val="Beschriftung"/>
        <w:numPr>
          <w:ilvl w:val="0"/>
          <w:numId w:val="27"/>
        </w:numPr>
      </w:pPr>
      <w:r w:rsidRPr="00E47713">
        <w:t>Integrated diagram of power consumption, CPU- &amp; GPU load of GRIT in 2D</w:t>
      </w:r>
      <w:r>
        <w:t xml:space="preserve"> mode.</w:t>
      </w:r>
    </w:p>
    <w:p w:rsidR="006C44F6" w:rsidRDefault="00B64B11" w:rsidP="004B1B4D">
      <w:pPr>
        <w:keepNext/>
        <w:jc w:val="cente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5"/>
                    <a:stretch>
                      <a:fillRect/>
                    </a:stretch>
                  </pic:blipFill>
                  <pic:spPr>
                    <a:xfrm>
                      <a:off x="0" y="0"/>
                      <a:ext cx="3870000" cy="2023172"/>
                    </a:xfrm>
                    <a:prstGeom prst="rect">
                      <a:avLst/>
                    </a:prstGeom>
                  </pic:spPr>
                </pic:pic>
              </a:graphicData>
            </a:graphic>
          </wp:inline>
        </w:drawing>
      </w:r>
    </w:p>
    <w:p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4B1B4D">
      <w:pPr>
        <w:pStyle w:val="Beschriftung"/>
        <w:rPr>
          <w:sz w:val="20"/>
        </w:rPr>
      </w:pPr>
      <w:bookmarkStart w:id="1302" w:name="_Ref513237337"/>
      <w:proofErr w:type="gramStart"/>
      <w:r>
        <w:t>Fig.</w:t>
      </w:r>
      <w:proofErr w:type="gramEnd"/>
      <w:r>
        <w:t xml:space="preserve"> </w:t>
      </w:r>
      <w:r w:rsidR="003D37B6">
        <w:fldChar w:fldCharType="begin"/>
      </w:r>
      <w:r>
        <w:instrText xml:space="preserve"> SEQ fig. \* ARABIC </w:instrText>
      </w:r>
      <w:r w:rsidR="003D37B6">
        <w:fldChar w:fldCharType="separate"/>
      </w:r>
      <w:ins w:id="1303" w:author="ms699852" w:date="2018-05-11T13:08:00Z">
        <w:r w:rsidR="008508D7">
          <w:rPr>
            <w:noProof/>
          </w:rPr>
          <w:t>16</w:t>
        </w:r>
      </w:ins>
      <w:del w:id="1304" w:author="ms699852" w:date="2018-05-11T09:22:00Z">
        <w:r w:rsidR="00C85B3A" w:rsidDel="00C76383">
          <w:rPr>
            <w:noProof/>
          </w:rPr>
          <w:delText>17</w:delText>
        </w:r>
      </w:del>
      <w:r w:rsidR="003D37B6">
        <w:fldChar w:fldCharType="end"/>
      </w:r>
      <w:bookmarkEnd w:id="1302"/>
      <w:r>
        <w:t xml:space="preserve"> </w:t>
      </w:r>
      <w:r w:rsidR="00F100F9" w:rsidRPr="00F100F9">
        <w:t>Particular operations, such as image rendering and interpretation editing, are interpreted within the bands as they result in a distinct CPU-GPU behaviour.</w:t>
      </w:r>
    </w:p>
    <w:p w:rsidR="00C32FD4" w:rsidRPr="00353AEE" w:rsidRDefault="00C32FD4" w:rsidP="004B1B4D">
      <w:pPr>
        <w:pStyle w:val="PRec-MainText"/>
      </w:pPr>
      <w:r w:rsidRPr="00353AEE">
        <w:t xml:space="preserve">For </w:t>
      </w:r>
      <w:r w:rsidR="00E10DF3" w:rsidRPr="00353AEE">
        <w:t>GRIT</w:t>
      </w:r>
      <w:r w:rsidRPr="00353AEE">
        <w:t xml:space="preserve"> </w:t>
      </w:r>
      <w:r w:rsidR="00E10DF3" w:rsidRPr="00353AEE">
        <w:t xml:space="preserve">we have to distinguish between the </w:t>
      </w:r>
      <w:proofErr w:type="gramStart"/>
      <w:r w:rsidR="00E10DF3" w:rsidRPr="00353AEE">
        <w:t>mode</w:t>
      </w:r>
      <w:proofErr w:type="gramEnd"/>
      <w:r w:rsidR="00E10DF3" w:rsidRPr="00353AEE">
        <w:t xml:space="preserv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3D37B6" w:rsidRPr="00353AEE">
            <w:fldChar w:fldCharType="begin"/>
          </w:r>
          <w:r w:rsidR="006A384C" w:rsidRPr="006A743D">
            <w:instrText xml:space="preserve"> CITATION Carroll2010 \l 1031 </w:instrText>
          </w:r>
          <w:r w:rsidR="003D37B6" w:rsidRPr="00353AEE">
            <w:fldChar w:fldCharType="separate"/>
          </w:r>
          <w:r w:rsidR="008508D7">
            <w:rPr>
              <w:noProof/>
            </w:rPr>
            <w:t>(Carroll &amp; Heiser, 2010)</w:t>
          </w:r>
          <w:r w:rsidR="003D37B6"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 xml:space="preserve">from several viewpoints of their study objective </w:t>
      </w:r>
      <w:r w:rsidRPr="00353AEE">
        <w:lastRenderedPageBreak/>
        <w:t>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rsidR="002160AF" w:rsidRPr="00353AEE" w:rsidRDefault="002160AF" w:rsidP="004B1B4D">
      <w:pPr>
        <w:pStyle w:val="PRec-Tabletitle"/>
      </w:pPr>
      <w:bookmarkStart w:id="1305" w:name="_Ref513025809"/>
      <w:proofErr w:type="gramStart"/>
      <w:r w:rsidRPr="00353AEE">
        <w:t xml:space="preserve">Table </w:t>
      </w:r>
      <w:r w:rsidR="003D37B6" w:rsidRPr="00353AEE">
        <w:fldChar w:fldCharType="begin"/>
      </w:r>
      <w:r w:rsidRPr="00353AEE">
        <w:instrText xml:space="preserve"> SEQ Table \* ROMAN </w:instrText>
      </w:r>
      <w:r w:rsidR="003D37B6" w:rsidRPr="00353AEE">
        <w:fldChar w:fldCharType="separate"/>
      </w:r>
      <w:r w:rsidR="008508D7">
        <w:rPr>
          <w:noProof/>
        </w:rPr>
        <w:t>IV</w:t>
      </w:r>
      <w:r w:rsidR="003D37B6" w:rsidRPr="00353AEE">
        <w:fldChar w:fldCharType="end"/>
      </w:r>
      <w:bookmarkEnd w:id="1305"/>
      <w:r w:rsidRPr="00353AEE">
        <w:t xml:space="preserve"> Average measurements of GRIT and OWL</w:t>
      </w:r>
      <w:r w:rsidR="00876713">
        <w:t xml:space="preserve"> using Google Nexus 5</w:t>
      </w:r>
      <w:r w:rsidRPr="00353AEE">
        <w:t>.</w:t>
      </w:r>
      <w:proofErr w:type="gramEnd"/>
    </w:p>
    <w:tbl>
      <w:tblPr>
        <w:tblW w:w="5000" w:type="pct"/>
        <w:jc w:val="center"/>
        <w:tblBorders>
          <w:top w:val="single" w:sz="4" w:space="0" w:color="auto"/>
          <w:bottom w:val="single" w:sz="4" w:space="0" w:color="auto"/>
        </w:tblBorders>
        <w:tblLayout w:type="fixed"/>
        <w:tblCellMar>
          <w:left w:w="28" w:type="dxa"/>
          <w:right w:w="28" w:type="dxa"/>
        </w:tblCellMar>
        <w:tblLook w:val="0000"/>
        <w:tblPrChange w:id="1306" w:author=" " w:date="2018-05-11T12:28:00Z">
          <w:tblPr>
            <w:tblW w:w="4230" w:type="pct"/>
            <w:jc w:val="center"/>
            <w:tblLayout w:type="fixed"/>
            <w:tblCellMar>
              <w:left w:w="28" w:type="dxa"/>
              <w:right w:w="28" w:type="dxa"/>
            </w:tblCellMar>
            <w:tblLook w:val="0000"/>
          </w:tblPr>
        </w:tblPrChange>
      </w:tblPr>
      <w:tblGrid>
        <w:gridCol w:w="1855"/>
        <w:gridCol w:w="1855"/>
        <w:gridCol w:w="1856"/>
        <w:gridCol w:w="1856"/>
        <w:tblGridChange w:id="1307">
          <w:tblGrid>
            <w:gridCol w:w="1541"/>
            <w:gridCol w:w="1541"/>
            <w:gridCol w:w="1541"/>
            <w:gridCol w:w="1541"/>
          </w:tblGrid>
        </w:tblGridChange>
      </w:tblGrid>
      <w:tr w:rsidR="00876713" w:rsidRPr="004B1B4D" w:rsidTr="0041736F">
        <w:trPr>
          <w:cantSplit/>
          <w:jc w:val="center"/>
          <w:trPrChange w:id="1308" w:author=" " w:date="2018-05-11T12:28:00Z">
            <w:trPr>
              <w:cantSplit/>
              <w:jc w:val="center"/>
            </w:trPr>
          </w:trPrChange>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1309" w:author=" " w:date="2018-05-11T12:28:00Z">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tcPrChange>
          </w:tcPr>
          <w:p w:rsidR="00876713" w:rsidRPr="004B1B4D" w:rsidRDefault="00876713" w:rsidP="004B1B4D">
            <w:pPr>
              <w:keepNext/>
              <w:numPr>
                <w:ilvl w:val="0"/>
                <w:numId w:val="2"/>
              </w:numPr>
              <w:spacing w:before="240" w:after="60"/>
              <w:jc w:val="center"/>
              <w:outlineLvl w:val="0"/>
              <w:rPr>
                <w:sz w:val="16"/>
                <w:szCs w:val="16"/>
                <w:rPrChange w:id="1310" w:author=" " w:date="2018-05-11T12:19:00Z">
                  <w:rPr>
                    <w:kern w:val="1"/>
                  </w:rPr>
                </w:rPrChange>
              </w:rPr>
            </w:pP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1311" w:author=" " w:date="2018-05-11T12:28:00Z">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tcPrChange>
          </w:tcPr>
          <w:p w:rsidR="00876713" w:rsidRPr="004B1B4D" w:rsidRDefault="003D37B6" w:rsidP="004B1B4D">
            <w:pPr>
              <w:jc w:val="center"/>
              <w:rPr>
                <w:sz w:val="16"/>
                <w:szCs w:val="16"/>
                <w:rPrChange w:id="1312" w:author=" " w:date="2018-05-11T12:19:00Z">
                  <w:rPr/>
                </w:rPrChange>
              </w:rPr>
            </w:pPr>
            <w:r w:rsidRPr="003D37B6">
              <w:rPr>
                <w:sz w:val="16"/>
                <w:szCs w:val="16"/>
                <w:rPrChange w:id="1313" w:author=" " w:date="2018-05-11T12:19:00Z">
                  <w:rPr/>
                </w:rPrChange>
              </w:rPr>
              <w:t>GRIT (2D)</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1314" w:author=" " w:date="2018-05-11T12:28:00Z">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rsidR="00876713" w:rsidRPr="004B1B4D" w:rsidRDefault="003D37B6" w:rsidP="004B1B4D">
            <w:pPr>
              <w:jc w:val="center"/>
              <w:rPr>
                <w:sz w:val="16"/>
                <w:szCs w:val="16"/>
                <w:rPrChange w:id="1315" w:author=" " w:date="2018-05-11T12:19:00Z">
                  <w:rPr/>
                </w:rPrChange>
              </w:rPr>
            </w:pPr>
            <w:r w:rsidRPr="003D37B6">
              <w:rPr>
                <w:sz w:val="16"/>
                <w:szCs w:val="16"/>
                <w:rPrChange w:id="1316" w:author=" " w:date="2018-05-11T12:19:00Z">
                  <w:rPr/>
                </w:rPrChange>
              </w:rPr>
              <w:t>GRIT (3D)</w:t>
            </w:r>
          </w:p>
        </w:tc>
        <w:tc>
          <w:tcPr>
            <w:tcW w:w="1250" w:type="pct"/>
            <w:tcBorders>
              <w:top w:val="single" w:sz="4" w:space="0" w:color="auto"/>
              <w:bottom w:val="single" w:sz="4" w:space="0" w:color="auto"/>
            </w:tcBorders>
            <w:vAlign w:val="center"/>
            <w:tcPrChange w:id="1317" w:author=" " w:date="2018-05-11T12:28:00Z">
              <w:tcPr>
                <w:tcW w:w="1250" w:type="pct"/>
                <w:tcBorders>
                  <w:top w:val="single" w:sz="4" w:space="0" w:color="000000"/>
                  <w:bottom w:val="single" w:sz="4" w:space="0" w:color="auto"/>
                </w:tcBorders>
                <w:vAlign w:val="center"/>
              </w:tcPr>
            </w:tcPrChange>
          </w:tcPr>
          <w:p w:rsidR="00876713" w:rsidRPr="004B1B4D" w:rsidRDefault="003D37B6" w:rsidP="004B1B4D">
            <w:pPr>
              <w:jc w:val="center"/>
              <w:rPr>
                <w:sz w:val="16"/>
                <w:szCs w:val="16"/>
                <w:rPrChange w:id="1318" w:author=" " w:date="2018-05-11T12:19:00Z">
                  <w:rPr/>
                </w:rPrChange>
              </w:rPr>
            </w:pPr>
            <w:r w:rsidRPr="003D37B6">
              <w:rPr>
                <w:sz w:val="16"/>
                <w:szCs w:val="16"/>
                <w:rPrChange w:id="1319" w:author=" " w:date="2018-05-11T12:19:00Z">
                  <w:rPr/>
                </w:rPrChange>
              </w:rPr>
              <w:t>OWL (2D)</w:t>
            </w:r>
          </w:p>
        </w:tc>
      </w:tr>
      <w:tr w:rsidR="00762CAD" w:rsidRPr="004B1B4D" w:rsidTr="0041736F">
        <w:trPr>
          <w:cantSplit/>
          <w:jc w:val="center"/>
          <w:trPrChange w:id="1320" w:author=" " w:date="2018-05-11T12:28:00Z">
            <w:trPr>
              <w:cantSplit/>
              <w:jc w:val="center"/>
            </w:trPr>
          </w:trPrChange>
        </w:trPr>
        <w:tc>
          <w:tcPr>
            <w:tcW w:w="1250" w:type="pct"/>
            <w:tcBorders>
              <w:top w:val="single" w:sz="4" w:space="0" w:color="auto"/>
            </w:tcBorders>
            <w:shd w:val="clear" w:color="auto" w:fill="auto"/>
            <w:noWrap/>
            <w:tcMar>
              <w:top w:w="57" w:type="dxa"/>
              <w:left w:w="108" w:type="dxa"/>
              <w:bottom w:w="57" w:type="dxa"/>
              <w:right w:w="108" w:type="dxa"/>
            </w:tcMar>
            <w:vAlign w:val="center"/>
            <w:tcPrChange w:id="1321"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762CAD" w:rsidRPr="004B1B4D" w:rsidRDefault="003D37B6" w:rsidP="004B1B4D">
            <w:pPr>
              <w:jc w:val="center"/>
              <w:rPr>
                <w:sz w:val="16"/>
                <w:szCs w:val="16"/>
                <w:rPrChange w:id="1322" w:author=" " w:date="2018-05-11T12:19:00Z">
                  <w:rPr/>
                </w:rPrChange>
              </w:rPr>
            </w:pPr>
            <w:r w:rsidRPr="003D37B6">
              <w:rPr>
                <w:sz w:val="16"/>
                <w:szCs w:val="16"/>
                <w:rPrChange w:id="1323" w:author=" " w:date="2018-05-11T12:19:00Z">
                  <w:rPr/>
                </w:rPrChange>
              </w:rPr>
              <w:t>power consumption</w:t>
            </w:r>
          </w:p>
        </w:tc>
        <w:tc>
          <w:tcPr>
            <w:tcW w:w="1250" w:type="pct"/>
            <w:tcBorders>
              <w:top w:val="single" w:sz="4" w:space="0" w:color="auto"/>
            </w:tcBorders>
            <w:shd w:val="clear" w:color="auto" w:fill="auto"/>
            <w:noWrap/>
            <w:tcMar>
              <w:top w:w="57" w:type="dxa"/>
              <w:left w:w="108" w:type="dxa"/>
              <w:bottom w:w="57" w:type="dxa"/>
              <w:right w:w="108" w:type="dxa"/>
            </w:tcMar>
            <w:vAlign w:val="center"/>
            <w:tcPrChange w:id="1324"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762CAD" w:rsidRPr="004B1B4D" w:rsidRDefault="003D37B6" w:rsidP="004B1B4D">
            <w:pPr>
              <w:jc w:val="center"/>
              <w:rPr>
                <w:sz w:val="16"/>
                <w:szCs w:val="16"/>
                <w:rPrChange w:id="1325" w:author=" " w:date="2018-05-11T12:19:00Z">
                  <w:rPr/>
                </w:rPrChange>
              </w:rPr>
            </w:pPr>
            <w:r w:rsidRPr="003D37B6">
              <w:rPr>
                <w:sz w:val="16"/>
                <w:szCs w:val="16"/>
                <w:rPrChange w:id="1326" w:author=" " w:date="2018-05-11T12:19:00Z">
                  <w:rPr/>
                </w:rPrChange>
              </w:rPr>
              <w:t>491.44 [</w:t>
            </w:r>
            <m:oMath>
              <m:f>
                <m:fPr>
                  <m:ctrlPr>
                    <w:rPr>
                      <w:rFonts w:ascii="Cambria Math" w:hAnsi="Cambria Math"/>
                      <w:sz w:val="16"/>
                      <w:szCs w:val="16"/>
                    </w:rPr>
                  </m:ctrlPr>
                </m:fPr>
                <m:num>
                  <m:r>
                    <m:rPr>
                      <m:sty m:val="p"/>
                    </m:rPr>
                    <w:rPr>
                      <w:rFonts w:ascii="Cambria Math" w:hAnsi="Cambria Math"/>
                      <w:sz w:val="16"/>
                      <w:szCs w:val="16"/>
                      <w:rPrChange w:id="1327" w:author=" " w:date="2018-05-11T12:19:00Z">
                        <w:rPr>
                          <w:rFonts w:ascii="Cambria Math" w:hAnsi="Cambria Math"/>
                        </w:rPr>
                      </w:rPrChange>
                    </w:rPr>
                    <m:t>mA</m:t>
                  </m:r>
                </m:num>
                <m:den>
                  <m:r>
                    <m:rPr>
                      <m:sty m:val="p"/>
                    </m:rPr>
                    <w:rPr>
                      <w:rFonts w:ascii="Cambria Math" w:hAnsi="Cambria Math"/>
                      <w:sz w:val="16"/>
                      <w:szCs w:val="16"/>
                      <w:rPrChange w:id="1328" w:author=" " w:date="2018-05-11T12:19:00Z">
                        <w:rPr>
                          <w:rFonts w:ascii="Cambria Math" w:hAnsi="Cambria Math"/>
                        </w:rPr>
                      </w:rPrChange>
                    </w:rPr>
                    <m:t>h</m:t>
                  </m:r>
                </m:den>
              </m:f>
              <m:r>
                <m:rPr>
                  <m:sty m:val="p"/>
                </m:rPr>
                <w:rPr>
                  <w:rFonts w:ascii="Cambria Math" w:hAnsi="Cambria Math"/>
                  <w:sz w:val="16"/>
                  <w:szCs w:val="16"/>
                  <w:rPrChange w:id="1329" w:author=" " w:date="2018-05-11T12:19:00Z">
                    <w:rPr>
                      <w:rFonts w:ascii="Cambria Math" w:hAnsi="Cambria Math"/>
                    </w:rPr>
                  </w:rPrChange>
                </w:rPr>
                <m:t xml:space="preserve"> 3.6 V</m:t>
              </m:r>
            </m:oMath>
            <w:r w:rsidRPr="003D37B6">
              <w:rPr>
                <w:sz w:val="16"/>
                <w:szCs w:val="16"/>
                <w:rPrChange w:id="1330" w:author=" " w:date="2018-05-11T12:19:00Z">
                  <w:rPr/>
                </w:rPrChange>
              </w:rPr>
              <w:t>]</w:t>
            </w:r>
          </w:p>
        </w:tc>
        <w:tc>
          <w:tcPr>
            <w:tcW w:w="1250" w:type="pct"/>
            <w:tcBorders>
              <w:top w:val="single" w:sz="4" w:space="0" w:color="auto"/>
            </w:tcBorders>
            <w:shd w:val="clear" w:color="auto" w:fill="auto"/>
            <w:noWrap/>
            <w:tcMar>
              <w:top w:w="57" w:type="dxa"/>
              <w:left w:w="108" w:type="dxa"/>
              <w:bottom w:w="57" w:type="dxa"/>
              <w:right w:w="108" w:type="dxa"/>
            </w:tcMar>
            <w:vAlign w:val="center"/>
            <w:tcPrChange w:id="1331"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rsidR="00762CAD" w:rsidRPr="004B1B4D" w:rsidRDefault="003D37B6" w:rsidP="004B1B4D">
            <w:pPr>
              <w:jc w:val="center"/>
              <w:rPr>
                <w:sz w:val="16"/>
                <w:szCs w:val="16"/>
                <w:rPrChange w:id="1332" w:author=" " w:date="2018-05-11T12:19:00Z">
                  <w:rPr/>
                </w:rPrChange>
              </w:rPr>
            </w:pPr>
            <w:r w:rsidRPr="003D37B6">
              <w:rPr>
                <w:sz w:val="16"/>
                <w:szCs w:val="16"/>
                <w:rPrChange w:id="1333" w:author=" " w:date="2018-05-11T12:19:00Z">
                  <w:rPr/>
                </w:rPrChange>
              </w:rPr>
              <w:t>592.04 [</w:t>
            </w:r>
            <m:oMath>
              <m:f>
                <m:fPr>
                  <m:ctrlPr>
                    <w:rPr>
                      <w:rFonts w:ascii="Cambria Math" w:hAnsi="Cambria Math"/>
                      <w:sz w:val="16"/>
                      <w:szCs w:val="16"/>
                    </w:rPr>
                  </m:ctrlPr>
                </m:fPr>
                <m:num>
                  <m:r>
                    <m:rPr>
                      <m:sty m:val="p"/>
                    </m:rPr>
                    <w:rPr>
                      <w:rFonts w:ascii="Cambria Math" w:hAnsi="Cambria Math"/>
                      <w:sz w:val="16"/>
                      <w:szCs w:val="16"/>
                      <w:rPrChange w:id="1334" w:author=" " w:date="2018-05-11T12:19:00Z">
                        <w:rPr>
                          <w:rFonts w:ascii="Cambria Math" w:hAnsi="Cambria Math"/>
                        </w:rPr>
                      </w:rPrChange>
                    </w:rPr>
                    <m:t>mA</m:t>
                  </m:r>
                </m:num>
                <m:den>
                  <m:r>
                    <m:rPr>
                      <m:sty m:val="p"/>
                    </m:rPr>
                    <w:rPr>
                      <w:rFonts w:ascii="Cambria Math" w:hAnsi="Cambria Math"/>
                      <w:sz w:val="16"/>
                      <w:szCs w:val="16"/>
                      <w:rPrChange w:id="1335" w:author=" " w:date="2018-05-11T12:19:00Z">
                        <w:rPr>
                          <w:rFonts w:ascii="Cambria Math" w:hAnsi="Cambria Math"/>
                        </w:rPr>
                      </w:rPrChange>
                    </w:rPr>
                    <m:t>h</m:t>
                  </m:r>
                </m:den>
              </m:f>
              <m:r>
                <m:rPr>
                  <m:sty m:val="p"/>
                </m:rPr>
                <w:rPr>
                  <w:rFonts w:ascii="Cambria Math" w:hAnsi="Cambria Math"/>
                  <w:sz w:val="16"/>
                  <w:szCs w:val="16"/>
                  <w:rPrChange w:id="1336" w:author=" " w:date="2018-05-11T12:19:00Z">
                    <w:rPr>
                      <w:rFonts w:ascii="Cambria Math" w:hAnsi="Cambria Math"/>
                    </w:rPr>
                  </w:rPrChange>
                </w:rPr>
                <m:t xml:space="preserve"> 3.6 V</m:t>
              </m:r>
            </m:oMath>
            <w:r w:rsidRPr="003D37B6">
              <w:rPr>
                <w:sz w:val="16"/>
                <w:szCs w:val="16"/>
                <w:rPrChange w:id="1337" w:author=" " w:date="2018-05-11T12:19:00Z">
                  <w:rPr/>
                </w:rPrChange>
              </w:rPr>
              <w:t>]</w:t>
            </w:r>
          </w:p>
        </w:tc>
        <w:tc>
          <w:tcPr>
            <w:tcW w:w="1250" w:type="pct"/>
            <w:tcBorders>
              <w:top w:val="single" w:sz="4" w:space="0" w:color="auto"/>
            </w:tcBorders>
            <w:vAlign w:val="center"/>
            <w:tcPrChange w:id="1338" w:author=" " w:date="2018-05-11T12:28:00Z">
              <w:tcPr>
                <w:tcW w:w="1250" w:type="pct"/>
                <w:tcBorders>
                  <w:top w:val="single" w:sz="4" w:space="0" w:color="auto"/>
                  <w:bottom w:val="single" w:sz="4" w:space="0" w:color="auto"/>
                </w:tcBorders>
                <w:vAlign w:val="center"/>
              </w:tcPr>
            </w:tcPrChange>
          </w:tcPr>
          <w:p w:rsidR="00762CAD" w:rsidRPr="004B1B4D" w:rsidRDefault="003D37B6" w:rsidP="004B1B4D">
            <w:pPr>
              <w:jc w:val="center"/>
              <w:rPr>
                <w:sz w:val="16"/>
                <w:szCs w:val="16"/>
                <w:rPrChange w:id="1339" w:author=" " w:date="2018-05-11T12:19:00Z">
                  <w:rPr/>
                </w:rPrChange>
              </w:rPr>
            </w:pPr>
            <w:r w:rsidRPr="003D37B6">
              <w:rPr>
                <w:sz w:val="16"/>
                <w:szCs w:val="16"/>
                <w:rPrChange w:id="1340" w:author=" " w:date="2018-05-11T12:19:00Z">
                  <w:rPr>
                    <w:szCs w:val="16"/>
                  </w:rPr>
                </w:rPrChange>
              </w:rPr>
              <w:t>1090.41 [</w:t>
            </w:r>
            <m:oMath>
              <m:f>
                <m:fPr>
                  <m:ctrlPr>
                    <w:rPr>
                      <w:rFonts w:ascii="Cambria Math" w:hAnsi="Cambria Math"/>
                      <w:sz w:val="16"/>
                      <w:szCs w:val="16"/>
                    </w:rPr>
                  </m:ctrlPr>
                </m:fPr>
                <m:num>
                  <m:r>
                    <m:rPr>
                      <m:sty m:val="p"/>
                    </m:rPr>
                    <w:rPr>
                      <w:rFonts w:ascii="Cambria Math" w:hAnsi="Cambria Math"/>
                      <w:sz w:val="16"/>
                      <w:szCs w:val="16"/>
                      <w:rPrChange w:id="1341" w:author=" " w:date="2018-05-11T12:19:00Z">
                        <w:rPr>
                          <w:rFonts w:ascii="Cambria Math" w:hAnsi="Cambria Math"/>
                          <w:szCs w:val="16"/>
                        </w:rPr>
                      </w:rPrChange>
                    </w:rPr>
                    <m:t>mA</m:t>
                  </m:r>
                </m:num>
                <m:den>
                  <m:r>
                    <m:rPr>
                      <m:sty m:val="p"/>
                    </m:rPr>
                    <w:rPr>
                      <w:rFonts w:ascii="Cambria Math" w:hAnsi="Cambria Math"/>
                      <w:sz w:val="16"/>
                      <w:szCs w:val="16"/>
                      <w:rPrChange w:id="1342" w:author=" " w:date="2018-05-11T12:19:00Z">
                        <w:rPr>
                          <w:rFonts w:ascii="Cambria Math" w:hAnsi="Cambria Math"/>
                          <w:szCs w:val="16"/>
                        </w:rPr>
                      </w:rPrChange>
                    </w:rPr>
                    <m:t>h</m:t>
                  </m:r>
                </m:den>
              </m:f>
            </m:oMath>
            <w:r w:rsidRPr="003D37B6">
              <w:rPr>
                <w:sz w:val="16"/>
                <w:szCs w:val="16"/>
                <w:rPrChange w:id="1343" w:author=" " w:date="2018-05-11T12:19:00Z">
                  <w:rPr>
                    <w:szCs w:val="16"/>
                  </w:rPr>
                </w:rPrChange>
              </w:rPr>
              <w:t>]</w:t>
            </w:r>
          </w:p>
        </w:tc>
      </w:tr>
      <w:tr w:rsidR="00762CAD" w:rsidRPr="004B1B4D" w:rsidTr="0041736F">
        <w:trPr>
          <w:cantSplit/>
          <w:jc w:val="center"/>
          <w:trPrChange w:id="1344" w:author=" " w:date="2018-05-11T12:28:00Z">
            <w:trPr>
              <w:cantSplit/>
              <w:jc w:val="center"/>
            </w:trPr>
          </w:trPrChange>
        </w:trPr>
        <w:tc>
          <w:tcPr>
            <w:tcW w:w="1250" w:type="pct"/>
            <w:shd w:val="clear" w:color="auto" w:fill="auto"/>
            <w:noWrap/>
            <w:tcMar>
              <w:top w:w="57" w:type="dxa"/>
              <w:left w:w="108" w:type="dxa"/>
              <w:bottom w:w="57" w:type="dxa"/>
              <w:right w:w="108" w:type="dxa"/>
            </w:tcMar>
            <w:vAlign w:val="center"/>
            <w:tcPrChange w:id="1345"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762CAD" w:rsidRPr="004B1B4D" w:rsidRDefault="003D37B6" w:rsidP="004B1B4D">
            <w:pPr>
              <w:jc w:val="center"/>
              <w:rPr>
                <w:sz w:val="16"/>
                <w:szCs w:val="16"/>
                <w:rPrChange w:id="1346" w:author=" " w:date="2018-05-11T12:19:00Z">
                  <w:rPr/>
                </w:rPrChange>
              </w:rPr>
            </w:pPr>
            <w:r w:rsidRPr="003D37B6">
              <w:rPr>
                <w:sz w:val="16"/>
                <w:szCs w:val="16"/>
                <w:rPrChange w:id="1347" w:author=" " w:date="2018-05-11T12:19:00Z">
                  <w:rPr/>
                </w:rPrChange>
              </w:rPr>
              <w:t>memory usage (avg.) [GB]</w:t>
            </w:r>
          </w:p>
        </w:tc>
        <w:tc>
          <w:tcPr>
            <w:tcW w:w="1250" w:type="pct"/>
            <w:shd w:val="clear" w:color="auto" w:fill="auto"/>
            <w:noWrap/>
            <w:tcMar>
              <w:top w:w="57" w:type="dxa"/>
              <w:left w:w="108" w:type="dxa"/>
              <w:bottom w:w="57" w:type="dxa"/>
              <w:right w:w="108" w:type="dxa"/>
            </w:tcMar>
            <w:vAlign w:val="center"/>
            <w:tcPrChange w:id="1348"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762CAD" w:rsidRPr="004B1B4D" w:rsidRDefault="003D37B6" w:rsidP="004B1B4D">
            <w:pPr>
              <w:jc w:val="center"/>
              <w:rPr>
                <w:sz w:val="16"/>
                <w:szCs w:val="16"/>
                <w:rPrChange w:id="1349" w:author=" " w:date="2018-05-11T12:19:00Z">
                  <w:rPr/>
                </w:rPrChange>
              </w:rPr>
            </w:pPr>
            <w:r w:rsidRPr="003D37B6">
              <w:rPr>
                <w:sz w:val="16"/>
                <w:szCs w:val="16"/>
                <w:rPrChange w:id="1350" w:author=" " w:date="2018-05-11T12:19:00Z">
                  <w:rPr/>
                </w:rPrChange>
              </w:rPr>
              <w:t>1.75</w:t>
            </w:r>
          </w:p>
        </w:tc>
        <w:tc>
          <w:tcPr>
            <w:tcW w:w="1250" w:type="pct"/>
            <w:shd w:val="clear" w:color="auto" w:fill="auto"/>
            <w:noWrap/>
            <w:tcMar>
              <w:top w:w="57" w:type="dxa"/>
              <w:left w:w="108" w:type="dxa"/>
              <w:bottom w:w="57" w:type="dxa"/>
              <w:right w:w="108" w:type="dxa"/>
            </w:tcMar>
            <w:vAlign w:val="center"/>
            <w:tcPrChange w:id="1351"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rsidR="00762CAD" w:rsidRPr="004B1B4D" w:rsidRDefault="003D37B6" w:rsidP="004B1B4D">
            <w:pPr>
              <w:jc w:val="center"/>
              <w:rPr>
                <w:sz w:val="16"/>
                <w:szCs w:val="16"/>
                <w:rPrChange w:id="1352" w:author=" " w:date="2018-05-11T12:19:00Z">
                  <w:rPr/>
                </w:rPrChange>
              </w:rPr>
            </w:pPr>
            <w:r w:rsidRPr="003D37B6">
              <w:rPr>
                <w:sz w:val="16"/>
                <w:szCs w:val="16"/>
                <w:rPrChange w:id="1353" w:author=" " w:date="2018-05-11T12:19:00Z">
                  <w:rPr/>
                </w:rPrChange>
              </w:rPr>
              <w:t>1.72</w:t>
            </w:r>
          </w:p>
        </w:tc>
        <w:tc>
          <w:tcPr>
            <w:tcW w:w="1250" w:type="pct"/>
            <w:vAlign w:val="center"/>
            <w:tcPrChange w:id="1354" w:author=" " w:date="2018-05-11T12:28:00Z">
              <w:tcPr>
                <w:tcW w:w="1250" w:type="pct"/>
                <w:tcBorders>
                  <w:top w:val="single" w:sz="4" w:space="0" w:color="auto"/>
                  <w:bottom w:val="single" w:sz="4" w:space="0" w:color="auto"/>
                </w:tcBorders>
                <w:vAlign w:val="center"/>
              </w:tcPr>
            </w:tcPrChange>
          </w:tcPr>
          <w:p w:rsidR="00762CAD" w:rsidRPr="004B1B4D" w:rsidRDefault="003D37B6" w:rsidP="004B1B4D">
            <w:pPr>
              <w:jc w:val="center"/>
              <w:rPr>
                <w:sz w:val="16"/>
                <w:szCs w:val="16"/>
                <w:rPrChange w:id="1355" w:author=" " w:date="2018-05-11T12:19:00Z">
                  <w:rPr/>
                </w:rPrChange>
              </w:rPr>
            </w:pPr>
            <w:r w:rsidRPr="003D37B6">
              <w:rPr>
                <w:sz w:val="16"/>
                <w:szCs w:val="16"/>
                <w:rPrChange w:id="1356" w:author=" " w:date="2018-05-11T12:19:00Z">
                  <w:rPr/>
                </w:rPrChange>
              </w:rPr>
              <w:t>1.54</w:t>
            </w:r>
          </w:p>
        </w:tc>
      </w:tr>
      <w:tr w:rsidR="00762CAD" w:rsidRPr="004B1B4D" w:rsidTr="0041736F">
        <w:trPr>
          <w:cantSplit/>
          <w:jc w:val="center"/>
          <w:trPrChange w:id="1357" w:author=" " w:date="2018-05-11T12:28:00Z">
            <w:trPr>
              <w:cantSplit/>
              <w:jc w:val="center"/>
            </w:trPr>
          </w:trPrChange>
        </w:trPr>
        <w:tc>
          <w:tcPr>
            <w:tcW w:w="1250" w:type="pct"/>
            <w:shd w:val="clear" w:color="auto" w:fill="auto"/>
            <w:noWrap/>
            <w:tcMar>
              <w:top w:w="57" w:type="dxa"/>
              <w:left w:w="108" w:type="dxa"/>
              <w:bottom w:w="57" w:type="dxa"/>
              <w:right w:w="108" w:type="dxa"/>
            </w:tcMar>
            <w:vAlign w:val="center"/>
            <w:tcPrChange w:id="1358"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762CAD" w:rsidRPr="004B1B4D" w:rsidRDefault="003D37B6" w:rsidP="004B1B4D">
            <w:pPr>
              <w:jc w:val="center"/>
              <w:rPr>
                <w:sz w:val="16"/>
                <w:szCs w:val="16"/>
                <w:rPrChange w:id="1359" w:author=" " w:date="2018-05-11T12:19:00Z">
                  <w:rPr/>
                </w:rPrChange>
              </w:rPr>
            </w:pPr>
            <w:r w:rsidRPr="003D37B6">
              <w:rPr>
                <w:sz w:val="16"/>
                <w:szCs w:val="16"/>
                <w:rPrChange w:id="1360" w:author=" " w:date="2018-05-11T12:19:00Z">
                  <w:rPr/>
                </w:rPrChange>
              </w:rPr>
              <w:t>temperature [°C]</w:t>
            </w:r>
          </w:p>
        </w:tc>
        <w:tc>
          <w:tcPr>
            <w:tcW w:w="1250" w:type="pct"/>
            <w:shd w:val="clear" w:color="auto" w:fill="auto"/>
            <w:noWrap/>
            <w:tcMar>
              <w:top w:w="57" w:type="dxa"/>
              <w:left w:w="108" w:type="dxa"/>
              <w:bottom w:w="57" w:type="dxa"/>
              <w:right w:w="108" w:type="dxa"/>
            </w:tcMar>
            <w:vAlign w:val="center"/>
            <w:tcPrChange w:id="1361"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762CAD" w:rsidRPr="004B1B4D" w:rsidRDefault="003D37B6" w:rsidP="004B1B4D">
            <w:pPr>
              <w:jc w:val="center"/>
              <w:rPr>
                <w:sz w:val="16"/>
                <w:szCs w:val="16"/>
                <w:rPrChange w:id="1362" w:author=" " w:date="2018-05-11T12:19:00Z">
                  <w:rPr/>
                </w:rPrChange>
              </w:rPr>
            </w:pPr>
            <w:r w:rsidRPr="003D37B6">
              <w:rPr>
                <w:sz w:val="16"/>
                <w:szCs w:val="16"/>
                <w:rPrChange w:id="1363" w:author=" " w:date="2018-05-11T12:19:00Z">
                  <w:rPr/>
                </w:rPrChange>
              </w:rPr>
              <w:t>49.91</w:t>
            </w:r>
          </w:p>
        </w:tc>
        <w:tc>
          <w:tcPr>
            <w:tcW w:w="1250" w:type="pct"/>
            <w:shd w:val="clear" w:color="auto" w:fill="auto"/>
            <w:noWrap/>
            <w:tcMar>
              <w:top w:w="57" w:type="dxa"/>
              <w:left w:w="108" w:type="dxa"/>
              <w:bottom w:w="57" w:type="dxa"/>
              <w:right w:w="108" w:type="dxa"/>
            </w:tcMar>
            <w:vAlign w:val="center"/>
            <w:tcPrChange w:id="1364"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rsidR="00762CAD" w:rsidRPr="004B1B4D" w:rsidRDefault="003D37B6" w:rsidP="004B1B4D">
            <w:pPr>
              <w:jc w:val="center"/>
              <w:rPr>
                <w:sz w:val="16"/>
                <w:szCs w:val="16"/>
                <w:rPrChange w:id="1365" w:author=" " w:date="2018-05-11T12:19:00Z">
                  <w:rPr/>
                </w:rPrChange>
              </w:rPr>
            </w:pPr>
            <w:r w:rsidRPr="003D37B6">
              <w:rPr>
                <w:sz w:val="16"/>
                <w:szCs w:val="16"/>
                <w:rPrChange w:id="1366" w:author=" " w:date="2018-05-11T12:19:00Z">
                  <w:rPr/>
                </w:rPrChange>
              </w:rPr>
              <w:t>52.05</w:t>
            </w:r>
          </w:p>
        </w:tc>
        <w:tc>
          <w:tcPr>
            <w:tcW w:w="1250" w:type="pct"/>
            <w:vAlign w:val="center"/>
            <w:tcPrChange w:id="1367" w:author=" " w:date="2018-05-11T12:28:00Z">
              <w:tcPr>
                <w:tcW w:w="1250" w:type="pct"/>
                <w:tcBorders>
                  <w:top w:val="single" w:sz="4" w:space="0" w:color="auto"/>
                  <w:bottom w:val="single" w:sz="4" w:space="0" w:color="auto"/>
                </w:tcBorders>
                <w:vAlign w:val="center"/>
              </w:tcPr>
            </w:tcPrChange>
          </w:tcPr>
          <w:p w:rsidR="00762CAD" w:rsidRPr="004B1B4D" w:rsidRDefault="003D37B6" w:rsidP="004B1B4D">
            <w:pPr>
              <w:jc w:val="center"/>
              <w:rPr>
                <w:sz w:val="16"/>
                <w:szCs w:val="16"/>
                <w:rPrChange w:id="1368" w:author=" " w:date="2018-05-11T12:19:00Z">
                  <w:rPr/>
                </w:rPrChange>
              </w:rPr>
            </w:pPr>
            <w:r w:rsidRPr="003D37B6">
              <w:rPr>
                <w:sz w:val="16"/>
                <w:szCs w:val="16"/>
                <w:rPrChange w:id="1369" w:author=" " w:date="2018-05-11T12:19:00Z">
                  <w:rPr/>
                </w:rPrChange>
              </w:rPr>
              <w:t>58.55</w:t>
            </w:r>
          </w:p>
        </w:tc>
      </w:tr>
    </w:tbl>
    <w:p w:rsidR="00AB410F" w:rsidRPr="00353AEE" w:rsidRDefault="001666A5" w:rsidP="004B1B4D">
      <w:pPr>
        <w:pStyle w:val="PRec-Heading1"/>
      </w:pPr>
      <w:r w:rsidRPr="00353AEE">
        <w:t>Applications and Requirements</w:t>
      </w:r>
    </w:p>
    <w:p w:rsidR="001666A5" w:rsidRPr="00353AEE" w:rsidRDefault="006300DD" w:rsidP="004B1B4D">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rsidR="001666A5" w:rsidRPr="00353AEE" w:rsidRDefault="001666A5" w:rsidP="004B1B4D">
      <w:pPr>
        <w:pStyle w:val="PRec-Heading2"/>
      </w:pPr>
      <w:r w:rsidRPr="00353AEE">
        <w:t>Derivation of hydrological parameters: Water level gauging</w:t>
      </w:r>
    </w:p>
    <w:p w:rsidR="001666A5" w:rsidRPr="00353AEE" w:rsidRDefault="001666A5" w:rsidP="004B1B4D">
      <w:pPr>
        <w:pStyle w:val="PRec-MainText"/>
      </w:pPr>
      <w:r w:rsidRPr="00353AEE">
        <w:t xml:space="preserve">The past decade is characterized by a continued increase of globally devastating flash floods after heavy </w:t>
      </w:r>
      <w:proofErr w:type="spellStart"/>
      <w:r w:rsidRPr="00353AEE">
        <w:t>rainfalls</w:t>
      </w:r>
      <w:proofErr w:type="spellEnd"/>
      <w:r w:rsidRPr="00353AEE">
        <w:t xml:space="preserve">.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w:t>
      </w:r>
      <w:proofErr w:type="spellStart"/>
      <w:r w:rsidRPr="00353AEE">
        <w:t>smartphone</w:t>
      </w:r>
      <w:proofErr w:type="spellEnd"/>
      <w:r w:rsidRPr="00353AEE">
        <w:t xml:space="preserve"> applications arose to provide tools for crowd sourcin</w:t>
      </w:r>
      <w:r w:rsidR="006A384C" w:rsidRPr="00353AEE">
        <w:t>g-based water level estimation</w:t>
      </w:r>
      <w:r w:rsidR="00450679" w:rsidRPr="00353AEE">
        <w:t xml:space="preserve">, e.g. </w:t>
      </w:r>
      <w:sdt>
        <w:sdtPr>
          <w:id w:val="1106541368"/>
          <w:citation/>
        </w:sdtPr>
        <w:sdtContent>
          <w:r w:rsidR="003D37B6" w:rsidRPr="00353AEE">
            <w:fldChar w:fldCharType="begin"/>
          </w:r>
          <w:r w:rsidR="006A384C" w:rsidRPr="00E21FB0">
            <w:instrText xml:space="preserve"> CITATION Kisters2014 \l 1031 </w:instrText>
          </w:r>
          <w:r w:rsidR="00F729AF" w:rsidRPr="00E21FB0">
            <w:instrText xml:space="preserve"> \m CrowdWaterApp2017a</w:instrText>
          </w:r>
          <w:r w:rsidR="003D37B6" w:rsidRPr="00353AEE">
            <w:fldChar w:fldCharType="separate"/>
          </w:r>
          <w:r w:rsidR="008508D7">
            <w:rPr>
              <w:noProof/>
            </w:rPr>
            <w:t>(Kisters, 2014; Etter &amp; Strobl, 2018)</w:t>
          </w:r>
          <w:r w:rsidR="003D37B6" w:rsidRPr="00353AEE">
            <w:fldChar w:fldCharType="end"/>
          </w:r>
        </w:sdtContent>
      </w:sdt>
      <w:r w:rsidRPr="00353AEE">
        <w:t xml:space="preserve">. All of them have one thing in common: the water level is entered manually by engaged citizens who photograph tide gauges close to rivers that presents potential danger to </w:t>
      </w:r>
      <w:proofErr w:type="gramStart"/>
      <w:r w:rsidRPr="00353AEE">
        <w:t>themselves</w:t>
      </w:r>
      <w:proofErr w:type="gramEnd"/>
      <w:r w:rsidRPr="00353AEE">
        <w:t xml:space="preserve">. Beside this, the technique is still limited to open and visible </w:t>
      </w:r>
      <w:r w:rsidR="00DB2A87" w:rsidRPr="00353AEE">
        <w:t xml:space="preserve">pre-installed </w:t>
      </w:r>
      <w:r w:rsidRPr="00353AEE">
        <w:t>gauges.</w:t>
      </w:r>
    </w:p>
    <w:p w:rsidR="001666A5" w:rsidRPr="006A743D" w:rsidRDefault="001666A5" w:rsidP="004B1B4D">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xml:space="preserve">, captured by </w:t>
      </w:r>
      <w:proofErr w:type="spellStart"/>
      <w:r w:rsidR="00DB2A87" w:rsidRPr="006A743D">
        <w:rPr>
          <w:color w:val="000000" w:themeColor="text1"/>
        </w:rPr>
        <w:t>smartphone</w:t>
      </w:r>
      <w:proofErr w:type="spellEnd"/>
      <w:r w:rsidR="00DB2A87" w:rsidRPr="006A743D">
        <w:rPr>
          <w:color w:val="000000" w:themeColor="text1"/>
        </w:rPr>
        <w:t xml:space="preserv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3D37B6" w:rsidRPr="006A743D">
            <w:rPr>
              <w:color w:val="000000" w:themeColor="text1"/>
            </w:rPr>
            <w:fldChar w:fldCharType="begin"/>
          </w:r>
          <w:r w:rsidR="00941191" w:rsidRPr="006A743D">
            <w:rPr>
              <w:color w:val="000000" w:themeColor="text1"/>
            </w:rPr>
            <w:instrText xml:space="preserve"> CITATION Kroehnert2017a \l 1031 </w:instrText>
          </w:r>
          <w:r w:rsidR="003D37B6" w:rsidRPr="006A743D">
            <w:rPr>
              <w:color w:val="000000" w:themeColor="text1"/>
            </w:rPr>
            <w:fldChar w:fldCharType="separate"/>
          </w:r>
          <w:ins w:id="1370" w:author="ms699852" w:date="2018-05-11T13:08:00Z">
            <w:r w:rsidR="003D37B6" w:rsidRPr="003D37B6">
              <w:rPr>
                <w:noProof/>
                <w:color w:val="000000" w:themeColor="text1"/>
                <w:rPrChange w:id="1371" w:author="ms699852" w:date="2018-05-11T13:08:00Z">
                  <w:rPr/>
                </w:rPrChange>
              </w:rPr>
              <w:t>(Kröhnert &amp; Meichsner, 2017)</w:t>
            </w:r>
          </w:ins>
          <w:del w:id="1372" w:author="ms699852" w:date="2018-05-11T09:22:00Z">
            <w:r w:rsidR="00C85B3A" w:rsidRPr="00C85B3A" w:rsidDel="00C76383">
              <w:rPr>
                <w:noProof/>
                <w:color w:val="000000" w:themeColor="text1"/>
              </w:rPr>
              <w:delText>(Kröhnert &amp; Meichsner, 2017)</w:delText>
            </w:r>
          </w:del>
          <w:r w:rsidR="003D37B6"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rsidR="00353AEE" w:rsidRPr="00353AEE" w:rsidRDefault="001666A5" w:rsidP="004B1B4D">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w:t>
      </w:r>
      <w:r w:rsidRPr="00353AEE">
        <w:lastRenderedPageBreak/>
        <w:t>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w:t>
      </w:r>
      <w:proofErr w:type="gramStart"/>
      <w:r w:rsidRPr="00353AEE">
        <w:t>direction,</w:t>
      </w:r>
      <w:proofErr w:type="gramEnd"/>
      <w:r w:rsidRPr="00353AEE">
        <w:t xml:space="preserve"> incorrect angles provide a false viewing direction resulting in a synthetic image that has little-to-no similarity with the time lapse sequence. Consequently, the water level detection will fail or give false results caused by adverse </w:t>
      </w:r>
      <w:proofErr w:type="spellStart"/>
      <w:r w:rsidRPr="00353AEE">
        <w:t>inlier</w:t>
      </w:r>
      <w:proofErr w:type="spellEnd"/>
      <w:r w:rsidRPr="00353AEE">
        <w:t xml:space="preserve">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w:t>
      </w:r>
      <w:proofErr w:type="spellStart"/>
      <w:r w:rsidR="00D82E3E" w:rsidRPr="00353AEE">
        <w:t>smartphone</w:t>
      </w:r>
      <w:proofErr w:type="spellEnd"/>
      <w:r w:rsidR="00D82E3E" w:rsidRPr="00353AEE">
        <w:t xml:space="preserv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3D37B6" w:rsidRPr="00353AEE">
            <w:fldChar w:fldCharType="begin"/>
          </w:r>
          <w:r w:rsidR="00DB01A4" w:rsidRPr="00E21FB0">
            <w:instrText xml:space="preserve"> CITATION Moore2017 \l 1031 </w:instrText>
          </w:r>
          <w:r w:rsidR="003D37B6" w:rsidRPr="00353AEE">
            <w:fldChar w:fldCharType="separate"/>
          </w:r>
          <w:r w:rsidR="008508D7">
            <w:rPr>
              <w:noProof/>
            </w:rPr>
            <w:t>(Moore, 2017)</w:t>
          </w:r>
          <w:r w:rsidR="003D37B6"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AB410F" w:rsidRPr="00353AEE" w:rsidRDefault="001666A5" w:rsidP="004B1B4D">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w:t>
      </w:r>
      <w:proofErr w:type="spellStart"/>
      <w:r w:rsidRPr="00353AEE">
        <w:t>timespans</w:t>
      </w:r>
      <w:proofErr w:type="spellEnd"/>
      <w:r w:rsidRPr="00353AEE">
        <w:t xml:space="preserve"> </w:t>
      </w:r>
      <w:sdt>
        <w:sdtPr>
          <w:id w:val="-1377855825"/>
          <w:citation/>
        </w:sdtPr>
        <w:sdtContent>
          <w:r w:rsidR="003D37B6" w:rsidRPr="00353AEE">
            <w:fldChar w:fldCharType="begin"/>
          </w:r>
          <w:r w:rsidR="00DB01A4" w:rsidRPr="00E21FB0">
            <w:instrText xml:space="preserve"> CITATION Sardemann2018 \l 1031 </w:instrText>
          </w:r>
          <w:r w:rsidR="003D37B6" w:rsidRPr="00353AEE">
            <w:fldChar w:fldCharType="separate"/>
          </w:r>
          <w:r w:rsidR="008508D7">
            <w:rPr>
              <w:noProof/>
            </w:rPr>
            <w:t>(Sardemann, et al., 2018)</w:t>
          </w:r>
          <w:r w:rsidR="003D37B6"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proofErr w:type="spellStart"/>
      <w:r w:rsidRPr="00353AEE">
        <w:t>SfM</w:t>
      </w:r>
      <w:proofErr w:type="spellEnd"/>
      <w:r w:rsidRPr="00353AEE">
        <w:t>) covering the same place at different times to deal with multiple representations caused by season-dependent vegetation, snow coverage or changed illumination due to the ambient condition</w:t>
      </w:r>
      <w:r w:rsidR="002E60BE" w:rsidRPr="00353AEE">
        <w:t>s at specific times of the day.</w:t>
      </w:r>
    </w:p>
    <w:p w:rsidR="00AB410F" w:rsidRPr="00353AEE" w:rsidRDefault="001666A5" w:rsidP="004B1B4D">
      <w:pPr>
        <w:pStyle w:val="PRec-Heading2"/>
      </w:pPr>
      <w:r w:rsidRPr="00353AEE">
        <w:t>Field geology</w:t>
      </w:r>
    </w:p>
    <w:p w:rsidR="001666A5" w:rsidRPr="00353AEE" w:rsidRDefault="001666A5" w:rsidP="004B1B4D">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3D37B6" w:rsidRPr="00353AEE">
            <w:fldChar w:fldCharType="begin"/>
          </w:r>
          <w:r w:rsidR="00CD2B51">
            <w:instrText xml:space="preserve">CITATION Buckley2008a \m Buckley2010 \l 1031 </w:instrText>
          </w:r>
          <w:r w:rsidR="003D37B6" w:rsidRPr="00353AEE">
            <w:fldChar w:fldCharType="separate"/>
          </w:r>
          <w:r w:rsidR="008508D7">
            <w:rPr>
              <w:noProof/>
            </w:rPr>
            <w:t>(Buckley, et al., 2008; Buckley, et al., 2010)</w:t>
          </w:r>
          <w:r w:rsidR="003D37B6" w:rsidRPr="00353AEE">
            <w:fldChar w:fldCharType="end"/>
          </w:r>
        </w:sdtContent>
      </w:sdt>
      <w:r w:rsidR="00574C69" w:rsidRPr="00353AEE">
        <w:t xml:space="preserve"> and </w:t>
      </w:r>
      <w:proofErr w:type="spellStart"/>
      <w:r w:rsidRPr="00353AEE">
        <w:t>SfM</w:t>
      </w:r>
      <w:proofErr w:type="spellEnd"/>
      <w:r w:rsidR="00A85D37" w:rsidRPr="00353AEE">
        <w:t xml:space="preserve"> </w:t>
      </w:r>
      <w:sdt>
        <w:sdtPr>
          <w:id w:val="1167977324"/>
          <w:citation/>
        </w:sdtPr>
        <w:sdtEndPr>
          <w:rPr>
            <w:color w:val="000000" w:themeColor="text1"/>
          </w:rPr>
        </w:sdtEndPr>
        <w:sdtContent>
          <w:r w:rsidR="003D37B6" w:rsidRPr="006A743D">
            <w:rPr>
              <w:color w:val="000000" w:themeColor="text1"/>
            </w:rPr>
            <w:fldChar w:fldCharType="begin"/>
          </w:r>
          <w:r w:rsidR="00DB01A4" w:rsidRPr="006A743D">
            <w:rPr>
              <w:color w:val="000000" w:themeColor="text1"/>
            </w:rPr>
            <w:instrText xml:space="preserve"> CITATION Chandler2016 \l 1031 </w:instrText>
          </w:r>
          <w:r w:rsidR="003D37B6" w:rsidRPr="006A743D">
            <w:rPr>
              <w:color w:val="000000" w:themeColor="text1"/>
            </w:rPr>
            <w:fldChar w:fldCharType="separate"/>
          </w:r>
          <w:ins w:id="1373" w:author="ms699852" w:date="2018-05-11T13:08:00Z">
            <w:r w:rsidR="003D37B6" w:rsidRPr="003D37B6">
              <w:rPr>
                <w:noProof/>
                <w:color w:val="000000" w:themeColor="text1"/>
                <w:rPrChange w:id="1374" w:author="ms699852" w:date="2018-05-11T13:08:00Z">
                  <w:rPr/>
                </w:rPrChange>
              </w:rPr>
              <w:t>(Chandler &amp; Buckley, 2016)</w:t>
            </w:r>
          </w:ins>
          <w:del w:id="1375" w:author="ms699852" w:date="2018-05-11T09:22:00Z">
            <w:r w:rsidR="00C85B3A" w:rsidRPr="00C85B3A" w:rsidDel="00C76383">
              <w:rPr>
                <w:noProof/>
                <w:color w:val="000000" w:themeColor="text1"/>
              </w:rPr>
              <w:delText>(Chandler &amp; Buckley, 2016)</w:delText>
            </w:r>
          </w:del>
          <w:r w:rsidR="003D37B6" w:rsidRPr="006A743D">
            <w:rPr>
              <w:color w:val="000000" w:themeColor="text1"/>
            </w:rPr>
            <w:fldChar w:fldCharType="end"/>
          </w:r>
        </w:sdtContent>
      </w:sdt>
      <w:r w:rsidR="00A85D37" w:rsidRPr="006A743D">
        <w:rPr>
          <w:color w:val="000000" w:themeColor="text1"/>
        </w:rPr>
        <w:t xml:space="preserve">, </w:t>
      </w:r>
      <w:r w:rsidR="00A85D37" w:rsidRPr="006A743D">
        <w:rPr>
          <w:color w:val="000000" w:themeColor="text1"/>
        </w:rPr>
        <w:lastRenderedPageBreak/>
        <w:t xml:space="preserve">inter alia with UAVs </w:t>
      </w:r>
      <w:sdt>
        <w:sdtPr>
          <w:rPr>
            <w:color w:val="000000" w:themeColor="text1"/>
          </w:rPr>
          <w:id w:val="-1921015119"/>
          <w:citation/>
        </w:sdtPr>
        <w:sdtContent>
          <w:r w:rsidR="003D37B6" w:rsidRPr="006A743D">
            <w:rPr>
              <w:color w:val="000000" w:themeColor="text1"/>
            </w:rPr>
            <w:fldChar w:fldCharType="begin"/>
          </w:r>
          <w:r w:rsidR="00DB01A4" w:rsidRPr="006A743D">
            <w:rPr>
              <w:color w:val="000000" w:themeColor="text1"/>
            </w:rPr>
            <w:instrText xml:space="preserve"> CITATION Dewez2015 \l 1031 </w:instrText>
          </w:r>
          <w:r w:rsidR="003D37B6" w:rsidRPr="006A743D">
            <w:rPr>
              <w:color w:val="000000" w:themeColor="text1"/>
            </w:rPr>
            <w:fldChar w:fldCharType="separate"/>
          </w:r>
          <w:ins w:id="1376" w:author="ms699852" w:date="2018-05-11T13:08:00Z">
            <w:r w:rsidR="003D37B6" w:rsidRPr="003D37B6">
              <w:rPr>
                <w:noProof/>
                <w:color w:val="000000" w:themeColor="text1"/>
                <w:rPrChange w:id="1377" w:author="ms699852" w:date="2018-05-11T13:08:00Z">
                  <w:rPr/>
                </w:rPrChange>
              </w:rPr>
              <w:t>(Dewez, et al., 2015)</w:t>
            </w:r>
          </w:ins>
          <w:del w:id="1378" w:author="ms699852" w:date="2018-05-11T09:22:00Z">
            <w:r w:rsidR="00C85B3A" w:rsidRPr="00C85B3A" w:rsidDel="00C76383">
              <w:rPr>
                <w:noProof/>
                <w:color w:val="000000" w:themeColor="text1"/>
              </w:rPr>
              <w:delText>(Dewez, et al., 2015)</w:delText>
            </w:r>
          </w:del>
          <w:r w:rsidR="003D37B6"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rsidR="001666A5" w:rsidRPr="00353AEE" w:rsidRDefault="001666A5" w:rsidP="004B1B4D">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w:t>
      </w:r>
      <w:proofErr w:type="spellStart"/>
      <w:r w:rsidRPr="00353AEE">
        <w:t>stratigraphic</w:t>
      </w:r>
      <w:proofErr w:type="spellEnd"/>
      <w:r w:rsidRPr="00353AEE">
        <w:t xml:space="preserve"> layers, (ii) surface-projected polygons to highlight structural- and sedimentary </w:t>
      </w:r>
      <w:proofErr w:type="spellStart"/>
      <w:r w:rsidRPr="00353AEE">
        <w:t>facies</w:t>
      </w:r>
      <w:proofErr w:type="spellEnd"/>
      <w:r w:rsidRPr="00353AEE">
        <w:t xml:space="preserve">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w:t>
      </w:r>
      <w:proofErr w:type="spellStart"/>
      <w:r w:rsidRPr="00353AEE">
        <w:t>geomodelling</w:t>
      </w:r>
      <w:proofErr w:type="spellEnd"/>
      <w:r w:rsidRPr="00353AEE">
        <w:t xml:space="preserve">) are pursued. As recently published, this workflow is currently being transformed into an integrated digital workflow in the field using mobile devices (see </w:t>
      </w:r>
      <w:sdt>
        <w:sdtPr>
          <w:id w:val="-414549881"/>
          <w:citation/>
        </w:sdtPr>
        <w:sdtContent>
          <w:r w:rsidR="003D37B6" w:rsidRPr="00353AEE">
            <w:fldChar w:fldCharType="begin"/>
          </w:r>
          <w:r w:rsidR="00DB01A4" w:rsidRPr="00130270">
            <w:instrText xml:space="preserve"> CITATION Kehl2018_AGU \l 1031 </w:instrText>
          </w:r>
          <w:r w:rsidR="003D37B6" w:rsidRPr="00353AEE">
            <w:fldChar w:fldCharType="separate"/>
          </w:r>
          <w:r w:rsidR="008508D7">
            <w:rPr>
              <w:noProof/>
            </w:rPr>
            <w:t>(Kehl, et al., 2018)</w:t>
          </w:r>
          <w:r w:rsidR="003D37B6" w:rsidRPr="00353AEE">
            <w:fldChar w:fldCharType="end"/>
          </w:r>
        </w:sdtContent>
      </w:sdt>
      <w:r w:rsidRPr="00353AEE">
        <w:t xml:space="preserve"> for further details).</w:t>
      </w:r>
    </w:p>
    <w:p w:rsidR="001666A5" w:rsidRPr="00353AEE" w:rsidRDefault="001666A5" w:rsidP="004B1B4D">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w:t>
      </w:r>
      <w:proofErr w:type="spellStart"/>
      <w:r w:rsidRPr="00353AEE">
        <w:t>stratigraphic</w:t>
      </w:r>
      <w:proofErr w:type="spellEnd"/>
      <w:r w:rsidRPr="00353AEE">
        <w:t xml:space="preserve">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w:t>
      </w:r>
      <w:proofErr w:type="spellStart"/>
      <w:r w:rsidRPr="00353AEE">
        <w:t>stratigraphic</w:t>
      </w:r>
      <w:proofErr w:type="spellEnd"/>
      <w:r w:rsidRPr="00353AEE">
        <w:t xml:space="preserve">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sdt>
        <w:sdtPr>
          <w:id w:val="-671797667"/>
          <w:citation/>
        </w:sdtPr>
        <w:sdtContent>
          <w:r w:rsidR="003D37B6" w:rsidRPr="00353AEE">
            <w:fldChar w:fldCharType="begin"/>
          </w:r>
          <w:r w:rsidR="00857596" w:rsidRPr="00130270">
            <w:instrText xml:space="preserve">CITATION Kehl2017_VGC \l 1031 </w:instrText>
          </w:r>
          <w:r w:rsidR="003D37B6" w:rsidRPr="00353AEE">
            <w:fldChar w:fldCharType="separate"/>
          </w:r>
          <w:r w:rsidR="008508D7">
            <w:rPr>
              <w:noProof/>
            </w:rPr>
            <w:t>(Kehl, et al., 2017b)</w:t>
          </w:r>
          <w:r w:rsidR="003D37B6"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rsidR="001666A5" w:rsidRPr="00353AEE" w:rsidRDefault="001666A5" w:rsidP="004B1B4D">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3D37B6" w:rsidRPr="00353AEE">
            <w:fldChar w:fldCharType="begin"/>
          </w:r>
          <w:r w:rsidR="00857596" w:rsidRPr="00130270">
            <w:instrText xml:space="preserve">CITATION Kehl2017_PHOR \l 1031 </w:instrText>
          </w:r>
          <w:r w:rsidR="003D37B6" w:rsidRPr="00353AEE">
            <w:fldChar w:fldCharType="separate"/>
          </w:r>
          <w:r w:rsidR="008508D7">
            <w:rPr>
              <w:noProof/>
            </w:rPr>
            <w:t>(Kehl, et al., 2017a)</w:t>
          </w:r>
          <w:r w:rsidR="003D37B6"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w:t>
      </w:r>
      <w:del w:id="1379" w:author="ms699852" w:date="2018-05-11T22:46:00Z">
        <w:r w:rsidRPr="00353AEE" w:rsidDel="00FA473B">
          <w:delText xml:space="preserve"> to allow for variety in model selection when planning</w:delText>
        </w:r>
        <w:r w:rsidR="006300DD" w:rsidRPr="00353AEE" w:rsidDel="00FA473B">
          <w:delText xml:space="preserve"> actual</w:delText>
        </w:r>
        <w:r w:rsidRPr="00353AEE" w:rsidDel="00FA473B">
          <w:delText xml:space="preserve"> field trips</w:delText>
        </w:r>
      </w:del>
      <w:r w:rsidRPr="00353AEE">
        <w:t>.</w:t>
      </w:r>
    </w:p>
    <w:p w:rsidR="001666A5" w:rsidRPr="00353AEE" w:rsidRDefault="001666A5" w:rsidP="004B1B4D">
      <w:pPr>
        <w:pStyle w:val="PRec-MainText"/>
      </w:pPr>
      <w:r w:rsidRPr="00353AEE">
        <w:t>Currently available systems that provide digital outcrop interpretation capabilities on mobile de</w:t>
      </w:r>
      <w:r w:rsidR="00975ABA" w:rsidRPr="00353AEE">
        <w:t xml:space="preserve">vices in 3D </w:t>
      </w:r>
      <w:proofErr w:type="gramStart"/>
      <w:r w:rsidR="00975ABA" w:rsidRPr="00353AEE">
        <w:t>include</w:t>
      </w:r>
      <w:r w:rsidR="00E21FB0">
        <w:t xml:space="preserve">  </w:t>
      </w:r>
      <w:r w:rsidR="00975ABA" w:rsidRPr="00353AEE">
        <w:t>GRIT</w:t>
      </w:r>
      <w:proofErr w:type="gramEnd"/>
      <w:r w:rsidR="00941191" w:rsidRPr="00353AEE">
        <w:t xml:space="preserve"> </w:t>
      </w:r>
      <w:sdt>
        <w:sdtPr>
          <w:id w:val="1443648962"/>
          <w:citation/>
        </w:sdtPr>
        <w:sdtContent>
          <w:r w:rsidR="003D37B6" w:rsidRPr="00353AEE">
            <w:fldChar w:fldCharType="begin"/>
          </w:r>
          <w:r w:rsidR="00857596" w:rsidRPr="00130270">
            <w:instrText xml:space="preserve">CITATION Kehl2016_VGCabstract \l 1031 </w:instrText>
          </w:r>
          <w:r w:rsidR="003D37B6" w:rsidRPr="00353AEE">
            <w:fldChar w:fldCharType="separate"/>
          </w:r>
          <w:r w:rsidR="008508D7">
            <w:rPr>
              <w:noProof/>
            </w:rPr>
            <w:t>(Kehl, et al., 2016b)</w:t>
          </w:r>
          <w:r w:rsidR="003D37B6" w:rsidRPr="00353AEE">
            <w:fldChar w:fldCharType="end"/>
          </w:r>
        </w:sdtContent>
      </w:sdt>
      <w:r w:rsidRPr="00353AEE">
        <w:t xml:space="preserve"> and Outcrop </w:t>
      </w:r>
      <w:sdt>
        <w:sdtPr>
          <w:id w:val="-1939829793"/>
          <w:citation/>
        </w:sdtPr>
        <w:sdtContent>
          <w:r w:rsidR="003D37B6" w:rsidRPr="00353AEE">
            <w:fldChar w:fldCharType="begin"/>
          </w:r>
          <w:r w:rsidR="00941191" w:rsidRPr="00130270">
            <w:instrText xml:space="preserve"> CITATION Viseur2014_VGCabstract \l 1031 </w:instrText>
          </w:r>
          <w:r w:rsidR="003D37B6" w:rsidRPr="00353AEE">
            <w:fldChar w:fldCharType="separate"/>
          </w:r>
          <w:r w:rsidR="008508D7">
            <w:rPr>
              <w:noProof/>
            </w:rPr>
            <w:t>(Viseur, et al., 2014)</w:t>
          </w:r>
          <w:r w:rsidR="003D37B6" w:rsidRPr="00353AEE">
            <w:fldChar w:fldCharType="end"/>
          </w:r>
        </w:sdtContent>
      </w:sdt>
      <w:r w:rsidRPr="00353AEE">
        <w:t xml:space="preserve">, though earlier prototypes have been demonstrated </w:t>
      </w:r>
      <w:sdt>
        <w:sdtPr>
          <w:id w:val="-1997027557"/>
          <w:citation/>
        </w:sdtPr>
        <w:sdtContent>
          <w:r w:rsidR="003D37B6" w:rsidRPr="00353AEE">
            <w:fldChar w:fldCharType="begin"/>
          </w:r>
          <w:r w:rsidR="00941191" w:rsidRPr="00130270">
            <w:instrText xml:space="preserve"> CITATION Hama2013 \l 1031 </w:instrText>
          </w:r>
          <w:r w:rsidR="003D37B6" w:rsidRPr="00353AEE">
            <w:fldChar w:fldCharType="separate"/>
          </w:r>
          <w:r w:rsidR="008508D7">
            <w:rPr>
              <w:noProof/>
            </w:rPr>
            <w:t>(Hama, et al., 2013)</w:t>
          </w:r>
          <w:r w:rsidR="003D37B6"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w:t>
      </w:r>
      <w:proofErr w:type="spellStart"/>
      <w:r w:rsidR="0021490D" w:rsidRPr="00353AEE">
        <w:t>Recherche</w:t>
      </w:r>
      <w:proofErr w:type="spellEnd"/>
      <w:r w:rsidR="0021490D" w:rsidRPr="00353AEE">
        <w:t xml:space="preserve"> </w:t>
      </w:r>
      <w:proofErr w:type="gramStart"/>
      <w:r w:rsidR="0021490D" w:rsidRPr="00353AEE">
        <w:t>et</w:t>
      </w:r>
      <w:proofErr w:type="gramEnd"/>
      <w:r w:rsidR="0021490D" w:rsidRPr="00353AEE">
        <w:t xml:space="preserve">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w:t>
      </w:r>
      <w:r w:rsidRPr="00353AEE">
        <w:lastRenderedPageBreak/>
        <w:t xml:space="preserve">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xml:space="preserve">, developed as </w:t>
      </w:r>
      <w:proofErr w:type="gramStart"/>
      <w:r w:rsidRPr="00353AEE">
        <w:t>a collaboration</w:t>
      </w:r>
      <w:proofErr w:type="gramEnd"/>
      <w:r w:rsidRPr="00353AEE">
        <w:t xml:space="preserve"> between </w:t>
      </w:r>
      <w:proofErr w:type="spellStart"/>
      <w:r w:rsidRPr="00353AEE">
        <w:t>Uni</w:t>
      </w:r>
      <w:proofErr w:type="spellEnd"/>
      <w:r w:rsidR="00CD2B51">
        <w:t xml:space="preserve"> </w:t>
      </w:r>
      <w:r w:rsidRPr="00353AEE">
        <w:t>Research AS CIPR, University of Berg</w:t>
      </w:r>
      <w:r w:rsidR="0021490D" w:rsidRPr="00353AEE">
        <w:t>en, University of Aberdeen and CEREGE</w:t>
      </w:r>
      <w:r w:rsidR="00B319EE" w:rsidRPr="00353AEE">
        <w:t xml:space="preserve">, is an </w:t>
      </w:r>
      <w:r w:rsidRPr="00353AEE">
        <w:t xml:space="preserve">app that can handle large-area digital outcrops of tens of kilometres in surface length in 3D. Its major focus is the documentation of the sedimentary- and </w:t>
      </w:r>
      <w:proofErr w:type="spellStart"/>
      <w:r w:rsidRPr="00353AEE">
        <w:t>stratigraphic</w:t>
      </w:r>
      <w:proofErr w:type="spellEnd"/>
      <w:r w:rsidRPr="00353AEE">
        <w:t xml:space="preserve"> architecture (e.g. strata boundaries, depositional object envelopes, </w:t>
      </w:r>
      <w:proofErr w:type="spellStart"/>
      <w:r w:rsidRPr="00353AEE">
        <w:t>facies</w:t>
      </w:r>
      <w:proofErr w:type="spellEnd"/>
      <w:r w:rsidRPr="00353AEE">
        <w:t xml:space="preserve"> areas) on outcrops via lines, polygons and brushes. The interpretations are mapped in a 2D-3D interplay between outcrop surface and field photograph</w:t>
      </w:r>
      <w:r w:rsidR="006C44F6">
        <w:t xml:space="preserve"> (</w:t>
      </w:r>
      <w:r w:rsidR="003D37B6">
        <w:fldChar w:fldCharType="begin"/>
      </w:r>
      <w:r w:rsidR="006C44F6">
        <w:instrText xml:space="preserve"> REF _Ref513237238 \h </w:instrText>
      </w:r>
      <w:r w:rsidR="003D37B6">
        <w:fldChar w:fldCharType="separate"/>
      </w:r>
      <w:ins w:id="1380" w:author="ms699852" w:date="2018-05-11T13:08:00Z">
        <w:r w:rsidR="008508D7" w:rsidRPr="00353AEE">
          <w:t xml:space="preserve">Fig. </w:t>
        </w:r>
        <w:r w:rsidR="008508D7">
          <w:rPr>
            <w:noProof/>
          </w:rPr>
          <w:t>17</w:t>
        </w:r>
      </w:ins>
      <w:del w:id="1381" w:author="ms699852" w:date="2018-05-11T09:22:00Z">
        <w:r w:rsidR="00C85B3A" w:rsidRPr="00353AEE" w:rsidDel="00C76383">
          <w:delText xml:space="preserve">Fig. </w:delText>
        </w:r>
        <w:r w:rsidR="00C85B3A" w:rsidDel="00C76383">
          <w:rPr>
            <w:noProof/>
          </w:rPr>
          <w:delText>18</w:delText>
        </w:r>
      </w:del>
      <w:r w:rsidR="003D37B6">
        <w:fldChar w:fldCharType="end"/>
      </w:r>
      <w:r w:rsidR="006C44F6">
        <w:t>)</w:t>
      </w:r>
      <w:r w:rsidRPr="00353AEE">
        <w:t>.</w:t>
      </w:r>
    </w:p>
    <w:p w:rsidR="001666A5" w:rsidRPr="00353AEE" w:rsidRDefault="001666A5" w:rsidP="004B1B4D">
      <w:pPr>
        <w:pStyle w:val="Textkrper"/>
        <w:ind w:right="1218"/>
      </w:pPr>
    </w:p>
    <w:tbl>
      <w:tblPr>
        <w:tblW w:w="0" w:type="auto"/>
        <w:tblInd w:w="108" w:type="dxa"/>
        <w:tblLayout w:type="fixed"/>
        <w:tblLook w:val="0000"/>
      </w:tblPr>
      <w:tblGrid>
        <w:gridCol w:w="3527"/>
        <w:gridCol w:w="3527"/>
      </w:tblGrid>
      <w:tr w:rsidR="001666A5" w:rsidRPr="004B1B4D" w:rsidTr="001666A5">
        <w:trPr>
          <w:trHeight w:val="2438"/>
        </w:trPr>
        <w:tc>
          <w:tcPr>
            <w:tcW w:w="3527" w:type="dxa"/>
            <w:shd w:val="clear" w:color="auto" w:fill="auto"/>
            <w:tcMar>
              <w:left w:w="0" w:type="dxa"/>
              <w:right w:w="0" w:type="dxa"/>
            </w:tcMar>
            <w:vAlign w:val="center"/>
          </w:tcPr>
          <w:p w:rsidR="001666A5" w:rsidRPr="004B1B4D" w:rsidRDefault="00924BB2" w:rsidP="004B1B4D">
            <w:pPr>
              <w:tabs>
                <w:tab w:val="left" w:pos="1134"/>
              </w:tabs>
              <w:jc w:val="center"/>
              <w:rPr>
                <w:iCs/>
                <w:color w:val="000000"/>
                <w:sz w:val="16"/>
                <w:szCs w:val="16"/>
                <w:rPrChange w:id="1382" w:author=" " w:date="2018-05-11T12:19:00Z">
                  <w:rPr>
                    <w:iCs/>
                    <w:color w:val="000000"/>
                    <w:szCs w:val="16"/>
                  </w:rPr>
                </w:rPrChange>
              </w:rPr>
            </w:pPr>
            <w:r>
              <w:rPr>
                <w:noProof/>
                <w:sz w:val="16"/>
                <w:szCs w:val="16"/>
                <w:lang w:val="de-DE" w:eastAsia="de-DE"/>
                <w:rPrChange w:id="1383" w:author="Unknown">
                  <w:rPr>
                    <w:noProof/>
                    <w:szCs w:val="16"/>
                    <w:lang w:val="de-DE" w:eastAsia="de-DE"/>
                  </w:rPr>
                </w:rPrChang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4B1B4D" w:rsidRDefault="003D37B6" w:rsidP="004B1B4D">
            <w:pPr>
              <w:tabs>
                <w:tab w:val="left" w:pos="1134"/>
              </w:tabs>
              <w:jc w:val="center"/>
              <w:rPr>
                <w:iCs/>
                <w:color w:val="000000"/>
                <w:sz w:val="16"/>
                <w:szCs w:val="16"/>
                <w:rPrChange w:id="1384" w:author=" " w:date="2018-05-11T12:19:00Z">
                  <w:rPr>
                    <w:iCs/>
                    <w:color w:val="000000"/>
                    <w:szCs w:val="16"/>
                  </w:rPr>
                </w:rPrChange>
              </w:rPr>
            </w:pPr>
            <w:r w:rsidRPr="003D37B6">
              <w:rPr>
                <w:iCs/>
                <w:color w:val="000000"/>
                <w:sz w:val="16"/>
                <w:szCs w:val="16"/>
                <w:rPrChange w:id="1385" w:author=" " w:date="2018-05-11T12:19:00Z">
                  <w:rPr>
                    <w:iCs/>
                    <w:color w:val="000000"/>
                    <w:szCs w:val="16"/>
                  </w:rPr>
                </w:rPrChange>
              </w:rPr>
              <w:t>(a) GRIT</w:t>
            </w:r>
          </w:p>
        </w:tc>
        <w:tc>
          <w:tcPr>
            <w:tcW w:w="3527" w:type="dxa"/>
            <w:shd w:val="clear" w:color="auto" w:fill="auto"/>
            <w:tcMar>
              <w:left w:w="0" w:type="dxa"/>
              <w:right w:w="0" w:type="dxa"/>
            </w:tcMar>
            <w:vAlign w:val="center"/>
          </w:tcPr>
          <w:p w:rsidR="001666A5" w:rsidRPr="004B1B4D" w:rsidRDefault="00924BB2" w:rsidP="004B1B4D">
            <w:pPr>
              <w:keepNext/>
              <w:tabs>
                <w:tab w:val="left" w:pos="1134"/>
              </w:tabs>
              <w:jc w:val="center"/>
              <w:rPr>
                <w:sz w:val="16"/>
                <w:szCs w:val="16"/>
                <w:rPrChange w:id="1386" w:author=" " w:date="2018-05-11T12:19:00Z">
                  <w:rPr>
                    <w:szCs w:val="16"/>
                  </w:rPr>
                </w:rPrChange>
              </w:rPr>
            </w:pPr>
            <w:r>
              <w:rPr>
                <w:noProof/>
                <w:sz w:val="16"/>
                <w:szCs w:val="16"/>
                <w:lang w:val="de-DE" w:eastAsia="de-DE"/>
                <w:rPrChange w:id="1387" w:author="Unknown">
                  <w:rPr>
                    <w:noProof/>
                    <w:szCs w:val="16"/>
                    <w:lang w:val="de-DE" w:eastAsia="de-DE"/>
                  </w:rPr>
                </w:rPrChang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4B1B4D" w:rsidRDefault="003D37B6" w:rsidP="004B1B4D">
            <w:pPr>
              <w:keepNext/>
              <w:tabs>
                <w:tab w:val="left" w:pos="1134"/>
              </w:tabs>
              <w:jc w:val="center"/>
              <w:rPr>
                <w:sz w:val="16"/>
                <w:szCs w:val="16"/>
                <w:rPrChange w:id="1388" w:author=" " w:date="2018-05-11T12:19:00Z">
                  <w:rPr>
                    <w:szCs w:val="16"/>
                  </w:rPr>
                </w:rPrChange>
              </w:rPr>
            </w:pPr>
            <w:r w:rsidRPr="003D37B6">
              <w:rPr>
                <w:sz w:val="16"/>
                <w:szCs w:val="16"/>
                <w:rPrChange w:id="1389" w:author=" " w:date="2018-05-11T12:19:00Z">
                  <w:rPr>
                    <w:szCs w:val="16"/>
                  </w:rPr>
                </w:rPrChange>
              </w:rPr>
              <w:t>(b) Outcrop</w:t>
            </w:r>
          </w:p>
        </w:tc>
      </w:tr>
    </w:tbl>
    <w:p w:rsidR="001666A5" w:rsidRPr="00353AEE" w:rsidRDefault="00A202B4" w:rsidP="004B1B4D">
      <w:pPr>
        <w:pStyle w:val="Beschriftung"/>
      </w:pPr>
      <w:bookmarkStart w:id="1390" w:name="_Ref513237238"/>
      <w:proofErr w:type="gramStart"/>
      <w:r w:rsidRPr="00353AEE">
        <w:t>Fig.</w:t>
      </w:r>
      <w:proofErr w:type="gramEnd"/>
      <w:r w:rsidRPr="00353AEE">
        <w:t xml:space="preserve"> </w:t>
      </w:r>
      <w:r w:rsidR="003D37B6" w:rsidRPr="00353AEE">
        <w:fldChar w:fldCharType="begin"/>
      </w:r>
      <w:r w:rsidRPr="00353AEE">
        <w:instrText xml:space="preserve"> SEQ fig. \* ARABIC </w:instrText>
      </w:r>
      <w:r w:rsidR="003D37B6" w:rsidRPr="00353AEE">
        <w:fldChar w:fldCharType="separate"/>
      </w:r>
      <w:proofErr w:type="gramStart"/>
      <w:ins w:id="1391" w:author="ms699852" w:date="2018-05-11T13:08:00Z">
        <w:r w:rsidR="008508D7">
          <w:rPr>
            <w:noProof/>
          </w:rPr>
          <w:t>17</w:t>
        </w:r>
      </w:ins>
      <w:del w:id="1392" w:author="ms699852" w:date="2018-05-11T09:22:00Z">
        <w:r w:rsidR="00C85B3A" w:rsidDel="00C76383">
          <w:rPr>
            <w:noProof/>
          </w:rPr>
          <w:delText>18</w:delText>
        </w:r>
      </w:del>
      <w:r w:rsidR="003D37B6" w:rsidRPr="00353AEE">
        <w:fldChar w:fldCharType="end"/>
      </w:r>
      <w:bookmarkEnd w:id="1390"/>
      <w:r w:rsidR="001666A5" w:rsidRPr="00353AEE">
        <w:rPr>
          <w:rFonts w:eastAsia="SimSun"/>
          <w:lang w:eastAsia="en-GB"/>
        </w:rPr>
        <w:t xml:space="preserve"> </w:t>
      </w:r>
      <w:r w:rsidR="00FA0E1F" w:rsidRPr="00353AEE">
        <w:rPr>
          <w:rFonts w:eastAsia="SimSun"/>
          <w:lang w:eastAsia="en-GB"/>
        </w:rPr>
        <w:t>Visual comparison</w:t>
      </w:r>
      <w:proofErr w:type="gramEnd"/>
      <w:r w:rsidR="00FA0E1F" w:rsidRPr="00353AEE">
        <w:rPr>
          <w:rFonts w:eastAsia="SimSun"/>
          <w:lang w:eastAsia="en-GB"/>
        </w:rPr>
        <w:t xml:space="preserve">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xml:space="preserve">. </w:t>
      </w:r>
      <w:proofErr w:type="gramStart"/>
      <w:r w:rsidR="00FA0E1F" w:rsidRPr="00353AEE">
        <w:rPr>
          <w:rFonts w:eastAsia="SimSun"/>
          <w:lang w:eastAsia="en-GB"/>
        </w:rPr>
        <w:t>Image</w:t>
      </w:r>
      <w:r w:rsidR="00F729AF" w:rsidRPr="00353AEE">
        <w:rPr>
          <w:rFonts w:eastAsia="SimSun"/>
          <w:lang w:eastAsia="en-GB"/>
        </w:rPr>
        <w:t xml:space="preserve">s taken from </w:t>
      </w:r>
      <w:sdt>
        <w:sdtPr>
          <w:rPr>
            <w:rFonts w:eastAsia="SimSun"/>
            <w:lang w:eastAsia="en-GB"/>
          </w:rPr>
          <w:id w:val="1610781965"/>
          <w:citation/>
        </w:sdtPr>
        <w:sdtContent>
          <w:r w:rsidR="003D37B6" w:rsidRPr="00353AEE">
            <w:rPr>
              <w:rFonts w:eastAsia="SimSun"/>
              <w:lang w:eastAsia="en-GB"/>
            </w:rPr>
            <w:fldChar w:fldCharType="begin"/>
          </w:r>
          <w:r w:rsidR="00857596" w:rsidRPr="00130270">
            <w:rPr>
              <w:rFonts w:eastAsia="SimSun"/>
              <w:lang w:eastAsia="en-GB"/>
            </w:rPr>
            <w:instrText xml:space="preserve">CITATION Kehl2017_PhDThesis \l 1031 </w:instrText>
          </w:r>
          <w:r w:rsidR="003D37B6" w:rsidRPr="00353AEE">
            <w:rPr>
              <w:rFonts w:eastAsia="SimSun"/>
              <w:lang w:eastAsia="en-GB"/>
            </w:rPr>
            <w:fldChar w:fldCharType="separate"/>
          </w:r>
          <w:ins w:id="1393" w:author="ms699852" w:date="2018-05-11T13:08:00Z">
            <w:r w:rsidR="003D37B6" w:rsidRPr="003D37B6">
              <w:rPr>
                <w:rFonts w:eastAsia="SimSun"/>
                <w:noProof/>
                <w:lang w:eastAsia="en-GB"/>
                <w:rPrChange w:id="1394" w:author="ms699852" w:date="2018-05-11T13:08:00Z">
                  <w:rPr/>
                </w:rPrChange>
              </w:rPr>
              <w:t>(Kehl, 2017c)</w:t>
            </w:r>
          </w:ins>
          <w:del w:id="1395" w:author="ms699852" w:date="2018-05-11T09:22:00Z">
            <w:r w:rsidR="00C85B3A" w:rsidRPr="00C85B3A" w:rsidDel="00C76383">
              <w:rPr>
                <w:rFonts w:eastAsia="SimSun"/>
                <w:noProof/>
                <w:lang w:eastAsia="en-GB"/>
              </w:rPr>
              <w:delText>(Kehl, 2017c)</w:delText>
            </w:r>
          </w:del>
          <w:r w:rsidR="003D37B6" w:rsidRPr="00353AEE">
            <w:rPr>
              <w:rFonts w:eastAsia="SimSun"/>
              <w:lang w:eastAsia="en-GB"/>
            </w:rPr>
            <w:fldChar w:fldCharType="end"/>
          </w:r>
        </w:sdtContent>
      </w:sdt>
      <w:r w:rsidR="00FA0E1F" w:rsidRPr="00353AEE">
        <w:rPr>
          <w:rFonts w:eastAsia="SimSun"/>
          <w:lang w:eastAsia="en-GB"/>
        </w:rPr>
        <w:t>.</w:t>
      </w:r>
      <w:proofErr w:type="gramEnd"/>
    </w:p>
    <w:p w:rsidR="00FA0E1F" w:rsidRPr="00353AEE" w:rsidRDefault="00FA0E1F" w:rsidP="004B1B4D">
      <w:pPr>
        <w:pStyle w:val="PRec-Heading1"/>
      </w:pPr>
      <w:r w:rsidRPr="00353AEE">
        <w:t>Conclusions and Discussion</w:t>
      </w:r>
    </w:p>
    <w:p w:rsidR="00FA0E1F" w:rsidRPr="00353AEE" w:rsidRDefault="00FA0E1F" w:rsidP="004B1B4D">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w:t>
      </w:r>
      <w:proofErr w:type="spellStart"/>
      <w:r w:rsidRPr="00353AEE">
        <w:t>geoscientific</w:t>
      </w:r>
      <w:proofErr w:type="spellEnd"/>
      <w:r w:rsidRPr="00353AEE">
        <w:t xml:space="preserve"> problem solving.</w:t>
      </w:r>
    </w:p>
    <w:p w:rsidR="00FA0E1F" w:rsidRPr="00130270" w:rsidRDefault="003D37B6" w:rsidP="004B1B4D">
      <w:pPr>
        <w:pStyle w:val="PRec-MainText"/>
        <w:rPr>
          <w:color w:val="000000" w:themeColor="text1"/>
        </w:rPr>
      </w:pPr>
      <w:sdt>
        <w:sdtPr>
          <w:id w:val="302352647"/>
          <w:citation/>
        </w:sdtPr>
        <w:sdtContent>
          <w:r w:rsidRPr="00353AEE">
            <w:fldChar w:fldCharType="begin"/>
          </w:r>
          <w:r w:rsidR="004C0830" w:rsidRPr="00130270">
            <w:instrText xml:space="preserve"> CITATION McCaffrey2005 \l 1031 </w:instrText>
          </w:r>
          <w:r w:rsidRPr="00353AEE">
            <w:fldChar w:fldCharType="separate"/>
          </w:r>
          <w:r w:rsidR="008508D7">
            <w:rPr>
              <w:noProof/>
            </w:rPr>
            <w:t>(McCaffrey, et al., 2005)</w:t>
          </w:r>
          <w:r w:rsidRPr="00353AEE">
            <w:fldChar w:fldCharType="end"/>
          </w:r>
        </w:sdtContent>
      </w:sdt>
      <w:r w:rsidR="004C0830" w:rsidRPr="00353AEE">
        <w:t xml:space="preserve"> </w:t>
      </w:r>
      <w:proofErr w:type="gramStart"/>
      <w:r w:rsidR="00FA0E1F" w:rsidRPr="00353AEE">
        <w:t>proposed</w:t>
      </w:r>
      <w:proofErr w:type="gramEnd"/>
      <w:r w:rsidR="00FA0E1F" w:rsidRPr="00353AEE">
        <w:t xml:space="preserve">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Pr="00353AEE">
            <w:fldChar w:fldCharType="begin"/>
          </w:r>
          <w:r w:rsidR="00941191" w:rsidRPr="00130270">
            <w:instrText xml:space="preserve"> CITATION Kroehnert2017b \l 1031 </w:instrText>
          </w:r>
          <w:r w:rsidRPr="00353AEE">
            <w:fldChar w:fldCharType="separate"/>
          </w:r>
          <w:r w:rsidR="008508D7">
            <w:rPr>
              <w:noProof/>
            </w:rPr>
            <w:t>(Kröhnert, et al., 2017)</w:t>
          </w:r>
          <w:r w:rsidRPr="00353AEE">
            <w:fldChar w:fldCharType="end"/>
          </w:r>
        </w:sdtContent>
      </w:sdt>
      <w:r w:rsidR="00FA0E1F" w:rsidRPr="00353AEE">
        <w:t xml:space="preserve">, algorithmic proposals for image-to-geometry registration (see </w:t>
      </w:r>
      <w:sdt>
        <w:sdtPr>
          <w:id w:val="-166487519"/>
          <w:citation/>
        </w:sdtPr>
        <w:sdtContent>
          <w:r w:rsidRPr="00353AEE">
            <w:fldChar w:fldCharType="begin"/>
          </w:r>
          <w:r w:rsidR="00857596" w:rsidRPr="00130270">
            <w:instrText xml:space="preserve">CITATION Gauglitz2014 \m Kehl2017_VGC \l 1031 </w:instrText>
          </w:r>
          <w:r w:rsidRPr="00353AEE">
            <w:fldChar w:fldCharType="separate"/>
          </w:r>
          <w:r w:rsidR="008508D7">
            <w:rPr>
              <w:noProof/>
            </w:rPr>
            <w:t>(Gauglitz, et al., 2014; Kehl, et al., 2017b)</w:t>
          </w:r>
          <w:r w:rsidRPr="00353AEE">
            <w:fldChar w:fldCharType="end"/>
          </w:r>
        </w:sdtContent>
      </w:sdt>
      <w:r w:rsidR="00FA0E1F" w:rsidRPr="00353AEE">
        <w:t xml:space="preserve"> and on-device 3D rendering (as presented in </w:t>
      </w:r>
      <w:sdt>
        <w:sdtPr>
          <w:id w:val="2093582633"/>
          <w:citation/>
        </w:sdtPr>
        <w:sdtContent>
          <w:r w:rsidRPr="00353AEE">
            <w:fldChar w:fldCharType="begin"/>
          </w:r>
          <w:r w:rsidR="00941191" w:rsidRPr="00130270">
            <w:instrText xml:space="preserve"> CITATION Agus2017 \l 1031 </w:instrText>
          </w:r>
          <w:r w:rsidRPr="00353AEE">
            <w:fldChar w:fldCharType="separate"/>
          </w:r>
          <w:r w:rsidR="008508D7">
            <w:rPr>
              <w:noProof/>
            </w:rPr>
            <w:t>(Agus, et al., 2017)</w:t>
          </w:r>
          <w:r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w:t>
      </w:r>
      <w:proofErr w:type="spellStart"/>
      <w:r w:rsidR="00D82E3E" w:rsidRPr="00353AEE">
        <w:t>crowdsourced</w:t>
      </w:r>
      <w:proofErr w:type="spellEnd"/>
      <w:r w:rsidR="00D82E3E" w:rsidRPr="00353AEE">
        <w:t xml:space="preserve"> </w:t>
      </w:r>
      <w:r w:rsidR="00FA0E1F" w:rsidRPr="00353AEE">
        <w:t>VGI and the introduction of mobile devices as low-cost measuring devices for real-</w:t>
      </w:r>
      <w:r w:rsidR="00941191" w:rsidRPr="00353AEE">
        <w:t xml:space="preserve">world problems </w:t>
      </w:r>
      <w:sdt>
        <w:sdtPr>
          <w:id w:val="-1833672590"/>
          <w:citation/>
        </w:sdtPr>
        <w:sdtContent>
          <w:r w:rsidRPr="00353AEE">
            <w:fldChar w:fldCharType="begin"/>
          </w:r>
          <w:r w:rsidR="00941191" w:rsidRPr="00130270">
            <w:instrText xml:space="preserve"> CITATION Eltner2017 \l 1031 </w:instrText>
          </w:r>
          <w:r w:rsidRPr="00353AEE">
            <w:fldChar w:fldCharType="separate"/>
          </w:r>
          <w:r w:rsidR="008508D7">
            <w:rPr>
              <w:noProof/>
            </w:rPr>
            <w:t>(Eltner, et al., 2017)</w:t>
          </w:r>
          <w:r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w:t>
      </w:r>
      <w:proofErr w:type="spellStart"/>
      <w:r w:rsidR="00FA0E1F" w:rsidRPr="00353AEE">
        <w:t>geoscientific</w:t>
      </w:r>
      <w:proofErr w:type="spellEnd"/>
      <w:r w:rsidR="00FA0E1F" w:rsidRPr="00353AEE">
        <w:t xml:space="preserve"> community. </w:t>
      </w:r>
      <w:del w:id="1396" w:author="ms699852" w:date="2018-05-11T22:47:00Z">
        <w:r w:rsidR="00FA0E1F" w:rsidRPr="00353AEE" w:rsidDel="00FA473B">
          <w:delText>Computer Vision c</w:delText>
        </w:r>
      </w:del>
      <w:ins w:id="1397" w:author="ms699852" w:date="2018-05-11T22:47:00Z">
        <w:r w:rsidR="00FA473B">
          <w:t>C</w:t>
        </w:r>
      </w:ins>
      <w:r w:rsidR="00FA0E1F" w:rsidRPr="00353AEE">
        <w:t>hallenges such as image registration under changing illumination conditions and with reduced image resolution can be viewed as ''sufficiently solved</w:t>
      </w:r>
      <w:ins w:id="1398" w:author="ms699852" w:date="2018-05-11T22:48:00Z">
        <w:r w:rsidR="00FA473B">
          <w:t>”</w:t>
        </w:r>
      </w:ins>
      <w:del w:id="1399" w:author="ms699852" w:date="2018-05-11T22:48:00Z">
        <w:r w:rsidR="00FA0E1F" w:rsidRPr="00353AEE" w:rsidDel="00FA473B">
          <w:delText>``</w:delText>
        </w:r>
      </w:del>
      <w:r w:rsidR="00FA0E1F" w:rsidRPr="00353AEE">
        <w:t xml:space="preserve"> to </w:t>
      </w:r>
      <w:del w:id="1400" w:author="ms699852" w:date="2018-05-11T22:48:00Z">
        <w:r w:rsidR="00FA0E1F" w:rsidRPr="00353AEE" w:rsidDel="00FA473B">
          <w:delText>make photogrammetric- and vision-based algorithms applicable to</w:delText>
        </w:r>
      </w:del>
      <w:ins w:id="1401" w:author="ms699852" w:date="2018-05-11T22:48:00Z">
        <w:r w:rsidR="00FA473B">
          <w:t>apply the technology in</w:t>
        </w:r>
      </w:ins>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del w:id="1402" w:author="ms699852" w:date="2018-05-11T22:48:00Z">
        <w:r w:rsidR="00FA0E1F" w:rsidRPr="00130270" w:rsidDel="00FA473B">
          <w:delText>Potentially significant improvement will be achieved in the future when an increasing number of advanced algorithms in numerics, graphi</w:delText>
        </w:r>
        <w:r w:rsidR="00941191" w:rsidRPr="00130270" w:rsidDel="00FA473B">
          <w:delText xml:space="preserve">cs and vision </w:delText>
        </w:r>
      </w:del>
      <w:commentRangeStart w:id="1403"/>
      <w:del w:id="1404" w:author="ms699852" w:date="2018-05-11T12:59:00Z">
        <w:r w:rsidR="00941191" w:rsidRPr="00130270" w:rsidDel="00C4726F">
          <w:delText xml:space="preserve">(e.g. NEWUOA </w:delText>
        </w:r>
      </w:del>
      <w:customXmlDelRangeStart w:id="1405" w:author="ms699852" w:date="2018-05-11T12:59:00Z"/>
      <w:sdt>
        <w:sdtPr>
          <w:id w:val="-1855418007"/>
          <w:citation/>
        </w:sdtPr>
        <w:sdtContent>
          <w:customXmlDelRangeEnd w:id="1405"/>
          <w:del w:id="1406" w:author="ms699852" w:date="2018-05-11T12:59:00Z">
            <w:r w:rsidRPr="00130270" w:rsidDel="00C4726F">
              <w:fldChar w:fldCharType="begin"/>
            </w:r>
            <w:r w:rsidR="00941191" w:rsidRPr="00130270" w:rsidDel="00C4726F">
              <w:delInstrText xml:space="preserve"> CITATION Powell2006 \l 1031 </w:delInstrText>
            </w:r>
            <w:r w:rsidRPr="00130270" w:rsidDel="00C4726F">
              <w:fldChar w:fldCharType="separate"/>
            </w:r>
            <w:r w:rsidR="00720CCB" w:rsidDel="00C4726F">
              <w:rPr>
                <w:noProof/>
              </w:rPr>
              <w:delText>(Powell, 2006)</w:delText>
            </w:r>
            <w:r w:rsidRPr="00130270" w:rsidDel="00C4726F">
              <w:fldChar w:fldCharType="end"/>
            </w:r>
          </w:del>
          <w:customXmlDelRangeStart w:id="1407" w:author="ms699852" w:date="2018-05-11T12:59:00Z"/>
        </w:sdtContent>
      </w:sdt>
      <w:customXmlDelRangeEnd w:id="1407"/>
      <w:del w:id="1408" w:author="ms699852" w:date="2018-05-11T12:59:00Z">
        <w:r w:rsidR="00FA0E1F" w:rsidRPr="00130270" w:rsidDel="00C4726F">
          <w:delText xml:space="preserve">, out-of-core rendering </w:delText>
        </w:r>
      </w:del>
      <w:customXmlDelRangeStart w:id="1409" w:author="ms699852" w:date="2018-05-11T12:59:00Z"/>
      <w:sdt>
        <w:sdtPr>
          <w:id w:val="307288163"/>
          <w:citation/>
        </w:sdtPr>
        <w:sdtContent>
          <w:customXmlDelRangeEnd w:id="1409"/>
          <w:del w:id="1410" w:author="ms699852" w:date="2018-05-11T12:59:00Z">
            <w:r w:rsidRPr="00130270" w:rsidDel="00C4726F">
              <w:fldChar w:fldCharType="begin"/>
            </w:r>
            <w:r w:rsidR="00941191" w:rsidRPr="00130270" w:rsidDel="00C4726F">
              <w:delInstrText xml:space="preserve"> CITATION Borgeat2005 \l 1031 </w:delInstrText>
            </w:r>
            <w:r w:rsidRPr="00130270" w:rsidDel="00C4726F">
              <w:fldChar w:fldCharType="separate"/>
            </w:r>
            <w:r w:rsidR="00720CCB" w:rsidDel="00C4726F">
              <w:rPr>
                <w:noProof/>
              </w:rPr>
              <w:delText>(Borgeat, et al., 2005)</w:delText>
            </w:r>
            <w:r w:rsidRPr="00130270" w:rsidDel="00C4726F">
              <w:fldChar w:fldCharType="end"/>
            </w:r>
          </w:del>
          <w:customXmlDelRangeStart w:id="1411" w:author="ms699852" w:date="2018-05-11T12:59:00Z"/>
        </w:sdtContent>
      </w:sdt>
      <w:customXmlDelRangeEnd w:id="1411"/>
      <w:del w:id="1412" w:author="ms699852" w:date="2018-05-11T12:59:00Z">
        <w:r w:rsidR="00C32FD4" w:rsidRPr="00130270" w:rsidDel="00C4726F">
          <w:delText xml:space="preserve">, </w:delText>
        </w:r>
        <w:r w:rsidR="00FA0E1F" w:rsidRPr="00130270" w:rsidDel="00C4726F">
          <w:delText xml:space="preserve">MI </w:delText>
        </w:r>
      </w:del>
      <w:customXmlDelRangeStart w:id="1413" w:author="ms699852" w:date="2018-05-11T12:59:00Z"/>
      <w:sdt>
        <w:sdtPr>
          <w:id w:val="1699118757"/>
          <w:citation/>
        </w:sdtPr>
        <w:sdtContent>
          <w:customXmlDelRangeEnd w:id="1413"/>
          <w:del w:id="1414" w:author="ms699852" w:date="2018-05-11T12:59:00Z">
            <w:r w:rsidRPr="00130270" w:rsidDel="00C4726F">
              <w:fldChar w:fldCharType="begin"/>
            </w:r>
            <w:r w:rsidR="00941191" w:rsidRPr="00130270" w:rsidDel="00C4726F">
              <w:delInstrText xml:space="preserve"> CITATION Viola1997 \l 1031 </w:delInstrText>
            </w:r>
            <w:r w:rsidRPr="00130270" w:rsidDel="00C4726F">
              <w:fldChar w:fldCharType="separate"/>
            </w:r>
            <w:r w:rsidR="00720CCB" w:rsidDel="00C4726F">
              <w:rPr>
                <w:noProof/>
              </w:rPr>
              <w:delText>(Viola &amp; Wells, 1997)</w:delText>
            </w:r>
            <w:r w:rsidRPr="00130270" w:rsidDel="00C4726F">
              <w:fldChar w:fldCharType="end"/>
            </w:r>
          </w:del>
          <w:customXmlDelRangeStart w:id="1415" w:author="ms699852" w:date="2018-05-11T12:59:00Z"/>
        </w:sdtContent>
      </w:sdt>
      <w:customXmlDelRangeEnd w:id="1415"/>
      <w:del w:id="1416" w:author="ms699852" w:date="2018-05-11T12:59:00Z">
        <w:r w:rsidR="00941191" w:rsidRPr="00130270" w:rsidDel="00C4726F">
          <w:delText xml:space="preserve"> </w:delText>
        </w:r>
      </w:del>
      <w:del w:id="1417" w:author="ms699852" w:date="2018-05-11T22:48:00Z">
        <w:r w:rsidR="006E0AE7" w:rsidRPr="00130270" w:rsidDel="00FA473B">
          <w:delText>are</w:delText>
        </w:r>
        <w:commentRangeEnd w:id="1403"/>
        <w:r w:rsidR="00C4726F" w:rsidDel="00FA473B">
          <w:rPr>
            <w:rStyle w:val="Kommentarzeichen"/>
          </w:rPr>
          <w:commentReference w:id="1403"/>
        </w:r>
        <w:r w:rsidR="006E0AE7" w:rsidRPr="00130270" w:rsidDel="00FA473B">
          <w:delText xml:space="preserve"> ported to mobile platforms</w:delText>
        </w:r>
        <w:r w:rsidR="00FA0E1F" w:rsidRPr="00130270" w:rsidDel="00FA473B">
          <w:delText>. This allows realising the most state-of-the-art techniques on</w:delText>
        </w:r>
        <w:r w:rsidR="00FA0E1F" w:rsidRPr="00353AEE" w:rsidDel="00FA473B">
          <w:delText xml:space="preserve"> mobile devices </w:delText>
        </w:r>
        <w:r w:rsidR="00FA0E1F" w:rsidRPr="00130270" w:rsidDel="00FA473B">
          <w:rPr>
            <w:color w:val="000000" w:themeColor="text1"/>
          </w:rPr>
          <w:delText>that require the additional precision and performance, instead of being limited by the small function collections currently available.</w:delText>
        </w:r>
      </w:del>
    </w:p>
    <w:p w:rsidR="00FA0E1F" w:rsidRPr="00130270" w:rsidRDefault="00FA0E1F" w:rsidP="004B1B4D">
      <w:pPr>
        <w:pStyle w:val="PRec-MainText"/>
        <w:rPr>
          <w:color w:val="000000" w:themeColor="text1"/>
        </w:rPr>
      </w:pPr>
      <w:r w:rsidRPr="00130270">
        <w:rPr>
          <w:color w:val="000000" w:themeColor="text1"/>
        </w:rPr>
        <w:t xml:space="preserve">The </w:t>
      </w:r>
      <w:ins w:id="1418" w:author="ms699852" w:date="2018-05-11T13:01:00Z">
        <w:r w:rsidR="008508D7">
          <w:rPr>
            <w:color w:val="000000" w:themeColor="text1"/>
          </w:rPr>
          <w:t xml:space="preserve">presented </w:t>
        </w:r>
      </w:ins>
      <w:r w:rsidRPr="00130270">
        <w:rPr>
          <w:color w:val="000000" w:themeColor="text1"/>
        </w:rPr>
        <w:t xml:space="preserve">measurements </w:t>
      </w:r>
      <w:ins w:id="1419" w:author="ms699852" w:date="2018-05-11T13:01:00Z">
        <w:r w:rsidR="008508D7">
          <w:rPr>
            <w:color w:val="000000" w:themeColor="text1"/>
          </w:rPr>
          <w:t xml:space="preserve">as well as related studies </w:t>
        </w:r>
      </w:ins>
      <w:del w:id="1420" w:author="ms699852" w:date="2018-05-11T13:01:00Z">
        <w:r w:rsidRPr="00130270" w:rsidDel="008508D7">
          <w:rPr>
            <w:color w:val="000000" w:themeColor="text1"/>
          </w:rPr>
          <w:delText>presented in thi</w:delText>
        </w:r>
      </w:del>
      <w:del w:id="1421" w:author="ms699852" w:date="2018-05-11T13:02:00Z">
        <w:r w:rsidRPr="00130270" w:rsidDel="008508D7">
          <w:rPr>
            <w:color w:val="000000" w:themeColor="text1"/>
          </w:rPr>
          <w:delText xml:space="preserve">s article as well as its related studies </w:delText>
        </w:r>
      </w:del>
      <w:r w:rsidRPr="00130270">
        <w:rPr>
          <w:color w:val="000000" w:themeColor="text1"/>
        </w:rPr>
        <w:t xml:space="preserve">suggest that localisation and orientation of mobile device sensors with respect to the application-specific accuracy </w:t>
      </w:r>
      <w:r w:rsidRPr="00130270">
        <w:rPr>
          <w:color w:val="000000" w:themeColor="text1"/>
        </w:rPr>
        <w:lastRenderedPageBreak/>
        <w:t>requirements is a persisting challenge</w:t>
      </w:r>
      <w:ins w:id="1422" w:author="ms699852" w:date="2018-05-11T13:02:00Z">
        <w:r w:rsidR="008508D7">
          <w:rPr>
            <w:color w:val="000000" w:themeColor="text1"/>
          </w:rPr>
          <w:t xml:space="preserve"> due to</w:t>
        </w:r>
      </w:ins>
      <w:del w:id="1423" w:author="ms699852" w:date="2018-05-11T13:02:00Z">
        <w:r w:rsidRPr="00130270" w:rsidDel="008508D7">
          <w:rPr>
            <w:color w:val="000000" w:themeColor="text1"/>
          </w:rPr>
          <w:delText xml:space="preserve">. </w:delText>
        </w:r>
      </w:del>
      <w:del w:id="1424" w:author="ms699852" w:date="2018-05-11T13:03:00Z">
        <w:r w:rsidRPr="00130270" w:rsidDel="008508D7">
          <w:rPr>
            <w:color w:val="000000" w:themeColor="text1"/>
          </w:rPr>
          <w:delText>The sensors employed by low-cost d</w:delText>
        </w:r>
        <w:r w:rsidR="006E0AE7" w:rsidRPr="00130270" w:rsidDel="008508D7">
          <w:rPr>
            <w:color w:val="000000" w:themeColor="text1"/>
          </w:rPr>
          <w:delText>evices have</w:delText>
        </w:r>
      </w:del>
      <w:ins w:id="1425" w:author="ms699852" w:date="2018-05-11T13:03:00Z">
        <w:r w:rsidR="008508D7">
          <w:rPr>
            <w:color w:val="000000" w:themeColor="text1"/>
          </w:rPr>
          <w:t xml:space="preserve"> non-</w:t>
        </w:r>
        <w:proofErr w:type="spellStart"/>
        <w:r w:rsidR="008508D7">
          <w:rPr>
            <w:color w:val="000000" w:themeColor="text1"/>
          </w:rPr>
          <w:t>neglectable</w:t>
        </w:r>
      </w:ins>
      <w:proofErr w:type="spellEnd"/>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w:t>
      </w:r>
      <w:proofErr w:type="spellStart"/>
      <w:r w:rsidR="006E0AE7" w:rsidRPr="00130270">
        <w:rPr>
          <w:color w:val="000000" w:themeColor="text1"/>
        </w:rPr>
        <w:t>smartphone</w:t>
      </w:r>
      <w:proofErr w:type="spellEnd"/>
      <w:r w:rsidR="006E0AE7" w:rsidRPr="00130270">
        <w:rPr>
          <w:color w:val="000000" w:themeColor="text1"/>
        </w:rPr>
        <w:t xml:space="preserv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del w:id="1426" w:author="ms699852" w:date="2018-05-11T13:04:00Z">
        <w:r w:rsidR="00FA0E1F" w:rsidRPr="00130270" w:rsidDel="008508D7">
          <w:rPr>
            <w:color w:val="000000" w:themeColor="text1"/>
          </w:rPr>
          <w:delText>surfaces</w:delText>
        </w:r>
      </w:del>
      <w:ins w:id="1427" w:author="ms699852" w:date="2018-05-11T13:04:00Z">
        <w:r w:rsidR="008508D7" w:rsidRPr="00130270">
          <w:rPr>
            <w:color w:val="000000" w:themeColor="text1"/>
          </w:rPr>
          <w:t>surface</w:t>
        </w:r>
        <w:r w:rsidR="008508D7">
          <w:rPr>
            <w:color w:val="000000" w:themeColor="text1"/>
          </w:rPr>
          <w:t xml:space="preserve"> rendering and annotation</w:t>
        </w:r>
      </w:ins>
      <w:del w:id="1428" w:author="ms699852" w:date="2018-05-11T13:05:00Z">
        <w:r w:rsidR="00FA0E1F" w:rsidRPr="00130270" w:rsidDel="008508D7">
          <w:rPr>
            <w:color w:val="000000" w:themeColor="text1"/>
          </w:rPr>
          <w:delText>, computer vision and computer graphics procedures</w:delText>
        </w:r>
      </w:del>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w:t>
      </w:r>
      <w:proofErr w:type="gramStart"/>
      <w:r w:rsidR="00FA0E1F" w:rsidRPr="00130270">
        <w:rPr>
          <w:color w:val="000000" w:themeColor="text1"/>
        </w:rPr>
        <w:t>a correct</w:t>
      </w:r>
      <w:proofErr w:type="gramEnd"/>
      <w:r w:rsidR="00FA0E1F" w:rsidRPr="00130270">
        <w:rPr>
          <w:color w:val="000000" w:themeColor="text1"/>
        </w:rPr>
        <w:t xml:space="preserve">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w:t>
      </w:r>
      <w:proofErr w:type="spellStart"/>
      <w:r w:rsidR="007E038C" w:rsidRPr="00130270">
        <w:rPr>
          <w:color w:val="000000" w:themeColor="text1"/>
        </w:rPr>
        <w:t>smartphone</w:t>
      </w:r>
      <w:proofErr w:type="spellEnd"/>
      <w:r w:rsidR="007E038C" w:rsidRPr="00130270">
        <w:rPr>
          <w:color w:val="000000" w:themeColor="text1"/>
        </w:rPr>
        <w:t xml:space="preserv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4B1B4D">
      <w:pPr>
        <w:pStyle w:val="PRec-Heading1"/>
      </w:pPr>
      <w:r w:rsidRPr="00353AEE">
        <w:t>Acknowledgements</w:t>
      </w:r>
    </w:p>
    <w:p w:rsidR="00FA0E1F" w:rsidRPr="00353AEE" w:rsidRDefault="00FA0E1F" w:rsidP="004B1B4D">
      <w:pPr>
        <w:pStyle w:val="PRec-MainText"/>
        <w:rPr>
          <w:smallCaps/>
        </w:rPr>
      </w:pPr>
      <w:r w:rsidRPr="00353AEE">
        <w:t xml:space="preserve">First, we would like to thank M.Sc. Richard </w:t>
      </w:r>
      <w:proofErr w:type="spellStart"/>
      <w:r w:rsidRPr="00353AEE">
        <w:t>Boerner</w:t>
      </w:r>
      <w:proofErr w:type="spellEnd"/>
      <w:r w:rsidRPr="00353AEE">
        <w:t xml:space="preserve"> from TU Munich, Germany for his assistance with the development of an alternative approach for synthetic image </w:t>
      </w:r>
      <w:r w:rsidRPr="00353AEE">
        <w:lastRenderedPageBreak/>
        <w:t>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rsidR="00F1217A" w:rsidRPr="00353AEE" w:rsidRDefault="00241FF5" w:rsidP="004B1B4D">
      <w:pPr>
        <w:pStyle w:val="PRec-Heading1"/>
      </w:pPr>
      <w:r w:rsidRPr="00EA0E86">
        <w:rPr>
          <w:highlight w:val="green"/>
        </w:rPr>
        <w:t>R</w:t>
      </w:r>
      <w:r w:rsidR="009D6322" w:rsidRPr="00EA0E86">
        <w:rPr>
          <w:highlight w:val="green"/>
        </w:rPr>
        <w:t>eferences</w:t>
      </w:r>
    </w:p>
    <w:p w:rsidR="00924BB2" w:rsidRDefault="003D37B6">
      <w:pPr>
        <w:pStyle w:val="PRec-Refs"/>
        <w:rPr>
          <w:ins w:id="1429" w:author="ms699852" w:date="2018-05-11T13:08:00Z"/>
          <w:noProof/>
          <w:szCs w:val="24"/>
        </w:rPr>
        <w:pPrChange w:id="1430" w:author=" " w:date="2018-05-11T13:11:00Z">
          <w:pPr>
            <w:pStyle w:val="Literaturverzeichnis"/>
          </w:pPr>
        </w:pPrChange>
      </w:pPr>
      <w:r w:rsidRPr="00353AEE">
        <w:rPr>
          <w:i/>
        </w:rPr>
        <w:fldChar w:fldCharType="begin"/>
      </w:r>
      <w:r w:rsidR="00A202B4" w:rsidRPr="00E21FB0">
        <w:rPr>
          <w:i/>
        </w:rPr>
        <w:instrText xml:space="preserve"> BIBLIOGRAPHY  \l 1031 </w:instrText>
      </w:r>
      <w:r w:rsidRPr="00353AEE">
        <w:rPr>
          <w:i/>
        </w:rPr>
        <w:fldChar w:fldCharType="separate"/>
      </w:r>
      <w:ins w:id="1431" w:author="ms699852" w:date="2018-05-11T13:08:00Z">
        <w:r w:rsidR="008508D7">
          <w:rPr>
            <w:noProof/>
          </w:rPr>
          <w:t xml:space="preserve">Agus, M. et al., 2017. </w:t>
        </w:r>
        <w:r w:rsidR="008508D7">
          <w:rPr>
            <w:i/>
            <w:iCs/>
            <w:noProof/>
          </w:rPr>
          <w:t xml:space="preserve">Mobile Graphics. </w:t>
        </w:r>
        <w:r w:rsidR="008508D7">
          <w:rPr>
            <w:noProof/>
          </w:rPr>
          <w:t>s.l., The Eurographics Association.</w:t>
        </w:r>
      </w:ins>
    </w:p>
    <w:p w:rsidR="00924BB2" w:rsidRDefault="008508D7">
      <w:pPr>
        <w:pStyle w:val="PRec-Refs"/>
        <w:rPr>
          <w:ins w:id="1432" w:author="ms699852" w:date="2018-05-11T13:08:00Z"/>
          <w:noProof/>
        </w:rPr>
        <w:pPrChange w:id="1433" w:author=" " w:date="2018-05-11T13:11:00Z">
          <w:pPr>
            <w:pStyle w:val="Literaturverzeichnis"/>
          </w:pPr>
        </w:pPrChange>
      </w:pPr>
      <w:ins w:id="1434" w:author="ms699852" w:date="2018-05-11T13:08:00Z">
        <w:r>
          <w:rPr>
            <w:noProof/>
          </w:rPr>
          <w:t xml:space="preserve">Bentley, J. L., 1975. Multidimensional binary search trees used for associative searching. </w:t>
        </w:r>
        <w:r>
          <w:rPr>
            <w:i/>
            <w:iCs/>
            <w:noProof/>
          </w:rPr>
          <w:t xml:space="preserve">Communications of the {ACM}, </w:t>
        </w:r>
        <w:r>
          <w:rPr>
            <w:noProof/>
          </w:rPr>
          <w:t>9, Band 18, pp. 509-517.</w:t>
        </w:r>
      </w:ins>
    </w:p>
    <w:p w:rsidR="00924BB2" w:rsidRDefault="008508D7">
      <w:pPr>
        <w:pStyle w:val="PRec-Refs"/>
        <w:rPr>
          <w:ins w:id="1435" w:author="ms699852" w:date="2018-05-11T13:08:00Z"/>
          <w:noProof/>
        </w:rPr>
        <w:pPrChange w:id="1436" w:author=" " w:date="2018-05-11T13:11:00Z">
          <w:pPr>
            <w:pStyle w:val="Literaturverzeichnis"/>
          </w:pPr>
        </w:pPrChange>
      </w:pPr>
      <w:ins w:id="1437" w:author="ms699852" w:date="2018-05-11T13:08:00Z">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ins>
    </w:p>
    <w:p w:rsidR="00924BB2" w:rsidRDefault="008508D7">
      <w:pPr>
        <w:pStyle w:val="PRec-Refs"/>
        <w:rPr>
          <w:ins w:id="1438" w:author="ms699852" w:date="2018-05-11T13:08:00Z"/>
          <w:noProof/>
        </w:rPr>
        <w:pPrChange w:id="1439" w:author=" " w:date="2018-05-11T13:11:00Z">
          <w:pPr>
            <w:pStyle w:val="Literaturverzeichnis"/>
          </w:pPr>
        </w:pPrChange>
      </w:pPr>
      <w:ins w:id="1440" w:author="ms699852" w:date="2018-05-11T13:08:00Z">
        <w:r>
          <w:rPr>
            <w:noProof/>
          </w:rPr>
          <w:t xml:space="preserve">Boerner, R. &amp; Kröhnert, M., 2016. </w:t>
        </w:r>
        <w:r>
          <w:rPr>
            <w:i/>
            <w:iCs/>
            <w:noProof/>
          </w:rPr>
          <w:t xml:space="preserve">Brute Force Matching Between Camera Shots and Synthetic Images from Point Clouds. </w:t>
        </w:r>
        <w:r>
          <w:rPr>
            <w:noProof/>
          </w:rPr>
          <w:t>s.l., s.n., pp. 771-777.</w:t>
        </w:r>
      </w:ins>
    </w:p>
    <w:p w:rsidR="00924BB2" w:rsidRDefault="008508D7">
      <w:pPr>
        <w:pStyle w:val="PRec-Refs"/>
        <w:rPr>
          <w:ins w:id="1441" w:author="ms699852" w:date="2018-05-11T13:08:00Z"/>
          <w:noProof/>
          <w:lang w:val="de-DE"/>
          <w:rPrChange w:id="1442" w:author=" " w:date="2018-05-11T13:11:00Z">
            <w:rPr>
              <w:ins w:id="1443" w:author="ms699852" w:date="2018-05-11T13:08:00Z"/>
              <w:noProof/>
            </w:rPr>
          </w:rPrChange>
        </w:rPr>
        <w:pPrChange w:id="1444" w:author=" " w:date="2018-05-11T13:11:00Z">
          <w:pPr>
            <w:pStyle w:val="Literaturverzeichnis"/>
          </w:pPr>
        </w:pPrChange>
      </w:pPr>
      <w:ins w:id="1445" w:author="ms699852" w:date="2018-05-11T13:08:00Z">
        <w:r>
          <w:rPr>
            <w:noProof/>
          </w:rPr>
          <w:t xml:space="preserve">Borgeat, L. et al., 2005. GoLD: Interactive Display of Huge Colored and Textured Models. </w:t>
        </w:r>
        <w:r w:rsidR="003D37B6" w:rsidRPr="003D37B6">
          <w:rPr>
            <w:i/>
            <w:iCs/>
            <w:noProof/>
            <w:lang w:val="de-DE"/>
            <w:rPrChange w:id="1446" w:author=" " w:date="2018-05-11T13:11:00Z">
              <w:rPr>
                <w:i/>
                <w:iCs/>
                <w:noProof/>
              </w:rPr>
            </w:rPrChange>
          </w:rPr>
          <w:t xml:space="preserve">ACM Trans. Graph., </w:t>
        </w:r>
        <w:r w:rsidR="003D37B6" w:rsidRPr="003D37B6">
          <w:rPr>
            <w:noProof/>
            <w:lang w:val="de-DE"/>
            <w:rPrChange w:id="1447" w:author=" " w:date="2018-05-11T13:11:00Z">
              <w:rPr>
                <w:noProof/>
              </w:rPr>
            </w:rPrChange>
          </w:rPr>
          <w:t>7, Band 24, pp. 869-877.</w:t>
        </w:r>
      </w:ins>
    </w:p>
    <w:p w:rsidR="00924BB2" w:rsidRDefault="003D37B6">
      <w:pPr>
        <w:pStyle w:val="PRec-Refs"/>
        <w:rPr>
          <w:ins w:id="1448" w:author="ms699852" w:date="2018-05-11T13:08:00Z"/>
          <w:noProof/>
        </w:rPr>
        <w:pPrChange w:id="1449" w:author=" " w:date="2018-05-11T13:11:00Z">
          <w:pPr>
            <w:pStyle w:val="Literaturverzeichnis"/>
          </w:pPr>
        </w:pPrChange>
      </w:pPr>
      <w:ins w:id="1450" w:author="ms699852" w:date="2018-05-11T13:08:00Z">
        <w:r w:rsidRPr="003D37B6">
          <w:rPr>
            <w:noProof/>
            <w:lang w:val="de-DE"/>
            <w:rPrChange w:id="1451" w:author=" " w:date="2018-05-11T13:11:00Z">
              <w:rPr>
                <w:noProof/>
              </w:rPr>
            </w:rPrChange>
          </w:rPr>
          <w:t xml:space="preserve">Buckley, S. J., Howell, J. A., Enge, H. D. &amp; Kurz, T. H., 2008. </w:t>
        </w:r>
        <w:r w:rsidR="008508D7">
          <w:rPr>
            <w:noProof/>
          </w:rPr>
          <w:t xml:space="preserve">Terrestrial laser scanning in geology: data acquisition, processing and accuracy considerations. </w:t>
        </w:r>
        <w:r w:rsidR="008508D7">
          <w:rPr>
            <w:i/>
            <w:iCs/>
            <w:noProof/>
          </w:rPr>
          <w:t xml:space="preserve">Journal of the Geological Society, </w:t>
        </w:r>
        <w:r w:rsidR="008508D7">
          <w:rPr>
            <w:noProof/>
          </w:rPr>
          <w:t>Band 165, pp. 625-638.</w:t>
        </w:r>
      </w:ins>
    </w:p>
    <w:p w:rsidR="00924BB2" w:rsidRDefault="008508D7">
      <w:pPr>
        <w:pStyle w:val="PRec-Refs"/>
        <w:rPr>
          <w:ins w:id="1452" w:author="ms699852" w:date="2018-05-11T13:08:00Z"/>
          <w:noProof/>
        </w:rPr>
        <w:pPrChange w:id="1453" w:author=" " w:date="2018-05-11T13:11:00Z">
          <w:pPr>
            <w:pStyle w:val="Literaturverzeichnis"/>
          </w:pPr>
        </w:pPrChange>
      </w:pPr>
      <w:ins w:id="1454" w:author="ms699852" w:date="2018-05-11T13:08:00Z">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ins>
    </w:p>
    <w:p w:rsidR="00924BB2" w:rsidRDefault="008508D7">
      <w:pPr>
        <w:pStyle w:val="PRec-Refs"/>
        <w:rPr>
          <w:ins w:id="1455" w:author="ms699852" w:date="2018-05-11T13:08:00Z"/>
          <w:noProof/>
        </w:rPr>
        <w:pPrChange w:id="1456" w:author=" " w:date="2018-05-11T13:11:00Z">
          <w:pPr>
            <w:pStyle w:val="Literaturverzeichnis"/>
          </w:pPr>
        </w:pPrChange>
      </w:pPr>
      <w:ins w:id="1457" w:author="ms699852" w:date="2018-05-11T13:08:00Z">
        <w:r>
          <w:rPr>
            <w:noProof/>
          </w:rPr>
          <w:t xml:space="preserve">Carroll, A. &amp; Heiser, G. e. a., 2010. </w:t>
        </w:r>
        <w:r>
          <w:rPr>
            <w:i/>
            <w:iCs/>
            <w:noProof/>
          </w:rPr>
          <w:t xml:space="preserve">An Analysis of Power Consumption in a Smartphone.. </w:t>
        </w:r>
        <w:r>
          <w:rPr>
            <w:noProof/>
          </w:rPr>
          <w:t>s.l., s.n., pp. 21-21.</w:t>
        </w:r>
      </w:ins>
    </w:p>
    <w:p w:rsidR="00924BB2" w:rsidRDefault="008508D7">
      <w:pPr>
        <w:pStyle w:val="PRec-Refs"/>
        <w:rPr>
          <w:ins w:id="1458" w:author="ms699852" w:date="2018-05-11T13:08:00Z"/>
          <w:noProof/>
        </w:rPr>
        <w:pPrChange w:id="1459" w:author=" " w:date="2018-05-11T13:11:00Z">
          <w:pPr>
            <w:pStyle w:val="Literaturverzeichnis"/>
          </w:pPr>
        </w:pPrChange>
      </w:pPr>
      <w:ins w:id="1460" w:author="ms699852" w:date="2018-05-11T13:08:00Z">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ins>
    </w:p>
    <w:p w:rsidR="00924BB2" w:rsidRDefault="008508D7">
      <w:pPr>
        <w:pStyle w:val="PRec-Refs"/>
        <w:rPr>
          <w:ins w:id="1461" w:author="ms699852" w:date="2018-05-11T13:08:00Z"/>
          <w:noProof/>
        </w:rPr>
        <w:pPrChange w:id="1462" w:author=" " w:date="2018-05-11T13:11:00Z">
          <w:pPr>
            <w:pStyle w:val="Literaturverzeichnis"/>
          </w:pPr>
        </w:pPrChange>
      </w:pPr>
      <w:ins w:id="1463" w:author="ms699852" w:date="2018-05-11T13:08:00Z">
        <w:r>
          <w:rPr>
            <w:noProof/>
          </w:rPr>
          <w:t>Chandler, J. H. &amp; Buckley, S. J., 2016. Structure from motion (SFM) photogrammetry vs terrestrial laser scanning. In: M. B. Carpenter &amp; C. M. Keane, Hrsg. s.l.:American Geosciences Institute (AGS).</w:t>
        </w:r>
      </w:ins>
    </w:p>
    <w:p w:rsidR="00924BB2" w:rsidRDefault="008508D7">
      <w:pPr>
        <w:pStyle w:val="PRec-Refs"/>
        <w:rPr>
          <w:ins w:id="1464" w:author="ms699852" w:date="2018-05-11T13:08:00Z"/>
          <w:noProof/>
        </w:rPr>
        <w:pPrChange w:id="1465" w:author=" " w:date="2018-05-11T13:11:00Z">
          <w:pPr>
            <w:pStyle w:val="Literaturverzeichnis"/>
          </w:pPr>
        </w:pPrChange>
      </w:pPr>
      <w:ins w:id="1466" w:author="ms699852" w:date="2018-05-11T13:08:00Z">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ins>
    </w:p>
    <w:p w:rsidR="00924BB2" w:rsidRDefault="008508D7">
      <w:pPr>
        <w:pStyle w:val="PRec-Refs"/>
        <w:rPr>
          <w:ins w:id="1467" w:author="ms699852" w:date="2018-05-11T13:08:00Z"/>
          <w:noProof/>
        </w:rPr>
        <w:pPrChange w:id="1468" w:author=" " w:date="2018-05-11T13:11:00Z">
          <w:pPr>
            <w:pStyle w:val="Literaturverzeichnis"/>
          </w:pPr>
        </w:pPrChange>
      </w:pPr>
      <w:ins w:id="1469" w:author="ms699852" w:date="2018-05-11T13:08:00Z">
        <w:r>
          <w:rPr>
            <w:noProof/>
          </w:rPr>
          <w:t xml:space="preserve">Dewez, T. J. B., Leroux, J. &amp; Morelli, S., 2015. </w:t>
        </w:r>
        <w:r>
          <w:rPr>
            <w:i/>
            <w:iCs/>
            <w:noProof/>
          </w:rPr>
          <w:t xml:space="preserve">UAV sensing of coastal cliff topography for rock fall hazard applications. </w:t>
        </w:r>
        <w:r>
          <w:rPr>
            <w:noProof/>
          </w:rPr>
          <w:t>s.l., s.n.</w:t>
        </w:r>
      </w:ins>
    </w:p>
    <w:p w:rsidR="00924BB2" w:rsidRDefault="003D37B6">
      <w:pPr>
        <w:pStyle w:val="PRec-Refs"/>
        <w:rPr>
          <w:ins w:id="1470" w:author="ms699852" w:date="2018-05-11T13:08:00Z"/>
          <w:noProof/>
        </w:rPr>
        <w:pPrChange w:id="1471" w:author=" " w:date="2018-05-11T13:11:00Z">
          <w:pPr>
            <w:pStyle w:val="Literaturverzeichnis"/>
          </w:pPr>
        </w:pPrChange>
      </w:pPr>
      <w:ins w:id="1472" w:author="ms699852" w:date="2018-05-11T13:08:00Z">
        <w:r w:rsidRPr="003D37B6">
          <w:rPr>
            <w:noProof/>
            <w:lang w:val="de-DE"/>
            <w:rPrChange w:id="1473" w:author=" " w:date="2018-05-11T13:11:00Z">
              <w:rPr>
                <w:noProof/>
              </w:rPr>
            </w:rPrChange>
          </w:rPr>
          <w:t xml:space="preserve">Eltner, A., Sardemann, H., Kröhnert, M. &amp; Schwalbe, E., 2017. </w:t>
        </w:r>
        <w:r w:rsidR="008508D7">
          <w:rPr>
            <w:i/>
            <w:iCs/>
            <w:noProof/>
          </w:rPr>
          <w:t xml:space="preserve">Camera based low-cost system to monitor hydrological parameters in small catchments. </w:t>
        </w:r>
        <w:r w:rsidR="008508D7">
          <w:rPr>
            <w:noProof/>
          </w:rPr>
          <w:t>s.l., s.n., p. 6698.</w:t>
        </w:r>
      </w:ins>
    </w:p>
    <w:p w:rsidR="00924BB2" w:rsidRDefault="003D37B6">
      <w:pPr>
        <w:pStyle w:val="PRec-Refs"/>
        <w:rPr>
          <w:ins w:id="1474" w:author="ms699852" w:date="2018-05-11T13:08:00Z"/>
          <w:noProof/>
        </w:rPr>
        <w:pPrChange w:id="1475" w:author=" " w:date="2018-05-11T13:11:00Z">
          <w:pPr>
            <w:pStyle w:val="Literaturverzeichnis"/>
          </w:pPr>
        </w:pPrChange>
      </w:pPr>
      <w:ins w:id="1476" w:author="ms699852" w:date="2018-05-11T13:08:00Z">
        <w:r w:rsidRPr="003D37B6">
          <w:rPr>
            <w:noProof/>
            <w:lang w:val="de-DE"/>
            <w:rPrChange w:id="1477" w:author=" " w:date="2018-05-11T13:11:00Z">
              <w:rPr>
                <w:noProof/>
              </w:rPr>
            </w:rPrChange>
          </w:rPr>
          <w:t xml:space="preserve">Eltner, A., Sardemann, H., Kröhnert, M. &amp; Spieler, D., n.d.. </w:t>
        </w:r>
        <w:r w:rsidR="008508D7">
          <w:rPr>
            <w:noProof/>
          </w:rPr>
          <w:t xml:space="preserve">Image-based hydrometric measurements in ungauged catchments. </w:t>
        </w:r>
        <w:r w:rsidR="008508D7">
          <w:rPr>
            <w:i/>
            <w:iCs/>
            <w:noProof/>
          </w:rPr>
          <w:t>Water Resources Research.</w:t>
        </w:r>
      </w:ins>
    </w:p>
    <w:p w:rsidR="00924BB2" w:rsidRDefault="008508D7">
      <w:pPr>
        <w:pStyle w:val="PRec-Refs"/>
        <w:rPr>
          <w:ins w:id="1478" w:author="ms699852" w:date="2018-05-11T13:08:00Z"/>
          <w:noProof/>
        </w:rPr>
        <w:pPrChange w:id="1479" w:author=" " w:date="2018-05-11T13:11:00Z">
          <w:pPr>
            <w:pStyle w:val="Literaturverzeichnis"/>
          </w:pPr>
        </w:pPrChange>
      </w:pPr>
      <w:ins w:id="1480" w:author="ms699852" w:date="2018-05-11T13:08:00Z">
        <w:r>
          <w:rPr>
            <w:noProof/>
          </w:rPr>
          <w:t xml:space="preserve">Etter, S. &amp; Strobl, B., 2018. </w:t>
        </w:r>
        <w:r>
          <w:rPr>
            <w:i/>
            <w:iCs/>
            <w:noProof/>
          </w:rPr>
          <w:t xml:space="preserve">CrowdWater. </w:t>
        </w:r>
        <w:r>
          <w:rPr>
            <w:noProof/>
          </w:rPr>
          <w:t>s.l.:s.n.</w:t>
        </w:r>
      </w:ins>
    </w:p>
    <w:p w:rsidR="00924BB2" w:rsidRDefault="003D37B6">
      <w:pPr>
        <w:pStyle w:val="PRec-Refs"/>
        <w:rPr>
          <w:ins w:id="1481" w:author="ms699852" w:date="2018-05-11T13:08:00Z"/>
          <w:noProof/>
        </w:rPr>
        <w:pPrChange w:id="1482" w:author=" " w:date="2018-05-11T13:11:00Z">
          <w:pPr>
            <w:pStyle w:val="Literaturverzeichnis"/>
          </w:pPr>
        </w:pPrChange>
      </w:pPr>
      <w:ins w:id="1483" w:author="ms699852" w:date="2018-05-11T13:08:00Z">
        <w:r w:rsidRPr="003D37B6">
          <w:rPr>
            <w:noProof/>
            <w:lang w:val="de-DE"/>
            <w:rPrChange w:id="1484" w:author=" " w:date="2018-05-11T13:12:00Z">
              <w:rPr>
                <w:noProof/>
              </w:rPr>
            </w:rPrChange>
          </w:rPr>
          <w:t xml:space="preserve">Fritsch, D., Khosravani, A. M., Cefalu, A. &amp; Wenzel, K., 2011. </w:t>
        </w:r>
        <w:r w:rsidR="008508D7">
          <w:rPr>
            <w:i/>
            <w:iCs/>
            <w:noProof/>
          </w:rPr>
          <w:t xml:space="preserve">Multi-sensors and multiray reconstruction for digital preservation. </w:t>
        </w:r>
        <w:r w:rsidR="008508D7">
          <w:rPr>
            <w:noProof/>
          </w:rPr>
          <w:t>s.l., s.n., pp. 305-323.</w:t>
        </w:r>
      </w:ins>
    </w:p>
    <w:p w:rsidR="00924BB2" w:rsidRDefault="008508D7">
      <w:pPr>
        <w:pStyle w:val="PRec-Refs"/>
        <w:rPr>
          <w:ins w:id="1485" w:author="ms699852" w:date="2018-05-11T13:08:00Z"/>
          <w:noProof/>
        </w:rPr>
        <w:pPrChange w:id="1486" w:author=" " w:date="2018-05-11T13:11:00Z">
          <w:pPr>
            <w:pStyle w:val="Literaturverzeichnis"/>
          </w:pPr>
        </w:pPrChange>
      </w:pPr>
      <w:ins w:id="1487" w:author="ms699852" w:date="2018-05-11T13:08:00Z">
        <w:r>
          <w:rPr>
            <w:noProof/>
          </w:rPr>
          <w:t xml:space="preserve">García, S., Pagés, R., Berjón, D. &amp; Morán, F., 2015. </w:t>
        </w:r>
        <w:r>
          <w:rPr>
            <w:i/>
            <w:iCs/>
            <w:noProof/>
          </w:rPr>
          <w:t xml:space="preserve">Textured Splat-based Point Clouds for Rendering in Handheld Devices. </w:t>
        </w:r>
        <w:r>
          <w:rPr>
            <w:noProof/>
          </w:rPr>
          <w:t>New York, NY, USA, ACM, pp. 227-230.</w:t>
        </w:r>
      </w:ins>
    </w:p>
    <w:p w:rsidR="00924BB2" w:rsidRDefault="008508D7">
      <w:pPr>
        <w:pStyle w:val="PRec-Refs"/>
        <w:rPr>
          <w:ins w:id="1488" w:author="ms699852" w:date="2018-05-11T13:08:00Z"/>
          <w:noProof/>
        </w:rPr>
        <w:pPrChange w:id="1489" w:author=" " w:date="2018-05-11T13:11:00Z">
          <w:pPr>
            <w:pStyle w:val="Literaturverzeichnis"/>
          </w:pPr>
        </w:pPrChange>
      </w:pPr>
      <w:ins w:id="1490" w:author="ms699852" w:date="2018-05-11T13:08:00Z">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ins>
    </w:p>
    <w:p w:rsidR="00924BB2" w:rsidRDefault="008508D7">
      <w:pPr>
        <w:pStyle w:val="PRec-Refs"/>
        <w:rPr>
          <w:ins w:id="1491" w:author="ms699852" w:date="2018-05-11T13:08:00Z"/>
          <w:noProof/>
        </w:rPr>
        <w:pPrChange w:id="1492" w:author=" " w:date="2018-05-11T13:11:00Z">
          <w:pPr>
            <w:pStyle w:val="Literaturverzeichnis"/>
          </w:pPr>
        </w:pPrChange>
      </w:pPr>
      <w:ins w:id="1493" w:author="ms699852" w:date="2018-05-11T13:08:00Z">
        <w:r>
          <w:rPr>
            <w:noProof/>
          </w:rPr>
          <w:t xml:space="preserve">Goesele, M. et al., 2007. </w:t>
        </w:r>
        <w:r>
          <w:rPr>
            <w:i/>
            <w:iCs/>
            <w:noProof/>
          </w:rPr>
          <w:t xml:space="preserve">Multi-view stereo for community photo collections. </w:t>
        </w:r>
        <w:r>
          <w:rPr>
            <w:noProof/>
          </w:rPr>
          <w:t>s.l., s.n., pp. 1-8.</w:t>
        </w:r>
      </w:ins>
    </w:p>
    <w:p w:rsidR="00924BB2" w:rsidRDefault="008508D7">
      <w:pPr>
        <w:pStyle w:val="PRec-Refs"/>
        <w:rPr>
          <w:ins w:id="1494" w:author="ms699852" w:date="2018-05-11T13:08:00Z"/>
          <w:noProof/>
        </w:rPr>
        <w:pPrChange w:id="1495" w:author=" " w:date="2018-05-11T13:11:00Z">
          <w:pPr>
            <w:pStyle w:val="Literaturverzeichnis"/>
          </w:pPr>
        </w:pPrChange>
      </w:pPr>
      <w:ins w:id="1496" w:author="ms699852" w:date="2018-05-11T13:08:00Z">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ins>
    </w:p>
    <w:p w:rsidR="00924BB2" w:rsidRDefault="008508D7">
      <w:pPr>
        <w:pStyle w:val="PRec-Refs"/>
        <w:rPr>
          <w:ins w:id="1497" w:author="ms699852" w:date="2018-05-11T13:08:00Z"/>
          <w:noProof/>
        </w:rPr>
        <w:pPrChange w:id="1498" w:author=" " w:date="2018-05-11T13:11:00Z">
          <w:pPr>
            <w:pStyle w:val="Literaturverzeichnis"/>
          </w:pPr>
        </w:pPrChange>
      </w:pPr>
      <w:ins w:id="1499" w:author="ms699852" w:date="2018-05-11T13:08:00Z">
        <w:r>
          <w:rPr>
            <w:noProof/>
          </w:rPr>
          <w:t xml:space="preserve">Ishihara, T., Vongkulbhisal, J., Kitani, K. M. &amp; Asakawa, C., 2017. </w:t>
        </w:r>
        <w:r>
          <w:rPr>
            <w:i/>
            <w:iCs/>
            <w:noProof/>
          </w:rPr>
          <w:t xml:space="preserve">Beacon-Guided Structure from Motion for Smartphone-Based Navigation. </w:t>
        </w:r>
        <w:r>
          <w:rPr>
            <w:noProof/>
          </w:rPr>
          <w:t>s.l., s.n., pp. 769-777.</w:t>
        </w:r>
      </w:ins>
    </w:p>
    <w:p w:rsidR="00924BB2" w:rsidRDefault="008508D7">
      <w:pPr>
        <w:pStyle w:val="PRec-Refs"/>
        <w:rPr>
          <w:ins w:id="1500" w:author="ms699852" w:date="2018-05-11T13:08:00Z"/>
          <w:noProof/>
        </w:rPr>
        <w:pPrChange w:id="1501" w:author=" " w:date="2018-05-11T13:11:00Z">
          <w:pPr>
            <w:pStyle w:val="Literaturverzeichnis"/>
          </w:pPr>
        </w:pPrChange>
      </w:pPr>
      <w:ins w:id="1502" w:author="ms699852" w:date="2018-05-11T13:08:00Z">
        <w:r>
          <w:rPr>
            <w:noProof/>
          </w:rPr>
          <w:t xml:space="preserve">Jordan, C., 2009. SIGMAmobile: the BGS digital field mapping system in action: in the United Arab Emirates. </w:t>
        </w:r>
        <w:r>
          <w:rPr>
            <w:i/>
            <w:iCs/>
            <w:noProof/>
          </w:rPr>
          <w:t>British Geological Survey.</w:t>
        </w:r>
      </w:ins>
    </w:p>
    <w:p w:rsidR="00924BB2" w:rsidRDefault="008508D7">
      <w:pPr>
        <w:pStyle w:val="PRec-Refs"/>
        <w:rPr>
          <w:ins w:id="1503" w:author="ms699852" w:date="2018-05-11T13:08:00Z"/>
          <w:noProof/>
        </w:rPr>
        <w:pPrChange w:id="1504" w:author=" " w:date="2018-05-11T13:11:00Z">
          <w:pPr>
            <w:pStyle w:val="Literaturverzeichnis"/>
          </w:pPr>
        </w:pPrChange>
      </w:pPr>
      <w:ins w:id="1505" w:author="ms699852" w:date="2018-05-11T13:08:00Z">
        <w:r>
          <w:rPr>
            <w:noProof/>
          </w:rPr>
          <w:t xml:space="preserve">Kehl, C., 2017c. </w:t>
        </w:r>
        <w:r>
          <w:rPr>
            <w:i/>
            <w:iCs/>
            <w:noProof/>
          </w:rPr>
          <w:t xml:space="preserve">Visual Techniques for Geological Fieldwork using Mobile Devices, </w:t>
        </w:r>
        <w:r>
          <w:rPr>
            <w:noProof/>
          </w:rPr>
          <w:t>s.l.: s.n.</w:t>
        </w:r>
      </w:ins>
    </w:p>
    <w:p w:rsidR="00924BB2" w:rsidRDefault="003D37B6">
      <w:pPr>
        <w:pStyle w:val="PRec-Refs"/>
        <w:rPr>
          <w:ins w:id="1506" w:author="ms699852" w:date="2018-05-11T13:08:00Z"/>
          <w:noProof/>
        </w:rPr>
        <w:pPrChange w:id="1507" w:author=" " w:date="2018-05-11T13:11:00Z">
          <w:pPr>
            <w:pStyle w:val="Literaturverzeichnis"/>
          </w:pPr>
        </w:pPrChange>
      </w:pPr>
      <w:ins w:id="1508" w:author="ms699852" w:date="2018-05-11T13:08:00Z">
        <w:r w:rsidRPr="00924BB2">
          <w:rPr>
            <w:noProof/>
            <w:lang w:val="nl-NL"/>
            <w:rPrChange w:id="1509" w:author="Greenich Viper" w:date="2018-05-12T18:59:00Z">
              <w:rPr>
                <w:noProof/>
              </w:rPr>
            </w:rPrChange>
          </w:rPr>
          <w:t xml:space="preserve">Kehl, C. et al., 2016a. </w:t>
        </w:r>
        <w:r w:rsidR="008508D7">
          <w:rPr>
            <w:noProof/>
          </w:rPr>
          <w:t xml:space="preserve">Direct Image-to-Geometry Registration Using Mobile Sensor Data. </w:t>
        </w:r>
        <w:r w:rsidR="008508D7">
          <w:rPr>
            <w:i/>
            <w:iCs/>
            <w:noProof/>
          </w:rPr>
          <w:t xml:space="preserve">ISPRS Annals of Photogrammetry, Remote Sensing \&amp; Spatial Information Sciences, </w:t>
        </w:r>
        <w:r w:rsidR="008508D7">
          <w:rPr>
            <w:noProof/>
          </w:rPr>
          <w:t>Band 3, pp. 121-128.</w:t>
        </w:r>
      </w:ins>
    </w:p>
    <w:p w:rsidR="00924BB2" w:rsidRDefault="003D37B6">
      <w:pPr>
        <w:pStyle w:val="PRec-Refs"/>
        <w:rPr>
          <w:ins w:id="1510" w:author="ms699852" w:date="2018-05-11T13:08:00Z"/>
          <w:noProof/>
        </w:rPr>
        <w:pPrChange w:id="1511" w:author=" " w:date="2018-05-11T13:11:00Z">
          <w:pPr>
            <w:pStyle w:val="Literaturverzeichnis"/>
          </w:pPr>
        </w:pPrChange>
      </w:pPr>
      <w:ins w:id="1512" w:author="ms699852" w:date="2018-05-11T13:08:00Z">
        <w:r w:rsidRPr="00924BB2">
          <w:rPr>
            <w:noProof/>
            <w:lang w:val="nl-NL"/>
            <w:rPrChange w:id="1513" w:author="Greenich Viper" w:date="2018-05-12T18:59:00Z">
              <w:rPr>
                <w:noProof/>
              </w:rPr>
            </w:rPrChange>
          </w:rPr>
          <w:t xml:space="preserve">Kehl, C. et al., 2017a. </w:t>
        </w:r>
        <w:r w:rsidR="008508D7">
          <w:rPr>
            <w:noProof/>
          </w:rPr>
          <w:t xml:space="preserve">Automatic illumination-invariant image-to-geometry registration in outdoor environments. </w:t>
        </w:r>
        <w:r w:rsidR="008508D7">
          <w:rPr>
            <w:i/>
            <w:iCs/>
            <w:noProof/>
          </w:rPr>
          <w:t xml:space="preserve">The Photogrammetric Record, </w:t>
        </w:r>
        <w:r w:rsidR="008508D7">
          <w:rPr>
            <w:noProof/>
          </w:rPr>
          <w:t>6, Band 32, pp. 93-118.</w:t>
        </w:r>
      </w:ins>
    </w:p>
    <w:p w:rsidR="00924BB2" w:rsidRDefault="008508D7">
      <w:pPr>
        <w:pStyle w:val="PRec-Refs"/>
        <w:rPr>
          <w:ins w:id="1514" w:author="ms699852" w:date="2018-05-11T13:08:00Z"/>
          <w:noProof/>
        </w:rPr>
        <w:pPrChange w:id="1515" w:author=" " w:date="2018-05-11T13:11:00Z">
          <w:pPr>
            <w:pStyle w:val="Literaturverzeichnis"/>
          </w:pPr>
        </w:pPrChange>
      </w:pPr>
      <w:ins w:id="1516" w:author="ms699852" w:date="2018-05-11T13:08:00Z">
        <w:r>
          <w:rPr>
            <w:noProof/>
          </w:rPr>
          <w:lastRenderedPageBreak/>
          <w:t xml:space="preserve">Kehl, C. et al., 2017b. Mapping field photos to textured surface meshes directly on mobile devices. </w:t>
        </w:r>
        <w:r>
          <w:rPr>
            <w:i/>
            <w:iCs/>
            <w:noProof/>
          </w:rPr>
          <w:t xml:space="preserve">The Photogrammetric Record, </w:t>
        </w:r>
        <w:r>
          <w:rPr>
            <w:noProof/>
          </w:rPr>
          <w:t>12, Band 32, pp. 398-423.</w:t>
        </w:r>
      </w:ins>
    </w:p>
    <w:p w:rsidR="00924BB2" w:rsidRDefault="008508D7">
      <w:pPr>
        <w:pStyle w:val="PRec-Refs"/>
        <w:rPr>
          <w:ins w:id="1517" w:author="ms699852" w:date="2018-05-11T13:08:00Z"/>
          <w:noProof/>
        </w:rPr>
        <w:pPrChange w:id="1518" w:author=" " w:date="2018-05-11T13:11:00Z">
          <w:pPr>
            <w:pStyle w:val="Literaturverzeichnis"/>
          </w:pPr>
        </w:pPrChange>
      </w:pPr>
      <w:ins w:id="1519" w:author="ms699852" w:date="2018-05-11T13:08:00Z">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ins>
    </w:p>
    <w:p w:rsidR="00924BB2" w:rsidRDefault="008508D7">
      <w:pPr>
        <w:pStyle w:val="PRec-Refs"/>
        <w:rPr>
          <w:ins w:id="1520" w:author="ms699852" w:date="2018-05-11T13:08:00Z"/>
          <w:noProof/>
          <w:lang w:val="de-DE"/>
          <w:rPrChange w:id="1521" w:author=" " w:date="2018-05-11T13:12:00Z">
            <w:rPr>
              <w:ins w:id="1522" w:author="ms699852" w:date="2018-05-11T13:08:00Z"/>
              <w:noProof/>
            </w:rPr>
          </w:rPrChange>
        </w:rPr>
        <w:pPrChange w:id="1523" w:author=" " w:date="2018-05-11T13:11:00Z">
          <w:pPr>
            <w:pStyle w:val="Literaturverzeichnis"/>
          </w:pPr>
        </w:pPrChange>
      </w:pPr>
      <w:ins w:id="1524" w:author="ms699852" w:date="2018-05-11T13:08:00Z">
        <w:r>
          <w:rPr>
            <w:noProof/>
          </w:rPr>
          <w:t xml:space="preserve">Kehl, C. et al., 2018. Interpretation and mapping of geological features using mobile devices in outcrop geology - A case study of the Saltwick Formation, North Yorkshire, UK. </w:t>
        </w:r>
        <w:r w:rsidR="003D37B6" w:rsidRPr="003D37B6">
          <w:rPr>
            <w:i/>
            <w:iCs/>
            <w:noProof/>
            <w:lang w:val="de-DE"/>
            <w:rPrChange w:id="1525" w:author=" " w:date="2018-05-11T13:12:00Z">
              <w:rPr>
                <w:i/>
                <w:iCs/>
                <w:noProof/>
              </w:rPr>
            </w:rPrChange>
          </w:rPr>
          <w:t>AGU Books - Special Issue.</w:t>
        </w:r>
      </w:ins>
    </w:p>
    <w:p w:rsidR="00924BB2" w:rsidRDefault="003D37B6">
      <w:pPr>
        <w:pStyle w:val="PRec-Refs"/>
        <w:rPr>
          <w:ins w:id="1526" w:author="ms699852" w:date="2018-05-11T13:08:00Z"/>
          <w:noProof/>
          <w:lang w:val="de-DE"/>
          <w:rPrChange w:id="1527" w:author=" " w:date="2018-05-11T13:12:00Z">
            <w:rPr>
              <w:ins w:id="1528" w:author="ms699852" w:date="2018-05-11T13:08:00Z"/>
              <w:noProof/>
            </w:rPr>
          </w:rPrChange>
        </w:rPr>
        <w:pPrChange w:id="1529" w:author=" " w:date="2018-05-11T13:11:00Z">
          <w:pPr>
            <w:pStyle w:val="Literaturverzeichnis"/>
          </w:pPr>
        </w:pPrChange>
      </w:pPr>
      <w:ins w:id="1530" w:author="ms699852" w:date="2018-05-11T13:08:00Z">
        <w:r w:rsidRPr="003D37B6">
          <w:rPr>
            <w:noProof/>
            <w:lang w:val="de-DE"/>
            <w:rPrChange w:id="1531" w:author=" " w:date="2018-05-11T13:12:00Z">
              <w:rPr>
                <w:noProof/>
              </w:rPr>
            </w:rPrChange>
          </w:rPr>
          <w:t xml:space="preserve">Kisters, 2014. </w:t>
        </w:r>
        <w:r w:rsidRPr="003D37B6">
          <w:rPr>
            <w:i/>
            <w:iCs/>
            <w:noProof/>
            <w:lang w:val="de-DE"/>
            <w:rPrChange w:id="1532" w:author=" " w:date="2018-05-11T13:12:00Z">
              <w:rPr>
                <w:i/>
                <w:iCs/>
                <w:noProof/>
              </w:rPr>
            </w:rPrChange>
          </w:rPr>
          <w:t xml:space="preserve">Einfach smart: App für Pegelmessung auf Knopfdruck. </w:t>
        </w:r>
        <w:r w:rsidRPr="003D37B6">
          <w:rPr>
            <w:noProof/>
            <w:lang w:val="de-DE"/>
            <w:rPrChange w:id="1533" w:author=" " w:date="2018-05-11T13:12:00Z">
              <w:rPr>
                <w:noProof/>
              </w:rPr>
            </w:rPrChange>
          </w:rPr>
          <w:t>s.l.:s.n.</w:t>
        </w:r>
      </w:ins>
    </w:p>
    <w:p w:rsidR="00924BB2" w:rsidRDefault="003D37B6">
      <w:pPr>
        <w:pStyle w:val="PRec-Refs"/>
        <w:rPr>
          <w:ins w:id="1534" w:author="ms699852" w:date="2018-05-11T13:08:00Z"/>
          <w:noProof/>
        </w:rPr>
        <w:pPrChange w:id="1535" w:author=" " w:date="2018-05-11T13:11:00Z">
          <w:pPr>
            <w:pStyle w:val="Literaturverzeichnis"/>
          </w:pPr>
        </w:pPrChange>
      </w:pPr>
      <w:ins w:id="1536" w:author="ms699852" w:date="2018-05-11T13:08:00Z">
        <w:r w:rsidRPr="00924BB2">
          <w:rPr>
            <w:noProof/>
            <w:lang w:val="en-US"/>
            <w:rPrChange w:id="1537" w:author="Greenich Viper" w:date="2018-05-12T18:59:00Z">
              <w:rPr>
                <w:noProof/>
              </w:rPr>
            </w:rPrChange>
          </w:rPr>
          <w:t xml:space="preserve">Kok, M., Hol, J. D. &amp; Schön, T. B., 2017. </w:t>
        </w:r>
        <w:r w:rsidR="008508D7">
          <w:rPr>
            <w:noProof/>
          </w:rPr>
          <w:t xml:space="preserve">Using Inertial Sensors for Position and Orientation Estimation. </w:t>
        </w:r>
        <w:r w:rsidR="008508D7">
          <w:rPr>
            <w:i/>
            <w:iCs/>
            <w:noProof/>
          </w:rPr>
          <w:t>CoRR.</w:t>
        </w:r>
      </w:ins>
    </w:p>
    <w:p w:rsidR="00924BB2" w:rsidRDefault="008508D7">
      <w:pPr>
        <w:pStyle w:val="PRec-Refs"/>
        <w:rPr>
          <w:ins w:id="1538" w:author="ms699852" w:date="2018-05-11T13:08:00Z"/>
          <w:noProof/>
          <w:lang w:val="de-DE"/>
          <w:rPrChange w:id="1539" w:author=" " w:date="2018-05-11T13:12:00Z">
            <w:rPr>
              <w:ins w:id="1540" w:author="ms699852" w:date="2018-05-11T13:08:00Z"/>
              <w:noProof/>
            </w:rPr>
          </w:rPrChange>
        </w:rPr>
        <w:pPrChange w:id="1541" w:author=" " w:date="2018-05-11T13:11:00Z">
          <w:pPr>
            <w:pStyle w:val="Literaturverzeichnis"/>
          </w:pPr>
        </w:pPrChange>
      </w:pPr>
      <w:ins w:id="1542" w:author="ms699852" w:date="2018-05-11T13:08:00Z">
        <w:r>
          <w:rPr>
            <w:noProof/>
          </w:rPr>
          <w:t xml:space="preserve">Kröhnert, M. &amp; Eltner, A., n.d.. Versatile mobile and stationary low-cost approaches for hydrological measurements. </w:t>
        </w:r>
        <w:r w:rsidR="003D37B6" w:rsidRPr="003D37B6">
          <w:rPr>
            <w:i/>
            <w:iCs/>
            <w:noProof/>
            <w:lang w:val="de-DE"/>
            <w:rPrChange w:id="1543" w:author=" " w:date="2018-05-11T13:12:00Z">
              <w:rPr>
                <w:i/>
                <w:iCs/>
                <w:noProof/>
              </w:rPr>
            </w:rPrChange>
          </w:rPr>
          <w:t>Int. Arch. Photogramm. Remote Sens. Spatial Inf. Sci..</w:t>
        </w:r>
      </w:ins>
    </w:p>
    <w:p w:rsidR="00924BB2" w:rsidRDefault="003D37B6">
      <w:pPr>
        <w:pStyle w:val="PRec-Refs"/>
        <w:rPr>
          <w:ins w:id="1544" w:author="ms699852" w:date="2018-05-11T13:08:00Z"/>
          <w:noProof/>
        </w:rPr>
        <w:pPrChange w:id="1545" w:author=" " w:date="2018-05-11T13:11:00Z">
          <w:pPr>
            <w:pStyle w:val="Literaturverzeichnis"/>
          </w:pPr>
        </w:pPrChange>
      </w:pPr>
      <w:ins w:id="1546" w:author="ms699852" w:date="2018-05-11T13:08:00Z">
        <w:r w:rsidRPr="003D37B6">
          <w:rPr>
            <w:noProof/>
            <w:lang w:val="de-DE"/>
            <w:rPrChange w:id="1547" w:author=" " w:date="2018-05-11T13:12:00Z">
              <w:rPr>
                <w:noProof/>
              </w:rPr>
            </w:rPrChange>
          </w:rPr>
          <w:t xml:space="preserve">Kröhnert, M., Kehl, C., Litschke, H. &amp; Buckley, S. J., 2017. </w:t>
        </w:r>
        <w:r w:rsidR="008508D7">
          <w:rPr>
            <w:i/>
            <w:iCs/>
            <w:noProof/>
          </w:rPr>
          <w:t xml:space="preserve">Image-to-Geometry Registration on Mobile Devices - Concepts, Challenges and Applications. </w:t>
        </w:r>
        <w:r w:rsidR="008508D7">
          <w:rPr>
            <w:noProof/>
          </w:rPr>
          <w:t>s.l., s.n., pp. 99-108.</w:t>
        </w:r>
      </w:ins>
    </w:p>
    <w:p w:rsidR="00924BB2" w:rsidRDefault="008508D7">
      <w:pPr>
        <w:pStyle w:val="PRec-Refs"/>
        <w:rPr>
          <w:ins w:id="1548" w:author="ms699852" w:date="2018-05-11T13:08:00Z"/>
          <w:noProof/>
        </w:rPr>
        <w:pPrChange w:id="1549" w:author=" " w:date="2018-05-11T13:11:00Z">
          <w:pPr>
            <w:pStyle w:val="Literaturverzeichnis"/>
          </w:pPr>
        </w:pPrChange>
      </w:pPr>
      <w:ins w:id="1550" w:author="ms699852" w:date="2018-05-11T13:08:00Z">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ins>
    </w:p>
    <w:p w:rsidR="00924BB2" w:rsidRDefault="003D37B6">
      <w:pPr>
        <w:pStyle w:val="PRec-Refs"/>
        <w:rPr>
          <w:ins w:id="1551" w:author="ms699852" w:date="2018-05-11T13:08:00Z"/>
          <w:noProof/>
        </w:rPr>
        <w:pPrChange w:id="1552" w:author=" " w:date="2018-05-11T13:11:00Z">
          <w:pPr>
            <w:pStyle w:val="Literaturverzeichnis"/>
          </w:pPr>
        </w:pPrChange>
      </w:pPr>
      <w:ins w:id="1553" w:author="ms699852" w:date="2018-05-11T13:08:00Z">
        <w:r w:rsidRPr="00924BB2">
          <w:rPr>
            <w:noProof/>
            <w:lang w:val="nl-NL"/>
            <w:rPrChange w:id="1554" w:author="Greenich Viper" w:date="2018-05-12T18:59:00Z">
              <w:rPr>
                <w:noProof/>
              </w:rPr>
            </w:rPrChange>
          </w:rPr>
          <w:t xml:space="preserve">Leskens, J. G. et al., 2015. </w:t>
        </w:r>
        <w:r w:rsidR="008508D7">
          <w:rPr>
            <w:noProof/>
          </w:rPr>
          <w:t xml:space="preserve">An interactive simulation and visualization tool for flood analysis usable for practitioners. </w:t>
        </w:r>
        <w:r w:rsidR="008508D7">
          <w:rPr>
            <w:i/>
            <w:iCs/>
            <w:noProof/>
          </w:rPr>
          <w:t xml:space="preserve">Mitigation and Adaptation Strategies for Global Change, </w:t>
        </w:r>
        <w:r w:rsidR="008508D7">
          <w:rPr>
            <w:noProof/>
          </w:rPr>
          <w:t>pp. 1-18.</w:t>
        </w:r>
      </w:ins>
    </w:p>
    <w:p w:rsidR="00924BB2" w:rsidRDefault="008508D7">
      <w:pPr>
        <w:pStyle w:val="PRec-Refs"/>
        <w:rPr>
          <w:ins w:id="1555" w:author="ms699852" w:date="2018-05-11T13:08:00Z"/>
          <w:noProof/>
        </w:rPr>
        <w:pPrChange w:id="1556" w:author=" " w:date="2018-05-11T13:11:00Z">
          <w:pPr>
            <w:pStyle w:val="Literaturverzeichnis"/>
          </w:pPr>
        </w:pPrChange>
      </w:pPr>
      <w:ins w:id="1557" w:author="ms699852" w:date="2018-05-11T13:08:00Z">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ins>
    </w:p>
    <w:p w:rsidR="00924BB2" w:rsidRDefault="008508D7">
      <w:pPr>
        <w:pStyle w:val="PRec-Refs"/>
        <w:rPr>
          <w:ins w:id="1558" w:author="ms699852" w:date="2018-05-11T13:08:00Z"/>
          <w:noProof/>
        </w:rPr>
        <w:pPrChange w:id="1559" w:author=" " w:date="2018-05-11T13:11:00Z">
          <w:pPr>
            <w:pStyle w:val="Literaturverzeichnis"/>
          </w:pPr>
        </w:pPrChange>
      </w:pPr>
      <w:ins w:id="1560" w:author="ms699852" w:date="2018-05-11T13:08:00Z">
        <w:r>
          <w:rPr>
            <w:noProof/>
          </w:rPr>
          <w:t xml:space="preserve">Liu, G. et al., 2014. </w:t>
        </w:r>
        <w:r>
          <w:rPr>
            <w:i/>
            <w:iCs/>
            <w:noProof/>
          </w:rPr>
          <w:t xml:space="preserve">Beyond horizontal location context: measuring elevation using smartphone's barometer. </w:t>
        </w:r>
        <w:r>
          <w:rPr>
            <w:noProof/>
          </w:rPr>
          <w:t>s.l., ACM Press.</w:t>
        </w:r>
      </w:ins>
    </w:p>
    <w:p w:rsidR="00924BB2" w:rsidRDefault="008508D7">
      <w:pPr>
        <w:pStyle w:val="PRec-Refs"/>
        <w:rPr>
          <w:ins w:id="1561" w:author="ms699852" w:date="2018-05-11T13:08:00Z"/>
          <w:noProof/>
        </w:rPr>
        <w:pPrChange w:id="1562" w:author=" " w:date="2018-05-11T13:11:00Z">
          <w:pPr>
            <w:pStyle w:val="Literaturverzeichnis"/>
          </w:pPr>
        </w:pPrChange>
      </w:pPr>
      <w:ins w:id="1563" w:author="ms699852" w:date="2018-05-11T13:08:00Z">
        <w:r>
          <w:rPr>
            <w:noProof/>
          </w:rPr>
          <w:t xml:space="preserve">Lowe, D. G., 2004. Distinctive Image Features from Scale-Invariant Keypoints. </w:t>
        </w:r>
        <w:r>
          <w:rPr>
            <w:i/>
            <w:iCs/>
            <w:noProof/>
          </w:rPr>
          <w:t xml:space="preserve">International Journal of Computer Vision, </w:t>
        </w:r>
        <w:r>
          <w:rPr>
            <w:noProof/>
          </w:rPr>
          <w:t>01 11, Band 60, pp. 91-110.</w:t>
        </w:r>
      </w:ins>
    </w:p>
    <w:p w:rsidR="00924BB2" w:rsidRDefault="008508D7">
      <w:pPr>
        <w:pStyle w:val="PRec-Refs"/>
        <w:rPr>
          <w:ins w:id="1564" w:author="ms699852" w:date="2018-05-11T13:08:00Z"/>
          <w:noProof/>
        </w:rPr>
        <w:pPrChange w:id="1565" w:author=" " w:date="2018-05-11T13:11:00Z">
          <w:pPr>
            <w:pStyle w:val="Literaturverzeichnis"/>
          </w:pPr>
        </w:pPrChange>
      </w:pPr>
      <w:ins w:id="1566" w:author="ms699852" w:date="2018-05-11T13:08:00Z">
        <w:r>
          <w:rPr>
            <w:noProof/>
          </w:rPr>
          <w:t xml:space="preserve">Masiero, A. et al., 2016. Toward the use of smartphones for mobile mapping. </w:t>
        </w:r>
        <w:r>
          <w:rPr>
            <w:i/>
            <w:iCs/>
            <w:noProof/>
          </w:rPr>
          <w:t xml:space="preserve">Geo-spatial Information Science, </w:t>
        </w:r>
        <w:r>
          <w:rPr>
            <w:noProof/>
          </w:rPr>
          <w:t>Band 19, pp. 210-221.</w:t>
        </w:r>
      </w:ins>
    </w:p>
    <w:p w:rsidR="00924BB2" w:rsidRDefault="008508D7">
      <w:pPr>
        <w:pStyle w:val="PRec-Refs"/>
        <w:rPr>
          <w:ins w:id="1567" w:author="ms699852" w:date="2018-05-11T13:08:00Z"/>
          <w:noProof/>
        </w:rPr>
        <w:pPrChange w:id="1568" w:author=" " w:date="2018-05-11T13:11:00Z">
          <w:pPr>
            <w:pStyle w:val="Literaturverzeichnis"/>
          </w:pPr>
        </w:pPrChange>
      </w:pPr>
      <w:ins w:id="1569" w:author="ms699852" w:date="2018-05-11T13:08:00Z">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ins>
    </w:p>
    <w:p w:rsidR="00924BB2" w:rsidRDefault="008508D7">
      <w:pPr>
        <w:pStyle w:val="PRec-Refs"/>
        <w:rPr>
          <w:ins w:id="1570" w:author="ms699852" w:date="2018-05-11T13:08:00Z"/>
          <w:noProof/>
        </w:rPr>
        <w:pPrChange w:id="1571" w:author=" " w:date="2018-05-11T13:11:00Z">
          <w:pPr>
            <w:pStyle w:val="Literaturverzeichnis"/>
          </w:pPr>
        </w:pPrChange>
      </w:pPr>
      <w:ins w:id="1572" w:author="ms699852" w:date="2018-05-11T13:08:00Z">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ins>
    </w:p>
    <w:p w:rsidR="00924BB2" w:rsidRDefault="008508D7">
      <w:pPr>
        <w:pStyle w:val="PRec-Refs"/>
        <w:rPr>
          <w:ins w:id="1573" w:author="ms699852" w:date="2018-05-11T13:08:00Z"/>
          <w:noProof/>
        </w:rPr>
        <w:pPrChange w:id="1574" w:author=" " w:date="2018-05-11T13:11:00Z">
          <w:pPr>
            <w:pStyle w:val="Literaturverzeichnis"/>
          </w:pPr>
        </w:pPrChange>
      </w:pPr>
      <w:ins w:id="1575" w:author="ms699852" w:date="2018-05-11T13:08:00Z">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ins>
    </w:p>
    <w:p w:rsidR="00924BB2" w:rsidRDefault="008508D7">
      <w:pPr>
        <w:pStyle w:val="PRec-Refs"/>
        <w:rPr>
          <w:ins w:id="1576" w:author="ms699852" w:date="2018-05-11T13:08:00Z"/>
          <w:noProof/>
        </w:rPr>
        <w:pPrChange w:id="1577" w:author=" " w:date="2018-05-11T13:11:00Z">
          <w:pPr>
            <w:pStyle w:val="Literaturverzeichnis"/>
          </w:pPr>
        </w:pPrChange>
      </w:pPr>
      <w:ins w:id="1578" w:author="ms699852" w:date="2018-05-11T13:08:00Z">
        <w:r>
          <w:rPr>
            <w:noProof/>
          </w:rPr>
          <w:t xml:space="preserve">Mikolajczyk, K. &amp; Schmid, C., 2004. Scale &amp; affine invariant interest point detectors. </w:t>
        </w:r>
        <w:r>
          <w:rPr>
            <w:i/>
            <w:iCs/>
            <w:noProof/>
          </w:rPr>
          <w:t xml:space="preserve">International journal of computer vision, </w:t>
        </w:r>
        <w:r>
          <w:rPr>
            <w:noProof/>
          </w:rPr>
          <w:t>1(60), pp. 63-86.</w:t>
        </w:r>
      </w:ins>
    </w:p>
    <w:p w:rsidR="00924BB2" w:rsidRDefault="008508D7">
      <w:pPr>
        <w:pStyle w:val="PRec-Refs"/>
        <w:rPr>
          <w:ins w:id="1579" w:author="ms699852" w:date="2018-05-11T13:08:00Z"/>
          <w:noProof/>
        </w:rPr>
        <w:pPrChange w:id="1580" w:author=" " w:date="2018-05-11T13:11:00Z">
          <w:pPr>
            <w:pStyle w:val="Literaturverzeichnis"/>
          </w:pPr>
        </w:pPrChange>
      </w:pPr>
      <w:ins w:id="1581" w:author="ms699852" w:date="2018-05-11T13:08:00Z">
        <w:r>
          <w:rPr>
            <w:noProof/>
          </w:rPr>
          <w:t xml:space="preserve">Moore, S. K., 2017. Superaccurate GPS Coming to Smartphones in 2018. </w:t>
        </w:r>
        <w:r>
          <w:rPr>
            <w:i/>
            <w:iCs/>
            <w:noProof/>
          </w:rPr>
          <w:t xml:space="preserve">IEEE Spectrum, </w:t>
        </w:r>
        <w:r>
          <w:rPr>
            <w:noProof/>
          </w:rPr>
          <w:t>10.</w:t>
        </w:r>
      </w:ins>
    </w:p>
    <w:p w:rsidR="00924BB2" w:rsidRDefault="008508D7">
      <w:pPr>
        <w:pStyle w:val="PRec-Refs"/>
        <w:rPr>
          <w:ins w:id="1582" w:author="ms699852" w:date="2018-05-11T13:08:00Z"/>
          <w:noProof/>
        </w:rPr>
        <w:pPrChange w:id="1583" w:author=" " w:date="2018-05-11T13:11:00Z">
          <w:pPr>
            <w:pStyle w:val="Literaturverzeichnis"/>
          </w:pPr>
        </w:pPrChange>
      </w:pPr>
      <w:ins w:id="1584" w:author="ms699852" w:date="2018-05-11T13:08:00Z">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ins>
    </w:p>
    <w:p w:rsidR="00924BB2" w:rsidRDefault="008508D7">
      <w:pPr>
        <w:pStyle w:val="PRec-Refs"/>
        <w:rPr>
          <w:ins w:id="1585" w:author="ms699852" w:date="2018-05-11T13:08:00Z"/>
          <w:noProof/>
        </w:rPr>
        <w:pPrChange w:id="1586" w:author=" " w:date="2018-05-11T13:11:00Z">
          <w:pPr>
            <w:pStyle w:val="Literaturverzeichnis"/>
          </w:pPr>
        </w:pPrChange>
      </w:pPr>
      <w:ins w:id="1587" w:author="ms699852" w:date="2018-05-11T13:08:00Z">
        <w:r>
          <w:rPr>
            <w:noProof/>
          </w:rPr>
          <w:t xml:space="preserve">Muratov, O. et al., 2016. </w:t>
        </w:r>
        <w:r>
          <w:rPr>
            <w:i/>
            <w:iCs/>
            <w:noProof/>
          </w:rPr>
          <w:t xml:space="preserve">3DCapture: 3D Reconstruction for a Smartphone. </w:t>
        </w:r>
        <w:r>
          <w:rPr>
            <w:noProof/>
          </w:rPr>
          <w:t>s.l., s.n., pp. 893-900.</w:t>
        </w:r>
      </w:ins>
    </w:p>
    <w:p w:rsidR="00924BB2" w:rsidRDefault="008508D7">
      <w:pPr>
        <w:pStyle w:val="PRec-Refs"/>
        <w:rPr>
          <w:ins w:id="1588" w:author="ms699852" w:date="2018-05-11T13:08:00Z"/>
          <w:noProof/>
        </w:rPr>
        <w:pPrChange w:id="1589" w:author=" " w:date="2018-05-11T13:11:00Z">
          <w:pPr>
            <w:pStyle w:val="Literaturverzeichnis"/>
          </w:pPr>
        </w:pPrChange>
      </w:pPr>
      <w:ins w:id="1590" w:author="ms699852" w:date="2018-05-11T13:08:00Z">
        <w:r>
          <w:rPr>
            <w:noProof/>
          </w:rPr>
          <w:t xml:space="preserve">Pacha, A., 2015. </w:t>
        </w:r>
        <w:r>
          <w:rPr>
            <w:i/>
            <w:iCs/>
            <w:noProof/>
          </w:rPr>
          <w:t xml:space="preserve">Sensor Fusion for Robust Outdoor Augmented Reality Tracking on Mobile Devices. </w:t>
        </w:r>
        <w:r>
          <w:rPr>
            <w:noProof/>
          </w:rPr>
          <w:t>USA: GRIN Verlag.</w:t>
        </w:r>
      </w:ins>
    </w:p>
    <w:p w:rsidR="00924BB2" w:rsidRDefault="008508D7">
      <w:pPr>
        <w:pStyle w:val="PRec-Refs"/>
        <w:rPr>
          <w:ins w:id="1591" w:author="ms699852" w:date="2018-05-11T13:08:00Z"/>
          <w:noProof/>
        </w:rPr>
        <w:pPrChange w:id="1592" w:author=" " w:date="2018-05-11T13:11:00Z">
          <w:pPr>
            <w:pStyle w:val="Literaturverzeichnis"/>
          </w:pPr>
        </w:pPrChange>
      </w:pPr>
      <w:ins w:id="1593" w:author="ms699852" w:date="2018-05-11T13:08:00Z">
        <w:r>
          <w:rPr>
            <w:noProof/>
          </w:rPr>
          <w:t xml:space="preserve">Ponchio, F. &amp; Dellepiane, M., 2016. Multiresolution and fast decompression for optimal web-based rendering. </w:t>
        </w:r>
        <w:r>
          <w:rPr>
            <w:i/>
            <w:iCs/>
            <w:noProof/>
          </w:rPr>
          <w:t xml:space="preserve">Graphical Models, </w:t>
        </w:r>
        <w:r>
          <w:rPr>
            <w:noProof/>
          </w:rPr>
          <w:t>Band 88, pp. 1-11.</w:t>
        </w:r>
      </w:ins>
    </w:p>
    <w:p w:rsidR="00924BB2" w:rsidRDefault="008508D7">
      <w:pPr>
        <w:pStyle w:val="PRec-Refs"/>
        <w:rPr>
          <w:ins w:id="1594" w:author="ms699852" w:date="2018-05-11T13:08:00Z"/>
          <w:noProof/>
        </w:rPr>
        <w:pPrChange w:id="1595" w:author=" " w:date="2018-05-11T13:11:00Z">
          <w:pPr>
            <w:pStyle w:val="Literaturverzeichnis"/>
          </w:pPr>
        </w:pPrChange>
      </w:pPr>
      <w:ins w:id="1596" w:author="ms699852" w:date="2018-05-11T13:08:00Z">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ins>
    </w:p>
    <w:p w:rsidR="00924BB2" w:rsidRDefault="008508D7">
      <w:pPr>
        <w:pStyle w:val="PRec-Refs"/>
        <w:rPr>
          <w:ins w:id="1597" w:author="ms699852" w:date="2018-05-11T13:08:00Z"/>
          <w:noProof/>
        </w:rPr>
        <w:pPrChange w:id="1598" w:author=" " w:date="2018-05-11T13:11:00Z">
          <w:pPr>
            <w:pStyle w:val="Literaturverzeichnis"/>
          </w:pPr>
        </w:pPrChange>
      </w:pPr>
      <w:ins w:id="1599" w:author="ms699852" w:date="2018-05-11T13:08:00Z">
        <w:r>
          <w:rPr>
            <w:noProof/>
          </w:rPr>
          <w:t xml:space="preserve">Rodríguez, M. B. et al., 2012. </w:t>
        </w:r>
        <w:r>
          <w:rPr>
            <w:i/>
            <w:iCs/>
            <w:noProof/>
          </w:rPr>
          <w:t xml:space="preserve">Interactive exploration of gigantic point clouds on mobile devices. </w:t>
        </w:r>
        <w:r>
          <w:rPr>
            <w:noProof/>
          </w:rPr>
          <w:t>s.l., s.n., pp. 57-64.</w:t>
        </w:r>
      </w:ins>
    </w:p>
    <w:p w:rsidR="00924BB2" w:rsidRDefault="008508D7">
      <w:pPr>
        <w:pStyle w:val="PRec-Refs"/>
        <w:rPr>
          <w:ins w:id="1600" w:author="ms699852" w:date="2018-05-11T13:08:00Z"/>
          <w:noProof/>
        </w:rPr>
        <w:pPrChange w:id="1601" w:author=" " w:date="2018-05-11T13:11:00Z">
          <w:pPr>
            <w:pStyle w:val="Literaturverzeichnis"/>
          </w:pPr>
        </w:pPrChange>
      </w:pPr>
      <w:ins w:id="1602" w:author="ms699852" w:date="2018-05-11T13:08:00Z">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ins>
    </w:p>
    <w:p w:rsidR="00924BB2" w:rsidRDefault="008508D7">
      <w:pPr>
        <w:pStyle w:val="PRec-Refs"/>
        <w:rPr>
          <w:ins w:id="1603" w:author="ms699852" w:date="2018-05-11T13:08:00Z"/>
          <w:noProof/>
          <w:lang w:val="de-DE"/>
          <w:rPrChange w:id="1604" w:author="ms699852" w:date="2018-05-11T21:45:00Z">
            <w:rPr>
              <w:ins w:id="1605" w:author="ms699852" w:date="2018-05-11T13:08:00Z"/>
              <w:noProof/>
            </w:rPr>
          </w:rPrChange>
        </w:rPr>
        <w:pPrChange w:id="1606" w:author=" " w:date="2018-05-11T13:11:00Z">
          <w:pPr>
            <w:pStyle w:val="Literaturverzeichnis"/>
          </w:pPr>
        </w:pPrChange>
      </w:pPr>
      <w:ins w:id="1607" w:author="ms699852" w:date="2018-05-11T13:08:00Z">
        <w:r>
          <w:rPr>
            <w:noProof/>
          </w:rPr>
          <w:t xml:space="preserve">Sardemann, H., Eltner, A. &amp; Maas, H.-G., 2018. </w:t>
        </w:r>
        <w:r w:rsidR="003D37B6" w:rsidRPr="003D37B6">
          <w:rPr>
            <w:i/>
            <w:iCs/>
            <w:noProof/>
            <w:lang w:val="de-DE"/>
            <w:rPrChange w:id="1608" w:author="ms699852" w:date="2018-05-11T21:45:00Z">
              <w:rPr>
                <w:i/>
                <w:iCs/>
                <w:noProof/>
              </w:rPr>
            </w:rPrChange>
          </w:rPr>
          <w:t xml:space="preserve">Erfassung von Geometriedaten kleiner Flüsse mit einem unbemannten Wasserfahrzeug als Multisensor-Plattform. </w:t>
        </w:r>
        <w:r w:rsidR="003D37B6" w:rsidRPr="003D37B6">
          <w:rPr>
            <w:noProof/>
            <w:lang w:val="de-DE"/>
            <w:rPrChange w:id="1609" w:author="ms699852" w:date="2018-05-11T21:45:00Z">
              <w:rPr>
                <w:noProof/>
              </w:rPr>
            </w:rPrChange>
          </w:rPr>
          <w:t>Hamburg, s.n., pp. 389-396.</w:t>
        </w:r>
      </w:ins>
    </w:p>
    <w:p w:rsidR="00924BB2" w:rsidRDefault="003D37B6">
      <w:pPr>
        <w:pStyle w:val="PRec-Refs"/>
        <w:rPr>
          <w:ins w:id="1610" w:author="ms699852" w:date="2018-05-11T13:08:00Z"/>
          <w:noProof/>
        </w:rPr>
        <w:pPrChange w:id="1611" w:author=" " w:date="2018-05-11T13:11:00Z">
          <w:pPr>
            <w:pStyle w:val="Literaturverzeichnis"/>
          </w:pPr>
        </w:pPrChange>
      </w:pPr>
      <w:ins w:id="1612" w:author="ms699852" w:date="2018-05-11T13:08:00Z">
        <w:r w:rsidRPr="003D37B6">
          <w:rPr>
            <w:noProof/>
            <w:lang w:val="de-DE"/>
            <w:rPrChange w:id="1613" w:author="ms699852" w:date="2018-05-11T21:45:00Z">
              <w:rPr>
                <w:noProof/>
              </w:rPr>
            </w:rPrChange>
          </w:rPr>
          <w:t xml:space="preserve">Sattler, T., Leibe, B. &amp; Kobbelt, L., 2011. </w:t>
        </w:r>
        <w:r w:rsidR="008508D7">
          <w:rPr>
            <w:i/>
            <w:iCs/>
            <w:noProof/>
          </w:rPr>
          <w:t xml:space="preserve">Fast image-based localization using direct 2D-to-3D matching. </w:t>
        </w:r>
        <w:r w:rsidR="008508D7">
          <w:rPr>
            <w:noProof/>
          </w:rPr>
          <w:t>s.l., IEEE.</w:t>
        </w:r>
      </w:ins>
    </w:p>
    <w:p w:rsidR="00924BB2" w:rsidRDefault="003D37B6">
      <w:pPr>
        <w:pStyle w:val="PRec-Refs"/>
        <w:rPr>
          <w:ins w:id="1614" w:author="ms699852" w:date="2018-05-11T13:08:00Z"/>
          <w:noProof/>
        </w:rPr>
        <w:pPrChange w:id="1615" w:author=" " w:date="2018-05-11T13:11:00Z">
          <w:pPr>
            <w:pStyle w:val="Literaturverzeichnis"/>
          </w:pPr>
        </w:pPrChange>
      </w:pPr>
      <w:ins w:id="1616" w:author="ms699852" w:date="2018-05-11T13:08:00Z">
        <w:r w:rsidRPr="003D37B6">
          <w:rPr>
            <w:noProof/>
            <w:lang w:val="de-DE"/>
            <w:rPrChange w:id="1617" w:author="ms699852" w:date="2018-05-11T21:45:00Z">
              <w:rPr>
                <w:noProof/>
              </w:rPr>
            </w:rPrChange>
          </w:rPr>
          <w:t xml:space="preserve">Schwalbe, E. &amp; Maas, H.-G., 2017. </w:t>
        </w:r>
        <w:r w:rsidR="008508D7">
          <w:rPr>
            <w:noProof/>
          </w:rPr>
          <w:t xml:space="preserve">The determination of high-resolution spatio-temporal glacier motion fields from time-lapse sequences. </w:t>
        </w:r>
        <w:r w:rsidR="008508D7">
          <w:rPr>
            <w:i/>
            <w:iCs/>
            <w:noProof/>
          </w:rPr>
          <w:t xml:space="preserve">Earth Surface Dynamics, </w:t>
        </w:r>
        <w:r w:rsidR="008508D7">
          <w:rPr>
            <w:noProof/>
          </w:rPr>
          <w:t>12, Band 5, pp. 861-879.</w:t>
        </w:r>
      </w:ins>
    </w:p>
    <w:p w:rsidR="00924BB2" w:rsidRDefault="008508D7">
      <w:pPr>
        <w:pStyle w:val="PRec-Refs"/>
        <w:rPr>
          <w:ins w:id="1618" w:author="ms699852" w:date="2018-05-11T13:08:00Z"/>
          <w:noProof/>
          <w:lang w:val="de-DE"/>
          <w:rPrChange w:id="1619" w:author="ms699852" w:date="2018-05-11T21:45:00Z">
            <w:rPr>
              <w:ins w:id="1620" w:author="ms699852" w:date="2018-05-11T13:08:00Z"/>
              <w:noProof/>
            </w:rPr>
          </w:rPrChange>
        </w:rPr>
        <w:pPrChange w:id="1621" w:author=" " w:date="2018-05-11T13:11:00Z">
          <w:pPr>
            <w:pStyle w:val="Literaturverzeichnis"/>
          </w:pPr>
        </w:pPrChange>
      </w:pPr>
      <w:ins w:id="1622" w:author="ms699852" w:date="2018-05-11T13:08:00Z">
        <w:r>
          <w:rPr>
            <w:noProof/>
          </w:rPr>
          <w:t xml:space="preserve">Sibbing, D., Sattler, T., Leibe, B. &amp; Kobbelt, L., 2013. </w:t>
        </w:r>
        <w:r w:rsidR="003D37B6" w:rsidRPr="003D37B6">
          <w:rPr>
            <w:i/>
            <w:iCs/>
            <w:noProof/>
            <w:lang w:val="de-DE"/>
            <w:rPrChange w:id="1623" w:author="ms699852" w:date="2018-05-11T21:45:00Z">
              <w:rPr>
                <w:i/>
                <w:iCs/>
                <w:noProof/>
              </w:rPr>
            </w:rPrChange>
          </w:rPr>
          <w:t xml:space="preserve">SIFT-Realistic Rendering. </w:t>
        </w:r>
        <w:r w:rsidR="003D37B6" w:rsidRPr="003D37B6">
          <w:rPr>
            <w:noProof/>
            <w:lang w:val="de-DE"/>
            <w:rPrChange w:id="1624" w:author="ms699852" w:date="2018-05-11T21:45:00Z">
              <w:rPr>
                <w:noProof/>
              </w:rPr>
            </w:rPrChange>
          </w:rPr>
          <w:t>s.l., s.n., pp. 56-63.</w:t>
        </w:r>
      </w:ins>
    </w:p>
    <w:p w:rsidR="00924BB2" w:rsidRDefault="003D37B6">
      <w:pPr>
        <w:pStyle w:val="PRec-Refs"/>
        <w:rPr>
          <w:ins w:id="1625" w:author="ms699852" w:date="2018-05-11T13:08:00Z"/>
          <w:noProof/>
          <w:lang w:val="de-DE"/>
          <w:rPrChange w:id="1626" w:author="ms699852" w:date="2018-05-11T21:45:00Z">
            <w:rPr>
              <w:ins w:id="1627" w:author="ms699852" w:date="2018-05-11T13:08:00Z"/>
              <w:noProof/>
            </w:rPr>
          </w:rPrChange>
        </w:rPr>
        <w:pPrChange w:id="1628" w:author=" " w:date="2018-05-11T13:11:00Z">
          <w:pPr>
            <w:pStyle w:val="Literaturverzeichnis"/>
          </w:pPr>
        </w:pPrChange>
      </w:pPr>
      <w:ins w:id="1629" w:author="ms699852" w:date="2018-05-11T13:08:00Z">
        <w:r w:rsidRPr="003D37B6">
          <w:rPr>
            <w:noProof/>
            <w:lang w:val="de-DE"/>
            <w:rPrChange w:id="1630" w:author="ms699852" w:date="2018-05-11T21:45:00Z">
              <w:rPr>
                <w:noProof/>
              </w:rPr>
            </w:rPrChange>
          </w:rPr>
          <w:t xml:space="preserve">Siedschlag, S., 2015. </w:t>
        </w:r>
        <w:r w:rsidRPr="003D37B6">
          <w:rPr>
            <w:i/>
            <w:iCs/>
            <w:noProof/>
            <w:lang w:val="de-DE"/>
            <w:rPrChange w:id="1631" w:author="ms699852" w:date="2018-05-11T21:45:00Z">
              <w:rPr>
                <w:i/>
                <w:iCs/>
                <w:noProof/>
              </w:rPr>
            </w:rPrChange>
          </w:rPr>
          <w:t xml:space="preserve">Wasserstände und Durchflüsse - Messen, Speichern und Übertragen im digitalen Zeitalter. </w:t>
        </w:r>
        <w:r w:rsidRPr="003D37B6">
          <w:rPr>
            <w:noProof/>
            <w:lang w:val="de-DE"/>
            <w:rPrChange w:id="1632" w:author="ms699852" w:date="2018-05-11T21:45:00Z">
              <w:rPr>
                <w:noProof/>
              </w:rPr>
            </w:rPrChange>
          </w:rPr>
          <w:t>s.l., s.n.</w:t>
        </w:r>
      </w:ins>
    </w:p>
    <w:p w:rsidR="00924BB2" w:rsidRDefault="008508D7">
      <w:pPr>
        <w:pStyle w:val="PRec-Refs"/>
        <w:rPr>
          <w:ins w:id="1633" w:author="ms699852" w:date="2018-05-11T13:08:00Z"/>
          <w:noProof/>
        </w:rPr>
        <w:pPrChange w:id="1634" w:author=" " w:date="2018-05-11T13:11:00Z">
          <w:pPr>
            <w:pStyle w:val="Literaturverzeichnis"/>
          </w:pPr>
        </w:pPrChange>
      </w:pPr>
      <w:ins w:id="1635" w:author="ms699852" w:date="2018-05-11T13:08:00Z">
        <w:r>
          <w:rPr>
            <w:noProof/>
          </w:rPr>
          <w:t xml:space="preserve">Sweeney, C. et al., 2015. </w:t>
        </w:r>
        <w:r>
          <w:rPr>
            <w:i/>
            <w:iCs/>
            <w:noProof/>
          </w:rPr>
          <w:t xml:space="preserve">Efficient Computation of Absolute Pose for Gravity-Aware Augmented Reality. </w:t>
        </w:r>
        <w:r>
          <w:rPr>
            <w:noProof/>
          </w:rPr>
          <w:t>s.l., s.n., pp. 19-24.</w:t>
        </w:r>
      </w:ins>
    </w:p>
    <w:p w:rsidR="00924BB2" w:rsidRDefault="003D37B6">
      <w:pPr>
        <w:pStyle w:val="PRec-Refs"/>
        <w:rPr>
          <w:ins w:id="1636" w:author="ms699852" w:date="2018-05-11T13:08:00Z"/>
          <w:noProof/>
        </w:rPr>
        <w:pPrChange w:id="1637" w:author=" " w:date="2018-05-11T13:11:00Z">
          <w:pPr>
            <w:pStyle w:val="Literaturverzeichnis"/>
          </w:pPr>
        </w:pPrChange>
      </w:pPr>
      <w:ins w:id="1638" w:author="ms699852" w:date="2018-05-11T13:08:00Z">
        <w:r w:rsidRPr="003D37B6">
          <w:rPr>
            <w:noProof/>
            <w:lang w:val="de-DE"/>
            <w:rPrChange w:id="1639" w:author="ms699852" w:date="2018-05-11T21:45:00Z">
              <w:rPr>
                <w:noProof/>
              </w:rPr>
            </w:rPrChange>
          </w:rPr>
          <w:lastRenderedPageBreak/>
          <w:t xml:space="preserve">Torr, P. H. S. &amp; Zisserman, A., 2000. </w:t>
        </w:r>
        <w:r w:rsidR="008508D7">
          <w:rPr>
            <w:noProof/>
          </w:rPr>
          <w:t xml:space="preserve">MLESAC: A New Robust Estimator with Application to Estimating Image Geometry. </w:t>
        </w:r>
        <w:r w:rsidR="008508D7">
          <w:rPr>
            <w:i/>
            <w:iCs/>
            <w:noProof/>
          </w:rPr>
          <w:t xml:space="preserve">Computer Vision and Image Understanding, </w:t>
        </w:r>
        <w:r w:rsidR="008508D7">
          <w:rPr>
            <w:noProof/>
          </w:rPr>
          <w:t>Band 78, pp. 138-156.</w:t>
        </w:r>
      </w:ins>
    </w:p>
    <w:p w:rsidR="00924BB2" w:rsidRDefault="008508D7">
      <w:pPr>
        <w:pStyle w:val="PRec-Refs"/>
        <w:rPr>
          <w:ins w:id="1640" w:author="ms699852" w:date="2018-05-11T13:08:00Z"/>
          <w:noProof/>
        </w:rPr>
        <w:pPrChange w:id="1641" w:author=" " w:date="2018-05-11T13:11:00Z">
          <w:pPr>
            <w:pStyle w:val="Literaturverzeichnis"/>
          </w:pPr>
        </w:pPrChange>
      </w:pPr>
      <w:ins w:id="1642" w:author="ms699852" w:date="2018-05-11T13:08:00Z">
        <w:r>
          <w:rPr>
            <w:noProof/>
          </w:rPr>
          <w:t xml:space="preserve">Trinks, I. et al., 2005. Mapping and analysing virtual outcrops. </w:t>
        </w:r>
        <w:r>
          <w:rPr>
            <w:i/>
            <w:iCs/>
            <w:noProof/>
          </w:rPr>
          <w:t xml:space="preserve">Visual Geosciences, </w:t>
        </w:r>
        <w:r>
          <w:rPr>
            <w:noProof/>
          </w:rPr>
          <w:t>Band 10, pp. 13-19.</w:t>
        </w:r>
      </w:ins>
    </w:p>
    <w:p w:rsidR="00924BB2" w:rsidRDefault="008508D7">
      <w:pPr>
        <w:pStyle w:val="PRec-Refs"/>
        <w:rPr>
          <w:ins w:id="1643" w:author="ms699852" w:date="2018-05-11T13:08:00Z"/>
          <w:noProof/>
        </w:rPr>
        <w:pPrChange w:id="1644" w:author=" " w:date="2018-05-11T13:11:00Z">
          <w:pPr>
            <w:pStyle w:val="Literaturverzeichnis"/>
          </w:pPr>
        </w:pPrChange>
      </w:pPr>
      <w:ins w:id="1645" w:author="ms699852" w:date="2018-05-11T13:08:00Z">
        <w:r>
          <w:rPr>
            <w:noProof/>
          </w:rPr>
          <w:t xml:space="preserve">Viola, P. &amp; Wells, W. M., 1997. Alignment by maximization of mutual information. </w:t>
        </w:r>
        <w:r>
          <w:rPr>
            <w:i/>
            <w:iCs/>
            <w:noProof/>
          </w:rPr>
          <w:t xml:space="preserve">International journal of computer vision, </w:t>
        </w:r>
        <w:r>
          <w:rPr>
            <w:noProof/>
          </w:rPr>
          <w:t>Band 24, pp. 137-154.</w:t>
        </w:r>
      </w:ins>
    </w:p>
    <w:p w:rsidR="00924BB2" w:rsidRDefault="008508D7">
      <w:pPr>
        <w:pStyle w:val="PRec-Refs"/>
        <w:rPr>
          <w:ins w:id="1646" w:author="ms699852" w:date="2018-05-11T13:08:00Z"/>
          <w:noProof/>
        </w:rPr>
        <w:pPrChange w:id="1647" w:author=" " w:date="2018-05-11T13:11:00Z">
          <w:pPr>
            <w:pStyle w:val="Literaturverzeichnis"/>
          </w:pPr>
        </w:pPrChange>
      </w:pPr>
      <w:ins w:id="1648" w:author="ms699852" w:date="2018-05-11T13:08:00Z">
        <w:r>
          <w:rPr>
            <w:noProof/>
          </w:rPr>
          <w:t xml:space="preserve">Viseur, S. et al., 2014. </w:t>
        </w:r>
        <w:r>
          <w:rPr>
            <w:i/>
            <w:iCs/>
            <w:noProof/>
          </w:rPr>
          <w:t xml:space="preserve">3D interactive geological interpretations on digital outcrops using a touch pad. </w:t>
        </w:r>
        <w:r>
          <w:rPr>
            <w:noProof/>
          </w:rPr>
          <w:t>s.l., s.n.</w:t>
        </w:r>
      </w:ins>
    </w:p>
    <w:p w:rsidR="00924BB2" w:rsidRDefault="008508D7">
      <w:pPr>
        <w:pStyle w:val="PRec-Refs"/>
        <w:rPr>
          <w:ins w:id="1649" w:author="ms699852" w:date="2018-05-11T13:08:00Z"/>
          <w:noProof/>
        </w:rPr>
        <w:pPrChange w:id="1650" w:author=" " w:date="2018-05-11T13:11:00Z">
          <w:pPr>
            <w:pStyle w:val="Literaturverzeichnis"/>
          </w:pPr>
        </w:pPrChange>
      </w:pPr>
      <w:ins w:id="1651" w:author="ms699852" w:date="2018-05-11T13:08:00Z">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ins>
    </w:p>
    <w:p w:rsidR="00924BB2" w:rsidRDefault="008508D7">
      <w:pPr>
        <w:pStyle w:val="PRec-Refs"/>
        <w:rPr>
          <w:ins w:id="1652" w:author="ms699852" w:date="2018-05-11T13:08:00Z"/>
          <w:noProof/>
        </w:rPr>
        <w:pPrChange w:id="1653" w:author=" " w:date="2018-05-11T13:11:00Z">
          <w:pPr>
            <w:pStyle w:val="Literaturverzeichnis"/>
          </w:pPr>
        </w:pPrChange>
      </w:pPr>
      <w:ins w:id="1654" w:author="ms699852" w:date="2018-05-11T13:08:00Z">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ins>
    </w:p>
    <w:p w:rsidR="00924BB2" w:rsidRDefault="008508D7">
      <w:pPr>
        <w:pStyle w:val="PRec-Refs"/>
        <w:rPr>
          <w:ins w:id="1655" w:author="ms699852" w:date="2018-05-11T13:08:00Z"/>
          <w:noProof/>
        </w:rPr>
        <w:pPrChange w:id="1656" w:author=" " w:date="2018-05-11T13:11:00Z">
          <w:pPr>
            <w:pStyle w:val="Literaturverzeichnis"/>
          </w:pPr>
        </w:pPrChange>
      </w:pPr>
      <w:ins w:id="1657" w:author="ms699852" w:date="2018-05-11T13:08:00Z">
        <w:r>
          <w:rPr>
            <w:noProof/>
          </w:rPr>
          <w:t xml:space="preserve">Wu, C., 2013. </w:t>
        </w:r>
        <w:r>
          <w:rPr>
            <w:i/>
            <w:iCs/>
            <w:noProof/>
          </w:rPr>
          <w:t xml:space="preserve">Towards Linear-Time Incremental Structure from Motion. </w:t>
        </w:r>
        <w:r>
          <w:rPr>
            <w:noProof/>
          </w:rPr>
          <w:t>s.l., s.n., pp. 127-134.</w:t>
        </w:r>
      </w:ins>
    </w:p>
    <w:p w:rsidR="00924BB2" w:rsidRDefault="003D37B6">
      <w:pPr>
        <w:pStyle w:val="PRec-Refs"/>
        <w:rPr>
          <w:ins w:id="1658" w:author="ms699852" w:date="2018-05-11T13:08:00Z"/>
          <w:noProof/>
        </w:rPr>
        <w:pPrChange w:id="1659" w:author=" " w:date="2018-05-11T13:11:00Z">
          <w:pPr>
            <w:pStyle w:val="Literaturverzeichnis"/>
          </w:pPr>
        </w:pPrChange>
      </w:pPr>
      <w:ins w:id="1660" w:author="ms699852" w:date="2018-05-11T13:08:00Z">
        <w:r w:rsidRPr="00924BB2">
          <w:rPr>
            <w:noProof/>
            <w:lang w:val="en-US"/>
            <w:rPrChange w:id="1661" w:author="Greenich Viper" w:date="2018-05-12T18:59:00Z">
              <w:rPr>
                <w:noProof/>
              </w:rPr>
            </w:rPrChange>
          </w:rPr>
          <w:t xml:space="preserve">Zandbergen, P. A. &amp; Barbeau, S. J., 2011. </w:t>
        </w:r>
        <w:r w:rsidR="008508D7">
          <w:rPr>
            <w:noProof/>
          </w:rPr>
          <w:t xml:space="preserve">Positional Accuracy of Assisted GPS Data from High-Sensitivity GPS-enabled Mobile Phones. </w:t>
        </w:r>
        <w:r w:rsidR="008508D7">
          <w:rPr>
            <w:i/>
            <w:iCs/>
            <w:noProof/>
          </w:rPr>
          <w:t xml:space="preserve">Journal of Navigation, </w:t>
        </w:r>
        <w:r w:rsidR="008508D7">
          <w:rPr>
            <w:noProof/>
          </w:rPr>
          <w:t>6, Band 64, pp. 381-399.</w:t>
        </w:r>
      </w:ins>
    </w:p>
    <w:p w:rsidR="00924BB2" w:rsidRDefault="008508D7">
      <w:pPr>
        <w:pStyle w:val="PRec-Refs"/>
        <w:rPr>
          <w:ins w:id="1662" w:author="ms699852" w:date="2018-05-11T13:08:00Z"/>
          <w:noProof/>
        </w:rPr>
        <w:pPrChange w:id="1663" w:author=" " w:date="2018-05-11T13:11:00Z">
          <w:pPr>
            <w:pStyle w:val="Literaturverzeichnis"/>
          </w:pPr>
        </w:pPrChange>
      </w:pPr>
      <w:ins w:id="1664" w:author="ms699852" w:date="2018-05-11T13:08:00Z">
        <w:r>
          <w:rPr>
            <w:noProof/>
          </w:rPr>
          <w:t xml:space="preserve">Zhu, X., Li, Q. &amp; Chen, G., 2013. APT: Accurate outdoor pedestrian tracking with smartphones. </w:t>
        </w:r>
        <w:r>
          <w:rPr>
            <w:i/>
            <w:iCs/>
            <w:noProof/>
          </w:rPr>
          <w:t xml:space="preserve">2013 Proceedings IEEE INFOCOM, </w:t>
        </w:r>
        <w:r>
          <w:rPr>
            <w:noProof/>
          </w:rPr>
          <w:t>pp. 2508-2516.</w:t>
        </w:r>
      </w:ins>
    </w:p>
    <w:p w:rsidR="00CD2B51" w:rsidDel="00C76383" w:rsidRDefault="00CD2B51">
      <w:pPr>
        <w:pStyle w:val="PRec-Refs"/>
        <w:rPr>
          <w:del w:id="1665" w:author="ms699852" w:date="2018-05-11T09:22:00Z"/>
          <w:noProof/>
          <w:sz w:val="24"/>
          <w:szCs w:val="24"/>
        </w:rPr>
      </w:pPr>
      <w:del w:id="1666" w:author="ms699852" w:date="2018-05-11T09:22:00Z">
        <w:r w:rsidDel="00C76383">
          <w:rPr>
            <w:noProof/>
          </w:rPr>
          <w:delText xml:space="preserve">Agus, M. et al., 2017. </w:delText>
        </w:r>
        <w:r w:rsidDel="00C76383">
          <w:rPr>
            <w:i/>
            <w:iCs/>
            <w:noProof/>
          </w:rPr>
          <w:delText xml:space="preserve">Mobile Graphics. </w:delText>
        </w:r>
        <w:r w:rsidDel="00C76383">
          <w:rPr>
            <w:noProof/>
          </w:rPr>
          <w:delText>s.l., The Eurographics Association.</w:delText>
        </w:r>
      </w:del>
    </w:p>
    <w:p w:rsidR="00CD2B51" w:rsidDel="00C76383" w:rsidRDefault="00CD2B51">
      <w:pPr>
        <w:pStyle w:val="PRec-Refs"/>
        <w:rPr>
          <w:del w:id="1667" w:author="ms699852" w:date="2018-05-11T09:22:00Z"/>
          <w:noProof/>
        </w:rPr>
      </w:pPr>
      <w:del w:id="1668" w:author="ms699852" w:date="2018-05-11T09:22:00Z">
        <w:r w:rsidDel="00C76383">
          <w:rPr>
            <w:noProof/>
          </w:rPr>
          <w:delText xml:space="preserve">Bentley, J. L., 1975. Multidimensional binary search trees used for associative searching. </w:delText>
        </w:r>
        <w:r w:rsidDel="00C76383">
          <w:rPr>
            <w:i/>
            <w:iCs/>
            <w:noProof/>
          </w:rPr>
          <w:delText xml:space="preserve">Communications of the {ACM}, </w:delText>
        </w:r>
        <w:r w:rsidDel="00C76383">
          <w:rPr>
            <w:noProof/>
          </w:rPr>
          <w:delText>9, Band 18, pp. 509-517.</w:delText>
        </w:r>
      </w:del>
    </w:p>
    <w:p w:rsidR="00CD2B51" w:rsidDel="00C76383" w:rsidRDefault="00CD2B51">
      <w:pPr>
        <w:pStyle w:val="PRec-Refs"/>
        <w:rPr>
          <w:del w:id="1669" w:author="ms699852" w:date="2018-05-11T09:22:00Z"/>
          <w:noProof/>
        </w:rPr>
      </w:pPr>
      <w:del w:id="1670" w:author="ms699852" w:date="2018-05-11T09:22:00Z">
        <w:r w:rsidDel="00C76383">
          <w:rPr>
            <w:noProof/>
          </w:rPr>
          <w:delText xml:space="preserve">Blum, J. R., Greencorn, D. G. &amp; Cooperstock, J. R., 2013. </w:delText>
        </w:r>
        <w:r w:rsidDel="00C76383">
          <w:rPr>
            <w:i/>
            <w:iCs/>
            <w:noProof/>
          </w:rPr>
          <w:delText xml:space="preserve">Smartphone Sensor Reliability for Augmented Reality Applications. </w:delText>
        </w:r>
        <w:r w:rsidDel="00C76383">
          <w:rPr>
            <w:noProof/>
          </w:rPr>
          <w:delText>Berlin, Springer Berlin Heidelberg, pp. 233-248.</w:delText>
        </w:r>
      </w:del>
    </w:p>
    <w:p w:rsidR="00CD2B51" w:rsidDel="00C76383" w:rsidRDefault="00CD2B51">
      <w:pPr>
        <w:pStyle w:val="PRec-Refs"/>
        <w:rPr>
          <w:del w:id="1671" w:author="ms699852" w:date="2018-05-11T09:22:00Z"/>
          <w:noProof/>
        </w:rPr>
      </w:pPr>
      <w:del w:id="1672" w:author="ms699852" w:date="2018-05-11T09:22:00Z">
        <w:r w:rsidDel="00C76383">
          <w:rPr>
            <w:noProof/>
          </w:rPr>
          <w:delText xml:space="preserve">Boerner, R. &amp; Kröhnert, M., 2016. </w:delText>
        </w:r>
        <w:r w:rsidDel="00C76383">
          <w:rPr>
            <w:i/>
            <w:iCs/>
            <w:noProof/>
          </w:rPr>
          <w:delText xml:space="preserve">Brute Force Matching Between Camera Shots and Synthetic Images from Point Clouds. </w:delText>
        </w:r>
        <w:r w:rsidDel="00C76383">
          <w:rPr>
            <w:noProof/>
          </w:rPr>
          <w:delText>s.l., s.n., pp. 771-777.</w:delText>
        </w:r>
      </w:del>
    </w:p>
    <w:p w:rsidR="00CD2B51" w:rsidRPr="00CD2B51" w:rsidDel="00C76383" w:rsidRDefault="00CD2B51">
      <w:pPr>
        <w:pStyle w:val="PRec-Refs"/>
        <w:rPr>
          <w:del w:id="1673" w:author="ms699852" w:date="2018-05-11T09:22:00Z"/>
          <w:noProof/>
          <w:lang w:val="de-DE"/>
        </w:rPr>
      </w:pPr>
      <w:del w:id="1674" w:author="ms699852" w:date="2018-05-11T09:22:00Z">
        <w:r w:rsidDel="00C76383">
          <w:rPr>
            <w:noProof/>
          </w:rPr>
          <w:delText xml:space="preserve">Borgeat, L. et al., 2005. GoLD: Interactive Display of Huge Colored and Textured Models. </w:delText>
        </w:r>
        <w:r w:rsidRPr="00CD2B51" w:rsidDel="00C76383">
          <w:rPr>
            <w:i/>
            <w:iCs/>
            <w:noProof/>
            <w:lang w:val="de-DE"/>
          </w:rPr>
          <w:delText xml:space="preserve">ACM Trans. Graph., </w:delText>
        </w:r>
        <w:r w:rsidRPr="00CD2B51" w:rsidDel="00C76383">
          <w:rPr>
            <w:noProof/>
            <w:lang w:val="de-DE"/>
          </w:rPr>
          <w:delText>7, Band 24, pp. 869-877.</w:delText>
        </w:r>
      </w:del>
    </w:p>
    <w:p w:rsidR="00CD2B51" w:rsidDel="00C76383" w:rsidRDefault="00CD2B51">
      <w:pPr>
        <w:pStyle w:val="PRec-Refs"/>
        <w:rPr>
          <w:del w:id="1675" w:author="ms699852" w:date="2018-05-11T09:22:00Z"/>
          <w:noProof/>
        </w:rPr>
      </w:pPr>
      <w:del w:id="1676" w:author="ms699852" w:date="2018-05-11T09:22:00Z">
        <w:r w:rsidRPr="00CD2B51" w:rsidDel="00C76383">
          <w:rPr>
            <w:noProof/>
            <w:lang w:val="de-DE"/>
          </w:rPr>
          <w:delText xml:space="preserve">Buckley, S. J., Howell, J. A., Enge, H. D. &amp; Kurz, T. H., 2008. </w:delText>
        </w:r>
        <w:r w:rsidDel="00C76383">
          <w:rPr>
            <w:noProof/>
          </w:rPr>
          <w:delText xml:space="preserve">Terrestrial laser scanning in geology: data acquisition, processing and accuracy considerations. </w:delText>
        </w:r>
        <w:r w:rsidDel="00C76383">
          <w:rPr>
            <w:i/>
            <w:iCs/>
            <w:noProof/>
          </w:rPr>
          <w:delText xml:space="preserve">Journal of the Geological Society, </w:delText>
        </w:r>
        <w:r w:rsidDel="00C76383">
          <w:rPr>
            <w:noProof/>
          </w:rPr>
          <w:delText>Band 165, pp. 625-638.</w:delText>
        </w:r>
      </w:del>
    </w:p>
    <w:p w:rsidR="00CD2B51" w:rsidDel="00C76383" w:rsidRDefault="00CD2B51">
      <w:pPr>
        <w:pStyle w:val="PRec-Refs"/>
        <w:rPr>
          <w:del w:id="1677" w:author="ms699852" w:date="2018-05-11T09:22:00Z"/>
          <w:noProof/>
        </w:rPr>
      </w:pPr>
      <w:del w:id="1678" w:author="ms699852" w:date="2018-05-11T09:22:00Z">
        <w:r w:rsidDel="00C76383">
          <w:rPr>
            <w:noProof/>
          </w:rPr>
          <w:delText xml:space="preserve">Buckley, S. J. et al., 2010. Combining Aerial Photogrammetry and Terrestrial Lidar for Reservoir Analog Modeling. </w:delText>
        </w:r>
        <w:r w:rsidDel="00C76383">
          <w:rPr>
            <w:i/>
            <w:iCs/>
            <w:noProof/>
          </w:rPr>
          <w:delText xml:space="preserve">Photogrammetric Engineering &amp; Remote Sensing, </w:delText>
        </w:r>
        <w:r w:rsidDel="00C76383">
          <w:rPr>
            <w:noProof/>
          </w:rPr>
          <w:delText>Band 76, pp. 953-963.</w:delText>
        </w:r>
      </w:del>
    </w:p>
    <w:p w:rsidR="00CD2B51" w:rsidDel="00C76383" w:rsidRDefault="00CD2B51">
      <w:pPr>
        <w:pStyle w:val="PRec-Refs"/>
        <w:rPr>
          <w:del w:id="1679" w:author="ms699852" w:date="2018-05-11T09:22:00Z"/>
          <w:noProof/>
        </w:rPr>
      </w:pPr>
      <w:del w:id="1680" w:author="ms699852" w:date="2018-05-11T09:22:00Z">
        <w:r w:rsidDel="00C76383">
          <w:rPr>
            <w:noProof/>
          </w:rPr>
          <w:delText xml:space="preserve">Carroll, A. &amp; Heiser, G. e. a., 2010. </w:delText>
        </w:r>
        <w:r w:rsidDel="00C76383">
          <w:rPr>
            <w:i/>
            <w:iCs/>
            <w:noProof/>
          </w:rPr>
          <w:delText xml:space="preserve">An Analysis of Power Consumption in a Smartphone.. </w:delText>
        </w:r>
        <w:r w:rsidDel="00C76383">
          <w:rPr>
            <w:noProof/>
          </w:rPr>
          <w:delText>s.l., s.n., pp. 21-21.</w:delText>
        </w:r>
      </w:del>
    </w:p>
    <w:p w:rsidR="00CD2B51" w:rsidDel="00C76383" w:rsidRDefault="00CD2B51">
      <w:pPr>
        <w:pStyle w:val="PRec-Refs"/>
        <w:rPr>
          <w:del w:id="1681" w:author="ms699852" w:date="2018-05-11T09:22:00Z"/>
          <w:noProof/>
        </w:rPr>
      </w:pPr>
      <w:del w:id="1682" w:author="ms699852" w:date="2018-05-11T09:22:00Z">
        <w:r w:rsidDel="00C76383">
          <w:rPr>
            <w:noProof/>
          </w:rPr>
          <w:delText xml:space="preserve">Caumon, G., Gray, G., Antoine, C. &amp; Titeux, M. O., 2013. Three-Dimensional Implicit Stratigraphic Model Building From Remote Sensing Data on Tetrahedral Meshes: Theory and Application to a Regional Model of La Popa Basin, NE Mexico. </w:delText>
        </w:r>
        <w:r w:rsidDel="00C76383">
          <w:rPr>
            <w:i/>
            <w:iCs/>
            <w:noProof/>
          </w:rPr>
          <w:delText xml:space="preserve">IEEE Transactions on Geoscience and Remote Sensing, </w:delText>
        </w:r>
        <w:r w:rsidDel="00C76383">
          <w:rPr>
            <w:noProof/>
          </w:rPr>
          <w:delText>3, Band 51, pp. 1613-1621.</w:delText>
        </w:r>
      </w:del>
    </w:p>
    <w:p w:rsidR="00CD2B51" w:rsidDel="00C76383" w:rsidRDefault="00CD2B51">
      <w:pPr>
        <w:pStyle w:val="PRec-Refs"/>
        <w:rPr>
          <w:del w:id="1683" w:author="ms699852" w:date="2018-05-11T09:22:00Z"/>
          <w:noProof/>
        </w:rPr>
      </w:pPr>
      <w:del w:id="1684" w:author="ms699852" w:date="2018-05-11T09:22:00Z">
        <w:r w:rsidDel="00C76383">
          <w:rPr>
            <w:noProof/>
          </w:rPr>
          <w:delText>Chandler, J. H. &amp; Buckley, S. J., 2016. Structure from motion (SFM) photogrammetry vs terrestrial laser scanning. In: M. B. Carpenter &amp; C. M. Keane, Hrsg. s.l.:American Geosciences Institute (AGS).</w:delText>
        </w:r>
      </w:del>
    </w:p>
    <w:p w:rsidR="00CD2B51" w:rsidDel="00C76383" w:rsidRDefault="00CD2B51">
      <w:pPr>
        <w:pStyle w:val="PRec-Refs"/>
        <w:rPr>
          <w:del w:id="1685" w:author="ms699852" w:date="2018-05-11T09:22:00Z"/>
          <w:noProof/>
        </w:rPr>
      </w:pPr>
      <w:del w:id="1686" w:author="ms699852" w:date="2018-05-11T09:22:00Z">
        <w:r w:rsidDel="00C76383">
          <w:rPr>
            <w:noProof/>
          </w:rPr>
          <w:delText xml:space="preserve">Corsini, M. et al., 2013. Fully Automatic Registration of Image Sets on Approximate Geometry. </w:delText>
        </w:r>
        <w:r w:rsidDel="00C76383">
          <w:rPr>
            <w:i/>
            <w:iCs/>
            <w:noProof/>
          </w:rPr>
          <w:delText xml:space="preserve">International journal of computer vision, </w:delText>
        </w:r>
        <w:r w:rsidDel="00C76383">
          <w:rPr>
            <w:noProof/>
          </w:rPr>
          <w:delText>Band 102, pp. 91-111.</w:delText>
        </w:r>
      </w:del>
    </w:p>
    <w:p w:rsidR="00CD2B51" w:rsidDel="00C76383" w:rsidRDefault="00CD2B51">
      <w:pPr>
        <w:pStyle w:val="PRec-Refs"/>
        <w:rPr>
          <w:del w:id="1687" w:author="ms699852" w:date="2018-05-11T09:22:00Z"/>
          <w:noProof/>
        </w:rPr>
      </w:pPr>
      <w:del w:id="1688" w:author="ms699852" w:date="2018-05-11T09:22:00Z">
        <w:r w:rsidDel="00C76383">
          <w:rPr>
            <w:noProof/>
          </w:rPr>
          <w:delText xml:space="preserve">Dewez, T. J. B., Leroux, J. &amp; Morelli, S., 2015. </w:delText>
        </w:r>
        <w:r w:rsidDel="00C76383">
          <w:rPr>
            <w:i/>
            <w:iCs/>
            <w:noProof/>
          </w:rPr>
          <w:delText xml:space="preserve">UAV sensing of coastal cliff topography for rock fall hazard applications. </w:delText>
        </w:r>
        <w:r w:rsidDel="00C76383">
          <w:rPr>
            <w:noProof/>
          </w:rPr>
          <w:delText>s.l., s.n.</w:delText>
        </w:r>
      </w:del>
    </w:p>
    <w:p w:rsidR="00CD2B51" w:rsidDel="00C76383" w:rsidRDefault="00CD2B51">
      <w:pPr>
        <w:pStyle w:val="PRec-Refs"/>
        <w:rPr>
          <w:del w:id="1689" w:author="ms699852" w:date="2018-05-11T09:22:00Z"/>
          <w:noProof/>
        </w:rPr>
      </w:pPr>
      <w:del w:id="1690" w:author="ms699852" w:date="2018-05-11T09:22:00Z">
        <w:r w:rsidRPr="00CD2B51" w:rsidDel="00C76383">
          <w:rPr>
            <w:noProof/>
            <w:lang w:val="de-DE"/>
          </w:rPr>
          <w:delText xml:space="preserve">Eltner, A., Sardemann, H., Kröhnert, M. &amp; Schwalbe, E., 2017. </w:delText>
        </w:r>
        <w:r w:rsidDel="00C76383">
          <w:rPr>
            <w:i/>
            <w:iCs/>
            <w:noProof/>
          </w:rPr>
          <w:delText xml:space="preserve">Camera based low-cost system to monitor hydrological parameters in small catchments. </w:delText>
        </w:r>
        <w:r w:rsidDel="00C76383">
          <w:rPr>
            <w:noProof/>
          </w:rPr>
          <w:delText>s.l., s.n., p. 6698.</w:delText>
        </w:r>
      </w:del>
    </w:p>
    <w:p w:rsidR="00CD2B51" w:rsidDel="00C76383" w:rsidRDefault="00CD2B51">
      <w:pPr>
        <w:pStyle w:val="PRec-Refs"/>
        <w:rPr>
          <w:del w:id="1691" w:author="ms699852" w:date="2018-05-11T09:22:00Z"/>
          <w:noProof/>
        </w:rPr>
      </w:pPr>
      <w:del w:id="1692" w:author="ms699852" w:date="2018-05-11T09:22:00Z">
        <w:r w:rsidDel="00C76383">
          <w:rPr>
            <w:noProof/>
          </w:rPr>
          <w:delText xml:space="preserve">Etter, S. &amp; Strobl, B., 2018. </w:delText>
        </w:r>
        <w:r w:rsidDel="00C76383">
          <w:rPr>
            <w:i/>
            <w:iCs/>
            <w:noProof/>
          </w:rPr>
          <w:delText xml:space="preserve">CrowdWater. </w:delText>
        </w:r>
        <w:r w:rsidDel="00C76383">
          <w:rPr>
            <w:noProof/>
          </w:rPr>
          <w:delText>s.l.:s.n.</w:delText>
        </w:r>
      </w:del>
    </w:p>
    <w:p w:rsidR="00CD2B51" w:rsidDel="00C76383" w:rsidRDefault="00CD2B51">
      <w:pPr>
        <w:pStyle w:val="PRec-Refs"/>
        <w:rPr>
          <w:del w:id="1693" w:author="ms699852" w:date="2018-05-11T09:22:00Z"/>
          <w:noProof/>
        </w:rPr>
      </w:pPr>
      <w:del w:id="1694" w:author="ms699852" w:date="2018-05-11T09:22:00Z">
        <w:r w:rsidRPr="00CD2B51" w:rsidDel="00C76383">
          <w:rPr>
            <w:noProof/>
            <w:lang w:val="de-DE"/>
          </w:rPr>
          <w:delText xml:space="preserve">Fritsch, D., Khosravani, A. M., Cefalu, A. &amp; Wenzel, K., 2011. </w:delText>
        </w:r>
        <w:r w:rsidDel="00C76383">
          <w:rPr>
            <w:i/>
            <w:iCs/>
            <w:noProof/>
          </w:rPr>
          <w:delText xml:space="preserve">Multi-sensors and multiray reconstruction for digital preservation. </w:delText>
        </w:r>
        <w:r w:rsidDel="00C76383">
          <w:rPr>
            <w:noProof/>
          </w:rPr>
          <w:delText>s.l., s.n., pp. 305-323.</w:delText>
        </w:r>
      </w:del>
    </w:p>
    <w:p w:rsidR="00CD2B51" w:rsidDel="00C76383" w:rsidRDefault="00CD2B51">
      <w:pPr>
        <w:pStyle w:val="PRec-Refs"/>
        <w:rPr>
          <w:del w:id="1695" w:author="ms699852" w:date="2018-05-11T09:22:00Z"/>
          <w:noProof/>
        </w:rPr>
      </w:pPr>
      <w:del w:id="1696" w:author="ms699852" w:date="2018-05-11T09:22:00Z">
        <w:r w:rsidDel="00C76383">
          <w:rPr>
            <w:noProof/>
          </w:rPr>
          <w:delText xml:space="preserve">García, S., Pagés, R., Berjón, D. &amp; Morán, F., 2015. </w:delText>
        </w:r>
        <w:r w:rsidDel="00C76383">
          <w:rPr>
            <w:i/>
            <w:iCs/>
            <w:noProof/>
          </w:rPr>
          <w:delText xml:space="preserve">Textured Splat-based Point Clouds for Rendering in Handheld Devices. </w:delText>
        </w:r>
        <w:r w:rsidDel="00C76383">
          <w:rPr>
            <w:noProof/>
          </w:rPr>
          <w:delText>New York, NY, USA, ACM, pp. 227-230.</w:delText>
        </w:r>
      </w:del>
    </w:p>
    <w:p w:rsidR="00CD2B51" w:rsidDel="00C76383" w:rsidRDefault="00CD2B51">
      <w:pPr>
        <w:pStyle w:val="PRec-Refs"/>
        <w:rPr>
          <w:del w:id="1697" w:author="ms699852" w:date="2018-05-11T09:22:00Z"/>
          <w:noProof/>
        </w:rPr>
      </w:pPr>
      <w:del w:id="1698" w:author="ms699852" w:date="2018-05-11T09:22:00Z">
        <w:r w:rsidDel="00C76383">
          <w:rPr>
            <w:noProof/>
          </w:rPr>
          <w:delText xml:space="preserve">Gauglitz, S. et al., 2014. Model Estimation and Selection Towards Unconstrained Real-Time Tracking and Mapping. </w:delText>
        </w:r>
        <w:r w:rsidDel="00C76383">
          <w:rPr>
            <w:i/>
            <w:iCs/>
            <w:noProof/>
          </w:rPr>
          <w:delText xml:space="preserve">Visualization and Computer Graphics, IEEE Transactions on, </w:delText>
        </w:r>
        <w:r w:rsidDel="00C76383">
          <w:rPr>
            <w:noProof/>
          </w:rPr>
          <w:delText>Band 20, pp. 825-838.</w:delText>
        </w:r>
      </w:del>
    </w:p>
    <w:p w:rsidR="00CD2B51" w:rsidDel="00C76383" w:rsidRDefault="00CD2B51">
      <w:pPr>
        <w:pStyle w:val="PRec-Refs"/>
        <w:rPr>
          <w:del w:id="1699" w:author="ms699852" w:date="2018-05-11T09:22:00Z"/>
          <w:noProof/>
        </w:rPr>
      </w:pPr>
      <w:del w:id="1700" w:author="ms699852" w:date="2018-05-11T09:22:00Z">
        <w:r w:rsidDel="00C76383">
          <w:rPr>
            <w:noProof/>
          </w:rPr>
          <w:delText xml:space="preserve">Goesele, M. et al., 2007. </w:delText>
        </w:r>
        <w:r w:rsidDel="00C76383">
          <w:rPr>
            <w:i/>
            <w:iCs/>
            <w:noProof/>
          </w:rPr>
          <w:delText xml:space="preserve">Multi-view stereo for community photo collections. </w:delText>
        </w:r>
        <w:r w:rsidDel="00C76383">
          <w:rPr>
            <w:noProof/>
          </w:rPr>
          <w:delText>s.l., s.n., pp. 1-8.</w:delText>
        </w:r>
      </w:del>
    </w:p>
    <w:p w:rsidR="00CD2B51" w:rsidDel="00C76383" w:rsidRDefault="00CD2B51">
      <w:pPr>
        <w:pStyle w:val="PRec-Refs"/>
        <w:rPr>
          <w:del w:id="1701" w:author="ms699852" w:date="2018-05-11T09:22:00Z"/>
          <w:noProof/>
        </w:rPr>
      </w:pPr>
      <w:del w:id="1702" w:author="ms699852" w:date="2018-05-11T09:22:00Z">
        <w:r w:rsidDel="00C76383">
          <w:rPr>
            <w:noProof/>
          </w:rPr>
          <w:delText xml:space="preserve">Hama, L., Ruddle, R. A. &amp; Paton, D., 2013. </w:delText>
        </w:r>
        <w:r w:rsidDel="00C76383">
          <w:rPr>
            <w:i/>
            <w:iCs/>
            <w:noProof/>
          </w:rPr>
          <w:delText xml:space="preserve">3D Mobile Visualization Techniques in Field Geology Interpretation: Evaluation of Modern Tablet Applications. </w:delText>
        </w:r>
        <w:r w:rsidDel="00C76383">
          <w:rPr>
            <w:noProof/>
          </w:rPr>
          <w:delText>s.l., s.n.</w:delText>
        </w:r>
      </w:del>
    </w:p>
    <w:p w:rsidR="00CD2B51" w:rsidDel="00C76383" w:rsidRDefault="00CD2B51">
      <w:pPr>
        <w:pStyle w:val="PRec-Refs"/>
        <w:rPr>
          <w:del w:id="1703" w:author="ms699852" w:date="2018-05-11T09:22:00Z"/>
          <w:noProof/>
        </w:rPr>
      </w:pPr>
      <w:del w:id="1704" w:author="ms699852" w:date="2018-05-11T09:22:00Z">
        <w:r w:rsidDel="00C76383">
          <w:rPr>
            <w:noProof/>
          </w:rPr>
          <w:delText xml:space="preserve">Ishihara, T., Vongkulbhisal, J., Kitani, K. M. &amp; Asakawa, C., 2017. </w:delText>
        </w:r>
        <w:r w:rsidDel="00C76383">
          <w:rPr>
            <w:i/>
            <w:iCs/>
            <w:noProof/>
          </w:rPr>
          <w:delText xml:space="preserve">Beacon-Guided Structure from Motion for Smartphone-Based Navigation. </w:delText>
        </w:r>
        <w:r w:rsidDel="00C76383">
          <w:rPr>
            <w:noProof/>
          </w:rPr>
          <w:delText>s.l., s.n., pp. 769-777.</w:delText>
        </w:r>
      </w:del>
    </w:p>
    <w:p w:rsidR="00CD2B51" w:rsidDel="00C76383" w:rsidRDefault="00CD2B51">
      <w:pPr>
        <w:pStyle w:val="PRec-Refs"/>
        <w:rPr>
          <w:del w:id="1705" w:author="ms699852" w:date="2018-05-11T09:22:00Z"/>
          <w:noProof/>
        </w:rPr>
      </w:pPr>
      <w:del w:id="1706" w:author="ms699852" w:date="2018-05-11T09:22:00Z">
        <w:r w:rsidDel="00C76383">
          <w:rPr>
            <w:noProof/>
          </w:rPr>
          <w:delText xml:space="preserve">Jordan, C., 2009. SIGMAmobile: the BGS digital field mapping system in action: in the United Arab Emirates. </w:delText>
        </w:r>
        <w:r w:rsidDel="00C76383">
          <w:rPr>
            <w:i/>
            <w:iCs/>
            <w:noProof/>
          </w:rPr>
          <w:delText>British Geological Survey.</w:delText>
        </w:r>
      </w:del>
    </w:p>
    <w:p w:rsidR="00CD2B51" w:rsidDel="00C76383" w:rsidRDefault="00CD2B51">
      <w:pPr>
        <w:pStyle w:val="PRec-Refs"/>
        <w:rPr>
          <w:del w:id="1707" w:author="ms699852" w:date="2018-05-11T09:22:00Z"/>
          <w:noProof/>
        </w:rPr>
      </w:pPr>
      <w:del w:id="1708" w:author="ms699852" w:date="2018-05-11T09:22:00Z">
        <w:r w:rsidDel="00C76383">
          <w:rPr>
            <w:noProof/>
          </w:rPr>
          <w:delText xml:space="preserve">Kehl, C., 2017c. </w:delText>
        </w:r>
        <w:r w:rsidDel="00C76383">
          <w:rPr>
            <w:i/>
            <w:iCs/>
            <w:noProof/>
          </w:rPr>
          <w:delText xml:space="preserve">Visual Techniques for Geological Fieldwork using Mobile Devices, </w:delText>
        </w:r>
        <w:r w:rsidDel="00C76383">
          <w:rPr>
            <w:noProof/>
          </w:rPr>
          <w:delText>s.l.: s.n.</w:delText>
        </w:r>
      </w:del>
    </w:p>
    <w:p w:rsidR="00CD2B51" w:rsidDel="00C76383" w:rsidRDefault="00CD2B51">
      <w:pPr>
        <w:pStyle w:val="PRec-Refs"/>
        <w:rPr>
          <w:del w:id="1709" w:author="ms699852" w:date="2018-05-11T09:22:00Z"/>
          <w:noProof/>
        </w:rPr>
      </w:pPr>
      <w:del w:id="1710" w:author="ms699852" w:date="2018-05-11T09:22:00Z">
        <w:r w:rsidRPr="00CD2B51" w:rsidDel="00C76383">
          <w:rPr>
            <w:noProof/>
            <w:lang w:val="de-DE"/>
          </w:rPr>
          <w:delText xml:space="preserve">Kehl, C. et al., 2016a. </w:delText>
        </w:r>
        <w:r w:rsidDel="00C76383">
          <w:rPr>
            <w:noProof/>
          </w:rPr>
          <w:delText xml:space="preserve">Direct Image-to-Geometry Registration Using Mobile Sensor Data. </w:delText>
        </w:r>
        <w:r w:rsidDel="00C76383">
          <w:rPr>
            <w:i/>
            <w:iCs/>
            <w:noProof/>
          </w:rPr>
          <w:delText xml:space="preserve">ISPRS Annals of Photogrammetry, Remote Sensing \&amp; Spatial Information Sciences, </w:delText>
        </w:r>
        <w:r w:rsidDel="00C76383">
          <w:rPr>
            <w:noProof/>
          </w:rPr>
          <w:delText>Band 3, pp. 121-128.</w:delText>
        </w:r>
      </w:del>
    </w:p>
    <w:p w:rsidR="00CD2B51" w:rsidDel="00C76383" w:rsidRDefault="00CD2B51">
      <w:pPr>
        <w:pStyle w:val="PRec-Refs"/>
        <w:rPr>
          <w:del w:id="1711" w:author="ms699852" w:date="2018-05-11T09:22:00Z"/>
          <w:noProof/>
        </w:rPr>
      </w:pPr>
      <w:del w:id="1712" w:author="ms699852" w:date="2018-05-11T09:22:00Z">
        <w:r w:rsidRPr="00CD2B51" w:rsidDel="00C76383">
          <w:rPr>
            <w:noProof/>
            <w:lang w:val="de-DE"/>
          </w:rPr>
          <w:delText xml:space="preserve">Kehl, C. et al., 2017a. </w:delText>
        </w:r>
        <w:r w:rsidDel="00C76383">
          <w:rPr>
            <w:noProof/>
          </w:rPr>
          <w:delText xml:space="preserve">Automatic illumination-invariant image-to-geometry registration in outdoor environments. </w:delText>
        </w:r>
        <w:r w:rsidDel="00C76383">
          <w:rPr>
            <w:i/>
            <w:iCs/>
            <w:noProof/>
          </w:rPr>
          <w:delText xml:space="preserve">The Photogrammetric Record, </w:delText>
        </w:r>
        <w:r w:rsidDel="00C76383">
          <w:rPr>
            <w:noProof/>
          </w:rPr>
          <w:delText>6, Band 32, pp. 93-118.</w:delText>
        </w:r>
      </w:del>
    </w:p>
    <w:p w:rsidR="00CD2B51" w:rsidDel="00C76383" w:rsidRDefault="00CD2B51">
      <w:pPr>
        <w:pStyle w:val="PRec-Refs"/>
        <w:rPr>
          <w:del w:id="1713" w:author="ms699852" w:date="2018-05-11T09:22:00Z"/>
          <w:noProof/>
        </w:rPr>
      </w:pPr>
      <w:del w:id="1714" w:author="ms699852" w:date="2018-05-11T09:22:00Z">
        <w:r w:rsidDel="00C76383">
          <w:rPr>
            <w:noProof/>
          </w:rPr>
          <w:delText xml:space="preserve">Kehl, C. et al., 2017b. Mapping field photos to textured surface meshes directly on mobile devices. </w:delText>
        </w:r>
        <w:r w:rsidDel="00C76383">
          <w:rPr>
            <w:i/>
            <w:iCs/>
            <w:noProof/>
          </w:rPr>
          <w:delText xml:space="preserve">The Photogrammetric Record, </w:delText>
        </w:r>
        <w:r w:rsidDel="00C76383">
          <w:rPr>
            <w:noProof/>
          </w:rPr>
          <w:delText>12, Band 32, pp. 398-423.</w:delText>
        </w:r>
      </w:del>
    </w:p>
    <w:p w:rsidR="00CD2B51" w:rsidDel="00C76383" w:rsidRDefault="00CD2B51">
      <w:pPr>
        <w:pStyle w:val="PRec-Refs"/>
        <w:rPr>
          <w:del w:id="1715" w:author="ms699852" w:date="2018-05-11T09:22:00Z"/>
          <w:noProof/>
        </w:rPr>
      </w:pPr>
      <w:del w:id="1716" w:author="ms699852" w:date="2018-05-11T09:22:00Z">
        <w:r w:rsidDel="00C76383">
          <w:rPr>
            <w:noProof/>
          </w:rPr>
          <w:delText xml:space="preserve">Kehl, C. et al., 2016b. </w:delText>
        </w:r>
        <w:r w:rsidDel="00C76383">
          <w:rPr>
            <w:i/>
            <w:iCs/>
            <w:noProof/>
          </w:rPr>
          <w:delText xml:space="preserve">Geological Registration and Interpretation Toolbox (GRIT): A Visual and Interactive Approach for Geological Interpretation in the Field. </w:delText>
        </w:r>
        <w:r w:rsidDel="00C76383">
          <w:rPr>
            <w:noProof/>
          </w:rPr>
          <w:delText>s.l., s.n., pp. 59-60.</w:delText>
        </w:r>
      </w:del>
    </w:p>
    <w:p w:rsidR="00CD2B51" w:rsidRPr="00CD2B51" w:rsidDel="00C76383" w:rsidRDefault="00CD2B51">
      <w:pPr>
        <w:pStyle w:val="PRec-Refs"/>
        <w:rPr>
          <w:del w:id="1717" w:author="ms699852" w:date="2018-05-11T09:22:00Z"/>
          <w:noProof/>
          <w:lang w:val="de-DE"/>
        </w:rPr>
      </w:pPr>
      <w:del w:id="1718" w:author="ms699852" w:date="2018-05-11T09:22:00Z">
        <w:r w:rsidDel="00C76383">
          <w:rPr>
            <w:noProof/>
          </w:rPr>
          <w:delText xml:space="preserve">Kehl, C. et al., 2018. Interpretation and mapping of geological features using mobile devices in outcrop geology - A case study of the Saltwick Formation, North Yorkshire, UK. </w:delText>
        </w:r>
        <w:r w:rsidRPr="00CD2B51" w:rsidDel="00C76383">
          <w:rPr>
            <w:i/>
            <w:iCs/>
            <w:noProof/>
            <w:lang w:val="de-DE"/>
          </w:rPr>
          <w:delText>AGU Books - Special Issue.</w:delText>
        </w:r>
      </w:del>
    </w:p>
    <w:p w:rsidR="00CD2B51" w:rsidRPr="00CD2B51" w:rsidDel="00C76383" w:rsidRDefault="00CD2B51">
      <w:pPr>
        <w:pStyle w:val="PRec-Refs"/>
        <w:rPr>
          <w:del w:id="1719" w:author="ms699852" w:date="2018-05-11T09:22:00Z"/>
          <w:noProof/>
          <w:lang w:val="de-DE"/>
        </w:rPr>
      </w:pPr>
      <w:del w:id="1720" w:author="ms699852" w:date="2018-05-11T09:22:00Z">
        <w:r w:rsidRPr="00CD2B51" w:rsidDel="00C76383">
          <w:rPr>
            <w:noProof/>
            <w:lang w:val="de-DE"/>
          </w:rPr>
          <w:delText xml:space="preserve">Kisters, 2014. </w:delText>
        </w:r>
        <w:r w:rsidRPr="00CD2B51" w:rsidDel="00C76383">
          <w:rPr>
            <w:i/>
            <w:iCs/>
            <w:noProof/>
            <w:lang w:val="de-DE"/>
          </w:rPr>
          <w:delText xml:space="preserve">Einfach smart: App für Pegelmessung auf Knopfdruck. </w:delText>
        </w:r>
        <w:r w:rsidRPr="00CD2B51" w:rsidDel="00C76383">
          <w:rPr>
            <w:noProof/>
            <w:lang w:val="de-DE"/>
          </w:rPr>
          <w:delText>s.l.:s.n.</w:delText>
        </w:r>
      </w:del>
    </w:p>
    <w:p w:rsidR="00CD2B51" w:rsidRPr="00CD2B51" w:rsidDel="00C76383" w:rsidRDefault="00CD2B51">
      <w:pPr>
        <w:pStyle w:val="PRec-Refs"/>
        <w:rPr>
          <w:del w:id="1721" w:author="ms699852" w:date="2018-05-11T09:22:00Z"/>
          <w:noProof/>
          <w:lang w:val="de-DE"/>
        </w:rPr>
      </w:pPr>
      <w:del w:id="1722" w:author="ms699852" w:date="2018-05-11T09:22:00Z">
        <w:r w:rsidRPr="00CD2B51" w:rsidDel="00C76383">
          <w:rPr>
            <w:noProof/>
            <w:lang w:val="de-DE"/>
          </w:rPr>
          <w:delText xml:space="preserve">Kok, M., Hol, J. D. &amp; Schön, T. B., 2017. </w:delText>
        </w:r>
        <w:r w:rsidDel="00C76383">
          <w:rPr>
            <w:noProof/>
          </w:rPr>
          <w:delText xml:space="preserve">Using Inertial Sensors for Position and Orientation Estimation. </w:delText>
        </w:r>
        <w:r w:rsidRPr="00CD2B51" w:rsidDel="00C76383">
          <w:rPr>
            <w:i/>
            <w:iCs/>
            <w:noProof/>
            <w:lang w:val="de-DE"/>
          </w:rPr>
          <w:delText>CoRR.</w:delText>
        </w:r>
      </w:del>
    </w:p>
    <w:p w:rsidR="00CD2B51" w:rsidDel="00C76383" w:rsidRDefault="00CD2B51">
      <w:pPr>
        <w:pStyle w:val="PRec-Refs"/>
        <w:rPr>
          <w:del w:id="1723" w:author="ms699852" w:date="2018-05-11T09:22:00Z"/>
          <w:noProof/>
        </w:rPr>
      </w:pPr>
      <w:del w:id="1724" w:author="ms699852" w:date="2018-05-11T09:22:00Z">
        <w:r w:rsidRPr="00CD2B51" w:rsidDel="00C76383">
          <w:rPr>
            <w:noProof/>
            <w:lang w:val="de-DE"/>
          </w:rPr>
          <w:delText xml:space="preserve">Kröhnert, M., Kehl, C., Litschke, H. &amp; Buckley, S. J., 2017. </w:delText>
        </w:r>
        <w:r w:rsidDel="00C76383">
          <w:rPr>
            <w:i/>
            <w:iCs/>
            <w:noProof/>
          </w:rPr>
          <w:delText xml:space="preserve">Image-to-Geometry Registration on Mobile Devices - Concepts, Challenges and Applications. </w:delText>
        </w:r>
        <w:r w:rsidDel="00C76383">
          <w:rPr>
            <w:noProof/>
          </w:rPr>
          <w:delText>s.l., s.n., pp. 99-108.</w:delText>
        </w:r>
      </w:del>
    </w:p>
    <w:p w:rsidR="00CD2B51" w:rsidDel="00C76383" w:rsidRDefault="00CD2B51">
      <w:pPr>
        <w:pStyle w:val="PRec-Refs"/>
        <w:rPr>
          <w:del w:id="1725" w:author="ms699852" w:date="2018-05-11T09:22:00Z"/>
          <w:noProof/>
        </w:rPr>
      </w:pPr>
      <w:del w:id="1726" w:author="ms699852" w:date="2018-05-11T09:22:00Z">
        <w:r w:rsidDel="00C76383">
          <w:rPr>
            <w:noProof/>
          </w:rPr>
          <w:delText xml:space="preserve">Kröhnert, M. &amp; Meichsner, R., 2017. Segmentation of environmental time lapse image sequences for the determination of shore lines captured by hand-held smartphone cameras. </w:delText>
        </w:r>
        <w:r w:rsidDel="00C76383">
          <w:rPr>
            <w:i/>
            <w:iCs/>
            <w:noProof/>
          </w:rPr>
          <w:delText xml:space="preserve">ISPRS Annals of the Photogrammetry, Remote Sensing and Spatial Information Sciences, </w:delText>
        </w:r>
        <w:r w:rsidDel="00C76383">
          <w:rPr>
            <w:noProof/>
          </w:rPr>
          <w:delText>Band IV-2/W4, pp. 1-8.</w:delText>
        </w:r>
      </w:del>
    </w:p>
    <w:p w:rsidR="00CD2B51" w:rsidDel="00C76383" w:rsidRDefault="00CD2B51">
      <w:pPr>
        <w:pStyle w:val="PRec-Refs"/>
        <w:rPr>
          <w:del w:id="1727" w:author="ms699852" w:date="2018-05-11T09:22:00Z"/>
          <w:noProof/>
        </w:rPr>
      </w:pPr>
      <w:del w:id="1728" w:author="ms699852" w:date="2018-05-11T09:22:00Z">
        <w:r w:rsidRPr="00CD2B51" w:rsidDel="00C76383">
          <w:rPr>
            <w:noProof/>
            <w:lang w:val="de-DE"/>
          </w:rPr>
          <w:delText xml:space="preserve">Leskens, J. G. et al., 2015. </w:delText>
        </w:r>
        <w:r w:rsidDel="00C76383">
          <w:rPr>
            <w:noProof/>
          </w:rPr>
          <w:delText xml:space="preserve">An interactive simulation and visualization tool for flood analysis usable for practitioners. </w:delText>
        </w:r>
        <w:r w:rsidDel="00C76383">
          <w:rPr>
            <w:i/>
            <w:iCs/>
            <w:noProof/>
          </w:rPr>
          <w:delText xml:space="preserve">Mitigation and Adaptation Strategies for Global Change, </w:delText>
        </w:r>
        <w:r w:rsidDel="00C76383">
          <w:rPr>
            <w:noProof/>
          </w:rPr>
          <w:delText>pp. 1-18.</w:delText>
        </w:r>
      </w:del>
    </w:p>
    <w:p w:rsidR="00CD2B51" w:rsidDel="00C76383" w:rsidRDefault="00CD2B51">
      <w:pPr>
        <w:pStyle w:val="PRec-Refs"/>
        <w:rPr>
          <w:del w:id="1729" w:author="ms699852" w:date="2018-05-11T09:22:00Z"/>
          <w:noProof/>
        </w:rPr>
      </w:pPr>
      <w:del w:id="1730" w:author="ms699852" w:date="2018-05-11T09:22:00Z">
        <w:r w:rsidDel="00C76383">
          <w:rPr>
            <w:noProof/>
          </w:rPr>
          <w:delText xml:space="preserve">Letortu, P. et al., 2017. Examining high-resolution survey methods for monitoring cliff erosion at an operational scale. </w:delText>
        </w:r>
        <w:r w:rsidDel="00C76383">
          <w:rPr>
            <w:i/>
            <w:iCs/>
            <w:noProof/>
          </w:rPr>
          <w:delText xml:space="preserve">GIScience &amp; Remote Sensing, </w:delText>
        </w:r>
        <w:r w:rsidDel="00C76383">
          <w:rPr>
            <w:noProof/>
          </w:rPr>
          <w:delText>12.pp. 1-20.</w:delText>
        </w:r>
      </w:del>
    </w:p>
    <w:p w:rsidR="00CD2B51" w:rsidDel="00C76383" w:rsidRDefault="00CD2B51">
      <w:pPr>
        <w:pStyle w:val="PRec-Refs"/>
        <w:rPr>
          <w:del w:id="1731" w:author="ms699852" w:date="2018-05-11T09:22:00Z"/>
          <w:noProof/>
        </w:rPr>
      </w:pPr>
      <w:del w:id="1732" w:author="ms699852" w:date="2018-05-11T09:22:00Z">
        <w:r w:rsidDel="00C76383">
          <w:rPr>
            <w:noProof/>
          </w:rPr>
          <w:delText xml:space="preserve">Liu, G. et al., 2014. </w:delText>
        </w:r>
        <w:r w:rsidDel="00C76383">
          <w:rPr>
            <w:i/>
            <w:iCs/>
            <w:noProof/>
          </w:rPr>
          <w:delText xml:space="preserve">Beyond horizontal location context: measuring elevation using smartphone's barometer. </w:delText>
        </w:r>
        <w:r w:rsidDel="00C76383">
          <w:rPr>
            <w:noProof/>
          </w:rPr>
          <w:delText>s.l., ACM Press.</w:delText>
        </w:r>
      </w:del>
    </w:p>
    <w:p w:rsidR="00CD2B51" w:rsidDel="00C76383" w:rsidRDefault="00CD2B51">
      <w:pPr>
        <w:pStyle w:val="PRec-Refs"/>
        <w:rPr>
          <w:del w:id="1733" w:author="ms699852" w:date="2018-05-11T09:22:00Z"/>
          <w:noProof/>
        </w:rPr>
      </w:pPr>
      <w:del w:id="1734" w:author="ms699852" w:date="2018-05-11T09:22:00Z">
        <w:r w:rsidDel="00C76383">
          <w:rPr>
            <w:noProof/>
          </w:rPr>
          <w:delText xml:space="preserve">Lowe, D. G., 2004. Distinctive Image Features from Scale-Invariant Keypoints. </w:delText>
        </w:r>
        <w:r w:rsidDel="00C76383">
          <w:rPr>
            <w:i/>
            <w:iCs/>
            <w:noProof/>
          </w:rPr>
          <w:delText xml:space="preserve">International Journal of Computer Vision, </w:delText>
        </w:r>
        <w:r w:rsidDel="00C76383">
          <w:rPr>
            <w:noProof/>
          </w:rPr>
          <w:delText>01 11, Band 60, pp. 91-110.</w:delText>
        </w:r>
      </w:del>
    </w:p>
    <w:p w:rsidR="00CD2B51" w:rsidDel="00C76383" w:rsidRDefault="00CD2B51">
      <w:pPr>
        <w:pStyle w:val="PRec-Refs"/>
        <w:rPr>
          <w:del w:id="1735" w:author="ms699852" w:date="2018-05-11T09:22:00Z"/>
          <w:noProof/>
        </w:rPr>
      </w:pPr>
      <w:del w:id="1736" w:author="ms699852" w:date="2018-05-11T09:22:00Z">
        <w:r w:rsidDel="00C76383">
          <w:rPr>
            <w:noProof/>
          </w:rPr>
          <w:delText xml:space="preserve">Masiero, A. et al., 2016. Toward the use of smartphones for mobile mapping. </w:delText>
        </w:r>
        <w:r w:rsidDel="00C76383">
          <w:rPr>
            <w:i/>
            <w:iCs/>
            <w:noProof/>
          </w:rPr>
          <w:delText xml:space="preserve">Geo-spatial Information Science, </w:delText>
        </w:r>
        <w:r w:rsidDel="00C76383">
          <w:rPr>
            <w:noProof/>
          </w:rPr>
          <w:delText>Band 19, pp. 210-221.</w:delText>
        </w:r>
      </w:del>
    </w:p>
    <w:p w:rsidR="00CD2B51" w:rsidDel="00C76383" w:rsidRDefault="00CD2B51">
      <w:pPr>
        <w:pStyle w:val="PRec-Refs"/>
        <w:rPr>
          <w:del w:id="1737" w:author="ms699852" w:date="2018-05-11T09:22:00Z"/>
          <w:noProof/>
        </w:rPr>
      </w:pPr>
      <w:del w:id="1738" w:author="ms699852" w:date="2018-05-11T09:22:00Z">
        <w:r w:rsidDel="00C76383">
          <w:rPr>
            <w:noProof/>
          </w:rPr>
          <w:delText xml:space="preserve">McCaffrey, K. J. W. et al., 2005. Unlocking the spatial dimension: digital technologies and the future of geoscience fieldwork. </w:delText>
        </w:r>
        <w:r w:rsidDel="00C76383">
          <w:rPr>
            <w:i/>
            <w:iCs/>
            <w:noProof/>
          </w:rPr>
          <w:delText xml:space="preserve">Journal of the Geological Society, </w:delText>
        </w:r>
        <w:r w:rsidDel="00C76383">
          <w:rPr>
            <w:noProof/>
          </w:rPr>
          <w:delText>Band 162, pp. 927-938.</w:delText>
        </w:r>
      </w:del>
    </w:p>
    <w:p w:rsidR="00CD2B51" w:rsidDel="00C76383" w:rsidRDefault="00CD2B51">
      <w:pPr>
        <w:pStyle w:val="PRec-Refs"/>
        <w:rPr>
          <w:del w:id="1739" w:author="ms699852" w:date="2018-05-11T09:22:00Z"/>
          <w:noProof/>
        </w:rPr>
      </w:pPr>
      <w:del w:id="1740" w:author="ms699852" w:date="2018-05-11T09:22:00Z">
        <w:r w:rsidDel="00C76383">
          <w:rPr>
            <w:noProof/>
          </w:rPr>
          <w:delText xml:space="preserve">Medjkane, M. et al., 2018. High-resolution monitoring of complex coastal morphology changes: cross-efficiency of SfM and TLS-based survey (Vaches-Noires cliffs, Normandy, France). </w:delText>
        </w:r>
        <w:r w:rsidDel="00C76383">
          <w:rPr>
            <w:i/>
            <w:iCs/>
            <w:noProof/>
          </w:rPr>
          <w:delText xml:space="preserve">Landslides, </w:delText>
        </w:r>
        <w:r w:rsidDel="00C76383">
          <w:rPr>
            <w:noProof/>
          </w:rPr>
          <w:delText>1.</w:delText>
        </w:r>
      </w:del>
    </w:p>
    <w:p w:rsidR="00CD2B51" w:rsidDel="00C76383" w:rsidRDefault="00CD2B51">
      <w:pPr>
        <w:pStyle w:val="PRec-Refs"/>
        <w:rPr>
          <w:del w:id="1741" w:author="ms699852" w:date="2018-05-11T09:22:00Z"/>
          <w:noProof/>
        </w:rPr>
      </w:pPr>
      <w:del w:id="1742" w:author="ms699852" w:date="2018-05-11T09:22:00Z">
        <w:r w:rsidDel="00C76383">
          <w:rPr>
            <w:noProof/>
          </w:rPr>
          <w:delText xml:space="preserve">Meek, S., Priestnall, G., Sharples, M. &amp; Goulding, J., 2013. Mobile capture of remote points of interest using line of sight modelling. </w:delText>
        </w:r>
        <w:r w:rsidDel="00C76383">
          <w:rPr>
            <w:i/>
            <w:iCs/>
            <w:noProof/>
          </w:rPr>
          <w:delText xml:space="preserve">Computers &amp; Geosciences, </w:delText>
        </w:r>
        <w:r w:rsidDel="00C76383">
          <w:rPr>
            <w:noProof/>
          </w:rPr>
          <w:delText>3, Band 52, pp. 334-344.</w:delText>
        </w:r>
      </w:del>
    </w:p>
    <w:p w:rsidR="00CD2B51" w:rsidDel="00C76383" w:rsidRDefault="00CD2B51">
      <w:pPr>
        <w:pStyle w:val="PRec-Refs"/>
        <w:rPr>
          <w:del w:id="1743" w:author="ms699852" w:date="2018-05-11T09:22:00Z"/>
          <w:noProof/>
        </w:rPr>
      </w:pPr>
      <w:del w:id="1744" w:author="ms699852" w:date="2018-05-11T09:22:00Z">
        <w:r w:rsidDel="00C76383">
          <w:rPr>
            <w:noProof/>
          </w:rPr>
          <w:delText xml:space="preserve">Mikolajczyk, K. &amp; Schmid, C., 2004. Scale &amp; affine invariant interest point detectors. </w:delText>
        </w:r>
        <w:r w:rsidDel="00C76383">
          <w:rPr>
            <w:i/>
            <w:iCs/>
            <w:noProof/>
          </w:rPr>
          <w:delText xml:space="preserve">International journal of computer vision, </w:delText>
        </w:r>
        <w:r w:rsidDel="00C76383">
          <w:rPr>
            <w:noProof/>
          </w:rPr>
          <w:delText>1(60), pp. 63-86.</w:delText>
        </w:r>
      </w:del>
    </w:p>
    <w:p w:rsidR="00CD2B51" w:rsidDel="00C76383" w:rsidRDefault="00CD2B51">
      <w:pPr>
        <w:pStyle w:val="PRec-Refs"/>
        <w:rPr>
          <w:del w:id="1745" w:author="ms699852" w:date="2018-05-11T09:22:00Z"/>
          <w:noProof/>
        </w:rPr>
      </w:pPr>
      <w:del w:id="1746" w:author="ms699852" w:date="2018-05-11T09:22:00Z">
        <w:r w:rsidDel="00C76383">
          <w:rPr>
            <w:noProof/>
          </w:rPr>
          <w:delText xml:space="preserve">Moore, S. K., 2017. Superaccurate GPS Coming to Smartphones in 2018. </w:delText>
        </w:r>
        <w:r w:rsidDel="00C76383">
          <w:rPr>
            <w:i/>
            <w:iCs/>
            <w:noProof/>
          </w:rPr>
          <w:delText xml:space="preserve">IEEE Spectrum, </w:delText>
        </w:r>
        <w:r w:rsidDel="00C76383">
          <w:rPr>
            <w:noProof/>
          </w:rPr>
          <w:delText>10.</w:delText>
        </w:r>
      </w:del>
    </w:p>
    <w:p w:rsidR="00CD2B51" w:rsidDel="00C76383" w:rsidRDefault="00CD2B51">
      <w:pPr>
        <w:pStyle w:val="PRec-Refs"/>
        <w:rPr>
          <w:del w:id="1747" w:author="ms699852" w:date="2018-05-11T09:22:00Z"/>
          <w:noProof/>
        </w:rPr>
      </w:pPr>
      <w:del w:id="1748" w:author="ms699852" w:date="2018-05-11T09:22:00Z">
        <w:r w:rsidDel="00C76383">
          <w:rPr>
            <w:noProof/>
          </w:rPr>
          <w:delText xml:space="preserve">Mueller, E. N. &amp; Pfister, A., 2011. Increasing occurrence of high-intensity rainstorm events relevant for the generation of soil erosion in a temperate lowland region in Central Europe. </w:delText>
        </w:r>
        <w:r w:rsidDel="00C76383">
          <w:rPr>
            <w:i/>
            <w:iCs/>
            <w:noProof/>
          </w:rPr>
          <w:delText xml:space="preserve">Journal of Hydrology, </w:delText>
        </w:r>
        <w:r w:rsidDel="00C76383">
          <w:rPr>
            <w:noProof/>
          </w:rPr>
          <w:delText>Band 411, pp. 266-278.</w:delText>
        </w:r>
      </w:del>
    </w:p>
    <w:p w:rsidR="00CD2B51" w:rsidDel="00C76383" w:rsidRDefault="00CD2B51">
      <w:pPr>
        <w:pStyle w:val="PRec-Refs"/>
        <w:rPr>
          <w:del w:id="1749" w:author="ms699852" w:date="2018-05-11T09:22:00Z"/>
          <w:noProof/>
        </w:rPr>
      </w:pPr>
      <w:del w:id="1750" w:author="ms699852" w:date="2018-05-11T09:22:00Z">
        <w:r w:rsidDel="00C76383">
          <w:rPr>
            <w:noProof/>
          </w:rPr>
          <w:delText xml:space="preserve">Muratov, O. et al., 2016. </w:delText>
        </w:r>
        <w:r w:rsidDel="00C76383">
          <w:rPr>
            <w:i/>
            <w:iCs/>
            <w:noProof/>
          </w:rPr>
          <w:delText xml:space="preserve">3DCapture: 3D Reconstruction for a Smartphone. </w:delText>
        </w:r>
        <w:r w:rsidDel="00C76383">
          <w:rPr>
            <w:noProof/>
          </w:rPr>
          <w:delText>s.l., s.n., pp. 893-900.</w:delText>
        </w:r>
      </w:del>
    </w:p>
    <w:p w:rsidR="00CD2B51" w:rsidDel="00C76383" w:rsidRDefault="00CD2B51">
      <w:pPr>
        <w:pStyle w:val="PRec-Refs"/>
        <w:rPr>
          <w:del w:id="1751" w:author="ms699852" w:date="2018-05-11T09:22:00Z"/>
          <w:noProof/>
        </w:rPr>
      </w:pPr>
      <w:del w:id="1752" w:author="ms699852" w:date="2018-05-11T09:22:00Z">
        <w:r w:rsidDel="00C76383">
          <w:rPr>
            <w:noProof/>
          </w:rPr>
          <w:delText xml:space="preserve">Pacha, A., 2015. </w:delText>
        </w:r>
        <w:r w:rsidDel="00C76383">
          <w:rPr>
            <w:i/>
            <w:iCs/>
            <w:noProof/>
          </w:rPr>
          <w:delText xml:space="preserve">Sensor Fusion for Robust Outdoor Augmented Reality Tracking on Mobile Devices. </w:delText>
        </w:r>
        <w:r w:rsidDel="00C76383">
          <w:rPr>
            <w:noProof/>
          </w:rPr>
          <w:delText>USA: GRIN Verlag.</w:delText>
        </w:r>
      </w:del>
    </w:p>
    <w:p w:rsidR="00CD2B51" w:rsidDel="00C76383" w:rsidRDefault="00CD2B51">
      <w:pPr>
        <w:pStyle w:val="PRec-Refs"/>
        <w:rPr>
          <w:del w:id="1753" w:author="ms699852" w:date="2018-05-11T09:22:00Z"/>
          <w:noProof/>
        </w:rPr>
      </w:pPr>
      <w:del w:id="1754" w:author="ms699852" w:date="2018-05-11T09:22:00Z">
        <w:r w:rsidDel="00C76383">
          <w:rPr>
            <w:noProof/>
          </w:rPr>
          <w:delText xml:space="preserve">Ponchio, F. &amp; Dellepiane, M., 2016. Multiresolution and fast decompression for optimal web-based rendering. </w:delText>
        </w:r>
        <w:r w:rsidDel="00C76383">
          <w:rPr>
            <w:i/>
            <w:iCs/>
            <w:noProof/>
          </w:rPr>
          <w:delText xml:space="preserve">Graphical Models, </w:delText>
        </w:r>
        <w:r w:rsidDel="00C76383">
          <w:rPr>
            <w:noProof/>
          </w:rPr>
          <w:delText>Band 88, pp. 1-11.</w:delText>
        </w:r>
      </w:del>
    </w:p>
    <w:p w:rsidR="00CD2B51" w:rsidDel="00C76383" w:rsidRDefault="00CD2B51">
      <w:pPr>
        <w:pStyle w:val="PRec-Refs"/>
        <w:rPr>
          <w:del w:id="1755" w:author="ms699852" w:date="2018-05-11T09:22:00Z"/>
          <w:noProof/>
        </w:rPr>
      </w:pPr>
      <w:del w:id="1756" w:author="ms699852" w:date="2018-05-11T09:22:00Z">
        <w:r w:rsidDel="00C76383">
          <w:rPr>
            <w:noProof/>
          </w:rPr>
          <w:delText xml:space="preserve">Powell, M. J. D., 2006. The NEWUOA software for unconstrained optimization without derivatives. In: </w:delText>
        </w:r>
        <w:r w:rsidDel="00C76383">
          <w:rPr>
            <w:i/>
            <w:iCs/>
            <w:noProof/>
          </w:rPr>
          <w:delText xml:space="preserve">Large-scale nonlinear optimization. </w:delText>
        </w:r>
        <w:r w:rsidDel="00C76383">
          <w:rPr>
            <w:noProof/>
          </w:rPr>
          <w:delText>s.l.:Springer, pp. 255-297.</w:delText>
        </w:r>
      </w:del>
    </w:p>
    <w:p w:rsidR="00CD2B51" w:rsidDel="00C76383" w:rsidRDefault="00CD2B51">
      <w:pPr>
        <w:pStyle w:val="PRec-Refs"/>
        <w:rPr>
          <w:del w:id="1757" w:author="ms699852" w:date="2018-05-11T09:22:00Z"/>
          <w:noProof/>
        </w:rPr>
      </w:pPr>
      <w:del w:id="1758" w:author="ms699852" w:date="2018-05-11T09:22:00Z">
        <w:r w:rsidDel="00C76383">
          <w:rPr>
            <w:noProof/>
          </w:rPr>
          <w:delText xml:space="preserve">Rodríguez, M. B. et al., 2012. </w:delText>
        </w:r>
        <w:r w:rsidDel="00C76383">
          <w:rPr>
            <w:i/>
            <w:iCs/>
            <w:noProof/>
          </w:rPr>
          <w:delText xml:space="preserve">Interactive exploration of gigantic point clouds on mobile devices. </w:delText>
        </w:r>
        <w:r w:rsidDel="00C76383">
          <w:rPr>
            <w:noProof/>
          </w:rPr>
          <w:delText>s.l., s.n., pp. 57-64.</w:delText>
        </w:r>
      </w:del>
    </w:p>
    <w:p w:rsidR="00CD2B51" w:rsidDel="00C76383" w:rsidRDefault="00CD2B51">
      <w:pPr>
        <w:pStyle w:val="PRec-Refs"/>
        <w:rPr>
          <w:del w:id="1759" w:author="ms699852" w:date="2018-05-11T09:22:00Z"/>
          <w:noProof/>
        </w:rPr>
      </w:pPr>
      <w:del w:id="1760" w:author="ms699852" w:date="2018-05-11T09:22:00Z">
        <w:r w:rsidDel="00C76383">
          <w:rPr>
            <w:noProof/>
          </w:rPr>
          <w:delText xml:space="preserve">Sánchez-García, E., Balaguer-Beser, A. &amp; Pardo-Pascual, J., 2017. C-Pro: A coastal projector monitoring system using terrestrial photogrammetry with a geometric horizon constraint. </w:delText>
        </w:r>
        <w:r w:rsidDel="00C76383">
          <w:rPr>
            <w:i/>
            <w:iCs/>
            <w:noProof/>
          </w:rPr>
          <w:delText xml:space="preserve">ISPRS Journal of Photogrammetry and Remote Sensing, </w:delText>
        </w:r>
        <w:r w:rsidDel="00C76383">
          <w:rPr>
            <w:noProof/>
          </w:rPr>
          <w:delText>Issue 128, pp. 255-273.</w:delText>
        </w:r>
      </w:del>
    </w:p>
    <w:p w:rsidR="00CD2B51" w:rsidRPr="00CD2B51" w:rsidDel="00C76383" w:rsidRDefault="00CD2B51">
      <w:pPr>
        <w:pStyle w:val="PRec-Refs"/>
        <w:rPr>
          <w:del w:id="1761" w:author="ms699852" w:date="2018-05-11T09:22:00Z"/>
          <w:noProof/>
          <w:lang w:val="de-DE"/>
        </w:rPr>
      </w:pPr>
      <w:del w:id="1762" w:author="ms699852" w:date="2018-05-11T09:22:00Z">
        <w:r w:rsidRPr="00CD2B51" w:rsidDel="00C76383">
          <w:rPr>
            <w:noProof/>
            <w:lang w:val="en-US"/>
          </w:rPr>
          <w:delText xml:space="preserve">Sardemann, H., Eltner, A. &amp; Maas, H.-G., 2018. </w:delText>
        </w:r>
        <w:r w:rsidRPr="00CD2B51" w:rsidDel="00C76383">
          <w:rPr>
            <w:i/>
            <w:iCs/>
            <w:noProof/>
            <w:lang w:val="de-DE"/>
          </w:rPr>
          <w:delText xml:space="preserve">Erfassung von Geometriedaten kleiner Flüsse mit einem unbemannten Wasserfahrzeug als Multisensor-Plattform. </w:delText>
        </w:r>
        <w:r w:rsidRPr="00CD2B51" w:rsidDel="00C76383">
          <w:rPr>
            <w:noProof/>
            <w:lang w:val="de-DE"/>
          </w:rPr>
          <w:delText>Hamburg, s.n., pp. 389-396.</w:delText>
        </w:r>
      </w:del>
    </w:p>
    <w:p w:rsidR="00CD2B51" w:rsidDel="00C76383" w:rsidRDefault="00CD2B51">
      <w:pPr>
        <w:pStyle w:val="PRec-Refs"/>
        <w:rPr>
          <w:del w:id="1763" w:author="ms699852" w:date="2018-05-11T09:22:00Z"/>
          <w:noProof/>
        </w:rPr>
      </w:pPr>
      <w:del w:id="1764" w:author="ms699852" w:date="2018-05-11T09:22:00Z">
        <w:r w:rsidRPr="00CD2B51" w:rsidDel="00C76383">
          <w:rPr>
            <w:noProof/>
            <w:lang w:val="de-DE"/>
          </w:rPr>
          <w:delText xml:space="preserve">Sattler, T., Leibe, B. &amp; Kobbelt, L., 2011. </w:delText>
        </w:r>
        <w:r w:rsidDel="00C76383">
          <w:rPr>
            <w:i/>
            <w:iCs/>
            <w:noProof/>
          </w:rPr>
          <w:delText xml:space="preserve">Fast image-based localization using direct 2D-to-3D matching. </w:delText>
        </w:r>
        <w:r w:rsidDel="00C76383">
          <w:rPr>
            <w:noProof/>
          </w:rPr>
          <w:delText>s.l., IEEE.</w:delText>
        </w:r>
      </w:del>
    </w:p>
    <w:p w:rsidR="00CD2B51" w:rsidDel="00C76383" w:rsidRDefault="00CD2B51">
      <w:pPr>
        <w:pStyle w:val="PRec-Refs"/>
        <w:rPr>
          <w:del w:id="1765" w:author="ms699852" w:date="2018-05-11T09:22:00Z"/>
          <w:noProof/>
        </w:rPr>
      </w:pPr>
      <w:del w:id="1766" w:author="ms699852" w:date="2018-05-11T09:22:00Z">
        <w:r w:rsidRPr="00CD2B51" w:rsidDel="00C76383">
          <w:rPr>
            <w:noProof/>
            <w:lang w:val="de-DE"/>
          </w:rPr>
          <w:delText xml:space="preserve">Schwalbe, E. &amp; Maas, H.-G., 2017. </w:delText>
        </w:r>
        <w:r w:rsidDel="00C76383">
          <w:rPr>
            <w:noProof/>
          </w:rPr>
          <w:delText xml:space="preserve">The determination of high-resolution spatio-temporal glacier motion fields from time-lapse sequences. </w:delText>
        </w:r>
        <w:r w:rsidDel="00C76383">
          <w:rPr>
            <w:i/>
            <w:iCs/>
            <w:noProof/>
          </w:rPr>
          <w:delText xml:space="preserve">Earth Surface Dynamics, </w:delText>
        </w:r>
        <w:r w:rsidDel="00C76383">
          <w:rPr>
            <w:noProof/>
          </w:rPr>
          <w:delText>12, Band 5, pp. 861-879.</w:delText>
        </w:r>
      </w:del>
    </w:p>
    <w:p w:rsidR="00CD2B51" w:rsidRPr="00CD2B51" w:rsidDel="00C76383" w:rsidRDefault="00CD2B51">
      <w:pPr>
        <w:pStyle w:val="PRec-Refs"/>
        <w:rPr>
          <w:del w:id="1767" w:author="ms699852" w:date="2018-05-11T09:22:00Z"/>
          <w:noProof/>
          <w:lang w:val="de-DE"/>
        </w:rPr>
      </w:pPr>
      <w:del w:id="1768" w:author="ms699852" w:date="2018-05-11T09:22:00Z">
        <w:r w:rsidDel="00C76383">
          <w:rPr>
            <w:noProof/>
          </w:rPr>
          <w:delText xml:space="preserve">Sibbing, D., Sattler, T., Leibe, B. &amp; Kobbelt, L., 2013. </w:delText>
        </w:r>
        <w:r w:rsidRPr="00CD2B51" w:rsidDel="00C76383">
          <w:rPr>
            <w:i/>
            <w:iCs/>
            <w:noProof/>
            <w:lang w:val="de-DE"/>
          </w:rPr>
          <w:delText xml:space="preserve">SIFT-Realistic Rendering. </w:delText>
        </w:r>
        <w:r w:rsidRPr="00CD2B51" w:rsidDel="00C76383">
          <w:rPr>
            <w:noProof/>
            <w:lang w:val="de-DE"/>
          </w:rPr>
          <w:delText>s.l., s.n., pp. 56-63.</w:delText>
        </w:r>
      </w:del>
    </w:p>
    <w:p w:rsidR="00CD2B51" w:rsidRPr="00CD2B51" w:rsidDel="00C76383" w:rsidRDefault="00CD2B51">
      <w:pPr>
        <w:pStyle w:val="PRec-Refs"/>
        <w:rPr>
          <w:del w:id="1769" w:author="ms699852" w:date="2018-05-11T09:22:00Z"/>
          <w:noProof/>
          <w:lang w:val="de-DE"/>
        </w:rPr>
      </w:pPr>
      <w:del w:id="1770" w:author="ms699852" w:date="2018-05-11T09:22:00Z">
        <w:r w:rsidRPr="00CD2B51" w:rsidDel="00C76383">
          <w:rPr>
            <w:noProof/>
            <w:lang w:val="de-DE"/>
          </w:rPr>
          <w:delText xml:space="preserve">Siedschlag, S., 2015. </w:delText>
        </w:r>
        <w:r w:rsidRPr="00CD2B51" w:rsidDel="00C76383">
          <w:rPr>
            <w:i/>
            <w:iCs/>
            <w:noProof/>
            <w:lang w:val="de-DE"/>
          </w:rPr>
          <w:delText xml:space="preserve">Wasserstände und Durchflüsse - Messen, Speichern und Übertragen im digitalen Zeitalter. </w:delText>
        </w:r>
        <w:r w:rsidRPr="00CD2B51" w:rsidDel="00C76383">
          <w:rPr>
            <w:noProof/>
            <w:lang w:val="de-DE"/>
          </w:rPr>
          <w:delText>s.l., s.n.</w:delText>
        </w:r>
      </w:del>
    </w:p>
    <w:p w:rsidR="00CD2B51" w:rsidDel="00C76383" w:rsidRDefault="00CD2B51">
      <w:pPr>
        <w:pStyle w:val="PRec-Refs"/>
        <w:rPr>
          <w:del w:id="1771" w:author="ms699852" w:date="2018-05-11T09:22:00Z"/>
          <w:noProof/>
        </w:rPr>
      </w:pPr>
      <w:del w:id="1772" w:author="ms699852" w:date="2018-05-11T09:22:00Z">
        <w:r w:rsidDel="00C76383">
          <w:rPr>
            <w:noProof/>
          </w:rPr>
          <w:delText xml:space="preserve">Sweeney, C. et al., 2015. </w:delText>
        </w:r>
        <w:r w:rsidDel="00C76383">
          <w:rPr>
            <w:i/>
            <w:iCs/>
            <w:noProof/>
          </w:rPr>
          <w:delText xml:space="preserve">Efficient Computation of Absolute Pose for Gravity-Aware Augmented Reality. </w:delText>
        </w:r>
        <w:r w:rsidDel="00C76383">
          <w:rPr>
            <w:noProof/>
          </w:rPr>
          <w:delText>s.l., s.n., pp. 19-24.</w:delText>
        </w:r>
      </w:del>
    </w:p>
    <w:p w:rsidR="00CD2B51" w:rsidDel="00C76383" w:rsidRDefault="00CD2B51">
      <w:pPr>
        <w:pStyle w:val="PRec-Refs"/>
        <w:rPr>
          <w:del w:id="1773" w:author="ms699852" w:date="2018-05-11T09:22:00Z"/>
          <w:noProof/>
        </w:rPr>
      </w:pPr>
      <w:del w:id="1774" w:author="ms699852" w:date="2018-05-11T09:22:00Z">
        <w:r w:rsidRPr="00CD2B51" w:rsidDel="00C76383">
          <w:rPr>
            <w:noProof/>
            <w:lang w:val="de-DE"/>
          </w:rPr>
          <w:delText xml:space="preserve">Torr, P. H. S. &amp; Zisserman, A., 2000. </w:delText>
        </w:r>
        <w:r w:rsidDel="00C76383">
          <w:rPr>
            <w:noProof/>
          </w:rPr>
          <w:delText xml:space="preserve">MLESAC: A New Robust Estimator with Application to Estimating Image Geometry. </w:delText>
        </w:r>
        <w:r w:rsidDel="00C76383">
          <w:rPr>
            <w:i/>
            <w:iCs/>
            <w:noProof/>
          </w:rPr>
          <w:delText xml:space="preserve">Computer Vision and Image Understanding, </w:delText>
        </w:r>
        <w:r w:rsidDel="00C76383">
          <w:rPr>
            <w:noProof/>
          </w:rPr>
          <w:delText>Band 78, pp. 138-156.</w:delText>
        </w:r>
      </w:del>
    </w:p>
    <w:p w:rsidR="00CD2B51" w:rsidDel="00C76383" w:rsidRDefault="00CD2B51">
      <w:pPr>
        <w:pStyle w:val="PRec-Refs"/>
        <w:rPr>
          <w:del w:id="1775" w:author="ms699852" w:date="2018-05-11T09:22:00Z"/>
          <w:noProof/>
        </w:rPr>
      </w:pPr>
      <w:del w:id="1776" w:author="ms699852" w:date="2018-05-11T09:22:00Z">
        <w:r w:rsidDel="00C76383">
          <w:rPr>
            <w:noProof/>
          </w:rPr>
          <w:delText xml:space="preserve">Trinks, I. et al., 2005. Mapping and analysing virtual outcrops. </w:delText>
        </w:r>
        <w:r w:rsidDel="00C76383">
          <w:rPr>
            <w:i/>
            <w:iCs/>
            <w:noProof/>
          </w:rPr>
          <w:delText xml:space="preserve">Visual Geosciences, </w:delText>
        </w:r>
        <w:r w:rsidDel="00C76383">
          <w:rPr>
            <w:noProof/>
          </w:rPr>
          <w:delText>Band 10, pp. 13-19.</w:delText>
        </w:r>
      </w:del>
    </w:p>
    <w:p w:rsidR="00CD2B51" w:rsidDel="00C76383" w:rsidRDefault="00CD2B51">
      <w:pPr>
        <w:pStyle w:val="PRec-Refs"/>
        <w:rPr>
          <w:del w:id="1777" w:author="ms699852" w:date="2018-05-11T09:22:00Z"/>
          <w:noProof/>
        </w:rPr>
      </w:pPr>
      <w:del w:id="1778" w:author="ms699852" w:date="2018-05-11T09:22:00Z">
        <w:r w:rsidDel="00C76383">
          <w:rPr>
            <w:noProof/>
          </w:rPr>
          <w:delText xml:space="preserve">Viola, P. &amp; Wells, W. M., 1997. Alignment by maximization of mutual information. </w:delText>
        </w:r>
        <w:r w:rsidDel="00C76383">
          <w:rPr>
            <w:i/>
            <w:iCs/>
            <w:noProof/>
          </w:rPr>
          <w:delText xml:space="preserve">International journal of computer vision, </w:delText>
        </w:r>
        <w:r w:rsidDel="00C76383">
          <w:rPr>
            <w:noProof/>
          </w:rPr>
          <w:delText>Band 24, pp. 137-154.</w:delText>
        </w:r>
      </w:del>
    </w:p>
    <w:p w:rsidR="00CD2B51" w:rsidDel="00C76383" w:rsidRDefault="00CD2B51">
      <w:pPr>
        <w:pStyle w:val="PRec-Refs"/>
        <w:rPr>
          <w:del w:id="1779" w:author="ms699852" w:date="2018-05-11T09:22:00Z"/>
          <w:noProof/>
        </w:rPr>
      </w:pPr>
      <w:del w:id="1780" w:author="ms699852" w:date="2018-05-11T09:22:00Z">
        <w:r w:rsidDel="00C76383">
          <w:rPr>
            <w:noProof/>
          </w:rPr>
          <w:delText xml:space="preserve">Viseur, S. et al., 2014. </w:delText>
        </w:r>
        <w:r w:rsidDel="00C76383">
          <w:rPr>
            <w:i/>
            <w:iCs/>
            <w:noProof/>
          </w:rPr>
          <w:delText xml:space="preserve">3D interactive geological interpretations on digital outcrops using a touch pad. </w:delText>
        </w:r>
        <w:r w:rsidDel="00C76383">
          <w:rPr>
            <w:noProof/>
          </w:rPr>
          <w:delText>s.l., s.n.</w:delText>
        </w:r>
      </w:del>
    </w:p>
    <w:p w:rsidR="00CD2B51" w:rsidDel="00C76383" w:rsidRDefault="00CD2B51">
      <w:pPr>
        <w:pStyle w:val="PRec-Refs"/>
        <w:rPr>
          <w:del w:id="1781" w:author="ms699852" w:date="2018-05-11T09:22:00Z"/>
          <w:noProof/>
        </w:rPr>
      </w:pPr>
      <w:del w:id="1782" w:author="ms699852" w:date="2018-05-11T09:22:00Z">
        <w:r w:rsidDel="00C76383">
          <w:rPr>
            <w:noProof/>
          </w:rPr>
          <w:delText xml:space="preserve">Watanabe, Y. &amp; Kawahara, Y., 2016. UAV Photogrammetry for Monitoring Changes in River Topography and Vegetation. </w:delText>
        </w:r>
        <w:r w:rsidDel="00C76383">
          <w:rPr>
            <w:i/>
            <w:iCs/>
            <w:noProof/>
          </w:rPr>
          <w:delText xml:space="preserve">Procedia Engineering, </w:delText>
        </w:r>
        <w:r w:rsidDel="00C76383">
          <w:rPr>
            <w:noProof/>
          </w:rPr>
          <w:delText>Band 154, pp. 317-325.</w:delText>
        </w:r>
      </w:del>
    </w:p>
    <w:p w:rsidR="00CD2B51" w:rsidDel="00C76383" w:rsidRDefault="00CD2B51">
      <w:pPr>
        <w:pStyle w:val="PRec-Refs"/>
        <w:rPr>
          <w:del w:id="1783" w:author="ms699852" w:date="2018-05-11T09:22:00Z"/>
          <w:noProof/>
        </w:rPr>
      </w:pPr>
      <w:del w:id="1784" w:author="ms699852" w:date="2018-05-11T09:22:00Z">
        <w:r w:rsidDel="00C76383">
          <w:rPr>
            <w:noProof/>
          </w:rPr>
          <w:delText xml:space="preserve">Westhead, R. K. et al., 2013. Mobile spatial mapping and augmented reality applications for environmental geoscience. </w:delText>
        </w:r>
        <w:r w:rsidDel="00C76383">
          <w:rPr>
            <w:i/>
            <w:iCs/>
            <w:noProof/>
          </w:rPr>
          <w:delText xml:space="preserve">Journal of Internet Technology and Secured Transactions, </w:delText>
        </w:r>
        <w:r w:rsidDel="00C76383">
          <w:rPr>
            <w:noProof/>
          </w:rPr>
          <w:delText>Band 2, pp. 185-190.</w:delText>
        </w:r>
      </w:del>
    </w:p>
    <w:p w:rsidR="00CD2B51" w:rsidDel="00C76383" w:rsidRDefault="00CD2B51">
      <w:pPr>
        <w:pStyle w:val="PRec-Refs"/>
        <w:rPr>
          <w:del w:id="1785" w:author="ms699852" w:date="2018-05-11T09:22:00Z"/>
          <w:noProof/>
        </w:rPr>
      </w:pPr>
      <w:del w:id="1786" w:author="ms699852" w:date="2018-05-11T09:22:00Z">
        <w:r w:rsidDel="00C76383">
          <w:rPr>
            <w:noProof/>
          </w:rPr>
          <w:delText xml:space="preserve">Wu, C., 2013. </w:delText>
        </w:r>
        <w:r w:rsidDel="00C76383">
          <w:rPr>
            <w:i/>
            <w:iCs/>
            <w:noProof/>
          </w:rPr>
          <w:delText xml:space="preserve">Towards Linear-Time Incremental Structure from Motion. </w:delText>
        </w:r>
        <w:r w:rsidDel="00C76383">
          <w:rPr>
            <w:noProof/>
          </w:rPr>
          <w:delText>s.l., s.n., pp. 127-134.</w:delText>
        </w:r>
      </w:del>
    </w:p>
    <w:p w:rsidR="00CD2B51" w:rsidDel="00C76383" w:rsidRDefault="00CD2B51">
      <w:pPr>
        <w:pStyle w:val="PRec-Refs"/>
        <w:rPr>
          <w:del w:id="1787" w:author="ms699852" w:date="2018-05-11T09:22:00Z"/>
          <w:noProof/>
        </w:rPr>
      </w:pPr>
      <w:del w:id="1788" w:author="ms699852" w:date="2018-05-11T09:22:00Z">
        <w:r w:rsidRPr="00CD2B51" w:rsidDel="00C76383">
          <w:rPr>
            <w:noProof/>
            <w:lang w:val="de-DE"/>
          </w:rPr>
          <w:delText xml:space="preserve">Zandbergen, P. A. &amp; Barbeau, S. J., 2011. </w:delText>
        </w:r>
        <w:r w:rsidDel="00C76383">
          <w:rPr>
            <w:noProof/>
          </w:rPr>
          <w:delText xml:space="preserve">Positional Accuracy of Assisted GPS Data from High-Sensitivity GPS-enabled Mobile Phones. </w:delText>
        </w:r>
        <w:r w:rsidDel="00C76383">
          <w:rPr>
            <w:i/>
            <w:iCs/>
            <w:noProof/>
          </w:rPr>
          <w:delText xml:space="preserve">Journal of Navigation, </w:delText>
        </w:r>
        <w:r w:rsidDel="00C76383">
          <w:rPr>
            <w:noProof/>
          </w:rPr>
          <w:delText>6, Band 64, pp. 381-399.</w:delText>
        </w:r>
      </w:del>
    </w:p>
    <w:p w:rsidR="00CD2B51" w:rsidDel="00C76383" w:rsidRDefault="00CD2B51">
      <w:pPr>
        <w:pStyle w:val="PRec-Refs"/>
        <w:rPr>
          <w:del w:id="1789" w:author="ms699852" w:date="2018-05-11T09:22:00Z"/>
          <w:noProof/>
        </w:rPr>
      </w:pPr>
      <w:del w:id="1790" w:author="ms699852" w:date="2018-05-11T09:22:00Z">
        <w:r w:rsidDel="00C76383">
          <w:rPr>
            <w:noProof/>
          </w:rPr>
          <w:delText xml:space="preserve">Zhu, X., Li, Q. &amp; Chen, G., 2013. APT: Accurate outdoor pedestrian tracking with smartphones. </w:delText>
        </w:r>
        <w:r w:rsidDel="00C76383">
          <w:rPr>
            <w:i/>
            <w:iCs/>
            <w:noProof/>
          </w:rPr>
          <w:delText xml:space="preserve">2013 Proceedings IEEE INFOCOM, </w:delText>
        </w:r>
        <w:r w:rsidDel="00C76383">
          <w:rPr>
            <w:noProof/>
          </w:rPr>
          <w:delText>pp. 2508-2516.</w:delText>
        </w:r>
      </w:del>
    </w:p>
    <w:p w:rsidR="00A202B4" w:rsidRPr="00353AEE" w:rsidRDefault="003D37B6" w:rsidP="008508D7">
      <w:pPr>
        <w:pStyle w:val="PRec-Refs"/>
        <w:rPr>
          <w:i/>
        </w:rPr>
      </w:pPr>
      <w:r w:rsidRPr="00353AEE">
        <w:rPr>
          <w:i/>
        </w:rPr>
        <w:fldChar w:fldCharType="end"/>
      </w:r>
    </w:p>
    <w:p w:rsidR="00F1217A" w:rsidRPr="00353AEE" w:rsidRDefault="00241FF5" w:rsidP="0041736F">
      <w:pPr>
        <w:pStyle w:val="Textkrper"/>
        <w:spacing w:before="360" w:after="120"/>
        <w:ind w:right="1218"/>
        <w:jc w:val="center"/>
        <w:rPr>
          <w:szCs w:val="16"/>
        </w:rPr>
      </w:pPr>
      <w:commentRangeStart w:id="1791"/>
      <w:r w:rsidRPr="00353AEE">
        <w:rPr>
          <w:i/>
        </w:rPr>
        <w:t>Résumé</w:t>
      </w:r>
    </w:p>
    <w:p w:rsidR="00203D57" w:rsidRPr="00203D57" w:rsidRDefault="00241FF5" w:rsidP="0041736F">
      <w:pPr>
        <w:pStyle w:val="PRec-Abstract"/>
        <w:ind w:right="1218"/>
        <w:rPr>
          <w:szCs w:val="16"/>
        </w:rPr>
      </w:pPr>
      <w:r w:rsidRPr="00353AEE">
        <w:rPr>
          <w:szCs w:val="16"/>
        </w:rPr>
        <w:t>L’histoire de l’appariement d’images remonte à plus de cinquante ans, lorsque les premières …</w:t>
      </w:r>
    </w:p>
    <w:p w:rsidR="00F1217A" w:rsidRPr="00C6303E" w:rsidRDefault="00241FF5" w:rsidP="0041736F">
      <w:pPr>
        <w:pStyle w:val="PRec-Abstractheader"/>
        <w:ind w:left="0" w:right="1218"/>
        <w:rPr>
          <w:szCs w:val="16"/>
          <w:lang w:val="de-DE"/>
        </w:rPr>
      </w:pPr>
      <w:r w:rsidRPr="00C6303E">
        <w:rPr>
          <w:lang w:val="de-DE"/>
        </w:rPr>
        <w:t>Zusammenfassung</w:t>
      </w:r>
    </w:p>
    <w:p w:rsidR="0051798B" w:rsidRDefault="00E45DB3" w:rsidP="0041736F">
      <w:pPr>
        <w:pStyle w:val="PRec-Abstract"/>
        <w:ind w:right="1218"/>
        <w:rPr>
          <w:szCs w:val="16"/>
          <w:lang w:val="de-DE"/>
        </w:rPr>
      </w:pPr>
      <w:r>
        <w:rPr>
          <w:szCs w:val="16"/>
          <w:lang w:val="de-DE"/>
        </w:rPr>
        <w:t xml:space="preserve">Infolge der rasanten technischen Smartphone-Entwicklung stellt sich die Frage, ob </w:t>
      </w:r>
      <w:proofErr w:type="spellStart"/>
      <w:r>
        <w:rPr>
          <w:szCs w:val="16"/>
          <w:lang w:val="de-DE"/>
        </w:rPr>
        <w:t>Smartphones</w:t>
      </w:r>
      <w:proofErr w:type="spellEnd"/>
      <w:r>
        <w:rPr>
          <w:szCs w:val="16"/>
          <w:lang w:val="de-DE"/>
        </w:rPr>
        <w:t xml:space="preserve"> nunmehr für den wissenschaftlichen Einsatz attraktiv sind. Ausgestattet mit umfassender </w:t>
      </w:r>
      <w:proofErr w:type="spellStart"/>
      <w:r>
        <w:rPr>
          <w:szCs w:val="16"/>
          <w:lang w:val="de-DE"/>
        </w:rPr>
        <w:t>Sensorik</w:t>
      </w:r>
      <w:proofErr w:type="spellEnd"/>
      <w:r>
        <w:rPr>
          <w:szCs w:val="16"/>
          <w:lang w:val="de-DE"/>
        </w:rPr>
        <w:t xml:space="preserve"> zur </w:t>
      </w:r>
      <w:r w:rsidR="0051798B">
        <w:rPr>
          <w:szCs w:val="16"/>
          <w:lang w:val="de-DE"/>
        </w:rPr>
        <w:t>Positions</w:t>
      </w:r>
      <w:r>
        <w:rPr>
          <w:szCs w:val="16"/>
          <w:lang w:val="de-DE"/>
        </w:rPr>
        <w:t>- und Orientierungsbestimmung, Kameras sowie leistungsfähigen Prozessoren</w:t>
      </w:r>
      <w:r w:rsidR="00682A4D">
        <w:rPr>
          <w:szCs w:val="16"/>
          <w:lang w:val="de-DE"/>
        </w:rPr>
        <w:t>,</w:t>
      </w:r>
      <w:r>
        <w:rPr>
          <w:szCs w:val="16"/>
          <w:lang w:val="de-DE"/>
        </w:rPr>
        <w:t xml:space="preserve"> scheinen </w:t>
      </w:r>
      <w:proofErr w:type="spellStart"/>
      <w:r>
        <w:rPr>
          <w:szCs w:val="16"/>
          <w:lang w:val="de-DE"/>
        </w:rPr>
        <w:t>Smartphones</w:t>
      </w:r>
      <w:proofErr w:type="spellEnd"/>
      <w:r>
        <w:rPr>
          <w:szCs w:val="16"/>
          <w:lang w:val="de-DE"/>
        </w:rPr>
        <w:t xml:space="preserve"> prädestiniert für die </w:t>
      </w:r>
      <w:proofErr w:type="spellStart"/>
      <w:r w:rsidR="0051798B">
        <w:rPr>
          <w:szCs w:val="16"/>
          <w:lang w:val="de-DE"/>
        </w:rPr>
        <w:t>feld</w:t>
      </w:r>
      <w:proofErr w:type="spellEnd"/>
      <w:r w:rsidR="0051798B">
        <w:rPr>
          <w:szCs w:val="16"/>
          <w:lang w:val="de-DE"/>
        </w:rPr>
        <w:t>-basierte Datenakquisition, -</w:t>
      </w:r>
      <w:proofErr w:type="spellStart"/>
      <w:r w:rsidR="0051798B">
        <w:rPr>
          <w:szCs w:val="16"/>
          <w:lang w:val="de-DE"/>
        </w:rPr>
        <w:t>prozessierung</w:t>
      </w:r>
      <w:proofErr w:type="spellEnd"/>
      <w:r w:rsidR="0051798B">
        <w:rPr>
          <w:szCs w:val="16"/>
          <w:lang w:val="de-DE"/>
        </w:rPr>
        <w:t xml:space="preserve"> und -analyse.</w:t>
      </w:r>
    </w:p>
    <w:p w:rsidR="00D414E9" w:rsidRDefault="005250C9" w:rsidP="0041736F">
      <w:pPr>
        <w:pStyle w:val="PRec-Abstract"/>
        <w:ind w:right="1218"/>
        <w:rPr>
          <w:szCs w:val="16"/>
          <w:lang w:val="de-DE"/>
        </w:rPr>
      </w:pPr>
      <w:r>
        <w:rPr>
          <w:szCs w:val="16"/>
          <w:lang w:val="de-DE"/>
        </w:rPr>
        <w:t>Der vorliegende Artikel</w:t>
      </w:r>
      <w:r w:rsidR="00E45DB3">
        <w:rPr>
          <w:szCs w:val="16"/>
          <w:lang w:val="de-DE"/>
        </w:rPr>
        <w:t xml:space="preserve"> stellt zwei (</w:t>
      </w:r>
      <w:proofErr w:type="spellStart"/>
      <w:r w:rsidR="00E45DB3">
        <w:rPr>
          <w:szCs w:val="16"/>
          <w:lang w:val="de-DE"/>
        </w:rPr>
        <w:t>Android</w:t>
      </w:r>
      <w:proofErr w:type="spellEnd"/>
      <w:r w:rsidR="00E45DB3">
        <w:rPr>
          <w:szCs w:val="16"/>
          <w:lang w:val="de-DE"/>
        </w:rPr>
        <w:t xml:space="preserve">) Anwendungen </w:t>
      </w:r>
      <w:r w:rsidR="0051798B">
        <w:rPr>
          <w:szCs w:val="16"/>
          <w:lang w:val="de-DE"/>
        </w:rPr>
        <w:t>mit hydrologischem sowie geologischem Hintergrund vor</w:t>
      </w:r>
      <w:r w:rsidR="00705CD1">
        <w:rPr>
          <w:szCs w:val="16"/>
          <w:lang w:val="de-DE"/>
        </w:rPr>
        <w:t xml:space="preserve">, welche </w:t>
      </w:r>
      <w:proofErr w:type="gramStart"/>
      <w:r w:rsidR="009525BC">
        <w:rPr>
          <w:szCs w:val="16"/>
          <w:lang w:val="de-DE"/>
        </w:rPr>
        <w:t>zur</w:t>
      </w:r>
      <w:r w:rsidR="0051798B">
        <w:rPr>
          <w:szCs w:val="16"/>
          <w:lang w:val="de-DE"/>
        </w:rPr>
        <w:t xml:space="preserve"> Annotation</w:t>
      </w:r>
      <w:r w:rsidR="009525BC">
        <w:rPr>
          <w:szCs w:val="16"/>
          <w:lang w:val="de-DE"/>
        </w:rPr>
        <w:t xml:space="preserve"> </w:t>
      </w:r>
      <w:r w:rsidR="00705CD1">
        <w:rPr>
          <w:szCs w:val="16"/>
          <w:lang w:val="de-DE"/>
        </w:rPr>
        <w:t xml:space="preserve">von 3D-Objekt- </w:t>
      </w:r>
      <w:r w:rsidR="009525BC">
        <w:rPr>
          <w:szCs w:val="16"/>
          <w:lang w:val="de-DE"/>
        </w:rPr>
        <w:t>via 2D-</w:t>
      </w:r>
      <w:bookmarkStart w:id="1792" w:name="_GoBack"/>
      <w:bookmarkEnd w:id="1792"/>
      <w:r w:rsidR="009525BC">
        <w:rPr>
          <w:szCs w:val="16"/>
          <w:lang w:val="de-DE"/>
        </w:rPr>
        <w:t>Bilddaten</w:t>
      </w:r>
      <w:r w:rsidR="00705CD1">
        <w:rPr>
          <w:szCs w:val="16"/>
          <w:lang w:val="de-DE"/>
        </w:rPr>
        <w:t xml:space="preserve"> dienen</w:t>
      </w:r>
      <w:proofErr w:type="gramEnd"/>
      <w:r w:rsidR="00705CD1">
        <w:rPr>
          <w:szCs w:val="16"/>
          <w:lang w:val="de-DE"/>
        </w:rPr>
        <w:t>. Beide verwenden</w:t>
      </w:r>
      <w:r w:rsidR="009525BC">
        <w:rPr>
          <w:szCs w:val="16"/>
          <w:lang w:val="de-DE"/>
        </w:rPr>
        <w:t xml:space="preserve"> jedoch unterschiedliche</w:t>
      </w:r>
      <w:r w:rsidR="00D414E9">
        <w:rPr>
          <w:szCs w:val="16"/>
          <w:lang w:val="de-DE"/>
        </w:rPr>
        <w:t>, hier beschriebene,</w:t>
      </w:r>
      <w:r w:rsidR="009525BC">
        <w:rPr>
          <w:szCs w:val="16"/>
          <w:lang w:val="de-DE"/>
        </w:rPr>
        <w:t xml:space="preserve"> Vorgehensweisen</w:t>
      </w:r>
      <w:r w:rsidR="00D414E9">
        <w:rPr>
          <w:szCs w:val="16"/>
          <w:lang w:val="de-DE"/>
        </w:rPr>
        <w:t xml:space="preserve"> um einerseits </w:t>
      </w:r>
      <w:proofErr w:type="spellStart"/>
      <w:r w:rsidR="00D414E9">
        <w:rPr>
          <w:szCs w:val="16"/>
          <w:lang w:val="de-DE"/>
        </w:rPr>
        <w:t>colorierte</w:t>
      </w:r>
      <w:proofErr w:type="spellEnd"/>
      <w:r w:rsidR="00D414E9">
        <w:rPr>
          <w:szCs w:val="16"/>
          <w:lang w:val="de-DE"/>
        </w:rPr>
        <w:t xml:space="preserve"> 3D-Punktwolken, andererseits Oberflächenmodelle mit </w:t>
      </w:r>
      <w:r w:rsidR="00705CD1">
        <w:rPr>
          <w:szCs w:val="16"/>
          <w:lang w:val="de-DE"/>
        </w:rPr>
        <w:t xml:space="preserve">Smartphone-Aufnahmen zu </w:t>
      </w:r>
      <w:r w:rsidR="00D414E9">
        <w:rPr>
          <w:szCs w:val="16"/>
          <w:lang w:val="de-DE"/>
        </w:rPr>
        <w:t>registrieren. Dazu sind Informatione</w:t>
      </w:r>
      <w:r w:rsidR="00705CD1">
        <w:rPr>
          <w:szCs w:val="16"/>
          <w:lang w:val="de-DE"/>
        </w:rPr>
        <w:t xml:space="preserve">n über die innere sowie äußere </w:t>
      </w:r>
      <w:r w:rsidR="00D414E9">
        <w:rPr>
          <w:szCs w:val="16"/>
          <w:lang w:val="de-DE"/>
        </w:rPr>
        <w:t xml:space="preserve">Kameraorientierung unerlässlich, weshalb das Potential von handelsüblichen Smartphone Sensoren zur Bestimmung </w:t>
      </w:r>
      <w:r w:rsidR="00705CD1">
        <w:rPr>
          <w:szCs w:val="16"/>
          <w:lang w:val="de-DE"/>
        </w:rPr>
        <w:t>von Position und Orientierung</w:t>
      </w:r>
      <w:r w:rsidR="00D414E9">
        <w:rPr>
          <w:szCs w:val="16"/>
          <w:lang w:val="de-DE"/>
        </w:rPr>
        <w:t xml:space="preserve"> erörtert wird. Darin inbegriffen ist die Analyse verschiedener Sensor Fusion Ansätze zur Ermittlung präziser sowie stabiler O</w:t>
      </w:r>
      <w:r w:rsidR="00682A4D">
        <w:rPr>
          <w:szCs w:val="16"/>
          <w:lang w:val="de-DE"/>
        </w:rPr>
        <w:t xml:space="preserve">rientierungsdaten. Der </w:t>
      </w:r>
      <w:r w:rsidR="00705CD1">
        <w:rPr>
          <w:szCs w:val="16"/>
          <w:lang w:val="de-DE"/>
        </w:rPr>
        <w:t>entscheidende</w:t>
      </w:r>
      <w:r w:rsidR="00682A4D">
        <w:rPr>
          <w:szCs w:val="16"/>
          <w:lang w:val="de-DE"/>
        </w:rPr>
        <w:t xml:space="preserve"> Vorteil von </w:t>
      </w:r>
      <w:proofErr w:type="spellStart"/>
      <w:r w:rsidR="00682A4D">
        <w:rPr>
          <w:szCs w:val="16"/>
          <w:lang w:val="de-DE"/>
        </w:rPr>
        <w:t>Smartphones</w:t>
      </w:r>
      <w:proofErr w:type="spellEnd"/>
      <w:r w:rsidR="00705CD1">
        <w:rPr>
          <w:szCs w:val="16"/>
          <w:lang w:val="de-DE"/>
        </w:rPr>
        <w:t xml:space="preserve"> als Messinstrument und </w:t>
      </w:r>
      <w:r w:rsidR="00CA0E83">
        <w:rPr>
          <w:szCs w:val="16"/>
          <w:lang w:val="de-DE"/>
        </w:rPr>
        <w:t>digitales Arbeitsgerät</w:t>
      </w:r>
      <w:r w:rsidR="00705CD1">
        <w:rPr>
          <w:szCs w:val="16"/>
          <w:lang w:val="de-DE"/>
        </w:rPr>
        <w:t xml:space="preserve"> gegenüber konventionellen Systemen liegt in deren Mobilität.</w:t>
      </w:r>
      <w:r w:rsidR="00682A4D">
        <w:rPr>
          <w:szCs w:val="16"/>
          <w:lang w:val="de-DE"/>
        </w:rPr>
        <w:t xml:space="preserve"> </w:t>
      </w:r>
      <w:r w:rsidR="00705CD1">
        <w:rPr>
          <w:szCs w:val="16"/>
          <w:lang w:val="de-DE"/>
        </w:rPr>
        <w:t xml:space="preserve">Nahezu </w:t>
      </w:r>
      <w:r w:rsidR="00682A4D">
        <w:rPr>
          <w:szCs w:val="16"/>
          <w:lang w:val="de-DE"/>
        </w:rPr>
        <w:t>alle Verarbeitungsschritte</w:t>
      </w:r>
      <w:r w:rsidR="00705CD1">
        <w:rPr>
          <w:szCs w:val="16"/>
          <w:lang w:val="de-DE"/>
        </w:rPr>
        <w:t>,</w:t>
      </w:r>
      <w:r w:rsidR="00682A4D">
        <w:rPr>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Cs w:val="16"/>
          <w:lang w:val="de-DE"/>
        </w:rPr>
        <w:t xml:space="preserve">anhand der genannten Applikationen </w:t>
      </w:r>
      <w:r w:rsidR="00682A4D">
        <w:rPr>
          <w:szCs w:val="16"/>
          <w:lang w:val="de-DE"/>
        </w:rPr>
        <w:t xml:space="preserve">analysiert </w:t>
      </w:r>
      <w:r w:rsidR="00705CD1">
        <w:rPr>
          <w:szCs w:val="16"/>
          <w:lang w:val="de-DE"/>
        </w:rPr>
        <w:t>wird</w:t>
      </w:r>
      <w:r w:rsidR="00682A4D">
        <w:rPr>
          <w:szCs w:val="16"/>
          <w:lang w:val="de-DE"/>
        </w:rPr>
        <w:t xml:space="preserve">. </w:t>
      </w:r>
      <w:r w:rsidR="00705CD1">
        <w:rPr>
          <w:szCs w:val="16"/>
          <w:lang w:val="de-DE"/>
        </w:rPr>
        <w:t>Abschließend lässt sich die</w:t>
      </w:r>
      <w:r w:rsidR="00682A4D">
        <w:rPr>
          <w:szCs w:val="16"/>
          <w:lang w:val="de-DE"/>
        </w:rPr>
        <w:t xml:space="preserve"> Einsatzfähigkeit aktueller, handelsübliche </w:t>
      </w:r>
      <w:proofErr w:type="spellStart"/>
      <w:r w:rsidR="00682A4D">
        <w:rPr>
          <w:szCs w:val="16"/>
          <w:lang w:val="de-DE"/>
        </w:rPr>
        <w:t>Smartphones</w:t>
      </w:r>
      <w:proofErr w:type="spellEnd"/>
      <w:r w:rsidR="00682A4D">
        <w:rPr>
          <w:szCs w:val="16"/>
          <w:lang w:val="de-DE"/>
        </w:rPr>
        <w:t xml:space="preserve"> für geowissenschaftliche Fragestellungen </w:t>
      </w:r>
      <w:r w:rsidR="00705CD1">
        <w:rPr>
          <w:szCs w:val="16"/>
          <w:lang w:val="de-DE"/>
        </w:rPr>
        <w:t>klären und bewerten</w:t>
      </w:r>
      <w:r w:rsidR="00682A4D">
        <w:rPr>
          <w:szCs w:val="16"/>
          <w:lang w:val="de-DE"/>
        </w:rPr>
        <w:t>.</w:t>
      </w:r>
    </w:p>
    <w:p w:rsidR="00F1217A" w:rsidRPr="00C6303E" w:rsidRDefault="00241FF5" w:rsidP="0041736F">
      <w:pPr>
        <w:pStyle w:val="PRec-Abstract"/>
        <w:spacing w:before="360" w:after="120"/>
        <w:ind w:left="0" w:right="1218" w:firstLine="0"/>
        <w:jc w:val="center"/>
        <w:rPr>
          <w:szCs w:val="16"/>
          <w:lang w:val="nl-NL"/>
        </w:rPr>
      </w:pPr>
      <w:r w:rsidRPr="00C6303E">
        <w:rPr>
          <w:lang w:val="nl-NL"/>
        </w:rPr>
        <w:lastRenderedPageBreak/>
        <w:t>Resumen</w:t>
      </w:r>
    </w:p>
    <w:p w:rsidR="00F1217A" w:rsidRPr="00C6303E" w:rsidRDefault="00241FF5" w:rsidP="0041736F">
      <w:pPr>
        <w:pStyle w:val="PRec-Abstract"/>
        <w:ind w:right="1218"/>
        <w:rPr>
          <w:rFonts w:ascii="SimSun" w:eastAsia="SimSun" w:hAnsi="SimSun" w:cs="SimSun"/>
          <w:i w:val="0"/>
          <w:lang w:val="nl-NL"/>
        </w:rPr>
      </w:pPr>
      <w:r w:rsidRPr="00C6303E">
        <w:rPr>
          <w:szCs w:val="16"/>
          <w:lang w:val="nl-NL"/>
        </w:rPr>
        <w:t>La correspondencia de imágenes tiene una historia de más de 50 años, desde los primeros …</w:t>
      </w:r>
    </w:p>
    <w:p w:rsidR="00F1217A" w:rsidRPr="00C6303E" w:rsidRDefault="00241FF5" w:rsidP="0041736F">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rPr>
        <w:t>摘要</w:t>
      </w:r>
    </w:p>
    <w:p w:rsidR="00241FF5" w:rsidRPr="00C6303E" w:rsidRDefault="00241FF5" w:rsidP="0041736F">
      <w:pPr>
        <w:pStyle w:val="PRec-Abstract"/>
        <w:ind w:right="1218"/>
        <w:rPr>
          <w:lang w:val="nl-NL"/>
        </w:rPr>
      </w:pPr>
      <w:r w:rsidRPr="00353AEE">
        <w:rPr>
          <w:rFonts w:ascii="SimSun" w:eastAsia="SimSun" w:hAnsi="SimSun" w:cs="SimSun"/>
          <w:i w:val="0"/>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rPr>
        <w:t>已经有</w:t>
      </w:r>
      <w:r w:rsidRPr="00C6303E">
        <w:rPr>
          <w:rFonts w:ascii="SimSun" w:eastAsia="SimSun" w:hAnsi="SimSun" w:cs="SimSun"/>
          <w:i w:val="0"/>
          <w:lang w:val="nl-NL"/>
        </w:rPr>
        <w:t>50</w:t>
      </w:r>
      <w:r w:rsidRPr="00353AEE">
        <w:rPr>
          <w:rFonts w:ascii="SimSun" w:eastAsia="SimSun" w:hAnsi="SimSun" w:cs="SimSun"/>
          <w:i w:val="0"/>
        </w:rPr>
        <w:t>年的发展</w:t>
      </w:r>
      <w:r w:rsidRPr="00C6303E">
        <w:rPr>
          <w:rFonts w:ascii="SimSun" w:eastAsia="SimSun" w:hAnsi="SimSun" w:cs="SimSun"/>
          <w:i w:val="0"/>
          <w:lang w:val="nl-NL"/>
        </w:rPr>
        <w:t xml:space="preserve"> …</w:t>
      </w:r>
      <w:commentRangeEnd w:id="1791"/>
      <w:r w:rsidR="004327C9">
        <w:rPr>
          <w:rStyle w:val="Kommentarzeichen"/>
          <w:i w:val="0"/>
          <w:lang w:val="en-GB"/>
        </w:rPr>
        <w:commentReference w:id="1791"/>
      </w:r>
    </w:p>
    <w:sectPr w:rsidR="00241FF5" w:rsidRPr="00C6303E" w:rsidSect="004C4058">
      <w:headerReference w:type="even" r:id="rId48"/>
      <w:headerReference w:type="default" r:id="rId49"/>
      <w:footerReference w:type="even" r:id="rId50"/>
      <w:footerReference w:type="default" r:id="rId51"/>
      <w:footerReference w:type="first" r:id="rId52"/>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49" w:author="Greenich Viper" w:date="2018-05-12T19:05:00Z" w:initials="GV">
    <w:p w:rsidR="00924BB2" w:rsidRDefault="00924BB2">
      <w:pPr>
        <w:pStyle w:val="Kommentartext"/>
      </w:pPr>
      <w:r>
        <w:rPr>
          <w:rStyle w:val="Kommentarzeichen"/>
        </w:rPr>
        <w:annotationRef/>
      </w:r>
      <w:r>
        <w:t>I like that – looks good, though the point-like nature of the data is not well visible in (b) [that is why I tried to capture the long baseline with the close-view gaps in the images originally ;-)]. But I still approve the way it is now.</w:t>
      </w:r>
    </w:p>
  </w:comment>
  <w:comment w:id="232" w:author="ms699852" w:date="2018-05-11T22:11:00Z" w:initials="m">
    <w:p w:rsidR="00924BB2" w:rsidRDefault="00924BB2">
      <w:pPr>
        <w:pStyle w:val="Kommentartext"/>
      </w:pPr>
      <w:r>
        <w:rPr>
          <w:rStyle w:val="Kommentarzeichen"/>
        </w:rPr>
        <w:annotationRef/>
      </w:r>
      <w:r>
        <w:t>Agree, the thing with outlier removal can be removed. The filter approach is explained later</w:t>
      </w:r>
    </w:p>
  </w:comment>
  <w:comment w:id="1403" w:author="ms699852" w:date="2018-05-11T12:59:00Z" w:initials="m">
    <w:p w:rsidR="00924BB2" w:rsidRDefault="00924BB2">
      <w:pPr>
        <w:pStyle w:val="Kommentartext"/>
      </w:pPr>
      <w:r>
        <w:rPr>
          <w:rStyle w:val="Kommentarzeichen"/>
        </w:rPr>
        <w:annotationRef/>
      </w:r>
      <w:r>
        <w:t>We already mentioned these systems and references in the text. Our conclusion is really long so maybe we can omit them here?</w:t>
      </w:r>
    </w:p>
  </w:comment>
  <w:comment w:id="1791" w:author="Greenich Viper" w:date="2018-05-12T19:27:00Z" w:initials="GV">
    <w:p w:rsidR="004327C9" w:rsidRDefault="004327C9">
      <w:pPr>
        <w:pStyle w:val="Kommentartext"/>
      </w:pPr>
      <w:r>
        <w:rPr>
          <w:rStyle w:val="Kommentarzeichen"/>
        </w:rPr>
        <w:annotationRef/>
      </w:r>
      <w:proofErr w:type="gramStart"/>
      <w:r w:rsidR="00F91875">
        <w:t>her</w:t>
      </w:r>
      <w:r w:rsidR="00F91875">
        <w:t>e</w:t>
      </w:r>
      <w:proofErr w:type="gramEnd"/>
      <w:r w:rsidR="00F91875">
        <w:t>, th</w:t>
      </w:r>
      <w:r w:rsidR="00F91875">
        <w:t>e</w:t>
      </w:r>
      <w:r w:rsidR="00F91875">
        <w:t xml:space="preserve"> </w:t>
      </w:r>
      <w:r w:rsidR="00F91875">
        <w:t>ri</w:t>
      </w:r>
      <w:r w:rsidR="00F91875">
        <w:t>g</w:t>
      </w:r>
      <w:r w:rsidR="00F91875">
        <w:t xml:space="preserve">ht </w:t>
      </w:r>
      <w:r w:rsidR="00F91875">
        <w:t>ha</w:t>
      </w:r>
      <w:r w:rsidR="00F91875">
        <w:t>nd</w:t>
      </w:r>
      <w:r w:rsidR="00F91875">
        <w:t xml:space="preserve"> </w:t>
      </w:r>
      <w:r w:rsidR="00F91875">
        <w:t>s</w:t>
      </w:r>
      <w:r w:rsidR="00F91875">
        <w:t>id</w:t>
      </w:r>
      <w:r w:rsidR="00F91875">
        <w:t>e</w:t>
      </w:r>
      <w:r w:rsidR="00F91875">
        <w:t xml:space="preserve"> </w:t>
      </w:r>
      <w:r w:rsidR="00F91875">
        <w:t>margi</w:t>
      </w:r>
      <w:r w:rsidR="00F91875">
        <w:t>n is</w:t>
      </w:r>
      <w:r w:rsidR="00F91875">
        <w:t xml:space="preserve"> a</w:t>
      </w:r>
      <w:r w:rsidR="00F91875">
        <w:t xml:space="preserve"> bi</w:t>
      </w:r>
      <w:r w:rsidR="00F91875">
        <w:t xml:space="preserve">t </w:t>
      </w:r>
      <w:r w:rsidR="00F91875">
        <w:t>to</w:t>
      </w:r>
      <w:r w:rsidR="00F91875">
        <w:t>o m</w:t>
      </w:r>
      <w:r w:rsidR="00F91875">
        <w:t>uc</w:t>
      </w:r>
      <w:r w:rsidR="00F91875">
        <w:t>h</w:t>
      </w:r>
      <w:r w:rsidR="00F91875">
        <w:t xml:space="preserve"> - </w:t>
      </w:r>
      <w:r w:rsidR="00F91875">
        <w:t>shou</w:t>
      </w:r>
      <w:r w:rsidR="00F91875">
        <w:t>l</w:t>
      </w:r>
      <w:r w:rsidR="00F91875">
        <w:t xml:space="preserve">d </w:t>
      </w:r>
      <w:r w:rsidR="00F91875">
        <w:t>be</w:t>
      </w:r>
      <w:r w:rsidR="00F91875">
        <w:t xml:space="preserve"> s</w:t>
      </w:r>
      <w:r w:rsidR="00F91875">
        <w:t>ma</w:t>
      </w:r>
      <w:r w:rsidR="00F91875">
        <w:t>ll</w:t>
      </w:r>
      <w:r w:rsidR="00F91875">
        <w:t xml:space="preserve">er </w:t>
      </w:r>
      <w:r w:rsidR="00F91875">
        <w:t>(</w:t>
      </w:r>
      <w:r w:rsidR="00F91875">
        <w:t>at</w:t>
      </w:r>
      <w:r w:rsidR="00F91875">
        <w:t xml:space="preserve"> </w:t>
      </w:r>
      <w:r w:rsidR="00F91875">
        <w:t>l</w:t>
      </w:r>
      <w:r w:rsidR="00F91875">
        <w:t>ea</w:t>
      </w:r>
      <w:r w:rsidR="00F91875">
        <w:t>st</w:t>
      </w:r>
      <w:r w:rsidR="00F91875">
        <w:t xml:space="preserve"> </w:t>
      </w:r>
      <w:r w:rsidR="00F91875">
        <w:t xml:space="preserve"> </w:t>
      </w:r>
      <w:r w:rsidR="00F91875">
        <w:t>i</w:t>
      </w:r>
      <w:r w:rsidR="00F91875">
        <w:t xml:space="preserve">n </w:t>
      </w:r>
      <w:r w:rsidR="00F91875">
        <w:t>my</w:t>
      </w:r>
      <w:r w:rsidR="00F91875">
        <w:t xml:space="preserve"> </w:t>
      </w:r>
      <w:r w:rsidR="00F91875">
        <w:t>W</w:t>
      </w:r>
      <w:r w:rsidR="00F91875">
        <w:t xml:space="preserve">ord </w:t>
      </w:r>
      <w:r w:rsidR="00F91875">
        <w:t>ver</w:t>
      </w:r>
      <w:r w:rsidR="00F91875">
        <w:t>si</w:t>
      </w:r>
      <w:r w:rsidR="00F91875">
        <w:t>on</w:t>
      </w:r>
      <w:r w:rsidR="00F91875">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F43529" w15:done="0"/>
  <w15:commentEx w15:paraId="4A7EBF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F43529" w16cid:durableId="1EA09382"/>
  <w16cid:commentId w16cid:paraId="4A7EBF7F" w16cid:durableId="1EA01220"/>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1875" w:rsidRDefault="00F91875">
      <w:r>
        <w:separator/>
      </w:r>
    </w:p>
  </w:endnote>
  <w:endnote w:type="continuationSeparator" w:id="0">
    <w:p w:rsidR="00F91875" w:rsidRDefault="00F9187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BB2" w:rsidRDefault="00924BB2">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4327C9">
      <w:rPr>
        <w:rStyle w:val="Seitenzahl"/>
        <w:noProof/>
        <w:sz w:val="16"/>
      </w:rPr>
      <w:t>26</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BB2" w:rsidRDefault="00924BB2">
    <w:pPr>
      <w:tabs>
        <w:tab w:val="right" w:pos="6663"/>
      </w:tabs>
    </w:pPr>
    <w:r>
      <w:rPr>
        <w:sz w:val="16"/>
      </w:rPr>
      <w:tab/>
    </w:r>
    <w:r>
      <w:rPr>
        <w:sz w:val="16"/>
      </w:rPr>
      <w:fldChar w:fldCharType="begin"/>
    </w:r>
    <w:r>
      <w:rPr>
        <w:sz w:val="16"/>
      </w:rPr>
      <w:instrText xml:space="preserve"> PAGE </w:instrText>
    </w:r>
    <w:r>
      <w:rPr>
        <w:sz w:val="16"/>
      </w:rPr>
      <w:fldChar w:fldCharType="separate"/>
    </w:r>
    <w:r w:rsidR="004327C9">
      <w:rPr>
        <w:noProof/>
        <w:sz w:val="16"/>
      </w:rPr>
      <w:t>27</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BB2" w:rsidRDefault="00924BB2">
    <w:pPr>
      <w:tabs>
        <w:tab w:val="right" w:pos="6663"/>
      </w:tabs>
    </w:pPr>
    <w:r>
      <w:rPr>
        <w:sz w:val="16"/>
      </w:rPr>
      <w:tab/>
    </w:r>
    <w:r>
      <w:rPr>
        <w:sz w:val="16"/>
      </w:rPr>
      <w:fldChar w:fldCharType="begin"/>
    </w:r>
    <w:r>
      <w:rPr>
        <w:sz w:val="16"/>
      </w:rPr>
      <w:instrText xml:space="preserve"> PAGE </w:instrText>
    </w:r>
    <w:r>
      <w:rPr>
        <w:sz w:val="16"/>
      </w:rPr>
      <w:fldChar w:fldCharType="separate"/>
    </w:r>
    <w:r w:rsidR="00371642">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1875" w:rsidRDefault="00F91875">
      <w:r>
        <w:separator/>
      </w:r>
    </w:p>
  </w:footnote>
  <w:footnote w:type="continuationSeparator" w:id="0">
    <w:p w:rsidR="00F91875" w:rsidRDefault="00F91875">
      <w:r>
        <w:continuationSeparator/>
      </w:r>
    </w:p>
  </w:footnote>
  <w:footnote w:id="1">
    <w:p w:rsidR="00924BB2" w:rsidRPr="00636C17" w:rsidRDefault="00924BB2"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rsidR="00924BB2" w:rsidRPr="00636C17" w:rsidRDefault="00924BB2"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rsidR="00924BB2" w:rsidRPr="0034504A" w:rsidRDefault="00924BB2">
      <w:pPr>
        <w:pStyle w:val="Funotentext"/>
        <w:rPr>
          <w:i/>
          <w:sz w:val="12"/>
          <w:lang w:val="en-US"/>
        </w:rPr>
      </w:pPr>
      <w:r w:rsidRPr="0034504A">
        <w:rPr>
          <w:rStyle w:val="Funotenzeichen"/>
          <w:sz w:val="12"/>
        </w:rPr>
        <w:footnoteRef/>
      </w:r>
      <w:r w:rsidRPr="0034504A">
        <w:rPr>
          <w:sz w:val="12"/>
        </w:rPr>
        <w:t xml:space="preserv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924BB2" w:rsidRPr="0015350D" w:rsidRDefault="00924BB2">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924BB2" w:rsidRPr="0015350D" w:rsidRDefault="00924BB2">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924BB2" w:rsidRPr="0015350D" w:rsidRDefault="00924BB2">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924BB2" w:rsidRPr="00A85D37" w:rsidRDefault="00924BB2">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rsidR="00924BB2" w:rsidRPr="00A85D37" w:rsidRDefault="00924BB2">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rsidR="00924BB2" w:rsidRPr="00E21FB0" w:rsidRDefault="00924BB2">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rsidR="00924BB2" w:rsidRPr="00CE4A8B" w:rsidRDefault="00924BB2">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BB2" w:rsidRPr="00130270" w:rsidRDefault="00924BB2"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 xml:space="preserve">Enhancing </w:t>
    </w:r>
    <w:proofErr w:type="spellStart"/>
    <w:r>
      <w:rPr>
        <w:sz w:val="16"/>
      </w:rPr>
      <w:t>geoscience</w:t>
    </w:r>
    <w:proofErr w:type="spellEnd"/>
    <w:r>
      <w:rPr>
        <w:sz w:val="16"/>
      </w:rPr>
      <w:t xml:space="preserv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BB2" w:rsidRDefault="00924BB2"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8"/>
  <w:displayBackgroundShape/>
  <w:embedSystemFonts/>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AB19FF"/>
    <w:rsid w:val="0000387C"/>
    <w:rsid w:val="000130C0"/>
    <w:rsid w:val="000147E6"/>
    <w:rsid w:val="00021D47"/>
    <w:rsid w:val="0003753C"/>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7F73"/>
    <w:rsid w:val="00271722"/>
    <w:rsid w:val="00281F45"/>
    <w:rsid w:val="002A2744"/>
    <w:rsid w:val="002A3E9D"/>
    <w:rsid w:val="002B35FA"/>
    <w:rsid w:val="002C55D4"/>
    <w:rsid w:val="002E597D"/>
    <w:rsid w:val="002E60BE"/>
    <w:rsid w:val="002F46E2"/>
    <w:rsid w:val="00300AC2"/>
    <w:rsid w:val="003120A7"/>
    <w:rsid w:val="00330AC0"/>
    <w:rsid w:val="003441D3"/>
    <w:rsid w:val="0034504A"/>
    <w:rsid w:val="00352103"/>
    <w:rsid w:val="00353AEE"/>
    <w:rsid w:val="00355B20"/>
    <w:rsid w:val="00355B8C"/>
    <w:rsid w:val="003564BF"/>
    <w:rsid w:val="00362C84"/>
    <w:rsid w:val="00371642"/>
    <w:rsid w:val="0037617F"/>
    <w:rsid w:val="00387EF6"/>
    <w:rsid w:val="003A1137"/>
    <w:rsid w:val="003C1396"/>
    <w:rsid w:val="003C30C6"/>
    <w:rsid w:val="003C7F96"/>
    <w:rsid w:val="003D37B6"/>
    <w:rsid w:val="003D4743"/>
    <w:rsid w:val="00400996"/>
    <w:rsid w:val="0041736F"/>
    <w:rsid w:val="00423F74"/>
    <w:rsid w:val="004327C9"/>
    <w:rsid w:val="00450679"/>
    <w:rsid w:val="00450A39"/>
    <w:rsid w:val="0047705D"/>
    <w:rsid w:val="00477EC3"/>
    <w:rsid w:val="00490C85"/>
    <w:rsid w:val="004A1C41"/>
    <w:rsid w:val="004B1454"/>
    <w:rsid w:val="004B1B4D"/>
    <w:rsid w:val="004B7507"/>
    <w:rsid w:val="004C0830"/>
    <w:rsid w:val="004C0B7D"/>
    <w:rsid w:val="004C4058"/>
    <w:rsid w:val="004C6772"/>
    <w:rsid w:val="004E5D24"/>
    <w:rsid w:val="004E7946"/>
    <w:rsid w:val="005006C5"/>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6C17"/>
    <w:rsid w:val="00643959"/>
    <w:rsid w:val="00645697"/>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0C0D"/>
    <w:rsid w:val="007123C3"/>
    <w:rsid w:val="00720CCB"/>
    <w:rsid w:val="007351AE"/>
    <w:rsid w:val="007409D7"/>
    <w:rsid w:val="00745011"/>
    <w:rsid w:val="00762068"/>
    <w:rsid w:val="00762CAD"/>
    <w:rsid w:val="00765B50"/>
    <w:rsid w:val="00771E17"/>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08D7"/>
    <w:rsid w:val="00852178"/>
    <w:rsid w:val="008546A4"/>
    <w:rsid w:val="00857596"/>
    <w:rsid w:val="00871D0E"/>
    <w:rsid w:val="00876713"/>
    <w:rsid w:val="00880819"/>
    <w:rsid w:val="0089289F"/>
    <w:rsid w:val="00896273"/>
    <w:rsid w:val="008A1832"/>
    <w:rsid w:val="008B7415"/>
    <w:rsid w:val="008C3933"/>
    <w:rsid w:val="008C5BEE"/>
    <w:rsid w:val="008D44F0"/>
    <w:rsid w:val="008D515D"/>
    <w:rsid w:val="008D5480"/>
    <w:rsid w:val="008D7CCF"/>
    <w:rsid w:val="008F3499"/>
    <w:rsid w:val="009028C8"/>
    <w:rsid w:val="00912D71"/>
    <w:rsid w:val="00923BA1"/>
    <w:rsid w:val="00924BB2"/>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07825"/>
    <w:rsid w:val="00A13904"/>
    <w:rsid w:val="00A202B4"/>
    <w:rsid w:val="00A21D56"/>
    <w:rsid w:val="00A25676"/>
    <w:rsid w:val="00A26373"/>
    <w:rsid w:val="00A40C77"/>
    <w:rsid w:val="00A40C82"/>
    <w:rsid w:val="00A45FD9"/>
    <w:rsid w:val="00A475A8"/>
    <w:rsid w:val="00A50A17"/>
    <w:rsid w:val="00A54125"/>
    <w:rsid w:val="00A61857"/>
    <w:rsid w:val="00A64438"/>
    <w:rsid w:val="00A74A27"/>
    <w:rsid w:val="00A85D37"/>
    <w:rsid w:val="00AA5066"/>
    <w:rsid w:val="00AB19FF"/>
    <w:rsid w:val="00AB410F"/>
    <w:rsid w:val="00AC549D"/>
    <w:rsid w:val="00AC65B5"/>
    <w:rsid w:val="00AD31B0"/>
    <w:rsid w:val="00AE319E"/>
    <w:rsid w:val="00B03DE1"/>
    <w:rsid w:val="00B0665C"/>
    <w:rsid w:val="00B06EE2"/>
    <w:rsid w:val="00B12C32"/>
    <w:rsid w:val="00B17119"/>
    <w:rsid w:val="00B255B2"/>
    <w:rsid w:val="00B301E5"/>
    <w:rsid w:val="00B319EE"/>
    <w:rsid w:val="00B4372A"/>
    <w:rsid w:val="00B46533"/>
    <w:rsid w:val="00B55D11"/>
    <w:rsid w:val="00B63B68"/>
    <w:rsid w:val="00B64B11"/>
    <w:rsid w:val="00BA37E0"/>
    <w:rsid w:val="00BA4053"/>
    <w:rsid w:val="00BB25DE"/>
    <w:rsid w:val="00BC1513"/>
    <w:rsid w:val="00BC326D"/>
    <w:rsid w:val="00BD4F4F"/>
    <w:rsid w:val="00BE464E"/>
    <w:rsid w:val="00BF2BDD"/>
    <w:rsid w:val="00C12DBC"/>
    <w:rsid w:val="00C15227"/>
    <w:rsid w:val="00C32FD4"/>
    <w:rsid w:val="00C377DB"/>
    <w:rsid w:val="00C4726F"/>
    <w:rsid w:val="00C478C8"/>
    <w:rsid w:val="00C6303E"/>
    <w:rsid w:val="00C6426F"/>
    <w:rsid w:val="00C64856"/>
    <w:rsid w:val="00C65CF3"/>
    <w:rsid w:val="00C76383"/>
    <w:rsid w:val="00C85B3A"/>
    <w:rsid w:val="00C9311B"/>
    <w:rsid w:val="00C973C2"/>
    <w:rsid w:val="00CA0E83"/>
    <w:rsid w:val="00CA45F6"/>
    <w:rsid w:val="00CB25E4"/>
    <w:rsid w:val="00CC4B2C"/>
    <w:rsid w:val="00CC5F52"/>
    <w:rsid w:val="00CD2B51"/>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70C9D"/>
    <w:rsid w:val="00F729AF"/>
    <w:rsid w:val="00F830A5"/>
    <w:rsid w:val="00F87E1B"/>
    <w:rsid w:val="00F91875"/>
    <w:rsid w:val="00FA0E1F"/>
    <w:rsid w:val="00FA30B9"/>
    <w:rsid w:val="00FA473B"/>
    <w:rsid w:val="00FB45C8"/>
    <w:rsid w:val="00FB7D8B"/>
    <w:rsid w:val="00FC59C2"/>
    <w:rsid w:val="00FD165D"/>
    <w:rsid w:val="00FD701C"/>
    <w:rsid w:val="00FE58F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777,#b2b2b2"/>
    </o:shapedefaults>
    <o:shapelayout v:ext="edit">
      <o:idmap v:ext="edit" data="1"/>
      <o:rules v:ext="edit">
        <o:r id="V:Rule1"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NULL"/><Relationship Id="rId26" Type="http://schemas.openxmlformats.org/officeDocument/2006/relationships/chart" Target="charts/chart6.xml"/><Relationship Id="rId39" Type="http://schemas.openxmlformats.org/officeDocument/2006/relationships/chart" Target="charts/chart19.xml"/><Relationship Id="rId21" Type="http://schemas.openxmlformats.org/officeDocument/2006/relationships/image" Target="media/image9.png"/><Relationship Id="rId34" Type="http://schemas.openxmlformats.org/officeDocument/2006/relationships/chart" Target="charts/chart14.xml"/><Relationship Id="rId42" Type="http://schemas.openxmlformats.org/officeDocument/2006/relationships/chart" Target="charts/chart20.xml"/><Relationship Id="rId47" Type="http://schemas.openxmlformats.org/officeDocument/2006/relationships/image" Target="media/image16.jpeg"/><Relationship Id="rId50" Type="http://schemas.openxmlformats.org/officeDocument/2006/relationships/footer" Target="footer1.xml"/><Relationship Id="rId55"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chart" Target="charts/chart18.xm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chart" Target="charts/chart9.xml"/><Relationship Id="rId41" Type="http://schemas.openxmlformats.org/officeDocument/2006/relationships/image" Target="media/image1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4.xml"/><Relationship Id="rId32" Type="http://schemas.openxmlformats.org/officeDocument/2006/relationships/chart" Target="charts/chart12.xml"/><Relationship Id="rId37" Type="http://schemas.openxmlformats.org/officeDocument/2006/relationships/chart" Target="charts/chart17.xml"/><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6.xml"/><Relationship Id="rId49" Type="http://schemas.openxmlformats.org/officeDocument/2006/relationships/header" Target="header2.xml"/><Relationship Id="rId57" Type="http://schemas.microsoft.com/office/2011/relationships/people" Target="people.xml"/><Relationship Id="rId10" Type="http://schemas.openxmlformats.org/officeDocument/2006/relationships/image" Target="media/image1.png"/><Relationship Id="rId19" Type="http://schemas.openxmlformats.org/officeDocument/2006/relationships/chart" Target="charts/chart1.xml"/><Relationship Id="rId31" Type="http://schemas.openxmlformats.org/officeDocument/2006/relationships/chart" Target="charts/chart11.xml"/><Relationship Id="rId44" Type="http://schemas.openxmlformats.org/officeDocument/2006/relationships/image" Target="media/image13.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comments" Target="comments.xml"/><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5.xml"/><Relationship Id="rId43" Type="http://schemas.openxmlformats.org/officeDocument/2006/relationships/image" Target="media/image12.png"/><Relationship Id="rId48" Type="http://schemas.openxmlformats.org/officeDocument/2006/relationships/header" Target="header1.xml"/><Relationship Id="rId56" Type="http://schemas.microsoft.com/office/2011/relationships/commentsExtended" Target="commentsExtended.xml"/><Relationship Id="rId8" Type="http://schemas.openxmlformats.org/officeDocument/2006/relationships/hyperlink" Target="mailto:remondino@fbk.eu" TargetMode="External"/><Relationship Id="rId51"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16E-2"/>
          <c:y val="0.12472797565255458"/>
          <c:w val="0.89019685039370156"/>
          <c:h val="0.54329249759889231"/>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97.894736842105246</c:v>
                </c:pt>
                <c:pt idx="6">
                  <c:v>#N/A</c:v>
                </c:pt>
                <c:pt idx="7">
                  <c:v>#N/A</c:v>
                </c:pt>
                <c:pt idx="8">
                  <c:v>#N/A</c:v>
                </c:pt>
                <c:pt idx="9">
                  <c:v>21.403508771929811</c:v>
                </c:pt>
                <c:pt idx="10">
                  <c:v>81.403508771929808</c:v>
                </c:pt>
                <c:pt idx="11">
                  <c:v>100</c:v>
                </c:pt>
                <c:pt idx="12">
                  <c:v>65.614035087719301</c:v>
                </c:pt>
                <c:pt idx="13">
                  <c:v>29.824561403508778</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21.982758620689648</c:v>
                </c:pt>
                <c:pt idx="8">
                  <c:v>62.931034482758598</c:v>
                </c:pt>
                <c:pt idx="9">
                  <c:v>99.137931034482705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84.363636363636331</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264238208"/>
        <c:axId val="279318528"/>
      </c:lineChart>
      <c:catAx>
        <c:axId val="264238208"/>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9318528"/>
        <c:crosses val="autoZero"/>
        <c:auto val="1"/>
        <c:lblAlgn val="ctr"/>
        <c:lblOffset val="100"/>
      </c:catAx>
      <c:valAx>
        <c:axId val="27931852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423820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44"/>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1.3502027062185964</c:v>
                </c:pt>
                <c:pt idx="2">
                  <c:v>1.3508279962186123</c:v>
                </c:pt>
                <c:pt idx="3">
                  <c:v>1.3519454762185887</c:v>
                </c:pt>
                <c:pt idx="4">
                  <c:v>1.3528841172356039</c:v>
                </c:pt>
                <c:pt idx="5">
                  <c:v>1.3561547062186321</c:v>
                </c:pt>
                <c:pt idx="6">
                  <c:v>1.3565843562185762</c:v>
                </c:pt>
                <c:pt idx="7">
                  <c:v>1.3571892036933519</c:v>
                </c:pt>
                <c:pt idx="8">
                  <c:v>1.3561606749687065</c:v>
                </c:pt>
                <c:pt idx="9">
                  <c:v>1.3543529862185304</c:v>
                </c:pt>
                <c:pt idx="10">
                  <c:v>1.3534975962185318</c:v>
                </c:pt>
                <c:pt idx="11">
                  <c:v>1.3497279062185616</c:v>
                </c:pt>
                <c:pt idx="12">
                  <c:v>1.3452335471277337</c:v>
                </c:pt>
                <c:pt idx="13">
                  <c:v>1.47581533121857</c:v>
                </c:pt>
                <c:pt idx="14">
                  <c:v>1.8524323262186333</c:v>
                </c:pt>
                <c:pt idx="15">
                  <c:v>2.0102841362186572</c:v>
                </c:pt>
                <c:pt idx="16">
                  <c:v>1.3056039962186077</c:v>
                </c:pt>
                <c:pt idx="17">
                  <c:v>0.33477251621854992</c:v>
                </c:pt>
                <c:pt idx="18">
                  <c:v>-0.15675871725083823</c:v>
                </c:pt>
                <c:pt idx="19">
                  <c:v>-0.21046569529671899</c:v>
                </c:pt>
                <c:pt idx="20">
                  <c:v>-0.35074067198648617</c:v>
                </c:pt>
                <c:pt idx="21">
                  <c:v>-0.33995702378149434</c:v>
                </c:pt>
                <c:pt idx="22">
                  <c:v>-0.4292020837813767</c:v>
                </c:pt>
                <c:pt idx="23">
                  <c:v>-1.2170990337813943</c:v>
                </c:pt>
                <c:pt idx="24">
                  <c:v>-2.0135312237814285</c:v>
                </c:pt>
                <c:pt idx="25">
                  <c:v>-2.4614865137814093</c:v>
                </c:pt>
                <c:pt idx="26">
                  <c:v>-2.4096473821652884</c:v>
                </c:pt>
                <c:pt idx="27">
                  <c:v>-2.081326623781365</c:v>
                </c:pt>
                <c:pt idx="28">
                  <c:v>-1.4398858294957368</c:v>
                </c:pt>
                <c:pt idx="29">
                  <c:v>5.2318989562185578</c:v>
                </c:pt>
                <c:pt idx="30">
                  <c:v>5.3301789107639763</c:v>
                </c:pt>
                <c:pt idx="31">
                  <c:v>5.1471730962185074</c:v>
                </c:pt>
                <c:pt idx="32">
                  <c:v>4.6923682362184831</c:v>
                </c:pt>
                <c:pt idx="33">
                  <c:v>4.1165137662184286</c:v>
                </c:pt>
                <c:pt idx="34">
                  <c:v>3.8613915262186254</c:v>
                </c:pt>
                <c:pt idx="35">
                  <c:v>3.6977745781698146</c:v>
                </c:pt>
                <c:pt idx="36">
                  <c:v>3.1528294562185826</c:v>
                </c:pt>
                <c:pt idx="37">
                  <c:v>3.6709186362186577</c:v>
                </c:pt>
                <c:pt idx="38">
                  <c:v>4.6052697862186163</c:v>
                </c:pt>
                <c:pt idx="39">
                  <c:v>4.7886007725450099</c:v>
                </c:pt>
                <c:pt idx="40">
                  <c:v>4.580271926218586</c:v>
                </c:pt>
                <c:pt idx="41">
                  <c:v>4.4361265150421207</c:v>
                </c:pt>
                <c:pt idx="42">
                  <c:v>4.7616430444538516</c:v>
                </c:pt>
                <c:pt idx="43">
                  <c:v>4.532847116218619</c:v>
                </c:pt>
                <c:pt idx="44">
                  <c:v>3.1548764262184927</c:v>
                </c:pt>
                <c:pt idx="45">
                  <c:v>1.3110741462185445</c:v>
                </c:pt>
                <c:pt idx="46">
                  <c:v>3.7236366218593289E-2</c:v>
                </c:pt>
                <c:pt idx="47">
                  <c:v>-2.5769267637813735</c:v>
                </c:pt>
                <c:pt idx="48">
                  <c:v>-4.2513099737813622</c:v>
                </c:pt>
                <c:pt idx="49">
                  <c:v>-5.4013852437815473</c:v>
                </c:pt>
                <c:pt idx="50">
                  <c:v>-6.4178406490445781</c:v>
                </c:pt>
                <c:pt idx="51">
                  <c:v>-8.9030496062813889</c:v>
                </c:pt>
                <c:pt idx="52">
                  <c:v>-8.8232104537814422</c:v>
                </c:pt>
                <c:pt idx="53">
                  <c:v>-8.6462996062815449</c:v>
                </c:pt>
                <c:pt idx="54">
                  <c:v>-8.3266388037815062</c:v>
                </c:pt>
                <c:pt idx="55">
                  <c:v>-8.0371783837813489</c:v>
                </c:pt>
                <c:pt idx="56">
                  <c:v>-7.7252919136445843</c:v>
                </c:pt>
                <c:pt idx="57">
                  <c:v>-4.8262584983268937</c:v>
                </c:pt>
                <c:pt idx="58">
                  <c:v>-4.1408555537814333</c:v>
                </c:pt>
                <c:pt idx="59">
                  <c:v>-3.0774075637814073</c:v>
                </c:pt>
                <c:pt idx="60">
                  <c:v>-2.0063361937813511</c:v>
                </c:pt>
                <c:pt idx="61">
                  <c:v>-1.0979006637814308</c:v>
                </c:pt>
                <c:pt idx="62">
                  <c:v>-0.4696300837814108</c:v>
                </c:pt>
                <c:pt idx="63">
                  <c:v>-3.4859733781388527E-2</c:v>
                </c:pt>
                <c:pt idx="64">
                  <c:v>0.52540519392341878</c:v>
                </c:pt>
                <c:pt idx="65">
                  <c:v>4.0126081228852541</c:v>
                </c:pt>
                <c:pt idx="66">
                  <c:v>4.8916825062186291</c:v>
                </c:pt>
                <c:pt idx="67">
                  <c:v>6.3424026962185973</c:v>
                </c:pt>
                <c:pt idx="68">
                  <c:v>7.6876709862185351</c:v>
                </c:pt>
                <c:pt idx="69">
                  <c:v>8.6518788062185159</c:v>
                </c:pt>
                <c:pt idx="70">
                  <c:v>9.4025236362186213</c:v>
                </c:pt>
                <c:pt idx="71">
                  <c:v>9.9232745162185978</c:v>
                </c:pt>
                <c:pt idx="72">
                  <c:v>10.216587276218593</c:v>
                </c:pt>
                <c:pt idx="73">
                  <c:v>10.356571859727389</c:v>
                </c:pt>
                <c:pt idx="74">
                  <c:v>7.4356249062186084</c:v>
                </c:pt>
                <c:pt idx="75">
                  <c:v>5.8842263062185065</c:v>
                </c:pt>
                <c:pt idx="76">
                  <c:v>3.9208469662184768</c:v>
                </c:pt>
                <c:pt idx="77">
                  <c:v>1.6564304462185651</c:v>
                </c:pt>
                <c:pt idx="78">
                  <c:v>-0.4726361437815001</c:v>
                </c:pt>
                <c:pt idx="79">
                  <c:v>-2.642192793781434</c:v>
                </c:pt>
                <c:pt idx="80">
                  <c:v>-5.8189957137813764</c:v>
                </c:pt>
                <c:pt idx="81">
                  <c:v>-8.3403674437814566</c:v>
                </c:pt>
                <c:pt idx="82">
                  <c:v>-10.016357816508695</c:v>
                </c:pt>
                <c:pt idx="83">
                  <c:v>-16.104970543781448</c:v>
                </c:pt>
                <c:pt idx="84">
                  <c:v>-16.737603823781456</c:v>
                </c:pt>
                <c:pt idx="85">
                  <c:v>-17.512346463781434</c:v>
                </c:pt>
                <c:pt idx="86">
                  <c:v>-17.747810333781352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3.0792454562185574</c:v>
                </c:pt>
                <c:pt idx="99">
                  <c:v>3.8925642254493478</c:v>
                </c:pt>
                <c:pt idx="100">
                  <c:v>8.6114114562185691</c:v>
                </c:pt>
                <c:pt idx="101">
                  <c:v>9.8341319062184454</c:v>
                </c:pt>
                <c:pt idx="102">
                  <c:v>11.072293976218649</c:v>
                </c:pt>
                <c:pt idx="103">
                  <c:v>12.122710416218666</c:v>
                </c:pt>
                <c:pt idx="104">
                  <c:v>12.424032526218644</c:v>
                </c:pt>
                <c:pt idx="105">
                  <c:v>11.823248946014555</c:v>
                </c:pt>
                <c:pt idx="106">
                  <c:v>10.553360619262136</c:v>
                </c:pt>
                <c:pt idx="107">
                  <c:v>-0.74372569378145692</c:v>
                </c:pt>
                <c:pt idx="108">
                  <c:v>-2.1008924237813877</c:v>
                </c:pt>
                <c:pt idx="109">
                  <c:v>-4.2377557637815073</c:v>
                </c:pt>
                <c:pt idx="110">
                  <c:v>-6.196707023781471</c:v>
                </c:pt>
                <c:pt idx="111">
                  <c:v>-7.7583815337813888</c:v>
                </c:pt>
                <c:pt idx="112">
                  <c:v>-12.055972333781444</c:v>
                </c:pt>
                <c:pt idx="113">
                  <c:v>-14.367669553781557</c:v>
                </c:pt>
                <c:pt idx="114">
                  <c:v>-15.659729918781371</c:v>
                </c:pt>
                <c:pt idx="115">
                  <c:v>-17.291157496906337</c:v>
                </c:pt>
                <c:pt idx="116">
                  <c:v>-17.40780129125617</c:v>
                </c:pt>
                <c:pt idx="117">
                  <c:v>-17.364449943781267</c:v>
                </c:pt>
                <c:pt idx="118">
                  <c:v>-17.458582533781332</c:v>
                </c:pt>
                <c:pt idx="119">
                  <c:v>-17.52551777378142</c:v>
                </c:pt>
                <c:pt idx="120">
                  <c:v>-17.314622903781327</c:v>
                </c:pt>
                <c:pt idx="121">
                  <c:v>-16.489240913781313</c:v>
                </c:pt>
                <c:pt idx="122">
                  <c:v>-15.656774841078619</c:v>
                </c:pt>
                <c:pt idx="123">
                  <c:v>-10.76118054378145</c:v>
                </c:pt>
                <c:pt idx="124">
                  <c:v>-9.5803931737812729</c:v>
                </c:pt>
                <c:pt idx="125">
                  <c:v>-7.7578705537813715</c:v>
                </c:pt>
                <c:pt idx="126">
                  <c:v>-5.6576937837814114</c:v>
                </c:pt>
                <c:pt idx="127">
                  <c:v>-3.5086488737814809</c:v>
                </c:pt>
                <c:pt idx="128">
                  <c:v>-1.4616983437813498</c:v>
                </c:pt>
                <c:pt idx="129">
                  <c:v>1.0426966583462867</c:v>
                </c:pt>
                <c:pt idx="130">
                  <c:v>6.5243734562185818</c:v>
                </c:pt>
                <c:pt idx="131">
                  <c:v>7.3276155762185571</c:v>
                </c:pt>
                <c:pt idx="132">
                  <c:v>7.9656346562184517</c:v>
                </c:pt>
                <c:pt idx="133">
                  <c:v>8.1479134562185997</c:v>
                </c:pt>
                <c:pt idx="134">
                  <c:v>8.0010093562185709</c:v>
                </c:pt>
                <c:pt idx="135">
                  <c:v>7.5859452662185847</c:v>
                </c:pt>
                <c:pt idx="136">
                  <c:v>6.6286714162186087</c:v>
                </c:pt>
                <c:pt idx="137">
                  <c:v>4.8001795945164787</c:v>
                </c:pt>
                <c:pt idx="138">
                  <c:v>3.3156074562185993</c:v>
                </c:pt>
                <c:pt idx="139">
                  <c:v>-9.8384722806234759</c:v>
                </c:pt>
                <c:pt idx="140">
                  <c:v>-12.104222553781355</c:v>
                </c:pt>
                <c:pt idx="141">
                  <c:v>-14.103625123781468</c:v>
                </c:pt>
                <c:pt idx="142">
                  <c:v>-15.651800713781455</c:v>
                </c:pt>
                <c:pt idx="143">
                  <c:v>-16.754362943781494</c:v>
                </c:pt>
                <c:pt idx="144">
                  <c:v>-17.38414500378147</c:v>
                </c:pt>
                <c:pt idx="145">
                  <c:v>-17.771726010448106</c:v>
                </c:pt>
                <c:pt idx="146">
                  <c:v>-16.610941043781416</c:v>
                </c:pt>
                <c:pt idx="147">
                  <c:v>-16.032809773781487</c:v>
                </c:pt>
                <c:pt idx="148">
                  <c:v>-14.589433513781465</c:v>
                </c:pt>
                <c:pt idx="149">
                  <c:v>-12.880025773781469</c:v>
                </c:pt>
                <c:pt idx="150">
                  <c:v>-11.062011863781366</c:v>
                </c:pt>
                <c:pt idx="151">
                  <c:v>-9.1385427276894227</c:v>
                </c:pt>
                <c:pt idx="152">
                  <c:v>0.41142893973510314</c:v>
                </c:pt>
                <c:pt idx="153">
                  <c:v>2.2707275637454116</c:v>
                </c:pt>
                <c:pt idx="154">
                  <c:v>4.3973363562185996</c:v>
                </c:pt>
                <c:pt idx="155">
                  <c:v>5.9697801362186169</c:v>
                </c:pt>
                <c:pt idx="156">
                  <c:v>7.6793994562186194</c:v>
                </c:pt>
                <c:pt idx="157">
                  <c:v>9.6394391705042644</c:v>
                </c:pt>
                <c:pt idx="158">
                  <c:v>14.583682706218596</c:v>
                </c:pt>
                <c:pt idx="159">
                  <c:v>14.668672946218663</c:v>
                </c:pt>
                <c:pt idx="160">
                  <c:v>14.662929466218525</c:v>
                </c:pt>
                <c:pt idx="161">
                  <c:v>14.501667636218627</c:v>
                </c:pt>
                <c:pt idx="162">
                  <c:v>13.653573416218634</c:v>
                </c:pt>
                <c:pt idx="163">
                  <c:v>12.095969306218507</c:v>
                </c:pt>
                <c:pt idx="164">
                  <c:v>10.08145511621855</c:v>
                </c:pt>
                <c:pt idx="165">
                  <c:v>7.0800453162186443</c:v>
                </c:pt>
                <c:pt idx="166">
                  <c:v>5.1535044562186387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-15.336257293781362</c:v>
                </c:pt>
                <c:pt idx="178">
                  <c:v>-14.661502463781417</c:v>
                </c:pt>
                <c:pt idx="179">
                  <c:v>-13.688908433781473</c:v>
                </c:pt>
                <c:pt idx="180">
                  <c:v>-12.329124553781487</c:v>
                </c:pt>
                <c:pt idx="181">
                  <c:v>-11.086102053781492</c:v>
                </c:pt>
                <c:pt idx="182">
                  <c:v>-10.233440215423148</c:v>
                </c:pt>
                <c:pt idx="183">
                  <c:v>-5.8203291152099874</c:v>
                </c:pt>
                <c:pt idx="184">
                  <c:v>-4.9317991037814046</c:v>
                </c:pt>
                <c:pt idx="185">
                  <c:v>-2.8116322237814577</c:v>
                </c:pt>
                <c:pt idx="186">
                  <c:v>-1.3802356437813619</c:v>
                </c:pt>
                <c:pt idx="187">
                  <c:v>-0.24315367378150649</c:v>
                </c:pt>
                <c:pt idx="188">
                  <c:v>0.98599653621853656</c:v>
                </c:pt>
                <c:pt idx="189">
                  <c:v>2.7746419062185907</c:v>
                </c:pt>
                <c:pt idx="190">
                  <c:v>4.2955083962186222</c:v>
                </c:pt>
                <c:pt idx="191">
                  <c:v>5.0082697228852471</c:v>
                </c:pt>
                <c:pt idx="192">
                  <c:v>8.014699669551959</c:v>
                </c:pt>
                <c:pt idx="193">
                  <c:v>8.6463743062186857</c:v>
                </c:pt>
                <c:pt idx="194">
                  <c:v>9.6152377862185681</c:v>
                </c:pt>
                <c:pt idx="195">
                  <c:v>10.008276296218551</c:v>
                </c:pt>
                <c:pt idx="196">
                  <c:v>9.6517007562185881</c:v>
                </c:pt>
                <c:pt idx="197">
                  <c:v>8.9139619662186185</c:v>
                </c:pt>
                <c:pt idx="198">
                  <c:v>7.7392077006629192</c:v>
                </c:pt>
                <c:pt idx="199">
                  <c:v>2.7080757062185796</c:v>
                </c:pt>
                <c:pt idx="200">
                  <c:v>1.9365614262185606</c:v>
                </c:pt>
                <c:pt idx="201">
                  <c:v>-2.3243363781290348E-2</c:v>
                </c:pt>
                <c:pt idx="202">
                  <c:v>-1.8513992137813058</c:v>
                </c:pt>
                <c:pt idx="203">
                  <c:v>-3.7803392437815</c:v>
                </c:pt>
                <c:pt idx="204">
                  <c:v>-5.9342759537813814</c:v>
                </c:pt>
                <c:pt idx="205">
                  <c:v>-8.265629852292097</c:v>
                </c:pt>
                <c:pt idx="206">
                  <c:v>-10.646997543781538</c:v>
                </c:pt>
                <c:pt idx="207">
                  <c:v>-12.231741877114683</c:v>
                </c:pt>
                <c:pt idx="208">
                  <c:v>-16.461535513478289</c:v>
                </c:pt>
                <c:pt idx="209">
                  <c:v>-16.511646283781317</c:v>
                </c:pt>
                <c:pt idx="210">
                  <c:v>-16.224722743781385</c:v>
                </c:pt>
                <c:pt idx="211">
                  <c:v>-15.761201230650201</c:v>
                </c:pt>
                <c:pt idx="212">
                  <c:v>-15.211291772948027</c:v>
                </c:pt>
                <c:pt idx="213">
                  <c:v>-14.864004833781442</c:v>
                </c:pt>
                <c:pt idx="214">
                  <c:v>-14.675699943781485</c:v>
                </c:pt>
                <c:pt idx="215">
                  <c:v>-13.849085993781404</c:v>
                </c:pt>
                <c:pt idx="216">
                  <c:v>-13.011753943781368</c:v>
                </c:pt>
                <c:pt idx="217">
                  <c:v>-11.16148646970732</c:v>
                </c:pt>
                <c:pt idx="218">
                  <c:v>-10.785869027991907</c:v>
                </c:pt>
                <c:pt idx="219">
                  <c:v>-9.8447667237814613</c:v>
                </c:pt>
                <c:pt idx="220">
                  <c:v>-8.8990776237814107</c:v>
                </c:pt>
                <c:pt idx="221">
                  <c:v>-8.2466651037814493</c:v>
                </c:pt>
                <c:pt idx="222">
                  <c:v>-7.5935597637812293</c:v>
                </c:pt>
                <c:pt idx="223">
                  <c:v>-6.1676868842070132</c:v>
                </c:pt>
                <c:pt idx="224">
                  <c:v>-5.4633505437814449</c:v>
                </c:pt>
                <c:pt idx="225">
                  <c:v>-0.41052188420691504</c:v>
                </c:pt>
                <c:pt idx="226">
                  <c:v>0.2494750762186157</c:v>
                </c:pt>
                <c:pt idx="227">
                  <c:v>1.2570906062185538</c:v>
                </c:pt>
                <c:pt idx="228">
                  <c:v>2.3280036562185558</c:v>
                </c:pt>
                <c:pt idx="229">
                  <c:v>3.7033641062186011</c:v>
                </c:pt>
                <c:pt idx="230">
                  <c:v>5.0804489612690844</c:v>
                </c:pt>
                <c:pt idx="231">
                  <c:v>6.4312207999686333</c:v>
                </c:pt>
                <c:pt idx="232">
                  <c:v>5.6853756339963866</c:v>
                </c:pt>
                <c:pt idx="233">
                  <c:v>5.4026709562186284</c:v>
                </c:pt>
                <c:pt idx="234">
                  <c:v>4.9989886862184942</c:v>
                </c:pt>
                <c:pt idx="235">
                  <c:v>4.0718674877975083</c:v>
                </c:pt>
                <c:pt idx="236">
                  <c:v>2.5623337462186564</c:v>
                </c:pt>
                <c:pt idx="237">
                  <c:v>0.6258913862185842</c:v>
                </c:pt>
                <c:pt idx="238">
                  <c:v>-1.7750976937815466</c:v>
                </c:pt>
                <c:pt idx="239">
                  <c:v>-3.562387543781385</c:v>
                </c:pt>
                <c:pt idx="240">
                  <c:v>-8.6370622104480788</c:v>
                </c:pt>
                <c:pt idx="241">
                  <c:v>-9.0844803828616847</c:v>
                </c:pt>
                <c:pt idx="242">
                  <c:v>-10.652339925224672</c:v>
                </c:pt>
                <c:pt idx="243">
                  <c:v>-12.367426013781529</c:v>
                </c:pt>
                <c:pt idx="244">
                  <c:v>-13.928973943781422</c:v>
                </c:pt>
                <c:pt idx="245">
                  <c:v>-15.571841643781497</c:v>
                </c:pt>
                <c:pt idx="246">
                  <c:v>-16.606526493276249</c:v>
                </c:pt>
                <c:pt idx="247">
                  <c:v>-17.437793790972432</c:v>
                </c:pt>
                <c:pt idx="248">
                  <c:v>-18.158567171986448</c:v>
                </c:pt>
                <c:pt idx="249">
                  <c:v>-18.199245703781294</c:v>
                </c:pt>
                <c:pt idx="250">
                  <c:v>-18.139749943781375</c:v>
                </c:pt>
                <c:pt idx="251">
                  <c:v>-17.199696493781403</c:v>
                </c:pt>
                <c:pt idx="252">
                  <c:v>-15.54846982660975</c:v>
                </c:pt>
                <c:pt idx="253">
                  <c:v>-13.172163183781448</c:v>
                </c:pt>
                <c:pt idx="254">
                  <c:v>-11.088954143781532</c:v>
                </c:pt>
                <c:pt idx="255">
                  <c:v>-8.8461395437813088</c:v>
                </c:pt>
                <c:pt idx="256">
                  <c:v>-3.6970193730496561</c:v>
                </c:pt>
                <c:pt idx="257">
                  <c:v>-1.874591694319022</c:v>
                </c:pt>
                <c:pt idx="258">
                  <c:v>0.11331004621851549</c:v>
                </c:pt>
                <c:pt idx="259">
                  <c:v>2.2099792262185645</c:v>
                </c:pt>
                <c:pt idx="260">
                  <c:v>4.0015776362185544</c:v>
                </c:pt>
                <c:pt idx="261">
                  <c:v>5.4804980562185506</c:v>
                </c:pt>
                <c:pt idx="262">
                  <c:v>6.0768960854320575</c:v>
                </c:pt>
                <c:pt idx="263">
                  <c:v>6.0978212270519068</c:v>
                </c:pt>
                <c:pt idx="264">
                  <c:v>3.9870558330301673</c:v>
                </c:pt>
                <c:pt idx="265">
                  <c:v>2.3031761962186863</c:v>
                </c:pt>
                <c:pt idx="266">
                  <c:v>7.4373862186547512E-3</c:v>
                </c:pt>
                <c:pt idx="267">
                  <c:v>-2.5016828097388939</c:v>
                </c:pt>
                <c:pt idx="268">
                  <c:v>-5.2672757237814674</c:v>
                </c:pt>
                <c:pt idx="269">
                  <c:v>-6.7257433137814235</c:v>
                </c:pt>
                <c:pt idx="270">
                  <c:v>-7.9115535837814566</c:v>
                </c:pt>
                <c:pt idx="271">
                  <c:v>-8.9023170437813803</c:v>
                </c:pt>
                <c:pt idx="272">
                  <c:v>-9.8644187660036238</c:v>
                </c:pt>
                <c:pt idx="273">
                  <c:v>-14.586482198953863</c:v>
                </c:pt>
                <c:pt idx="274">
                  <c:v>-15.541920043781497</c:v>
                </c:pt>
                <c:pt idx="275">
                  <c:v>-16.700305743781456</c:v>
                </c:pt>
                <c:pt idx="276">
                  <c:v>-17.345600013781414</c:v>
                </c:pt>
                <c:pt idx="277">
                  <c:v>-17.910165213781411</c:v>
                </c:pt>
                <c:pt idx="278">
                  <c:v>-18.450784614488477</c:v>
                </c:pt>
                <c:pt idx="279">
                  <c:v>-18.83142967378139</c:v>
                </c:pt>
                <c:pt idx="280">
                  <c:v>-18.784295583781379</c:v>
                </c:pt>
                <c:pt idx="281">
                  <c:v>-18.643212543781409</c:v>
                </c:pt>
                <c:pt idx="282">
                  <c:v>-16.356994168781398</c:v>
                </c:pt>
                <c:pt idx="283">
                  <c:v>-15.193125943781368</c:v>
                </c:pt>
                <c:pt idx="284">
                  <c:v>-13.442042937720675</c:v>
                </c:pt>
                <c:pt idx="285">
                  <c:v>-11.358548723781396</c:v>
                </c:pt>
                <c:pt idx="286">
                  <c:v>-8.6313398137813948</c:v>
                </c:pt>
                <c:pt idx="287">
                  <c:v>-5.7285394637813454</c:v>
                </c:pt>
                <c:pt idx="288">
                  <c:v>-3.3769162205491616</c:v>
                </c:pt>
                <c:pt idx="289">
                  <c:v>-0.34819099832678546</c:v>
                </c:pt>
                <c:pt idx="290">
                  <c:v>6.4822065331416514</c:v>
                </c:pt>
                <c:pt idx="291">
                  <c:v>7.1429753062186148</c:v>
                </c:pt>
                <c:pt idx="292">
                  <c:v>7.3474781362184958</c:v>
                </c:pt>
                <c:pt idx="293">
                  <c:v>7.1329762170881956</c:v>
                </c:pt>
                <c:pt idx="294">
                  <c:v>6.3439711762186004</c:v>
                </c:pt>
                <c:pt idx="295">
                  <c:v>4.3549429762185774</c:v>
                </c:pt>
                <c:pt idx="296">
                  <c:v>1.1910847162186542</c:v>
                </c:pt>
                <c:pt idx="297">
                  <c:v>-2.3813277437814282</c:v>
                </c:pt>
                <c:pt idx="298">
                  <c:v>-11.673456183781344</c:v>
                </c:pt>
                <c:pt idx="299">
                  <c:v>-13.162069803781353</c:v>
                </c:pt>
                <c:pt idx="300">
                  <c:v>-14.732543023781489</c:v>
                </c:pt>
                <c:pt idx="301">
                  <c:v>-16.222543193781434</c:v>
                </c:pt>
                <c:pt idx="302">
                  <c:v>-17.54722048378132</c:v>
                </c:pt>
                <c:pt idx="303">
                  <c:v>-18.716156988225677</c:v>
                </c:pt>
                <c:pt idx="304">
                  <c:v>-19.151039326389963</c:v>
                </c:pt>
                <c:pt idx="305">
                  <c:v>-18.694069383781425</c:v>
                </c:pt>
                <c:pt idx="306">
                  <c:v>-18.297630543781402</c:v>
                </c:pt>
                <c:pt idx="307">
                  <c:v>-17.91023356600369</c:v>
                </c:pt>
                <c:pt idx="308">
                  <c:v>-17.75591896378144</c:v>
                </c:pt>
                <c:pt idx="309">
                  <c:v>-17.804125523781323</c:v>
                </c:pt>
                <c:pt idx="310">
                  <c:v>-17.878688813781373</c:v>
                </c:pt>
                <c:pt idx="311">
                  <c:v>-17.748602321559108</c:v>
                </c:pt>
                <c:pt idx="312">
                  <c:v>-17.533076623781227</c:v>
                </c:pt>
                <c:pt idx="313">
                  <c:v>-17.376295743781199</c:v>
                </c:pt>
                <c:pt idx="314">
                  <c:v>-17.145221561022801</c:v>
                </c:pt>
                <c:pt idx="315">
                  <c:v>-10.322078095505663</c:v>
                </c:pt>
                <c:pt idx="316">
                  <c:v>-8.3159786548927173</c:v>
                </c:pt>
                <c:pt idx="317">
                  <c:v>-6.4908792937814184</c:v>
                </c:pt>
                <c:pt idx="318">
                  <c:v>-5.4268183237814611</c:v>
                </c:pt>
                <c:pt idx="319">
                  <c:v>-5.0376079137813026</c:v>
                </c:pt>
                <c:pt idx="320">
                  <c:v>-4.9158425437814373</c:v>
                </c:pt>
                <c:pt idx="321">
                  <c:v>-4.3484425815172774</c:v>
                </c:pt>
                <c:pt idx="322">
                  <c:v>-4.1371982737814061</c:v>
                </c:pt>
                <c:pt idx="323">
                  <c:v>-4.0109045336804563</c:v>
                </c:pt>
                <c:pt idx="324">
                  <c:v>-4.0442075137813465</c:v>
                </c:pt>
                <c:pt idx="325">
                  <c:v>-4.022000703781444</c:v>
                </c:pt>
                <c:pt idx="326">
                  <c:v>-3.9809929437815299</c:v>
                </c:pt>
                <c:pt idx="327">
                  <c:v>-3.9315496337814277</c:v>
                </c:pt>
                <c:pt idx="328">
                  <c:v>-4.0888822031220826</c:v>
                </c:pt>
                <c:pt idx="329">
                  <c:v>-4.4451710437814294</c:v>
                </c:pt>
                <c:pt idx="330">
                  <c:v>-7.6262900229479964</c:v>
                </c:pt>
                <c:pt idx="331">
                  <c:v>-8.7970565237812792</c:v>
                </c:pt>
                <c:pt idx="332">
                  <c:v>-10.505234093781329</c:v>
                </c:pt>
                <c:pt idx="333">
                  <c:v>-12.263205023781367</c:v>
                </c:pt>
                <c:pt idx="334">
                  <c:v>-14.573561583781455</c:v>
                </c:pt>
                <c:pt idx="335">
                  <c:v>-16.705073490017931</c:v>
                </c:pt>
                <c:pt idx="336">
                  <c:v>-18.48212396378149</c:v>
                </c:pt>
                <c:pt idx="337">
                  <c:v>-19.285423403781607</c:v>
                </c:pt>
                <c:pt idx="338">
                  <c:v>-19.299207854126184</c:v>
                </c:pt>
                <c:pt idx="339">
                  <c:v>-14.616320186638497</c:v>
                </c:pt>
                <c:pt idx="340">
                  <c:v>-13.200120806407796</c:v>
                </c:pt>
                <c:pt idx="341">
                  <c:v>-11.268802963781422</c:v>
                </c:pt>
                <c:pt idx="342">
                  <c:v>-9.9380953629303086</c:v>
                </c:pt>
                <c:pt idx="343">
                  <c:v>-8.4025955737814861</c:v>
                </c:pt>
                <c:pt idx="344">
                  <c:v>-7.0682475837814867</c:v>
                </c:pt>
                <c:pt idx="345">
                  <c:v>-5.4837074137814472</c:v>
                </c:pt>
                <c:pt idx="346">
                  <c:v>-4.3089436937814014</c:v>
                </c:pt>
                <c:pt idx="347">
                  <c:v>-3.4089850143696188</c:v>
                </c:pt>
                <c:pt idx="348">
                  <c:v>-1.8100710437813921</c:v>
                </c:pt>
                <c:pt idx="349">
                  <c:v>-1.4846697537813607</c:v>
                </c:pt>
                <c:pt idx="350">
                  <c:v>-0.18050561378127841</c:v>
                </c:pt>
                <c:pt idx="351">
                  <c:v>1.0189401462186116</c:v>
                </c:pt>
                <c:pt idx="352">
                  <c:v>1.6134441562187054</c:v>
                </c:pt>
                <c:pt idx="353">
                  <c:v>2.279951076218623</c:v>
                </c:pt>
                <c:pt idx="354">
                  <c:v>2.0203186582387791</c:v>
                </c:pt>
                <c:pt idx="355">
                  <c:v>1.8993019762186241</c:v>
                </c:pt>
                <c:pt idx="356">
                  <c:v>2.1878505633614234</c:v>
                </c:pt>
                <c:pt idx="357">
                  <c:v>3.3677385187185829</c:v>
                </c:pt>
                <c:pt idx="358">
                  <c:v>3.3379786562184677</c:v>
                </c:pt>
                <c:pt idx="359">
                  <c:v>3.1757951562184559</c:v>
                </c:pt>
                <c:pt idx="360">
                  <c:v>2.7137400945164671</c:v>
                </c:pt>
                <c:pt idx="361">
                  <c:v>2.2116305862185186</c:v>
                </c:pt>
                <c:pt idx="362">
                  <c:v>1.7580079362186471</c:v>
                </c:pt>
                <c:pt idx="363">
                  <c:v>1.6988681962186121</c:v>
                </c:pt>
                <c:pt idx="364">
                  <c:v>1.8802194562185979</c:v>
                </c:pt>
                <c:pt idx="365">
                  <c:v>2.6228766257102185</c:v>
                </c:pt>
                <c:pt idx="366">
                  <c:v>2.6442246497669846</c:v>
                </c:pt>
                <c:pt idx="367">
                  <c:v>2.6521542362186485</c:v>
                </c:pt>
                <c:pt idx="368">
                  <c:v>2.6367421662186379</c:v>
                </c:pt>
                <c:pt idx="369">
                  <c:v>2.448703436218465</c:v>
                </c:pt>
                <c:pt idx="370">
                  <c:v>2.2837143962185156</c:v>
                </c:pt>
                <c:pt idx="371">
                  <c:v>2.2351408970787929</c:v>
                </c:pt>
                <c:pt idx="372">
                  <c:v>2.1375344342406066</c:v>
                </c:pt>
                <c:pt idx="373">
                  <c:v>1.7488187187186099</c:v>
                </c:pt>
                <c:pt idx="374">
                  <c:v>1.6903211462185088</c:v>
                </c:pt>
                <c:pt idx="375">
                  <c:v>1.6490854462184927</c:v>
                </c:pt>
                <c:pt idx="376">
                  <c:v>1.5988303855114196</c:v>
                </c:pt>
                <c:pt idx="377">
                  <c:v>1.5636139362185735</c:v>
                </c:pt>
                <c:pt idx="378">
                  <c:v>1.5307774562185874</c:v>
                </c:pt>
                <c:pt idx="379">
                  <c:v>1.505011796218596</c:v>
                </c:pt>
                <c:pt idx="380">
                  <c:v>1.4813389162185473</c:v>
                </c:pt>
                <c:pt idx="381">
                  <c:v>1.4694858562185971</c:v>
                </c:pt>
                <c:pt idx="382">
                  <c:v>1.387762620153012</c:v>
                </c:pt>
                <c:pt idx="383">
                  <c:v>1.3733515162187193</c:v>
                </c:pt>
                <c:pt idx="384">
                  <c:v>1.358531636218544</c:v>
                </c:pt>
                <c:pt idx="385">
                  <c:v>1.3445634562186797</c:v>
                </c:pt>
                <c:pt idx="386">
                  <c:v>1.3356378662185766</c:v>
                </c:pt>
                <c:pt idx="387">
                  <c:v>1.3170179107640507</c:v>
                </c:pt>
                <c:pt idx="388">
                  <c:v>1.3056518062185631</c:v>
                </c:pt>
                <c:pt idx="389">
                  <c:v>1.2954447462186347</c:v>
                </c:pt>
                <c:pt idx="390">
                  <c:v>1.2873758713130177</c:v>
                </c:pt>
                <c:pt idx="391">
                  <c:v>1.2613798910011691</c:v>
                </c:pt>
                <c:pt idx="392">
                  <c:v>1.2585212062187452</c:v>
                </c:pt>
                <c:pt idx="393">
                  <c:v>1.253480982534398</c:v>
                </c:pt>
                <c:pt idx="394">
                  <c:v>1.2496241962185191</c:v>
                </c:pt>
                <c:pt idx="395">
                  <c:v>1.248011096218562</c:v>
                </c:pt>
                <c:pt idx="396">
                  <c:v>1.2469455162185317</c:v>
                </c:pt>
                <c:pt idx="397">
                  <c:v>1.246049112784263</c:v>
                </c:pt>
                <c:pt idx="398">
                  <c:v>1.2443679562186531</c:v>
                </c:pt>
                <c:pt idx="399">
                  <c:v>1.2436163451074824</c:v>
                </c:pt>
                <c:pt idx="400">
                  <c:v>1.2468343385715173</c:v>
                </c:pt>
                <c:pt idx="401">
                  <c:v>1.2484165362185284</c:v>
                </c:pt>
                <c:pt idx="402">
                  <c:v>1.2502237062186479</c:v>
                </c:pt>
                <c:pt idx="403">
                  <c:v>1.2510033047034455</c:v>
                </c:pt>
                <c:pt idx="404">
                  <c:v>1.2518165562185715</c:v>
                </c:pt>
                <c:pt idx="405">
                  <c:v>1.2522366262186608</c:v>
                </c:pt>
                <c:pt idx="406">
                  <c:v>1.2526711162185649</c:v>
                </c:pt>
                <c:pt idx="407">
                  <c:v>1.2529768462187296</c:v>
                </c:pt>
                <c:pt idx="408">
                  <c:v>1.2534174107640297</c:v>
                </c:pt>
                <c:pt idx="409">
                  <c:v>1.2530812562185925</c:v>
                </c:pt>
                <c:pt idx="410">
                  <c:v>1.2528927562185004</c:v>
                </c:pt>
                <c:pt idx="411">
                  <c:v>1.2520023562185827</c:v>
                </c:pt>
                <c:pt idx="412">
                  <c:v>1.2513277762185737</c:v>
                </c:pt>
                <c:pt idx="413">
                  <c:v>1.250340226218654</c:v>
                </c:pt>
                <c:pt idx="414">
                  <c:v>1.249598064914224</c:v>
                </c:pt>
                <c:pt idx="415">
                  <c:v>1.2491756162186642</c:v>
                </c:pt>
                <c:pt idx="416">
                  <c:v>1.2488451266731748</c:v>
                </c:pt>
                <c:pt idx="417">
                  <c:v>1.2474297150421723</c:v>
                </c:pt>
                <c:pt idx="418">
                  <c:v>1.2470057562185981</c:v>
                </c:pt>
                <c:pt idx="419">
                  <c:v>1.2463375838782023</c:v>
                </c:pt>
                <c:pt idx="420">
                  <c:v>1.2458006962185944</c:v>
                </c:pt>
                <c:pt idx="421">
                  <c:v>1.2453430462185793</c:v>
                </c:pt>
                <c:pt idx="422">
                  <c:v>1.2448539762185225</c:v>
                </c:pt>
                <c:pt idx="423">
                  <c:v>1.2444733745859082</c:v>
                </c:pt>
                <c:pt idx="424">
                  <c:v>1.244176811057315</c:v>
                </c:pt>
                <c:pt idx="425">
                  <c:v>1.2438974562185618</c:v>
                </c:pt>
                <c:pt idx="426">
                  <c:v>1.24304412288528</c:v>
                </c:pt>
                <c:pt idx="427">
                  <c:v>1.2428507662186239</c:v>
                </c:pt>
                <c:pt idx="428">
                  <c:v>1.2425852762185485</c:v>
                </c:pt>
                <c:pt idx="429">
                  <c:v>1.2423861228852933</c:v>
                </c:pt>
                <c:pt idx="430">
                  <c:v>1.242391826218594</c:v>
                </c:pt>
                <c:pt idx="431">
                  <c:v>1.2431658862186479</c:v>
                </c:pt>
                <c:pt idx="432">
                  <c:v>1.2446270762185496</c:v>
                </c:pt>
                <c:pt idx="433">
                  <c:v>1.2464428262185983</c:v>
                </c:pt>
                <c:pt idx="434">
                  <c:v>1.2485781518707175</c:v>
                </c:pt>
                <c:pt idx="435">
                  <c:v>1.2563550117741613</c:v>
                </c:pt>
                <c:pt idx="436">
                  <c:v>1.2579959162185899</c:v>
                </c:pt>
                <c:pt idx="437">
                  <c:v>1.2619869662185441</c:v>
                </c:pt>
                <c:pt idx="438">
                  <c:v>1.2653919762184951</c:v>
                </c:pt>
                <c:pt idx="439">
                  <c:v>1.2692025962186193</c:v>
                </c:pt>
                <c:pt idx="440">
                  <c:v>1.2722824670881607</c:v>
                </c:pt>
                <c:pt idx="441">
                  <c:v>1.2753677162185824</c:v>
                </c:pt>
                <c:pt idx="442">
                  <c:v>1.278065056218566</c:v>
                </c:pt>
                <c:pt idx="443">
                  <c:v>1.279982769944084</c:v>
                </c:pt>
                <c:pt idx="444">
                  <c:v>1.286335056218562</c:v>
                </c:pt>
                <c:pt idx="445">
                  <c:v>1.2873617035304357</c:v>
                </c:pt>
                <c:pt idx="446">
                  <c:v>1.2892072962185495</c:v>
                </c:pt>
                <c:pt idx="447">
                  <c:v>1.2913507362186465</c:v>
                </c:pt>
                <c:pt idx="448">
                  <c:v>1.2929428062184911</c:v>
                </c:pt>
                <c:pt idx="449">
                  <c:v>1.2945856362185997</c:v>
                </c:pt>
                <c:pt idx="450">
                  <c:v>1.296046809753904</c:v>
                </c:pt>
                <c:pt idx="451">
                  <c:v>1.2972249562186418</c:v>
                </c:pt>
                <c:pt idx="452">
                  <c:v>1.3007931228851959</c:v>
                </c:pt>
                <c:pt idx="453">
                  <c:v>1.301387416218589</c:v>
                </c:pt>
                <c:pt idx="454">
                  <c:v>1.3019097362184762</c:v>
                </c:pt>
                <c:pt idx="455">
                  <c:v>1.3025931157931154</c:v>
                </c:pt>
                <c:pt idx="456">
                  <c:v>1.3031803662186836</c:v>
                </c:pt>
                <c:pt idx="457">
                  <c:v>1.3036449462186539</c:v>
                </c:pt>
                <c:pt idx="458">
                  <c:v>1.3041543662185977</c:v>
                </c:pt>
                <c:pt idx="459">
                  <c:v>1.3045054992293359</c:v>
                </c:pt>
                <c:pt idx="460">
                  <c:v>1.3046974284408468</c:v>
                </c:pt>
                <c:pt idx="461">
                  <c:v>1.3053486100647542</c:v>
                </c:pt>
                <c:pt idx="462">
                  <c:v>1.3053885362187294</c:v>
                </c:pt>
                <c:pt idx="463">
                  <c:v>1.305498936218612</c:v>
                </c:pt>
                <c:pt idx="464">
                  <c:v>1.3055700962186445</c:v>
                </c:pt>
                <c:pt idx="465">
                  <c:v>1.3056033754103704</c:v>
                </c:pt>
                <c:pt idx="466">
                  <c:v>1.3057331362185498</c:v>
                </c:pt>
                <c:pt idx="467">
                  <c:v>1.3058383562184726</c:v>
                </c:pt>
                <c:pt idx="468">
                  <c:v>1.3059112562185784</c:v>
                </c:pt>
                <c:pt idx="469">
                  <c:v>1.3059574358103987</c:v>
                </c:pt>
                <c:pt idx="470">
                  <c:v>1.3060156100647475</c:v>
                </c:pt>
                <c:pt idx="471">
                  <c:v>1.3063316194838559</c:v>
                </c:pt>
                <c:pt idx="472">
                  <c:v>1.3065276262185397</c:v>
                </c:pt>
                <c:pt idx="473">
                  <c:v>1.306748656218673</c:v>
                </c:pt>
                <c:pt idx="474">
                  <c:v>1.3069427562186604</c:v>
                </c:pt>
                <c:pt idx="475">
                  <c:v>1.3071384262186285</c:v>
                </c:pt>
                <c:pt idx="476">
                  <c:v>1.3072856582387828</c:v>
                </c:pt>
                <c:pt idx="477">
                  <c:v>1.3074161309173462</c:v>
                </c:pt>
                <c:pt idx="478">
                  <c:v>1.3077384562185586</c:v>
                </c:pt>
                <c:pt idx="479">
                  <c:v>1.3080113262186335</c:v>
                </c:pt>
                <c:pt idx="480">
                  <c:v>1.3082754362186368</c:v>
                </c:pt>
                <c:pt idx="481">
                  <c:v>1.3086692162185614</c:v>
                </c:pt>
                <c:pt idx="482">
                  <c:v>1.3089894057135467</c:v>
                </c:pt>
                <c:pt idx="483">
                  <c:v>1.3091401962186353</c:v>
                </c:pt>
                <c:pt idx="484">
                  <c:v>1.3092075562186807</c:v>
                </c:pt>
                <c:pt idx="485">
                  <c:v>1.3092294362186152</c:v>
                </c:pt>
                <c:pt idx="486">
                  <c:v>1.3093575088500988</c:v>
                </c:pt>
                <c:pt idx="487">
                  <c:v>1.3091454249686485</c:v>
                </c:pt>
                <c:pt idx="488">
                  <c:v>1.3090335649142451</c:v>
                </c:pt>
                <c:pt idx="489">
                  <c:v>1.3088380462185825</c:v>
                </c:pt>
                <c:pt idx="490">
                  <c:v>1.308553276218632</c:v>
                </c:pt>
                <c:pt idx="491">
                  <c:v>1.3082377162185996</c:v>
                </c:pt>
                <c:pt idx="492">
                  <c:v>1.3078700262185521</c:v>
                </c:pt>
                <c:pt idx="493">
                  <c:v>1.3074895711610854</c:v>
                </c:pt>
                <c:pt idx="494">
                  <c:v>1.3059852720079017</c:v>
                </c:pt>
                <c:pt idx="495">
                  <c:v>1.3055736062185872</c:v>
                </c:pt>
                <c:pt idx="496">
                  <c:v>1.3050624162186324</c:v>
                </c:pt>
                <c:pt idx="497">
                  <c:v>1.3048986162186078</c:v>
                </c:pt>
                <c:pt idx="498">
                  <c:v>1.3047275062186121</c:v>
                </c:pt>
                <c:pt idx="499">
                  <c:v>1.3045760762186096</c:v>
                </c:pt>
                <c:pt idx="500">
                  <c:v>1.3045167250357541</c:v>
                </c:pt>
                <c:pt idx="501">
                  <c:v>1.3046048362185729</c:v>
                </c:pt>
                <c:pt idx="502">
                  <c:v>1.3046529789457828</c:v>
                </c:pt>
                <c:pt idx="503">
                  <c:v>1.3045917320806661</c:v>
                </c:pt>
                <c:pt idx="504">
                  <c:v>1.3045431462186485</c:v>
                </c:pt>
                <c:pt idx="505">
                  <c:v>1.3044421062186307</c:v>
                </c:pt>
                <c:pt idx="506">
                  <c:v>1.3042069762185242</c:v>
                </c:pt>
                <c:pt idx="507">
                  <c:v>1.3037938518230159</c:v>
                </c:pt>
                <c:pt idx="508">
                  <c:v>1.303423836218542</c:v>
                </c:pt>
                <c:pt idx="509">
                  <c:v>1.3030729762185449</c:v>
                </c:pt>
                <c:pt idx="510">
                  <c:v>1.3028194966227038</c:v>
                </c:pt>
                <c:pt idx="511">
                  <c:v>1.3027634884767141</c:v>
                </c:pt>
                <c:pt idx="512">
                  <c:v>1.3029086705042232</c:v>
                </c:pt>
                <c:pt idx="513">
                  <c:v>1.303225646218436</c:v>
                </c:pt>
                <c:pt idx="514">
                  <c:v>1.3034908962186194</c:v>
                </c:pt>
                <c:pt idx="515">
                  <c:v>1.3036931962186458</c:v>
                </c:pt>
                <c:pt idx="516">
                  <c:v>1.303906326218538</c:v>
                </c:pt>
                <c:pt idx="517">
                  <c:v>1.3041984259155441</c:v>
                </c:pt>
                <c:pt idx="518">
                  <c:v>1.3044568228853994</c:v>
                </c:pt>
                <c:pt idx="519">
                  <c:v>1.304633569426159</c:v>
                </c:pt>
                <c:pt idx="520">
                  <c:v>1.3062894562185363</c:v>
                </c:pt>
                <c:pt idx="521">
                  <c:v>1.306612516218707</c:v>
                </c:pt>
                <c:pt idx="522">
                  <c:v>1.3069561862186561</c:v>
                </c:pt>
                <c:pt idx="523">
                  <c:v>1.3072526462186289</c:v>
                </c:pt>
                <c:pt idx="524">
                  <c:v>1.3075205323055314</c:v>
                </c:pt>
                <c:pt idx="525">
                  <c:v>1.3078216262185403</c:v>
                </c:pt>
                <c:pt idx="526">
                  <c:v>1.308216986218526</c:v>
                </c:pt>
                <c:pt idx="527">
                  <c:v>1.3084894562185951</c:v>
                </c:pt>
                <c:pt idx="528">
                  <c:v>1.3099954562185872</c:v>
                </c:pt>
                <c:pt idx="529">
                  <c:v>1.3101553862186397</c:v>
                </c:pt>
                <c:pt idx="530">
                  <c:v>1.3105332562185903</c:v>
                </c:pt>
                <c:pt idx="531">
                  <c:v>1.3110261228852806</c:v>
                </c:pt>
                <c:pt idx="532">
                  <c:v>1.3116225395517922</c:v>
                </c:pt>
                <c:pt idx="533">
                  <c:v>1.312108316218584</c:v>
                </c:pt>
                <c:pt idx="534">
                  <c:v>1.3125084362186925</c:v>
                </c:pt>
                <c:pt idx="535">
                  <c:v>1.3128329078314351</c:v>
                </c:pt>
                <c:pt idx="536">
                  <c:v>1.3140320222563564</c:v>
                </c:pt>
                <c:pt idx="537">
                  <c:v>1.3139443031573983</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1.3100303862185858</c:v>
                </c:pt>
                <c:pt idx="547">
                  <c:v>1.3100673562186103</c:v>
                </c:pt>
                <c:pt idx="548">
                  <c:v>1.3101625990755821</c:v>
                </c:pt>
                <c:pt idx="549">
                  <c:v>1.3105704662186075</c:v>
                </c:pt>
                <c:pt idx="550">
                  <c:v>1.3111331962186057</c:v>
                </c:pt>
                <c:pt idx="551">
                  <c:v>1.3119551874013666</c:v>
                </c:pt>
                <c:pt idx="552">
                  <c:v>1.3178713527702819</c:v>
                </c:pt>
                <c:pt idx="553">
                  <c:v>1.3188990888716177</c:v>
                </c:pt>
                <c:pt idx="554">
                  <c:v>1.3207794062186906</c:v>
                </c:pt>
                <c:pt idx="555">
                  <c:v>1.3225585362186227</c:v>
                </c:pt>
                <c:pt idx="556">
                  <c:v>1.3238293762186113</c:v>
                </c:pt>
                <c:pt idx="557">
                  <c:v>1.3254029962186564</c:v>
                </c:pt>
                <c:pt idx="558">
                  <c:v>1.3269093350066044</c:v>
                </c:pt>
                <c:pt idx="559">
                  <c:v>1.3278782431037968</c:v>
                </c:pt>
                <c:pt idx="560">
                  <c:v>1.333180961268966</c:v>
                </c:pt>
                <c:pt idx="561">
                  <c:v>1.3350323862185007</c:v>
                </c:pt>
                <c:pt idx="562">
                  <c:v>1.3368864262186837</c:v>
                </c:pt>
                <c:pt idx="563">
                  <c:v>1.3386934664225691</c:v>
                </c:pt>
                <c:pt idx="564">
                  <c:v>1.3402183662186791</c:v>
                </c:pt>
                <c:pt idx="565">
                  <c:v>1.3416101162186465</c:v>
                </c:pt>
                <c:pt idx="566">
                  <c:v>1.3427961736098837</c:v>
                </c:pt>
                <c:pt idx="567">
                  <c:v>1.3480870726570093</c:v>
                </c:pt>
                <c:pt idx="568">
                  <c:v>1.3490325684634858</c:v>
                </c:pt>
                <c:pt idx="569">
                  <c:v>1.3498289862186961</c:v>
                </c:pt>
                <c:pt idx="570">
                  <c:v>1.350734266218538</c:v>
                </c:pt>
                <c:pt idx="571">
                  <c:v>1.3514379862185426</c:v>
                </c:pt>
                <c:pt idx="572">
                  <c:v>1.3521873562185225</c:v>
                </c:pt>
                <c:pt idx="573">
                  <c:v>1.3530687787991833</c:v>
                </c:pt>
                <c:pt idx="574">
                  <c:v>1.3534894562185968</c:v>
                </c:pt>
                <c:pt idx="575">
                  <c:v>1.3555126365464645</c:v>
                </c:pt>
                <c:pt idx="576">
                  <c:v>1.3559478362185051</c:v>
                </c:pt>
                <c:pt idx="577">
                  <c:v>1.3566381162185763</c:v>
                </c:pt>
                <c:pt idx="578">
                  <c:v>1.3576650562186923</c:v>
                </c:pt>
                <c:pt idx="579">
                  <c:v>1.3584843539458831</c:v>
                </c:pt>
                <c:pt idx="580">
                  <c:v>1.3591143562185692</c:v>
                </c:pt>
                <c:pt idx="581">
                  <c:v>1.359513046218638</c:v>
                </c:pt>
                <c:pt idx="582">
                  <c:v>1.3597182462186761</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1.3582274562185153</c:v>
                </c:pt>
                <c:pt idx="592">
                  <c:v>1.3580559344794385</c:v>
                </c:pt>
                <c:pt idx="593">
                  <c:v>1.3580470962186557</c:v>
                </c:pt>
                <c:pt idx="594">
                  <c:v>1.358134656218553</c:v>
                </c:pt>
                <c:pt idx="595">
                  <c:v>1.3582670276472022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1.3602608362185584</c:v>
                </c:pt>
                <c:pt idx="604">
                  <c:v>1.3609279358103805</c:v>
                </c:pt>
                <c:pt idx="605">
                  <c:v>1.3615400062186325</c:v>
                </c:pt>
                <c:pt idx="606">
                  <c:v>1.3621443462184857</c:v>
                </c:pt>
                <c:pt idx="607">
                  <c:v>1.3623930262185842</c:v>
                </c:pt>
                <c:pt idx="608">
                  <c:v>1.362460584423673</c:v>
                </c:pt>
                <c:pt idx="609">
                  <c:v>1.3623370812186271</c:v>
                </c:pt>
                <c:pt idx="610">
                  <c:v>1.3622207162185447</c:v>
                </c:pt>
                <c:pt idx="611">
                  <c:v>1.362078276218512</c:v>
                </c:pt>
                <c:pt idx="612">
                  <c:v>1.3620082762187171</c:v>
                </c:pt>
                <c:pt idx="613">
                  <c:v>1.3619392462185966</c:v>
                </c:pt>
                <c:pt idx="614">
                  <c:v>1.3619784868307505</c:v>
                </c:pt>
                <c:pt idx="615">
                  <c:v>1.3621354962185281</c:v>
                </c:pt>
                <c:pt idx="616">
                  <c:v>1.3622888462184903</c:v>
                </c:pt>
                <c:pt idx="617">
                  <c:v>1.3622574562185865</c:v>
                </c:pt>
                <c:pt idx="618">
                  <c:v>1.3616811784408753</c:v>
                </c:pt>
                <c:pt idx="619">
                  <c:v>1.3615506862185782</c:v>
                </c:pt>
                <c:pt idx="620">
                  <c:v>1.3612895962184695</c:v>
                </c:pt>
                <c:pt idx="621">
                  <c:v>1.3610393562184693</c:v>
                </c:pt>
                <c:pt idx="622">
                  <c:v>1.360700423960524</c:v>
                </c:pt>
                <c:pt idx="623">
                  <c:v>1.3604023962184328</c:v>
                </c:pt>
                <c:pt idx="624">
                  <c:v>1.3601352562185558</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1.3604373962187144</c:v>
                </c:pt>
                <c:pt idx="637">
                  <c:v>1.3611542462184898</c:v>
                </c:pt>
                <c:pt idx="638">
                  <c:v>1.362059896218526</c:v>
                </c:pt>
                <c:pt idx="639">
                  <c:v>1.3627391762185541</c:v>
                </c:pt>
                <c:pt idx="640">
                  <c:v>1.3634037215247479</c:v>
                </c:pt>
                <c:pt idx="641">
                  <c:v>1.3639622462185059</c:v>
                </c:pt>
                <c:pt idx="642">
                  <c:v>1.3644038862186254</c:v>
                </c:pt>
                <c:pt idx="643">
                  <c:v>1.36457725621861</c:v>
                </c:pt>
                <c:pt idx="644">
                  <c:v>1.3649681518707841</c:v>
                </c:pt>
                <c:pt idx="645">
                  <c:v>1.3650070962185907</c:v>
                </c:pt>
                <c:pt idx="646">
                  <c:v>1.3647725562185831</c:v>
                </c:pt>
                <c:pt idx="647">
                  <c:v>1.3645554800281445</c:v>
                </c:pt>
                <c:pt idx="648">
                  <c:v>1.3642618262185811</c:v>
                </c:pt>
                <c:pt idx="649">
                  <c:v>1.3639568462185565</c:v>
                </c:pt>
                <c:pt idx="650">
                  <c:v>1.3635636462186507</c:v>
                </c:pt>
                <c:pt idx="651">
                  <c:v>1.3631929041352753</c:v>
                </c:pt>
                <c:pt idx="652">
                  <c:v>1.3626448083311544</c:v>
                </c:pt>
                <c:pt idx="653">
                  <c:v>1.3627300747753854</c:v>
                </c:pt>
                <c:pt idx="654">
                  <c:v>1.3627963762185402</c:v>
                </c:pt>
                <c:pt idx="655">
                  <c:v>1.3628442562184371</c:v>
                </c:pt>
                <c:pt idx="656">
                  <c:v>1.3629787062185701</c:v>
                </c:pt>
                <c:pt idx="657">
                  <c:v>1.3630776762185521</c:v>
                </c:pt>
                <c:pt idx="658">
                  <c:v>1.3631435168246213</c:v>
                </c:pt>
                <c:pt idx="659">
                  <c:v>1.3630502762186723</c:v>
                </c:pt>
                <c:pt idx="660">
                  <c:v>1.3629629895519177</c:v>
                </c:pt>
                <c:pt idx="661">
                  <c:v>1.3625340312185585</c:v>
                </c:pt>
                <c:pt idx="662">
                  <c:v>1.3624598262186685</c:v>
                </c:pt>
                <c:pt idx="663">
                  <c:v>1.3624746062184978</c:v>
                </c:pt>
                <c:pt idx="664">
                  <c:v>1.3626989062185975</c:v>
                </c:pt>
                <c:pt idx="665">
                  <c:v>1.362855630637128</c:v>
                </c:pt>
                <c:pt idx="666">
                  <c:v>1.362961266218548</c:v>
                </c:pt>
                <c:pt idx="667">
                  <c:v>1.3630637262187411</c:v>
                </c:pt>
                <c:pt idx="668">
                  <c:v>1.3631606562186958</c:v>
                </c:pt>
                <c:pt idx="669">
                  <c:v>1.3631361909124986</c:v>
                </c:pt>
                <c:pt idx="670">
                  <c:v>1.3630306228852338</c:v>
                </c:pt>
                <c:pt idx="671">
                  <c:v>1.3627332362186166</c:v>
                </c:pt>
                <c:pt idx="672">
                  <c:v>1.3625424962184383</c:v>
                </c:pt>
                <c:pt idx="673">
                  <c:v>1.3623228362186812</c:v>
                </c:pt>
                <c:pt idx="674">
                  <c:v>1.3621993762185411</c:v>
                </c:pt>
                <c:pt idx="675">
                  <c:v>1.3620782162185638</c:v>
                </c:pt>
                <c:pt idx="676">
                  <c:v>1.3620223133614502</c:v>
                </c:pt>
                <c:pt idx="677">
                  <c:v>1.360627479474374</c:v>
                </c:pt>
                <c:pt idx="678">
                  <c:v>1.3602080562184966</c:v>
                </c:pt>
                <c:pt idx="679">
                  <c:v>1.3595894262186339</c:v>
                </c:pt>
                <c:pt idx="680">
                  <c:v>1.3592301362186561</c:v>
                </c:pt>
                <c:pt idx="681">
                  <c:v>1.3589273262186481</c:v>
                </c:pt>
                <c:pt idx="682">
                  <c:v>1.3585805174430452</c:v>
                </c:pt>
                <c:pt idx="683">
                  <c:v>1.358526377566875</c:v>
                </c:pt>
                <c:pt idx="684">
                  <c:v>1.3586387462186451</c:v>
                </c:pt>
                <c:pt idx="685">
                  <c:v>1.358947297488541</c:v>
                </c:pt>
                <c:pt idx="686">
                  <c:v>1.3589517762187175</c:v>
                </c:pt>
                <c:pt idx="687">
                  <c:v>1.358792176218643</c:v>
                </c:pt>
                <c:pt idx="688">
                  <c:v>1.3581787113207473</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1.3543172762185103</c:v>
                </c:pt>
                <c:pt idx="699">
                  <c:v>1.3541973862186301</c:v>
                </c:pt>
                <c:pt idx="700">
                  <c:v>1.3539808162185665</c:v>
                </c:pt>
                <c:pt idx="701">
                  <c:v>1.3538430258388137</c:v>
                </c:pt>
                <c:pt idx="702">
                  <c:v>1.3541195299027615</c:v>
                </c:pt>
                <c:pt idx="703">
                  <c:v>1.3545083462187084</c:v>
                </c:pt>
                <c:pt idx="704">
                  <c:v>1.3553167162185247</c:v>
                </c:pt>
                <c:pt idx="705">
                  <c:v>1.3559268762184895</c:v>
                </c:pt>
                <c:pt idx="706">
                  <c:v>1.3563784051981713</c:v>
                </c:pt>
                <c:pt idx="707">
                  <c:v>1.3568612662187149</c:v>
                </c:pt>
                <c:pt idx="708">
                  <c:v>1.3571767662186431</c:v>
                </c:pt>
                <c:pt idx="709">
                  <c:v>1.3575057451074026</c:v>
                </c:pt>
                <c:pt idx="710">
                  <c:v>1.3583667854868651</c:v>
                </c:pt>
                <c:pt idx="711">
                  <c:v>1.3582266762184925</c:v>
                </c:pt>
                <c:pt idx="712">
                  <c:v>1.3581124459092995</c:v>
                </c:pt>
                <c:pt idx="713">
                  <c:v>1.3577538462186425</c:v>
                </c:pt>
                <c:pt idx="714">
                  <c:v>1.357190406218564</c:v>
                </c:pt>
                <c:pt idx="715">
                  <c:v>1.3565621862185258</c:v>
                </c:pt>
                <c:pt idx="716">
                  <c:v>1.3560962540908998</c:v>
                </c:pt>
                <c:pt idx="717">
                  <c:v>1.3554266890953097</c:v>
                </c:pt>
                <c:pt idx="718">
                  <c:v>1.3550292087958691</c:v>
                </c:pt>
                <c:pt idx="719">
                  <c:v>1.3542877162184799</c:v>
                </c:pt>
                <c:pt idx="720">
                  <c:v>1.3533316562186566</c:v>
                </c:pt>
                <c:pt idx="721">
                  <c:v>1.3521280162186429</c:v>
                </c:pt>
                <c:pt idx="722">
                  <c:v>1.3511563862185767</c:v>
                </c:pt>
                <c:pt idx="723">
                  <c:v>1.350150506218498</c:v>
                </c:pt>
                <c:pt idx="724">
                  <c:v>1.3492722827492116</c:v>
                </c:pt>
                <c:pt idx="725">
                  <c:v>1.3488418679832961</c:v>
                </c:pt>
                <c:pt idx="726">
                  <c:v>1.3472987999686552</c:v>
                </c:pt>
                <c:pt idx="727">
                  <c:v>1.3470995462186437</c:v>
                </c:pt>
                <c:pt idx="728">
                  <c:v>1.3469042762186376</c:v>
                </c:pt>
                <c:pt idx="729">
                  <c:v>1.3467178762186343</c:v>
                </c:pt>
                <c:pt idx="730">
                  <c:v>1.3464370539197152</c:v>
                </c:pt>
                <c:pt idx="731">
                  <c:v>1.3461018162186633</c:v>
                </c:pt>
                <c:pt idx="732">
                  <c:v>1.3457423362184642</c:v>
                </c:pt>
                <c:pt idx="733">
                  <c:v>1.3454767562185594</c:v>
                </c:pt>
                <c:pt idx="734">
                  <c:v>1.3452994562185836</c:v>
                </c:pt>
                <c:pt idx="735">
                  <c:v>1.3447724006630755</c:v>
                </c:pt>
                <c:pt idx="736">
                  <c:v>1.3446549062185658</c:v>
                </c:pt>
                <c:pt idx="737">
                  <c:v>1.3445562113207221</c:v>
                </c:pt>
                <c:pt idx="738">
                  <c:v>1.3445389162185821</c:v>
                </c:pt>
                <c:pt idx="739">
                  <c:v>1.344643346218604</c:v>
                </c:pt>
                <c:pt idx="740">
                  <c:v>1.3446812162186177</c:v>
                </c:pt>
                <c:pt idx="741">
                  <c:v>1.3446083662186088</c:v>
                </c:pt>
                <c:pt idx="742">
                  <c:v>1.3445564358103188</c:v>
                </c:pt>
                <c:pt idx="743">
                  <c:v>1.3445378952430644</c:v>
                </c:pt>
                <c:pt idx="744">
                  <c:v>1.344165318287537</c:v>
                </c:pt>
                <c:pt idx="745">
                  <c:v>1.3439639362186284</c:v>
                </c:pt>
                <c:pt idx="746">
                  <c:v>1.3436053562186316</c:v>
                </c:pt>
                <c:pt idx="747">
                  <c:v>1.3432907862187307</c:v>
                </c:pt>
                <c:pt idx="748">
                  <c:v>1.342937786218684</c:v>
                </c:pt>
                <c:pt idx="749">
                  <c:v>1.3425952521370728</c:v>
                </c:pt>
                <c:pt idx="750">
                  <c:v>1.342258156218606</c:v>
                </c:pt>
                <c:pt idx="751">
                  <c:v>1.3419344562186093</c:v>
                </c:pt>
                <c:pt idx="752">
                  <c:v>1.3417233705042686</c:v>
                </c:pt>
                <c:pt idx="753">
                  <c:v>1.3407344562185839</c:v>
                </c:pt>
                <c:pt idx="754">
                  <c:v>1.3406263162186884</c:v>
                </c:pt>
                <c:pt idx="755">
                  <c:v>1.3404291362185603</c:v>
                </c:pt>
                <c:pt idx="756">
                  <c:v>1.3402949407545606</c:v>
                </c:pt>
                <c:pt idx="757">
                  <c:v>1.3402054262184895</c:v>
                </c:pt>
                <c:pt idx="758">
                  <c:v>1.3401686562185802</c:v>
                </c:pt>
                <c:pt idx="759">
                  <c:v>1.3401368520520829</c:v>
                </c:pt>
                <c:pt idx="760">
                  <c:v>1.34003143152745</c:v>
                </c:pt>
                <c:pt idx="761">
                  <c:v>1.3400316727133514</c:v>
                </c:pt>
                <c:pt idx="762">
                  <c:v>1.3400873462187102</c:v>
                </c:pt>
                <c:pt idx="763">
                  <c:v>1.3402337062185556</c:v>
                </c:pt>
                <c:pt idx="764">
                  <c:v>1.3403608462184735</c:v>
                </c:pt>
                <c:pt idx="765">
                  <c:v>1.3404786362186201</c:v>
                </c:pt>
                <c:pt idx="766">
                  <c:v>1.3405404562185341</c:v>
                </c:pt>
                <c:pt idx="767">
                  <c:v>1.340595884790162</c:v>
                </c:pt>
                <c:pt idx="768">
                  <c:v>1.340619456218576</c:v>
                </c:pt>
                <c:pt idx="769">
                  <c:v>1.3407683451075907</c:v>
                </c:pt>
                <c:pt idx="770">
                  <c:v>1.3408036362185101</c:v>
                </c:pt>
                <c:pt idx="771">
                  <c:v>1.3408538362185998</c:v>
                </c:pt>
                <c:pt idx="772">
                  <c:v>1.3408891062186825</c:v>
                </c:pt>
                <c:pt idx="773">
                  <c:v>1.3408973943629832</c:v>
                </c:pt>
                <c:pt idx="774">
                  <c:v>1.3409099562184394</c:v>
                </c:pt>
                <c:pt idx="775">
                  <c:v>1.3409095562184348</c:v>
                </c:pt>
                <c:pt idx="776">
                  <c:v>1.340920403587063</c:v>
                </c:pt>
                <c:pt idx="777">
                  <c:v>1.3410144562185735</c:v>
                </c:pt>
                <c:pt idx="778">
                  <c:v>1.3410660362184923</c:v>
                </c:pt>
                <c:pt idx="779">
                  <c:v>1.3412054562185602</c:v>
                </c:pt>
                <c:pt idx="780">
                  <c:v>1.3413205562186898</c:v>
                </c:pt>
                <c:pt idx="781">
                  <c:v>1.3414183462186031</c:v>
                </c:pt>
                <c:pt idx="782">
                  <c:v>1.3415355862185554</c:v>
                </c:pt>
                <c:pt idx="783">
                  <c:v>1.3416198962184605</c:v>
                </c:pt>
                <c:pt idx="784">
                  <c:v>1.3416963583924815</c:v>
                </c:pt>
                <c:pt idx="785">
                  <c:v>1.3418690562185134</c:v>
                </c:pt>
                <c:pt idx="786">
                  <c:v>1.3418145562185799</c:v>
                </c:pt>
                <c:pt idx="787">
                  <c:v>1.3417120462185181</c:v>
                </c:pt>
                <c:pt idx="788">
                  <c:v>1.3415945062185979</c:v>
                </c:pt>
                <c:pt idx="789">
                  <c:v>1.3414960662187241</c:v>
                </c:pt>
                <c:pt idx="790">
                  <c:v>1.3414006500961047</c:v>
                </c:pt>
                <c:pt idx="791">
                  <c:v>1.3413132262184888</c:v>
                </c:pt>
                <c:pt idx="792">
                  <c:v>1.341235908850209</c:v>
                </c:pt>
                <c:pt idx="793">
                  <c:v>1.3410289237509971</c:v>
                </c:pt>
                <c:pt idx="794">
                  <c:v>1.3409821162186124</c:v>
                </c:pt>
                <c:pt idx="795">
                  <c:v>1.3409543840535463</c:v>
                </c:pt>
                <c:pt idx="796">
                  <c:v>1.340946636218618</c:v>
                </c:pt>
                <c:pt idx="797">
                  <c:v>1.3409663362185569</c:v>
                </c:pt>
                <c:pt idx="798">
                  <c:v>1.3409554862185762</c:v>
                </c:pt>
                <c:pt idx="799">
                  <c:v>1.3408024162186507</c:v>
                </c:pt>
                <c:pt idx="800">
                  <c:v>1.3406697725452259</c:v>
                </c:pt>
                <c:pt idx="801">
                  <c:v>1.3405855331416783</c:v>
                </c:pt>
                <c:pt idx="802">
                  <c:v>1.3397449136652284</c:v>
                </c:pt>
                <c:pt idx="803">
                  <c:v>1.3395612362185432</c:v>
                </c:pt>
                <c:pt idx="804">
                  <c:v>1.3394071762185582</c:v>
                </c:pt>
                <c:pt idx="805">
                  <c:v>1.3392497162186032</c:v>
                </c:pt>
                <c:pt idx="806">
                  <c:v>1.3391055283834987</c:v>
                </c:pt>
                <c:pt idx="807">
                  <c:v>1.3389911160124082</c:v>
                </c:pt>
                <c:pt idx="808">
                  <c:v>1.3387528198549745</c:v>
                </c:pt>
                <c:pt idx="809">
                  <c:v>1.3386808362186575</c:v>
                </c:pt>
                <c:pt idx="810">
                  <c:v>1.3386123362186599</c:v>
                </c:pt>
                <c:pt idx="811">
                  <c:v>1.3385536830227807</c:v>
                </c:pt>
                <c:pt idx="812">
                  <c:v>1.3384860562185565</c:v>
                </c:pt>
                <c:pt idx="813">
                  <c:v>1.3384414162186005</c:v>
                </c:pt>
                <c:pt idx="814">
                  <c:v>1.338405756218606</c:v>
                </c:pt>
                <c:pt idx="815">
                  <c:v>1.3383723847900488</c:v>
                </c:pt>
                <c:pt idx="816">
                  <c:v>1.3382854295519175</c:v>
                </c:pt>
                <c:pt idx="817">
                  <c:v>1.3382870162185587</c:v>
                </c:pt>
                <c:pt idx="818">
                  <c:v>1.3382893762184551</c:v>
                </c:pt>
                <c:pt idx="819">
                  <c:v>1.3382943562186678</c:v>
                </c:pt>
                <c:pt idx="820">
                  <c:v>1.338298256218593</c:v>
                </c:pt>
                <c:pt idx="821">
                  <c:v>1.3383055582593784</c:v>
                </c:pt>
                <c:pt idx="822">
                  <c:v>1.3383169962186092</c:v>
                </c:pt>
                <c:pt idx="823">
                  <c:v>1.3383659996969048</c:v>
                </c:pt>
                <c:pt idx="824">
                  <c:v>1.3390480937186311</c:v>
                </c:pt>
                <c:pt idx="825">
                  <c:v>1.3392437162186184</c:v>
                </c:pt>
                <c:pt idx="826">
                  <c:v>1.3394241562185556</c:v>
                </c:pt>
                <c:pt idx="827">
                  <c:v>1.3395604312187293</c:v>
                </c:pt>
                <c:pt idx="828">
                  <c:v>1.3397078162186205</c:v>
                </c:pt>
                <c:pt idx="829">
                  <c:v>1.339826906218704</c:v>
                </c:pt>
                <c:pt idx="830">
                  <c:v>1.3399576862185967</c:v>
                </c:pt>
                <c:pt idx="831">
                  <c:v>1.3400688362185496</c:v>
                </c:pt>
                <c:pt idx="832">
                  <c:v>1.340120256218583</c:v>
                </c:pt>
                <c:pt idx="833">
                  <c:v>1.3399337062185595</c:v>
                </c:pt>
                <c:pt idx="834">
                  <c:v>1.3398413711122572</c:v>
                </c:pt>
                <c:pt idx="835">
                  <c:v>1.3396473362186474</c:v>
                </c:pt>
                <c:pt idx="836">
                  <c:v>1.3395082162184901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1.3392470541567865</c:v>
                </c:pt>
                <c:pt idx="848">
                  <c:v>1.339150556218613</c:v>
                </c:pt>
                <c:pt idx="849">
                  <c:v>1.339083395612505</c:v>
                </c:pt>
                <c:pt idx="850">
                  <c:v>1.3388392895519132</c:v>
                </c:pt>
                <c:pt idx="851">
                  <c:v>1.3388387996528901</c:v>
                </c:pt>
                <c:pt idx="852">
                  <c:v>1.3388827862185768</c:v>
                </c:pt>
                <c:pt idx="853">
                  <c:v>1.3389054762186421</c:v>
                </c:pt>
                <c:pt idx="854">
                  <c:v>1.3387710480553778</c:v>
                </c:pt>
                <c:pt idx="855">
                  <c:v>1.3385377962185601</c:v>
                </c:pt>
                <c:pt idx="856">
                  <c:v>1.338185846218594</c:v>
                </c:pt>
                <c:pt idx="857">
                  <c:v>1.3378659862185884</c:v>
                </c:pt>
                <c:pt idx="858">
                  <c:v>1.3376298312185924</c:v>
                </c:pt>
                <c:pt idx="859">
                  <c:v>1.3369910562184935</c:v>
                </c:pt>
                <c:pt idx="860">
                  <c:v>1.3367868246396459</c:v>
                </c:pt>
                <c:pt idx="861">
                  <c:v>1.3366048762187437</c:v>
                </c:pt>
                <c:pt idx="862">
                  <c:v>1.336488496218593</c:v>
                </c:pt>
                <c:pt idx="863">
                  <c:v>1.3363674362187803</c:v>
                </c:pt>
                <c:pt idx="864">
                  <c:v>1.3363251562185923</c:v>
                </c:pt>
                <c:pt idx="865">
                  <c:v>1.3363060827244198</c:v>
                </c:pt>
                <c:pt idx="866">
                  <c:v>1.3359809825344651</c:v>
                </c:pt>
                <c:pt idx="867">
                  <c:v>1.3360046062184519</c:v>
                </c:pt>
                <c:pt idx="868">
                  <c:v>1.336248406218687</c:v>
                </c:pt>
                <c:pt idx="869">
                  <c:v>1.336452236218634</c:v>
                </c:pt>
                <c:pt idx="870">
                  <c:v>1.3366612162185874</c:v>
                </c:pt>
                <c:pt idx="871">
                  <c:v>1.3367094562187845</c:v>
                </c:pt>
                <c:pt idx="872">
                  <c:v>1.336678414981407</c:v>
                </c:pt>
                <c:pt idx="873">
                  <c:v>1.3365685366783713</c:v>
                </c:pt>
                <c:pt idx="874">
                  <c:v>1.336369480315085</c:v>
                </c:pt>
                <c:pt idx="875">
                  <c:v>1.3363419562185475</c:v>
                </c:pt>
                <c:pt idx="876">
                  <c:v>1.3363262062185726</c:v>
                </c:pt>
                <c:pt idx="877">
                  <c:v>1.3363171366308968</c:v>
                </c:pt>
                <c:pt idx="878">
                  <c:v>1.3362880162187174</c:v>
                </c:pt>
                <c:pt idx="879">
                  <c:v>1.3362794562187337</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1.3349061262186557</c:v>
                </c:pt>
                <c:pt idx="889">
                  <c:v>1.3346672562186086</c:v>
                </c:pt>
                <c:pt idx="890">
                  <c:v>1.334451067329681</c:v>
                </c:pt>
                <c:pt idx="891">
                  <c:v>1.3342167289458051</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1.3769709362186977</c:v>
                </c:pt>
                <c:pt idx="4">
                  <c:v>1.3769451511338535</c:v>
                </c:pt>
                <c:pt idx="5">
                  <c:v>1.3769850312185532</c:v>
                </c:pt>
                <c:pt idx="6">
                  <c:v>1.3770035462186601</c:v>
                </c:pt>
                <c:pt idx="7">
                  <c:v>1.3770695168246758</c:v>
                </c:pt>
                <c:pt idx="8">
                  <c:v>1.3757868728853424</c:v>
                </c:pt>
                <c:pt idx="9">
                  <c:v>1.3755379962184833</c:v>
                </c:pt>
                <c:pt idx="10">
                  <c:v>1.375514936218551</c:v>
                </c:pt>
                <c:pt idx="11">
                  <c:v>1.3735107862185321</c:v>
                </c:pt>
                <c:pt idx="12">
                  <c:v>1.3730199107640573</c:v>
                </c:pt>
                <c:pt idx="13">
                  <c:v>1.500752599075682</c:v>
                </c:pt>
                <c:pt idx="14">
                  <c:v>1.9077876062185344</c:v>
                </c:pt>
                <c:pt idx="15">
                  <c:v>2.0599383362185497</c:v>
                </c:pt>
                <c:pt idx="16">
                  <c:v>1.3690002462185333</c:v>
                </c:pt>
                <c:pt idx="17">
                  <c:v>0.27084623621860271</c:v>
                </c:pt>
                <c:pt idx="18">
                  <c:v>-0.10505888051613968</c:v>
                </c:pt>
                <c:pt idx="19">
                  <c:v>-0.13822420034701116</c:v>
                </c:pt>
                <c:pt idx="20">
                  <c:v>-0.2521458001917124</c:v>
                </c:pt>
                <c:pt idx="21">
                  <c:v>-0.22981356378147672</c:v>
                </c:pt>
                <c:pt idx="22">
                  <c:v>-0.32456975378137548</c:v>
                </c:pt>
                <c:pt idx="23">
                  <c:v>-1.1290500037814444</c:v>
                </c:pt>
                <c:pt idx="24">
                  <c:v>-1.8887993637814446</c:v>
                </c:pt>
                <c:pt idx="25">
                  <c:v>-2.3811640037813939</c:v>
                </c:pt>
                <c:pt idx="26">
                  <c:v>-2.3406281397412121</c:v>
                </c:pt>
                <c:pt idx="27">
                  <c:v>-2.0446669537813875</c:v>
                </c:pt>
                <c:pt idx="28">
                  <c:v>-1.4241442342576387</c:v>
                </c:pt>
                <c:pt idx="29">
                  <c:v>5.2923358562185818</c:v>
                </c:pt>
                <c:pt idx="30">
                  <c:v>5.4368375774307065</c:v>
                </c:pt>
                <c:pt idx="31">
                  <c:v>5.2436426662186495</c:v>
                </c:pt>
                <c:pt idx="32">
                  <c:v>4.7980556462185699</c:v>
                </c:pt>
                <c:pt idx="33">
                  <c:v>4.2180388562186266</c:v>
                </c:pt>
                <c:pt idx="34">
                  <c:v>3.8743446062185143</c:v>
                </c:pt>
                <c:pt idx="35">
                  <c:v>3.6943039928039672</c:v>
                </c:pt>
                <c:pt idx="36">
                  <c:v>3.0009744562185858</c:v>
                </c:pt>
                <c:pt idx="37">
                  <c:v>3.5806202862184913</c:v>
                </c:pt>
                <c:pt idx="38">
                  <c:v>4.5880509962186284</c:v>
                </c:pt>
                <c:pt idx="39">
                  <c:v>4.793791711320468</c:v>
                </c:pt>
                <c:pt idx="40">
                  <c:v>4.5682832762185646</c:v>
                </c:pt>
                <c:pt idx="41">
                  <c:v>4.4368265738656465</c:v>
                </c:pt>
                <c:pt idx="42">
                  <c:v>4.7511160444538518</c:v>
                </c:pt>
                <c:pt idx="43">
                  <c:v>4.5290375262186</c:v>
                </c:pt>
                <c:pt idx="44">
                  <c:v>3.2363704962185267</c:v>
                </c:pt>
                <c:pt idx="45">
                  <c:v>2.2736655362185587</c:v>
                </c:pt>
                <c:pt idx="46">
                  <c:v>-0.38758491378143867</c:v>
                </c:pt>
                <c:pt idx="47">
                  <c:v>-2.4264994237812783</c:v>
                </c:pt>
                <c:pt idx="48">
                  <c:v>-4.2895138437814904</c:v>
                </c:pt>
                <c:pt idx="49">
                  <c:v>-5.7176400637812463</c:v>
                </c:pt>
                <c:pt idx="50">
                  <c:v>-6.650075070097242</c:v>
                </c:pt>
                <c:pt idx="51">
                  <c:v>-8.9325713250314429</c:v>
                </c:pt>
                <c:pt idx="52">
                  <c:v>-8.8559147337815745</c:v>
                </c:pt>
                <c:pt idx="53">
                  <c:v>-8.7310250021147677</c:v>
                </c:pt>
                <c:pt idx="54">
                  <c:v>-8.3821817037813027</c:v>
                </c:pt>
                <c:pt idx="55">
                  <c:v>-8.1129396637814324</c:v>
                </c:pt>
                <c:pt idx="56">
                  <c:v>-7.8077252013157459</c:v>
                </c:pt>
                <c:pt idx="57">
                  <c:v>-4.8450769074177886</c:v>
                </c:pt>
                <c:pt idx="58">
                  <c:v>-4.1479047337815143</c:v>
                </c:pt>
                <c:pt idx="59">
                  <c:v>-3.031772273781371</c:v>
                </c:pt>
                <c:pt idx="60">
                  <c:v>-1.9554922537815713</c:v>
                </c:pt>
                <c:pt idx="61">
                  <c:v>-1.0311571737814098</c:v>
                </c:pt>
                <c:pt idx="62">
                  <c:v>-0.37296709378139781</c:v>
                </c:pt>
                <c:pt idx="63">
                  <c:v>7.6516426218631806E-2</c:v>
                </c:pt>
                <c:pt idx="64">
                  <c:v>0.65139339064484181</c:v>
                </c:pt>
                <c:pt idx="65">
                  <c:v>4.1933694562185764</c:v>
                </c:pt>
                <c:pt idx="66">
                  <c:v>5.0251025862185656</c:v>
                </c:pt>
                <c:pt idx="67">
                  <c:v>6.4603871462185651</c:v>
                </c:pt>
                <c:pt idx="68">
                  <c:v>7.8353179462184777</c:v>
                </c:pt>
                <c:pt idx="69">
                  <c:v>8.8265123962185648</c:v>
                </c:pt>
                <c:pt idx="70">
                  <c:v>9.572925586218588</c:v>
                </c:pt>
                <c:pt idx="71">
                  <c:v>10.09881733621857</c:v>
                </c:pt>
                <c:pt idx="72">
                  <c:v>10.389283686218505</c:v>
                </c:pt>
                <c:pt idx="73">
                  <c:v>10.523724877271295</c:v>
                </c:pt>
                <c:pt idx="74">
                  <c:v>7.6537325812185628</c:v>
                </c:pt>
                <c:pt idx="75">
                  <c:v>6.0087738962186137</c:v>
                </c:pt>
                <c:pt idx="76">
                  <c:v>4.0025859962185688</c:v>
                </c:pt>
                <c:pt idx="77">
                  <c:v>1.767119996218625</c:v>
                </c:pt>
                <c:pt idx="78">
                  <c:v>-0.15803930378130829</c:v>
                </c:pt>
                <c:pt idx="79">
                  <c:v>-2.9554483637813709</c:v>
                </c:pt>
                <c:pt idx="80">
                  <c:v>-5.7410566537814987</c:v>
                </c:pt>
                <c:pt idx="81">
                  <c:v>-8.0896931937813861</c:v>
                </c:pt>
                <c:pt idx="82">
                  <c:v>-9.9080755437814219</c:v>
                </c:pt>
                <c:pt idx="83">
                  <c:v>-15.6144405437814</c:v>
                </c:pt>
                <c:pt idx="84">
                  <c:v>-16.591595713781405</c:v>
                </c:pt>
                <c:pt idx="85">
                  <c:v>-17.371575943781366</c:v>
                </c:pt>
                <c:pt idx="86">
                  <c:v>-17.661313673781351</c:v>
                </c:pt>
                <c:pt idx="87">
                  <c:v>-17.436246333781583</c:v>
                </c:pt>
                <c:pt idx="88">
                  <c:v>-17.10685031929151</c:v>
                </c:pt>
                <c:pt idx="89">
                  <c:v>-16.548208573781377</c:v>
                </c:pt>
                <c:pt idx="90">
                  <c:v>-15.992682643781439</c:v>
                </c:pt>
                <c:pt idx="91">
                  <c:v>-15.354327516384265</c:v>
                </c:pt>
                <c:pt idx="92">
                  <c:v>-8.7593019947617279</c:v>
                </c:pt>
                <c:pt idx="93">
                  <c:v>-6.9545389237814543</c:v>
                </c:pt>
                <c:pt idx="94">
                  <c:v>-4.7570787087297663</c:v>
                </c:pt>
                <c:pt idx="95">
                  <c:v>-2.4472155637813282</c:v>
                </c:pt>
                <c:pt idx="96">
                  <c:v>-0.31354806378141137</c:v>
                </c:pt>
                <c:pt idx="97">
                  <c:v>1.555027126218619</c:v>
                </c:pt>
                <c:pt idx="98">
                  <c:v>3.0924755362186271</c:v>
                </c:pt>
                <c:pt idx="99">
                  <c:v>3.7404241639108449</c:v>
                </c:pt>
                <c:pt idx="100">
                  <c:v>8.5350704373506829</c:v>
                </c:pt>
                <c:pt idx="101">
                  <c:v>9.792169696218707</c:v>
                </c:pt>
                <c:pt idx="102">
                  <c:v>11.043692676218544</c:v>
                </c:pt>
                <c:pt idx="103">
                  <c:v>12.076181076218704</c:v>
                </c:pt>
                <c:pt idx="104">
                  <c:v>12.376416396218536</c:v>
                </c:pt>
                <c:pt idx="105">
                  <c:v>11.788753466422545</c:v>
                </c:pt>
                <c:pt idx="106">
                  <c:v>10.555308988827296</c:v>
                </c:pt>
                <c:pt idx="107">
                  <c:v>-0.5026205437814325</c:v>
                </c:pt>
                <c:pt idx="108">
                  <c:v>-2.2096977637813087</c:v>
                </c:pt>
                <c:pt idx="109">
                  <c:v>-4.1786560237815564</c:v>
                </c:pt>
                <c:pt idx="110">
                  <c:v>-5.0188027637814505</c:v>
                </c:pt>
                <c:pt idx="111">
                  <c:v>-8.8202867237812992</c:v>
                </c:pt>
                <c:pt idx="112">
                  <c:v>-12.101055383781398</c:v>
                </c:pt>
                <c:pt idx="113">
                  <c:v>-14.031619943781493</c:v>
                </c:pt>
                <c:pt idx="114">
                  <c:v>-15.687943252114763</c:v>
                </c:pt>
                <c:pt idx="115">
                  <c:v>-17.242900387531293</c:v>
                </c:pt>
                <c:pt idx="116">
                  <c:v>-17.375028755902665</c:v>
                </c:pt>
                <c:pt idx="117">
                  <c:v>-17.336403933781483</c:v>
                </c:pt>
                <c:pt idx="118">
                  <c:v>-17.430295773781424</c:v>
                </c:pt>
                <c:pt idx="119">
                  <c:v>-17.490365243781412</c:v>
                </c:pt>
                <c:pt idx="120">
                  <c:v>-17.295270623781462</c:v>
                </c:pt>
                <c:pt idx="121">
                  <c:v>-16.465306173781514</c:v>
                </c:pt>
                <c:pt idx="122">
                  <c:v>-15.632095611348849</c:v>
                </c:pt>
                <c:pt idx="123">
                  <c:v>-10.819514904892472</c:v>
                </c:pt>
                <c:pt idx="124">
                  <c:v>-9.5736926537813822</c:v>
                </c:pt>
                <c:pt idx="125">
                  <c:v>-7.7558055837813686</c:v>
                </c:pt>
                <c:pt idx="126">
                  <c:v>-5.6315361837814653</c:v>
                </c:pt>
                <c:pt idx="127">
                  <c:v>-3.4576842137814481</c:v>
                </c:pt>
                <c:pt idx="128">
                  <c:v>-1.6133624437814689</c:v>
                </c:pt>
                <c:pt idx="129">
                  <c:v>1.0593640519632004</c:v>
                </c:pt>
                <c:pt idx="130">
                  <c:v>6.8427759562185857</c:v>
                </c:pt>
                <c:pt idx="131">
                  <c:v>7.3280307962186697</c:v>
                </c:pt>
                <c:pt idx="132">
                  <c:v>7.9717749262187141</c:v>
                </c:pt>
                <c:pt idx="133">
                  <c:v>8.1844794768371116</c:v>
                </c:pt>
                <c:pt idx="134">
                  <c:v>8.0108903262185827</c:v>
                </c:pt>
                <c:pt idx="135">
                  <c:v>7.6150641162186048</c:v>
                </c:pt>
                <c:pt idx="136">
                  <c:v>6.6503490762186317</c:v>
                </c:pt>
                <c:pt idx="137">
                  <c:v>4.8290000519632894</c:v>
                </c:pt>
                <c:pt idx="138">
                  <c:v>3.3734494562186073</c:v>
                </c:pt>
                <c:pt idx="139">
                  <c:v>-9.6911560525534099</c:v>
                </c:pt>
                <c:pt idx="140">
                  <c:v>-12.045660113781341</c:v>
                </c:pt>
                <c:pt idx="141">
                  <c:v>-14.08516118378131</c:v>
                </c:pt>
                <c:pt idx="142">
                  <c:v>-15.60856918378138</c:v>
                </c:pt>
                <c:pt idx="143">
                  <c:v>-16.704283659570862</c:v>
                </c:pt>
                <c:pt idx="144">
                  <c:v>-17.335740113781426</c:v>
                </c:pt>
                <c:pt idx="145">
                  <c:v>-17.72216817711481</c:v>
                </c:pt>
                <c:pt idx="146">
                  <c:v>-16.596235418781387</c:v>
                </c:pt>
                <c:pt idx="147">
                  <c:v>-16.015403673781325</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7.6593252362186472</c:v>
                </c:pt>
                <c:pt idx="157">
                  <c:v>9.7601264358104309</c:v>
                </c:pt>
                <c:pt idx="158">
                  <c:v>14.680579456218609</c:v>
                </c:pt>
                <c:pt idx="159">
                  <c:v>14.719551946218616</c:v>
                </c:pt>
                <c:pt idx="160">
                  <c:v>14.713602606218473</c:v>
                </c:pt>
                <c:pt idx="161">
                  <c:v>14.528105256218637</c:v>
                </c:pt>
                <c:pt idx="162">
                  <c:v>13.699320836218572</c:v>
                </c:pt>
                <c:pt idx="163">
                  <c:v>12.11145027621855</c:v>
                </c:pt>
                <c:pt idx="164">
                  <c:v>10.202181526218482</c:v>
                </c:pt>
                <c:pt idx="165">
                  <c:v>7.1661106662186107</c:v>
                </c:pt>
                <c:pt idx="166">
                  <c:v>5.3411596357057665</c:v>
                </c:pt>
                <c:pt idx="167">
                  <c:v>-4.5531331078839674</c:v>
                </c:pt>
                <c:pt idx="168">
                  <c:v>-6.3905977458015713</c:v>
                </c:pt>
                <c:pt idx="169">
                  <c:v>-8.233092283781458</c:v>
                </c:pt>
                <c:pt idx="170">
                  <c:v>-9.7991785937813329</c:v>
                </c:pt>
                <c:pt idx="171">
                  <c:v>-11.375770143781509</c:v>
                </c:pt>
                <c:pt idx="172">
                  <c:v>-13.055601643781516</c:v>
                </c:pt>
                <c:pt idx="173">
                  <c:v>-14.23595090741787</c:v>
                </c:pt>
                <c:pt idx="174">
                  <c:v>-15.493989793781424</c:v>
                </c:pt>
                <c:pt idx="175">
                  <c:v>-16.216308075031449</c:v>
                </c:pt>
                <c:pt idx="176">
                  <c:v>-15.850822503781322</c:v>
                </c:pt>
                <c:pt idx="177">
                  <c:v>-15.388431483781332</c:v>
                </c:pt>
                <c:pt idx="178">
                  <c:v>-14.707026783781398</c:v>
                </c:pt>
                <c:pt idx="179">
                  <c:v>-13.876299323781247</c:v>
                </c:pt>
                <c:pt idx="180">
                  <c:v>-12.37269880378124</c:v>
                </c:pt>
                <c:pt idx="181">
                  <c:v>-11.155122383781432</c:v>
                </c:pt>
                <c:pt idx="182">
                  <c:v>-10.185075633333682</c:v>
                </c:pt>
                <c:pt idx="183">
                  <c:v>-5.8245519723528343</c:v>
                </c:pt>
                <c:pt idx="184">
                  <c:v>-5.130849123781319</c:v>
                </c:pt>
                <c:pt idx="185">
                  <c:v>-2.82094112378131</c:v>
                </c:pt>
                <c:pt idx="186">
                  <c:v>-1.3436585837814481</c:v>
                </c:pt>
                <c:pt idx="187">
                  <c:v>-0.20310128378140752</c:v>
                </c:pt>
                <c:pt idx="188">
                  <c:v>0.98115413621863468</c:v>
                </c:pt>
                <c:pt idx="189">
                  <c:v>2.8514445862186601</c:v>
                </c:pt>
                <c:pt idx="190">
                  <c:v>4.3308609562185865</c:v>
                </c:pt>
                <c:pt idx="191">
                  <c:v>5.1627283895519156</c:v>
                </c:pt>
                <c:pt idx="192">
                  <c:v>8.0953403762184735</c:v>
                </c:pt>
                <c:pt idx="193">
                  <c:v>8.6885017962186453</c:v>
                </c:pt>
                <c:pt idx="194">
                  <c:v>9.6643125062186517</c:v>
                </c:pt>
                <c:pt idx="195">
                  <c:v>10.052044196218638</c:v>
                </c:pt>
                <c:pt idx="196">
                  <c:v>9.7019941362186017</c:v>
                </c:pt>
                <c:pt idx="197">
                  <c:v>8.9152092962185954</c:v>
                </c:pt>
                <c:pt idx="198">
                  <c:v>7.7898938228852899</c:v>
                </c:pt>
                <c:pt idx="199">
                  <c:v>2.7845739562185949</c:v>
                </c:pt>
                <c:pt idx="200">
                  <c:v>1.9848501562185707</c:v>
                </c:pt>
                <c:pt idx="201">
                  <c:v>-3.5948033781423319E-2</c:v>
                </c:pt>
                <c:pt idx="202">
                  <c:v>-1.792120163781505</c:v>
                </c:pt>
                <c:pt idx="203">
                  <c:v>-3.7958235137814431</c:v>
                </c:pt>
                <c:pt idx="204">
                  <c:v>-5.9082282737814626</c:v>
                </c:pt>
                <c:pt idx="205">
                  <c:v>-7.9661086076112468</c:v>
                </c:pt>
                <c:pt idx="206">
                  <c:v>-10.589981893781456</c:v>
                </c:pt>
                <c:pt idx="207">
                  <c:v>-12.006440448543305</c:v>
                </c:pt>
                <c:pt idx="208">
                  <c:v>-16.438525846811629</c:v>
                </c:pt>
                <c:pt idx="209">
                  <c:v>-16.503052153781553</c:v>
                </c:pt>
                <c:pt idx="210">
                  <c:v>-16.194282733781428</c:v>
                </c:pt>
                <c:pt idx="211">
                  <c:v>-15.844016200346989</c:v>
                </c:pt>
                <c:pt idx="212">
                  <c:v>-15.333220897948182</c:v>
                </c:pt>
                <c:pt idx="213">
                  <c:v>-14.833483213781385</c:v>
                </c:pt>
                <c:pt idx="214">
                  <c:v>-14.645698183781374</c:v>
                </c:pt>
                <c:pt idx="215">
                  <c:v>-13.847123873781271</c:v>
                </c:pt>
                <c:pt idx="216">
                  <c:v>-13.146627743781419</c:v>
                </c:pt>
                <c:pt idx="217">
                  <c:v>-11.256250543781405</c:v>
                </c:pt>
                <c:pt idx="218">
                  <c:v>-10.843027912202389</c:v>
                </c:pt>
                <c:pt idx="219">
                  <c:v>-9.8715554437814337</c:v>
                </c:pt>
                <c:pt idx="220">
                  <c:v>-8.9196877237813688</c:v>
                </c:pt>
                <c:pt idx="221">
                  <c:v>-8.2211790637814595</c:v>
                </c:pt>
                <c:pt idx="222">
                  <c:v>-7.601513183781238</c:v>
                </c:pt>
                <c:pt idx="223">
                  <c:v>-6.1264339480366887</c:v>
                </c:pt>
                <c:pt idx="224">
                  <c:v>-5.2938604568248895</c:v>
                </c:pt>
                <c:pt idx="225">
                  <c:v>-0.21188794803676109</c:v>
                </c:pt>
                <c:pt idx="226">
                  <c:v>0.46919696621853291</c:v>
                </c:pt>
                <c:pt idx="227">
                  <c:v>1.4872311862186502</c:v>
                </c:pt>
                <c:pt idx="228">
                  <c:v>2.5314662562186347</c:v>
                </c:pt>
                <c:pt idx="229">
                  <c:v>3.9540603562186187</c:v>
                </c:pt>
                <c:pt idx="230">
                  <c:v>5.2804158400570715</c:v>
                </c:pt>
                <c:pt idx="231">
                  <c:v>6.66280593538532</c:v>
                </c:pt>
                <c:pt idx="232">
                  <c:v>5.8967637673296469</c:v>
                </c:pt>
                <c:pt idx="233">
                  <c:v>5.5764472562185148</c:v>
                </c:pt>
                <c:pt idx="234">
                  <c:v>5.1527573362186265</c:v>
                </c:pt>
                <c:pt idx="235">
                  <c:v>4.237607919376444</c:v>
                </c:pt>
                <c:pt idx="236">
                  <c:v>2.7214849262185647</c:v>
                </c:pt>
                <c:pt idx="237">
                  <c:v>0.81906195621856193</c:v>
                </c:pt>
                <c:pt idx="238">
                  <c:v>-1.6693909837814402</c:v>
                </c:pt>
                <c:pt idx="239">
                  <c:v>-2.9306955080671457</c:v>
                </c:pt>
                <c:pt idx="240">
                  <c:v>-8.4729533771147345</c:v>
                </c:pt>
                <c:pt idx="241">
                  <c:v>-9.1351615092985803</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c:v>
                </c:pt>
                <c:pt idx="250">
                  <c:v>-18.140134333781489</c:v>
                </c:pt>
                <c:pt idx="251">
                  <c:v>-17.220916293781265</c:v>
                </c:pt>
                <c:pt idx="252">
                  <c:v>-15.666495937720901</c:v>
                </c:pt>
                <c:pt idx="253">
                  <c:v>-13.194037703781305</c:v>
                </c:pt>
                <c:pt idx="254">
                  <c:v>-11.039218143781351</c:v>
                </c:pt>
                <c:pt idx="255">
                  <c:v>-8.8622668663619812</c:v>
                </c:pt>
                <c:pt idx="256">
                  <c:v>-3.6176259584155313</c:v>
                </c:pt>
                <c:pt idx="257">
                  <c:v>-1.8931168878673359</c:v>
                </c:pt>
                <c:pt idx="258">
                  <c:v>4.0739096218615621E-2</c:v>
                </c:pt>
                <c:pt idx="259">
                  <c:v>2.1379857662185922</c:v>
                </c:pt>
                <c:pt idx="260">
                  <c:v>3.8953380762185077</c:v>
                </c:pt>
                <c:pt idx="261">
                  <c:v>5.4007558462185994</c:v>
                </c:pt>
                <c:pt idx="262">
                  <c:v>5.9889075798139952</c:v>
                </c:pt>
                <c:pt idx="263">
                  <c:v>6.0325717895519384</c:v>
                </c:pt>
                <c:pt idx="264">
                  <c:v>4.118702905493933</c:v>
                </c:pt>
                <c:pt idx="265">
                  <c:v>2.2580720462185297</c:v>
                </c:pt>
                <c:pt idx="266">
                  <c:v>0.10032214621853092</c:v>
                </c:pt>
                <c:pt idx="267">
                  <c:v>-2.6564626608026307</c:v>
                </c:pt>
                <c:pt idx="268">
                  <c:v>-5.3048333137815291</c:v>
                </c:pt>
                <c:pt idx="269">
                  <c:v>-6.8561146437813374</c:v>
                </c:pt>
                <c:pt idx="270">
                  <c:v>-7.9989430937814934</c:v>
                </c:pt>
                <c:pt idx="271">
                  <c:v>-8.9734302637813723</c:v>
                </c:pt>
                <c:pt idx="272">
                  <c:v>-9.9491219326702769</c:v>
                </c:pt>
                <c:pt idx="273">
                  <c:v>-14.615292267919347</c:v>
                </c:pt>
                <c:pt idx="274">
                  <c:v>-15.520829713781339</c:v>
                </c:pt>
                <c:pt idx="275">
                  <c:v>-16.681474403781344</c:v>
                </c:pt>
                <c:pt idx="276">
                  <c:v>-17.308194633781532</c:v>
                </c:pt>
                <c:pt idx="277">
                  <c:v>-17.851339193781413</c:v>
                </c:pt>
                <c:pt idx="278">
                  <c:v>-18.350128210447988</c:v>
                </c:pt>
                <c:pt idx="279">
                  <c:v>-18.744213713781463</c:v>
                </c:pt>
                <c:pt idx="280">
                  <c:v>-18.706790833781319</c:v>
                </c:pt>
                <c:pt idx="281">
                  <c:v>-18.572324543781399</c:v>
                </c:pt>
                <c:pt idx="282">
                  <c:v>-16.34551062190635</c:v>
                </c:pt>
                <c:pt idx="283">
                  <c:v>-15.136240213781495</c:v>
                </c:pt>
                <c:pt idx="284">
                  <c:v>-13.390675998326959</c:v>
                </c:pt>
                <c:pt idx="285">
                  <c:v>-11.536069663781561</c:v>
                </c:pt>
                <c:pt idx="286">
                  <c:v>-8.5744554237813588</c:v>
                </c:pt>
                <c:pt idx="287">
                  <c:v>-5.6881574137815694</c:v>
                </c:pt>
                <c:pt idx="288">
                  <c:v>-3.2840985033774373</c:v>
                </c:pt>
                <c:pt idx="289">
                  <c:v>-0.39686131650863388</c:v>
                </c:pt>
                <c:pt idx="290">
                  <c:v>6.3431249177570788</c:v>
                </c:pt>
                <c:pt idx="291">
                  <c:v>6.9747182162185766</c:v>
                </c:pt>
                <c:pt idx="292">
                  <c:v>7.1588475262185476</c:v>
                </c:pt>
                <c:pt idx="293">
                  <c:v>6.957310641001186</c:v>
                </c:pt>
                <c:pt idx="294">
                  <c:v>6.2042909762185445</c:v>
                </c:pt>
                <c:pt idx="295">
                  <c:v>4.2388657762185176</c:v>
                </c:pt>
                <c:pt idx="296">
                  <c:v>1.2675796962186177</c:v>
                </c:pt>
                <c:pt idx="297">
                  <c:v>-2.544657112202473</c:v>
                </c:pt>
                <c:pt idx="298">
                  <c:v>-11.679004783781282</c:v>
                </c:pt>
                <c:pt idx="299">
                  <c:v>-13.125572593781248</c:v>
                </c:pt>
                <c:pt idx="300">
                  <c:v>-14.773302843781337</c:v>
                </c:pt>
                <c:pt idx="301">
                  <c:v>-16.196214923781511</c:v>
                </c:pt>
                <c:pt idx="302">
                  <c:v>-17.515499413781491</c:v>
                </c:pt>
                <c:pt idx="303">
                  <c:v>-18.644597705397501</c:v>
                </c:pt>
                <c:pt idx="304">
                  <c:v>-19.091956511172711</c:v>
                </c:pt>
                <c:pt idx="305">
                  <c:v>-18.610171543781362</c:v>
                </c:pt>
                <c:pt idx="306">
                  <c:v>-18.20539804378139</c:v>
                </c:pt>
                <c:pt idx="307">
                  <c:v>-17.901480143781377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-6.5460062637814911</c:v>
                </c:pt>
                <c:pt idx="318">
                  <c:v>-5.5030560937814688</c:v>
                </c:pt>
                <c:pt idx="319">
                  <c:v>-5.14318452378137</c:v>
                </c:pt>
                <c:pt idx="320">
                  <c:v>-5.0571631753603734</c:v>
                </c:pt>
                <c:pt idx="321">
                  <c:v>-4.5552557324605942</c:v>
                </c:pt>
                <c:pt idx="322">
                  <c:v>-4.3601498237813274</c:v>
                </c:pt>
                <c:pt idx="323">
                  <c:v>-4.2128318973168444</c:v>
                </c:pt>
                <c:pt idx="324">
                  <c:v>-4.2284489437813884</c:v>
                </c:pt>
                <c:pt idx="325">
                  <c:v>-4.1872984637814881</c:v>
                </c:pt>
                <c:pt idx="326">
                  <c:v>-4.1336972837815029</c:v>
                </c:pt>
                <c:pt idx="327">
                  <c:v>-4.0610791037813971</c:v>
                </c:pt>
                <c:pt idx="328">
                  <c:v>-4.1754351261990035</c:v>
                </c:pt>
                <c:pt idx="329">
                  <c:v>-4.5178493619631874</c:v>
                </c:pt>
                <c:pt idx="330">
                  <c:v>-7.7096755437814721</c:v>
                </c:pt>
                <c:pt idx="331">
                  <c:v>-8.8311422037814147</c:v>
                </c:pt>
                <c:pt idx="332">
                  <c:v>-10.598285223781417</c:v>
                </c:pt>
                <c:pt idx="333">
                  <c:v>-12.274198623781427</c:v>
                </c:pt>
                <c:pt idx="334">
                  <c:v>-14.644224833781504</c:v>
                </c:pt>
                <c:pt idx="335">
                  <c:v>-16.488156296469505</c:v>
                </c:pt>
                <c:pt idx="336">
                  <c:v>-18.454356513781441</c:v>
                </c:pt>
                <c:pt idx="337">
                  <c:v>-19.230544543781264</c:v>
                </c:pt>
                <c:pt idx="338">
                  <c:v>-19.227016716195166</c:v>
                </c:pt>
                <c:pt idx="339">
                  <c:v>-14.594827900924315</c:v>
                </c:pt>
                <c:pt idx="340">
                  <c:v>-12.981024776104693</c:v>
                </c:pt>
                <c:pt idx="341">
                  <c:v>-11.247611153781401</c:v>
                </c:pt>
                <c:pt idx="342">
                  <c:v>-10.080556873568661</c:v>
                </c:pt>
                <c:pt idx="343">
                  <c:v>-8.3628752737815013</c:v>
                </c:pt>
                <c:pt idx="344">
                  <c:v>-6.9942461637813853</c:v>
                </c:pt>
                <c:pt idx="345">
                  <c:v>-5.4165603637813735</c:v>
                </c:pt>
                <c:pt idx="346">
                  <c:v>-4.2592553837813405</c:v>
                </c:pt>
                <c:pt idx="347">
                  <c:v>-3.7850397398598545</c:v>
                </c:pt>
                <c:pt idx="348">
                  <c:v>-1.7061171687814327</c:v>
                </c:pt>
                <c:pt idx="349">
                  <c:v>-1.4065796837813447</c:v>
                </c:pt>
                <c:pt idx="350">
                  <c:v>-8.9283403781507759E-2</c:v>
                </c:pt>
                <c:pt idx="351">
                  <c:v>0.99922320621865879</c:v>
                </c:pt>
                <c:pt idx="352">
                  <c:v>2.0190778962186329</c:v>
                </c:pt>
                <c:pt idx="353">
                  <c:v>2.2320701262186295</c:v>
                </c:pt>
                <c:pt idx="354">
                  <c:v>2.0946094966227085</c:v>
                </c:pt>
                <c:pt idx="355">
                  <c:v>1.9298484162186327</c:v>
                </c:pt>
                <c:pt idx="356">
                  <c:v>2.1125311526471235</c:v>
                </c:pt>
                <c:pt idx="357">
                  <c:v>3.4274698937186368</c:v>
                </c:pt>
                <c:pt idx="358">
                  <c:v>3.3908069362185653</c:v>
                </c:pt>
                <c:pt idx="359">
                  <c:v>3.2690194362186835</c:v>
                </c:pt>
                <c:pt idx="360">
                  <c:v>2.7613117008993431</c:v>
                </c:pt>
                <c:pt idx="361">
                  <c:v>2.2501508562185402</c:v>
                </c:pt>
                <c:pt idx="362">
                  <c:v>1.7843779962185953</c:v>
                </c:pt>
                <c:pt idx="363">
                  <c:v>1.673398876218656</c:v>
                </c:pt>
                <c:pt idx="364">
                  <c:v>1.7914908198549422</c:v>
                </c:pt>
                <c:pt idx="365">
                  <c:v>2.586657168083021</c:v>
                </c:pt>
                <c:pt idx="366">
                  <c:v>2.594126251917475</c:v>
                </c:pt>
                <c:pt idx="367">
                  <c:v>2.5797862662186617</c:v>
                </c:pt>
                <c:pt idx="368">
                  <c:v>2.5632720162186189</c:v>
                </c:pt>
                <c:pt idx="369">
                  <c:v>2.4058530162184857</c:v>
                </c:pt>
                <c:pt idx="370">
                  <c:v>2.2687530962185471</c:v>
                </c:pt>
                <c:pt idx="371">
                  <c:v>2.2660090476164942</c:v>
                </c:pt>
                <c:pt idx="372">
                  <c:v>2.2182696540208289</c:v>
                </c:pt>
                <c:pt idx="373">
                  <c:v>1.9536773937184648</c:v>
                </c:pt>
                <c:pt idx="374">
                  <c:v>1.9251396362186455</c:v>
                </c:pt>
                <c:pt idx="375">
                  <c:v>1.9058762462185821</c:v>
                </c:pt>
                <c:pt idx="376">
                  <c:v>1.894319082481104</c:v>
                </c:pt>
                <c:pt idx="377">
                  <c:v>1.8910908862186204</c:v>
                </c:pt>
                <c:pt idx="378">
                  <c:v>1.8869584962186681</c:v>
                </c:pt>
                <c:pt idx="379">
                  <c:v>1.8790652062186126</c:v>
                </c:pt>
                <c:pt idx="380">
                  <c:v>1.8694864962185989</c:v>
                </c:pt>
                <c:pt idx="381">
                  <c:v>1.8639722562185879</c:v>
                </c:pt>
                <c:pt idx="382">
                  <c:v>1.8144409480219115</c:v>
                </c:pt>
                <c:pt idx="383">
                  <c:v>1.8113490162186845</c:v>
                </c:pt>
                <c:pt idx="384">
                  <c:v>1.809958816218554</c:v>
                </c:pt>
                <c:pt idx="385">
                  <c:v>1.8086667462187056</c:v>
                </c:pt>
                <c:pt idx="386">
                  <c:v>1.8072134762185361</c:v>
                </c:pt>
                <c:pt idx="387">
                  <c:v>1.8066059814710091</c:v>
                </c:pt>
                <c:pt idx="388">
                  <c:v>1.7812460562186625</c:v>
                </c:pt>
                <c:pt idx="389">
                  <c:v>1.7576816662185877</c:v>
                </c:pt>
                <c:pt idx="390">
                  <c:v>1.7351345882940588</c:v>
                </c:pt>
                <c:pt idx="391">
                  <c:v>1.7130998910011634</c:v>
                </c:pt>
                <c:pt idx="392">
                  <c:v>1.7123668862186179</c:v>
                </c:pt>
                <c:pt idx="393">
                  <c:v>1.7110990983237566</c:v>
                </c:pt>
                <c:pt idx="394">
                  <c:v>1.7095577562185018</c:v>
                </c:pt>
                <c:pt idx="395">
                  <c:v>1.7086630962185718</c:v>
                </c:pt>
                <c:pt idx="396">
                  <c:v>1.7074348462185891</c:v>
                </c:pt>
                <c:pt idx="397">
                  <c:v>1.7061539107640442</c:v>
                </c:pt>
                <c:pt idx="398">
                  <c:v>1.704092706218518</c:v>
                </c:pt>
                <c:pt idx="399">
                  <c:v>1.7035692525148807</c:v>
                </c:pt>
                <c:pt idx="400">
                  <c:v>1.7009027503362404</c:v>
                </c:pt>
                <c:pt idx="401">
                  <c:v>1.7002685862185984</c:v>
                </c:pt>
                <c:pt idx="402">
                  <c:v>1.6999009562185281</c:v>
                </c:pt>
                <c:pt idx="403">
                  <c:v>1.6993159208650761</c:v>
                </c:pt>
                <c:pt idx="404">
                  <c:v>1.6989961962186868</c:v>
                </c:pt>
                <c:pt idx="405">
                  <c:v>1.6986181462186218</c:v>
                </c:pt>
                <c:pt idx="406">
                  <c:v>1.6983220562185299</c:v>
                </c:pt>
                <c:pt idx="407">
                  <c:v>1.6981036962185669</c:v>
                </c:pt>
                <c:pt idx="408">
                  <c:v>1.6979204789459175</c:v>
                </c:pt>
                <c:pt idx="409">
                  <c:v>1.6970024162186097</c:v>
                </c:pt>
                <c:pt idx="410">
                  <c:v>1.6968602362185838</c:v>
                </c:pt>
                <c:pt idx="411">
                  <c:v>1.6965584162186083</c:v>
                </c:pt>
                <c:pt idx="412">
                  <c:v>1.6963251862184738</c:v>
                </c:pt>
                <c:pt idx="413">
                  <c:v>1.6961860162185483</c:v>
                </c:pt>
                <c:pt idx="414">
                  <c:v>1.6958535214359505</c:v>
                </c:pt>
                <c:pt idx="415">
                  <c:v>1.6956703462185776</c:v>
                </c:pt>
                <c:pt idx="416">
                  <c:v>1.6954370357639736</c:v>
                </c:pt>
                <c:pt idx="417">
                  <c:v>1.6942898679833724</c:v>
                </c:pt>
                <c:pt idx="418">
                  <c:v>1.6940335762185164</c:v>
                </c:pt>
                <c:pt idx="419">
                  <c:v>1.6937287008994555</c:v>
                </c:pt>
                <c:pt idx="420">
                  <c:v>1.6934240062185069</c:v>
                </c:pt>
                <c:pt idx="421">
                  <c:v>1.6931392062186319</c:v>
                </c:pt>
                <c:pt idx="422">
                  <c:v>1.6928687562185445</c:v>
                </c:pt>
                <c:pt idx="423">
                  <c:v>1.6926225684634635</c:v>
                </c:pt>
                <c:pt idx="424">
                  <c:v>1.6923504669712215</c:v>
                </c:pt>
                <c:pt idx="425">
                  <c:v>1.6921585395519128</c:v>
                </c:pt>
                <c:pt idx="426">
                  <c:v>1.6915347895519091</c:v>
                </c:pt>
                <c:pt idx="427">
                  <c:v>1.6913321162186605</c:v>
                </c:pt>
                <c:pt idx="428">
                  <c:v>1.6911053962185463</c:v>
                </c:pt>
                <c:pt idx="429">
                  <c:v>1.6909354461174786</c:v>
                </c:pt>
                <c:pt idx="430">
                  <c:v>1.6906595862186014</c:v>
                </c:pt>
                <c:pt idx="431">
                  <c:v>1.6903263162186022</c:v>
                </c:pt>
                <c:pt idx="432">
                  <c:v>1.6900226062184913</c:v>
                </c:pt>
                <c:pt idx="433">
                  <c:v>1.6896800562185779</c:v>
                </c:pt>
                <c:pt idx="434">
                  <c:v>1.6894066301316428</c:v>
                </c:pt>
                <c:pt idx="435">
                  <c:v>1.6882834562185711</c:v>
                </c:pt>
                <c:pt idx="436">
                  <c:v>1.6881484362186971</c:v>
                </c:pt>
                <c:pt idx="437">
                  <c:v>1.6879040862186088</c:v>
                </c:pt>
                <c:pt idx="438">
                  <c:v>1.6877259262187185</c:v>
                </c:pt>
                <c:pt idx="439">
                  <c:v>1.6875427662186131</c:v>
                </c:pt>
                <c:pt idx="440">
                  <c:v>1.6873698692621844</c:v>
                </c:pt>
                <c:pt idx="441">
                  <c:v>1.6871887262186225</c:v>
                </c:pt>
                <c:pt idx="442">
                  <c:v>1.6870175762185378</c:v>
                </c:pt>
                <c:pt idx="443">
                  <c:v>1.6868881621009995</c:v>
                </c:pt>
                <c:pt idx="444">
                  <c:v>1.6859854562185745</c:v>
                </c:pt>
                <c:pt idx="445">
                  <c:v>1.6858187465412022</c:v>
                </c:pt>
                <c:pt idx="446">
                  <c:v>1.6854860362186201</c:v>
                </c:pt>
                <c:pt idx="447">
                  <c:v>1.685138816218668</c:v>
                </c:pt>
                <c:pt idx="448">
                  <c:v>1.6848430862183936</c:v>
                </c:pt>
                <c:pt idx="449">
                  <c:v>1.6844804562185383</c:v>
                </c:pt>
                <c:pt idx="450">
                  <c:v>1.6842569814710808</c:v>
                </c:pt>
                <c:pt idx="451">
                  <c:v>1.6840784562185582</c:v>
                </c:pt>
                <c:pt idx="452">
                  <c:v>1.6831288173297021</c:v>
                </c:pt>
                <c:pt idx="453">
                  <c:v>1.6828206762185687</c:v>
                </c:pt>
                <c:pt idx="454">
                  <c:v>1.6825470562187101</c:v>
                </c:pt>
                <c:pt idx="455">
                  <c:v>1.6821619987718321</c:v>
                </c:pt>
                <c:pt idx="456">
                  <c:v>1.6818588762187126</c:v>
                </c:pt>
                <c:pt idx="457">
                  <c:v>1.6815691162186255</c:v>
                </c:pt>
                <c:pt idx="458">
                  <c:v>1.6813411762186661</c:v>
                </c:pt>
                <c:pt idx="459">
                  <c:v>1.6811598755732722</c:v>
                </c:pt>
                <c:pt idx="460">
                  <c:v>1.680993122885198</c:v>
                </c:pt>
                <c:pt idx="461">
                  <c:v>1.6802644562186089</c:v>
                </c:pt>
                <c:pt idx="462">
                  <c:v>1.6799649062184723</c:v>
                </c:pt>
                <c:pt idx="463">
                  <c:v>1.6796275362185047</c:v>
                </c:pt>
                <c:pt idx="464">
                  <c:v>1.6794315062184919</c:v>
                </c:pt>
                <c:pt idx="465">
                  <c:v>1.679033941067118</c:v>
                </c:pt>
                <c:pt idx="466">
                  <c:v>1.6787681462186301</c:v>
                </c:pt>
                <c:pt idx="467">
                  <c:v>1.6784488862185332</c:v>
                </c:pt>
                <c:pt idx="468">
                  <c:v>1.6783009062187668</c:v>
                </c:pt>
                <c:pt idx="469">
                  <c:v>1.6780380480551997</c:v>
                </c:pt>
                <c:pt idx="470">
                  <c:v>1.6778756100647172</c:v>
                </c:pt>
                <c:pt idx="471">
                  <c:v>1.6771792521369089</c:v>
                </c:pt>
                <c:pt idx="472">
                  <c:v>1.676979376218654</c:v>
                </c:pt>
                <c:pt idx="473">
                  <c:v>1.67677909621861</c:v>
                </c:pt>
                <c:pt idx="474">
                  <c:v>1.6765183062185973</c:v>
                </c:pt>
                <c:pt idx="475">
                  <c:v>1.6761981162186861</c:v>
                </c:pt>
                <c:pt idx="476">
                  <c:v>1.6759291127842029</c:v>
                </c:pt>
                <c:pt idx="477">
                  <c:v>1.6757050465800631</c:v>
                </c:pt>
                <c:pt idx="478">
                  <c:v>1.6749644562187171</c:v>
                </c:pt>
                <c:pt idx="479">
                  <c:v>1.6747477462184721</c:v>
                </c:pt>
                <c:pt idx="480">
                  <c:v>1.6744875662185605</c:v>
                </c:pt>
                <c:pt idx="481">
                  <c:v>1.6742016562186137</c:v>
                </c:pt>
                <c:pt idx="482">
                  <c:v>1.6739806481377713</c:v>
                </c:pt>
                <c:pt idx="483">
                  <c:v>1.6736490562186077</c:v>
                </c:pt>
                <c:pt idx="484">
                  <c:v>1.6734002262186607</c:v>
                </c:pt>
                <c:pt idx="485">
                  <c:v>1.6731407462185079</c:v>
                </c:pt>
                <c:pt idx="486">
                  <c:v>1.6729828421834441</c:v>
                </c:pt>
                <c:pt idx="487">
                  <c:v>1.6719048468435038</c:v>
                </c:pt>
                <c:pt idx="488">
                  <c:v>1.6716968910012042</c:v>
                </c:pt>
                <c:pt idx="489">
                  <c:v>1.6713652262186827</c:v>
                </c:pt>
                <c:pt idx="490">
                  <c:v>1.671118026218708</c:v>
                </c:pt>
                <c:pt idx="491">
                  <c:v>1.6707750362186293</c:v>
                </c:pt>
                <c:pt idx="492">
                  <c:v>1.6704061362185463</c:v>
                </c:pt>
                <c:pt idx="493">
                  <c:v>1.6701333527702502</c:v>
                </c:pt>
                <c:pt idx="494">
                  <c:v>1.6692597456923295</c:v>
                </c:pt>
                <c:pt idx="495">
                  <c:v>1.6689013262185317</c:v>
                </c:pt>
                <c:pt idx="496">
                  <c:v>1.6685205462185029</c:v>
                </c:pt>
                <c:pt idx="497">
                  <c:v>1.6682295762186783</c:v>
                </c:pt>
                <c:pt idx="498">
                  <c:v>1.6679335162185822</c:v>
                </c:pt>
                <c:pt idx="499">
                  <c:v>1.6676896462186899</c:v>
                </c:pt>
                <c:pt idx="500">
                  <c:v>1.6674437572938814</c:v>
                </c:pt>
                <c:pt idx="501">
                  <c:v>1.6671902762185766</c:v>
                </c:pt>
                <c:pt idx="502">
                  <c:v>1.6670538880368331</c:v>
                </c:pt>
                <c:pt idx="503">
                  <c:v>1.6662938700116716</c:v>
                </c:pt>
                <c:pt idx="504">
                  <c:v>1.6661757962185961</c:v>
                </c:pt>
                <c:pt idx="505">
                  <c:v>1.6658477662184481</c:v>
                </c:pt>
                <c:pt idx="506">
                  <c:v>1.6656367762184914</c:v>
                </c:pt>
                <c:pt idx="507">
                  <c:v>1.6653473683064561</c:v>
                </c:pt>
                <c:pt idx="508">
                  <c:v>1.6651324062185329</c:v>
                </c:pt>
                <c:pt idx="509">
                  <c:v>1.6648971462185931</c:v>
                </c:pt>
                <c:pt idx="510">
                  <c:v>1.6646529511679382</c:v>
                </c:pt>
                <c:pt idx="511">
                  <c:v>1.6639897787993334</c:v>
                </c:pt>
                <c:pt idx="512">
                  <c:v>1.6638189562186341</c:v>
                </c:pt>
                <c:pt idx="513">
                  <c:v>1.6634757962186484</c:v>
                </c:pt>
                <c:pt idx="514">
                  <c:v>1.6631838262186003</c:v>
                </c:pt>
                <c:pt idx="515">
                  <c:v>1.6629848762184456</c:v>
                </c:pt>
                <c:pt idx="516">
                  <c:v>1.6627983062185763</c:v>
                </c:pt>
                <c:pt idx="517">
                  <c:v>1.6625241026832924</c:v>
                </c:pt>
                <c:pt idx="518">
                  <c:v>1.6623899895518557</c:v>
                </c:pt>
                <c:pt idx="519">
                  <c:v>1.6622067015016602</c:v>
                </c:pt>
                <c:pt idx="520">
                  <c:v>1.6615096228852479</c:v>
                </c:pt>
                <c:pt idx="521">
                  <c:v>1.6612634862186155</c:v>
                </c:pt>
                <c:pt idx="522">
                  <c:v>1.6609528262186481</c:v>
                </c:pt>
                <c:pt idx="523">
                  <c:v>1.660660776218521</c:v>
                </c:pt>
                <c:pt idx="524">
                  <c:v>1.6604256844793497</c:v>
                </c:pt>
                <c:pt idx="525">
                  <c:v>1.660123706218684</c:v>
                </c:pt>
                <c:pt idx="526">
                  <c:v>1.6598757162186217</c:v>
                </c:pt>
                <c:pt idx="527">
                  <c:v>1.6597794562185868</c:v>
                </c:pt>
                <c:pt idx="528">
                  <c:v>1.6591194562185905</c:v>
                </c:pt>
                <c:pt idx="529">
                  <c:v>1.6590246562186191</c:v>
                </c:pt>
                <c:pt idx="530">
                  <c:v>1.6587791862185814</c:v>
                </c:pt>
                <c:pt idx="531">
                  <c:v>1.6584851124685831</c:v>
                </c:pt>
                <c:pt idx="532">
                  <c:v>1.6582650603852191</c:v>
                </c:pt>
                <c:pt idx="533">
                  <c:v>1.6579023362186689</c:v>
                </c:pt>
                <c:pt idx="534">
                  <c:v>1.6577010162186521</c:v>
                </c:pt>
                <c:pt idx="535">
                  <c:v>1.6574184669712233</c:v>
                </c:pt>
                <c:pt idx="536">
                  <c:v>1.6566658335769948</c:v>
                </c:pt>
                <c:pt idx="537">
                  <c:v>1.6564714868309101</c:v>
                </c:pt>
                <c:pt idx="538">
                  <c:v>1.6562121062185051</c:v>
                </c:pt>
                <c:pt idx="539">
                  <c:v>1.6559881662186346</c:v>
                </c:pt>
                <c:pt idx="540">
                  <c:v>1.6557996962185508</c:v>
                </c:pt>
                <c:pt idx="541">
                  <c:v>1.6555399062184932</c:v>
                </c:pt>
                <c:pt idx="542">
                  <c:v>1.6552973662186194</c:v>
                </c:pt>
                <c:pt idx="543">
                  <c:v>1.655077063361504</c:v>
                </c:pt>
                <c:pt idx="544">
                  <c:v>1.6543695508132292</c:v>
                </c:pt>
                <c:pt idx="545">
                  <c:v>1.6541738562185064</c:v>
                </c:pt>
                <c:pt idx="546">
                  <c:v>1.6539373162186166</c:v>
                </c:pt>
                <c:pt idx="547">
                  <c:v>1.6537010962185974</c:v>
                </c:pt>
                <c:pt idx="548">
                  <c:v>1.6534656109805042</c:v>
                </c:pt>
                <c:pt idx="549">
                  <c:v>1.6531643362186088</c:v>
                </c:pt>
                <c:pt idx="550">
                  <c:v>1.6528984362185217</c:v>
                </c:pt>
                <c:pt idx="551">
                  <c:v>1.6526685744981227</c:v>
                </c:pt>
                <c:pt idx="552">
                  <c:v>1.6516596975979065</c:v>
                </c:pt>
                <c:pt idx="553">
                  <c:v>1.6514275072389495</c:v>
                </c:pt>
                <c:pt idx="554">
                  <c:v>1.6511779862187419</c:v>
                </c:pt>
                <c:pt idx="555">
                  <c:v>1.6509849462186141</c:v>
                </c:pt>
                <c:pt idx="556">
                  <c:v>1.6507911162186275</c:v>
                </c:pt>
                <c:pt idx="557">
                  <c:v>1.6505746862186328</c:v>
                </c:pt>
                <c:pt idx="558">
                  <c:v>1.6504008400571024</c:v>
                </c:pt>
                <c:pt idx="559">
                  <c:v>1.6502835873661188</c:v>
                </c:pt>
                <c:pt idx="560">
                  <c:v>1.6496091329863845</c:v>
                </c:pt>
                <c:pt idx="561">
                  <c:v>1.6494036262184579</c:v>
                </c:pt>
                <c:pt idx="562">
                  <c:v>1.6492377462185037</c:v>
                </c:pt>
                <c:pt idx="563">
                  <c:v>1.649001588871656</c:v>
                </c:pt>
                <c:pt idx="564">
                  <c:v>1.6488279462185607</c:v>
                </c:pt>
                <c:pt idx="565">
                  <c:v>1.6486051962185688</c:v>
                </c:pt>
                <c:pt idx="566">
                  <c:v>1.6484402388271917</c:v>
                </c:pt>
                <c:pt idx="567">
                  <c:v>1.6476053466294616</c:v>
                </c:pt>
                <c:pt idx="568">
                  <c:v>1.6474515888716472</c:v>
                </c:pt>
                <c:pt idx="569">
                  <c:v>1.6473237962187</c:v>
                </c:pt>
                <c:pt idx="570">
                  <c:v>1.6470997862185612</c:v>
                </c:pt>
                <c:pt idx="571">
                  <c:v>1.6469103562185414</c:v>
                </c:pt>
                <c:pt idx="572">
                  <c:v>1.6467579662186025</c:v>
                </c:pt>
                <c:pt idx="573">
                  <c:v>1.646594660519753</c:v>
                </c:pt>
                <c:pt idx="574">
                  <c:v>1.6465094562185953</c:v>
                </c:pt>
                <c:pt idx="575">
                  <c:v>1.6459907185136866</c:v>
                </c:pt>
                <c:pt idx="576">
                  <c:v>1.645824766218666</c:v>
                </c:pt>
                <c:pt idx="577">
                  <c:v>1.6456508062185127</c:v>
                </c:pt>
                <c:pt idx="578">
                  <c:v>1.6454086762186222</c:v>
                </c:pt>
                <c:pt idx="579">
                  <c:v>1.645261081218464</c:v>
                </c:pt>
                <c:pt idx="580">
                  <c:v>1.6450546462184974</c:v>
                </c:pt>
                <c:pt idx="581">
                  <c:v>1.6448543062185763</c:v>
                </c:pt>
                <c:pt idx="582">
                  <c:v>1.6447174562185727</c:v>
                </c:pt>
                <c:pt idx="583">
                  <c:v>1.6445512419328741</c:v>
                </c:pt>
                <c:pt idx="584">
                  <c:v>1.6440634562185754</c:v>
                </c:pt>
                <c:pt idx="585">
                  <c:v>1.6439445784408093</c:v>
                </c:pt>
                <c:pt idx="586">
                  <c:v>1.6437691062186133</c:v>
                </c:pt>
                <c:pt idx="587">
                  <c:v>1.6435368162185284</c:v>
                </c:pt>
                <c:pt idx="588">
                  <c:v>1.6434075262186814</c:v>
                </c:pt>
                <c:pt idx="589">
                  <c:v>1.6432311162185442</c:v>
                </c:pt>
                <c:pt idx="590">
                  <c:v>1.6430565174431564</c:v>
                </c:pt>
                <c:pt idx="591">
                  <c:v>1.6428414562186333</c:v>
                </c:pt>
                <c:pt idx="592">
                  <c:v>1.6421559199868068</c:v>
                </c:pt>
                <c:pt idx="593">
                  <c:v>1.6419457262187369</c:v>
                </c:pt>
                <c:pt idx="594">
                  <c:v>1.6417724262185946</c:v>
                </c:pt>
                <c:pt idx="595">
                  <c:v>1.6415885276472442</c:v>
                </c:pt>
                <c:pt idx="596">
                  <c:v>1.6414231062184821</c:v>
                </c:pt>
                <c:pt idx="597">
                  <c:v>1.6411745562184734</c:v>
                </c:pt>
                <c:pt idx="598">
                  <c:v>1.6409767862184879</c:v>
                </c:pt>
                <c:pt idx="599">
                  <c:v>1.6407657166352156</c:v>
                </c:pt>
                <c:pt idx="600">
                  <c:v>1.6401302510904117</c:v>
                </c:pt>
                <c:pt idx="601">
                  <c:v>1.639899366218486</c:v>
                </c:pt>
                <c:pt idx="602">
                  <c:v>1.6397360762185542</c:v>
                </c:pt>
                <c:pt idx="603">
                  <c:v>1.6395269062184639</c:v>
                </c:pt>
                <c:pt idx="604">
                  <c:v>1.6393540684635757</c:v>
                </c:pt>
                <c:pt idx="605">
                  <c:v>1.639201046218659</c:v>
                </c:pt>
                <c:pt idx="606">
                  <c:v>1.6390047562186112</c:v>
                </c:pt>
                <c:pt idx="607">
                  <c:v>1.6388689062184767</c:v>
                </c:pt>
                <c:pt idx="608">
                  <c:v>1.638744686987792</c:v>
                </c:pt>
                <c:pt idx="609">
                  <c:v>1.6382915812185819</c:v>
                </c:pt>
                <c:pt idx="610">
                  <c:v>1.6381609062185452</c:v>
                </c:pt>
                <c:pt idx="611">
                  <c:v>1.637996506218613</c:v>
                </c:pt>
                <c:pt idx="612">
                  <c:v>1.6378305362187295</c:v>
                </c:pt>
                <c:pt idx="613">
                  <c:v>1.6376315762185669</c:v>
                </c:pt>
                <c:pt idx="614">
                  <c:v>1.6374387725452522</c:v>
                </c:pt>
                <c:pt idx="615">
                  <c:v>1.6372193562186368</c:v>
                </c:pt>
                <c:pt idx="616">
                  <c:v>1.6370102762186181</c:v>
                </c:pt>
                <c:pt idx="617">
                  <c:v>1.636895737468592</c:v>
                </c:pt>
                <c:pt idx="618">
                  <c:v>1.6362285673297099</c:v>
                </c:pt>
                <c:pt idx="619">
                  <c:v>1.63607454621851</c:v>
                </c:pt>
                <c:pt idx="620">
                  <c:v>1.6358877262185705</c:v>
                </c:pt>
                <c:pt idx="621">
                  <c:v>1.6357490162186252</c:v>
                </c:pt>
                <c:pt idx="622">
                  <c:v>1.6355040046056928</c:v>
                </c:pt>
                <c:pt idx="623">
                  <c:v>1.6353267462186378</c:v>
                </c:pt>
                <c:pt idx="624">
                  <c:v>1.6351693762183857</c:v>
                </c:pt>
                <c:pt idx="625">
                  <c:v>1.6351214762184298</c:v>
                </c:pt>
                <c:pt idx="626">
                  <c:v>1.6348354901168562</c:v>
                </c:pt>
                <c:pt idx="627">
                  <c:v>1.6342727895519009</c:v>
                </c:pt>
                <c:pt idx="628">
                  <c:v>1.6341872667449029</c:v>
                </c:pt>
                <c:pt idx="629">
                  <c:v>1.6339800462186105</c:v>
                </c:pt>
                <c:pt idx="630">
                  <c:v>1.6337522562186564</c:v>
                </c:pt>
                <c:pt idx="631">
                  <c:v>1.6335648162184948</c:v>
                </c:pt>
                <c:pt idx="632">
                  <c:v>1.6333360762184839</c:v>
                </c:pt>
                <c:pt idx="633">
                  <c:v>1.6331661062186527</c:v>
                </c:pt>
                <c:pt idx="634">
                  <c:v>1.6330058198548443</c:v>
                </c:pt>
                <c:pt idx="635">
                  <c:v>1.6323656587502171</c:v>
                </c:pt>
                <c:pt idx="636">
                  <c:v>1.6321780162186601</c:v>
                </c:pt>
                <c:pt idx="637">
                  <c:v>1.6319859162185542</c:v>
                </c:pt>
                <c:pt idx="638">
                  <c:v>1.6317617962185689</c:v>
                </c:pt>
                <c:pt idx="639">
                  <c:v>1.6315720462185657</c:v>
                </c:pt>
                <c:pt idx="640">
                  <c:v>1.6314169154022977</c:v>
                </c:pt>
                <c:pt idx="641">
                  <c:v>1.6311565962185601</c:v>
                </c:pt>
                <c:pt idx="642">
                  <c:v>1.6309944962187188</c:v>
                </c:pt>
                <c:pt idx="643">
                  <c:v>1.630854936218612</c:v>
                </c:pt>
                <c:pt idx="644">
                  <c:v>1.6303494562185112</c:v>
                </c:pt>
                <c:pt idx="645">
                  <c:v>1.6301594162185471</c:v>
                </c:pt>
                <c:pt idx="646">
                  <c:v>1.6298839962185951</c:v>
                </c:pt>
                <c:pt idx="647">
                  <c:v>1.6297063371710718</c:v>
                </c:pt>
                <c:pt idx="648">
                  <c:v>1.6294313062184922</c:v>
                </c:pt>
                <c:pt idx="649">
                  <c:v>1.6292569462185615</c:v>
                </c:pt>
                <c:pt idx="650">
                  <c:v>1.6291140562185404</c:v>
                </c:pt>
                <c:pt idx="651">
                  <c:v>1.6289984562185111</c:v>
                </c:pt>
                <c:pt idx="652">
                  <c:v>1.6284072731199899</c:v>
                </c:pt>
                <c:pt idx="653">
                  <c:v>1.6282479304454263</c:v>
                </c:pt>
                <c:pt idx="654">
                  <c:v>1.6280461662185823</c:v>
                </c:pt>
                <c:pt idx="655">
                  <c:v>1.6278654962186603</c:v>
                </c:pt>
                <c:pt idx="656">
                  <c:v>1.6276652862186578</c:v>
                </c:pt>
                <c:pt idx="657">
                  <c:v>1.627565876218654</c:v>
                </c:pt>
                <c:pt idx="658">
                  <c:v>1.6272411127841617</c:v>
                </c:pt>
                <c:pt idx="659">
                  <c:v>1.6270511262185328</c:v>
                </c:pt>
                <c:pt idx="660">
                  <c:v>1.6269349895518985</c:v>
                </c:pt>
                <c:pt idx="661">
                  <c:v>1.6264597062186541</c:v>
                </c:pt>
                <c:pt idx="662">
                  <c:v>1.6263670962186301</c:v>
                </c:pt>
                <c:pt idx="663">
                  <c:v>1.6262079862186745</c:v>
                </c:pt>
                <c:pt idx="664">
                  <c:v>1.6260777262185835</c:v>
                </c:pt>
                <c:pt idx="665">
                  <c:v>1.6259070143581624</c:v>
                </c:pt>
                <c:pt idx="666">
                  <c:v>1.6257631462185178</c:v>
                </c:pt>
                <c:pt idx="667">
                  <c:v>1.6256092062186549</c:v>
                </c:pt>
                <c:pt idx="668">
                  <c:v>1.6254342983238241</c:v>
                </c:pt>
                <c:pt idx="669">
                  <c:v>1.624813619483874</c:v>
                </c:pt>
                <c:pt idx="670">
                  <c:v>1.6246217895520232</c:v>
                </c:pt>
                <c:pt idx="671">
                  <c:v>1.624395696218514</c:v>
                </c:pt>
                <c:pt idx="672">
                  <c:v>1.6242158862185652</c:v>
                </c:pt>
                <c:pt idx="673">
                  <c:v>1.6240520062185348</c:v>
                </c:pt>
                <c:pt idx="674">
                  <c:v>1.6238979762187431</c:v>
                </c:pt>
                <c:pt idx="675">
                  <c:v>1.6237442162186817</c:v>
                </c:pt>
                <c:pt idx="676">
                  <c:v>1.6236276705042907</c:v>
                </c:pt>
                <c:pt idx="677">
                  <c:v>1.6231167585441422</c:v>
                </c:pt>
                <c:pt idx="678">
                  <c:v>1.6229986962187297</c:v>
                </c:pt>
                <c:pt idx="679">
                  <c:v>1.622817736218594</c:v>
                </c:pt>
                <c:pt idx="680">
                  <c:v>1.622674786218496</c:v>
                </c:pt>
                <c:pt idx="681">
                  <c:v>1.6224769762184796</c:v>
                </c:pt>
                <c:pt idx="682">
                  <c:v>1.6223002725451603</c:v>
                </c:pt>
                <c:pt idx="683">
                  <c:v>1.622167793297379</c:v>
                </c:pt>
                <c:pt idx="684">
                  <c:v>1.6219743362186136</c:v>
                </c:pt>
                <c:pt idx="685">
                  <c:v>1.621544900663054</c:v>
                </c:pt>
                <c:pt idx="686">
                  <c:v>1.6212881762186275</c:v>
                </c:pt>
                <c:pt idx="687">
                  <c:v>1.6211146162185344</c:v>
                </c:pt>
                <c:pt idx="688">
                  <c:v>1.6209190480553417</c:v>
                </c:pt>
                <c:pt idx="689">
                  <c:v>1.6207409662186485</c:v>
                </c:pt>
                <c:pt idx="690">
                  <c:v>1.6205695462185479</c:v>
                </c:pt>
                <c:pt idx="691">
                  <c:v>1.6203901462186256</c:v>
                </c:pt>
                <c:pt idx="692">
                  <c:v>1.6202595462187057</c:v>
                </c:pt>
                <c:pt idx="693">
                  <c:v>1.6201579562186346</c:v>
                </c:pt>
                <c:pt idx="694">
                  <c:v>1.6196793609804558</c:v>
                </c:pt>
                <c:pt idx="695">
                  <c:v>1.6195899407545937</c:v>
                </c:pt>
                <c:pt idx="696">
                  <c:v>1.6194442362184698</c:v>
                </c:pt>
                <c:pt idx="697">
                  <c:v>1.6192669562185245</c:v>
                </c:pt>
                <c:pt idx="698">
                  <c:v>1.6191138162186438</c:v>
                </c:pt>
                <c:pt idx="699">
                  <c:v>1.6188980762185281</c:v>
                </c:pt>
                <c:pt idx="700">
                  <c:v>1.618676176218486</c:v>
                </c:pt>
                <c:pt idx="701">
                  <c:v>1.6184801144464989</c:v>
                </c:pt>
                <c:pt idx="702">
                  <c:v>1.617918066744878</c:v>
                </c:pt>
                <c:pt idx="703">
                  <c:v>1.6177613262186128</c:v>
                </c:pt>
                <c:pt idx="704">
                  <c:v>1.6175419162186415</c:v>
                </c:pt>
                <c:pt idx="705">
                  <c:v>1.6173771162185493</c:v>
                </c:pt>
                <c:pt idx="706">
                  <c:v>1.6171685174431474</c:v>
                </c:pt>
                <c:pt idx="707">
                  <c:v>1.6169258162185542</c:v>
                </c:pt>
                <c:pt idx="708">
                  <c:v>1.616776246218663</c:v>
                </c:pt>
                <c:pt idx="709">
                  <c:v>1.6166400006630117</c:v>
                </c:pt>
                <c:pt idx="710">
                  <c:v>1.6159315537794607</c:v>
                </c:pt>
                <c:pt idx="711">
                  <c:v>1.6157372862185753</c:v>
                </c:pt>
                <c:pt idx="712">
                  <c:v>1.6155945902390976</c:v>
                </c:pt>
                <c:pt idx="713">
                  <c:v>1.6154038362186043</c:v>
                </c:pt>
                <c:pt idx="714">
                  <c:v>1.6152358962184934</c:v>
                </c:pt>
                <c:pt idx="715">
                  <c:v>1.6150452962185682</c:v>
                </c:pt>
                <c:pt idx="716">
                  <c:v>1.6148681796228885</c:v>
                </c:pt>
                <c:pt idx="717">
                  <c:v>1.6143097438897485</c:v>
                </c:pt>
                <c:pt idx="718">
                  <c:v>1.6141388685897344</c:v>
                </c:pt>
                <c:pt idx="719">
                  <c:v>1.613950946218623</c:v>
                </c:pt>
                <c:pt idx="720">
                  <c:v>1.6138031662183896</c:v>
                </c:pt>
                <c:pt idx="721">
                  <c:v>1.6135972862186208</c:v>
                </c:pt>
                <c:pt idx="722">
                  <c:v>1.6134204362185045</c:v>
                </c:pt>
                <c:pt idx="723">
                  <c:v>1.613222726218652</c:v>
                </c:pt>
                <c:pt idx="724">
                  <c:v>1.6130170582594725</c:v>
                </c:pt>
                <c:pt idx="725">
                  <c:v>1.612894397395066</c:v>
                </c:pt>
                <c:pt idx="726">
                  <c:v>1.6124464874685884</c:v>
                </c:pt>
                <c:pt idx="727">
                  <c:v>1.6123202662185605</c:v>
                </c:pt>
                <c:pt idx="728">
                  <c:v>1.6121398962185509</c:v>
                </c:pt>
                <c:pt idx="729">
                  <c:v>1.6119791462186299</c:v>
                </c:pt>
                <c:pt idx="730">
                  <c:v>1.6117746516209475</c:v>
                </c:pt>
                <c:pt idx="731">
                  <c:v>1.611570226218646</c:v>
                </c:pt>
                <c:pt idx="732">
                  <c:v>1.6113885062185465</c:v>
                </c:pt>
                <c:pt idx="733">
                  <c:v>1.6112409562185945</c:v>
                </c:pt>
                <c:pt idx="734">
                  <c:v>1.6111530117741211</c:v>
                </c:pt>
                <c:pt idx="735">
                  <c:v>1.6106772339964697</c:v>
                </c:pt>
                <c:pt idx="736">
                  <c:v>1.6105177162186384</c:v>
                </c:pt>
                <c:pt idx="737">
                  <c:v>1.6103089868308449</c:v>
                </c:pt>
                <c:pt idx="738">
                  <c:v>1.6101229162186006</c:v>
                </c:pt>
                <c:pt idx="739">
                  <c:v>1.6099169462185901</c:v>
                </c:pt>
                <c:pt idx="740">
                  <c:v>1.6097525562185955</c:v>
                </c:pt>
                <c:pt idx="741">
                  <c:v>1.6095491962185946</c:v>
                </c:pt>
                <c:pt idx="742">
                  <c:v>1.6094094766266807</c:v>
                </c:pt>
                <c:pt idx="743">
                  <c:v>1.6092713830478682</c:v>
                </c:pt>
                <c:pt idx="744">
                  <c:v>1.6088003527703592</c:v>
                </c:pt>
                <c:pt idx="745">
                  <c:v>1.6087183662187106</c:v>
                </c:pt>
                <c:pt idx="746">
                  <c:v>1.6085152462185595</c:v>
                </c:pt>
                <c:pt idx="747">
                  <c:v>1.6083382362185579</c:v>
                </c:pt>
                <c:pt idx="748">
                  <c:v>1.6081646162185024</c:v>
                </c:pt>
                <c:pt idx="749">
                  <c:v>1.607945415402213</c:v>
                </c:pt>
                <c:pt idx="750">
                  <c:v>1.6077561662184654</c:v>
                </c:pt>
                <c:pt idx="751">
                  <c:v>1.6075476362185417</c:v>
                </c:pt>
                <c:pt idx="752">
                  <c:v>1.6074576562185858</c:v>
                </c:pt>
                <c:pt idx="753">
                  <c:v>1.6068094562185848</c:v>
                </c:pt>
                <c:pt idx="754">
                  <c:v>1.6067365162185467</c:v>
                </c:pt>
                <c:pt idx="755">
                  <c:v>1.6065583362185698</c:v>
                </c:pt>
                <c:pt idx="756">
                  <c:v>1.6064147242598215</c:v>
                </c:pt>
                <c:pt idx="757">
                  <c:v>1.6062109562186044</c:v>
                </c:pt>
                <c:pt idx="758">
                  <c:v>1.6060785462186407</c:v>
                </c:pt>
                <c:pt idx="759">
                  <c:v>1.6058664978853154</c:v>
                </c:pt>
                <c:pt idx="760">
                  <c:v>1.6053071352309021</c:v>
                </c:pt>
                <c:pt idx="761">
                  <c:v>1.605199528383594</c:v>
                </c:pt>
                <c:pt idx="762">
                  <c:v>1.6050871462185803</c:v>
                </c:pt>
                <c:pt idx="763">
                  <c:v>1.6049259162186047</c:v>
                </c:pt>
                <c:pt idx="764">
                  <c:v>1.604792246218679</c:v>
                </c:pt>
                <c:pt idx="765">
                  <c:v>1.6045779562185207</c:v>
                </c:pt>
                <c:pt idx="766">
                  <c:v>1.6044254762185661</c:v>
                </c:pt>
                <c:pt idx="767">
                  <c:v>1.6042186398919971</c:v>
                </c:pt>
                <c:pt idx="768">
                  <c:v>1.6041283451074544</c:v>
                </c:pt>
                <c:pt idx="769">
                  <c:v>1.6036452816154279</c:v>
                </c:pt>
                <c:pt idx="770">
                  <c:v>1.6035145162185955</c:v>
                </c:pt>
                <c:pt idx="771">
                  <c:v>1.6033456062186104</c:v>
                </c:pt>
                <c:pt idx="772">
                  <c:v>1.6031615562186659</c:v>
                </c:pt>
                <c:pt idx="773">
                  <c:v>1.6030112294145766</c:v>
                </c:pt>
                <c:pt idx="774">
                  <c:v>1.6028019862185379</c:v>
                </c:pt>
                <c:pt idx="775">
                  <c:v>1.6026463962187165</c:v>
                </c:pt>
                <c:pt idx="776">
                  <c:v>1.602451729902683</c:v>
                </c:pt>
                <c:pt idx="777">
                  <c:v>1.6019034562185936</c:v>
                </c:pt>
                <c:pt idx="778">
                  <c:v>1.6018202062185338</c:v>
                </c:pt>
                <c:pt idx="779">
                  <c:v>1.6016811881773236</c:v>
                </c:pt>
                <c:pt idx="780">
                  <c:v>1.6015368362185853</c:v>
                </c:pt>
                <c:pt idx="781">
                  <c:v>1.6014043562185094</c:v>
                </c:pt>
                <c:pt idx="782">
                  <c:v>1.6012237162185414</c:v>
                </c:pt>
                <c:pt idx="783">
                  <c:v>1.6010757262186108</c:v>
                </c:pt>
                <c:pt idx="784">
                  <c:v>1.6009062279577648</c:v>
                </c:pt>
                <c:pt idx="785">
                  <c:v>1.6003403847900306</c:v>
                </c:pt>
                <c:pt idx="786">
                  <c:v>1.6002056362184902</c:v>
                </c:pt>
                <c:pt idx="787">
                  <c:v>1.6000874262186651</c:v>
                </c:pt>
                <c:pt idx="788">
                  <c:v>1.5998971462185807</c:v>
                </c:pt>
                <c:pt idx="789">
                  <c:v>1.599758446218559</c:v>
                </c:pt>
                <c:pt idx="790">
                  <c:v>1.5995738133614594</c:v>
                </c:pt>
                <c:pt idx="791">
                  <c:v>1.599423306218497</c:v>
                </c:pt>
                <c:pt idx="792">
                  <c:v>1.5992998035870722</c:v>
                </c:pt>
                <c:pt idx="793">
                  <c:v>1.5988106769977861</c:v>
                </c:pt>
                <c:pt idx="794">
                  <c:v>1.5986618762187139</c:v>
                </c:pt>
                <c:pt idx="795">
                  <c:v>1.5984996108577718</c:v>
                </c:pt>
                <c:pt idx="796">
                  <c:v>1.598303106218609</c:v>
                </c:pt>
                <c:pt idx="797">
                  <c:v>1.5981296262186788</c:v>
                </c:pt>
                <c:pt idx="798">
                  <c:v>1.5979604562186718</c:v>
                </c:pt>
                <c:pt idx="799">
                  <c:v>1.5978038362187021</c:v>
                </c:pt>
                <c:pt idx="800">
                  <c:v>1.5976863133613932</c:v>
                </c:pt>
                <c:pt idx="801">
                  <c:v>1.5975635331416669</c:v>
                </c:pt>
                <c:pt idx="802">
                  <c:v>1.5968606689845899</c:v>
                </c:pt>
                <c:pt idx="803">
                  <c:v>1.5967177862186195</c:v>
                </c:pt>
                <c:pt idx="804">
                  <c:v>1.5965923962184401</c:v>
                </c:pt>
                <c:pt idx="805">
                  <c:v>1.5964314562185962</c:v>
                </c:pt>
                <c:pt idx="806">
                  <c:v>1.5962723015792761</c:v>
                </c:pt>
                <c:pt idx="807">
                  <c:v>1.5961090129195412</c:v>
                </c:pt>
                <c:pt idx="808">
                  <c:v>1.5956189107640455</c:v>
                </c:pt>
                <c:pt idx="809">
                  <c:v>1.5954887262186195</c:v>
                </c:pt>
                <c:pt idx="810">
                  <c:v>1.5953444562186119</c:v>
                </c:pt>
                <c:pt idx="811">
                  <c:v>1.5952222706516608</c:v>
                </c:pt>
                <c:pt idx="812">
                  <c:v>1.5950472462186553</c:v>
                </c:pt>
                <c:pt idx="813">
                  <c:v>1.5948942862186608</c:v>
                </c:pt>
                <c:pt idx="814">
                  <c:v>1.5947603662185519</c:v>
                </c:pt>
                <c:pt idx="815">
                  <c:v>1.5945990174430018</c:v>
                </c:pt>
                <c:pt idx="816">
                  <c:v>1.5940355762186731</c:v>
                </c:pt>
                <c:pt idx="817">
                  <c:v>1.5938837762185187</c:v>
                </c:pt>
                <c:pt idx="818">
                  <c:v>1.593737456218776</c:v>
                </c:pt>
                <c:pt idx="819">
                  <c:v>1.5936027062185478</c:v>
                </c:pt>
                <c:pt idx="820">
                  <c:v>1.5934214762187082</c:v>
                </c:pt>
                <c:pt idx="821">
                  <c:v>1.5932508235654981</c:v>
                </c:pt>
                <c:pt idx="822">
                  <c:v>1.593123766218568</c:v>
                </c:pt>
                <c:pt idx="823">
                  <c:v>1.5929493257838629</c:v>
                </c:pt>
                <c:pt idx="824">
                  <c:v>1.5924896437185798</c:v>
                </c:pt>
                <c:pt idx="825">
                  <c:v>1.5923441462185655</c:v>
                </c:pt>
                <c:pt idx="826">
                  <c:v>1.5921770562186881</c:v>
                </c:pt>
                <c:pt idx="827">
                  <c:v>1.5920589687186188</c:v>
                </c:pt>
                <c:pt idx="828">
                  <c:v>1.5918685962186174</c:v>
                </c:pt>
                <c:pt idx="829">
                  <c:v>1.5917366462186204</c:v>
                </c:pt>
                <c:pt idx="830">
                  <c:v>1.5915808862184804</c:v>
                </c:pt>
                <c:pt idx="831">
                  <c:v>1.5914583162185356</c:v>
                </c:pt>
                <c:pt idx="832">
                  <c:v>1.5913894562185789</c:v>
                </c:pt>
                <c:pt idx="833">
                  <c:v>1.5909136749686041</c:v>
                </c:pt>
                <c:pt idx="834">
                  <c:v>1.5908109455802593</c:v>
                </c:pt>
                <c:pt idx="835">
                  <c:v>1.5905662062186536</c:v>
                </c:pt>
                <c:pt idx="836">
                  <c:v>1.5904019162184966</c:v>
                </c:pt>
                <c:pt idx="837">
                  <c:v>1.59019015621864</c:v>
                </c:pt>
                <c:pt idx="838">
                  <c:v>1.5899744162185099</c:v>
                </c:pt>
                <c:pt idx="839">
                  <c:v>1.5898416062185841</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1.5881356380367611</c:v>
                </c:pt>
                <c:pt idx="850">
                  <c:v>1.5875343562186255</c:v>
                </c:pt>
                <c:pt idx="851">
                  <c:v>1.5874127491479157</c:v>
                </c:pt>
                <c:pt idx="852">
                  <c:v>1.5872126962186854</c:v>
                </c:pt>
                <c:pt idx="853">
                  <c:v>1.5870925862186169</c:v>
                </c:pt>
                <c:pt idx="854">
                  <c:v>1.5869361398920603</c:v>
                </c:pt>
                <c:pt idx="855">
                  <c:v>1.5867837962185689</c:v>
                </c:pt>
                <c:pt idx="856">
                  <c:v>1.5866550362186591</c:v>
                </c:pt>
                <c:pt idx="857">
                  <c:v>1.5864956062185485</c:v>
                </c:pt>
                <c:pt idx="858">
                  <c:v>1.586377806218437</c:v>
                </c:pt>
                <c:pt idx="859">
                  <c:v>1.585914918718629</c:v>
                </c:pt>
                <c:pt idx="860">
                  <c:v>1.5857660667448099</c:v>
                </c:pt>
                <c:pt idx="861">
                  <c:v>1.5856061562185744</c:v>
                </c:pt>
                <c:pt idx="862">
                  <c:v>1.5854918962186695</c:v>
                </c:pt>
                <c:pt idx="863">
                  <c:v>1.5853125262185308</c:v>
                </c:pt>
                <c:pt idx="864">
                  <c:v>1.5851350162186009</c:v>
                </c:pt>
                <c:pt idx="865">
                  <c:v>1.5849928779052931</c:v>
                </c:pt>
                <c:pt idx="866">
                  <c:v>1.5845111930606066</c:v>
                </c:pt>
                <c:pt idx="867">
                  <c:v>1.5843947962185605</c:v>
                </c:pt>
                <c:pt idx="868">
                  <c:v>1.5842742162186028</c:v>
                </c:pt>
                <c:pt idx="869">
                  <c:v>1.5841761362183751</c:v>
                </c:pt>
                <c:pt idx="870">
                  <c:v>1.5841479562184024</c:v>
                </c:pt>
                <c:pt idx="871">
                  <c:v>1.5839765762186033</c:v>
                </c:pt>
                <c:pt idx="872">
                  <c:v>1.5837740232289548</c:v>
                </c:pt>
                <c:pt idx="873">
                  <c:v>1.583599628632427</c:v>
                </c:pt>
                <c:pt idx="874">
                  <c:v>1.5830602152547182</c:v>
                </c:pt>
                <c:pt idx="875">
                  <c:v>1.5829223862186268</c:v>
                </c:pt>
                <c:pt idx="876">
                  <c:v>1.5827777862186001</c:v>
                </c:pt>
                <c:pt idx="877">
                  <c:v>1.5826260747752201</c:v>
                </c:pt>
                <c:pt idx="878">
                  <c:v>1.5824915462186624</c:v>
                </c:pt>
                <c:pt idx="879">
                  <c:v>1.5823668162185811</c:v>
                </c:pt>
                <c:pt idx="880">
                  <c:v>1.5822280262185733</c:v>
                </c:pt>
                <c:pt idx="881">
                  <c:v>1.5821224262185758</c:v>
                </c:pt>
                <c:pt idx="882">
                  <c:v>1.5820444562185969</c:v>
                </c:pt>
                <c:pt idx="883">
                  <c:v>1.5816133091598488</c:v>
                </c:pt>
                <c:pt idx="884">
                  <c:v>1.5814971469402512</c:v>
                </c:pt>
                <c:pt idx="885">
                  <c:v>1.5813174062186879</c:v>
                </c:pt>
                <c:pt idx="886">
                  <c:v>1.5811564562184373</c:v>
                </c:pt>
                <c:pt idx="887">
                  <c:v>1.581010686218534</c:v>
                </c:pt>
                <c:pt idx="888">
                  <c:v>1.5808097262185048</c:v>
                </c:pt>
                <c:pt idx="889">
                  <c:v>1.5806420662186305</c:v>
                </c:pt>
                <c:pt idx="890">
                  <c:v>1.5804161089963038</c:v>
                </c:pt>
                <c:pt idx="891">
                  <c:v>1.58032021379428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1.3620729562185836</c:v>
                </c:pt>
                <c:pt idx="2">
                  <c:v>1.3622574962186751</c:v>
                </c:pt>
                <c:pt idx="3">
                  <c:v>1.3631436562184969</c:v>
                </c:pt>
                <c:pt idx="4">
                  <c:v>1.3643355579134635</c:v>
                </c:pt>
                <c:pt idx="5">
                  <c:v>1.3631094562186234</c:v>
                </c:pt>
                <c:pt idx="6">
                  <c:v>1.3613808062186481</c:v>
                </c:pt>
                <c:pt idx="7">
                  <c:v>1.3648830521781719</c:v>
                </c:pt>
                <c:pt idx="8">
                  <c:v>1.3549253103852976</c:v>
                </c:pt>
                <c:pt idx="9">
                  <c:v>1.3325421462185583</c:v>
                </c:pt>
                <c:pt idx="10">
                  <c:v>1.3501485162184681</c:v>
                </c:pt>
                <c:pt idx="11">
                  <c:v>1.3067622562186183</c:v>
                </c:pt>
                <c:pt idx="12">
                  <c:v>1.2590591531883177</c:v>
                </c:pt>
                <c:pt idx="13">
                  <c:v>1.3849198133614635</c:v>
                </c:pt>
                <c:pt idx="14">
                  <c:v>1.8196970562187005</c:v>
                </c:pt>
                <c:pt idx="15">
                  <c:v>1.9781639562186375</c:v>
                </c:pt>
                <c:pt idx="16">
                  <c:v>1.2837603962186104</c:v>
                </c:pt>
                <c:pt idx="17">
                  <c:v>0.24806389621866742</c:v>
                </c:pt>
                <c:pt idx="18">
                  <c:v>-0.38011105398560135</c:v>
                </c:pt>
                <c:pt idx="19">
                  <c:v>-0.49723159428633323</c:v>
                </c:pt>
                <c:pt idx="20">
                  <c:v>-0.67010285147368664</c:v>
                </c:pt>
                <c:pt idx="21">
                  <c:v>-0.11423754378139966</c:v>
                </c:pt>
                <c:pt idx="22">
                  <c:v>-0.25666066378136076</c:v>
                </c:pt>
                <c:pt idx="23">
                  <c:v>-1.0532314937813818</c:v>
                </c:pt>
                <c:pt idx="24">
                  <c:v>-1.8242787837813812</c:v>
                </c:pt>
                <c:pt idx="25">
                  <c:v>-2.2304931937814274</c:v>
                </c:pt>
                <c:pt idx="26">
                  <c:v>-2.185856159943028</c:v>
                </c:pt>
                <c:pt idx="27">
                  <c:v>-1.865201143781434</c:v>
                </c:pt>
                <c:pt idx="28">
                  <c:v>-1.3206079247338078</c:v>
                </c:pt>
                <c:pt idx="29">
                  <c:v>4.9030181562185788</c:v>
                </c:pt>
                <c:pt idx="30">
                  <c:v>5.1884454158144138</c:v>
                </c:pt>
                <c:pt idx="31">
                  <c:v>5.3311605862186013</c:v>
                </c:pt>
                <c:pt idx="32">
                  <c:v>5.1062372562185043</c:v>
                </c:pt>
                <c:pt idx="33">
                  <c:v>4.5955669562185459</c:v>
                </c:pt>
                <c:pt idx="34">
                  <c:v>4.1304972562185309</c:v>
                </c:pt>
                <c:pt idx="35">
                  <c:v>3.9203678952429195</c:v>
                </c:pt>
                <c:pt idx="36">
                  <c:v>2.9765144562185948</c:v>
                </c:pt>
                <c:pt idx="37">
                  <c:v>3.480045296218619</c:v>
                </c:pt>
                <c:pt idx="38">
                  <c:v>4.4258469962186258</c:v>
                </c:pt>
                <c:pt idx="39">
                  <c:v>4.6410960684633977</c:v>
                </c:pt>
                <c:pt idx="40">
                  <c:v>4.4710157462185549</c:v>
                </c:pt>
                <c:pt idx="41">
                  <c:v>4.3259992503362357</c:v>
                </c:pt>
                <c:pt idx="42">
                  <c:v>4.6765818091598277</c:v>
                </c:pt>
                <c:pt idx="43">
                  <c:v>4.4789944662186087</c:v>
                </c:pt>
                <c:pt idx="44">
                  <c:v>3.2897794962186993</c:v>
                </c:pt>
                <c:pt idx="45">
                  <c:v>1.8311032662186619</c:v>
                </c:pt>
                <c:pt idx="46">
                  <c:v>2.5088036218605232E-2</c:v>
                </c:pt>
                <c:pt idx="47">
                  <c:v>-2.2423190337813148</c:v>
                </c:pt>
                <c:pt idx="48">
                  <c:v>-3.8904262437814348</c:v>
                </c:pt>
                <c:pt idx="49">
                  <c:v>-4.9843732537815564</c:v>
                </c:pt>
                <c:pt idx="50">
                  <c:v>-6.0594031753603321</c:v>
                </c:pt>
                <c:pt idx="51">
                  <c:v>-8.6446405125314509</c:v>
                </c:pt>
                <c:pt idx="52">
                  <c:v>-8.6077494037812148</c:v>
                </c:pt>
                <c:pt idx="53">
                  <c:v>-8.4951753354479447</c:v>
                </c:pt>
                <c:pt idx="54">
                  <c:v>-8.2489180737812937</c:v>
                </c:pt>
                <c:pt idx="55">
                  <c:v>-8.0307668637813396</c:v>
                </c:pt>
                <c:pt idx="56">
                  <c:v>-7.7252386807678324</c:v>
                </c:pt>
                <c:pt idx="57">
                  <c:v>-5.1697524528723466</c:v>
                </c:pt>
                <c:pt idx="58">
                  <c:v>-4.6637142537813769</c:v>
                </c:pt>
                <c:pt idx="59">
                  <c:v>-3.689037583781372</c:v>
                </c:pt>
                <c:pt idx="60">
                  <c:v>-2.6257244137813283</c:v>
                </c:pt>
                <c:pt idx="61">
                  <c:v>-1.743972443781459</c:v>
                </c:pt>
                <c:pt idx="62">
                  <c:v>-1.0554456237813525</c:v>
                </c:pt>
                <c:pt idx="63">
                  <c:v>-0.58706312378147607</c:v>
                </c:pt>
                <c:pt idx="64">
                  <c:v>-2.2321166732268687E-2</c:v>
                </c:pt>
                <c:pt idx="65">
                  <c:v>3.4410458562186212</c:v>
                </c:pt>
                <c:pt idx="66">
                  <c:v>4.3842426062186224</c:v>
                </c:pt>
                <c:pt idx="67">
                  <c:v>5.8700269162186061</c:v>
                </c:pt>
                <c:pt idx="68">
                  <c:v>7.2844394962186394</c:v>
                </c:pt>
                <c:pt idx="69">
                  <c:v>8.2884305162185825</c:v>
                </c:pt>
                <c:pt idx="70">
                  <c:v>9.0894273762184525</c:v>
                </c:pt>
                <c:pt idx="71">
                  <c:v>9.6690839562186035</c:v>
                </c:pt>
                <c:pt idx="72">
                  <c:v>10.023987456218695</c:v>
                </c:pt>
                <c:pt idx="73">
                  <c:v>10.21216377200804</c:v>
                </c:pt>
                <c:pt idx="74">
                  <c:v>7.5694527062186125</c:v>
                </c:pt>
                <c:pt idx="75">
                  <c:v>6.1732179062185804</c:v>
                </c:pt>
                <c:pt idx="76">
                  <c:v>4.3013167362185243</c:v>
                </c:pt>
                <c:pt idx="77">
                  <c:v>2.1273773762184778</c:v>
                </c:pt>
                <c:pt idx="78">
                  <c:v>0.20250015621856218</c:v>
                </c:pt>
                <c:pt idx="79">
                  <c:v>-2.1983225437814875</c:v>
                </c:pt>
                <c:pt idx="80">
                  <c:v>-5.0436543337813902</c:v>
                </c:pt>
                <c:pt idx="81">
                  <c:v>-7.2259970337813826</c:v>
                </c:pt>
                <c:pt idx="82">
                  <c:v>-8.6436261801450485</c:v>
                </c:pt>
                <c:pt idx="83">
                  <c:v>-15.089171720252006</c:v>
                </c:pt>
                <c:pt idx="84">
                  <c:v>-16.08640118378138</c:v>
                </c:pt>
                <c:pt idx="85">
                  <c:v>-16.87292394378138</c:v>
                </c:pt>
                <c:pt idx="86">
                  <c:v>-17.214418713781384</c:v>
                </c:pt>
                <c:pt idx="87">
                  <c:v>-17.129416093781426</c:v>
                </c:pt>
                <c:pt idx="88">
                  <c:v>-16.876466462148692</c:v>
                </c:pt>
                <c:pt idx="89">
                  <c:v>-16.365519043781344</c:v>
                </c:pt>
                <c:pt idx="90">
                  <c:v>-15.854528363781499</c:v>
                </c:pt>
                <c:pt idx="91">
                  <c:v>-15.366781968438932</c:v>
                </c:pt>
                <c:pt idx="92">
                  <c:v>-9.974048798683345</c:v>
                </c:pt>
                <c:pt idx="93">
                  <c:v>-7.5023341337813463</c:v>
                </c:pt>
                <c:pt idx="94">
                  <c:v>-5.5140520283175771</c:v>
                </c:pt>
                <c:pt idx="95">
                  <c:v>-3.1423597037814526</c:v>
                </c:pt>
                <c:pt idx="96">
                  <c:v>-1.1556225037814161</c:v>
                </c:pt>
                <c:pt idx="97">
                  <c:v>0.58419730621859889</c:v>
                </c:pt>
                <c:pt idx="98">
                  <c:v>2.3513013662185784</c:v>
                </c:pt>
                <c:pt idx="99">
                  <c:v>3.0132025485261806</c:v>
                </c:pt>
                <c:pt idx="100">
                  <c:v>7.8443396260299618</c:v>
                </c:pt>
                <c:pt idx="101">
                  <c:v>9.2403261262185552</c:v>
                </c:pt>
                <c:pt idx="102">
                  <c:v>10.509211836218523</c:v>
                </c:pt>
                <c:pt idx="103">
                  <c:v>11.634064826218561</c:v>
                </c:pt>
                <c:pt idx="104">
                  <c:v>12.014485216218667</c:v>
                </c:pt>
                <c:pt idx="105">
                  <c:v>11.547940966422658</c:v>
                </c:pt>
                <c:pt idx="106">
                  <c:v>10.457094108392454</c:v>
                </c:pt>
                <c:pt idx="107">
                  <c:v>8.9535456218570217E-2</c:v>
                </c:pt>
                <c:pt idx="108">
                  <c:v>-1.5710698437814017</c:v>
                </c:pt>
                <c:pt idx="109">
                  <c:v>-3.5140439637812468</c:v>
                </c:pt>
                <c:pt idx="110">
                  <c:v>-4.824106543781352</c:v>
                </c:pt>
                <c:pt idx="111">
                  <c:v>-6.8341776437814712</c:v>
                </c:pt>
                <c:pt idx="112">
                  <c:v>-11.237963533781478</c:v>
                </c:pt>
                <c:pt idx="113">
                  <c:v>-13.376709543781395</c:v>
                </c:pt>
                <c:pt idx="114">
                  <c:v>-14.982631793781355</c:v>
                </c:pt>
                <c:pt idx="115">
                  <c:v>-16.729114450031254</c:v>
                </c:pt>
                <c:pt idx="116">
                  <c:v>-16.99158948317541</c:v>
                </c:pt>
                <c:pt idx="117">
                  <c:v>-17.008826993781319</c:v>
                </c:pt>
                <c:pt idx="118">
                  <c:v>-17.156075743781564</c:v>
                </c:pt>
                <c:pt idx="119">
                  <c:v>-17.291751183781386</c:v>
                </c:pt>
                <c:pt idx="120">
                  <c:v>-17.220762293781469</c:v>
                </c:pt>
                <c:pt idx="121">
                  <c:v>-16.515542043781277</c:v>
                </c:pt>
                <c:pt idx="122">
                  <c:v>-15.745715124862539</c:v>
                </c:pt>
                <c:pt idx="123">
                  <c:v>-11.61572376600364</c:v>
                </c:pt>
                <c:pt idx="124">
                  <c:v>-10.111112583781518</c:v>
                </c:pt>
                <c:pt idx="125">
                  <c:v>-8.447443793781499</c:v>
                </c:pt>
                <c:pt idx="126">
                  <c:v>-6.4196910737814932</c:v>
                </c:pt>
                <c:pt idx="127">
                  <c:v>-4.2603825637814889</c:v>
                </c:pt>
                <c:pt idx="128">
                  <c:v>-2.2756845637815246</c:v>
                </c:pt>
                <c:pt idx="129">
                  <c:v>0.33450376472922039</c:v>
                </c:pt>
                <c:pt idx="130">
                  <c:v>5.8502349562185838</c:v>
                </c:pt>
                <c:pt idx="131">
                  <c:v>6.7550693562184705</c:v>
                </c:pt>
                <c:pt idx="132">
                  <c:v>7.480179806218457</c:v>
                </c:pt>
                <c:pt idx="133">
                  <c:v>7.7348653943628314</c:v>
                </c:pt>
                <c:pt idx="134">
                  <c:v>7.6290427962185561</c:v>
                </c:pt>
                <c:pt idx="135">
                  <c:v>7.2748683762185475</c:v>
                </c:pt>
                <c:pt idx="136">
                  <c:v>6.4413457062186863</c:v>
                </c:pt>
                <c:pt idx="137">
                  <c:v>4.8199045626015202</c:v>
                </c:pt>
                <c:pt idx="138">
                  <c:v>3.4233834562185743</c:v>
                </c:pt>
                <c:pt idx="139">
                  <c:v>-8.8003305437814845</c:v>
                </c:pt>
                <c:pt idx="140">
                  <c:v>-11.121547643781312</c:v>
                </c:pt>
                <c:pt idx="141">
                  <c:v>-13.436274693781414</c:v>
                </c:pt>
                <c:pt idx="142">
                  <c:v>-15.092141993781439</c:v>
                </c:pt>
                <c:pt idx="143">
                  <c:v>-16.275053796412969</c:v>
                </c:pt>
                <c:pt idx="144">
                  <c:v>-16.975527903781295</c:v>
                </c:pt>
                <c:pt idx="145">
                  <c:v>-17.422942677114882</c:v>
                </c:pt>
                <c:pt idx="146">
                  <c:v>-16.538493043781379</c:v>
                </c:pt>
                <c:pt idx="147">
                  <c:v>-15.967674663781342</c:v>
                </c:pt>
                <c:pt idx="148">
                  <c:v>-14.679847103781245</c:v>
                </c:pt>
                <c:pt idx="149">
                  <c:v>-13.03576924378153</c:v>
                </c:pt>
                <c:pt idx="150">
                  <c:v>-11.31641858378147</c:v>
                </c:pt>
                <c:pt idx="151">
                  <c:v>-9.4648630955055211</c:v>
                </c:pt>
                <c:pt idx="152">
                  <c:v>-8.1333269056102581E-2</c:v>
                </c:pt>
                <c:pt idx="153">
                  <c:v>1.801445886326221</c:v>
                </c:pt>
                <c:pt idx="154">
                  <c:v>3.8869734662185627</c:v>
                </c:pt>
                <c:pt idx="155">
                  <c:v>5.4666803762185463</c:v>
                </c:pt>
                <c:pt idx="156">
                  <c:v>7.0803424362185723</c:v>
                </c:pt>
                <c:pt idx="157">
                  <c:v>9.0651887317287141</c:v>
                </c:pt>
                <c:pt idx="158">
                  <c:v>13.970609456218584</c:v>
                </c:pt>
                <c:pt idx="159">
                  <c:v>14.26623770621862</c:v>
                </c:pt>
                <c:pt idx="160">
                  <c:v>14.383716926218629</c:v>
                </c:pt>
                <c:pt idx="161">
                  <c:v>14.229827546218687</c:v>
                </c:pt>
                <c:pt idx="162">
                  <c:v>13.527346366218651</c:v>
                </c:pt>
                <c:pt idx="163">
                  <c:v>12.061255806218442</c:v>
                </c:pt>
                <c:pt idx="164">
                  <c:v>10.395711576218677</c:v>
                </c:pt>
                <c:pt idx="165">
                  <c:v>7.6280057962186305</c:v>
                </c:pt>
                <c:pt idx="166">
                  <c:v>5.9624471485263086</c:v>
                </c:pt>
                <c:pt idx="167">
                  <c:v>-3.6143705437813205</c:v>
                </c:pt>
                <c:pt idx="168">
                  <c:v>-5.5558397660036425</c:v>
                </c:pt>
                <c:pt idx="169">
                  <c:v>-7.3224441437814676</c:v>
                </c:pt>
                <c:pt idx="170">
                  <c:v>-9.0085592937814898</c:v>
                </c:pt>
                <c:pt idx="171">
                  <c:v>-10.604683753781471</c:v>
                </c:pt>
                <c:pt idx="172">
                  <c:v>-12.34901166378144</c:v>
                </c:pt>
                <c:pt idx="173">
                  <c:v>-13.732408119539002</c:v>
                </c:pt>
                <c:pt idx="174">
                  <c:v>-14.964481293781368</c:v>
                </c:pt>
                <c:pt idx="175">
                  <c:v>-15.92105606461476</c:v>
                </c:pt>
                <c:pt idx="176">
                  <c:v>-15.639215353781438</c:v>
                </c:pt>
                <c:pt idx="177">
                  <c:v>-15.24882235378146</c:v>
                </c:pt>
                <c:pt idx="178">
                  <c:v>-14.691571303781483</c:v>
                </c:pt>
                <c:pt idx="179">
                  <c:v>-13.8099826937814</c:v>
                </c:pt>
                <c:pt idx="180">
                  <c:v>-12.521026853781521</c:v>
                </c:pt>
                <c:pt idx="181">
                  <c:v>-11.332647673781484</c:v>
                </c:pt>
                <c:pt idx="182">
                  <c:v>-10.380841707960553</c:v>
                </c:pt>
                <c:pt idx="183">
                  <c:v>-6.1652991152099776</c:v>
                </c:pt>
                <c:pt idx="184">
                  <c:v>-5.4244215237812892</c:v>
                </c:pt>
                <c:pt idx="185">
                  <c:v>-3.2758573037815202</c:v>
                </c:pt>
                <c:pt idx="186">
                  <c:v>-1.840421343781415</c:v>
                </c:pt>
                <c:pt idx="187">
                  <c:v>-0.73768034378132086</c:v>
                </c:pt>
                <c:pt idx="188">
                  <c:v>0.43864750621851556</c:v>
                </c:pt>
                <c:pt idx="189">
                  <c:v>2.2494505962185229</c:v>
                </c:pt>
                <c:pt idx="190">
                  <c:v>3.7513534962184272</c:v>
                </c:pt>
                <c:pt idx="191">
                  <c:v>4.5349338562185837</c:v>
                </c:pt>
                <c:pt idx="192">
                  <c:v>7.6642921362185898</c:v>
                </c:pt>
                <c:pt idx="193">
                  <c:v>8.317289566218534</c:v>
                </c:pt>
                <c:pt idx="194">
                  <c:v>9.3947273962186841</c:v>
                </c:pt>
                <c:pt idx="195">
                  <c:v>9.8030111362186467</c:v>
                </c:pt>
                <c:pt idx="196">
                  <c:v>9.4807370862186442</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-5.2793229437814402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-14.624501183781499</c:v>
                </c:pt>
                <c:pt idx="215">
                  <c:v>-13.935058993781523</c:v>
                </c:pt>
                <c:pt idx="216">
                  <c:v>-13.234289258067179</c:v>
                </c:pt>
                <c:pt idx="217">
                  <c:v>-11.26739054378146</c:v>
                </c:pt>
                <c:pt idx="218">
                  <c:v>-10.855888364833977</c:v>
                </c:pt>
                <c:pt idx="219">
                  <c:v>-9.9849019037813349</c:v>
                </c:pt>
                <c:pt idx="220">
                  <c:v>-9.0666483037814949</c:v>
                </c:pt>
                <c:pt idx="221">
                  <c:v>-8.4719213437813714</c:v>
                </c:pt>
                <c:pt idx="222">
                  <c:v>-8.0572095437814966</c:v>
                </c:pt>
                <c:pt idx="223">
                  <c:v>-7.0269137352707514</c:v>
                </c:pt>
                <c:pt idx="224">
                  <c:v>-6.2382605437813963</c:v>
                </c:pt>
                <c:pt idx="225">
                  <c:v>-1.1954260756962753</c:v>
                </c:pt>
                <c:pt idx="226">
                  <c:v>-0.49355670378139405</c:v>
                </c:pt>
                <c:pt idx="227">
                  <c:v>0.5312254362185489</c:v>
                </c:pt>
                <c:pt idx="228">
                  <c:v>1.6610891162186339</c:v>
                </c:pt>
                <c:pt idx="229">
                  <c:v>3.072256126218404</c:v>
                </c:pt>
                <c:pt idx="230">
                  <c:v>4.4041951026832038</c:v>
                </c:pt>
                <c:pt idx="231">
                  <c:v>5.9468087270519465</c:v>
                </c:pt>
                <c:pt idx="232">
                  <c:v>5.5070032117741192</c:v>
                </c:pt>
                <c:pt idx="233">
                  <c:v>5.2897995562185969</c:v>
                </c:pt>
                <c:pt idx="234">
                  <c:v>5.0211361562185441</c:v>
                </c:pt>
                <c:pt idx="235">
                  <c:v>4.2294686772712708</c:v>
                </c:pt>
                <c:pt idx="236">
                  <c:v>2.8378535062186065</c:v>
                </c:pt>
                <c:pt idx="237">
                  <c:v>1.1085087562184412</c:v>
                </c:pt>
                <c:pt idx="238">
                  <c:v>-1.2701913337813977</c:v>
                </c:pt>
                <c:pt idx="239">
                  <c:v>-2.7521976866386098</c:v>
                </c:pt>
                <c:pt idx="240">
                  <c:v>-7.9767505437814226</c:v>
                </c:pt>
                <c:pt idx="241">
                  <c:v>-8.5218276817122636</c:v>
                </c:pt>
                <c:pt idx="242">
                  <c:v>-10.201720533472198</c:v>
                </c:pt>
                <c:pt idx="243">
                  <c:v>-11.801653483781394</c:v>
                </c:pt>
                <c:pt idx="244">
                  <c:v>-13.16997520378135</c:v>
                </c:pt>
                <c:pt idx="245">
                  <c:v>-15.052888903781383</c:v>
                </c:pt>
                <c:pt idx="246">
                  <c:v>-16.220896957922925</c:v>
                </c:pt>
                <c:pt idx="247">
                  <c:v>-17.151229835916126</c:v>
                </c:pt>
                <c:pt idx="248">
                  <c:v>-18.001168184806907</c:v>
                </c:pt>
                <c:pt idx="249">
                  <c:v>-17.966809293781239</c:v>
                </c:pt>
                <c:pt idx="250">
                  <c:v>-17.938754993781451</c:v>
                </c:pt>
                <c:pt idx="251">
                  <c:v>-17.059235403781475</c:v>
                </c:pt>
                <c:pt idx="252">
                  <c:v>-15.508971897316894</c:v>
                </c:pt>
                <c:pt idx="253">
                  <c:v>-13.189922893781347</c:v>
                </c:pt>
                <c:pt idx="254">
                  <c:v>-11.137134393781341</c:v>
                </c:pt>
                <c:pt idx="255">
                  <c:v>-8.9412084039963489</c:v>
                </c:pt>
                <c:pt idx="256">
                  <c:v>-4.0887884340253038</c:v>
                </c:pt>
                <c:pt idx="257">
                  <c:v>-2.5179875115234589</c:v>
                </c:pt>
                <c:pt idx="258">
                  <c:v>-0.63823174378136116</c:v>
                </c:pt>
                <c:pt idx="259">
                  <c:v>1.4654079862186933</c:v>
                </c:pt>
                <c:pt idx="260">
                  <c:v>3.2183212562184607</c:v>
                </c:pt>
                <c:pt idx="261">
                  <c:v>4.78291605621855</c:v>
                </c:pt>
                <c:pt idx="262">
                  <c:v>5.435987231499352</c:v>
                </c:pt>
                <c:pt idx="263">
                  <c:v>5.5857997687186458</c:v>
                </c:pt>
                <c:pt idx="264">
                  <c:v>3.8761820649141328</c:v>
                </c:pt>
                <c:pt idx="265">
                  <c:v>2.2828813562186672</c:v>
                </c:pt>
                <c:pt idx="266">
                  <c:v>0.57194958621855152</c:v>
                </c:pt>
                <c:pt idx="267">
                  <c:v>-1.9847065544196174</c:v>
                </c:pt>
                <c:pt idx="268">
                  <c:v>-4.6867349437814294</c:v>
                </c:pt>
                <c:pt idx="269">
                  <c:v>-6.1978936237813276</c:v>
                </c:pt>
                <c:pt idx="270">
                  <c:v>-7.3939026837815067</c:v>
                </c:pt>
                <c:pt idx="271">
                  <c:v>-8.1316235937813683</c:v>
                </c:pt>
                <c:pt idx="272">
                  <c:v>-9.0117905437813732</c:v>
                </c:pt>
                <c:pt idx="273">
                  <c:v>-13.943259164471041</c:v>
                </c:pt>
                <c:pt idx="274">
                  <c:v>-14.888664893781371</c:v>
                </c:pt>
                <c:pt idx="275">
                  <c:v>-16.049209893781278</c:v>
                </c:pt>
                <c:pt idx="276">
                  <c:v>-16.696705863781659</c:v>
                </c:pt>
                <c:pt idx="277">
                  <c:v>-17.351237343781243</c:v>
                </c:pt>
                <c:pt idx="278">
                  <c:v>-17.890733129640168</c:v>
                </c:pt>
                <c:pt idx="279">
                  <c:v>-18.354116673781334</c:v>
                </c:pt>
                <c:pt idx="280">
                  <c:v>-18.400012383781579</c:v>
                </c:pt>
                <c:pt idx="281">
                  <c:v>-18.326961543781429</c:v>
                </c:pt>
                <c:pt idx="282">
                  <c:v>-16.411601950031312</c:v>
                </c:pt>
                <c:pt idx="283">
                  <c:v>-15.329121463781529</c:v>
                </c:pt>
                <c:pt idx="284">
                  <c:v>-13.763992190246185</c:v>
                </c:pt>
                <c:pt idx="285">
                  <c:v>-12.105496493781352</c:v>
                </c:pt>
                <c:pt idx="286">
                  <c:v>-9.4794727937812588</c:v>
                </c:pt>
                <c:pt idx="287">
                  <c:v>-6.4852387537814469</c:v>
                </c:pt>
                <c:pt idx="288">
                  <c:v>-4.1738280084278472</c:v>
                </c:pt>
                <c:pt idx="289">
                  <c:v>-1.22832582787224</c:v>
                </c:pt>
                <c:pt idx="290">
                  <c:v>5.4786486613467531</c:v>
                </c:pt>
                <c:pt idx="291">
                  <c:v>6.4530427362184906</c:v>
                </c:pt>
                <c:pt idx="292">
                  <c:v>6.8073584962186118</c:v>
                </c:pt>
                <c:pt idx="293">
                  <c:v>6.7673660757838707</c:v>
                </c:pt>
                <c:pt idx="294">
                  <c:v>6.1913231762185754</c:v>
                </c:pt>
                <c:pt idx="295">
                  <c:v>4.4476939962186632</c:v>
                </c:pt>
                <c:pt idx="296">
                  <c:v>1.8063034962186606</c:v>
                </c:pt>
                <c:pt idx="297">
                  <c:v>-1.5124251016763997</c:v>
                </c:pt>
                <c:pt idx="298">
                  <c:v>-10.705705290448055</c:v>
                </c:pt>
                <c:pt idx="299">
                  <c:v>-12.172990363781409</c:v>
                </c:pt>
                <c:pt idx="300">
                  <c:v>-13.844709183781433</c:v>
                </c:pt>
                <c:pt idx="301">
                  <c:v>-15.374287303781546</c:v>
                </c:pt>
                <c:pt idx="302">
                  <c:v>-16.633469503781306</c:v>
                </c:pt>
                <c:pt idx="303">
                  <c:v>-18.043403957922834</c:v>
                </c:pt>
                <c:pt idx="304">
                  <c:v>-18.613291022042276</c:v>
                </c:pt>
                <c:pt idx="305">
                  <c:v>-18.322563053781529</c:v>
                </c:pt>
                <c:pt idx="306">
                  <c:v>-18.001140543781396</c:v>
                </c:pt>
                <c:pt idx="307">
                  <c:v>-17.690830543781427</c:v>
                </c:pt>
                <c:pt idx="308">
                  <c:v>-17.551963443781435</c:v>
                </c:pt>
                <c:pt idx="309">
                  <c:v>-17.575461503781383</c:v>
                </c:pt>
                <c:pt idx="310">
                  <c:v>-17.70672280378146</c:v>
                </c:pt>
                <c:pt idx="311">
                  <c:v>-17.708775695296573</c:v>
                </c:pt>
                <c:pt idx="312">
                  <c:v>-17.578201483781349</c:v>
                </c:pt>
                <c:pt idx="313">
                  <c:v>-17.454543993781531</c:v>
                </c:pt>
                <c:pt idx="314">
                  <c:v>-17.246549595505581</c:v>
                </c:pt>
                <c:pt idx="315">
                  <c:v>-11.179886911597341</c:v>
                </c:pt>
                <c:pt idx="316">
                  <c:v>-9.1798773518622738</c:v>
                </c:pt>
                <c:pt idx="317">
                  <c:v>-7.455961843781381</c:v>
                </c:pt>
                <c:pt idx="318">
                  <c:v>-6.4151499937814833</c:v>
                </c:pt>
                <c:pt idx="319">
                  <c:v>-5.9871822137812671</c:v>
                </c:pt>
                <c:pt idx="320">
                  <c:v>-5.8507854385182281</c:v>
                </c:pt>
                <c:pt idx="321">
                  <c:v>-5.0634198645360708</c:v>
                </c:pt>
                <c:pt idx="322">
                  <c:v>-4.7656851437814254</c:v>
                </c:pt>
                <c:pt idx="323">
                  <c:v>-4.4963255033773919</c:v>
                </c:pt>
                <c:pt idx="324">
                  <c:v>-4.3832434437813843</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-9.9026055337814736</c:v>
                </c:pt>
                <c:pt idx="333">
                  <c:v>-11.349240383781266</c:v>
                </c:pt>
                <c:pt idx="334">
                  <c:v>-13.724779793781433</c:v>
                </c:pt>
                <c:pt idx="335">
                  <c:v>-15.647034403996454</c:v>
                </c:pt>
                <c:pt idx="336">
                  <c:v>-17.651725933781627</c:v>
                </c:pt>
                <c:pt idx="337">
                  <c:v>-18.509537543781398</c:v>
                </c:pt>
                <c:pt idx="338">
                  <c:v>-18.641002267919276</c:v>
                </c:pt>
                <c:pt idx="339">
                  <c:v>-14.323082508067177</c:v>
                </c:pt>
                <c:pt idx="340">
                  <c:v>-12.951572523579291</c:v>
                </c:pt>
                <c:pt idx="341">
                  <c:v>-11.167547543781414</c:v>
                </c:pt>
                <c:pt idx="342">
                  <c:v>-10.176870958675039</c:v>
                </c:pt>
                <c:pt idx="343">
                  <c:v>-8.5409763937813636</c:v>
                </c:pt>
                <c:pt idx="344">
                  <c:v>-7.3438355537814441</c:v>
                </c:pt>
                <c:pt idx="345">
                  <c:v>-5.9805288737813811</c:v>
                </c:pt>
                <c:pt idx="346">
                  <c:v>-4.9388711037812545</c:v>
                </c:pt>
                <c:pt idx="347">
                  <c:v>-4.2961407790755288</c:v>
                </c:pt>
                <c:pt idx="348">
                  <c:v>-2.446381168781401</c:v>
                </c:pt>
                <c:pt idx="349">
                  <c:v>-2.1405355037813383</c:v>
                </c:pt>
                <c:pt idx="350">
                  <c:v>-0.78124908378165958</c:v>
                </c:pt>
                <c:pt idx="351">
                  <c:v>0.40421059621849065</c:v>
                </c:pt>
                <c:pt idx="352">
                  <c:v>1.2912187162184097</c:v>
                </c:pt>
                <c:pt idx="353">
                  <c:v>1.6145721562185149</c:v>
                </c:pt>
                <c:pt idx="354">
                  <c:v>1.647598728945852</c:v>
                </c:pt>
                <c:pt idx="355">
                  <c:v>1.5729035362185191</c:v>
                </c:pt>
                <c:pt idx="356">
                  <c:v>1.9127390633613719</c:v>
                </c:pt>
                <c:pt idx="357">
                  <c:v>3.2840286749685959</c:v>
                </c:pt>
                <c:pt idx="358">
                  <c:v>3.2765006562186443</c:v>
                </c:pt>
                <c:pt idx="359">
                  <c:v>3.2109427762186584</c:v>
                </c:pt>
                <c:pt idx="360">
                  <c:v>2.8754974349420337</c:v>
                </c:pt>
                <c:pt idx="361">
                  <c:v>2.383761246218556</c:v>
                </c:pt>
                <c:pt idx="362">
                  <c:v>1.8665297062185431</c:v>
                </c:pt>
                <c:pt idx="363">
                  <c:v>1.7608470062184693</c:v>
                </c:pt>
                <c:pt idx="364">
                  <c:v>1.8822494562185881</c:v>
                </c:pt>
                <c:pt idx="365">
                  <c:v>2.9215682697779366</c:v>
                </c:pt>
                <c:pt idx="366">
                  <c:v>2.9476229185841731</c:v>
                </c:pt>
                <c:pt idx="367">
                  <c:v>2.7922836562186282</c:v>
                </c:pt>
                <c:pt idx="368">
                  <c:v>2.5380462762186937</c:v>
                </c:pt>
                <c:pt idx="369">
                  <c:v>2.1155413562186283</c:v>
                </c:pt>
                <c:pt idx="370">
                  <c:v>1.8080948562186161</c:v>
                </c:pt>
                <c:pt idx="371">
                  <c:v>1.723147198153967</c:v>
                </c:pt>
                <c:pt idx="372">
                  <c:v>1.5498325661088335</c:v>
                </c:pt>
                <c:pt idx="373">
                  <c:v>1.1829757312185203</c:v>
                </c:pt>
                <c:pt idx="374">
                  <c:v>1.1766994962184607</c:v>
                </c:pt>
                <c:pt idx="375">
                  <c:v>1.175544266218566</c:v>
                </c:pt>
                <c:pt idx="376">
                  <c:v>1.1947829713701743</c:v>
                </c:pt>
                <c:pt idx="377">
                  <c:v>1.2115814162184502</c:v>
                </c:pt>
                <c:pt idx="378">
                  <c:v>1.2359802362186088</c:v>
                </c:pt>
                <c:pt idx="379">
                  <c:v>1.2502165562187035</c:v>
                </c:pt>
                <c:pt idx="380">
                  <c:v>1.2428146662185497</c:v>
                </c:pt>
                <c:pt idx="381">
                  <c:v>1.2393694562185966</c:v>
                </c:pt>
                <c:pt idx="382">
                  <c:v>1.1837725381857502</c:v>
                </c:pt>
                <c:pt idx="383">
                  <c:v>1.2005605062186646</c:v>
                </c:pt>
                <c:pt idx="384">
                  <c:v>1.2019415962185318</c:v>
                </c:pt>
                <c:pt idx="385">
                  <c:v>1.1893020362184079</c:v>
                </c:pt>
                <c:pt idx="386">
                  <c:v>1.1755036562187229</c:v>
                </c:pt>
                <c:pt idx="387">
                  <c:v>1.162924971370217</c:v>
                </c:pt>
                <c:pt idx="388">
                  <c:v>1.1473361762185879</c:v>
                </c:pt>
                <c:pt idx="389">
                  <c:v>1.1657180562183811</c:v>
                </c:pt>
                <c:pt idx="390">
                  <c:v>1.1802719090488702</c:v>
                </c:pt>
                <c:pt idx="391">
                  <c:v>1.1977179344794711</c:v>
                </c:pt>
                <c:pt idx="392">
                  <c:v>1.1945738162187645</c:v>
                </c:pt>
                <c:pt idx="393">
                  <c:v>1.2097721404291089</c:v>
                </c:pt>
                <c:pt idx="394">
                  <c:v>1.2254340562186452</c:v>
                </c:pt>
                <c:pt idx="395">
                  <c:v>1.2373010462186467</c:v>
                </c:pt>
                <c:pt idx="396">
                  <c:v>1.2412643062185678</c:v>
                </c:pt>
                <c:pt idx="397">
                  <c:v>1.235524193592467</c:v>
                </c:pt>
                <c:pt idx="398">
                  <c:v>1.2237427062185446</c:v>
                </c:pt>
                <c:pt idx="399">
                  <c:v>1.2306170488111978</c:v>
                </c:pt>
                <c:pt idx="400">
                  <c:v>1.2599759268068316</c:v>
                </c:pt>
                <c:pt idx="401">
                  <c:v>1.2796784762185358</c:v>
                </c:pt>
                <c:pt idx="402">
                  <c:v>1.2569117162186241</c:v>
                </c:pt>
                <c:pt idx="403">
                  <c:v>1.2672564259155763</c:v>
                </c:pt>
                <c:pt idx="404">
                  <c:v>1.2507998062185095</c:v>
                </c:pt>
                <c:pt idx="405">
                  <c:v>1.2599728562186099</c:v>
                </c:pt>
                <c:pt idx="406">
                  <c:v>1.2518121762185221</c:v>
                </c:pt>
                <c:pt idx="407">
                  <c:v>1.2579720262184964</c:v>
                </c:pt>
                <c:pt idx="408">
                  <c:v>1.2513883198549958</c:v>
                </c:pt>
                <c:pt idx="409">
                  <c:v>1.2520123762185595</c:v>
                </c:pt>
                <c:pt idx="410">
                  <c:v>1.2495027162186001</c:v>
                </c:pt>
                <c:pt idx="411">
                  <c:v>1.2449987762184658</c:v>
                </c:pt>
                <c:pt idx="412">
                  <c:v>1.2422616062184768</c:v>
                </c:pt>
                <c:pt idx="413">
                  <c:v>1.2416379962184578</c:v>
                </c:pt>
                <c:pt idx="414">
                  <c:v>1.2436027170882507</c:v>
                </c:pt>
                <c:pt idx="415">
                  <c:v>1.2460139462186537</c:v>
                </c:pt>
                <c:pt idx="416">
                  <c:v>1.243815649400517</c:v>
                </c:pt>
                <c:pt idx="417">
                  <c:v>1.2434251268068555</c:v>
                </c:pt>
                <c:pt idx="418">
                  <c:v>1.240739456218662</c:v>
                </c:pt>
                <c:pt idx="419">
                  <c:v>1.240739456218662</c:v>
                </c:pt>
                <c:pt idx="420">
                  <c:v>1.240739456218662</c:v>
                </c:pt>
                <c:pt idx="421">
                  <c:v>1.240739456218662</c:v>
                </c:pt>
                <c:pt idx="422">
                  <c:v>1.240739456218662</c:v>
                </c:pt>
                <c:pt idx="423">
                  <c:v>1.240739456218662</c:v>
                </c:pt>
                <c:pt idx="424">
                  <c:v>1.240739456218662</c:v>
                </c:pt>
                <c:pt idx="425">
                  <c:v>1.2406561228852842</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1.2743678040447013</c:v>
                </c:pt>
                <c:pt idx="435">
                  <c:v>1.2891394562185918</c:v>
                </c:pt>
                <c:pt idx="436">
                  <c:v>1.2914760962186871</c:v>
                </c:pt>
                <c:pt idx="437">
                  <c:v>1.3000998362186067</c:v>
                </c:pt>
                <c:pt idx="438">
                  <c:v>1.3012800562185589</c:v>
                </c:pt>
                <c:pt idx="439">
                  <c:v>1.30206055621845</c:v>
                </c:pt>
                <c:pt idx="440">
                  <c:v>1.3029078801316278</c:v>
                </c:pt>
                <c:pt idx="441">
                  <c:v>1.3044961362187597</c:v>
                </c:pt>
                <c:pt idx="442">
                  <c:v>1.3063359962185361</c:v>
                </c:pt>
                <c:pt idx="443">
                  <c:v>1.3069185738656306</c:v>
                </c:pt>
                <c:pt idx="444">
                  <c:v>1.3068994562185452</c:v>
                </c:pt>
                <c:pt idx="445">
                  <c:v>1.3068994562187726</c:v>
                </c:pt>
                <c:pt idx="446">
                  <c:v>1.3084856562187217</c:v>
                </c:pt>
                <c:pt idx="447">
                  <c:v>1.3096394562187186</c:v>
                </c:pt>
                <c:pt idx="448">
                  <c:v>1.3096394562187186</c:v>
                </c:pt>
                <c:pt idx="449">
                  <c:v>1.3096817562187084</c:v>
                </c:pt>
                <c:pt idx="450">
                  <c:v>1.3099336986428933</c:v>
                </c:pt>
                <c:pt idx="451">
                  <c:v>1.3099344562186555</c:v>
                </c:pt>
                <c:pt idx="452">
                  <c:v>1.309886400663089</c:v>
                </c:pt>
                <c:pt idx="453">
                  <c:v>1.3071172062185923</c:v>
                </c:pt>
                <c:pt idx="454">
                  <c:v>1.3087042562185898</c:v>
                </c:pt>
                <c:pt idx="455">
                  <c:v>1.3086443498356175</c:v>
                </c:pt>
                <c:pt idx="456">
                  <c:v>1.3085694562186201</c:v>
                </c:pt>
                <c:pt idx="457">
                  <c:v>1.3085694562186201</c:v>
                </c:pt>
                <c:pt idx="458">
                  <c:v>1.3085694562186201</c:v>
                </c:pt>
                <c:pt idx="459">
                  <c:v>1.3076922734229435</c:v>
                </c:pt>
                <c:pt idx="460">
                  <c:v>1.307559456218641</c:v>
                </c:pt>
                <c:pt idx="461">
                  <c:v>1.3064394562185839</c:v>
                </c:pt>
                <c:pt idx="462">
                  <c:v>1.3064394562186408</c:v>
                </c:pt>
                <c:pt idx="463">
                  <c:v>1.3064394562186408</c:v>
                </c:pt>
                <c:pt idx="464">
                  <c:v>1.3064394562186408</c:v>
                </c:pt>
                <c:pt idx="465">
                  <c:v>1.3064952137944768</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1.3086641068209981</c:v>
                </c:pt>
                <c:pt idx="478">
                  <c:v>1.3104234449826606</c:v>
                </c:pt>
                <c:pt idx="479">
                  <c:v>1.3104907462186759</c:v>
                </c:pt>
                <c:pt idx="480">
                  <c:v>1.3111959062187997</c:v>
                </c:pt>
                <c:pt idx="481">
                  <c:v>1.3121756062185881</c:v>
                </c:pt>
                <c:pt idx="482">
                  <c:v>1.311586860258942</c:v>
                </c:pt>
                <c:pt idx="483">
                  <c:v>1.309972056218669</c:v>
                </c:pt>
                <c:pt idx="484">
                  <c:v>1.3095288762187209</c:v>
                </c:pt>
                <c:pt idx="485">
                  <c:v>1.3105035062186943</c:v>
                </c:pt>
                <c:pt idx="486">
                  <c:v>1.3108882983238599</c:v>
                </c:pt>
                <c:pt idx="487">
                  <c:v>1.3077294562186375</c:v>
                </c:pt>
                <c:pt idx="488">
                  <c:v>1.3077294562187234</c:v>
                </c:pt>
                <c:pt idx="489">
                  <c:v>1.3060896562187025</c:v>
                </c:pt>
                <c:pt idx="490">
                  <c:v>1.3050679562183802</c:v>
                </c:pt>
                <c:pt idx="491">
                  <c:v>1.3048465562185076</c:v>
                </c:pt>
                <c:pt idx="492">
                  <c:v>1.3043535662186239</c:v>
                </c:pt>
                <c:pt idx="493">
                  <c:v>1.3032795711610987</c:v>
                </c:pt>
                <c:pt idx="494">
                  <c:v>1.3006039299027501</c:v>
                </c:pt>
                <c:pt idx="495">
                  <c:v>1.3014725562185421</c:v>
                </c:pt>
                <c:pt idx="496">
                  <c:v>1.302379606218679</c:v>
                </c:pt>
                <c:pt idx="497">
                  <c:v>1.3033769962186028</c:v>
                </c:pt>
                <c:pt idx="498">
                  <c:v>1.3030908562185886</c:v>
                </c:pt>
                <c:pt idx="499">
                  <c:v>1.3028940062184655</c:v>
                </c:pt>
                <c:pt idx="500">
                  <c:v>1.3053275852508079</c:v>
                </c:pt>
                <c:pt idx="501">
                  <c:v>1.3053756762184743</c:v>
                </c:pt>
                <c:pt idx="502">
                  <c:v>1.3053094562186516</c:v>
                </c:pt>
                <c:pt idx="503">
                  <c:v>1.3039886975978869</c:v>
                </c:pt>
                <c:pt idx="504">
                  <c:v>1.3038794562187093</c:v>
                </c:pt>
                <c:pt idx="505">
                  <c:v>1.3029501162184971</c:v>
                </c:pt>
                <c:pt idx="506">
                  <c:v>1.3010779562186769</c:v>
                </c:pt>
                <c:pt idx="507">
                  <c:v>1.2989971485263117</c:v>
                </c:pt>
                <c:pt idx="508">
                  <c:v>1.2995302562187301</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1.3061387062187468</c:v>
                </c:pt>
                <c:pt idx="517">
                  <c:v>1.3071315774306806</c:v>
                </c:pt>
                <c:pt idx="518">
                  <c:v>1.3071644562186431</c:v>
                </c:pt>
                <c:pt idx="519">
                  <c:v>1.307331003388398</c:v>
                </c:pt>
                <c:pt idx="520">
                  <c:v>1.3113094562185519</c:v>
                </c:pt>
                <c:pt idx="521">
                  <c:v>1.3105700962187683</c:v>
                </c:pt>
                <c:pt idx="522">
                  <c:v>1.3101736962186976</c:v>
                </c:pt>
                <c:pt idx="523">
                  <c:v>1.3103994562186472</c:v>
                </c:pt>
                <c:pt idx="524">
                  <c:v>1.310399456218704</c:v>
                </c:pt>
                <c:pt idx="525">
                  <c:v>1.310582456218726</c:v>
                </c:pt>
                <c:pt idx="526">
                  <c:v>1.3138869162184079</c:v>
                </c:pt>
                <c:pt idx="527">
                  <c:v>1.31443545621859</c:v>
                </c:pt>
                <c:pt idx="528">
                  <c:v>1.3136954562185958</c:v>
                </c:pt>
                <c:pt idx="529">
                  <c:v>1.3136954562186385</c:v>
                </c:pt>
                <c:pt idx="530">
                  <c:v>1.3138907362185392</c:v>
                </c:pt>
                <c:pt idx="531">
                  <c:v>1.3174459041353261</c:v>
                </c:pt>
                <c:pt idx="532">
                  <c:v>1.3170095603851166</c:v>
                </c:pt>
                <c:pt idx="533">
                  <c:v>1.3171800662186972</c:v>
                </c:pt>
                <c:pt idx="534">
                  <c:v>1.3162200362186101</c:v>
                </c:pt>
                <c:pt idx="535">
                  <c:v>1.31720063901443</c:v>
                </c:pt>
                <c:pt idx="536">
                  <c:v>1.3135717203696085</c:v>
                </c:pt>
                <c:pt idx="537">
                  <c:v>1.3128794562184538</c:v>
                </c:pt>
                <c:pt idx="538">
                  <c:v>1.3120475562184599</c:v>
                </c:pt>
                <c:pt idx="539">
                  <c:v>1.3100250062186944</c:v>
                </c:pt>
                <c:pt idx="540">
                  <c:v>1.3090944562187299</c:v>
                </c:pt>
                <c:pt idx="541">
                  <c:v>1.307477316218538</c:v>
                </c:pt>
                <c:pt idx="542">
                  <c:v>1.3063649562188147</c:v>
                </c:pt>
                <c:pt idx="543">
                  <c:v>1.3072041109806203</c:v>
                </c:pt>
                <c:pt idx="544">
                  <c:v>1.3071813481105461</c:v>
                </c:pt>
                <c:pt idx="545">
                  <c:v>1.3077126562185979</c:v>
                </c:pt>
                <c:pt idx="546">
                  <c:v>1.3088904362185194</c:v>
                </c:pt>
                <c:pt idx="547">
                  <c:v>1.3110133562186093</c:v>
                </c:pt>
                <c:pt idx="548">
                  <c:v>1.3120715990757503</c:v>
                </c:pt>
                <c:pt idx="549">
                  <c:v>1.3153971162183637</c:v>
                </c:pt>
                <c:pt idx="550">
                  <c:v>1.318751216218772</c:v>
                </c:pt>
                <c:pt idx="551">
                  <c:v>1.3216666605196106</c:v>
                </c:pt>
                <c:pt idx="552">
                  <c:v>1.333569938977206</c:v>
                </c:pt>
                <c:pt idx="553">
                  <c:v>1.3353970072387682</c:v>
                </c:pt>
                <c:pt idx="554">
                  <c:v>1.3385585162185698</c:v>
                </c:pt>
                <c:pt idx="555">
                  <c:v>1.3374763562185308</c:v>
                </c:pt>
                <c:pt idx="556">
                  <c:v>1.338015296218444</c:v>
                </c:pt>
                <c:pt idx="557">
                  <c:v>1.3400709762185281</c:v>
                </c:pt>
                <c:pt idx="558">
                  <c:v>1.3426639612692957</c:v>
                </c:pt>
                <c:pt idx="559">
                  <c:v>1.342922800480892</c:v>
                </c:pt>
                <c:pt idx="560">
                  <c:v>1.3495589006630981</c:v>
                </c:pt>
                <c:pt idx="561">
                  <c:v>1.3532961262186238</c:v>
                </c:pt>
                <c:pt idx="562">
                  <c:v>1.3549733362185639</c:v>
                </c:pt>
                <c:pt idx="563">
                  <c:v>1.3547494562186699</c:v>
                </c:pt>
                <c:pt idx="564">
                  <c:v>1.3547494562186557</c:v>
                </c:pt>
                <c:pt idx="565">
                  <c:v>1.3552583562185845</c:v>
                </c:pt>
                <c:pt idx="566">
                  <c:v>1.3563774453489261</c:v>
                </c:pt>
                <c:pt idx="567">
                  <c:v>1.3587194562186369</c:v>
                </c:pt>
                <c:pt idx="568">
                  <c:v>1.3586292521369212</c:v>
                </c:pt>
                <c:pt idx="569">
                  <c:v>1.3582397562187367</c:v>
                </c:pt>
                <c:pt idx="570">
                  <c:v>1.3581994562183579</c:v>
                </c:pt>
                <c:pt idx="571">
                  <c:v>1.3588061762185366</c:v>
                </c:pt>
                <c:pt idx="572">
                  <c:v>1.360294336218459</c:v>
                </c:pt>
                <c:pt idx="573">
                  <c:v>1.3609350691219508</c:v>
                </c:pt>
                <c:pt idx="574">
                  <c:v>1.3615894562185957</c:v>
                </c:pt>
                <c:pt idx="575">
                  <c:v>1.3602342267104746</c:v>
                </c:pt>
                <c:pt idx="576">
                  <c:v>1.3627800562186256</c:v>
                </c:pt>
                <c:pt idx="577">
                  <c:v>1.3644774562183959</c:v>
                </c:pt>
                <c:pt idx="578">
                  <c:v>1.3681431962186257</c:v>
                </c:pt>
                <c:pt idx="579">
                  <c:v>1.3657769789459024</c:v>
                </c:pt>
                <c:pt idx="580">
                  <c:v>1.3648023462185397</c:v>
                </c:pt>
                <c:pt idx="581">
                  <c:v>1.361315006218704</c:v>
                </c:pt>
                <c:pt idx="582">
                  <c:v>1.3626697562186079</c:v>
                </c:pt>
                <c:pt idx="583">
                  <c:v>1.3618376705043143</c:v>
                </c:pt>
                <c:pt idx="584">
                  <c:v>1.3565645812186062</c:v>
                </c:pt>
                <c:pt idx="585">
                  <c:v>1.3559395228854214</c:v>
                </c:pt>
                <c:pt idx="586">
                  <c:v>1.3562844162184433</c:v>
                </c:pt>
                <c:pt idx="587">
                  <c:v>1.3564800562186439</c:v>
                </c:pt>
                <c:pt idx="588">
                  <c:v>1.3587969162185378</c:v>
                </c:pt>
                <c:pt idx="589">
                  <c:v>1.3572285562185726</c:v>
                </c:pt>
                <c:pt idx="590">
                  <c:v>1.3573894562185984</c:v>
                </c:pt>
                <c:pt idx="591">
                  <c:v>1.3573840016730827</c:v>
                </c:pt>
                <c:pt idx="592">
                  <c:v>1.3586618620155662</c:v>
                </c:pt>
                <c:pt idx="593">
                  <c:v>1.357628596218674</c:v>
                </c:pt>
                <c:pt idx="594">
                  <c:v>1.3593697162185943</c:v>
                </c:pt>
                <c:pt idx="595">
                  <c:v>1.3607983949939353</c:v>
                </c:pt>
                <c:pt idx="596">
                  <c:v>1.3620734562183543</c:v>
                </c:pt>
                <c:pt idx="597">
                  <c:v>1.3612142362187711</c:v>
                </c:pt>
                <c:pt idx="598">
                  <c:v>1.3598577462186232</c:v>
                </c:pt>
                <c:pt idx="599">
                  <c:v>1.3597647062185698</c:v>
                </c:pt>
                <c:pt idx="600">
                  <c:v>1.3601594562186397</c:v>
                </c:pt>
                <c:pt idx="601">
                  <c:v>1.3622613562186672</c:v>
                </c:pt>
                <c:pt idx="602">
                  <c:v>1.3626894562185474</c:v>
                </c:pt>
                <c:pt idx="603">
                  <c:v>1.3666165062185489</c:v>
                </c:pt>
                <c:pt idx="604">
                  <c:v>1.3673245378513172</c:v>
                </c:pt>
                <c:pt idx="605">
                  <c:v>1.367709456218662</c:v>
                </c:pt>
                <c:pt idx="606">
                  <c:v>1.3663293562185572</c:v>
                </c:pt>
                <c:pt idx="607">
                  <c:v>1.3636401562185227</c:v>
                </c:pt>
                <c:pt idx="608">
                  <c:v>1.363399456218644</c:v>
                </c:pt>
                <c:pt idx="609">
                  <c:v>1.3607154562186141</c:v>
                </c:pt>
                <c:pt idx="610">
                  <c:v>1.3607154562186141</c:v>
                </c:pt>
                <c:pt idx="611">
                  <c:v>1.3611281762186564</c:v>
                </c:pt>
                <c:pt idx="612">
                  <c:v>1.3613894562186317</c:v>
                </c:pt>
                <c:pt idx="613">
                  <c:v>1.3620605562185522</c:v>
                </c:pt>
                <c:pt idx="614">
                  <c:v>1.3623589256062882</c:v>
                </c:pt>
                <c:pt idx="615">
                  <c:v>1.3643773762184281</c:v>
                </c:pt>
                <c:pt idx="616">
                  <c:v>1.3624180062185622</c:v>
                </c:pt>
                <c:pt idx="617">
                  <c:v>1.3611794562185935</c:v>
                </c:pt>
                <c:pt idx="618">
                  <c:v>1.3595794562186398</c:v>
                </c:pt>
                <c:pt idx="619">
                  <c:v>1.3595692562186621</c:v>
                </c:pt>
                <c:pt idx="620">
                  <c:v>1.3582194562186487</c:v>
                </c:pt>
                <c:pt idx="621">
                  <c:v>1.3578217762184148</c:v>
                </c:pt>
                <c:pt idx="622">
                  <c:v>1.3580662949281788</c:v>
                </c:pt>
                <c:pt idx="623">
                  <c:v>1.3565660362185101</c:v>
                </c:pt>
                <c:pt idx="624">
                  <c:v>1.3584588962185369</c:v>
                </c:pt>
                <c:pt idx="625">
                  <c:v>1.3587729562186723</c:v>
                </c:pt>
                <c:pt idx="626">
                  <c:v>1.359484439269437</c:v>
                </c:pt>
                <c:pt idx="627">
                  <c:v>1.3575655673297291</c:v>
                </c:pt>
                <c:pt idx="628">
                  <c:v>1.3585297088500421</c:v>
                </c:pt>
                <c:pt idx="629">
                  <c:v>1.3590894562185416</c:v>
                </c:pt>
                <c:pt idx="630">
                  <c:v>1.3593582562185138</c:v>
                </c:pt>
                <c:pt idx="631">
                  <c:v>1.3593578362183798</c:v>
                </c:pt>
                <c:pt idx="632">
                  <c:v>1.3593654562183699</c:v>
                </c:pt>
                <c:pt idx="633">
                  <c:v>1.3593362762183998</c:v>
                </c:pt>
                <c:pt idx="634">
                  <c:v>1.3598770698548894</c:v>
                </c:pt>
                <c:pt idx="635">
                  <c:v>1.363594076471728</c:v>
                </c:pt>
                <c:pt idx="636">
                  <c:v>1.3688900962184642</c:v>
                </c:pt>
                <c:pt idx="637">
                  <c:v>1.368137656218636</c:v>
                </c:pt>
                <c:pt idx="638">
                  <c:v>1.3703713862184939</c:v>
                </c:pt>
                <c:pt idx="639">
                  <c:v>1.3689796562186274</c:v>
                </c:pt>
                <c:pt idx="640">
                  <c:v>1.3698920276472109</c:v>
                </c:pt>
                <c:pt idx="641">
                  <c:v>1.3687128962185686</c:v>
                </c:pt>
                <c:pt idx="642">
                  <c:v>1.3685344562185975</c:v>
                </c:pt>
                <c:pt idx="643">
                  <c:v>1.367079456218534</c:v>
                </c:pt>
                <c:pt idx="644">
                  <c:v>1.3651821083925459</c:v>
                </c:pt>
                <c:pt idx="645">
                  <c:v>1.3640760762186379</c:v>
                </c:pt>
                <c:pt idx="646">
                  <c:v>1.3622241562185735</c:v>
                </c:pt>
                <c:pt idx="647">
                  <c:v>1.361810837170836</c:v>
                </c:pt>
                <c:pt idx="648">
                  <c:v>1.3622480562184904</c:v>
                </c:pt>
                <c:pt idx="649">
                  <c:v>1.359788326218478</c:v>
                </c:pt>
                <c:pt idx="650">
                  <c:v>1.3601457562184298</c:v>
                </c:pt>
                <c:pt idx="651">
                  <c:v>1.3594544770520116</c:v>
                </c:pt>
                <c:pt idx="652">
                  <c:v>1.3633923857959758</c:v>
                </c:pt>
                <c:pt idx="653">
                  <c:v>1.3635001984867618</c:v>
                </c:pt>
                <c:pt idx="654">
                  <c:v>1.3635012562186257</c:v>
                </c:pt>
                <c:pt idx="655">
                  <c:v>1.3639757162184902</c:v>
                </c:pt>
                <c:pt idx="656">
                  <c:v>1.3646043862185309</c:v>
                </c:pt>
                <c:pt idx="657">
                  <c:v>1.3641110062184509</c:v>
                </c:pt>
                <c:pt idx="658">
                  <c:v>1.362323466319566</c:v>
                </c:pt>
                <c:pt idx="659">
                  <c:v>1.361887136218471</c:v>
                </c:pt>
                <c:pt idx="660">
                  <c:v>1.3611924562186317</c:v>
                </c:pt>
                <c:pt idx="661">
                  <c:v>1.3611694562186041</c:v>
                </c:pt>
                <c:pt idx="662">
                  <c:v>1.3612527562185481</c:v>
                </c:pt>
                <c:pt idx="663">
                  <c:v>1.364634306218534</c:v>
                </c:pt>
                <c:pt idx="664">
                  <c:v>1.3645556662185505</c:v>
                </c:pt>
                <c:pt idx="665">
                  <c:v>1.3641294562184778</c:v>
                </c:pt>
                <c:pt idx="666">
                  <c:v>1.3641294562185493</c:v>
                </c:pt>
                <c:pt idx="667">
                  <c:v>1.3641294562185493</c:v>
                </c:pt>
                <c:pt idx="668">
                  <c:v>1.3638901930606688</c:v>
                </c:pt>
                <c:pt idx="669">
                  <c:v>1.3618045582594074</c:v>
                </c:pt>
                <c:pt idx="670">
                  <c:v>1.3605994562185231</c:v>
                </c:pt>
                <c:pt idx="671">
                  <c:v>1.3605994562185939</c:v>
                </c:pt>
                <c:pt idx="672">
                  <c:v>1.3601826562185697</c:v>
                </c:pt>
                <c:pt idx="673">
                  <c:v>1.3607281562187556</c:v>
                </c:pt>
                <c:pt idx="674">
                  <c:v>1.360909456218764</c:v>
                </c:pt>
                <c:pt idx="675">
                  <c:v>1.360909456218764</c:v>
                </c:pt>
                <c:pt idx="676">
                  <c:v>1.360909456218593</c:v>
                </c:pt>
                <c:pt idx="677">
                  <c:v>1.3523694562185682</c:v>
                </c:pt>
                <c:pt idx="678">
                  <c:v>1.3530210962186966</c:v>
                </c:pt>
                <c:pt idx="679">
                  <c:v>1.3555724562186242</c:v>
                </c:pt>
                <c:pt idx="680">
                  <c:v>1.355629456218622</c:v>
                </c:pt>
                <c:pt idx="681">
                  <c:v>1.3556166562185012</c:v>
                </c:pt>
                <c:pt idx="682">
                  <c:v>1.3559856807083293</c:v>
                </c:pt>
                <c:pt idx="683">
                  <c:v>1.3585413663310111</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1.3536032536868983</c:v>
                </c:pt>
                <c:pt idx="702">
                  <c:v>1.357768908850133</c:v>
                </c:pt>
                <c:pt idx="703">
                  <c:v>1.361071236218478</c:v>
                </c:pt>
                <c:pt idx="704">
                  <c:v>1.362144736218426</c:v>
                </c:pt>
                <c:pt idx="705">
                  <c:v>1.3615469562183762</c:v>
                </c:pt>
                <c:pt idx="706">
                  <c:v>1.3608819051980845</c:v>
                </c:pt>
                <c:pt idx="707">
                  <c:v>1.360392406218637</c:v>
                </c:pt>
                <c:pt idx="708">
                  <c:v>1.3605264562185511</c:v>
                </c:pt>
                <c:pt idx="709">
                  <c:v>1.3604239006630507</c:v>
                </c:pt>
                <c:pt idx="710">
                  <c:v>1.3571796147552391</c:v>
                </c:pt>
                <c:pt idx="711">
                  <c:v>1.3572534162187115</c:v>
                </c:pt>
                <c:pt idx="712">
                  <c:v>1.3561485283835006</c:v>
                </c:pt>
                <c:pt idx="713">
                  <c:v>1.3540098062185284</c:v>
                </c:pt>
                <c:pt idx="714">
                  <c:v>1.3483828362186481</c:v>
                </c:pt>
                <c:pt idx="715">
                  <c:v>1.3514755862185841</c:v>
                </c:pt>
                <c:pt idx="716">
                  <c:v>1.3522965732398404</c:v>
                </c:pt>
                <c:pt idx="717">
                  <c:v>1.3521102096431861</c:v>
                </c:pt>
                <c:pt idx="718">
                  <c:v>1.3493727036412939</c:v>
                </c:pt>
                <c:pt idx="719">
                  <c:v>1.3451151362186953</c:v>
                </c:pt>
                <c:pt idx="720">
                  <c:v>1.3424267762186162</c:v>
                </c:pt>
                <c:pt idx="721">
                  <c:v>1.3410834562187977</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1.3441996062184809</c:v>
                </c:pt>
                <c:pt idx="730">
                  <c:v>1.342531065413866</c:v>
                </c:pt>
                <c:pt idx="731">
                  <c:v>1.3425236562185459</c:v>
                </c:pt>
                <c:pt idx="732">
                  <c:v>1.3426038562185316</c:v>
                </c:pt>
                <c:pt idx="733">
                  <c:v>1.3422242562186422</c:v>
                </c:pt>
                <c:pt idx="734">
                  <c:v>1.3415894562185855</c:v>
                </c:pt>
                <c:pt idx="735">
                  <c:v>1.3432794562185535</c:v>
                </c:pt>
                <c:pt idx="736">
                  <c:v>1.3432794562185535</c:v>
                </c:pt>
                <c:pt idx="737">
                  <c:v>1.3442792521369422</c:v>
                </c:pt>
                <c:pt idx="738">
                  <c:v>1.3446396562186178</c:v>
                </c:pt>
                <c:pt idx="739">
                  <c:v>1.3458494562184735</c:v>
                </c:pt>
                <c:pt idx="740">
                  <c:v>1.3443911562187201</c:v>
                </c:pt>
                <c:pt idx="741">
                  <c:v>1.3440613562188162</c:v>
                </c:pt>
                <c:pt idx="742">
                  <c:v>1.34410945621859</c:v>
                </c:pt>
                <c:pt idx="743">
                  <c:v>1.3441094562185185</c:v>
                </c:pt>
                <c:pt idx="744">
                  <c:v>1.3404094562185946</c:v>
                </c:pt>
                <c:pt idx="745">
                  <c:v>1.3404094562184521</c:v>
                </c:pt>
                <c:pt idx="746">
                  <c:v>1.3404094562184521</c:v>
                </c:pt>
                <c:pt idx="747">
                  <c:v>1.3397536562183632</c:v>
                </c:pt>
                <c:pt idx="748">
                  <c:v>1.3395494562183781</c:v>
                </c:pt>
                <c:pt idx="749">
                  <c:v>1.3391944562186633</c:v>
                </c:pt>
                <c:pt idx="750">
                  <c:v>1.3387355562185521</c:v>
                </c:pt>
                <c:pt idx="751">
                  <c:v>1.3385594562185479</c:v>
                </c:pt>
                <c:pt idx="752">
                  <c:v>1.3385594562186185</c:v>
                </c:pt>
                <c:pt idx="753">
                  <c:v>1.3385594562185901</c:v>
                </c:pt>
                <c:pt idx="754">
                  <c:v>1.3385628162185559</c:v>
                </c:pt>
                <c:pt idx="755">
                  <c:v>1.3388954562186797</c:v>
                </c:pt>
                <c:pt idx="756">
                  <c:v>1.3389582397238233</c:v>
                </c:pt>
                <c:pt idx="757">
                  <c:v>1.3395334562185894</c:v>
                </c:pt>
                <c:pt idx="758">
                  <c:v>1.3397654562185579</c:v>
                </c:pt>
                <c:pt idx="759">
                  <c:v>1.3397884562185567</c:v>
                </c:pt>
                <c:pt idx="760">
                  <c:v>1.3397194562184889</c:v>
                </c:pt>
                <c:pt idx="761">
                  <c:v>1.340343683022724</c:v>
                </c:pt>
                <c:pt idx="762">
                  <c:v>1.3411332062185719</c:v>
                </c:pt>
                <c:pt idx="763">
                  <c:v>1.341664456218552</c:v>
                </c:pt>
                <c:pt idx="764">
                  <c:v>1.341664456218552</c:v>
                </c:pt>
                <c:pt idx="765">
                  <c:v>1.3415187062185656</c:v>
                </c:pt>
                <c:pt idx="766">
                  <c:v>1.3411447562185828</c:v>
                </c:pt>
                <c:pt idx="767">
                  <c:v>1.341180374586046</c:v>
                </c:pt>
                <c:pt idx="768">
                  <c:v>1.3411394562185848</c:v>
                </c:pt>
                <c:pt idx="769">
                  <c:v>1.3413694562185863</c:v>
                </c:pt>
                <c:pt idx="770">
                  <c:v>1.3413694562186578</c:v>
                </c:pt>
                <c:pt idx="771">
                  <c:v>1.3412801162185137</c:v>
                </c:pt>
                <c:pt idx="772">
                  <c:v>1.3410594562184315</c:v>
                </c:pt>
                <c:pt idx="773">
                  <c:v>1.3410545077649374</c:v>
                </c:pt>
                <c:pt idx="774">
                  <c:v>1.3410394562186805</c:v>
                </c:pt>
                <c:pt idx="775">
                  <c:v>1.3410394562186805</c:v>
                </c:pt>
                <c:pt idx="776">
                  <c:v>1.3410394562186805</c:v>
                </c:pt>
                <c:pt idx="777">
                  <c:v>1.3424594562185921</c:v>
                </c:pt>
                <c:pt idx="778">
                  <c:v>1.3424084562187493</c:v>
                </c:pt>
                <c:pt idx="779">
                  <c:v>1.3423994562187289</c:v>
                </c:pt>
                <c:pt idx="780">
                  <c:v>1.3423994562187431</c:v>
                </c:pt>
                <c:pt idx="781">
                  <c:v>1.3424624562187835</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1.3402591562185653</c:v>
                </c:pt>
                <c:pt idx="799">
                  <c:v>1.3391544562184379</c:v>
                </c:pt>
                <c:pt idx="800">
                  <c:v>1.3391544562184379</c:v>
                </c:pt>
                <c:pt idx="801">
                  <c:v>1.3391544562185942</c:v>
                </c:pt>
                <c:pt idx="802">
                  <c:v>1.3378294562186706</c:v>
                </c:pt>
                <c:pt idx="803">
                  <c:v>1.3378294562186277</c:v>
                </c:pt>
                <c:pt idx="804">
                  <c:v>1.3378294562186277</c:v>
                </c:pt>
                <c:pt idx="805">
                  <c:v>1.3378294562186277</c:v>
                </c:pt>
                <c:pt idx="806">
                  <c:v>1.3378294562186563</c:v>
                </c:pt>
                <c:pt idx="807">
                  <c:v>1.3380546108577107</c:v>
                </c:pt>
                <c:pt idx="808">
                  <c:v>1.3378694562186975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1.3383534562187269</c:v>
                </c:pt>
                <c:pt idx="822">
                  <c:v>1.3383534562187269</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1.3382587115378191</c:v>
                </c:pt>
                <c:pt idx="835">
                  <c:v>1.3381894562186289</c:v>
                </c:pt>
                <c:pt idx="836">
                  <c:v>1.3381894562186289</c:v>
                </c:pt>
                <c:pt idx="837">
                  <c:v>1.3383763362185026</c:v>
                </c:pt>
                <c:pt idx="838">
                  <c:v>1.3384454562185089</c:v>
                </c:pt>
                <c:pt idx="839">
                  <c:v>1.3384454562185089</c:v>
                </c:pt>
                <c:pt idx="840">
                  <c:v>1.3395212374686731</c:v>
                </c:pt>
                <c:pt idx="841">
                  <c:v>1.3397294562185915</c:v>
                </c:pt>
                <c:pt idx="842">
                  <c:v>1.3397294562184634</c:v>
                </c:pt>
                <c:pt idx="843">
                  <c:v>1.3397294562184634</c:v>
                </c:pt>
                <c:pt idx="844">
                  <c:v>1.3395807762185401</c:v>
                </c:pt>
                <c:pt idx="845">
                  <c:v>1.3386894562187028</c:v>
                </c:pt>
                <c:pt idx="846">
                  <c:v>1.3386894562187028</c:v>
                </c:pt>
                <c:pt idx="847">
                  <c:v>1.3385530232289262</c:v>
                </c:pt>
                <c:pt idx="848">
                  <c:v>1.3382234562185857</c:v>
                </c:pt>
                <c:pt idx="849">
                  <c:v>1.3382234562185857</c:v>
                </c:pt>
                <c:pt idx="850">
                  <c:v>1.3381559228852364</c:v>
                </c:pt>
                <c:pt idx="851">
                  <c:v>1.3391282440974233</c:v>
                </c:pt>
                <c:pt idx="852">
                  <c:v>1.3392694562186302</c:v>
                </c:pt>
                <c:pt idx="853">
                  <c:v>1.3387648062186344</c:v>
                </c:pt>
                <c:pt idx="854">
                  <c:v>1.3364243031573717</c:v>
                </c:pt>
                <c:pt idx="855">
                  <c:v>1.3355811062186405</c:v>
                </c:pt>
                <c:pt idx="856">
                  <c:v>1.3347813762186433</c:v>
                </c:pt>
                <c:pt idx="857">
                  <c:v>1.3348094562186359</c:v>
                </c:pt>
                <c:pt idx="858">
                  <c:v>1.3348094562187076</c:v>
                </c:pt>
                <c:pt idx="859">
                  <c:v>1.3351879562187043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1.3388024062187474</c:v>
                </c:pt>
                <c:pt idx="869">
                  <c:v>1.338315456218738</c:v>
                </c:pt>
                <c:pt idx="870">
                  <c:v>1.3381418162185525</c:v>
                </c:pt>
                <c:pt idx="871">
                  <c:v>1.337909456218568</c:v>
                </c:pt>
                <c:pt idx="872">
                  <c:v>1.3376810541567323</c:v>
                </c:pt>
                <c:pt idx="873">
                  <c:v>1.335819456218672</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1.3321794562187539</c:v>
                </c:pt>
                <c:pt idx="891">
                  <c:v>1.3314454410670322</c:v>
                </c:pt>
                <c:pt idx="892">
                  <c:v>1.3295494562185866</c:v>
                </c:pt>
                <c:pt idx="893">
                  <c:v>1.329549456218615</c:v>
                </c:pt>
                <c:pt idx="894">
                  <c:v>1.329549456218615</c:v>
                </c:pt>
                <c:pt idx="895">
                  <c:v>1.3304740562185202</c:v>
                </c:pt>
                <c:pt idx="896">
                  <c:v>1.3309994562185352</c:v>
                </c:pt>
                <c:pt idx="897">
                  <c:v>1.3308738892082634</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1.2276302452629286</c:v>
                </c:pt>
                <c:pt idx="1">
                  <c:v>1.2258296461293687</c:v>
                </c:pt>
                <c:pt idx="2">
                  <c:v>1.2276480986185159</c:v>
                </c:pt>
                <c:pt idx="3">
                  <c:v>1.2269290314808923</c:v>
                </c:pt>
                <c:pt idx="4">
                  <c:v>1.2278278179710607</c:v>
                </c:pt>
                <c:pt idx="5">
                  <c:v>1.2288575828249009</c:v>
                </c:pt>
                <c:pt idx="6">
                  <c:v>1.2355473736619871</c:v>
                </c:pt>
                <c:pt idx="7">
                  <c:v>1.2466265144213793</c:v>
                </c:pt>
                <c:pt idx="8">
                  <c:v>1.2305836000873138</c:v>
                </c:pt>
                <c:pt idx="9">
                  <c:v>1.2104960516837764</c:v>
                </c:pt>
                <c:pt idx="10">
                  <c:v>1.2281450802580025</c:v>
                </c:pt>
                <c:pt idx="11">
                  <c:v>1.1669933626041309</c:v>
                </c:pt>
                <c:pt idx="12">
                  <c:v>1.1414849302157255</c:v>
                </c:pt>
                <c:pt idx="13">
                  <c:v>1.1378541534349154</c:v>
                </c:pt>
                <c:pt idx="14">
                  <c:v>1.5467448024361516</c:v>
                </c:pt>
                <c:pt idx="15">
                  <c:v>1.9268892793378143</c:v>
                </c:pt>
                <c:pt idx="16">
                  <c:v>1.4518599763475777</c:v>
                </c:pt>
                <c:pt idx="17">
                  <c:v>0.38331817547734237</c:v>
                </c:pt>
                <c:pt idx="18">
                  <c:v>-0.31782377574015208</c:v>
                </c:pt>
                <c:pt idx="19">
                  <c:v>-0.42873466421255574</c:v>
                </c:pt>
                <c:pt idx="20">
                  <c:v>-0.59208683444040844</c:v>
                </c:pt>
                <c:pt idx="21">
                  <c:v>-0.919071098815607</c:v>
                </c:pt>
                <c:pt idx="22">
                  <c:v>-1.2042351394311912</c:v>
                </c:pt>
                <c:pt idx="23">
                  <c:v>-2.1474791411680778</c:v>
                </c:pt>
                <c:pt idx="24">
                  <c:v>-2.6952549243427768</c:v>
                </c:pt>
                <c:pt idx="25">
                  <c:v>-2.7425159629587199</c:v>
                </c:pt>
                <c:pt idx="26">
                  <c:v>-2.5236556042560778</c:v>
                </c:pt>
                <c:pt idx="27">
                  <c:v>-1.8340359165499081</c:v>
                </c:pt>
                <c:pt idx="28">
                  <c:v>-0.32480441879938854</c:v>
                </c:pt>
                <c:pt idx="29">
                  <c:v>5.1401649082548886</c:v>
                </c:pt>
                <c:pt idx="30">
                  <c:v>4.6281335540636501</c:v>
                </c:pt>
                <c:pt idx="31">
                  <c:v>4.0531245165212777</c:v>
                </c:pt>
                <c:pt idx="32">
                  <c:v>3.7313621594395268</c:v>
                </c:pt>
                <c:pt idx="33">
                  <c:v>3.4910457100966701</c:v>
                </c:pt>
                <c:pt idx="34">
                  <c:v>2.9784200915021444</c:v>
                </c:pt>
                <c:pt idx="35">
                  <c:v>1.5603640531952578</c:v>
                </c:pt>
                <c:pt idx="36">
                  <c:v>1.9230879577137905</c:v>
                </c:pt>
                <c:pt idx="37">
                  <c:v>3.0370231525263458</c:v>
                </c:pt>
                <c:pt idx="38">
                  <c:v>4.0420058412988986</c:v>
                </c:pt>
                <c:pt idx="39">
                  <c:v>4.5439004737974358</c:v>
                </c:pt>
                <c:pt idx="40">
                  <c:v>4.4439005089601835</c:v>
                </c:pt>
                <c:pt idx="41">
                  <c:v>4.2646285338148573</c:v>
                </c:pt>
                <c:pt idx="42">
                  <c:v>4.1809720732965854</c:v>
                </c:pt>
                <c:pt idx="43">
                  <c:v>4.202720761651733</c:v>
                </c:pt>
                <c:pt idx="44">
                  <c:v>1.7533702563223126</c:v>
                </c:pt>
                <c:pt idx="45">
                  <c:v>-0.34798063566384507</c:v>
                </c:pt>
                <c:pt idx="46">
                  <c:v>-2.1016843164939591</c:v>
                </c:pt>
                <c:pt idx="47">
                  <c:v>-3.6512365838082976</c:v>
                </c:pt>
                <c:pt idx="48">
                  <c:v>-5.3714107711390966</c:v>
                </c:pt>
                <c:pt idx="49">
                  <c:v>-6.8055937060548235</c:v>
                </c:pt>
                <c:pt idx="50">
                  <c:v>-9.1121645258761532</c:v>
                </c:pt>
                <c:pt idx="51">
                  <c:v>-9.2431226266904716</c:v>
                </c:pt>
                <c:pt idx="52">
                  <c:v>-9.1930476260274361</c:v>
                </c:pt>
                <c:pt idx="53">
                  <c:v>-9.048031478081441</c:v>
                </c:pt>
                <c:pt idx="54">
                  <c:v>-8.8102048983095393</c:v>
                </c:pt>
                <c:pt idx="55">
                  <c:v>-8.5489512250304003</c:v>
                </c:pt>
                <c:pt idx="56">
                  <c:v>-8.2278933260705784</c:v>
                </c:pt>
                <c:pt idx="57">
                  <c:v>-7.702144371732274</c:v>
                </c:pt>
                <c:pt idx="58">
                  <c:v>-6.0813104288558861</c:v>
                </c:pt>
                <c:pt idx="59">
                  <c:v>-5.0314124540468317</c:v>
                </c:pt>
                <c:pt idx="60">
                  <c:v>-3.8837361472645586</c:v>
                </c:pt>
                <c:pt idx="61">
                  <c:v>-2.7808615556510592</c:v>
                </c:pt>
                <c:pt idx="62">
                  <c:v>-1.725481898687121</c:v>
                </c:pt>
                <c:pt idx="63">
                  <c:v>-0.8964100869148125</c:v>
                </c:pt>
                <c:pt idx="64">
                  <c:v>-0.34732848540731731</c:v>
                </c:pt>
                <c:pt idx="65">
                  <c:v>0.33679073712373508</c:v>
                </c:pt>
                <c:pt idx="66">
                  <c:v>1.4619448425563628</c:v>
                </c:pt>
                <c:pt idx="67">
                  <c:v>6.0218933804144985</c:v>
                </c:pt>
                <c:pt idx="68">
                  <c:v>7.5034357086702386</c:v>
                </c:pt>
                <c:pt idx="69">
                  <c:v>8.6603788366634404</c:v>
                </c:pt>
                <c:pt idx="70">
                  <c:v>9.5511806080074706</c:v>
                </c:pt>
                <c:pt idx="71">
                  <c:v>10.240039943877035</c:v>
                </c:pt>
                <c:pt idx="72">
                  <c:v>10.692213493348049</c:v>
                </c:pt>
                <c:pt idx="73">
                  <c:v>10.985337588204365</c:v>
                </c:pt>
                <c:pt idx="74">
                  <c:v>11.027282690589292</c:v>
                </c:pt>
                <c:pt idx="75">
                  <c:v>10.57354851878393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-9.8289054528475752</c:v>
                </c:pt>
                <c:pt idx="84">
                  <c:v>-12.400067935286472</c:v>
                </c:pt>
                <c:pt idx="85">
                  <c:v>-17.399498664320326</c:v>
                </c:pt>
                <c:pt idx="86">
                  <c:v>-17.972884241787973</c:v>
                </c:pt>
                <c:pt idx="87">
                  <c:v>-18.023362678957984</c:v>
                </c:pt>
                <c:pt idx="88">
                  <c:v>-17.73411782798631</c:v>
                </c:pt>
                <c:pt idx="89">
                  <c:v>-17.40904939372777</c:v>
                </c:pt>
                <c:pt idx="90">
                  <c:v>-17.022273691303774</c:v>
                </c:pt>
                <c:pt idx="91">
                  <c:v>-16.318105472992507</c:v>
                </c:pt>
                <c:pt idx="92">
                  <c:v>-15.157033723319003</c:v>
                </c:pt>
                <c:pt idx="93">
                  <c:v>-8.7981037762660019</c:v>
                </c:pt>
                <c:pt idx="94">
                  <c:v>-6.5581072656307509</c:v>
                </c:pt>
                <c:pt idx="95">
                  <c:v>-4.2831026204045362</c:v>
                </c:pt>
                <c:pt idx="96">
                  <c:v>-2.0509848088678249</c:v>
                </c:pt>
                <c:pt idx="97">
                  <c:v>6.4087086501999124E-2</c:v>
                </c:pt>
                <c:pt idx="98">
                  <c:v>1.8244507235234555</c:v>
                </c:pt>
                <c:pt idx="99">
                  <c:v>3.1252342108561502</c:v>
                </c:pt>
                <c:pt idx="100">
                  <c:v>9.174975913470913</c:v>
                </c:pt>
                <c:pt idx="101">
                  <c:v>10.715354781383978</c:v>
                </c:pt>
                <c:pt idx="102">
                  <c:v>11.960089062855008</c:v>
                </c:pt>
                <c:pt idx="103">
                  <c:v>12.715060076430817</c:v>
                </c:pt>
                <c:pt idx="104">
                  <c:v>12.635706635089669</c:v>
                </c:pt>
                <c:pt idx="105">
                  <c:v>11.65071291232363</c:v>
                </c:pt>
                <c:pt idx="106">
                  <c:v>9.9437736584385554</c:v>
                </c:pt>
                <c:pt idx="107">
                  <c:v>7.6363120301674305</c:v>
                </c:pt>
                <c:pt idx="108">
                  <c:v>-0.52254042535525957</c:v>
                </c:pt>
                <c:pt idx="109">
                  <c:v>-2.7696236177366709</c:v>
                </c:pt>
                <c:pt idx="110">
                  <c:v>-4.9896921407765857</c:v>
                </c:pt>
                <c:pt idx="111">
                  <c:v>-7.6503616719947729</c:v>
                </c:pt>
                <c:pt idx="112">
                  <c:v>-10.559650999693268</c:v>
                </c:pt>
                <c:pt idx="113">
                  <c:v>-13.355849697882286</c:v>
                </c:pt>
                <c:pt idx="114">
                  <c:v>-15.695581693252052</c:v>
                </c:pt>
                <c:pt idx="115">
                  <c:v>-17.048484618134687</c:v>
                </c:pt>
                <c:pt idx="116">
                  <c:v>-17.865381010583519</c:v>
                </c:pt>
                <c:pt idx="117">
                  <c:v>-17.948927580947156</c:v>
                </c:pt>
                <c:pt idx="118">
                  <c:v>-18.109321368572495</c:v>
                </c:pt>
                <c:pt idx="119">
                  <c:v>-18.35234678477665</c:v>
                </c:pt>
                <c:pt idx="120">
                  <c:v>-18.399666942474454</c:v>
                </c:pt>
                <c:pt idx="121">
                  <c:v>-17.946861221050231</c:v>
                </c:pt>
                <c:pt idx="122">
                  <c:v>-16.97771019795502</c:v>
                </c:pt>
                <c:pt idx="123">
                  <c:v>-12.906856132706881</c:v>
                </c:pt>
                <c:pt idx="124">
                  <c:v>-11.495642820405941</c:v>
                </c:pt>
                <c:pt idx="125">
                  <c:v>-9.8163333513153948</c:v>
                </c:pt>
                <c:pt idx="126">
                  <c:v>-7.7935316956991034</c:v>
                </c:pt>
                <c:pt idx="127">
                  <c:v>-5.6162346520427207</c:v>
                </c:pt>
                <c:pt idx="128">
                  <c:v>-3.2106800477506008</c:v>
                </c:pt>
                <c:pt idx="129">
                  <c:v>-0.77852682750118185</c:v>
                </c:pt>
                <c:pt idx="130">
                  <c:v>1.5418392242076204</c:v>
                </c:pt>
                <c:pt idx="131">
                  <c:v>3.5333303108288732</c:v>
                </c:pt>
                <c:pt idx="132">
                  <c:v>7.9892113603460064</c:v>
                </c:pt>
                <c:pt idx="133">
                  <c:v>7.7745169616911181</c:v>
                </c:pt>
                <c:pt idx="134">
                  <c:v>7.2564229798105941</c:v>
                </c:pt>
                <c:pt idx="135">
                  <c:v>5.89363882025566</c:v>
                </c:pt>
                <c:pt idx="136">
                  <c:v>3.5694212011579243</c:v>
                </c:pt>
                <c:pt idx="137">
                  <c:v>0.97228103336195204</c:v>
                </c:pt>
                <c:pt idx="138">
                  <c:v>-1.4581012801040312</c:v>
                </c:pt>
                <c:pt idx="139">
                  <c:v>-8.4314642304251528</c:v>
                </c:pt>
                <c:pt idx="140">
                  <c:v>-10.927839784219914</c:v>
                </c:pt>
                <c:pt idx="141">
                  <c:v>-13.267383266368512</c:v>
                </c:pt>
                <c:pt idx="142">
                  <c:v>-15.152477835360607</c:v>
                </c:pt>
                <c:pt idx="143">
                  <c:v>-16.537149943238774</c:v>
                </c:pt>
                <c:pt idx="144">
                  <c:v>-17.422487259682832</c:v>
                </c:pt>
                <c:pt idx="145">
                  <c:v>-17.2664201692237</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0.63204793326013975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14.613167218265634</c:v>
                </c:pt>
                <c:pt idx="162">
                  <c:v>14.262787924326847</c:v>
                </c:pt>
                <c:pt idx="163">
                  <c:v>13.022750384493094</c:v>
                </c:pt>
                <c:pt idx="164">
                  <c:v>11.229433978070375</c:v>
                </c:pt>
                <c:pt idx="165">
                  <c:v>8.7811485719658151</c:v>
                </c:pt>
                <c:pt idx="166">
                  <c:v>5.7551682702642637</c:v>
                </c:pt>
                <c:pt idx="167">
                  <c:v>2.5931714130479273</c:v>
                </c:pt>
                <c:pt idx="168">
                  <c:v>-5.3616308509395179</c:v>
                </c:pt>
                <c:pt idx="169">
                  <c:v>-7.4897578181069377</c:v>
                </c:pt>
                <c:pt idx="170">
                  <c:v>-9.0883547899934261</c:v>
                </c:pt>
                <c:pt idx="171">
                  <c:v>-10.677075915468109</c:v>
                </c:pt>
                <c:pt idx="172">
                  <c:v>-12.680735282916501</c:v>
                </c:pt>
                <c:pt idx="173">
                  <c:v>-14.536250882906955</c:v>
                </c:pt>
                <c:pt idx="174">
                  <c:v>-15.941329471077363</c:v>
                </c:pt>
                <c:pt idx="175">
                  <c:v>-16.752615090796013</c:v>
                </c:pt>
                <c:pt idx="176">
                  <c:v>-16.836366263270783</c:v>
                </c:pt>
                <c:pt idx="177">
                  <c:v>-16.609335632282932</c:v>
                </c:pt>
                <c:pt idx="178">
                  <c:v>-16.302725101237485</c:v>
                </c:pt>
                <c:pt idx="179">
                  <c:v>-15.80740615747138</c:v>
                </c:pt>
                <c:pt idx="180">
                  <c:v>-14.987897597119973</c:v>
                </c:pt>
                <c:pt idx="181">
                  <c:v>-13.851926944428275</c:v>
                </c:pt>
                <c:pt idx="182">
                  <c:v>-12.575933163855794</c:v>
                </c:pt>
                <c:pt idx="183">
                  <c:v>-11.349810388963107</c:v>
                </c:pt>
                <c:pt idx="184">
                  <c:v>-9.9834859905793714</c:v>
                </c:pt>
                <c:pt idx="185">
                  <c:v>-4.5682128543076743</c:v>
                </c:pt>
                <c:pt idx="186">
                  <c:v>-2.831939759321159</c:v>
                </c:pt>
                <c:pt idx="187">
                  <c:v>-1.6106694543788365</c:v>
                </c:pt>
                <c:pt idx="188">
                  <c:v>-0.35629603049609659</c:v>
                </c:pt>
                <c:pt idx="189">
                  <c:v>1.3070804393167643</c:v>
                </c:pt>
                <c:pt idx="190">
                  <c:v>3.0791748112154242</c:v>
                </c:pt>
                <c:pt idx="191">
                  <c:v>4.5479571887639736</c:v>
                </c:pt>
                <c:pt idx="192">
                  <c:v>7.4566771443042272</c:v>
                </c:pt>
                <c:pt idx="193">
                  <c:v>8.2412643134671679</c:v>
                </c:pt>
                <c:pt idx="194">
                  <c:v>9.2928557198444537</c:v>
                </c:pt>
                <c:pt idx="195">
                  <c:v>10.137035834169836</c:v>
                </c:pt>
                <c:pt idx="196">
                  <c:v>10.164508372831435</c:v>
                </c:pt>
                <c:pt idx="197">
                  <c:v>9.5894463633775047</c:v>
                </c:pt>
                <c:pt idx="198">
                  <c:v>8.6173418147031811</c:v>
                </c:pt>
                <c:pt idx="199">
                  <c:v>7.444959575328097</c:v>
                </c:pt>
                <c:pt idx="200">
                  <c:v>6.0483728095707914</c:v>
                </c:pt>
                <c:pt idx="201">
                  <c:v>3.1095347364576771</c:v>
                </c:pt>
                <c:pt idx="202">
                  <c:v>1.3484129395448865</c:v>
                </c:pt>
                <c:pt idx="203">
                  <c:v>-0.55505168943133754</c:v>
                </c:pt>
                <c:pt idx="204">
                  <c:v>-2.4609744270059375</c:v>
                </c:pt>
                <c:pt idx="205">
                  <c:v>-4.5572356778375784</c:v>
                </c:pt>
                <c:pt idx="206">
                  <c:v>-6.9225848289263707</c:v>
                </c:pt>
                <c:pt idx="207">
                  <c:v>-9.370977848455821</c:v>
                </c:pt>
                <c:pt idx="208">
                  <c:v>-11.83682746546603</c:v>
                </c:pt>
                <c:pt idx="209">
                  <c:v>-14.085410434579931</c:v>
                </c:pt>
                <c:pt idx="210">
                  <c:v>-16.621429620573323</c:v>
                </c:pt>
                <c:pt idx="211">
                  <c:v>-16.332376622026317</c:v>
                </c:pt>
                <c:pt idx="212">
                  <c:v>-15.85863500475817</c:v>
                </c:pt>
                <c:pt idx="213">
                  <c:v>-15.56984580329507</c:v>
                </c:pt>
                <c:pt idx="214">
                  <c:v>-15.499805400778246</c:v>
                </c:pt>
                <c:pt idx="215">
                  <c:v>-15.086370103985843</c:v>
                </c:pt>
                <c:pt idx="216">
                  <c:v>-14.079252639588226</c:v>
                </c:pt>
                <c:pt idx="217">
                  <c:v>-13.33158947307837</c:v>
                </c:pt>
                <c:pt idx="218">
                  <c:v>-11.991302970066585</c:v>
                </c:pt>
                <c:pt idx="219">
                  <c:v>-11.27652094134905</c:v>
                </c:pt>
                <c:pt idx="220">
                  <c:v>-10.255366679297143</c:v>
                </c:pt>
                <c:pt idx="221">
                  <c:v>-9.4850691765697146</c:v>
                </c:pt>
                <c:pt idx="222">
                  <c:v>-8.8892714717055235</c:v>
                </c:pt>
                <c:pt idx="223">
                  <c:v>-7.6747466615875615</c:v>
                </c:pt>
                <c:pt idx="224">
                  <c:v>-6.1364361267371503</c:v>
                </c:pt>
                <c:pt idx="225">
                  <c:v>-0.62575534126210663</c:v>
                </c:pt>
                <c:pt idx="226">
                  <c:v>0.40811605000547502</c:v>
                </c:pt>
                <c:pt idx="227">
                  <c:v>1.5909864077049178</c:v>
                </c:pt>
                <c:pt idx="228">
                  <c:v>2.9041423914061966</c:v>
                </c:pt>
                <c:pt idx="229">
                  <c:v>4.3408423648675551</c:v>
                </c:pt>
                <c:pt idx="230">
                  <c:v>5.8421479213777001</c:v>
                </c:pt>
                <c:pt idx="231">
                  <c:v>7.011808709823498</c:v>
                </c:pt>
                <c:pt idx="232">
                  <c:v>7.113996232469928</c:v>
                </c:pt>
                <c:pt idx="233">
                  <c:v>6.1325621766262914</c:v>
                </c:pt>
                <c:pt idx="234">
                  <c:v>5.9406324949111182</c:v>
                </c:pt>
                <c:pt idx="235">
                  <c:v>5.6656735917164109</c:v>
                </c:pt>
                <c:pt idx="236">
                  <c:v>5.08076237358833</c:v>
                </c:pt>
                <c:pt idx="237">
                  <c:v>3.8734208354749313</c:v>
                </c:pt>
                <c:pt idx="238">
                  <c:v>2.0560246018764872</c:v>
                </c:pt>
                <c:pt idx="239">
                  <c:v>-0.17554949339997006</c:v>
                </c:pt>
                <c:pt idx="240">
                  <c:v>-2.6271945177752816</c:v>
                </c:pt>
                <c:pt idx="241">
                  <c:v>-8.4341195044105</c:v>
                </c:pt>
                <c:pt idx="242">
                  <c:v>-9.8935639698624698</c:v>
                </c:pt>
                <c:pt idx="243">
                  <c:v>-11.507963874540721</c:v>
                </c:pt>
                <c:pt idx="244">
                  <c:v>-13.143080198317474</c:v>
                </c:pt>
                <c:pt idx="245">
                  <c:v>-14.855884307969896</c:v>
                </c:pt>
                <c:pt idx="246">
                  <c:v>-16.355564962476535</c:v>
                </c:pt>
                <c:pt idx="247">
                  <c:v>-17.337140858581897</c:v>
                </c:pt>
                <c:pt idx="248">
                  <c:v>-17.928556314074591</c:v>
                </c:pt>
                <c:pt idx="249">
                  <c:v>-18.567059397269329</c:v>
                </c:pt>
                <c:pt idx="250">
                  <c:v>-18.725311844698922</c:v>
                </c:pt>
                <c:pt idx="251">
                  <c:v>-18.253983560937513</c:v>
                </c:pt>
                <c:pt idx="252">
                  <c:v>-16.820778557328957</c:v>
                </c:pt>
                <c:pt idx="253">
                  <c:v>-14.777713855392989</c:v>
                </c:pt>
                <c:pt idx="254">
                  <c:v>-12.520500562807815</c:v>
                </c:pt>
                <c:pt idx="255">
                  <c:v>-10.282868967227103</c:v>
                </c:pt>
                <c:pt idx="256">
                  <c:v>-8.3680900925382247</c:v>
                </c:pt>
                <c:pt idx="257">
                  <c:v>-3.1242392985626584</c:v>
                </c:pt>
                <c:pt idx="258">
                  <c:v>-1.0715534403798299</c:v>
                </c:pt>
                <c:pt idx="259">
                  <c:v>1.1321977939352057</c:v>
                </c:pt>
                <c:pt idx="260">
                  <c:v>3.284722713825289</c:v>
                </c:pt>
                <c:pt idx="261">
                  <c:v>5.0721169478099286</c:v>
                </c:pt>
                <c:pt idx="262">
                  <c:v>6.1325519313425465</c:v>
                </c:pt>
                <c:pt idx="263">
                  <c:v>6.5317243512191272</c:v>
                </c:pt>
                <c:pt idx="264">
                  <c:v>6.1772675102368311</c:v>
                </c:pt>
                <c:pt idx="265">
                  <c:v>5.5911682945391181</c:v>
                </c:pt>
                <c:pt idx="266">
                  <c:v>3.9035306619570647</c:v>
                </c:pt>
                <c:pt idx="267">
                  <c:v>1.6765093715674766</c:v>
                </c:pt>
                <c:pt idx="268">
                  <c:v>-0.91371911436397135</c:v>
                </c:pt>
                <c:pt idx="269">
                  <c:v>-3.5606841366309974</c:v>
                </c:pt>
                <c:pt idx="270">
                  <c:v>-5.5889049402257438</c:v>
                </c:pt>
                <c:pt idx="271">
                  <c:v>-6.8446780216514043</c:v>
                </c:pt>
                <c:pt idx="272">
                  <c:v>-7.9563804050941531</c:v>
                </c:pt>
                <c:pt idx="273">
                  <c:v>-9.3202509441820354</c:v>
                </c:pt>
                <c:pt idx="274">
                  <c:v>-11.019034041506192</c:v>
                </c:pt>
                <c:pt idx="275">
                  <c:v>-14.819952959476186</c:v>
                </c:pt>
                <c:pt idx="276">
                  <c:v>-16.307649212283103</c:v>
                </c:pt>
                <c:pt idx="277">
                  <c:v>-17.267525142049408</c:v>
                </c:pt>
                <c:pt idx="278">
                  <c:v>-17.968875072527158</c:v>
                </c:pt>
                <c:pt idx="279">
                  <c:v>-18.679920532422756</c:v>
                </c:pt>
                <c:pt idx="280">
                  <c:v>-19.304824253633996</c:v>
                </c:pt>
                <c:pt idx="281">
                  <c:v>-19.550342537103273</c:v>
                </c:pt>
                <c:pt idx="282">
                  <c:v>-19.43069887232204</c:v>
                </c:pt>
                <c:pt idx="283">
                  <c:v>-16.86867882576022</c:v>
                </c:pt>
                <c:pt idx="284">
                  <c:v>-15.366223293066785</c:v>
                </c:pt>
                <c:pt idx="285">
                  <c:v>-13.370286592839996</c:v>
                </c:pt>
                <c:pt idx="286">
                  <c:v>-10.796028365105315</c:v>
                </c:pt>
                <c:pt idx="287">
                  <c:v>-7.799469862163507</c:v>
                </c:pt>
                <c:pt idx="288">
                  <c:v>-4.8971564343372744</c:v>
                </c:pt>
                <c:pt idx="289">
                  <c:v>-2.0575017579734145</c:v>
                </c:pt>
                <c:pt idx="290">
                  <c:v>1.0176842178349819</c:v>
                </c:pt>
                <c:pt idx="291">
                  <c:v>6.9352077588268646</c:v>
                </c:pt>
                <c:pt idx="292">
                  <c:v>7.5063927252349059</c:v>
                </c:pt>
                <c:pt idx="293">
                  <c:v>7.6815858631898788</c:v>
                </c:pt>
                <c:pt idx="294">
                  <c:v>7.3684046901628619</c:v>
                </c:pt>
                <c:pt idx="295">
                  <c:v>6.1500485233754008</c:v>
                </c:pt>
                <c:pt idx="296">
                  <c:v>3.4489983351153057</c:v>
                </c:pt>
                <c:pt idx="297">
                  <c:v>-0.2806246113272553</c:v>
                </c:pt>
                <c:pt idx="298">
                  <c:v>-4.1069191050199105</c:v>
                </c:pt>
                <c:pt idx="299">
                  <c:v>-7.3177756279717814</c:v>
                </c:pt>
                <c:pt idx="300">
                  <c:v>-13.666170691248851</c:v>
                </c:pt>
                <c:pt idx="301">
                  <c:v>-15.330174465319388</c:v>
                </c:pt>
                <c:pt idx="302">
                  <c:v>-16.944077132226028</c:v>
                </c:pt>
                <c:pt idx="303">
                  <c:v>-18.357466391014562</c:v>
                </c:pt>
                <c:pt idx="304">
                  <c:v>-19.314694939458576</c:v>
                </c:pt>
                <c:pt idx="305">
                  <c:v>-19.341612563195604</c:v>
                </c:pt>
                <c:pt idx="306">
                  <c:v>-18.71233661022363</c:v>
                </c:pt>
                <c:pt idx="307">
                  <c:v>-18.383109046106512</c:v>
                </c:pt>
                <c:pt idx="308">
                  <c:v>-18.984232780703437</c:v>
                </c:pt>
                <c:pt idx="309">
                  <c:v>-19.002586257913194</c:v>
                </c:pt>
                <c:pt idx="310">
                  <c:v>-18.869129825682492</c:v>
                </c:pt>
                <c:pt idx="311">
                  <c:v>-18.757854812236367</c:v>
                </c:pt>
                <c:pt idx="312">
                  <c:v>-18.532311948231762</c:v>
                </c:pt>
                <c:pt idx="313">
                  <c:v>-18.179449501074693</c:v>
                </c:pt>
                <c:pt idx="314">
                  <c:v>-16.271415210518157</c:v>
                </c:pt>
                <c:pt idx="315">
                  <c:v>-14.461180425521334</c:v>
                </c:pt>
                <c:pt idx="316">
                  <c:v>-12.303801124176555</c:v>
                </c:pt>
                <c:pt idx="317">
                  <c:v>-10.132198940468125</c:v>
                </c:pt>
                <c:pt idx="318">
                  <c:v>-8.129997287170653</c:v>
                </c:pt>
                <c:pt idx="319">
                  <c:v>-6.5645699906234105</c:v>
                </c:pt>
                <c:pt idx="320">
                  <c:v>-5.7468146639409667</c:v>
                </c:pt>
                <c:pt idx="321">
                  <c:v>-5.2950469794886317</c:v>
                </c:pt>
                <c:pt idx="322">
                  <c:v>-4.9322450892694025</c:v>
                </c:pt>
                <c:pt idx="323">
                  <c:v>-3.9342439542479601</c:v>
                </c:pt>
                <c:pt idx="324">
                  <c:v>-3.569841143578258</c:v>
                </c:pt>
                <c:pt idx="325">
                  <c:v>-3.4339634851777703</c:v>
                </c:pt>
                <c:pt idx="326">
                  <c:v>-3.3302262684996582</c:v>
                </c:pt>
                <c:pt idx="327">
                  <c:v>-3.2188845468726024</c:v>
                </c:pt>
                <c:pt idx="328">
                  <c:v>-3.0933266212890942</c:v>
                </c:pt>
                <c:pt idx="329">
                  <c:v>-3.0953969275175135</c:v>
                </c:pt>
                <c:pt idx="330">
                  <c:v>-3.6027446692129113</c:v>
                </c:pt>
                <c:pt idx="331">
                  <c:v>-4.6359795627408289</c:v>
                </c:pt>
                <c:pt idx="332">
                  <c:v>-7.3074656850926258</c:v>
                </c:pt>
                <c:pt idx="333">
                  <c:v>-8.9460033265156369</c:v>
                </c:pt>
                <c:pt idx="334">
                  <c:v>-10.783311159998661</c:v>
                </c:pt>
                <c:pt idx="335">
                  <c:v>-12.966494308899762</c:v>
                </c:pt>
                <c:pt idx="336">
                  <c:v>-15.39474555591285</c:v>
                </c:pt>
                <c:pt idx="337">
                  <c:v>-17.527520998047379</c:v>
                </c:pt>
                <c:pt idx="338">
                  <c:v>-18.881355864296815</c:v>
                </c:pt>
                <c:pt idx="339">
                  <c:v>-19.236435542640464</c:v>
                </c:pt>
                <c:pt idx="340">
                  <c:v>-18.457018674897199</c:v>
                </c:pt>
                <c:pt idx="341">
                  <c:v>-14.379451596168826</c:v>
                </c:pt>
                <c:pt idx="342">
                  <c:v>-12.51366278453872</c:v>
                </c:pt>
                <c:pt idx="343">
                  <c:v>-11.05288111982923</c:v>
                </c:pt>
                <c:pt idx="344">
                  <c:v>-9.8156163332344626</c:v>
                </c:pt>
                <c:pt idx="345">
                  <c:v>-8.3047350791809507</c:v>
                </c:pt>
                <c:pt idx="346">
                  <c:v>-6.8569952812366353</c:v>
                </c:pt>
                <c:pt idx="347">
                  <c:v>-5.4444658673736228</c:v>
                </c:pt>
                <c:pt idx="348">
                  <c:v>-4.1792199206971095</c:v>
                </c:pt>
                <c:pt idx="349">
                  <c:v>-3.189090123348179</c:v>
                </c:pt>
                <c:pt idx="350">
                  <c:v>-1.0324251459541074</c:v>
                </c:pt>
                <c:pt idx="351">
                  <c:v>0.47541465332115262</c:v>
                </c:pt>
                <c:pt idx="352">
                  <c:v>1.5803942072582937</c:v>
                </c:pt>
                <c:pt idx="353">
                  <c:v>2.1799148276808471</c:v>
                </c:pt>
                <c:pt idx="354">
                  <c:v>2.1095990357312076</c:v>
                </c:pt>
                <c:pt idx="355">
                  <c:v>1.8167150457401533</c:v>
                </c:pt>
                <c:pt idx="356">
                  <c:v>2.0941686423268919</c:v>
                </c:pt>
                <c:pt idx="357">
                  <c:v>2.6728679741595576</c:v>
                </c:pt>
                <c:pt idx="358">
                  <c:v>3.4702390566100405</c:v>
                </c:pt>
                <c:pt idx="359">
                  <c:v>3.4730960488488742</c:v>
                </c:pt>
                <c:pt idx="360">
                  <c:v>3.4109975246804396</c:v>
                </c:pt>
                <c:pt idx="361">
                  <c:v>3.0803059854057153</c:v>
                </c:pt>
                <c:pt idx="362">
                  <c:v>2.5949080052455571</c:v>
                </c:pt>
                <c:pt idx="363">
                  <c:v>2.0538931512254388</c:v>
                </c:pt>
                <c:pt idx="364">
                  <c:v>1.8225655818261548</c:v>
                </c:pt>
                <c:pt idx="365">
                  <c:v>2.0956835403392944</c:v>
                </c:pt>
                <c:pt idx="366">
                  <c:v>2.9798300322743208</c:v>
                </c:pt>
                <c:pt idx="367">
                  <c:v>2.7913052567786147</c:v>
                </c:pt>
                <c:pt idx="368">
                  <c:v>2.5378745786108832</c:v>
                </c:pt>
                <c:pt idx="369">
                  <c:v>2.1303921806214712</c:v>
                </c:pt>
                <c:pt idx="370">
                  <c:v>1.7127323881115046</c:v>
                </c:pt>
                <c:pt idx="371">
                  <c:v>1.6343896013240737</c:v>
                </c:pt>
                <c:pt idx="372">
                  <c:v>1.4824577410274884</c:v>
                </c:pt>
                <c:pt idx="373">
                  <c:v>1.3293675446065842</c:v>
                </c:pt>
                <c:pt idx="374">
                  <c:v>1.2454593584150753</c:v>
                </c:pt>
                <c:pt idx="375">
                  <c:v>1.1172470078766712</c:v>
                </c:pt>
                <c:pt idx="376">
                  <c:v>1.1351231117816667</c:v>
                </c:pt>
                <c:pt idx="377">
                  <c:v>1.1543651681432867</c:v>
                </c:pt>
                <c:pt idx="378">
                  <c:v>1.1870565594859674</c:v>
                </c:pt>
                <c:pt idx="379">
                  <c:v>1.2223629931025073</c:v>
                </c:pt>
                <c:pt idx="380">
                  <c:v>1.2286085749978075</c:v>
                </c:pt>
                <c:pt idx="381">
                  <c:v>1.2372242420214679</c:v>
                </c:pt>
                <c:pt idx="382">
                  <c:v>1.2380894941800733</c:v>
                </c:pt>
                <c:pt idx="383">
                  <c:v>1.2235264114774926</c:v>
                </c:pt>
                <c:pt idx="384">
                  <c:v>1.2287582225452383</c:v>
                </c:pt>
                <c:pt idx="385">
                  <c:v>1.22167470924802</c:v>
                </c:pt>
                <c:pt idx="386">
                  <c:v>1.1976137457267133</c:v>
                </c:pt>
                <c:pt idx="387">
                  <c:v>1.1788060135053087</c:v>
                </c:pt>
                <c:pt idx="388">
                  <c:v>1.1676465279026331</c:v>
                </c:pt>
                <c:pt idx="389">
                  <c:v>1.173514846196412</c:v>
                </c:pt>
                <c:pt idx="390">
                  <c:v>1.1758702274453015</c:v>
                </c:pt>
                <c:pt idx="391">
                  <c:v>1.1727751651684177</c:v>
                </c:pt>
                <c:pt idx="392">
                  <c:v>1.1734047663142917</c:v>
                </c:pt>
                <c:pt idx="393">
                  <c:v>1.1782693977959009</c:v>
                </c:pt>
                <c:pt idx="394">
                  <c:v>1.2075564046696314</c:v>
                </c:pt>
                <c:pt idx="395">
                  <c:v>1.2198511246306083</c:v>
                </c:pt>
                <c:pt idx="396">
                  <c:v>1.2268910195808898</c:v>
                </c:pt>
                <c:pt idx="397">
                  <c:v>1.2338481459193384</c:v>
                </c:pt>
                <c:pt idx="398">
                  <c:v>1.2269440958425686</c:v>
                </c:pt>
                <c:pt idx="399">
                  <c:v>1.2221402340718162</c:v>
                </c:pt>
                <c:pt idx="400">
                  <c:v>1.2560434432688656</c:v>
                </c:pt>
                <c:pt idx="401">
                  <c:v>1.2601435062207007</c:v>
                </c:pt>
                <c:pt idx="402">
                  <c:v>1.2525063064843063</c:v>
                </c:pt>
                <c:pt idx="403">
                  <c:v>1.2521503018465843</c:v>
                </c:pt>
                <c:pt idx="404">
                  <c:v>1.2532220628774549</c:v>
                </c:pt>
                <c:pt idx="405">
                  <c:v>1.2522887222705497</c:v>
                </c:pt>
                <c:pt idx="406">
                  <c:v>1.2530807491094436</c:v>
                </c:pt>
                <c:pt idx="407">
                  <c:v>1.254646674326779</c:v>
                </c:pt>
                <c:pt idx="408">
                  <c:v>1.2548158827770948</c:v>
                </c:pt>
                <c:pt idx="409">
                  <c:v>1.2582629274692323</c:v>
                </c:pt>
                <c:pt idx="410">
                  <c:v>1.2598009769770044</c:v>
                </c:pt>
                <c:pt idx="411">
                  <c:v>1.264031709985403</c:v>
                </c:pt>
                <c:pt idx="412">
                  <c:v>1.26160332160336</c:v>
                </c:pt>
                <c:pt idx="413">
                  <c:v>1.2626309140776186</c:v>
                </c:pt>
                <c:pt idx="414">
                  <c:v>1.2618633715696315</c:v>
                </c:pt>
                <c:pt idx="415">
                  <c:v>1.2653131056487441</c:v>
                </c:pt>
                <c:pt idx="416">
                  <c:v>1.2659140958910764</c:v>
                </c:pt>
                <c:pt idx="417">
                  <c:v>1.2656941495702654</c:v>
                </c:pt>
                <c:pt idx="418">
                  <c:v>1.2668414126505918</c:v>
                </c:pt>
                <c:pt idx="419">
                  <c:v>1.267609652407045</c:v>
                </c:pt>
                <c:pt idx="420">
                  <c:v>1.2663092839960086</c:v>
                </c:pt>
                <c:pt idx="421">
                  <c:v>1.2675046287621816</c:v>
                </c:pt>
                <c:pt idx="422">
                  <c:v>1.2684412753703638</c:v>
                </c:pt>
                <c:pt idx="423">
                  <c:v>1.2701610411124018</c:v>
                </c:pt>
                <c:pt idx="424">
                  <c:v>1.2699552532045142</c:v>
                </c:pt>
                <c:pt idx="425">
                  <c:v>1.2703442229913833</c:v>
                </c:pt>
                <c:pt idx="426">
                  <c:v>1.2713325655938239</c:v>
                </c:pt>
                <c:pt idx="427">
                  <c:v>1.2739755262659287</c:v>
                </c:pt>
                <c:pt idx="428">
                  <c:v>1.2754541626143094</c:v>
                </c:pt>
                <c:pt idx="429">
                  <c:v>1.2757893968365153</c:v>
                </c:pt>
                <c:pt idx="430">
                  <c:v>1.2752259489186599</c:v>
                </c:pt>
                <c:pt idx="431">
                  <c:v>1.2771766651751755</c:v>
                </c:pt>
                <c:pt idx="432">
                  <c:v>1.2786655942391858</c:v>
                </c:pt>
                <c:pt idx="433">
                  <c:v>1.278871994018175</c:v>
                </c:pt>
                <c:pt idx="434">
                  <c:v>1.2770162553366045</c:v>
                </c:pt>
                <c:pt idx="435">
                  <c:v>1.2765018377419892</c:v>
                </c:pt>
                <c:pt idx="436">
                  <c:v>1.2774099303648963</c:v>
                </c:pt>
                <c:pt idx="437">
                  <c:v>1.2804124008898441</c:v>
                </c:pt>
                <c:pt idx="438">
                  <c:v>1.280665729760273</c:v>
                </c:pt>
                <c:pt idx="439">
                  <c:v>1.2813805802047118</c:v>
                </c:pt>
                <c:pt idx="440">
                  <c:v>1.2821936762799164</c:v>
                </c:pt>
                <c:pt idx="441">
                  <c:v>1.2829247341940682</c:v>
                </c:pt>
                <c:pt idx="442">
                  <c:v>1.2832570560995009</c:v>
                </c:pt>
                <c:pt idx="443">
                  <c:v>1.2855563681357864</c:v>
                </c:pt>
                <c:pt idx="444">
                  <c:v>1.2856950257191211</c:v>
                </c:pt>
                <c:pt idx="445">
                  <c:v>1.286440275248566</c:v>
                </c:pt>
                <c:pt idx="446">
                  <c:v>1.2870398472780096</c:v>
                </c:pt>
                <c:pt idx="447">
                  <c:v>1.2864264868041597</c:v>
                </c:pt>
                <c:pt idx="448">
                  <c:v>1.2867007568448372</c:v>
                </c:pt>
                <c:pt idx="449">
                  <c:v>1.2862635014151067</c:v>
                </c:pt>
                <c:pt idx="450">
                  <c:v>1.2870859557980907</c:v>
                </c:pt>
                <c:pt idx="451">
                  <c:v>1.2869180232650597</c:v>
                </c:pt>
                <c:pt idx="452">
                  <c:v>1.2884829666427049</c:v>
                </c:pt>
                <c:pt idx="453">
                  <c:v>1.289632762584858</c:v>
                </c:pt>
                <c:pt idx="454">
                  <c:v>1.2907589848880159</c:v>
                </c:pt>
                <c:pt idx="455">
                  <c:v>1.2897474291287385</c:v>
                </c:pt>
                <c:pt idx="456">
                  <c:v>1.2899845410430544</c:v>
                </c:pt>
                <c:pt idx="457">
                  <c:v>1.2894605516972319</c:v>
                </c:pt>
                <c:pt idx="458">
                  <c:v>1.2903162605637424</c:v>
                </c:pt>
                <c:pt idx="459">
                  <c:v>1.2895857244001405</c:v>
                </c:pt>
                <c:pt idx="460">
                  <c:v>1.2910719071589223</c:v>
                </c:pt>
                <c:pt idx="461">
                  <c:v>1.2930970297886977</c:v>
                </c:pt>
                <c:pt idx="462">
                  <c:v>1.2943284986664878</c:v>
                </c:pt>
                <c:pt idx="463">
                  <c:v>1.2950775617182311</c:v>
                </c:pt>
                <c:pt idx="464">
                  <c:v>1.2952187474201931</c:v>
                </c:pt>
                <c:pt idx="465">
                  <c:v>1.2958669608315461</c:v>
                </c:pt>
                <c:pt idx="466">
                  <c:v>1.2970589948532456</c:v>
                </c:pt>
                <c:pt idx="467">
                  <c:v>1.2972723860897588</c:v>
                </c:pt>
                <c:pt idx="468">
                  <c:v>1.2977030484896654</c:v>
                </c:pt>
                <c:pt idx="469">
                  <c:v>1.2986019725322535</c:v>
                </c:pt>
                <c:pt idx="470">
                  <c:v>1.2985902616037497</c:v>
                </c:pt>
                <c:pt idx="471">
                  <c:v>1.2976872821363372</c:v>
                </c:pt>
                <c:pt idx="472">
                  <c:v>1.2982767986095212</c:v>
                </c:pt>
                <c:pt idx="473">
                  <c:v>1.299673411026447</c:v>
                </c:pt>
                <c:pt idx="474">
                  <c:v>1.299524588793517</c:v>
                </c:pt>
                <c:pt idx="475">
                  <c:v>1.3005438142860446</c:v>
                </c:pt>
                <c:pt idx="476">
                  <c:v>1.3007450392480853</c:v>
                </c:pt>
                <c:pt idx="477">
                  <c:v>1.3012170290356555</c:v>
                </c:pt>
                <c:pt idx="478">
                  <c:v>1.3012348207298174</c:v>
                </c:pt>
                <c:pt idx="479">
                  <c:v>1.301014974015914</c:v>
                </c:pt>
                <c:pt idx="480">
                  <c:v>1.2994533840714269</c:v>
                </c:pt>
                <c:pt idx="481">
                  <c:v>1.3006211329760902</c:v>
                </c:pt>
                <c:pt idx="482">
                  <c:v>1.3008250900138019</c:v>
                </c:pt>
                <c:pt idx="483">
                  <c:v>1.301513582568504</c:v>
                </c:pt>
                <c:pt idx="484">
                  <c:v>1.3021267675444215</c:v>
                </c:pt>
                <c:pt idx="485">
                  <c:v>1.3038600845714963</c:v>
                </c:pt>
                <c:pt idx="486">
                  <c:v>1.3019455825471338</c:v>
                </c:pt>
                <c:pt idx="487">
                  <c:v>1.3014344092923689</c:v>
                </c:pt>
                <c:pt idx="488">
                  <c:v>1.3025513349491575</c:v>
                </c:pt>
                <c:pt idx="489">
                  <c:v>1.3019693269408776</c:v>
                </c:pt>
                <c:pt idx="490">
                  <c:v>1.3017210068758798</c:v>
                </c:pt>
                <c:pt idx="491">
                  <c:v>1.3012929864310649</c:v>
                </c:pt>
                <c:pt idx="492">
                  <c:v>1.3032010614371217</c:v>
                </c:pt>
                <c:pt idx="493">
                  <c:v>1.3044628013338699</c:v>
                </c:pt>
                <c:pt idx="494">
                  <c:v>1.3053101337322777</c:v>
                </c:pt>
                <c:pt idx="495">
                  <c:v>1.305869991057619</c:v>
                </c:pt>
                <c:pt idx="496">
                  <c:v>1.3047217888262708</c:v>
                </c:pt>
                <c:pt idx="497">
                  <c:v>1.3046487295180786</c:v>
                </c:pt>
                <c:pt idx="498">
                  <c:v>1.3041927290136219</c:v>
                </c:pt>
                <c:pt idx="499">
                  <c:v>1.3045375207574921</c:v>
                </c:pt>
                <c:pt idx="500">
                  <c:v>1.3038548291203824</c:v>
                </c:pt>
                <c:pt idx="501">
                  <c:v>1.3048615895176563</c:v>
                </c:pt>
                <c:pt idx="502">
                  <c:v>1.3053837242774051</c:v>
                </c:pt>
                <c:pt idx="503">
                  <c:v>1.3061163237273097</c:v>
                </c:pt>
                <c:pt idx="504">
                  <c:v>1.3068780985200019</c:v>
                </c:pt>
                <c:pt idx="505">
                  <c:v>1.307213271080784</c:v>
                </c:pt>
                <c:pt idx="506">
                  <c:v>1.3088829155665711</c:v>
                </c:pt>
                <c:pt idx="507">
                  <c:v>1.3080703602146855</c:v>
                </c:pt>
                <c:pt idx="508">
                  <c:v>1.3080429208783366</c:v>
                </c:pt>
                <c:pt idx="509">
                  <c:v>1.3070161015435393</c:v>
                </c:pt>
                <c:pt idx="510">
                  <c:v>1.306337232915098</c:v>
                </c:pt>
                <c:pt idx="511">
                  <c:v>1.3062740916107742</c:v>
                </c:pt>
                <c:pt idx="512">
                  <c:v>1.3051359781380119</c:v>
                </c:pt>
                <c:pt idx="513">
                  <c:v>1.3077291780360838</c:v>
                </c:pt>
                <c:pt idx="514">
                  <c:v>1.3076102141648529</c:v>
                </c:pt>
                <c:pt idx="515">
                  <c:v>1.3069985185496189</c:v>
                </c:pt>
                <c:pt idx="516">
                  <c:v>1.3059436717232984</c:v>
                </c:pt>
                <c:pt idx="517">
                  <c:v>1.3059453081228014</c:v>
                </c:pt>
                <c:pt idx="518">
                  <c:v>1.3062209489444854</c:v>
                </c:pt>
                <c:pt idx="519">
                  <c:v>1.3057153157320438</c:v>
                </c:pt>
                <c:pt idx="520">
                  <c:v>1.3059966199189286</c:v>
                </c:pt>
                <c:pt idx="521">
                  <c:v>1.3054487201678171</c:v>
                </c:pt>
                <c:pt idx="522">
                  <c:v>1.3052242488466554</c:v>
                </c:pt>
                <c:pt idx="523">
                  <c:v>1.3051695266991175</c:v>
                </c:pt>
                <c:pt idx="524">
                  <c:v>1.3049082482474286</c:v>
                </c:pt>
                <c:pt idx="525">
                  <c:v>1.3065883799195182</c:v>
                </c:pt>
                <c:pt idx="526">
                  <c:v>1.3068557011913531</c:v>
                </c:pt>
                <c:pt idx="527">
                  <c:v>1.3067024156195259</c:v>
                </c:pt>
                <c:pt idx="528">
                  <c:v>1.3051169864175591</c:v>
                </c:pt>
                <c:pt idx="529">
                  <c:v>1.3059134528794083</c:v>
                </c:pt>
                <c:pt idx="530">
                  <c:v>1.3056839822392301</c:v>
                </c:pt>
                <c:pt idx="531">
                  <c:v>1.3052727811352725</c:v>
                </c:pt>
                <c:pt idx="532">
                  <c:v>1.3051098574076145</c:v>
                </c:pt>
                <c:pt idx="533">
                  <c:v>1.3038755046721917</c:v>
                </c:pt>
                <c:pt idx="534">
                  <c:v>1.3049792537556892</c:v>
                </c:pt>
                <c:pt idx="535">
                  <c:v>1.3051670792146695</c:v>
                </c:pt>
                <c:pt idx="536">
                  <c:v>1.3055362319665562</c:v>
                </c:pt>
                <c:pt idx="537">
                  <c:v>1.3065784761452339</c:v>
                </c:pt>
                <c:pt idx="538">
                  <c:v>1.307569294691262</c:v>
                </c:pt>
                <c:pt idx="539">
                  <c:v>1.3080054686743807</c:v>
                </c:pt>
                <c:pt idx="540">
                  <c:v>1.3081437183436435</c:v>
                </c:pt>
                <c:pt idx="541">
                  <c:v>1.3077284096398074</c:v>
                </c:pt>
                <c:pt idx="542">
                  <c:v>1.3074454358511221</c:v>
                </c:pt>
                <c:pt idx="543">
                  <c:v>1.3083585183066764</c:v>
                </c:pt>
                <c:pt idx="544">
                  <c:v>1.3084846206742213</c:v>
                </c:pt>
                <c:pt idx="545">
                  <c:v>1.3088257696505257</c:v>
                </c:pt>
                <c:pt idx="546">
                  <c:v>1.307802711662958</c:v>
                </c:pt>
                <c:pt idx="547">
                  <c:v>1.307147644346486</c:v>
                </c:pt>
                <c:pt idx="548">
                  <c:v>1.305298626760802</c:v>
                </c:pt>
                <c:pt idx="549">
                  <c:v>1.3066118681811645</c:v>
                </c:pt>
                <c:pt idx="550">
                  <c:v>1.3065061045991371</c:v>
                </c:pt>
                <c:pt idx="551">
                  <c:v>1.3056840676165962</c:v>
                </c:pt>
                <c:pt idx="552">
                  <c:v>1.30693364598207</c:v>
                </c:pt>
                <c:pt idx="553">
                  <c:v>1.3050649584002088</c:v>
                </c:pt>
                <c:pt idx="554">
                  <c:v>1.3057625768465475</c:v>
                </c:pt>
                <c:pt idx="555">
                  <c:v>1.3029910378633358</c:v>
                </c:pt>
                <c:pt idx="556">
                  <c:v>1.3032504664721221</c:v>
                </c:pt>
                <c:pt idx="557">
                  <c:v>1.3035628812220494</c:v>
                </c:pt>
                <c:pt idx="558">
                  <c:v>1.3035564257446453</c:v>
                </c:pt>
                <c:pt idx="559">
                  <c:v>1.3016929461820297</c:v>
                </c:pt>
                <c:pt idx="560">
                  <c:v>1.3060806549616477</c:v>
                </c:pt>
                <c:pt idx="561">
                  <c:v>1.306438983760984</c:v>
                </c:pt>
                <c:pt idx="562">
                  <c:v>1.306645018314569</c:v>
                </c:pt>
                <c:pt idx="563">
                  <c:v>1.3051354469010761</c:v>
                </c:pt>
                <c:pt idx="564">
                  <c:v>1.3044649357679958</c:v>
                </c:pt>
                <c:pt idx="565">
                  <c:v>1.3042564869322466</c:v>
                </c:pt>
                <c:pt idx="566">
                  <c:v>1.3050811042084831</c:v>
                </c:pt>
                <c:pt idx="567">
                  <c:v>1.3038989644746977</c:v>
                </c:pt>
                <c:pt idx="568">
                  <c:v>1.30210840192467</c:v>
                </c:pt>
                <c:pt idx="569">
                  <c:v>1.3018341555999335</c:v>
                </c:pt>
                <c:pt idx="570">
                  <c:v>1.3026208084080224</c:v>
                </c:pt>
                <c:pt idx="571">
                  <c:v>1.301111905783884</c:v>
                </c:pt>
                <c:pt idx="572">
                  <c:v>1.3004871996069205</c:v>
                </c:pt>
                <c:pt idx="573">
                  <c:v>1.3008500866088899</c:v>
                </c:pt>
                <c:pt idx="574">
                  <c:v>1.3006403381399418</c:v>
                </c:pt>
                <c:pt idx="575">
                  <c:v>1.2992601561225281</c:v>
                </c:pt>
                <c:pt idx="576">
                  <c:v>1.3013700063003313</c:v>
                </c:pt>
                <c:pt idx="577">
                  <c:v>1.2998144117441082</c:v>
                </c:pt>
                <c:pt idx="578">
                  <c:v>1.3006473295974676</c:v>
                </c:pt>
                <c:pt idx="579">
                  <c:v>1.2995552250378637</c:v>
                </c:pt>
                <c:pt idx="580">
                  <c:v>1.2984507834490699</c:v>
                </c:pt>
                <c:pt idx="581">
                  <c:v>1.2980666944015553</c:v>
                </c:pt>
                <c:pt idx="582">
                  <c:v>1.2973549365149779</c:v>
                </c:pt>
                <c:pt idx="583">
                  <c:v>1.2952816657947324</c:v>
                </c:pt>
                <c:pt idx="584">
                  <c:v>1.2964678656965283</c:v>
                </c:pt>
                <c:pt idx="585">
                  <c:v>1.2961645341495682</c:v>
                </c:pt>
                <c:pt idx="586">
                  <c:v>1.2951365717067351</c:v>
                </c:pt>
                <c:pt idx="587">
                  <c:v>1.2942035915820469</c:v>
                </c:pt>
                <c:pt idx="588">
                  <c:v>1.2940857755620527</c:v>
                </c:pt>
                <c:pt idx="589">
                  <c:v>1.2939605791432176</c:v>
                </c:pt>
                <c:pt idx="590">
                  <c:v>1.2930314220271835</c:v>
                </c:pt>
                <c:pt idx="591">
                  <c:v>1.2922097882155299</c:v>
                </c:pt>
                <c:pt idx="592">
                  <c:v>1.291104957685405</c:v>
                </c:pt>
                <c:pt idx="593">
                  <c:v>1.2926236739632913</c:v>
                </c:pt>
                <c:pt idx="594">
                  <c:v>1.2907883831605602</c:v>
                </c:pt>
                <c:pt idx="595">
                  <c:v>1.2903273027029059</c:v>
                </c:pt>
                <c:pt idx="596">
                  <c:v>1.2877873118757321</c:v>
                </c:pt>
                <c:pt idx="597">
                  <c:v>1.2889050201583534</c:v>
                </c:pt>
                <c:pt idx="598">
                  <c:v>1.2891335137020259</c:v>
                </c:pt>
                <c:pt idx="599">
                  <c:v>1.2897973606574875</c:v>
                </c:pt>
                <c:pt idx="600">
                  <c:v>1.2895367367655837</c:v>
                </c:pt>
                <c:pt idx="601">
                  <c:v>1.288490513053091</c:v>
                </c:pt>
                <c:pt idx="602">
                  <c:v>1.2880257091937044</c:v>
                </c:pt>
                <c:pt idx="603">
                  <c:v>1.2874807739344192</c:v>
                </c:pt>
                <c:pt idx="604">
                  <c:v>1.2864993326689382</c:v>
                </c:pt>
                <c:pt idx="605">
                  <c:v>1.2861828767237578</c:v>
                </c:pt>
                <c:pt idx="606">
                  <c:v>1.2852996668594718</c:v>
                </c:pt>
                <c:pt idx="607">
                  <c:v>1.2857863605265298</c:v>
                </c:pt>
                <c:pt idx="608">
                  <c:v>1.2862659583859255</c:v>
                </c:pt>
                <c:pt idx="609">
                  <c:v>1.2858016241020489</c:v>
                </c:pt>
                <c:pt idx="610">
                  <c:v>1.2839385666830481</c:v>
                </c:pt>
                <c:pt idx="611">
                  <c:v>1.2822302889397719</c:v>
                </c:pt>
                <c:pt idx="612">
                  <c:v>1.2832603241552789</c:v>
                </c:pt>
                <c:pt idx="613">
                  <c:v>1.2850148289983423</c:v>
                </c:pt>
                <c:pt idx="614">
                  <c:v>1.286098789505985</c:v>
                </c:pt>
                <c:pt idx="615">
                  <c:v>1.283424239208983</c:v>
                </c:pt>
                <c:pt idx="616">
                  <c:v>1.2823880378504811</c:v>
                </c:pt>
                <c:pt idx="617">
                  <c:v>1.2822501676361644</c:v>
                </c:pt>
                <c:pt idx="618">
                  <c:v>1.2823123081280419</c:v>
                </c:pt>
                <c:pt idx="619">
                  <c:v>1.2816278852277061</c:v>
                </c:pt>
                <c:pt idx="620">
                  <c:v>1.2804457692098765</c:v>
                </c:pt>
                <c:pt idx="621">
                  <c:v>1.2803403234213708</c:v>
                </c:pt>
                <c:pt idx="622">
                  <c:v>1.2809901258003435</c:v>
                </c:pt>
                <c:pt idx="623">
                  <c:v>1.2802959177053879</c:v>
                </c:pt>
                <c:pt idx="624">
                  <c:v>1.2784943841639911</c:v>
                </c:pt>
                <c:pt idx="625">
                  <c:v>1.2763979429756205</c:v>
                </c:pt>
                <c:pt idx="626">
                  <c:v>1.2751027066928202</c:v>
                </c:pt>
                <c:pt idx="627">
                  <c:v>1.2748761768285424</c:v>
                </c:pt>
                <c:pt idx="628">
                  <c:v>1.2739206902818974</c:v>
                </c:pt>
                <c:pt idx="629">
                  <c:v>1.2730781864477905</c:v>
                </c:pt>
                <c:pt idx="630">
                  <c:v>1.2732870052521008</c:v>
                </c:pt>
                <c:pt idx="631">
                  <c:v>1.2746238487705739</c:v>
                </c:pt>
                <c:pt idx="632">
                  <c:v>1.2727273898292992</c:v>
                </c:pt>
                <c:pt idx="633">
                  <c:v>1.2727414581216858</c:v>
                </c:pt>
                <c:pt idx="634">
                  <c:v>1.2716487701501078</c:v>
                </c:pt>
                <c:pt idx="635">
                  <c:v>1.2712210058373894</c:v>
                </c:pt>
                <c:pt idx="636">
                  <c:v>1.2700127121709102</c:v>
                </c:pt>
                <c:pt idx="637">
                  <c:v>1.2686925694135744</c:v>
                </c:pt>
                <c:pt idx="638">
                  <c:v>1.2679658277995141</c:v>
                </c:pt>
                <c:pt idx="639">
                  <c:v>1.2657450344795791</c:v>
                </c:pt>
                <c:pt idx="640">
                  <c:v>1.2657303732887897</c:v>
                </c:pt>
                <c:pt idx="641">
                  <c:v>1.2637196557176926</c:v>
                </c:pt>
                <c:pt idx="642">
                  <c:v>1.2667229942458675</c:v>
                </c:pt>
                <c:pt idx="643">
                  <c:v>1.2659247965207916</c:v>
                </c:pt>
                <c:pt idx="644">
                  <c:v>1.2683716928181916</c:v>
                </c:pt>
                <c:pt idx="645">
                  <c:v>1.2662024863992376</c:v>
                </c:pt>
                <c:pt idx="646">
                  <c:v>1.2659190525214394</c:v>
                </c:pt>
                <c:pt idx="647">
                  <c:v>1.264648789117786</c:v>
                </c:pt>
                <c:pt idx="648">
                  <c:v>1.2645814975249148</c:v>
                </c:pt>
                <c:pt idx="649">
                  <c:v>1.2649971050495168</c:v>
                </c:pt>
                <c:pt idx="650">
                  <c:v>1.2651032148842059</c:v>
                </c:pt>
                <c:pt idx="651">
                  <c:v>1.2663809298344977</c:v>
                </c:pt>
                <c:pt idx="652">
                  <c:v>1.2654016988941086</c:v>
                </c:pt>
                <c:pt idx="653">
                  <c:v>1.2651527290124847</c:v>
                </c:pt>
                <c:pt idx="654">
                  <c:v>1.2651199203885288</c:v>
                </c:pt>
                <c:pt idx="655">
                  <c:v>1.2652359482270721</c:v>
                </c:pt>
                <c:pt idx="656">
                  <c:v>1.2642450158445371</c:v>
                </c:pt>
                <c:pt idx="657">
                  <c:v>1.2629575109564262</c:v>
                </c:pt>
                <c:pt idx="658">
                  <c:v>1.2607311254190985</c:v>
                </c:pt>
                <c:pt idx="659">
                  <c:v>1.2597999903941135</c:v>
                </c:pt>
                <c:pt idx="660">
                  <c:v>1.260177353602586</c:v>
                </c:pt>
                <c:pt idx="661">
                  <c:v>1.2626621716794375</c:v>
                </c:pt>
                <c:pt idx="662">
                  <c:v>1.2600895287534972</c:v>
                </c:pt>
                <c:pt idx="663">
                  <c:v>1.2593983515549916</c:v>
                </c:pt>
                <c:pt idx="664">
                  <c:v>1.2588606591421574</c:v>
                </c:pt>
                <c:pt idx="665">
                  <c:v>1.2580306441192022</c:v>
                </c:pt>
                <c:pt idx="666">
                  <c:v>1.2583116305125515</c:v>
                </c:pt>
                <c:pt idx="667">
                  <c:v>1.2580663840326736</c:v>
                </c:pt>
                <c:pt idx="668">
                  <c:v>1.2575270504771503</c:v>
                </c:pt>
                <c:pt idx="669">
                  <c:v>1.2574658918249493</c:v>
                </c:pt>
                <c:pt idx="670">
                  <c:v>1.2573995441262582</c:v>
                </c:pt>
                <c:pt idx="671">
                  <c:v>1.2570176369447241</c:v>
                </c:pt>
                <c:pt idx="672">
                  <c:v>1.2570298221919383</c:v>
                </c:pt>
                <c:pt idx="673">
                  <c:v>1.2561220046738701</c:v>
                </c:pt>
                <c:pt idx="674">
                  <c:v>1.2568366796204198</c:v>
                </c:pt>
                <c:pt idx="675">
                  <c:v>1.256275309218438</c:v>
                </c:pt>
                <c:pt idx="676">
                  <c:v>1.2575167625046926</c:v>
                </c:pt>
                <c:pt idx="677">
                  <c:v>1.2579873767680709</c:v>
                </c:pt>
                <c:pt idx="678">
                  <c:v>1.2620210967643994</c:v>
                </c:pt>
                <c:pt idx="679">
                  <c:v>1.2622523698156281</c:v>
                </c:pt>
                <c:pt idx="680">
                  <c:v>1.2615832294635541</c:v>
                </c:pt>
                <c:pt idx="681">
                  <c:v>1.2612895076133128</c:v>
                </c:pt>
                <c:pt idx="682">
                  <c:v>1.2601387962360917</c:v>
                </c:pt>
                <c:pt idx="683">
                  <c:v>1.2591873413983312</c:v>
                </c:pt>
                <c:pt idx="684">
                  <c:v>1.2590112410973968</c:v>
                </c:pt>
                <c:pt idx="685">
                  <c:v>1.25660709514375</c:v>
                </c:pt>
                <c:pt idx="686">
                  <c:v>1.2572526096817431</c:v>
                </c:pt>
                <c:pt idx="687">
                  <c:v>1.2575711051972858</c:v>
                </c:pt>
                <c:pt idx="688">
                  <c:v>1.2564796836565932</c:v>
                </c:pt>
                <c:pt idx="689">
                  <c:v>1.2553830256375562</c:v>
                </c:pt>
                <c:pt idx="690">
                  <c:v>1.2549002830452163</c:v>
                </c:pt>
                <c:pt idx="691">
                  <c:v>1.2546696598106162</c:v>
                </c:pt>
                <c:pt idx="692">
                  <c:v>1.2531685028107233</c:v>
                </c:pt>
                <c:pt idx="693">
                  <c:v>1.2512560545862925</c:v>
                </c:pt>
                <c:pt idx="694">
                  <c:v>1.2516201416145518</c:v>
                </c:pt>
                <c:pt idx="695">
                  <c:v>1.24963708630959</c:v>
                </c:pt>
                <c:pt idx="696">
                  <c:v>1.248428375242653</c:v>
                </c:pt>
                <c:pt idx="697">
                  <c:v>1.2486042905592845</c:v>
                </c:pt>
                <c:pt idx="698">
                  <c:v>1.2496379258536763</c:v>
                </c:pt>
                <c:pt idx="699">
                  <c:v>1.248319870098598</c:v>
                </c:pt>
                <c:pt idx="700">
                  <c:v>1.2498663292767986</c:v>
                </c:pt>
                <c:pt idx="701">
                  <c:v>1.2486511153005893</c:v>
                </c:pt>
                <c:pt idx="702">
                  <c:v>1.2482940292162259</c:v>
                </c:pt>
                <c:pt idx="703">
                  <c:v>1.2476467834150067</c:v>
                </c:pt>
                <c:pt idx="704">
                  <c:v>1.2481435563542647</c:v>
                </c:pt>
                <c:pt idx="705">
                  <c:v>1.2488236439817513</c:v>
                </c:pt>
                <c:pt idx="706">
                  <c:v>1.2478733844270944</c:v>
                </c:pt>
                <c:pt idx="707">
                  <c:v>1.2476807209174579</c:v>
                </c:pt>
                <c:pt idx="708">
                  <c:v>1.2467137748312076</c:v>
                </c:pt>
                <c:pt idx="709">
                  <c:v>1.2492064191664838</c:v>
                </c:pt>
                <c:pt idx="710">
                  <c:v>1.2461096540854864</c:v>
                </c:pt>
                <c:pt idx="711">
                  <c:v>1.2458250533837116</c:v>
                </c:pt>
                <c:pt idx="712">
                  <c:v>1.2439304537716818</c:v>
                </c:pt>
                <c:pt idx="713">
                  <c:v>1.2465001559217233</c:v>
                </c:pt>
                <c:pt idx="714">
                  <c:v>1.2474475837937864</c:v>
                </c:pt>
                <c:pt idx="715">
                  <c:v>1.2461385970120911</c:v>
                </c:pt>
                <c:pt idx="716">
                  <c:v>1.2470610472618087</c:v>
                </c:pt>
                <c:pt idx="717">
                  <c:v>1.2455613227043751</c:v>
                </c:pt>
                <c:pt idx="718">
                  <c:v>1.2470051203447956</c:v>
                </c:pt>
                <c:pt idx="719">
                  <c:v>1.2444584463672759</c:v>
                </c:pt>
                <c:pt idx="720">
                  <c:v>1.2436120720926165</c:v>
                </c:pt>
                <c:pt idx="721">
                  <c:v>1.2430205207922569</c:v>
                </c:pt>
                <c:pt idx="722">
                  <c:v>1.2421480210440312</c:v>
                </c:pt>
                <c:pt idx="723">
                  <c:v>1.2428000954095348</c:v>
                </c:pt>
                <c:pt idx="724">
                  <c:v>1.2424817991078356</c:v>
                </c:pt>
                <c:pt idx="725">
                  <c:v>1.2427552058884856</c:v>
                </c:pt>
                <c:pt idx="726">
                  <c:v>1.2440065534626821</c:v>
                </c:pt>
                <c:pt idx="727">
                  <c:v>1.2423946193321731</c:v>
                </c:pt>
                <c:pt idx="728">
                  <c:v>1.2414144397544218</c:v>
                </c:pt>
                <c:pt idx="729">
                  <c:v>1.2414059020179589</c:v>
                </c:pt>
                <c:pt idx="730">
                  <c:v>1.2412935833515917</c:v>
                </c:pt>
                <c:pt idx="731">
                  <c:v>1.240129330175705</c:v>
                </c:pt>
                <c:pt idx="732">
                  <c:v>1.2418632401011243</c:v>
                </c:pt>
                <c:pt idx="733">
                  <c:v>1.2426047709720218</c:v>
                </c:pt>
                <c:pt idx="734">
                  <c:v>1.2414760822116757</c:v>
                </c:pt>
                <c:pt idx="735">
                  <c:v>1.2424813532482799</c:v>
                </c:pt>
                <c:pt idx="736">
                  <c:v>1.2416938798688193</c:v>
                </c:pt>
                <c:pt idx="737">
                  <c:v>1.2415196815858844</c:v>
                </c:pt>
                <c:pt idx="738">
                  <c:v>1.242749343309455</c:v>
                </c:pt>
                <c:pt idx="739">
                  <c:v>1.2438489231316514</c:v>
                </c:pt>
                <c:pt idx="740">
                  <c:v>1.2430642150301869</c:v>
                </c:pt>
                <c:pt idx="741">
                  <c:v>1.2426300331855771</c:v>
                </c:pt>
                <c:pt idx="742">
                  <c:v>1.2401703302834619</c:v>
                </c:pt>
                <c:pt idx="743">
                  <c:v>1.2386041299613031</c:v>
                </c:pt>
                <c:pt idx="744">
                  <c:v>1.2385393475142896</c:v>
                </c:pt>
                <c:pt idx="745">
                  <c:v>1.2388633640994158</c:v>
                </c:pt>
                <c:pt idx="746">
                  <c:v>1.2358424473205218</c:v>
                </c:pt>
                <c:pt idx="747">
                  <c:v>1.2348762696305471</c:v>
                </c:pt>
                <c:pt idx="748">
                  <c:v>1.2344559758372504</c:v>
                </c:pt>
                <c:pt idx="749">
                  <c:v>1.233941975643063</c:v>
                </c:pt>
                <c:pt idx="750">
                  <c:v>1.2349970786014808</c:v>
                </c:pt>
                <c:pt idx="751">
                  <c:v>1.2351763426080846</c:v>
                </c:pt>
                <c:pt idx="752">
                  <c:v>1.2355809079935369</c:v>
                </c:pt>
                <c:pt idx="753">
                  <c:v>1.2329193065968411</c:v>
                </c:pt>
                <c:pt idx="754">
                  <c:v>1.2325170843457305</c:v>
                </c:pt>
                <c:pt idx="755">
                  <c:v>1.2321750721093987</c:v>
                </c:pt>
                <c:pt idx="756">
                  <c:v>1.2316230505288668</c:v>
                </c:pt>
                <c:pt idx="757">
                  <c:v>1.2320919619881323</c:v>
                </c:pt>
                <c:pt idx="758">
                  <c:v>1.2327547180105962</c:v>
                </c:pt>
                <c:pt idx="759">
                  <c:v>1.2322974178729138</c:v>
                </c:pt>
                <c:pt idx="760">
                  <c:v>1.233385609303312</c:v>
                </c:pt>
                <c:pt idx="761">
                  <c:v>1.2334303375560012</c:v>
                </c:pt>
                <c:pt idx="762">
                  <c:v>1.2323402393644614</c:v>
                </c:pt>
                <c:pt idx="763">
                  <c:v>1.232748020630666</c:v>
                </c:pt>
                <c:pt idx="764">
                  <c:v>1.2322862524108866</c:v>
                </c:pt>
                <c:pt idx="765">
                  <c:v>1.2318403643809575</c:v>
                </c:pt>
                <c:pt idx="766">
                  <c:v>1.2324147168855291</c:v>
                </c:pt>
                <c:pt idx="767">
                  <c:v>1.2329516266725449</c:v>
                </c:pt>
                <c:pt idx="768">
                  <c:v>1.2328144916522206</c:v>
                </c:pt>
                <c:pt idx="769">
                  <c:v>1.2328518015605425</c:v>
                </c:pt>
                <c:pt idx="770">
                  <c:v>1.2340741777490079</c:v>
                </c:pt>
                <c:pt idx="771">
                  <c:v>1.233999150018263</c:v>
                </c:pt>
                <c:pt idx="772">
                  <c:v>1.2332880229755578</c:v>
                </c:pt>
                <c:pt idx="773">
                  <c:v>1.2319343553730271</c:v>
                </c:pt>
                <c:pt idx="774">
                  <c:v>1.2313880920214184</c:v>
                </c:pt>
                <c:pt idx="775">
                  <c:v>1.2309114681402065</c:v>
                </c:pt>
                <c:pt idx="776">
                  <c:v>1.2306999220034238</c:v>
                </c:pt>
                <c:pt idx="777">
                  <c:v>1.2302108330269736</c:v>
                </c:pt>
                <c:pt idx="778">
                  <c:v>1.2292952271959896</c:v>
                </c:pt>
                <c:pt idx="779">
                  <c:v>1.2279415975389716</c:v>
                </c:pt>
                <c:pt idx="780">
                  <c:v>1.2275103280111352</c:v>
                </c:pt>
                <c:pt idx="781">
                  <c:v>1.2255023377725105</c:v>
                </c:pt>
                <c:pt idx="782">
                  <c:v>1.2240283544904851</c:v>
                </c:pt>
                <c:pt idx="783">
                  <c:v>1.2255920788691124</c:v>
                </c:pt>
                <c:pt idx="784">
                  <c:v>1.2269865568519123</c:v>
                </c:pt>
                <c:pt idx="785">
                  <c:v>1.2273937309901863</c:v>
                </c:pt>
                <c:pt idx="786">
                  <c:v>1.2285637993132354</c:v>
                </c:pt>
                <c:pt idx="787">
                  <c:v>1.2285851151952727</c:v>
                </c:pt>
                <c:pt idx="788">
                  <c:v>1.2289081072520101</c:v>
                </c:pt>
                <c:pt idx="789">
                  <c:v>1.2309814301473239</c:v>
                </c:pt>
                <c:pt idx="790">
                  <c:v>1.2321767986294527</c:v>
                </c:pt>
                <c:pt idx="791">
                  <c:v>1.2305158294325345</c:v>
                </c:pt>
                <c:pt idx="792">
                  <c:v>1.2290023164307229</c:v>
                </c:pt>
                <c:pt idx="793">
                  <c:v>1.2296611166352842</c:v>
                </c:pt>
                <c:pt idx="794">
                  <c:v>1.2300324797122788</c:v>
                </c:pt>
                <c:pt idx="795">
                  <c:v>1.229089809256692</c:v>
                </c:pt>
                <c:pt idx="796">
                  <c:v>1.2272251486405419</c:v>
                </c:pt>
                <c:pt idx="797">
                  <c:v>1.2282327438387317</c:v>
                </c:pt>
                <c:pt idx="798">
                  <c:v>1.228959912339604</c:v>
                </c:pt>
                <c:pt idx="799">
                  <c:v>1.2292332527156438</c:v>
                </c:pt>
                <c:pt idx="800">
                  <c:v>1.2296605095073541</c:v>
                </c:pt>
                <c:pt idx="801">
                  <c:v>1.2316369480665514</c:v>
                </c:pt>
                <c:pt idx="802">
                  <c:v>1.2316126344903751</c:v>
                </c:pt>
                <c:pt idx="803">
                  <c:v>1.230504360406556</c:v>
                </c:pt>
                <c:pt idx="804">
                  <c:v>1.2296740750219466</c:v>
                </c:pt>
                <c:pt idx="805">
                  <c:v>1.2299267635621185</c:v>
                </c:pt>
                <c:pt idx="806">
                  <c:v>1.2300550003637913</c:v>
                </c:pt>
                <c:pt idx="807">
                  <c:v>1.2299551278199199</c:v>
                </c:pt>
                <c:pt idx="808">
                  <c:v>1.228813300431796</c:v>
                </c:pt>
                <c:pt idx="809">
                  <c:v>1.2245591265936473</c:v>
                </c:pt>
                <c:pt idx="810">
                  <c:v>1.2252491844000275</c:v>
                </c:pt>
                <c:pt idx="811">
                  <c:v>1.2256367502035626</c:v>
                </c:pt>
                <c:pt idx="812">
                  <c:v>1.2262317355712469</c:v>
                </c:pt>
                <c:pt idx="813">
                  <c:v>1.2252838476100718</c:v>
                </c:pt>
                <c:pt idx="814">
                  <c:v>1.2257805161992219</c:v>
                </c:pt>
                <c:pt idx="815">
                  <c:v>1.2267193731324959</c:v>
                </c:pt>
                <c:pt idx="816">
                  <c:v>1.2270088593168258</c:v>
                </c:pt>
                <c:pt idx="817">
                  <c:v>1.2246221161159663</c:v>
                </c:pt>
                <c:pt idx="818">
                  <c:v>1.2253349696787272</c:v>
                </c:pt>
                <c:pt idx="819">
                  <c:v>1.2242211176070859</c:v>
                </c:pt>
                <c:pt idx="820">
                  <c:v>1.2230268590307101</c:v>
                </c:pt>
                <c:pt idx="821">
                  <c:v>1.2228075435537284</c:v>
                </c:pt>
                <c:pt idx="822">
                  <c:v>1.2227872047682105</c:v>
                </c:pt>
                <c:pt idx="823">
                  <c:v>1.2226023438010429</c:v>
                </c:pt>
                <c:pt idx="824">
                  <c:v>1.2217474697354191</c:v>
                </c:pt>
                <c:pt idx="825">
                  <c:v>1.221287238308236</c:v>
                </c:pt>
                <c:pt idx="826">
                  <c:v>1.2206015916656838</c:v>
                </c:pt>
                <c:pt idx="827">
                  <c:v>1.2190347937019221</c:v>
                </c:pt>
                <c:pt idx="828">
                  <c:v>1.2190945958026722</c:v>
                </c:pt>
                <c:pt idx="829">
                  <c:v>1.2193914149539746</c:v>
                </c:pt>
                <c:pt idx="830">
                  <c:v>1.219125179871952</c:v>
                </c:pt>
                <c:pt idx="831">
                  <c:v>1.2189369038102029</c:v>
                </c:pt>
                <c:pt idx="832">
                  <c:v>1.2184301796647787</c:v>
                </c:pt>
                <c:pt idx="833">
                  <c:v>1.2173587506569841</c:v>
                </c:pt>
                <c:pt idx="834">
                  <c:v>1.2164295793113951</c:v>
                </c:pt>
                <c:pt idx="835">
                  <c:v>1.2160584154482312</c:v>
                </c:pt>
                <c:pt idx="836">
                  <c:v>1.2156467542551463</c:v>
                </c:pt>
                <c:pt idx="837">
                  <c:v>1.2149232285218259</c:v>
                </c:pt>
                <c:pt idx="838">
                  <c:v>1.2145947818001015</c:v>
                </c:pt>
                <c:pt idx="839">
                  <c:v>1.2128238370711695</c:v>
                </c:pt>
                <c:pt idx="840">
                  <c:v>1.2136102574631158</c:v>
                </c:pt>
                <c:pt idx="841">
                  <c:v>1.213870089242775</c:v>
                </c:pt>
                <c:pt idx="842">
                  <c:v>1.2136795933695617</c:v>
                </c:pt>
                <c:pt idx="843">
                  <c:v>1.2114075973467777</c:v>
                </c:pt>
                <c:pt idx="844">
                  <c:v>1.2116406965249515</c:v>
                </c:pt>
                <c:pt idx="845">
                  <c:v>1.210283803555342</c:v>
                </c:pt>
                <c:pt idx="846">
                  <c:v>1.2084285344492827</c:v>
                </c:pt>
                <c:pt idx="847">
                  <c:v>1.2060547116896174</c:v>
                </c:pt>
                <c:pt idx="848">
                  <c:v>1.2042284803739136</c:v>
                </c:pt>
                <c:pt idx="849">
                  <c:v>1.2033536185185905</c:v>
                </c:pt>
                <c:pt idx="850">
                  <c:v>1.203121420545926</c:v>
                </c:pt>
                <c:pt idx="851">
                  <c:v>1.2032048816630403</c:v>
                </c:pt>
                <c:pt idx="852">
                  <c:v>1.1991782195288607</c:v>
                </c:pt>
                <c:pt idx="853">
                  <c:v>1.1974721426242922</c:v>
                </c:pt>
                <c:pt idx="854">
                  <c:v>1.19544537885183</c:v>
                </c:pt>
                <c:pt idx="855">
                  <c:v>1.1967062792044914</c:v>
                </c:pt>
                <c:pt idx="856">
                  <c:v>1.1951884688753021</c:v>
                </c:pt>
                <c:pt idx="857">
                  <c:v>1.194829191438572</c:v>
                </c:pt>
                <c:pt idx="858">
                  <c:v>1.1955434300119241</c:v>
                </c:pt>
                <c:pt idx="859">
                  <c:v>1.1950956352208379</c:v>
                </c:pt>
                <c:pt idx="860">
                  <c:v>1.1949881261460302</c:v>
                </c:pt>
                <c:pt idx="861">
                  <c:v>1.1950394094830443</c:v>
                </c:pt>
                <c:pt idx="862">
                  <c:v>1.1955003618746503</c:v>
                </c:pt>
                <c:pt idx="863">
                  <c:v>1.1953052840828491</c:v>
                </c:pt>
                <c:pt idx="864">
                  <c:v>1.1960115161566596</c:v>
                </c:pt>
                <c:pt idx="865">
                  <c:v>1.1965431515198195</c:v>
                </c:pt>
                <c:pt idx="866">
                  <c:v>1.1957522630457906</c:v>
                </c:pt>
                <c:pt idx="867">
                  <c:v>1.1946107012761478</c:v>
                </c:pt>
                <c:pt idx="868">
                  <c:v>1.1946089273242255</c:v>
                </c:pt>
                <c:pt idx="869">
                  <c:v>1.1939809768074101</c:v>
                </c:pt>
                <c:pt idx="870">
                  <c:v>1.1923588922568915</c:v>
                </c:pt>
                <c:pt idx="871">
                  <c:v>1.1939387814165343</c:v>
                </c:pt>
                <c:pt idx="872">
                  <c:v>1.1936430437118593</c:v>
                </c:pt>
                <c:pt idx="873">
                  <c:v>1.1924283419998289</c:v>
                </c:pt>
                <c:pt idx="874">
                  <c:v>1.1920498356833353</c:v>
                </c:pt>
                <c:pt idx="875">
                  <c:v>1.1913278846880648</c:v>
                </c:pt>
                <c:pt idx="876">
                  <c:v>1.1924865503897597</c:v>
                </c:pt>
                <c:pt idx="877">
                  <c:v>1.1925724400185804</c:v>
                </c:pt>
                <c:pt idx="878">
                  <c:v>1.1935266269319982</c:v>
                </c:pt>
                <c:pt idx="879">
                  <c:v>1.1940012491883181</c:v>
                </c:pt>
                <c:pt idx="880">
                  <c:v>1.1941168880855177</c:v>
                </c:pt>
                <c:pt idx="881">
                  <c:v>1.1937659586577922</c:v>
                </c:pt>
                <c:pt idx="882">
                  <c:v>1.1936482137855933</c:v>
                </c:pt>
                <c:pt idx="883">
                  <c:v>1.1924527978716246</c:v>
                </c:pt>
                <c:pt idx="884">
                  <c:v>1.1923238970237691</c:v>
                </c:pt>
                <c:pt idx="885">
                  <c:v>1.1931967477678422</c:v>
                </c:pt>
                <c:pt idx="886">
                  <c:v>1.1933727389754551</c:v>
                </c:pt>
                <c:pt idx="887">
                  <c:v>1.1929515819221312</c:v>
                </c:pt>
                <c:pt idx="888">
                  <c:v>1.193368081165886</c:v>
                </c:pt>
                <c:pt idx="889">
                  <c:v>1.1928950146748747</c:v>
                </c:pt>
                <c:pt idx="890">
                  <c:v>1.1951996817691815</c:v>
                </c:pt>
                <c:pt idx="891">
                  <c:v>1.195364374705548</c:v>
                </c:pt>
                <c:pt idx="892">
                  <c:v>1.1949047598926512</c:v>
                </c:pt>
                <c:pt idx="893">
                  <c:v>1.1953178440418393</c:v>
                </c:pt>
                <c:pt idx="894">
                  <c:v>1.1953411236032427</c:v>
                </c:pt>
                <c:pt idx="895">
                  <c:v>1.1954635832032499</c:v>
                </c:pt>
                <c:pt idx="896">
                  <c:v>1.1965293867913545</c:v>
                </c:pt>
                <c:pt idx="897">
                  <c:v>1.1963671603122075</c:v>
                </c:pt>
              </c:numCache>
            </c:numRef>
          </c:val>
          <c:extLst xmlns:c16r2="http://schemas.microsoft.com/office/drawing/2015/06/chart">
            <c:ext xmlns:c16="http://schemas.microsoft.com/office/drawing/2014/chart" uri="{C3380CC4-5D6E-409C-BE32-E72D297353CC}">
              <c16:uniqueId val="{00000003-AAB6-4D4E-9403-8BD24769C976}"/>
            </c:ext>
          </c:extLst>
        </c:ser>
        <c:marker val="1"/>
        <c:axId val="280878080"/>
        <c:axId val="292377344"/>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808780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377344"/>
        <c:crosses val="autoZero"/>
        <c:auto val="1"/>
        <c:lblAlgn val="ctr"/>
        <c:lblOffset val="100"/>
      </c:catAx>
      <c:valAx>
        <c:axId val="2923773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08780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8.133343694620077</c:v>
                </c:pt>
                <c:pt idx="3">
                  <c:v>8.1363762935119013</c:v>
                </c:pt>
                <c:pt idx="4">
                  <c:v>8.137122006012369</c:v>
                </c:pt>
                <c:pt idx="5">
                  <c:v>8.1380389060125324</c:v>
                </c:pt>
                <c:pt idx="6">
                  <c:v>8.1387552060123305</c:v>
                </c:pt>
                <c:pt idx="7">
                  <c:v>8.1394735060125178</c:v>
                </c:pt>
                <c:pt idx="8">
                  <c:v>8.1400710060120289</c:v>
                </c:pt>
                <c:pt idx="9">
                  <c:v>8.1406051060124121</c:v>
                </c:pt>
                <c:pt idx="10">
                  <c:v>8.140886606012387</c:v>
                </c:pt>
                <c:pt idx="11">
                  <c:v>8.1440834481176214</c:v>
                </c:pt>
                <c:pt idx="12">
                  <c:v>8.1434300060122524</c:v>
                </c:pt>
                <c:pt idx="13">
                  <c:v>8.1430870060122658</c:v>
                </c:pt>
                <c:pt idx="14">
                  <c:v>8.1418972060124126</c:v>
                </c:pt>
                <c:pt idx="15">
                  <c:v>8.1392165060121471</c:v>
                </c:pt>
                <c:pt idx="16">
                  <c:v>8.1355173060122326</c:v>
                </c:pt>
                <c:pt idx="17">
                  <c:v>8.1324956060124229</c:v>
                </c:pt>
                <c:pt idx="18">
                  <c:v>8.1135320898832983</c:v>
                </c:pt>
                <c:pt idx="19">
                  <c:v>8.1051641817698084</c:v>
                </c:pt>
                <c:pt idx="20">
                  <c:v>8.0890338060128357</c:v>
                </c:pt>
                <c:pt idx="21">
                  <c:v>8.0829392060120036</c:v>
                </c:pt>
                <c:pt idx="22">
                  <c:v>8.0554607060121448</c:v>
                </c:pt>
                <c:pt idx="23">
                  <c:v>7.7753916060129464</c:v>
                </c:pt>
                <c:pt idx="24">
                  <c:v>7.7145628060128075</c:v>
                </c:pt>
                <c:pt idx="25">
                  <c:v>7.899622006012196</c:v>
                </c:pt>
                <c:pt idx="26">
                  <c:v>8.0334011158162895</c:v>
                </c:pt>
                <c:pt idx="27">
                  <c:v>8.7931857131552675</c:v>
                </c:pt>
                <c:pt idx="28">
                  <c:v>8.9425566060125021</c:v>
                </c:pt>
                <c:pt idx="29">
                  <c:v>9.2850367060120966</c:v>
                </c:pt>
                <c:pt idx="30">
                  <c:v>9.9156647060128904</c:v>
                </c:pt>
                <c:pt idx="31">
                  <c:v>10.451055406012657</c:v>
                </c:pt>
                <c:pt idx="32">
                  <c:v>10.694540399115642</c:v>
                </c:pt>
                <c:pt idx="33">
                  <c:v>10.658764066329654</c:v>
                </c:pt>
                <c:pt idx="34">
                  <c:v>10.642300906012405</c:v>
                </c:pt>
                <c:pt idx="35">
                  <c:v>10.62176110601235</c:v>
                </c:pt>
                <c:pt idx="36">
                  <c:v>10.555609606012942</c:v>
                </c:pt>
                <c:pt idx="37">
                  <c:v>10.299067616113192</c:v>
                </c:pt>
                <c:pt idx="38">
                  <c:v>10.029711906012848</c:v>
                </c:pt>
                <c:pt idx="39">
                  <c:v>9.3828063060123732</c:v>
                </c:pt>
                <c:pt idx="40">
                  <c:v>8.2405784339695831</c:v>
                </c:pt>
                <c:pt idx="41">
                  <c:v>3.2335849158718171</c:v>
                </c:pt>
                <c:pt idx="42">
                  <c:v>2.399634606012242</c:v>
                </c:pt>
                <c:pt idx="43">
                  <c:v>2.0758485060122913</c:v>
                </c:pt>
                <c:pt idx="44">
                  <c:v>1.3253841060124638</c:v>
                </c:pt>
                <c:pt idx="45">
                  <c:v>0.15123490601236267</c:v>
                </c:pt>
                <c:pt idx="46">
                  <c:v>-1.1481669939874877</c:v>
                </c:pt>
                <c:pt idx="47">
                  <c:v>-2.7055281899058476</c:v>
                </c:pt>
                <c:pt idx="48">
                  <c:v>-3.4387101939875464</c:v>
                </c:pt>
                <c:pt idx="49">
                  <c:v>-7.73049839398759</c:v>
                </c:pt>
                <c:pt idx="50">
                  <c:v>-8.0388671939873984</c:v>
                </c:pt>
                <c:pt idx="51">
                  <c:v>-8.460468893987402</c:v>
                </c:pt>
                <c:pt idx="52">
                  <c:v>-8.9811523939871307</c:v>
                </c:pt>
                <c:pt idx="53">
                  <c:v>-9.647015493987606</c:v>
                </c:pt>
                <c:pt idx="54">
                  <c:v>-10.717539693987575</c:v>
                </c:pt>
                <c:pt idx="55">
                  <c:v>-11.690065254452392</c:v>
                </c:pt>
                <c:pt idx="56">
                  <c:v>-10.594634932449129</c:v>
                </c:pt>
                <c:pt idx="57">
                  <c:v>-9.7446766939872163</c:v>
                </c:pt>
                <c:pt idx="58">
                  <c:v>-8.4840919939873505</c:v>
                </c:pt>
                <c:pt idx="59">
                  <c:v>-6.6778680939872164</c:v>
                </c:pt>
                <c:pt idx="60">
                  <c:v>-4.7524266939878874</c:v>
                </c:pt>
                <c:pt idx="61">
                  <c:v>-2.3511900939875972</c:v>
                </c:pt>
                <c:pt idx="62">
                  <c:v>-0.85537479398736571</c:v>
                </c:pt>
                <c:pt idx="63">
                  <c:v>0.65431692516121109</c:v>
                </c:pt>
                <c:pt idx="64">
                  <c:v>5.6146260345839902</c:v>
                </c:pt>
                <c:pt idx="65">
                  <c:v>7.5620161060120497</c:v>
                </c:pt>
                <c:pt idx="66">
                  <c:v>9.9001726060122497</c:v>
                </c:pt>
                <c:pt idx="67">
                  <c:v>12.80464280601247</c:v>
                </c:pt>
                <c:pt idx="68">
                  <c:v>15.682941106012619</c:v>
                </c:pt>
                <c:pt idx="69">
                  <c:v>19.148574626845701</c:v>
                </c:pt>
                <c:pt idx="70">
                  <c:v>21.757609606012593</c:v>
                </c:pt>
                <c:pt idx="71">
                  <c:v>23.49514660601222</c:v>
                </c:pt>
                <c:pt idx="72">
                  <c:v>24.05738660601244</c:v>
                </c:pt>
                <c:pt idx="73">
                  <c:v>26.296686164836288</c:v>
                </c:pt>
                <c:pt idx="74">
                  <c:v>26.566092606011985</c:v>
                </c:pt>
                <c:pt idx="75">
                  <c:v>26.194274606012609</c:v>
                </c:pt>
                <c:pt idx="76">
                  <c:v>25.141267636939986</c:v>
                </c:pt>
                <c:pt idx="77">
                  <c:v>23.306212006012423</c:v>
                </c:pt>
                <c:pt idx="78">
                  <c:v>21.30553290601285</c:v>
                </c:pt>
                <c:pt idx="79">
                  <c:v>18.641419606012292</c:v>
                </c:pt>
                <c:pt idx="80">
                  <c:v>16.3848719060123</c:v>
                </c:pt>
                <c:pt idx="81">
                  <c:v>14.828026606012553</c:v>
                </c:pt>
                <c:pt idx="82">
                  <c:v>4.6956652627284949</c:v>
                </c:pt>
                <c:pt idx="83">
                  <c:v>2.6178383060127572</c:v>
                </c:pt>
                <c:pt idx="84">
                  <c:v>0.71984010601222792</c:v>
                </c:pt>
                <c:pt idx="85">
                  <c:v>-1.4359523939873351</c:v>
                </c:pt>
                <c:pt idx="86">
                  <c:v>-3.282734093987572</c:v>
                </c:pt>
                <c:pt idx="87">
                  <c:v>-5.407576149089536</c:v>
                </c:pt>
                <c:pt idx="88">
                  <c:v>-7.1862324939874487</c:v>
                </c:pt>
                <c:pt idx="89">
                  <c:v>-8.3071763939874348</c:v>
                </c:pt>
                <c:pt idx="90">
                  <c:v>-12.840591599115658</c:v>
                </c:pt>
                <c:pt idx="91">
                  <c:v>-13.577421193986865</c:v>
                </c:pt>
                <c:pt idx="92">
                  <c:v>-15.111918693987818</c:v>
                </c:pt>
                <c:pt idx="93">
                  <c:v>-16.599094321822569</c:v>
                </c:pt>
                <c:pt idx="94">
                  <c:v>-18.105423193987789</c:v>
                </c:pt>
                <c:pt idx="95">
                  <c:v>-19.716010793987707</c:v>
                </c:pt>
                <c:pt idx="96">
                  <c:v>-20.85820329398738</c:v>
                </c:pt>
                <c:pt idx="97">
                  <c:v>-21.433207793987592</c:v>
                </c:pt>
                <c:pt idx="98">
                  <c:v>-21.557473193987775</c:v>
                </c:pt>
                <c:pt idx="99">
                  <c:v>-16.796314303078574</c:v>
                </c:pt>
                <c:pt idx="100">
                  <c:v>-14.981363893987563</c:v>
                </c:pt>
                <c:pt idx="101">
                  <c:v>-13.361214693986927</c:v>
                </c:pt>
                <c:pt idx="102">
                  <c:v>-11.362197193987688</c:v>
                </c:pt>
                <c:pt idx="103">
                  <c:v>-9.7237775939876627</c:v>
                </c:pt>
                <c:pt idx="104">
                  <c:v>-8.1400338990384142</c:v>
                </c:pt>
                <c:pt idx="105">
                  <c:v>-2.7468594233989578</c:v>
                </c:pt>
                <c:pt idx="106">
                  <c:v>-1.0619004939878636</c:v>
                </c:pt>
                <c:pt idx="107">
                  <c:v>-8.0175993987765565E-2</c:v>
                </c:pt>
                <c:pt idx="108">
                  <c:v>2.6634982060121084</c:v>
                </c:pt>
                <c:pt idx="109">
                  <c:v>4.4825737060122766</c:v>
                </c:pt>
                <c:pt idx="110">
                  <c:v>6.1101631060128199</c:v>
                </c:pt>
                <c:pt idx="111">
                  <c:v>7.7420935060123526</c:v>
                </c:pt>
                <c:pt idx="112">
                  <c:v>9.205884306012436</c:v>
                </c:pt>
                <c:pt idx="113">
                  <c:v>10.217080494901506</c:v>
                </c:pt>
                <c:pt idx="114">
                  <c:v>16.245803238665587</c:v>
                </c:pt>
                <c:pt idx="115">
                  <c:v>17.73989690601254</c:v>
                </c:pt>
                <c:pt idx="116">
                  <c:v>19.301067506012508</c:v>
                </c:pt>
                <c:pt idx="117">
                  <c:v>20.478924106012371</c:v>
                </c:pt>
                <c:pt idx="118">
                  <c:v>21.870897506012597</c:v>
                </c:pt>
                <c:pt idx="119">
                  <c:v>23.215775876845626</c:v>
                </c:pt>
                <c:pt idx="120">
                  <c:v>24.726323627289062</c:v>
                </c:pt>
                <c:pt idx="121">
                  <c:v>197.10377262697153</c:v>
                </c:pt>
                <c:pt idx="122">
                  <c:v>30.489918276712416</c:v>
                </c:pt>
                <c:pt idx="123">
                  <c:v>31.660793281012413</c:v>
                </c:pt>
                <c:pt idx="124">
                  <c:v>32.92396065601239</c:v>
                </c:pt>
                <c:pt idx="125">
                  <c:v>33.951482295012383</c:v>
                </c:pt>
                <c:pt idx="126">
                  <c:v>35.117550452012388</c:v>
                </c:pt>
                <c:pt idx="127">
                  <c:v>36.005369433012397</c:v>
                </c:pt>
                <c:pt idx="128">
                  <c:v>36.474752191012406</c:v>
                </c:pt>
                <c:pt idx="129">
                  <c:v>36.478306004449919</c:v>
                </c:pt>
                <c:pt idx="130">
                  <c:v>30.644378628012433</c:v>
                </c:pt>
                <c:pt idx="131">
                  <c:v>10.753961606592679</c:v>
                </c:pt>
                <c:pt idx="132">
                  <c:v>27.064591706012287</c:v>
                </c:pt>
                <c:pt idx="133">
                  <c:v>25.436578506012339</c:v>
                </c:pt>
                <c:pt idx="134">
                  <c:v>23.858991906012733</c:v>
                </c:pt>
                <c:pt idx="135">
                  <c:v>22.421249706012716</c:v>
                </c:pt>
                <c:pt idx="136">
                  <c:v>21.904636606012403</c:v>
                </c:pt>
                <c:pt idx="137">
                  <c:v>15.2770282453567</c:v>
                </c:pt>
                <c:pt idx="138">
                  <c:v>13.928172606012776</c:v>
                </c:pt>
                <c:pt idx="139">
                  <c:v>12.224620006012522</c:v>
                </c:pt>
                <c:pt idx="140">
                  <c:v>9.7467744060127295</c:v>
                </c:pt>
                <c:pt idx="141">
                  <c:v>7.520274906012288</c:v>
                </c:pt>
                <c:pt idx="142">
                  <c:v>5.3861960060123835</c:v>
                </c:pt>
                <c:pt idx="143">
                  <c:v>3.47341870601214</c:v>
                </c:pt>
                <c:pt idx="144">
                  <c:v>2.4217235290892773</c:v>
                </c:pt>
                <c:pt idx="145">
                  <c:v>-2.2676532053084637</c:v>
                </c:pt>
                <c:pt idx="146">
                  <c:v>-3.8821704646947941</c:v>
                </c:pt>
                <c:pt idx="147">
                  <c:v>-5.7616760939874769</c:v>
                </c:pt>
                <c:pt idx="148">
                  <c:v>-7.5562111939876102</c:v>
                </c:pt>
                <c:pt idx="149">
                  <c:v>-8.9829596939874143</c:v>
                </c:pt>
                <c:pt idx="150">
                  <c:v>-9.8416212939875258</c:v>
                </c:pt>
                <c:pt idx="151">
                  <c:v>-10.470440893987465</c:v>
                </c:pt>
                <c:pt idx="152">
                  <c:v>-10.527854372248427</c:v>
                </c:pt>
                <c:pt idx="153">
                  <c:v>-6.4765323550264915</c:v>
                </c:pt>
                <c:pt idx="154">
                  <c:v>-4.1873685939877294</c:v>
                </c:pt>
                <c:pt idx="155">
                  <c:v>-1.6945585939876513</c:v>
                </c:pt>
                <c:pt idx="156">
                  <c:v>1.0651661060122848</c:v>
                </c:pt>
                <c:pt idx="157">
                  <c:v>3.4506852060129205</c:v>
                </c:pt>
                <c:pt idx="158">
                  <c:v>5.7016908060127918</c:v>
                </c:pt>
                <c:pt idx="159">
                  <c:v>7.6405677171233766</c:v>
                </c:pt>
                <c:pt idx="160">
                  <c:v>9.2923722443101227</c:v>
                </c:pt>
                <c:pt idx="161">
                  <c:v>10.744680891726787</c:v>
                </c:pt>
                <c:pt idx="162">
                  <c:v>16.552266606012331</c:v>
                </c:pt>
                <c:pt idx="163">
                  <c:v>17.941651406012536</c:v>
                </c:pt>
                <c:pt idx="164">
                  <c:v>20.343377306012215</c:v>
                </c:pt>
                <c:pt idx="165">
                  <c:v>22.487038506012439</c:v>
                </c:pt>
                <c:pt idx="166">
                  <c:v>24.685647212072759</c:v>
                </c:pt>
                <c:pt idx="167">
                  <c:v>26.427113706012186</c:v>
                </c:pt>
                <c:pt idx="168">
                  <c:v>28.388390806012652</c:v>
                </c:pt>
                <c:pt idx="169">
                  <c:v>174.61835574834939</c:v>
                </c:pt>
                <c:pt idx="170">
                  <c:v>34.593548999455059</c:v>
                </c:pt>
                <c:pt idx="171">
                  <c:v>35.282954323720766</c:v>
                </c:pt>
                <c:pt idx="172">
                  <c:v>35.672896802012403</c:v>
                </c:pt>
                <c:pt idx="173">
                  <c:v>35.812611893012388</c:v>
                </c:pt>
                <c:pt idx="174">
                  <c:v>35.719060472012387</c:v>
                </c:pt>
                <c:pt idx="175">
                  <c:v>35.40891073701242</c:v>
                </c:pt>
                <c:pt idx="176">
                  <c:v>34.719737995486092</c:v>
                </c:pt>
                <c:pt idx="177">
                  <c:v>33.661049977922524</c:v>
                </c:pt>
                <c:pt idx="178">
                  <c:v>27.892897320298253</c:v>
                </c:pt>
                <c:pt idx="179">
                  <c:v>26.756701106011928</c:v>
                </c:pt>
                <c:pt idx="180">
                  <c:v>24.368810106012429</c:v>
                </c:pt>
                <c:pt idx="181">
                  <c:v>22.174259595702793</c:v>
                </c:pt>
                <c:pt idx="182">
                  <c:v>18.819384306012836</c:v>
                </c:pt>
                <c:pt idx="183">
                  <c:v>15.840170806012296</c:v>
                </c:pt>
                <c:pt idx="184">
                  <c:v>12.553384706012494</c:v>
                </c:pt>
                <c:pt idx="185">
                  <c:v>8.8770972060124365</c:v>
                </c:pt>
                <c:pt idx="186">
                  <c:v>6.5638461372625017</c:v>
                </c:pt>
                <c:pt idx="187">
                  <c:v>-3.8977523939876582</c:v>
                </c:pt>
                <c:pt idx="188">
                  <c:v>-5.3428519798463139</c:v>
                </c:pt>
                <c:pt idx="189">
                  <c:v>-7.6491548939874132</c:v>
                </c:pt>
                <c:pt idx="190">
                  <c:v>-9.3764161939875983</c:v>
                </c:pt>
                <c:pt idx="191">
                  <c:v>-11.392911414820947</c:v>
                </c:pt>
                <c:pt idx="192">
                  <c:v>-13.286453893987854</c:v>
                </c:pt>
                <c:pt idx="193">
                  <c:v>-14.603727755690031</c:v>
                </c:pt>
                <c:pt idx="194">
                  <c:v>-14.772676251130338</c:v>
                </c:pt>
                <c:pt idx="195">
                  <c:v>-13.853936993987467</c:v>
                </c:pt>
                <c:pt idx="196">
                  <c:v>-12.629448493987741</c:v>
                </c:pt>
                <c:pt idx="197">
                  <c:v>-11.393072693987436</c:v>
                </c:pt>
                <c:pt idx="198">
                  <c:v>-10.021528993987584</c:v>
                </c:pt>
                <c:pt idx="199">
                  <c:v>-8.4612110939873872</c:v>
                </c:pt>
                <c:pt idx="200">
                  <c:v>-6.5900233939873258</c:v>
                </c:pt>
                <c:pt idx="201">
                  <c:v>-5.2075033939876096</c:v>
                </c:pt>
                <c:pt idx="202">
                  <c:v>1.4606366060124421</c:v>
                </c:pt>
                <c:pt idx="203">
                  <c:v>2.9063164060120954</c:v>
                </c:pt>
                <c:pt idx="204">
                  <c:v>5.2075616060124759</c:v>
                </c:pt>
                <c:pt idx="205">
                  <c:v>7.1210245060123745</c:v>
                </c:pt>
                <c:pt idx="206">
                  <c:v>8.4605503173529186</c:v>
                </c:pt>
                <c:pt idx="207">
                  <c:v>9.9723744060123742</c:v>
                </c:pt>
                <c:pt idx="208">
                  <c:v>11.448359106012852</c:v>
                </c:pt>
                <c:pt idx="209">
                  <c:v>12.739150921802104</c:v>
                </c:pt>
                <c:pt idx="210">
                  <c:v>17.768475177440749</c:v>
                </c:pt>
                <c:pt idx="211">
                  <c:v>18.506274626845837</c:v>
                </c:pt>
                <c:pt idx="212">
                  <c:v>19.185479806012566</c:v>
                </c:pt>
                <c:pt idx="213">
                  <c:v>19.687887506012224</c:v>
                </c:pt>
                <c:pt idx="214">
                  <c:v>20.027268306012417</c:v>
                </c:pt>
                <c:pt idx="215">
                  <c:v>20.190537306012246</c:v>
                </c:pt>
                <c:pt idx="216">
                  <c:v>20.066754906012378</c:v>
                </c:pt>
                <c:pt idx="217">
                  <c:v>19.811342468081151</c:v>
                </c:pt>
                <c:pt idx="218">
                  <c:v>13.896397034583586</c:v>
                </c:pt>
                <c:pt idx="219">
                  <c:v>11.649594006012151</c:v>
                </c:pt>
                <c:pt idx="220">
                  <c:v>9.4791276586439768</c:v>
                </c:pt>
                <c:pt idx="221">
                  <c:v>7.5213689060127695</c:v>
                </c:pt>
                <c:pt idx="222">
                  <c:v>4.886209906012553</c:v>
                </c:pt>
                <c:pt idx="223">
                  <c:v>2.8424965060127221</c:v>
                </c:pt>
                <c:pt idx="224">
                  <c:v>0.6265619595476577</c:v>
                </c:pt>
                <c:pt idx="225">
                  <c:v>-1.3899535939876131</c:v>
                </c:pt>
                <c:pt idx="226">
                  <c:v>-3.1895912939875624</c:v>
                </c:pt>
                <c:pt idx="227">
                  <c:v>-4.8583296939876721</c:v>
                </c:pt>
                <c:pt idx="228">
                  <c:v>-6.1570663939879609</c:v>
                </c:pt>
                <c:pt idx="229">
                  <c:v>-7.7150010707550063</c:v>
                </c:pt>
                <c:pt idx="230">
                  <c:v>-9.4311823939872728</c:v>
                </c:pt>
                <c:pt idx="231">
                  <c:v>-11.924944993987754</c:v>
                </c:pt>
                <c:pt idx="232">
                  <c:v>-14.053810093987398</c:v>
                </c:pt>
                <c:pt idx="233">
                  <c:v>-15.928556297213095</c:v>
                </c:pt>
                <c:pt idx="234">
                  <c:v>-17.904266193987485</c:v>
                </c:pt>
                <c:pt idx="235">
                  <c:v>-19.959044493987427</c:v>
                </c:pt>
                <c:pt idx="236">
                  <c:v>-22.379299293987721</c:v>
                </c:pt>
                <c:pt idx="237">
                  <c:v>-24.539635393987496</c:v>
                </c:pt>
                <c:pt idx="238">
                  <c:v>-26.678029593987596</c:v>
                </c:pt>
                <c:pt idx="239">
                  <c:v>-28.198238693987243</c:v>
                </c:pt>
                <c:pt idx="240">
                  <c:v>-29.326552793987936</c:v>
                </c:pt>
                <c:pt idx="241">
                  <c:v>-29.465128949543477</c:v>
                </c:pt>
                <c:pt idx="242">
                  <c:v>-28.798112893987625</c:v>
                </c:pt>
                <c:pt idx="243">
                  <c:v>-27.452363893987723</c:v>
                </c:pt>
                <c:pt idx="244">
                  <c:v>-25.691476393987543</c:v>
                </c:pt>
                <c:pt idx="245">
                  <c:v>-23.590807693987685</c:v>
                </c:pt>
                <c:pt idx="246">
                  <c:v>-21.721340693987582</c:v>
                </c:pt>
                <c:pt idx="247">
                  <c:v>-20.120809393987813</c:v>
                </c:pt>
                <c:pt idx="248">
                  <c:v>-18.807864693987646</c:v>
                </c:pt>
                <c:pt idx="249">
                  <c:v>-17.41762948094399</c:v>
                </c:pt>
                <c:pt idx="250">
                  <c:v>-15.880290893987468</c:v>
                </c:pt>
                <c:pt idx="251">
                  <c:v>-14.159316993987474</c:v>
                </c:pt>
                <c:pt idx="252">
                  <c:v>-13.111520393987503</c:v>
                </c:pt>
                <c:pt idx="253">
                  <c:v>-11.933334684310053</c:v>
                </c:pt>
                <c:pt idx="254">
                  <c:v>-11.019796222270926</c:v>
                </c:pt>
                <c:pt idx="255">
                  <c:v>-9.8890323939875096</c:v>
                </c:pt>
                <c:pt idx="256">
                  <c:v>-8.7350948939875792</c:v>
                </c:pt>
                <c:pt idx="257">
                  <c:v>-7.3058806667151934</c:v>
                </c:pt>
                <c:pt idx="258">
                  <c:v>-5.7111008939878474</c:v>
                </c:pt>
                <c:pt idx="259">
                  <c:v>-3.7072391939878884</c:v>
                </c:pt>
                <c:pt idx="260">
                  <c:v>-1.9295195939872518</c:v>
                </c:pt>
                <c:pt idx="261">
                  <c:v>0.35245072972368535</c:v>
                </c:pt>
                <c:pt idx="262">
                  <c:v>2.4720138787396442</c:v>
                </c:pt>
                <c:pt idx="263">
                  <c:v>4.6693468060124275</c:v>
                </c:pt>
                <c:pt idx="264">
                  <c:v>6.4074302060127604</c:v>
                </c:pt>
                <c:pt idx="265">
                  <c:v>8.9735226698419588</c:v>
                </c:pt>
                <c:pt idx="266">
                  <c:v>11.336907506012565</c:v>
                </c:pt>
                <c:pt idx="267">
                  <c:v>13.184659906012271</c:v>
                </c:pt>
                <c:pt idx="268">
                  <c:v>14.503134806012117</c:v>
                </c:pt>
                <c:pt idx="269">
                  <c:v>15.426013106012148</c:v>
                </c:pt>
                <c:pt idx="270">
                  <c:v>16.179372006012464</c:v>
                </c:pt>
                <c:pt idx="271">
                  <c:v>16.65233150601258</c:v>
                </c:pt>
                <c:pt idx="272">
                  <c:v>16.982407806012304</c:v>
                </c:pt>
                <c:pt idx="273">
                  <c:v>17.047754006012518</c:v>
                </c:pt>
                <c:pt idx="274">
                  <c:v>16.597679133485386</c:v>
                </c:pt>
                <c:pt idx="275">
                  <c:v>16.149167106012527</c:v>
                </c:pt>
                <c:pt idx="276">
                  <c:v>10.175677755437572</c:v>
                </c:pt>
                <c:pt idx="277">
                  <c:v>7.1297364060124098</c:v>
                </c:pt>
                <c:pt idx="278">
                  <c:v>3.7652576060126117</c:v>
                </c:pt>
                <c:pt idx="279">
                  <c:v>-6.8391693987663899E-2</c:v>
                </c:pt>
                <c:pt idx="280">
                  <c:v>-2.979012293987167</c:v>
                </c:pt>
                <c:pt idx="281">
                  <c:v>-5.6389431939877444</c:v>
                </c:pt>
                <c:pt idx="282">
                  <c:v>-7.8568075939878526</c:v>
                </c:pt>
                <c:pt idx="283">
                  <c:v>-11.088405493987796</c:v>
                </c:pt>
                <c:pt idx="284">
                  <c:v>-13.632166828330966</c:v>
                </c:pt>
                <c:pt idx="285">
                  <c:v>-15.787908293987513</c:v>
                </c:pt>
                <c:pt idx="286">
                  <c:v>-17.333721993987282</c:v>
                </c:pt>
                <c:pt idx="287">
                  <c:v>-18.616070193987291</c:v>
                </c:pt>
                <c:pt idx="288">
                  <c:v>-19.726648693987926</c:v>
                </c:pt>
                <c:pt idx="289">
                  <c:v>-20.186471093987826</c:v>
                </c:pt>
                <c:pt idx="290">
                  <c:v>-20.076421691859807</c:v>
                </c:pt>
                <c:pt idx="291">
                  <c:v>-19.552120693987586</c:v>
                </c:pt>
                <c:pt idx="292">
                  <c:v>-18.882615393987951</c:v>
                </c:pt>
                <c:pt idx="293">
                  <c:v>-18.083107193987573</c:v>
                </c:pt>
                <c:pt idx="294">
                  <c:v>-17.150743693987614</c:v>
                </c:pt>
                <c:pt idx="295">
                  <c:v>-16.531931135923102</c:v>
                </c:pt>
                <c:pt idx="296">
                  <c:v>-15.822015693987954</c:v>
                </c:pt>
                <c:pt idx="297">
                  <c:v>-14.936171993987823</c:v>
                </c:pt>
                <c:pt idx="298">
                  <c:v>-14.176040493987148</c:v>
                </c:pt>
                <c:pt idx="299">
                  <c:v>-13.012305293987755</c:v>
                </c:pt>
                <c:pt idx="300">
                  <c:v>-11.987028593987691</c:v>
                </c:pt>
                <c:pt idx="301">
                  <c:v>-10.456889353583499</c:v>
                </c:pt>
                <c:pt idx="302">
                  <c:v>-8.3534438939874978</c:v>
                </c:pt>
                <c:pt idx="303">
                  <c:v>-7.2202005050984752</c:v>
                </c:pt>
                <c:pt idx="304">
                  <c:v>-2.4391666015346649</c:v>
                </c:pt>
                <c:pt idx="305">
                  <c:v>-1.6447066939870605</c:v>
                </c:pt>
                <c:pt idx="306">
                  <c:v>-0.1583217939876107</c:v>
                </c:pt>
                <c:pt idx="307">
                  <c:v>1.190533606012437</c:v>
                </c:pt>
                <c:pt idx="308">
                  <c:v>2.4299067060123476</c:v>
                </c:pt>
                <c:pt idx="309">
                  <c:v>3.7299125060124689</c:v>
                </c:pt>
                <c:pt idx="310">
                  <c:v>4.7312910060123432</c:v>
                </c:pt>
                <c:pt idx="311">
                  <c:v>5.536195006012079</c:v>
                </c:pt>
                <c:pt idx="312">
                  <c:v>6.5000663029822636</c:v>
                </c:pt>
                <c:pt idx="313">
                  <c:v>7.6185269060122334</c:v>
                </c:pt>
                <c:pt idx="314">
                  <c:v>8.7826885060125193</c:v>
                </c:pt>
                <c:pt idx="315">
                  <c:v>9.9050613060123425</c:v>
                </c:pt>
                <c:pt idx="316">
                  <c:v>11.085628306012282</c:v>
                </c:pt>
                <c:pt idx="317">
                  <c:v>12.273815606012263</c:v>
                </c:pt>
                <c:pt idx="318">
                  <c:v>13.582070562056131</c:v>
                </c:pt>
                <c:pt idx="319">
                  <c:v>14.746001706012361</c:v>
                </c:pt>
                <c:pt idx="320">
                  <c:v>15.879289506012773</c:v>
                </c:pt>
                <c:pt idx="321">
                  <c:v>17.088644306012107</c:v>
                </c:pt>
                <c:pt idx="322">
                  <c:v>18.389521906012433</c:v>
                </c:pt>
                <c:pt idx="323">
                  <c:v>19.644489636315548</c:v>
                </c:pt>
                <c:pt idx="324">
                  <c:v>20.935712106012836</c:v>
                </c:pt>
                <c:pt idx="325">
                  <c:v>22.014445306012156</c:v>
                </c:pt>
                <c:pt idx="326">
                  <c:v>22.680871606012687</c:v>
                </c:pt>
                <c:pt idx="327">
                  <c:v>23.063828506012463</c:v>
                </c:pt>
                <c:pt idx="328">
                  <c:v>23.028927106012944</c:v>
                </c:pt>
                <c:pt idx="329">
                  <c:v>22.419415606012208</c:v>
                </c:pt>
                <c:pt idx="330">
                  <c:v>21.305630406012384</c:v>
                </c:pt>
                <c:pt idx="331">
                  <c:v>19.787729006012412</c:v>
                </c:pt>
                <c:pt idx="332">
                  <c:v>18.198836506012313</c:v>
                </c:pt>
                <c:pt idx="333">
                  <c:v>16.301866106012568</c:v>
                </c:pt>
                <c:pt idx="334">
                  <c:v>14.325162606012569</c:v>
                </c:pt>
                <c:pt idx="335">
                  <c:v>12.004187206012105</c:v>
                </c:pt>
                <c:pt idx="336">
                  <c:v>9.5406028060121599</c:v>
                </c:pt>
                <c:pt idx="337">
                  <c:v>7.0728113060123547</c:v>
                </c:pt>
                <c:pt idx="338">
                  <c:v>5.0051472120733962</c:v>
                </c:pt>
                <c:pt idx="339">
                  <c:v>2.8071533060123812</c:v>
                </c:pt>
                <c:pt idx="340">
                  <c:v>1.1280979060120591</c:v>
                </c:pt>
                <c:pt idx="341">
                  <c:v>-0.87449679398780233</c:v>
                </c:pt>
                <c:pt idx="342">
                  <c:v>-2.735992093987349</c:v>
                </c:pt>
                <c:pt idx="343">
                  <c:v>-4.5699384466192168</c:v>
                </c:pt>
                <c:pt idx="344">
                  <c:v>-6.5176281939875365</c:v>
                </c:pt>
                <c:pt idx="345">
                  <c:v>-8.7447047939874487</c:v>
                </c:pt>
                <c:pt idx="346">
                  <c:v>-11.043438393987277</c:v>
                </c:pt>
                <c:pt idx="347">
                  <c:v>-13.490192693987968</c:v>
                </c:pt>
                <c:pt idx="348">
                  <c:v>-15.427506393987635</c:v>
                </c:pt>
                <c:pt idx="349">
                  <c:v>-17.048462569245636</c:v>
                </c:pt>
                <c:pt idx="350">
                  <c:v>-18.396163193987533</c:v>
                </c:pt>
                <c:pt idx="351">
                  <c:v>-19.761767993987498</c:v>
                </c:pt>
                <c:pt idx="352">
                  <c:v>-20.811634093987188</c:v>
                </c:pt>
                <c:pt idx="353">
                  <c:v>-21.585910993987603</c:v>
                </c:pt>
                <c:pt idx="354">
                  <c:v>-21.887076121260392</c:v>
                </c:pt>
                <c:pt idx="355">
                  <c:v>-22.134800593987613</c:v>
                </c:pt>
                <c:pt idx="356">
                  <c:v>-22.29706729398707</c:v>
                </c:pt>
                <c:pt idx="357">
                  <c:v>-22.077694293987562</c:v>
                </c:pt>
                <c:pt idx="358">
                  <c:v>-21.557465093987545</c:v>
                </c:pt>
                <c:pt idx="359">
                  <c:v>-20.79161283843186</c:v>
                </c:pt>
                <c:pt idx="360">
                  <c:v>-20.002606165071974</c:v>
                </c:pt>
                <c:pt idx="361">
                  <c:v>-15.76671497293505</c:v>
                </c:pt>
                <c:pt idx="362">
                  <c:v>-14.96494619398765</c:v>
                </c:pt>
                <c:pt idx="363">
                  <c:v>-13.472751393987483</c:v>
                </c:pt>
                <c:pt idx="364">
                  <c:v>-12.169368293987404</c:v>
                </c:pt>
                <c:pt idx="365">
                  <c:v>-10.730990734413281</c:v>
                </c:pt>
                <c:pt idx="366">
                  <c:v>-9.1752369939877028</c:v>
                </c:pt>
                <c:pt idx="367">
                  <c:v>-7.3877755939873708</c:v>
                </c:pt>
                <c:pt idx="368">
                  <c:v>-5.6790533939876475</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11.248102406012272</c:v>
                </c:pt>
                <c:pt idx="377">
                  <c:v>13.065082006012474</c:v>
                </c:pt>
                <c:pt idx="378">
                  <c:v>14.960377406012368</c:v>
                </c:pt>
                <c:pt idx="379">
                  <c:v>16.913287206012811</c:v>
                </c:pt>
                <c:pt idx="380">
                  <c:v>18.864781555507371</c:v>
                </c:pt>
                <c:pt idx="381">
                  <c:v>21.129725606012776</c:v>
                </c:pt>
                <c:pt idx="382">
                  <c:v>23.121623106012656</c:v>
                </c:pt>
                <c:pt idx="383">
                  <c:v>24.793106106012161</c:v>
                </c:pt>
                <c:pt idx="384">
                  <c:v>26.154894006012601</c:v>
                </c:pt>
                <c:pt idx="385">
                  <c:v>26.950189006012486</c:v>
                </c:pt>
                <c:pt idx="386">
                  <c:v>27.694768693924303</c:v>
                </c:pt>
                <c:pt idx="387">
                  <c:v>27.843500306012302</c:v>
                </c:pt>
                <c:pt idx="388">
                  <c:v>27.61592680601213</c:v>
                </c:pt>
                <c:pt idx="389">
                  <c:v>27.349331906012324</c:v>
                </c:pt>
                <c:pt idx="390">
                  <c:v>26.83797610601264</c:v>
                </c:pt>
                <c:pt idx="391">
                  <c:v>25.977025315690206</c:v>
                </c:pt>
                <c:pt idx="392">
                  <c:v>24.655554506012457</c:v>
                </c:pt>
                <c:pt idx="393">
                  <c:v>23.489322406012619</c:v>
                </c:pt>
                <c:pt idx="394">
                  <c:v>21.831681306012364</c:v>
                </c:pt>
                <c:pt idx="395">
                  <c:v>19.675331306012836</c:v>
                </c:pt>
                <c:pt idx="396">
                  <c:v>17.74789562775171</c:v>
                </c:pt>
                <c:pt idx="397">
                  <c:v>14.713789806012372</c:v>
                </c:pt>
                <c:pt idx="398">
                  <c:v>12.336064806012374</c:v>
                </c:pt>
                <c:pt idx="399">
                  <c:v>9.9254224060121174</c:v>
                </c:pt>
                <c:pt idx="400">
                  <c:v>7.3813506060124752</c:v>
                </c:pt>
                <c:pt idx="401">
                  <c:v>4.8637679191438821</c:v>
                </c:pt>
                <c:pt idx="402">
                  <c:v>1.8785039255996741</c:v>
                </c:pt>
                <c:pt idx="403">
                  <c:v>-0.40176549398749739</c:v>
                </c:pt>
                <c:pt idx="404">
                  <c:v>-2.4124830939874036</c:v>
                </c:pt>
                <c:pt idx="405">
                  <c:v>-4.0932353939875128</c:v>
                </c:pt>
                <c:pt idx="406">
                  <c:v>-6.0223979939877808</c:v>
                </c:pt>
                <c:pt idx="407">
                  <c:v>-7.7515194154927247</c:v>
                </c:pt>
                <c:pt idx="408">
                  <c:v>-9.7145609939878881</c:v>
                </c:pt>
                <c:pt idx="409">
                  <c:v>-11.727523093987301</c:v>
                </c:pt>
                <c:pt idx="410">
                  <c:v>-13.958760593987666</c:v>
                </c:pt>
                <c:pt idx="411">
                  <c:v>-15.61399039398724</c:v>
                </c:pt>
                <c:pt idx="412">
                  <c:v>-17.283510175596554</c:v>
                </c:pt>
                <c:pt idx="413">
                  <c:v>-18.399381093986946</c:v>
                </c:pt>
                <c:pt idx="414">
                  <c:v>-19.456718993987671</c:v>
                </c:pt>
                <c:pt idx="415">
                  <c:v>-20.253233393987706</c:v>
                </c:pt>
                <c:pt idx="416">
                  <c:v>-20.966986993987781</c:v>
                </c:pt>
                <c:pt idx="417">
                  <c:v>-21.1331124157267</c:v>
                </c:pt>
                <c:pt idx="418">
                  <c:v>-20.811924793987764</c:v>
                </c:pt>
                <c:pt idx="419">
                  <c:v>-20.601723393987569</c:v>
                </c:pt>
                <c:pt idx="420">
                  <c:v>-19.269768393987629</c:v>
                </c:pt>
                <c:pt idx="421">
                  <c:v>-18.621144793987391</c:v>
                </c:pt>
                <c:pt idx="422">
                  <c:v>-17.063874193987591</c:v>
                </c:pt>
                <c:pt idx="423">
                  <c:v>-15.209527793987817</c:v>
                </c:pt>
                <c:pt idx="424">
                  <c:v>-13.395357350031746</c:v>
                </c:pt>
                <c:pt idx="425">
                  <c:v>-10.396985293987361</c:v>
                </c:pt>
                <c:pt idx="426">
                  <c:v>-6.8679507939878999</c:v>
                </c:pt>
                <c:pt idx="427">
                  <c:v>-2.7657121439873871</c:v>
                </c:pt>
                <c:pt idx="428">
                  <c:v>8.0182235290893829</c:v>
                </c:pt>
                <c:pt idx="429">
                  <c:v>9.5356943060123349</c:v>
                </c:pt>
                <c:pt idx="430">
                  <c:v>12.112728748869944</c:v>
                </c:pt>
                <c:pt idx="431">
                  <c:v>14.258281606012371</c:v>
                </c:pt>
                <c:pt idx="432">
                  <c:v>16.598156706012411</c:v>
                </c:pt>
                <c:pt idx="433">
                  <c:v>18.694582406012522</c:v>
                </c:pt>
                <c:pt idx="434">
                  <c:v>20.601555706012597</c:v>
                </c:pt>
                <c:pt idx="435">
                  <c:v>21.934753923085921</c:v>
                </c:pt>
                <c:pt idx="436">
                  <c:v>22.553320154399337</c:v>
                </c:pt>
                <c:pt idx="437">
                  <c:v>22.781585177441187</c:v>
                </c:pt>
                <c:pt idx="438">
                  <c:v>22.017177406012333</c:v>
                </c:pt>
                <c:pt idx="439">
                  <c:v>20.968494706012692</c:v>
                </c:pt>
                <c:pt idx="440">
                  <c:v>19.798218006012647</c:v>
                </c:pt>
                <c:pt idx="441">
                  <c:v>18.364128121164033</c:v>
                </c:pt>
                <c:pt idx="442">
                  <c:v>16.749808706012598</c:v>
                </c:pt>
                <c:pt idx="443">
                  <c:v>15.465965906012926</c:v>
                </c:pt>
                <c:pt idx="444">
                  <c:v>13.996922706012423</c:v>
                </c:pt>
                <c:pt idx="445">
                  <c:v>12.61699490601212</c:v>
                </c:pt>
                <c:pt idx="446">
                  <c:v>11.774223878739473</c:v>
                </c:pt>
                <c:pt idx="447">
                  <c:v>11.481236806011982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8.699585206012916</c:v>
                </c:pt>
                <c:pt idx="460">
                  <c:v>8.9573773060122477</c:v>
                </c:pt>
                <c:pt idx="461">
                  <c:v>9.0926892433748954</c:v>
                </c:pt>
                <c:pt idx="462">
                  <c:v>9.1412950060122409</c:v>
                </c:pt>
                <c:pt idx="463">
                  <c:v>9.1709108060122873</c:v>
                </c:pt>
                <c:pt idx="464">
                  <c:v>9.0478960060127207</c:v>
                </c:pt>
                <c:pt idx="465">
                  <c:v>8.8908233060121908</c:v>
                </c:pt>
                <c:pt idx="466">
                  <c:v>8.9868388886213975</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9.182113906012102</c:v>
                </c:pt>
                <c:pt idx="478">
                  <c:v>9.3740658060123252</c:v>
                </c:pt>
                <c:pt idx="479">
                  <c:v>9.5491463060120729</c:v>
                </c:pt>
                <c:pt idx="480">
                  <c:v>9.6301314060122643</c:v>
                </c:pt>
                <c:pt idx="481">
                  <c:v>9.6511783231836255</c:v>
                </c:pt>
                <c:pt idx="482">
                  <c:v>9.6628094060125829</c:v>
                </c:pt>
                <c:pt idx="483">
                  <c:v>9.62173460601214</c:v>
                </c:pt>
                <c:pt idx="484">
                  <c:v>9.6061067060123406</c:v>
                </c:pt>
                <c:pt idx="485">
                  <c:v>9.6256958060126472</c:v>
                </c:pt>
                <c:pt idx="486">
                  <c:v>9.6087156586442717</c:v>
                </c:pt>
                <c:pt idx="487">
                  <c:v>9.6760509060122928</c:v>
                </c:pt>
                <c:pt idx="488">
                  <c:v>9.7327187060128679</c:v>
                </c:pt>
                <c:pt idx="489">
                  <c:v>9.7789325060122252</c:v>
                </c:pt>
                <c:pt idx="490">
                  <c:v>9.8978262060123434</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10.003718706012375</c:v>
                </c:pt>
                <c:pt idx="499">
                  <c:v>9.9927996060128095</c:v>
                </c:pt>
                <c:pt idx="500">
                  <c:v>9.983844506012435</c:v>
                </c:pt>
                <c:pt idx="501">
                  <c:v>9.9758987060124689</c:v>
                </c:pt>
                <c:pt idx="502">
                  <c:v>9.9729648668818704</c:v>
                </c:pt>
                <c:pt idx="503">
                  <c:v>9.9923670226791739</c:v>
                </c:pt>
                <c:pt idx="504">
                  <c:v>9.9968486060123638</c:v>
                </c:pt>
                <c:pt idx="505">
                  <c:v>10.005537306012251</c:v>
                </c:pt>
                <c:pt idx="506">
                  <c:v>10.016018606012448</c:v>
                </c:pt>
                <c:pt idx="507">
                  <c:v>10.027172506012516</c:v>
                </c:pt>
                <c:pt idx="508">
                  <c:v>10.038378323183743</c:v>
                </c:pt>
                <c:pt idx="509">
                  <c:v>10.049887406012726</c:v>
                </c:pt>
                <c:pt idx="510">
                  <c:v>10.063859506012268</c:v>
                </c:pt>
                <c:pt idx="511">
                  <c:v>10.076081706012431</c:v>
                </c:pt>
                <c:pt idx="512">
                  <c:v>10.08877980601245</c:v>
                </c:pt>
                <c:pt idx="513">
                  <c:v>10.101608626214453</c:v>
                </c:pt>
                <c:pt idx="514">
                  <c:v>10.11265810601277</c:v>
                </c:pt>
                <c:pt idx="515">
                  <c:v>10.124193606012179</c:v>
                </c:pt>
                <c:pt idx="516">
                  <c:v>10.134806706012807</c:v>
                </c:pt>
                <c:pt idx="517">
                  <c:v>10.143575043512509</c:v>
                </c:pt>
                <c:pt idx="518">
                  <c:v>10.152838106012396</c:v>
                </c:pt>
                <c:pt idx="519">
                  <c:v>10.15705327267905</c:v>
                </c:pt>
                <c:pt idx="520">
                  <c:v>10.175291489733253</c:v>
                </c:pt>
                <c:pt idx="521">
                  <c:v>10.179341706012462</c:v>
                </c:pt>
                <c:pt idx="522">
                  <c:v>10.184586506012536</c:v>
                </c:pt>
                <c:pt idx="523">
                  <c:v>10.189226206012236</c:v>
                </c:pt>
                <c:pt idx="524">
                  <c:v>10.193005265806352</c:v>
                </c:pt>
                <c:pt idx="525">
                  <c:v>10.197339106012418</c:v>
                </c:pt>
                <c:pt idx="526">
                  <c:v>10.200542006012615</c:v>
                </c:pt>
                <c:pt idx="527">
                  <c:v>10.203879706012751</c:v>
                </c:pt>
                <c:pt idx="528">
                  <c:v>10.206200389796393</c:v>
                </c:pt>
                <c:pt idx="529">
                  <c:v>10.21275660601232</c:v>
                </c:pt>
                <c:pt idx="530">
                  <c:v>10.215018706012255</c:v>
                </c:pt>
                <c:pt idx="531">
                  <c:v>10.217319506012483</c:v>
                </c:pt>
                <c:pt idx="532">
                  <c:v>10.218738406012513</c:v>
                </c:pt>
                <c:pt idx="533">
                  <c:v>10.220273106012435</c:v>
                </c:pt>
                <c:pt idx="534">
                  <c:v>10.22149517744073</c:v>
                </c:pt>
                <c:pt idx="535">
                  <c:v>10.222704206012299</c:v>
                </c:pt>
                <c:pt idx="536">
                  <c:v>10.223697806012538</c:v>
                </c:pt>
                <c:pt idx="537">
                  <c:v>10.224678806012498</c:v>
                </c:pt>
                <c:pt idx="538">
                  <c:v>10.225436963155587</c:v>
                </c:pt>
                <c:pt idx="539">
                  <c:v>10.226308706012453</c:v>
                </c:pt>
                <c:pt idx="540">
                  <c:v>10.227009106012598</c:v>
                </c:pt>
                <c:pt idx="541">
                  <c:v>10.227729606012483</c:v>
                </c:pt>
                <c:pt idx="542">
                  <c:v>10.228304206012705</c:v>
                </c:pt>
                <c:pt idx="543">
                  <c:v>10.228818238665168</c:v>
                </c:pt>
                <c:pt idx="544">
                  <c:v>10.229409206012477</c:v>
                </c:pt>
                <c:pt idx="545">
                  <c:v>10.229826390958593</c:v>
                </c:pt>
                <c:pt idx="546">
                  <c:v>10.23102660601246</c:v>
                </c:pt>
                <c:pt idx="547">
                  <c:v>10.231178106012468</c:v>
                </c:pt>
                <c:pt idx="548">
                  <c:v>10.231459629267832</c:v>
                </c:pt>
                <c:pt idx="549">
                  <c:v>10.231693406012038</c:v>
                </c:pt>
                <c:pt idx="550">
                  <c:v>10.232004106012834</c:v>
                </c:pt>
                <c:pt idx="551">
                  <c:v>10.232231306012308</c:v>
                </c:pt>
                <c:pt idx="552">
                  <c:v>10.232398206012601</c:v>
                </c:pt>
                <c:pt idx="553">
                  <c:v>10.232555797931653</c:v>
                </c:pt>
                <c:pt idx="554">
                  <c:v>10.232555772679078</c:v>
                </c:pt>
                <c:pt idx="555">
                  <c:v>10.232231869170235</c:v>
                </c:pt>
                <c:pt idx="556">
                  <c:v>10.232168106012416</c:v>
                </c:pt>
                <c:pt idx="557">
                  <c:v>10.23211320601196</c:v>
                </c:pt>
                <c:pt idx="558">
                  <c:v>10.232175342854541</c:v>
                </c:pt>
                <c:pt idx="559">
                  <c:v>10.232539406012464</c:v>
                </c:pt>
                <c:pt idx="560">
                  <c:v>10.232827406012468</c:v>
                </c:pt>
                <c:pt idx="561">
                  <c:v>10.232986606012403</c:v>
                </c:pt>
                <c:pt idx="562">
                  <c:v>10.233908157736447</c:v>
                </c:pt>
                <c:pt idx="563">
                  <c:v>10.234031095808817</c:v>
                </c:pt>
                <c:pt idx="564">
                  <c:v>10.234148606012589</c:v>
                </c:pt>
                <c:pt idx="565">
                  <c:v>10.234295006012369</c:v>
                </c:pt>
                <c:pt idx="566">
                  <c:v>10.234455406012511</c:v>
                </c:pt>
                <c:pt idx="567">
                  <c:v>10.234572506012981</c:v>
                </c:pt>
                <c:pt idx="568">
                  <c:v>10.234673592313536</c:v>
                </c:pt>
                <c:pt idx="569">
                  <c:v>10.234779019805853</c:v>
                </c:pt>
                <c:pt idx="570">
                  <c:v>10.23514419221938</c:v>
                </c:pt>
                <c:pt idx="571">
                  <c:v>10.235211306012967</c:v>
                </c:pt>
                <c:pt idx="572">
                  <c:v>10.235363306012413</c:v>
                </c:pt>
                <c:pt idx="573">
                  <c:v>10.235524259073618</c:v>
                </c:pt>
                <c:pt idx="574">
                  <c:v>10.235666306012334</c:v>
                </c:pt>
                <c:pt idx="575">
                  <c:v>10.235785891726682</c:v>
                </c:pt>
                <c:pt idx="576">
                  <c:v>10.237249682935509</c:v>
                </c:pt>
                <c:pt idx="577">
                  <c:v>10.237456912134871</c:v>
                </c:pt>
                <c:pt idx="578">
                  <c:v>10.2378082060123</c:v>
                </c:pt>
                <c:pt idx="579">
                  <c:v>10.238136100961938</c:v>
                </c:pt>
                <c:pt idx="580">
                  <c:v>10.238431006011705</c:v>
                </c:pt>
                <c:pt idx="581">
                  <c:v>10.238726806012163</c:v>
                </c:pt>
                <c:pt idx="582">
                  <c:v>10.23945612408467</c:v>
                </c:pt>
                <c:pt idx="583">
                  <c:v>10.25507784057983</c:v>
                </c:pt>
                <c:pt idx="584">
                  <c:v>10.259417906012416</c:v>
                </c:pt>
                <c:pt idx="585">
                  <c:v>10.262876506012462</c:v>
                </c:pt>
                <c:pt idx="586">
                  <c:v>10.267288006012404</c:v>
                </c:pt>
                <c:pt idx="587">
                  <c:v>10.27245783050224</c:v>
                </c:pt>
                <c:pt idx="588">
                  <c:v>10.277774706012748</c:v>
                </c:pt>
                <c:pt idx="589">
                  <c:v>10.282748481012348</c:v>
                </c:pt>
                <c:pt idx="590">
                  <c:v>10.312747341306892</c:v>
                </c:pt>
                <c:pt idx="591">
                  <c:v>10.319793906012436</c:v>
                </c:pt>
                <c:pt idx="592">
                  <c:v>10.327077006012601</c:v>
                </c:pt>
                <c:pt idx="593">
                  <c:v>10.334542126845875</c:v>
                </c:pt>
                <c:pt idx="594">
                  <c:v>10.341194706012526</c:v>
                </c:pt>
                <c:pt idx="595">
                  <c:v>10.34666270601231</c:v>
                </c:pt>
                <c:pt idx="596">
                  <c:v>10.350485806012575</c:v>
                </c:pt>
                <c:pt idx="597">
                  <c:v>10.369236606012425</c:v>
                </c:pt>
                <c:pt idx="598">
                  <c:v>10.372118330150627</c:v>
                </c:pt>
                <c:pt idx="599">
                  <c:v>10.376937906012374</c:v>
                </c:pt>
                <c:pt idx="600">
                  <c:v>10.381261306012172</c:v>
                </c:pt>
                <c:pt idx="601">
                  <c:v>10.385275506012377</c:v>
                </c:pt>
                <c:pt idx="602">
                  <c:v>10.388522306012433</c:v>
                </c:pt>
                <c:pt idx="603">
                  <c:v>10.391819706012551</c:v>
                </c:pt>
                <c:pt idx="604">
                  <c:v>10.393471221397094</c:v>
                </c:pt>
                <c:pt idx="605">
                  <c:v>10.401748806012463</c:v>
                </c:pt>
                <c:pt idx="606">
                  <c:v>10.403647506012437</c:v>
                </c:pt>
                <c:pt idx="607">
                  <c:v>10.405431506012196</c:v>
                </c:pt>
                <c:pt idx="608">
                  <c:v>10.40682320601225</c:v>
                </c:pt>
                <c:pt idx="609">
                  <c:v>10.409181706012205</c:v>
                </c:pt>
                <c:pt idx="610">
                  <c:v>10.411277606012233</c:v>
                </c:pt>
                <c:pt idx="611">
                  <c:v>10.413217215768459</c:v>
                </c:pt>
                <c:pt idx="612">
                  <c:v>10.419176606012414</c:v>
                </c:pt>
                <c:pt idx="613">
                  <c:v>10.419966006012389</c:v>
                </c:pt>
                <c:pt idx="614">
                  <c:v>10.42215380601256</c:v>
                </c:pt>
                <c:pt idx="615">
                  <c:v>10.424238506012513</c:v>
                </c:pt>
                <c:pt idx="616">
                  <c:v>10.426333106012589</c:v>
                </c:pt>
                <c:pt idx="617">
                  <c:v>10.428051076600255</c:v>
                </c:pt>
                <c:pt idx="618">
                  <c:v>10.429792706012464</c:v>
                </c:pt>
                <c:pt idx="619">
                  <c:v>10.431371706012559</c:v>
                </c:pt>
                <c:pt idx="620">
                  <c:v>10.432305272679073</c:v>
                </c:pt>
                <c:pt idx="621">
                  <c:v>10.437625653631088</c:v>
                </c:pt>
                <c:pt idx="622">
                  <c:v>10.438326506012698</c:v>
                </c:pt>
                <c:pt idx="623">
                  <c:v>10.438716257174704</c:v>
                </c:pt>
                <c:pt idx="624">
                  <c:v>10.43894360601281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10.441161706012513</c:v>
                </c:pt>
                <c:pt idx="638">
                  <c:v>10.441522906012338</c:v>
                </c:pt>
                <c:pt idx="639">
                  <c:v>10.441787506012432</c:v>
                </c:pt>
                <c:pt idx="640">
                  <c:v>10.442048816538847</c:v>
                </c:pt>
                <c:pt idx="641">
                  <c:v>10.44245260601237</c:v>
                </c:pt>
                <c:pt idx="642">
                  <c:v>10.443043406012418</c:v>
                </c:pt>
                <c:pt idx="643">
                  <c:v>10.443851406012936</c:v>
                </c:pt>
                <c:pt idx="644">
                  <c:v>10.44484630601228</c:v>
                </c:pt>
                <c:pt idx="645">
                  <c:v>10.446108006012665</c:v>
                </c:pt>
                <c:pt idx="646">
                  <c:v>10.447288340706237</c:v>
                </c:pt>
                <c:pt idx="647">
                  <c:v>10.448606506012325</c:v>
                </c:pt>
                <c:pt idx="648">
                  <c:v>10.450159306012342</c:v>
                </c:pt>
                <c:pt idx="649">
                  <c:v>10.451674206012303</c:v>
                </c:pt>
                <c:pt idx="650">
                  <c:v>10.453076406012272</c:v>
                </c:pt>
                <c:pt idx="651">
                  <c:v>10.45436119784911</c:v>
                </c:pt>
                <c:pt idx="652">
                  <c:v>10.455705306012437</c:v>
                </c:pt>
                <c:pt idx="653">
                  <c:v>10.456888806012516</c:v>
                </c:pt>
                <c:pt idx="654">
                  <c:v>10.457798706012071</c:v>
                </c:pt>
                <c:pt idx="655">
                  <c:v>10.4590384060124</c:v>
                </c:pt>
                <c:pt idx="656">
                  <c:v>10.460237830502102</c:v>
                </c:pt>
                <c:pt idx="657">
                  <c:v>10.461748706012273</c:v>
                </c:pt>
                <c:pt idx="658">
                  <c:v>10.462846806012712</c:v>
                </c:pt>
                <c:pt idx="659">
                  <c:v>10.4642341060124</c:v>
                </c:pt>
                <c:pt idx="660">
                  <c:v>10.465334306012286</c:v>
                </c:pt>
                <c:pt idx="661">
                  <c:v>10.466208748869651</c:v>
                </c:pt>
                <c:pt idx="662">
                  <c:v>10.467305106012542</c:v>
                </c:pt>
                <c:pt idx="663">
                  <c:v>10.468096406012435</c:v>
                </c:pt>
                <c:pt idx="664">
                  <c:v>10.469121906012347</c:v>
                </c:pt>
                <c:pt idx="665">
                  <c:v>10.470151906012703</c:v>
                </c:pt>
                <c:pt idx="666">
                  <c:v>10.47104252437977</c:v>
                </c:pt>
                <c:pt idx="667">
                  <c:v>10.471795406012133</c:v>
                </c:pt>
                <c:pt idx="668">
                  <c:v>10.472594106012441</c:v>
                </c:pt>
                <c:pt idx="669">
                  <c:v>10.473217006012662</c:v>
                </c:pt>
                <c:pt idx="670">
                  <c:v>10.473777306012622</c:v>
                </c:pt>
                <c:pt idx="671">
                  <c:v>10.474302206012467</c:v>
                </c:pt>
                <c:pt idx="672">
                  <c:v>10.474795506012715</c:v>
                </c:pt>
                <c:pt idx="673">
                  <c:v>10.475321906012667</c:v>
                </c:pt>
                <c:pt idx="674">
                  <c:v>10.475738806012107</c:v>
                </c:pt>
                <c:pt idx="675">
                  <c:v>10.476166306012502</c:v>
                </c:pt>
                <c:pt idx="676">
                  <c:v>10.476533706011892</c:v>
                </c:pt>
                <c:pt idx="677">
                  <c:v>10.476869797501953</c:v>
                </c:pt>
                <c:pt idx="678">
                  <c:v>10.477194706012099</c:v>
                </c:pt>
                <c:pt idx="679">
                  <c:v>10.477452906012294</c:v>
                </c:pt>
                <c:pt idx="680">
                  <c:v>10.477650706012199</c:v>
                </c:pt>
                <c:pt idx="681">
                  <c:v>10.477868606012251</c:v>
                </c:pt>
                <c:pt idx="682">
                  <c:v>10.478002728461561</c:v>
                </c:pt>
                <c:pt idx="683">
                  <c:v>10.478148006012603</c:v>
                </c:pt>
                <c:pt idx="684">
                  <c:v>10.478278801134604</c:v>
                </c:pt>
                <c:pt idx="685">
                  <c:v>10.478636606012305</c:v>
                </c:pt>
                <c:pt idx="686">
                  <c:v>10.478676606011689</c:v>
                </c:pt>
                <c:pt idx="687">
                  <c:v>10.478664806012222</c:v>
                </c:pt>
                <c:pt idx="688">
                  <c:v>10.478044463155257</c:v>
                </c:pt>
                <c:pt idx="689">
                  <c:v>10.476366906012359</c:v>
                </c:pt>
                <c:pt idx="690">
                  <c:v>10.474594806012494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10.463296806012199</c:v>
                </c:pt>
                <c:pt idx="701">
                  <c:v>10.462893206012286</c:v>
                </c:pt>
                <c:pt idx="702">
                  <c:v>10.462586006012565</c:v>
                </c:pt>
                <c:pt idx="703">
                  <c:v>10.46230620601235</c:v>
                </c:pt>
                <c:pt idx="704">
                  <c:v>10.462097782483525</c:v>
                </c:pt>
                <c:pt idx="705">
                  <c:v>10.461873306012148</c:v>
                </c:pt>
                <c:pt idx="706">
                  <c:v>10.46201180601237</c:v>
                </c:pt>
                <c:pt idx="707">
                  <c:v>10.462288106011853</c:v>
                </c:pt>
                <c:pt idx="708">
                  <c:v>10.46278600601223</c:v>
                </c:pt>
                <c:pt idx="709">
                  <c:v>10.463332825524521</c:v>
                </c:pt>
                <c:pt idx="710">
                  <c:v>10.463858006012471</c:v>
                </c:pt>
                <c:pt idx="711">
                  <c:v>10.464292006012347</c:v>
                </c:pt>
                <c:pt idx="712">
                  <c:v>10.464689606012445</c:v>
                </c:pt>
                <c:pt idx="713">
                  <c:v>10.465038206012441</c:v>
                </c:pt>
                <c:pt idx="714">
                  <c:v>10.46533874886957</c:v>
                </c:pt>
                <c:pt idx="715">
                  <c:v>10.465746806012497</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10.469364806012397</c:v>
                </c:pt>
                <c:pt idx="724">
                  <c:v>10.469662320298102</c:v>
                </c:pt>
                <c:pt idx="725">
                  <c:v>10.469808906012947</c:v>
                </c:pt>
                <c:pt idx="726">
                  <c:v>10.469628506012286</c:v>
                </c:pt>
                <c:pt idx="727">
                  <c:v>10.469360906012199</c:v>
                </c:pt>
                <c:pt idx="728">
                  <c:v>10.468984506012546</c:v>
                </c:pt>
                <c:pt idx="729">
                  <c:v>10.468639565195772</c:v>
                </c:pt>
                <c:pt idx="730">
                  <c:v>10.468347806012403</c:v>
                </c:pt>
                <c:pt idx="731">
                  <c:v>10.467941206012497</c:v>
                </c:pt>
                <c:pt idx="732">
                  <c:v>10.467505206012635</c:v>
                </c:pt>
                <c:pt idx="733">
                  <c:v>10.46708290601261</c:v>
                </c:pt>
                <c:pt idx="734">
                  <c:v>10.466462069930529</c:v>
                </c:pt>
                <c:pt idx="735">
                  <c:v>10.465098406012501</c:v>
                </c:pt>
                <c:pt idx="736">
                  <c:v>10.463256806012414</c:v>
                </c:pt>
                <c:pt idx="737">
                  <c:v>10.460256106012437</c:v>
                </c:pt>
                <c:pt idx="738">
                  <c:v>10.457823806012257</c:v>
                </c:pt>
                <c:pt idx="739">
                  <c:v>10.455702173022832</c:v>
                </c:pt>
                <c:pt idx="740">
                  <c:v>10.453442306012466</c:v>
                </c:pt>
                <c:pt idx="741">
                  <c:v>10.451642506012337</c:v>
                </c:pt>
                <c:pt idx="742">
                  <c:v>10.4499440060127</c:v>
                </c:pt>
                <c:pt idx="743">
                  <c:v>10.448469306012228</c:v>
                </c:pt>
                <c:pt idx="744">
                  <c:v>10.447100099988365</c:v>
                </c:pt>
                <c:pt idx="745">
                  <c:v>10.445745606012521</c:v>
                </c:pt>
                <c:pt idx="746">
                  <c:v>10.444618006012218</c:v>
                </c:pt>
                <c:pt idx="747">
                  <c:v>10.443621806012358</c:v>
                </c:pt>
                <c:pt idx="748">
                  <c:v>10.442631306012647</c:v>
                </c:pt>
                <c:pt idx="749">
                  <c:v>10.441804337970909</c:v>
                </c:pt>
                <c:pt idx="750">
                  <c:v>10.44097300601215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10.435998906012525</c:v>
                </c:pt>
                <c:pt idx="759">
                  <c:v>10.435551856012196</c:v>
                </c:pt>
                <c:pt idx="760">
                  <c:v>10.435255617001321</c:v>
                </c:pt>
                <c:pt idx="761">
                  <c:v>10.434348606012529</c:v>
                </c:pt>
                <c:pt idx="762">
                  <c:v>10.434221806012385</c:v>
                </c:pt>
                <c:pt idx="763">
                  <c:v>10.434004606012833</c:v>
                </c:pt>
                <c:pt idx="764">
                  <c:v>10.433820606012333</c:v>
                </c:pt>
                <c:pt idx="765">
                  <c:v>10.433616090548318</c:v>
                </c:pt>
                <c:pt idx="766">
                  <c:v>10.433466206012287</c:v>
                </c:pt>
                <c:pt idx="767">
                  <c:v>10.433305606012322</c:v>
                </c:pt>
                <c:pt idx="768">
                  <c:v>10.432944706012297</c:v>
                </c:pt>
                <c:pt idx="769">
                  <c:v>10.432383406012391</c:v>
                </c:pt>
                <c:pt idx="770">
                  <c:v>10.431772581621955</c:v>
                </c:pt>
                <c:pt idx="771">
                  <c:v>10.431333106012582</c:v>
                </c:pt>
                <c:pt idx="772">
                  <c:v>10.430966406013242</c:v>
                </c:pt>
                <c:pt idx="773">
                  <c:v>10.43054410601242</c:v>
                </c:pt>
                <c:pt idx="774">
                  <c:v>10.430029706013055</c:v>
                </c:pt>
                <c:pt idx="775">
                  <c:v>10.429298770960724</c:v>
                </c:pt>
                <c:pt idx="776">
                  <c:v>10.428624006012353</c:v>
                </c:pt>
                <c:pt idx="777">
                  <c:v>10.428026906012363</c:v>
                </c:pt>
                <c:pt idx="778">
                  <c:v>10.427536506012377</c:v>
                </c:pt>
                <c:pt idx="779">
                  <c:v>10.42700949261031</c:v>
                </c:pt>
                <c:pt idx="780">
                  <c:v>10.426449706012377</c:v>
                </c:pt>
                <c:pt idx="781">
                  <c:v>10.42596130601272</c:v>
                </c:pt>
                <c:pt idx="782">
                  <c:v>10.4254696060125</c:v>
                </c:pt>
                <c:pt idx="783">
                  <c:v>10.425107906012229</c:v>
                </c:pt>
                <c:pt idx="784">
                  <c:v>10.424748006012138</c:v>
                </c:pt>
                <c:pt idx="785">
                  <c:v>10.424431791197675</c:v>
                </c:pt>
                <c:pt idx="786">
                  <c:v>10.424079706012218</c:v>
                </c:pt>
                <c:pt idx="787">
                  <c:v>10.423762806012252</c:v>
                </c:pt>
                <c:pt idx="788">
                  <c:v>10.42352390601253</c:v>
                </c:pt>
                <c:pt idx="789">
                  <c:v>10.423189706012874</c:v>
                </c:pt>
                <c:pt idx="790">
                  <c:v>10.422963806012277</c:v>
                </c:pt>
                <c:pt idx="791">
                  <c:v>10.422753442747492</c:v>
                </c:pt>
                <c:pt idx="792">
                  <c:v>10.422601106012863</c:v>
                </c:pt>
                <c:pt idx="793">
                  <c:v>10.422441506011939</c:v>
                </c:pt>
                <c:pt idx="794">
                  <c:v>10.422297006012982</c:v>
                </c:pt>
                <c:pt idx="795">
                  <c:v>10.422110606012565</c:v>
                </c:pt>
                <c:pt idx="796">
                  <c:v>10.421210906012004</c:v>
                </c:pt>
                <c:pt idx="797">
                  <c:v>10.420279027065035</c:v>
                </c:pt>
                <c:pt idx="798">
                  <c:v>10.419558206012384</c:v>
                </c:pt>
                <c:pt idx="799">
                  <c:v>10.418792706012495</c:v>
                </c:pt>
                <c:pt idx="800">
                  <c:v>10.418149606012904</c:v>
                </c:pt>
                <c:pt idx="801">
                  <c:v>10.417542106012277</c:v>
                </c:pt>
                <c:pt idx="802">
                  <c:v>10.4170241570326</c:v>
                </c:pt>
                <c:pt idx="803">
                  <c:v>10.416463878739837</c:v>
                </c:pt>
                <c:pt idx="804">
                  <c:v>10.415995706012339</c:v>
                </c:pt>
                <c:pt idx="805">
                  <c:v>10.415589206012292</c:v>
                </c:pt>
                <c:pt idx="806">
                  <c:v>10.415154706012585</c:v>
                </c:pt>
                <c:pt idx="807">
                  <c:v>10.414857406012644</c:v>
                </c:pt>
                <c:pt idx="808">
                  <c:v>10.414549259073869</c:v>
                </c:pt>
                <c:pt idx="809">
                  <c:v>10.41432400601219</c:v>
                </c:pt>
                <c:pt idx="810">
                  <c:v>10.414173506012061</c:v>
                </c:pt>
                <c:pt idx="811">
                  <c:v>10.413951206012612</c:v>
                </c:pt>
                <c:pt idx="812">
                  <c:v>10.413775506011703</c:v>
                </c:pt>
                <c:pt idx="813">
                  <c:v>10.413562932542694</c:v>
                </c:pt>
                <c:pt idx="814">
                  <c:v>10.413222206012518</c:v>
                </c:pt>
                <c:pt idx="815">
                  <c:v>10.412981206012503</c:v>
                </c:pt>
                <c:pt idx="816">
                  <c:v>10.412710806012527</c:v>
                </c:pt>
                <c:pt idx="817">
                  <c:v>10.412460306012022</c:v>
                </c:pt>
                <c:pt idx="818">
                  <c:v>10.412213406012441</c:v>
                </c:pt>
                <c:pt idx="819">
                  <c:v>10.411993822507227</c:v>
                </c:pt>
                <c:pt idx="820">
                  <c:v>10.411877706012101</c:v>
                </c:pt>
                <c:pt idx="821">
                  <c:v>10.411743606012649</c:v>
                </c:pt>
                <c:pt idx="822">
                  <c:v>10.411613806012568</c:v>
                </c:pt>
                <c:pt idx="823">
                  <c:v>10.411217706012517</c:v>
                </c:pt>
                <c:pt idx="824">
                  <c:v>10.410842906012604</c:v>
                </c:pt>
                <c:pt idx="825">
                  <c:v>10.410436090548693</c:v>
                </c:pt>
                <c:pt idx="826">
                  <c:v>10.41010210601247</c:v>
                </c:pt>
                <c:pt idx="827">
                  <c:v>10.409753506012478</c:v>
                </c:pt>
                <c:pt idx="828">
                  <c:v>10.409384506012447</c:v>
                </c:pt>
                <c:pt idx="829">
                  <c:v>10.409090506012623</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10.403843606012249</c:v>
                </c:pt>
                <c:pt idx="839">
                  <c:v>10.402176106012362</c:v>
                </c:pt>
                <c:pt idx="840">
                  <c:v>10.40050120601218</c:v>
                </c:pt>
                <c:pt idx="841">
                  <c:v>10.398821024617469</c:v>
                </c:pt>
                <c:pt idx="842">
                  <c:v>10.397613236447304</c:v>
                </c:pt>
                <c:pt idx="843">
                  <c:v>10.396647906012067</c:v>
                </c:pt>
                <c:pt idx="844">
                  <c:v>10.395424006012281</c:v>
                </c:pt>
                <c:pt idx="845">
                  <c:v>10.394628606012205</c:v>
                </c:pt>
                <c:pt idx="846">
                  <c:v>10.393825106012468</c:v>
                </c:pt>
                <c:pt idx="847">
                  <c:v>10.393158461682233</c:v>
                </c:pt>
                <c:pt idx="848">
                  <c:v>10.392495406012149</c:v>
                </c:pt>
                <c:pt idx="849">
                  <c:v>10.39193210601259</c:v>
                </c:pt>
                <c:pt idx="850">
                  <c:v>10.391433106012371</c:v>
                </c:pt>
                <c:pt idx="851">
                  <c:v>10.390935706012399</c:v>
                </c:pt>
                <c:pt idx="852">
                  <c:v>10.390538506012504</c:v>
                </c:pt>
                <c:pt idx="853">
                  <c:v>10.390116197849029</c:v>
                </c:pt>
                <c:pt idx="854">
                  <c:v>10.389705006011823</c:v>
                </c:pt>
                <c:pt idx="855">
                  <c:v>10.389133306012258</c:v>
                </c:pt>
                <c:pt idx="856">
                  <c:v>10.388657206012244</c:v>
                </c:pt>
                <c:pt idx="857">
                  <c:v>10.388236806012305</c:v>
                </c:pt>
                <c:pt idx="858">
                  <c:v>10.38789555338095</c:v>
                </c:pt>
                <c:pt idx="859">
                  <c:v>10.387567106012639</c:v>
                </c:pt>
                <c:pt idx="860">
                  <c:v>10.387251406012421</c:v>
                </c:pt>
                <c:pt idx="861">
                  <c:v>10.386987306012845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10.385696296733693</c:v>
                </c:pt>
                <c:pt idx="870">
                  <c:v>10.38552780601238</c:v>
                </c:pt>
                <c:pt idx="871">
                  <c:v>10.385217906012617</c:v>
                </c:pt>
                <c:pt idx="872">
                  <c:v>10.384939406012407</c:v>
                </c:pt>
                <c:pt idx="873">
                  <c:v>10.384753606012296</c:v>
                </c:pt>
                <c:pt idx="874">
                  <c:v>10.38456317166926</c:v>
                </c:pt>
                <c:pt idx="875">
                  <c:v>10.384410214260546</c:v>
                </c:pt>
                <c:pt idx="876">
                  <c:v>10.384262806012785</c:v>
                </c:pt>
                <c:pt idx="877">
                  <c:v>10.384137006013095</c:v>
                </c:pt>
                <c:pt idx="878">
                  <c:v>10.383997106012558</c:v>
                </c:pt>
                <c:pt idx="879">
                  <c:v>10.383860806012951</c:v>
                </c:pt>
                <c:pt idx="880">
                  <c:v>10.383754580695797</c:v>
                </c:pt>
                <c:pt idx="881">
                  <c:v>10.383690406012889</c:v>
                </c:pt>
                <c:pt idx="882">
                  <c:v>10.383621006012294</c:v>
                </c:pt>
                <c:pt idx="883">
                  <c:v>10.383691706012725</c:v>
                </c:pt>
                <c:pt idx="884">
                  <c:v>10.385120506011972</c:v>
                </c:pt>
                <c:pt idx="885">
                  <c:v>10.388679506012309</c:v>
                </c:pt>
                <c:pt idx="886">
                  <c:v>10.39438773101217</c:v>
                </c:pt>
                <c:pt idx="887">
                  <c:v>10.402174106012708</c:v>
                </c:pt>
                <c:pt idx="888">
                  <c:v>10.408547706012499</c:v>
                </c:pt>
                <c:pt idx="889">
                  <c:v>10.414535506012626</c:v>
                </c:pt>
                <c:pt idx="890">
                  <c:v>10.420199606012673</c:v>
                </c:pt>
                <c:pt idx="891">
                  <c:v>10.426229183331952</c:v>
                </c:pt>
                <c:pt idx="892">
                  <c:v>10.431373106012309</c:v>
                </c:pt>
                <c:pt idx="893">
                  <c:v>10.435829906012273</c:v>
                </c:pt>
                <c:pt idx="894">
                  <c:v>10.440229106012065</c:v>
                </c:pt>
                <c:pt idx="895">
                  <c:v>10.443610506012206</c:v>
                </c:pt>
                <c:pt idx="896">
                  <c:v>10.44737619364129</c:v>
                </c:pt>
                <c:pt idx="897">
                  <c:v>10.45036930601232</c:v>
                </c:pt>
                <c:pt idx="898">
                  <c:v>10.453035806012245</c:v>
                </c:pt>
                <c:pt idx="899">
                  <c:v>10.455700706012422</c:v>
                </c:pt>
                <c:pt idx="900">
                  <c:v>10.458267506012373</c:v>
                </c:pt>
                <c:pt idx="901">
                  <c:v>10.461600806012331</c:v>
                </c:pt>
                <c:pt idx="902">
                  <c:v>10.464635059620168</c:v>
                </c:pt>
                <c:pt idx="903">
                  <c:v>10.467137006012212</c:v>
                </c:pt>
                <c:pt idx="904">
                  <c:v>10.470641806012015</c:v>
                </c:pt>
                <c:pt idx="905">
                  <c:v>10.47350050601263</c:v>
                </c:pt>
                <c:pt idx="906">
                  <c:v>10.475919406012242</c:v>
                </c:pt>
                <c:pt idx="907">
                  <c:v>10.478401411207146</c:v>
                </c:pt>
                <c:pt idx="908">
                  <c:v>10.480688806012285</c:v>
                </c:pt>
                <c:pt idx="909">
                  <c:v>10.482980506012741</c:v>
                </c:pt>
                <c:pt idx="910">
                  <c:v>10.48476040601248</c:v>
                </c:pt>
                <c:pt idx="911">
                  <c:v>10.486484506012367</c:v>
                </c:pt>
                <c:pt idx="912">
                  <c:v>10.488358506012116</c:v>
                </c:pt>
                <c:pt idx="913">
                  <c:v>10.490752069929803</c:v>
                </c:pt>
                <c:pt idx="914">
                  <c:v>10.493277806012443</c:v>
                </c:pt>
                <c:pt idx="915">
                  <c:v>10.495771906012475</c:v>
                </c:pt>
                <c:pt idx="916">
                  <c:v>10.498413506012422</c:v>
                </c:pt>
                <c:pt idx="917">
                  <c:v>10.500607306012643</c:v>
                </c:pt>
                <c:pt idx="918">
                  <c:v>10.502668255497117</c:v>
                </c:pt>
                <c:pt idx="919">
                  <c:v>10.504716706012303</c:v>
                </c:pt>
                <c:pt idx="920">
                  <c:v>10.506216506012677</c:v>
                </c:pt>
                <c:pt idx="921">
                  <c:v>10.508003606012338</c:v>
                </c:pt>
                <c:pt idx="922">
                  <c:v>10.509679006012295</c:v>
                </c:pt>
                <c:pt idx="923">
                  <c:v>10.511134706012299</c:v>
                </c:pt>
                <c:pt idx="924">
                  <c:v>10.512678049311617</c:v>
                </c:pt>
                <c:pt idx="925">
                  <c:v>10.514068806012471</c:v>
                </c:pt>
                <c:pt idx="926">
                  <c:v>10.515384506012552</c:v>
                </c:pt>
                <c:pt idx="927">
                  <c:v>10.516784506012318</c:v>
                </c:pt>
                <c:pt idx="928">
                  <c:v>10.517827206012452</c:v>
                </c:pt>
                <c:pt idx="929">
                  <c:v>10.51899402869277</c:v>
                </c:pt>
                <c:pt idx="930">
                  <c:v>10.519928406012591</c:v>
                </c:pt>
                <c:pt idx="931">
                  <c:v>10.520789206012314</c:v>
                </c:pt>
                <c:pt idx="932">
                  <c:v>10.52162220601242</c:v>
                </c:pt>
                <c:pt idx="933">
                  <c:v>10.522224506012563</c:v>
                </c:pt>
                <c:pt idx="934">
                  <c:v>10.522934028693005</c:v>
                </c:pt>
                <c:pt idx="935">
                  <c:v>10.523641606012585</c:v>
                </c:pt>
                <c:pt idx="936">
                  <c:v>10.524276906012645</c:v>
                </c:pt>
                <c:pt idx="937">
                  <c:v>10.524953506012491</c:v>
                </c:pt>
                <c:pt idx="938">
                  <c:v>10.525493106012519</c:v>
                </c:pt>
                <c:pt idx="939">
                  <c:v>10.525985162713212</c:v>
                </c:pt>
                <c:pt idx="940">
                  <c:v>10.526450006012301</c:v>
                </c:pt>
                <c:pt idx="941">
                  <c:v>10.526863706012318</c:v>
                </c:pt>
                <c:pt idx="942">
                  <c:v>10.527243406012655</c:v>
                </c:pt>
                <c:pt idx="943">
                  <c:v>10.52758870601231</c:v>
                </c:pt>
                <c:pt idx="944">
                  <c:v>10.527960806012526</c:v>
                </c:pt>
                <c:pt idx="945">
                  <c:v>10.528267636940271</c:v>
                </c:pt>
                <c:pt idx="946">
                  <c:v>10.52854510601254</c:v>
                </c:pt>
                <c:pt idx="947">
                  <c:v>10.528821106012408</c:v>
                </c:pt>
                <c:pt idx="948">
                  <c:v>10.529028006012041</c:v>
                </c:pt>
                <c:pt idx="949">
                  <c:v>10.529243906012891</c:v>
                </c:pt>
                <c:pt idx="950">
                  <c:v>10.529417018383885</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10.53060970601258</c:v>
                </c:pt>
                <c:pt idx="959">
                  <c:v>10.530793106012833</c:v>
                </c:pt>
                <c:pt idx="960">
                  <c:v>10.530949606011646</c:v>
                </c:pt>
                <c:pt idx="961">
                  <c:v>10.531109492610437</c:v>
                </c:pt>
                <c:pt idx="962">
                  <c:v>10.53133420601246</c:v>
                </c:pt>
                <c:pt idx="963">
                  <c:v>10.53172470601238</c:v>
                </c:pt>
                <c:pt idx="964">
                  <c:v>10.532190006012469</c:v>
                </c:pt>
                <c:pt idx="965">
                  <c:v>10.53265240601247</c:v>
                </c:pt>
                <c:pt idx="966">
                  <c:v>10.533022482301202</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10.537888806012585</c:v>
                </c:pt>
                <c:pt idx="975">
                  <c:v>10.538304606012399</c:v>
                </c:pt>
                <c:pt idx="976">
                  <c:v>10.538598206012081</c:v>
                </c:pt>
                <c:pt idx="977">
                  <c:v>10.538877022679182</c:v>
                </c:pt>
                <c:pt idx="978">
                  <c:v>10.539271906012697</c:v>
                </c:pt>
                <c:pt idx="979">
                  <c:v>10.539555906012549</c:v>
                </c:pt>
                <c:pt idx="980">
                  <c:v>10.539814706012418</c:v>
                </c:pt>
                <c:pt idx="981">
                  <c:v>10.540388206012562</c:v>
                </c:pt>
                <c:pt idx="982">
                  <c:v>10.541132960179041</c:v>
                </c:pt>
                <c:pt idx="983">
                  <c:v>10.54175791914362</c:v>
                </c:pt>
                <c:pt idx="984">
                  <c:v>10.542318306012145</c:v>
                </c:pt>
                <c:pt idx="985">
                  <c:v>10.542832706012472</c:v>
                </c:pt>
                <c:pt idx="986">
                  <c:v>10.543264306012318</c:v>
                </c:pt>
                <c:pt idx="987">
                  <c:v>10.543725106012525</c:v>
                </c:pt>
                <c:pt idx="988">
                  <c:v>10.544033410135921</c:v>
                </c:pt>
                <c:pt idx="989">
                  <c:v>10.544382406012467</c:v>
                </c:pt>
                <c:pt idx="990">
                  <c:v>10.544624306013148</c:v>
                </c:pt>
                <c:pt idx="991">
                  <c:v>10.544933706012284</c:v>
                </c:pt>
                <c:pt idx="992">
                  <c:v>10.54516460601225</c:v>
                </c:pt>
                <c:pt idx="993">
                  <c:v>10.545349001845594</c:v>
                </c:pt>
                <c:pt idx="994">
                  <c:v>10.545532806012734</c:v>
                </c:pt>
                <c:pt idx="995">
                  <c:v>10.545709206012489</c:v>
                </c:pt>
                <c:pt idx="996">
                  <c:v>10.545926206012396</c:v>
                </c:pt>
                <c:pt idx="997">
                  <c:v>10.546092406012871</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10.546376606011801</c:v>
                </c:pt>
                <c:pt idx="1009">
                  <c:v>10.546332069929704</c:v>
                </c:pt>
                <c:pt idx="1010">
                  <c:v>10.546280606013013</c:v>
                </c:pt>
                <c:pt idx="1011">
                  <c:v>10.546253006012432</c:v>
                </c:pt>
                <c:pt idx="1012">
                  <c:v>10.546184406012244</c:v>
                </c:pt>
                <c:pt idx="1013">
                  <c:v>10.546126206013312</c:v>
                </c:pt>
                <c:pt idx="1014">
                  <c:v>10.546085043512571</c:v>
                </c:pt>
                <c:pt idx="1015">
                  <c:v>10.546043506012225</c:v>
                </c:pt>
                <c:pt idx="1016">
                  <c:v>10.546003306012732</c:v>
                </c:pt>
                <c:pt idx="1017">
                  <c:v>10.545949406011758</c:v>
                </c:pt>
                <c:pt idx="1018">
                  <c:v>10.545892906012245</c:v>
                </c:pt>
                <c:pt idx="1019">
                  <c:v>10.545850606012621</c:v>
                </c:pt>
                <c:pt idx="1020">
                  <c:v>10.545854544157082</c:v>
                </c:pt>
                <c:pt idx="1021">
                  <c:v>10.545849006012773</c:v>
                </c:pt>
                <c:pt idx="1022">
                  <c:v>10.54585400601287</c:v>
                </c:pt>
                <c:pt idx="1023">
                  <c:v>10.545839206012786</c:v>
                </c:pt>
                <c:pt idx="1024">
                  <c:v>10.54583660601277</c:v>
                </c:pt>
                <c:pt idx="1025">
                  <c:v>10.545821869169757</c:v>
                </c:pt>
                <c:pt idx="1026">
                  <c:v>10.545836206012797</c:v>
                </c:pt>
                <c:pt idx="1027">
                  <c:v>10.545831406012621</c:v>
                </c:pt>
                <c:pt idx="1028">
                  <c:v>10.54579660601185</c:v>
                </c:pt>
                <c:pt idx="1029">
                  <c:v>10.5457447060124</c:v>
                </c:pt>
                <c:pt idx="1030">
                  <c:v>10.545727921802111</c:v>
                </c:pt>
                <c:pt idx="1031">
                  <c:v>10.545671206012358</c:v>
                </c:pt>
                <c:pt idx="1032">
                  <c:v>10.545604506012371</c:v>
                </c:pt>
                <c:pt idx="1033">
                  <c:v>10.545565006013035</c:v>
                </c:pt>
                <c:pt idx="1034">
                  <c:v>10.545537806013005</c:v>
                </c:pt>
                <c:pt idx="1035">
                  <c:v>10.545502543512002</c:v>
                </c:pt>
                <c:pt idx="1036">
                  <c:v>10.545468306012438</c:v>
                </c:pt>
                <c:pt idx="1037">
                  <c:v>10.54545560601237</c:v>
                </c:pt>
                <c:pt idx="1038">
                  <c:v>10.545456606012369</c:v>
                </c:pt>
                <c:pt idx="1039">
                  <c:v>10.545503306012407</c:v>
                </c:pt>
                <c:pt idx="1040">
                  <c:v>10.545536606012906</c:v>
                </c:pt>
                <c:pt idx="1041">
                  <c:v>10.545553191378204</c:v>
                </c:pt>
                <c:pt idx="1042">
                  <c:v>10.545617106011903</c:v>
                </c:pt>
                <c:pt idx="1043">
                  <c:v>10.545636606012026</c:v>
                </c:pt>
                <c:pt idx="1044">
                  <c:v>10.545666206012944</c:v>
                </c:pt>
                <c:pt idx="1045">
                  <c:v>10.54567660601295</c:v>
                </c:pt>
                <c:pt idx="1046">
                  <c:v>10.545676606012833</c:v>
                </c:pt>
                <c:pt idx="1047">
                  <c:v>10.545701806012929</c:v>
                </c:pt>
                <c:pt idx="1048">
                  <c:v>10.545547106012364</c:v>
                </c:pt>
                <c:pt idx="1049">
                  <c:v>10.544921306012222</c:v>
                </c:pt>
                <c:pt idx="1050">
                  <c:v>10.544280706012453</c:v>
                </c:pt>
                <c:pt idx="1051">
                  <c:v>10.543925816538561</c:v>
                </c:pt>
                <c:pt idx="1052">
                  <c:v>10.542728406012269</c:v>
                </c:pt>
                <c:pt idx="1053">
                  <c:v>10.540271506012299</c:v>
                </c:pt>
                <c:pt idx="1054">
                  <c:v>10.538229306012177</c:v>
                </c:pt>
                <c:pt idx="1055">
                  <c:v>10.536037106012273</c:v>
                </c:pt>
                <c:pt idx="1056">
                  <c:v>10.534290317352728</c:v>
                </c:pt>
                <c:pt idx="1057">
                  <c:v>10.532364106012505</c:v>
                </c:pt>
                <c:pt idx="1058">
                  <c:v>10.530594206012342</c:v>
                </c:pt>
                <c:pt idx="1059">
                  <c:v>10.528969906012559</c:v>
                </c:pt>
                <c:pt idx="1060">
                  <c:v>10.527553906011988</c:v>
                </c:pt>
                <c:pt idx="1061">
                  <c:v>10.526345795201575</c:v>
                </c:pt>
                <c:pt idx="1062">
                  <c:v>10.525055106012488</c:v>
                </c:pt>
                <c:pt idx="1063">
                  <c:v>10.523942506012149</c:v>
                </c:pt>
                <c:pt idx="1064">
                  <c:v>10.522940606012369</c:v>
                </c:pt>
                <c:pt idx="1065">
                  <c:v>10.522041906012262</c:v>
                </c:pt>
                <c:pt idx="1066">
                  <c:v>10.521362717123576</c:v>
                </c:pt>
                <c:pt idx="1067">
                  <c:v>10.520518706011512</c:v>
                </c:pt>
                <c:pt idx="1068">
                  <c:v>10.518773606012653</c:v>
                </c:pt>
                <c:pt idx="1069">
                  <c:v>10.516456406012496</c:v>
                </c:pt>
                <c:pt idx="1070">
                  <c:v>10.514183506012401</c:v>
                </c:pt>
                <c:pt idx="1071">
                  <c:v>10.512334028692766</c:v>
                </c:pt>
                <c:pt idx="1072">
                  <c:v>10.51061320601185</c:v>
                </c:pt>
                <c:pt idx="1073">
                  <c:v>10.509093806012473</c:v>
                </c:pt>
                <c:pt idx="1074">
                  <c:v>10.507675106012258</c:v>
                </c:pt>
                <c:pt idx="1075">
                  <c:v>10.506363506012473</c:v>
                </c:pt>
                <c:pt idx="1076">
                  <c:v>10.505367838889148</c:v>
                </c:pt>
                <c:pt idx="1077">
                  <c:v>10.504553106012295</c:v>
                </c:pt>
                <c:pt idx="1078">
                  <c:v>10.503309306012355</c:v>
                </c:pt>
                <c:pt idx="1079">
                  <c:v>10.502504306012403</c:v>
                </c:pt>
                <c:pt idx="1080">
                  <c:v>10.501774206012513</c:v>
                </c:pt>
                <c:pt idx="1081">
                  <c:v>10.50120073934575</c:v>
                </c:pt>
                <c:pt idx="1082">
                  <c:v>10.500589506012053</c:v>
                </c:pt>
                <c:pt idx="1083">
                  <c:v>10.49981220601218</c:v>
                </c:pt>
                <c:pt idx="1084">
                  <c:v>10.498815206012651</c:v>
                </c:pt>
                <c:pt idx="1085">
                  <c:v>10.497832606012551</c:v>
                </c:pt>
                <c:pt idx="1086">
                  <c:v>10.497015106012283</c:v>
                </c:pt>
                <c:pt idx="1087">
                  <c:v>10.496177022679561</c:v>
                </c:pt>
                <c:pt idx="1088">
                  <c:v>10.495514506012249</c:v>
                </c:pt>
                <c:pt idx="1089">
                  <c:v>10.494923106012672</c:v>
                </c:pt>
                <c:pt idx="1090">
                  <c:v>10.494411006012413</c:v>
                </c:pt>
                <c:pt idx="1091">
                  <c:v>10.493997763907046</c:v>
                </c:pt>
                <c:pt idx="1092">
                  <c:v>10.493511297370237</c:v>
                </c:pt>
                <c:pt idx="1093">
                  <c:v>10.493147306012489</c:v>
                </c:pt>
                <c:pt idx="1094">
                  <c:v>10.492766206012353</c:v>
                </c:pt>
                <c:pt idx="1095">
                  <c:v>10.492389506012518</c:v>
                </c:pt>
                <c:pt idx="1096">
                  <c:v>10.492102320298116</c:v>
                </c:pt>
                <c:pt idx="1097">
                  <c:v>10.491748510774261</c:v>
                </c:pt>
                <c:pt idx="1098">
                  <c:v>10.491512306012122</c:v>
                </c:pt>
                <c:pt idx="1099">
                  <c:v>10.491245506012163</c:v>
                </c:pt>
                <c:pt idx="1100">
                  <c:v>10.491020006012558</c:v>
                </c:pt>
                <c:pt idx="1101">
                  <c:v>10.490832071128882</c:v>
                </c:pt>
                <c:pt idx="1102">
                  <c:v>10.490648965562755</c:v>
                </c:pt>
                <c:pt idx="1103">
                  <c:v>10.490476106012366</c:v>
                </c:pt>
                <c:pt idx="1104">
                  <c:v>10.490337906012329</c:v>
                </c:pt>
                <c:pt idx="1105">
                  <c:v>10.490104306012384</c:v>
                </c:pt>
                <c:pt idx="1106">
                  <c:v>10.489896709105288</c:v>
                </c:pt>
                <c:pt idx="1107">
                  <c:v>10.489709406012437</c:v>
                </c:pt>
                <c:pt idx="1108">
                  <c:v>10.489540606012515</c:v>
                </c:pt>
                <c:pt idx="1109">
                  <c:v>10.489384806012779</c:v>
                </c:pt>
                <c:pt idx="1110">
                  <c:v>10.489121306012191</c:v>
                </c:pt>
                <c:pt idx="1111">
                  <c:v>10.488850747427037</c:v>
                </c:pt>
                <c:pt idx="1112">
                  <c:v>10.488272524379923</c:v>
                </c:pt>
                <c:pt idx="1113">
                  <c:v>10.48769720601287</c:v>
                </c:pt>
                <c:pt idx="1114">
                  <c:v>10.487101606012128</c:v>
                </c:pt>
                <c:pt idx="1115">
                  <c:v>10.48662670601222</c:v>
                </c:pt>
                <c:pt idx="1116">
                  <c:v>10.486174206012279</c:v>
                </c:pt>
                <c:pt idx="1117">
                  <c:v>10.486089286424562</c:v>
                </c:pt>
                <c:pt idx="1118">
                  <c:v>10.486245506012509</c:v>
                </c:pt>
                <c:pt idx="1119">
                  <c:v>10.486358806012746</c:v>
                </c:pt>
                <c:pt idx="1120">
                  <c:v>10.48647660601269</c:v>
                </c:pt>
                <c:pt idx="1121">
                  <c:v>10.486654131785556</c:v>
                </c:pt>
                <c:pt idx="1122">
                  <c:v>10.4872300060123</c:v>
                </c:pt>
                <c:pt idx="1123">
                  <c:v>10.487787706012185</c:v>
                </c:pt>
                <c:pt idx="1124">
                  <c:v>10.488282106012672</c:v>
                </c:pt>
                <c:pt idx="1125">
                  <c:v>10.488828406012269</c:v>
                </c:pt>
                <c:pt idx="1126">
                  <c:v>10.489232997765631</c:v>
                </c:pt>
                <c:pt idx="1127">
                  <c:v>10.48971460601247</c:v>
                </c:pt>
                <c:pt idx="1128">
                  <c:v>10.490075406011911</c:v>
                </c:pt>
                <c:pt idx="1129">
                  <c:v>10.490444906012291</c:v>
                </c:pt>
                <c:pt idx="1130">
                  <c:v>10.49092330601253</c:v>
                </c:pt>
                <c:pt idx="1131">
                  <c:v>10.491443822506898</c:v>
                </c:pt>
                <c:pt idx="1132">
                  <c:v>10.491869006012518</c:v>
                </c:pt>
                <c:pt idx="1133">
                  <c:v>10.49228220601255</c:v>
                </c:pt>
                <c:pt idx="1134">
                  <c:v>10.492636106012716</c:v>
                </c:pt>
                <c:pt idx="1135">
                  <c:v>10.493491706012449</c:v>
                </c:pt>
                <c:pt idx="1136">
                  <c:v>10.494588793512165</c:v>
                </c:pt>
                <c:pt idx="1137">
                  <c:v>10.495543806012179</c:v>
                </c:pt>
                <c:pt idx="1138">
                  <c:v>10.496566806012154</c:v>
                </c:pt>
                <c:pt idx="1139">
                  <c:v>10.497410306012522</c:v>
                </c:pt>
                <c:pt idx="1140">
                  <c:v>10.498160668512421</c:v>
                </c:pt>
                <c:pt idx="1141">
                  <c:v>10.498796506012539</c:v>
                </c:pt>
                <c:pt idx="1142">
                  <c:v>10.499478906012552</c:v>
                </c:pt>
                <c:pt idx="1143">
                  <c:v>10.500023806012408</c:v>
                </c:pt>
                <c:pt idx="1144">
                  <c:v>10.50055820601297</c:v>
                </c:pt>
                <c:pt idx="1145">
                  <c:v>10.501118064345761</c:v>
                </c:pt>
                <c:pt idx="1146">
                  <c:v>10.501547706012289</c:v>
                </c:pt>
                <c:pt idx="1147">
                  <c:v>10.501963006012328</c:v>
                </c:pt>
                <c:pt idx="1148">
                  <c:v>10.502366906012085</c:v>
                </c:pt>
                <c:pt idx="1149">
                  <c:v>10.502731606012173</c:v>
                </c:pt>
                <c:pt idx="1150">
                  <c:v>10.502899595702296</c:v>
                </c:pt>
                <c:pt idx="1151">
                  <c:v>10.502820406012646</c:v>
                </c:pt>
                <c:pt idx="1152">
                  <c:v>10.502711406012295</c:v>
                </c:pt>
                <c:pt idx="1153">
                  <c:v>10.502657206012902</c:v>
                </c:pt>
                <c:pt idx="1154">
                  <c:v>10.502542006012298</c:v>
                </c:pt>
                <c:pt idx="1155">
                  <c:v>10.502498306012985</c:v>
                </c:pt>
                <c:pt idx="1156">
                  <c:v>10.502445981011888</c:v>
                </c:pt>
                <c:pt idx="1157">
                  <c:v>10.502436606011962</c:v>
                </c:pt>
                <c:pt idx="1158">
                  <c:v>10.502436606011962</c:v>
                </c:pt>
                <c:pt idx="1159">
                  <c:v>10.502436606011962</c:v>
                </c:pt>
                <c:pt idx="1160">
                  <c:v>10.502086606012501</c:v>
                </c:pt>
                <c:pt idx="1161">
                  <c:v>10.50113618934553</c:v>
                </c:pt>
                <c:pt idx="1162">
                  <c:v>10.500280006012488</c:v>
                </c:pt>
                <c:pt idx="1163">
                  <c:v>10.499410206012346</c:v>
                </c:pt>
                <c:pt idx="1164">
                  <c:v>10.498743506012501</c:v>
                </c:pt>
                <c:pt idx="1165">
                  <c:v>10.498010906012397</c:v>
                </c:pt>
                <c:pt idx="1166">
                  <c:v>10.497404906012338</c:v>
                </c:pt>
                <c:pt idx="1167">
                  <c:v>10.496856814345755</c:v>
                </c:pt>
                <c:pt idx="1168">
                  <c:v>10.496277106012441</c:v>
                </c:pt>
                <c:pt idx="1169">
                  <c:v>10.49580220601225</c:v>
                </c:pt>
                <c:pt idx="1170">
                  <c:v>10.495362406012148</c:v>
                </c:pt>
                <c:pt idx="1171">
                  <c:v>10.494988006012491</c:v>
                </c:pt>
                <c:pt idx="1172">
                  <c:v>10.49462080601235</c:v>
                </c:pt>
                <c:pt idx="1173">
                  <c:v>10.494292751845666</c:v>
                </c:pt>
                <c:pt idx="1174">
                  <c:v>10.494007106012372</c:v>
                </c:pt>
                <c:pt idx="1175">
                  <c:v>10.493791606012181</c:v>
                </c:pt>
                <c:pt idx="1176">
                  <c:v>10.493518906012369</c:v>
                </c:pt>
                <c:pt idx="1177">
                  <c:v>10.493317106012579</c:v>
                </c:pt>
                <c:pt idx="1178">
                  <c:v>10.493152856012459</c:v>
                </c:pt>
                <c:pt idx="1179">
                  <c:v>10.493032606012395</c:v>
                </c:pt>
                <c:pt idx="1180">
                  <c:v>10.492890006012729</c:v>
                </c:pt>
                <c:pt idx="1181">
                  <c:v>10.492784206012308</c:v>
                </c:pt>
                <c:pt idx="1182">
                  <c:v>10.492679506011672</c:v>
                </c:pt>
                <c:pt idx="1183">
                  <c:v>10.492561206012581</c:v>
                </c:pt>
                <c:pt idx="1184">
                  <c:v>10.492459132328424</c:v>
                </c:pt>
                <c:pt idx="1185">
                  <c:v>10.492390506012914</c:v>
                </c:pt>
                <c:pt idx="1186">
                  <c:v>10.492333606012167</c:v>
                </c:pt>
                <c:pt idx="1187">
                  <c:v>10.492235906012315</c:v>
                </c:pt>
                <c:pt idx="1188">
                  <c:v>10.492038906012642</c:v>
                </c:pt>
                <c:pt idx="1189">
                  <c:v>10.49180087684552</c:v>
                </c:pt>
                <c:pt idx="1190">
                  <c:v>10.491628706012373</c:v>
                </c:pt>
                <c:pt idx="1191">
                  <c:v>10.491463906012669</c:v>
                </c:pt>
                <c:pt idx="1192">
                  <c:v>10.49127510601279</c:v>
                </c:pt>
                <c:pt idx="1193">
                  <c:v>10.491148406012613</c:v>
                </c:pt>
                <c:pt idx="1194">
                  <c:v>10.490970981012492</c:v>
                </c:pt>
                <c:pt idx="1195">
                  <c:v>10.490781706012244</c:v>
                </c:pt>
                <c:pt idx="1196">
                  <c:v>10.490639206012323</c:v>
                </c:pt>
                <c:pt idx="1197">
                  <c:v>10.490483606012294</c:v>
                </c:pt>
                <c:pt idx="1198">
                  <c:v>10.490370106012293</c:v>
                </c:pt>
                <c:pt idx="1199">
                  <c:v>10.490236106012635</c:v>
                </c:pt>
                <c:pt idx="1200">
                  <c:v>10.490144939345917</c:v>
                </c:pt>
                <c:pt idx="1201">
                  <c:v>10.49004920601239</c:v>
                </c:pt>
                <c:pt idx="1202">
                  <c:v>10.489968106013308</c:v>
                </c:pt>
                <c:pt idx="1203">
                  <c:v>10.48992630601181</c:v>
                </c:pt>
                <c:pt idx="1204">
                  <c:v>10.489869406012488</c:v>
                </c:pt>
                <c:pt idx="1205">
                  <c:v>10.490611606012703</c:v>
                </c:pt>
                <c:pt idx="1206">
                  <c:v>10.492514306012218</c:v>
                </c:pt>
                <c:pt idx="1207">
                  <c:v>10.494723106012497</c:v>
                </c:pt>
                <c:pt idx="1208">
                  <c:v>10.49652900601258</c:v>
                </c:pt>
                <c:pt idx="1209">
                  <c:v>10.498966506012167</c:v>
                </c:pt>
                <c:pt idx="1210">
                  <c:v>10.502448606012152</c:v>
                </c:pt>
                <c:pt idx="1211">
                  <c:v>10.505521606012294</c:v>
                </c:pt>
                <c:pt idx="1212">
                  <c:v>10.509701206012339</c:v>
                </c:pt>
                <c:pt idx="1213">
                  <c:v>10.512994506012451</c:v>
                </c:pt>
                <c:pt idx="1214">
                  <c:v>10.516186506012573</c:v>
                </c:pt>
                <c:pt idx="1215">
                  <c:v>10.519443606012274</c:v>
                </c:pt>
                <c:pt idx="1216">
                  <c:v>10.521886200607032</c:v>
                </c:pt>
                <c:pt idx="1217">
                  <c:v>10.526601806012721</c:v>
                </c:pt>
                <c:pt idx="1218">
                  <c:v>10.530634306012207</c:v>
                </c:pt>
                <c:pt idx="1219">
                  <c:v>10.533817206012554</c:v>
                </c:pt>
                <c:pt idx="1220">
                  <c:v>10.537042006012499</c:v>
                </c:pt>
                <c:pt idx="1221">
                  <c:v>10.539666293512553</c:v>
                </c:pt>
                <c:pt idx="1222">
                  <c:v>10.542380506012664</c:v>
                </c:pt>
                <c:pt idx="1223">
                  <c:v>10.544549906012278</c:v>
                </c:pt>
                <c:pt idx="1224">
                  <c:v>10.546731406012228</c:v>
                </c:pt>
                <c:pt idx="1225">
                  <c:v>10.5484701060122</c:v>
                </c:pt>
                <c:pt idx="1226">
                  <c:v>10.551129406012148</c:v>
                </c:pt>
                <c:pt idx="1227">
                  <c:v>10.553698897679247</c:v>
                </c:pt>
                <c:pt idx="1228">
                  <c:v>10.555884506012507</c:v>
                </c:pt>
                <c:pt idx="1229">
                  <c:v>10.558079106012382</c:v>
                </c:pt>
                <c:pt idx="1230">
                  <c:v>10.560693006012645</c:v>
                </c:pt>
                <c:pt idx="1231">
                  <c:v>10.564509306012454</c:v>
                </c:pt>
                <c:pt idx="1232">
                  <c:v>10.567693481012167</c:v>
                </c:pt>
                <c:pt idx="1233">
                  <c:v>10.57087160601203</c:v>
                </c:pt>
                <c:pt idx="1234">
                  <c:v>10.573329806012239</c:v>
                </c:pt>
                <c:pt idx="1235">
                  <c:v>10.576030706012162</c:v>
                </c:pt>
                <c:pt idx="1236">
                  <c:v>10.578296006012421</c:v>
                </c:pt>
                <c:pt idx="1237">
                  <c:v>10.580080606012828</c:v>
                </c:pt>
                <c:pt idx="1238">
                  <c:v>10.581808481012452</c:v>
                </c:pt>
                <c:pt idx="1239">
                  <c:v>10.583691906012588</c:v>
                </c:pt>
                <c:pt idx="1240">
                  <c:v>10.585043306012285</c:v>
                </c:pt>
                <c:pt idx="1241">
                  <c:v>10.586468706012468</c:v>
                </c:pt>
                <c:pt idx="1242">
                  <c:v>10.587623806012246</c:v>
                </c:pt>
                <c:pt idx="1243">
                  <c:v>10.588730460178748</c:v>
                </c:pt>
                <c:pt idx="1244">
                  <c:v>10.589780306012599</c:v>
                </c:pt>
                <c:pt idx="1245">
                  <c:v>10.591127006012201</c:v>
                </c:pt>
                <c:pt idx="1246">
                  <c:v>10.592239006012122</c:v>
                </c:pt>
                <c:pt idx="1247">
                  <c:v>10.593405306012205</c:v>
                </c:pt>
                <c:pt idx="1248">
                  <c:v>10.594551939345777</c:v>
                </c:pt>
                <c:pt idx="1249">
                  <c:v>10.596223406012268</c:v>
                </c:pt>
                <c:pt idx="1250">
                  <c:v>10.598042906012282</c:v>
                </c:pt>
                <c:pt idx="1251">
                  <c:v>10.600901206011955</c:v>
                </c:pt>
                <c:pt idx="1252">
                  <c:v>10.603850006012475</c:v>
                </c:pt>
                <c:pt idx="1253">
                  <c:v>10.606266006012349</c:v>
                </c:pt>
                <c:pt idx="1254">
                  <c:v>10.608861710179109</c:v>
                </c:pt>
                <c:pt idx="1255">
                  <c:v>10.611054306012772</c:v>
                </c:pt>
                <c:pt idx="1256">
                  <c:v>10.613793506012499</c:v>
                </c:pt>
                <c:pt idx="1257">
                  <c:v>10.616089706012319</c:v>
                </c:pt>
                <c:pt idx="1258">
                  <c:v>10.618158506012275</c:v>
                </c:pt>
                <c:pt idx="1259">
                  <c:v>10.619974626845831</c:v>
                </c:pt>
                <c:pt idx="1260">
                  <c:v>10.6219140060124</c:v>
                </c:pt>
                <c:pt idx="1261">
                  <c:v>10.623468306012521</c:v>
                </c:pt>
                <c:pt idx="1262">
                  <c:v>10.624892306012399</c:v>
                </c:pt>
                <c:pt idx="1263">
                  <c:v>10.62618900601252</c:v>
                </c:pt>
                <c:pt idx="1264">
                  <c:v>10.627359106012602</c:v>
                </c:pt>
                <c:pt idx="1265">
                  <c:v>10.628526206012122</c:v>
                </c:pt>
                <c:pt idx="1266">
                  <c:v>10.62974490601245</c:v>
                </c:pt>
                <c:pt idx="1267">
                  <c:v>10.630816006012381</c:v>
                </c:pt>
                <c:pt idx="1268">
                  <c:v>10.631883306012252</c:v>
                </c:pt>
                <c:pt idx="1269">
                  <c:v>10.632848272679112</c:v>
                </c:pt>
                <c:pt idx="1270">
                  <c:v>10.633751306012313</c:v>
                </c:pt>
                <c:pt idx="1271">
                  <c:v>10.634816206012047</c:v>
                </c:pt>
                <c:pt idx="1272">
                  <c:v>10.636096606012316</c:v>
                </c:pt>
                <c:pt idx="1273">
                  <c:v>10.637178206012333</c:v>
                </c:pt>
                <c:pt idx="1274">
                  <c:v>10.638230356012468</c:v>
                </c:pt>
                <c:pt idx="1275">
                  <c:v>10.63913630601242</c:v>
                </c:pt>
                <c:pt idx="1276">
                  <c:v>10.640046806012734</c:v>
                </c:pt>
                <c:pt idx="1277">
                  <c:v>10.640994106012398</c:v>
                </c:pt>
                <c:pt idx="1278">
                  <c:v>10.641751706012267</c:v>
                </c:pt>
                <c:pt idx="1279">
                  <c:v>10.64249720601261</c:v>
                </c:pt>
                <c:pt idx="1280">
                  <c:v>10.643138481012281</c:v>
                </c:pt>
                <c:pt idx="1281">
                  <c:v>10.643755506012283</c:v>
                </c:pt>
                <c:pt idx="1282">
                  <c:v>10.644240506012761</c:v>
                </c:pt>
                <c:pt idx="1283">
                  <c:v>10.644795706012143</c:v>
                </c:pt>
                <c:pt idx="1284">
                  <c:v>10.645252406012567</c:v>
                </c:pt>
                <c:pt idx="1285">
                  <c:v>10.645715564345508</c:v>
                </c:pt>
                <c:pt idx="1286">
                  <c:v>10.646105306012217</c:v>
                </c:pt>
                <c:pt idx="1287">
                  <c:v>10.646446706012696</c:v>
                </c:pt>
                <c:pt idx="1288">
                  <c:v>10.646789806012364</c:v>
                </c:pt>
                <c:pt idx="1289">
                  <c:v>10.647065406012141</c:v>
                </c:pt>
                <c:pt idx="1290">
                  <c:v>10.647355876845506</c:v>
                </c:pt>
                <c:pt idx="1291">
                  <c:v>10.647560906012711</c:v>
                </c:pt>
                <c:pt idx="1292">
                  <c:v>10.647728706012012</c:v>
                </c:pt>
                <c:pt idx="1293">
                  <c:v>10.647871606012025</c:v>
                </c:pt>
                <c:pt idx="1294">
                  <c:v>10.648033906012596</c:v>
                </c:pt>
                <c:pt idx="1295">
                  <c:v>10.648219939345907</c:v>
                </c:pt>
                <c:pt idx="1296">
                  <c:v>10.648381306012265</c:v>
                </c:pt>
                <c:pt idx="1297">
                  <c:v>10.648520206012293</c:v>
                </c:pt>
                <c:pt idx="1298">
                  <c:v>10.648676806012485</c:v>
                </c:pt>
                <c:pt idx="1299">
                  <c:v>10.648777506012902</c:v>
                </c:pt>
                <c:pt idx="1300">
                  <c:v>10.648900206012641</c:v>
                </c:pt>
                <c:pt idx="1301">
                  <c:v>10.648992543512248</c:v>
                </c:pt>
                <c:pt idx="1302">
                  <c:v>10.64904770601289</c:v>
                </c:pt>
                <c:pt idx="1303">
                  <c:v>10.649149206012243</c:v>
                </c:pt>
                <c:pt idx="1304">
                  <c:v>10.649232606012689</c:v>
                </c:pt>
                <c:pt idx="1305">
                  <c:v>10.649239006012705</c:v>
                </c:pt>
                <c:pt idx="1306">
                  <c:v>10.649276606012403</c:v>
                </c:pt>
                <c:pt idx="1307">
                  <c:v>10.649286206012462</c:v>
                </c:pt>
                <c:pt idx="1308">
                  <c:v>10.649314706011761</c:v>
                </c:pt>
                <c:pt idx="1309">
                  <c:v>10.649309606012038</c:v>
                </c:pt>
                <c:pt idx="1310">
                  <c:v>10.64932790601166</c:v>
                </c:pt>
                <c:pt idx="1311">
                  <c:v>10.649352506013216</c:v>
                </c:pt>
                <c:pt idx="1312">
                  <c:v>10.649368481012921</c:v>
                </c:pt>
                <c:pt idx="1313">
                  <c:v>10.649368706012989</c:v>
                </c:pt>
                <c:pt idx="1314">
                  <c:v>10.649366606012972</c:v>
                </c:pt>
                <c:pt idx="1315">
                  <c:v>10.649366606012972</c:v>
                </c:pt>
                <c:pt idx="1316">
                  <c:v>10.64940120601285</c:v>
                </c:pt>
                <c:pt idx="1317">
                  <c:v>10.649414418511999</c:v>
                </c:pt>
                <c:pt idx="1318">
                  <c:v>10.648961606012566</c:v>
                </c:pt>
                <c:pt idx="1319">
                  <c:v>10.64827620601228</c:v>
                </c:pt>
                <c:pt idx="1320">
                  <c:v>10.647728506012651</c:v>
                </c:pt>
                <c:pt idx="1321">
                  <c:v>10.64712130601243</c:v>
                </c:pt>
                <c:pt idx="1322">
                  <c:v>10.646712380660187</c:v>
                </c:pt>
                <c:pt idx="1323">
                  <c:v>10.646175206012128</c:v>
                </c:pt>
                <c:pt idx="1324">
                  <c:v>10.645748106012729</c:v>
                </c:pt>
                <c:pt idx="1325">
                  <c:v>10.645381006012551</c:v>
                </c:pt>
                <c:pt idx="1326">
                  <c:v>10.64502120601226</c:v>
                </c:pt>
                <c:pt idx="1327">
                  <c:v>10.644783342854634</c:v>
                </c:pt>
                <c:pt idx="1328">
                  <c:v>10.644559306012479</c:v>
                </c:pt>
                <c:pt idx="1329">
                  <c:v>10.644361006011998</c:v>
                </c:pt>
                <c:pt idx="1330">
                  <c:v>10.644192906012233</c:v>
                </c:pt>
                <c:pt idx="1331">
                  <c:v>10.644041806012478</c:v>
                </c:pt>
                <c:pt idx="1332">
                  <c:v>10.64385587684605</c:v>
                </c:pt>
                <c:pt idx="1333">
                  <c:v>10.64362770601225</c:v>
                </c:pt>
                <c:pt idx="1334">
                  <c:v>10.643474606012273</c:v>
                </c:pt>
                <c:pt idx="1335">
                  <c:v>10.643314906011891</c:v>
                </c:pt>
                <c:pt idx="1336">
                  <c:v>10.643227006012703</c:v>
                </c:pt>
                <c:pt idx="1337">
                  <c:v>10.643099206011939</c:v>
                </c:pt>
                <c:pt idx="1338">
                  <c:v>10.642777543512533</c:v>
                </c:pt>
                <c:pt idx="1339">
                  <c:v>10.642421306012192</c:v>
                </c:pt>
                <c:pt idx="1340">
                  <c:v>10.641851806012149</c:v>
                </c:pt>
                <c:pt idx="1341">
                  <c:v>10.641138606012429</c:v>
                </c:pt>
                <c:pt idx="1342">
                  <c:v>10.640551906012448</c:v>
                </c:pt>
                <c:pt idx="1343">
                  <c:v>10.639923648265793</c:v>
                </c:pt>
                <c:pt idx="1344">
                  <c:v>10.639451006012573</c:v>
                </c:pt>
                <c:pt idx="1345">
                  <c:v>10.638857506012258</c:v>
                </c:pt>
                <c:pt idx="1346">
                  <c:v>10.638474306012441</c:v>
                </c:pt>
                <c:pt idx="1347">
                  <c:v>10.637407006012907</c:v>
                </c:pt>
                <c:pt idx="1348">
                  <c:v>10.636086921801923</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10.628209806012432</c:v>
                </c:pt>
                <c:pt idx="1357">
                  <c:v>10.627447806012317</c:v>
                </c:pt>
                <c:pt idx="1358">
                  <c:v>10.626530500749158</c:v>
                </c:pt>
                <c:pt idx="1359">
                  <c:v>10.625592606012177</c:v>
                </c:pt>
                <c:pt idx="1360">
                  <c:v>10.624840006012516</c:v>
                </c:pt>
                <c:pt idx="1361">
                  <c:v>10.624110906012458</c:v>
                </c:pt>
                <c:pt idx="1362">
                  <c:v>10.623461006012647</c:v>
                </c:pt>
                <c:pt idx="1363">
                  <c:v>10.622921974433449</c:v>
                </c:pt>
                <c:pt idx="1364">
                  <c:v>10.622360906012727</c:v>
                </c:pt>
                <c:pt idx="1365">
                  <c:v>10.62188850601235</c:v>
                </c:pt>
                <c:pt idx="1366">
                  <c:v>10.620876306012418</c:v>
                </c:pt>
                <c:pt idx="1367">
                  <c:v>10.619786806012389</c:v>
                </c:pt>
                <c:pt idx="1368">
                  <c:v>10.61900113232862</c:v>
                </c:pt>
                <c:pt idx="1369">
                  <c:v>10.617983706012476</c:v>
                </c:pt>
                <c:pt idx="1370">
                  <c:v>10.617187406012318</c:v>
                </c:pt>
                <c:pt idx="1371">
                  <c:v>10.616518206012373</c:v>
                </c:pt>
                <c:pt idx="1372">
                  <c:v>10.615807506012249</c:v>
                </c:pt>
                <c:pt idx="1373">
                  <c:v>10.615260772679065</c:v>
                </c:pt>
                <c:pt idx="1374">
                  <c:v>10.614671606012234</c:v>
                </c:pt>
                <c:pt idx="1375">
                  <c:v>10.614140106012382</c:v>
                </c:pt>
                <c:pt idx="1376">
                  <c:v>10.613717306012305</c:v>
                </c:pt>
                <c:pt idx="1377">
                  <c:v>10.613276306012448</c:v>
                </c:pt>
                <c:pt idx="1378">
                  <c:v>10.612942806012157</c:v>
                </c:pt>
                <c:pt idx="1379">
                  <c:v>10.6125211323281</c:v>
                </c:pt>
                <c:pt idx="1380">
                  <c:v>10.612225106012612</c:v>
                </c:pt>
                <c:pt idx="1381">
                  <c:v>10.611897706012439</c:v>
                </c:pt>
                <c:pt idx="1382">
                  <c:v>10.611670406011637</c:v>
                </c:pt>
                <c:pt idx="1383">
                  <c:v>10.611414306012435</c:v>
                </c:pt>
                <c:pt idx="1384">
                  <c:v>10.611225356013117</c:v>
                </c:pt>
                <c:pt idx="1385">
                  <c:v>10.611110606012357</c:v>
                </c:pt>
                <c:pt idx="1386">
                  <c:v>10.610968006012465</c:v>
                </c:pt>
                <c:pt idx="1387">
                  <c:v>10.610816706012898</c:v>
                </c:pt>
                <c:pt idx="1388">
                  <c:v>10.610718306012258</c:v>
                </c:pt>
                <c:pt idx="1389">
                  <c:v>10.610603272678716</c:v>
                </c:pt>
                <c:pt idx="1390">
                  <c:v>10.610490006011801</c:v>
                </c:pt>
                <c:pt idx="1391">
                  <c:v>10.610395906012698</c:v>
                </c:pt>
                <c:pt idx="1392">
                  <c:v>10.610263406012459</c:v>
                </c:pt>
                <c:pt idx="1393">
                  <c:v>10.610171006011921</c:v>
                </c:pt>
                <c:pt idx="1394">
                  <c:v>10.610090668512967</c:v>
                </c:pt>
                <c:pt idx="1395">
                  <c:v>10.61000930601223</c:v>
                </c:pt>
                <c:pt idx="1396">
                  <c:v>10.60993880601292</c:v>
                </c:pt>
                <c:pt idx="1397">
                  <c:v>10.609873406012023</c:v>
                </c:pt>
                <c:pt idx="1398">
                  <c:v>10.609799506012806</c:v>
                </c:pt>
                <c:pt idx="1399">
                  <c:v>10.609766293513207</c:v>
                </c:pt>
                <c:pt idx="1400">
                  <c:v>10.609747406012062</c:v>
                </c:pt>
                <c:pt idx="1401">
                  <c:v>10.60972650601197</c:v>
                </c:pt>
                <c:pt idx="1402">
                  <c:v>10.609648906013049</c:v>
                </c:pt>
                <c:pt idx="1403">
                  <c:v>10.609606606013319</c:v>
                </c:pt>
                <c:pt idx="1404">
                  <c:v>10.609578481012203</c:v>
                </c:pt>
                <c:pt idx="1405">
                  <c:v>10.609514406012707</c:v>
                </c:pt>
                <c:pt idx="1406">
                  <c:v>10.6094629060117</c:v>
                </c:pt>
                <c:pt idx="1407">
                  <c:v>10.609449006011872</c:v>
                </c:pt>
                <c:pt idx="1408">
                  <c:v>10.609414806012484</c:v>
                </c:pt>
                <c:pt idx="1409">
                  <c:v>10.609382856012374</c:v>
                </c:pt>
                <c:pt idx="1410">
                  <c:v>10.609412206012014</c:v>
                </c:pt>
                <c:pt idx="1411">
                  <c:v>10.609240706012669</c:v>
                </c:pt>
                <c:pt idx="1412">
                  <c:v>10.60874230601247</c:v>
                </c:pt>
                <c:pt idx="1413">
                  <c:v>10.608355006012752</c:v>
                </c:pt>
                <c:pt idx="1414">
                  <c:v>10.607895027064917</c:v>
                </c:pt>
                <c:pt idx="1415">
                  <c:v>10.607528306012068</c:v>
                </c:pt>
                <c:pt idx="1416">
                  <c:v>10.606980406012397</c:v>
                </c:pt>
                <c:pt idx="1417">
                  <c:v>10.604882106012397</c:v>
                </c:pt>
                <c:pt idx="1418">
                  <c:v>10.602995806012487</c:v>
                </c:pt>
                <c:pt idx="1419">
                  <c:v>10.601230564346125</c:v>
                </c:pt>
                <c:pt idx="1420">
                  <c:v>10.599620006012302</c:v>
                </c:pt>
                <c:pt idx="1421">
                  <c:v>10.598293106012145</c:v>
                </c:pt>
                <c:pt idx="1422">
                  <c:v>10.596875306012191</c:v>
                </c:pt>
                <c:pt idx="1423">
                  <c:v>10.595721806012605</c:v>
                </c:pt>
                <c:pt idx="1424">
                  <c:v>10.594820460179116</c:v>
                </c:pt>
                <c:pt idx="1425">
                  <c:v>10.593809206011954</c:v>
                </c:pt>
                <c:pt idx="1426">
                  <c:v>10.592976306012659</c:v>
                </c:pt>
                <c:pt idx="1427">
                  <c:v>10.59221430601265</c:v>
                </c:pt>
                <c:pt idx="1428">
                  <c:v>10.591506106012517</c:v>
                </c:pt>
                <c:pt idx="1429">
                  <c:v>10.59071260601247</c:v>
                </c:pt>
                <c:pt idx="1430">
                  <c:v>10.589593606012173</c:v>
                </c:pt>
                <c:pt idx="1431">
                  <c:v>10.588656706012515</c:v>
                </c:pt>
                <c:pt idx="1432">
                  <c:v>10.587714906012494</c:v>
                </c:pt>
                <c:pt idx="1433">
                  <c:v>10.586948506012572</c:v>
                </c:pt>
                <c:pt idx="1434">
                  <c:v>10.586199006012478</c:v>
                </c:pt>
                <c:pt idx="1435">
                  <c:v>10.585584921801816</c:v>
                </c:pt>
                <c:pt idx="1436">
                  <c:v>10.584913506012368</c:v>
                </c:pt>
                <c:pt idx="1437">
                  <c:v>10.584411006012616</c:v>
                </c:pt>
                <c:pt idx="1438">
                  <c:v>10.583880206012354</c:v>
                </c:pt>
                <c:pt idx="1439">
                  <c:v>10.583347335179401</c:v>
                </c:pt>
                <c:pt idx="1440">
                  <c:v>10.58294400601223</c:v>
                </c:pt>
                <c:pt idx="1441">
                  <c:v>10.582568306012394</c:v>
                </c:pt>
                <c:pt idx="1442">
                  <c:v>10.582230406012583</c:v>
                </c:pt>
                <c:pt idx="1443">
                  <c:v>10.581946206012237</c:v>
                </c:pt>
                <c:pt idx="1444">
                  <c:v>10.581681132328029</c:v>
                </c:pt>
                <c:pt idx="1445">
                  <c:v>10.581457506012002</c:v>
                </c:pt>
                <c:pt idx="1446">
                  <c:v>10.581249506012071</c:v>
                </c:pt>
                <c:pt idx="1447">
                  <c:v>10.581117406012719</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10.581168106012351</c:v>
                </c:pt>
                <c:pt idx="1462">
                  <c:v>10.581196606011883</c:v>
                </c:pt>
                <c:pt idx="1463">
                  <c:v>10.581196606011883</c:v>
                </c:pt>
                <c:pt idx="1464">
                  <c:v>10.581196606011773</c:v>
                </c:pt>
                <c:pt idx="1465">
                  <c:v>10.581183706012109</c:v>
                </c:pt>
                <c:pt idx="1466">
                  <c:v>10.581050906012432</c:v>
                </c:pt>
                <c:pt idx="1467">
                  <c:v>10.580501206012471</c:v>
                </c:pt>
                <c:pt idx="1468">
                  <c:v>10.579939906012626</c:v>
                </c:pt>
                <c:pt idx="1469">
                  <c:v>10.579386710179069</c:v>
                </c:pt>
                <c:pt idx="1470">
                  <c:v>10.578966806012501</c:v>
                </c:pt>
                <c:pt idx="1471">
                  <c:v>10.578612606012271</c:v>
                </c:pt>
                <c:pt idx="1472">
                  <c:v>10.578303306012069</c:v>
                </c:pt>
                <c:pt idx="1473">
                  <c:v>10.57796810601247</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4.401699390822519</c:v>
                </c:pt>
                <c:pt idx="3">
                  <c:v>4.4097684810127671</c:v>
                </c:pt>
                <c:pt idx="4">
                  <c:v>4.412218806012234</c:v>
                </c:pt>
                <c:pt idx="5">
                  <c:v>4.4152483060123746</c:v>
                </c:pt>
                <c:pt idx="6">
                  <c:v>4.4177512060123405</c:v>
                </c:pt>
                <c:pt idx="7">
                  <c:v>4.4203844060122162</c:v>
                </c:pt>
                <c:pt idx="8">
                  <c:v>4.4225918060123615</c:v>
                </c:pt>
                <c:pt idx="9">
                  <c:v>4.4247399060125883</c:v>
                </c:pt>
                <c:pt idx="10">
                  <c:v>4.4258686060124006</c:v>
                </c:pt>
                <c:pt idx="11">
                  <c:v>4.4427168691705798</c:v>
                </c:pt>
                <c:pt idx="12">
                  <c:v>4.4456199060124515</c:v>
                </c:pt>
                <c:pt idx="13">
                  <c:v>4.4523285060123072</c:v>
                </c:pt>
                <c:pt idx="14">
                  <c:v>4.4571856060124553</c:v>
                </c:pt>
                <c:pt idx="15">
                  <c:v>4.4612123060125128</c:v>
                </c:pt>
                <c:pt idx="16">
                  <c:v>4.4691026060127275</c:v>
                </c:pt>
                <c:pt idx="17">
                  <c:v>4.4757806060124068</c:v>
                </c:pt>
                <c:pt idx="18">
                  <c:v>4.4956585414964385</c:v>
                </c:pt>
                <c:pt idx="19">
                  <c:v>4.5025582221740725</c:v>
                </c:pt>
                <c:pt idx="20">
                  <c:v>4.5123885060123285</c:v>
                </c:pt>
                <c:pt idx="21">
                  <c:v>4.5268118060123026</c:v>
                </c:pt>
                <c:pt idx="22">
                  <c:v>4.5324116060127295</c:v>
                </c:pt>
                <c:pt idx="23">
                  <c:v>4.2834284060126198</c:v>
                </c:pt>
                <c:pt idx="24">
                  <c:v>4.1541638060123898</c:v>
                </c:pt>
                <c:pt idx="25">
                  <c:v>4.2055998060128115</c:v>
                </c:pt>
                <c:pt idx="26">
                  <c:v>4.2570195471888157</c:v>
                </c:pt>
                <c:pt idx="27">
                  <c:v>4.7934091060121924</c:v>
                </c:pt>
                <c:pt idx="28">
                  <c:v>4.9483098060123485</c:v>
                </c:pt>
                <c:pt idx="29">
                  <c:v>5.2432813060126069</c:v>
                </c:pt>
                <c:pt idx="30">
                  <c:v>6.0509741060127009</c:v>
                </c:pt>
                <c:pt idx="31">
                  <c:v>6.649093306012178</c:v>
                </c:pt>
                <c:pt idx="32">
                  <c:v>7.0531148818743787</c:v>
                </c:pt>
                <c:pt idx="33">
                  <c:v>7.1154731139491378</c:v>
                </c:pt>
                <c:pt idx="34">
                  <c:v>7.1569374060122311</c:v>
                </c:pt>
                <c:pt idx="35">
                  <c:v>7.1971942060119529</c:v>
                </c:pt>
                <c:pt idx="36">
                  <c:v>7.1945374060125697</c:v>
                </c:pt>
                <c:pt idx="37">
                  <c:v>7.0483467070224766</c:v>
                </c:pt>
                <c:pt idx="38">
                  <c:v>6.8872208060127615</c:v>
                </c:pt>
                <c:pt idx="39">
                  <c:v>6.4284777060122575</c:v>
                </c:pt>
                <c:pt idx="40">
                  <c:v>5.4671278963348442</c:v>
                </c:pt>
                <c:pt idx="41">
                  <c:v>1.2606475919279347</c:v>
                </c:pt>
                <c:pt idx="42">
                  <c:v>0.40686310601252285</c:v>
                </c:pt>
                <c:pt idx="43">
                  <c:v>0.24439020601273859</c:v>
                </c:pt>
                <c:pt idx="44">
                  <c:v>-0.29735009398767454</c:v>
                </c:pt>
                <c:pt idx="45">
                  <c:v>-1.2607711939873947</c:v>
                </c:pt>
                <c:pt idx="46">
                  <c:v>-2.3491153939870477</c:v>
                </c:pt>
                <c:pt idx="47">
                  <c:v>-3.6682029858243794</c:v>
                </c:pt>
                <c:pt idx="48">
                  <c:v>-4.5552585939875474</c:v>
                </c:pt>
                <c:pt idx="49">
                  <c:v>-7.674941171765381</c:v>
                </c:pt>
                <c:pt idx="50">
                  <c:v>-7.8264343939873555</c:v>
                </c:pt>
                <c:pt idx="51">
                  <c:v>-8.0057206939869623</c:v>
                </c:pt>
                <c:pt idx="52">
                  <c:v>-8.373715293987452</c:v>
                </c:pt>
                <c:pt idx="53">
                  <c:v>-8.9201095939875898</c:v>
                </c:pt>
                <c:pt idx="54">
                  <c:v>-9.9341666939875921</c:v>
                </c:pt>
                <c:pt idx="55">
                  <c:v>-10.93903676608055</c:v>
                </c:pt>
                <c:pt idx="56">
                  <c:v>-9.9791917016798219</c:v>
                </c:pt>
                <c:pt idx="57">
                  <c:v>-9.2370990939872257</c:v>
                </c:pt>
                <c:pt idx="58">
                  <c:v>-7.9643645939874954</c:v>
                </c:pt>
                <c:pt idx="59">
                  <c:v>-6.1779089939869749</c:v>
                </c:pt>
                <c:pt idx="60">
                  <c:v>-4.2963554939875497</c:v>
                </c:pt>
                <c:pt idx="61">
                  <c:v>-1.9462116939877636</c:v>
                </c:pt>
                <c:pt idx="62">
                  <c:v>-0.56137979398782534</c:v>
                </c:pt>
                <c:pt idx="63">
                  <c:v>0.98654820175711655</c:v>
                </c:pt>
                <c:pt idx="64">
                  <c:v>5.7530554631554889</c:v>
                </c:pt>
                <c:pt idx="65">
                  <c:v>7.7042271060120839</c:v>
                </c:pt>
                <c:pt idx="66">
                  <c:v>9.7672439060119238</c:v>
                </c:pt>
                <c:pt idx="67">
                  <c:v>12.936151506012223</c:v>
                </c:pt>
                <c:pt idx="68">
                  <c:v>15.670566006012407</c:v>
                </c:pt>
                <c:pt idx="69">
                  <c:v>19.246804418512191</c:v>
                </c:pt>
                <c:pt idx="70">
                  <c:v>21.895189906012561</c:v>
                </c:pt>
                <c:pt idx="71">
                  <c:v>23.66802850601222</c:v>
                </c:pt>
                <c:pt idx="72">
                  <c:v>24.293736606012381</c:v>
                </c:pt>
                <c:pt idx="73">
                  <c:v>26.423923517777219</c:v>
                </c:pt>
                <c:pt idx="74">
                  <c:v>26.674362406012477</c:v>
                </c:pt>
                <c:pt idx="75">
                  <c:v>26.316893006012066</c:v>
                </c:pt>
                <c:pt idx="76">
                  <c:v>25.256742173022765</c:v>
                </c:pt>
                <c:pt idx="77">
                  <c:v>23.393652406012016</c:v>
                </c:pt>
                <c:pt idx="78">
                  <c:v>21.57152790601215</c:v>
                </c:pt>
                <c:pt idx="79">
                  <c:v>18.722305306012757</c:v>
                </c:pt>
                <c:pt idx="80">
                  <c:v>16.631063206012666</c:v>
                </c:pt>
                <c:pt idx="81">
                  <c:v>14.704961050456756</c:v>
                </c:pt>
                <c:pt idx="82">
                  <c:v>4.878645710490348</c:v>
                </c:pt>
                <c:pt idx="83">
                  <c:v>2.6592108060126094</c:v>
                </c:pt>
                <c:pt idx="84">
                  <c:v>1.0178441060122196</c:v>
                </c:pt>
                <c:pt idx="85">
                  <c:v>-1.4636031939879637</c:v>
                </c:pt>
                <c:pt idx="86">
                  <c:v>-3.3452783939875266</c:v>
                </c:pt>
                <c:pt idx="87">
                  <c:v>-5.4617554348037505</c:v>
                </c:pt>
                <c:pt idx="88">
                  <c:v>-7.1795007939875166</c:v>
                </c:pt>
                <c:pt idx="89">
                  <c:v>-8.3127500606543521</c:v>
                </c:pt>
                <c:pt idx="90">
                  <c:v>-12.998306983730895</c:v>
                </c:pt>
                <c:pt idx="91">
                  <c:v>-13.769527593987835</c:v>
                </c:pt>
                <c:pt idx="92">
                  <c:v>-15.510413893987323</c:v>
                </c:pt>
                <c:pt idx="93">
                  <c:v>-17.07039349708019</c:v>
                </c:pt>
                <c:pt idx="94">
                  <c:v>-18.594532093987517</c:v>
                </c:pt>
                <c:pt idx="95">
                  <c:v>-20.169612393987425</c:v>
                </c:pt>
                <c:pt idx="96">
                  <c:v>-21.314797293987439</c:v>
                </c:pt>
                <c:pt idx="97">
                  <c:v>-21.862936493987355</c:v>
                </c:pt>
                <c:pt idx="98">
                  <c:v>-22.001537193987403</c:v>
                </c:pt>
                <c:pt idx="99">
                  <c:v>-17.263825893987907</c:v>
                </c:pt>
                <c:pt idx="100">
                  <c:v>-15.338733193987636</c:v>
                </c:pt>
                <c:pt idx="101">
                  <c:v>-13.907701393987612</c:v>
                </c:pt>
                <c:pt idx="102">
                  <c:v>-11.615502193987357</c:v>
                </c:pt>
                <c:pt idx="103">
                  <c:v>-9.9926481939881349</c:v>
                </c:pt>
                <c:pt idx="104">
                  <c:v>-8.0522878384319849</c:v>
                </c:pt>
                <c:pt idx="105">
                  <c:v>-2.5710844233990837</c:v>
                </c:pt>
                <c:pt idx="106">
                  <c:v>-1.6039024939874902</c:v>
                </c:pt>
                <c:pt idx="107">
                  <c:v>0.78662820601176975</c:v>
                </c:pt>
                <c:pt idx="108">
                  <c:v>2.5543025060121209</c:v>
                </c:pt>
                <c:pt idx="109">
                  <c:v>4.8253451060122217</c:v>
                </c:pt>
                <c:pt idx="110">
                  <c:v>6.5274092060124769</c:v>
                </c:pt>
                <c:pt idx="111">
                  <c:v>8.2454076060124191</c:v>
                </c:pt>
                <c:pt idx="112">
                  <c:v>9.6841111060124465</c:v>
                </c:pt>
                <c:pt idx="113">
                  <c:v>11.260683272678889</c:v>
                </c:pt>
                <c:pt idx="114">
                  <c:v>16.907888850910091</c:v>
                </c:pt>
                <c:pt idx="115">
                  <c:v>18.528586906012166</c:v>
                </c:pt>
                <c:pt idx="116">
                  <c:v>20.124566106012161</c:v>
                </c:pt>
                <c:pt idx="117">
                  <c:v>21.226945506013081</c:v>
                </c:pt>
                <c:pt idx="118">
                  <c:v>22.800158206012398</c:v>
                </c:pt>
                <c:pt idx="119">
                  <c:v>24.193785876845553</c:v>
                </c:pt>
                <c:pt idx="120">
                  <c:v>25.715940435799787</c:v>
                </c:pt>
                <c:pt idx="121">
                  <c:v>30.404436687382272</c:v>
                </c:pt>
                <c:pt idx="122">
                  <c:v>31.369028737012425</c:v>
                </c:pt>
                <c:pt idx="123">
                  <c:v>32.59145678301239</c:v>
                </c:pt>
                <c:pt idx="124">
                  <c:v>33.847062445374092</c:v>
                </c:pt>
                <c:pt idx="125">
                  <c:v>34.888685401012381</c:v>
                </c:pt>
                <c:pt idx="126">
                  <c:v>36.120649536012394</c:v>
                </c:pt>
                <c:pt idx="127">
                  <c:v>36.95494474101239</c:v>
                </c:pt>
                <c:pt idx="128">
                  <c:v>37.418832231012424</c:v>
                </c:pt>
                <c:pt idx="129">
                  <c:v>37.360538709137408</c:v>
                </c:pt>
                <c:pt idx="130">
                  <c:v>31.374425221801893</c:v>
                </c:pt>
                <c:pt idx="131">
                  <c:v>-100.35567375294359</c:v>
                </c:pt>
                <c:pt idx="132">
                  <c:v>27.366808706012158</c:v>
                </c:pt>
                <c:pt idx="133">
                  <c:v>25.638368206012291</c:v>
                </c:pt>
                <c:pt idx="134">
                  <c:v>23.953098606012666</c:v>
                </c:pt>
                <c:pt idx="135">
                  <c:v>22.463114706012526</c:v>
                </c:pt>
                <c:pt idx="136">
                  <c:v>21.671766606012426</c:v>
                </c:pt>
                <c:pt idx="137">
                  <c:v>15.535842015848534</c:v>
                </c:pt>
                <c:pt idx="138">
                  <c:v>13.736296306011994</c:v>
                </c:pt>
                <c:pt idx="139">
                  <c:v>12.981481806012045</c:v>
                </c:pt>
                <c:pt idx="140">
                  <c:v>9.5332654060123971</c:v>
                </c:pt>
                <c:pt idx="141">
                  <c:v>7.3815487060124525</c:v>
                </c:pt>
                <c:pt idx="142">
                  <c:v>5.2207831060121226</c:v>
                </c:pt>
                <c:pt idx="143">
                  <c:v>3.4215224060126985</c:v>
                </c:pt>
                <c:pt idx="144">
                  <c:v>2.1975704521662047</c:v>
                </c:pt>
                <c:pt idx="145">
                  <c:v>-2.5284092430442087</c:v>
                </c:pt>
                <c:pt idx="146">
                  <c:v>-4.1156035960078015</c:v>
                </c:pt>
                <c:pt idx="147">
                  <c:v>-6.0017465939881607</c:v>
                </c:pt>
                <c:pt idx="148">
                  <c:v>-7.8972178939876443</c:v>
                </c:pt>
                <c:pt idx="149">
                  <c:v>-9.3399116939881281</c:v>
                </c:pt>
                <c:pt idx="150">
                  <c:v>-10.352153093988015</c:v>
                </c:pt>
                <c:pt idx="151">
                  <c:v>-11.039350793987623</c:v>
                </c:pt>
                <c:pt idx="152">
                  <c:v>-11.132864372248079</c:v>
                </c:pt>
                <c:pt idx="153">
                  <c:v>-7.0185992381437217</c:v>
                </c:pt>
                <c:pt idx="154">
                  <c:v>-4.6978312939871643</c:v>
                </c:pt>
                <c:pt idx="155">
                  <c:v>-2.3433096939875639</c:v>
                </c:pt>
                <c:pt idx="156">
                  <c:v>0.66027220601240821</c:v>
                </c:pt>
                <c:pt idx="157">
                  <c:v>3.0898256060124973</c:v>
                </c:pt>
                <c:pt idx="158">
                  <c:v>5.394828706012289</c:v>
                </c:pt>
                <c:pt idx="159">
                  <c:v>7.2807494342954584</c:v>
                </c:pt>
                <c:pt idx="160">
                  <c:v>9.233831393246092</c:v>
                </c:pt>
                <c:pt idx="161">
                  <c:v>10.583578034583766</c:v>
                </c:pt>
                <c:pt idx="162">
                  <c:v>15.929236606012314</c:v>
                </c:pt>
                <c:pt idx="163">
                  <c:v>18.089197506012525</c:v>
                </c:pt>
                <c:pt idx="164">
                  <c:v>20.313577206012688</c:v>
                </c:pt>
                <c:pt idx="165">
                  <c:v>22.619461006012131</c:v>
                </c:pt>
                <c:pt idx="166">
                  <c:v>24.784125292880972</c:v>
                </c:pt>
                <c:pt idx="167">
                  <c:v>26.589630906012488</c:v>
                </c:pt>
                <c:pt idx="168">
                  <c:v>28.547062306012393</c:v>
                </c:pt>
                <c:pt idx="169">
                  <c:v>53.531522011773241</c:v>
                </c:pt>
                <c:pt idx="170">
                  <c:v>34.78985203552061</c:v>
                </c:pt>
                <c:pt idx="171">
                  <c:v>35.615802829970768</c:v>
                </c:pt>
                <c:pt idx="172">
                  <c:v>36.016312559012391</c:v>
                </c:pt>
                <c:pt idx="173">
                  <c:v>36.188103004012405</c:v>
                </c:pt>
                <c:pt idx="174">
                  <c:v>36.094954217012408</c:v>
                </c:pt>
                <c:pt idx="175">
                  <c:v>35.722786159012394</c:v>
                </c:pt>
                <c:pt idx="176">
                  <c:v>34.97849834180191</c:v>
                </c:pt>
                <c:pt idx="177">
                  <c:v>33.856669212753971</c:v>
                </c:pt>
                <c:pt idx="178">
                  <c:v>27.899594463155285</c:v>
                </c:pt>
                <c:pt idx="179">
                  <c:v>26.716555506011971</c:v>
                </c:pt>
                <c:pt idx="180">
                  <c:v>24.352328506012633</c:v>
                </c:pt>
                <c:pt idx="181">
                  <c:v>22.320669286424398</c:v>
                </c:pt>
                <c:pt idx="182">
                  <c:v>18.810710706012301</c:v>
                </c:pt>
                <c:pt idx="183">
                  <c:v>15.852406106012403</c:v>
                </c:pt>
                <c:pt idx="184">
                  <c:v>12.578273606012097</c:v>
                </c:pt>
                <c:pt idx="185">
                  <c:v>9.0798134060129989</c:v>
                </c:pt>
                <c:pt idx="186">
                  <c:v>6.0876762935125885</c:v>
                </c:pt>
                <c:pt idx="187">
                  <c:v>-3.9746903939876992</c:v>
                </c:pt>
                <c:pt idx="188">
                  <c:v>-4.9104051111594771</c:v>
                </c:pt>
                <c:pt idx="189">
                  <c:v>-7.6270102939874231</c:v>
                </c:pt>
                <c:pt idx="190">
                  <c:v>-9.240546993987536</c:v>
                </c:pt>
                <c:pt idx="191">
                  <c:v>-11.267434123154249</c:v>
                </c:pt>
                <c:pt idx="192">
                  <c:v>-13.264518693987654</c:v>
                </c:pt>
                <c:pt idx="193">
                  <c:v>-14.573726053562257</c:v>
                </c:pt>
                <c:pt idx="194">
                  <c:v>-14.786465638885819</c:v>
                </c:pt>
                <c:pt idx="195">
                  <c:v>-13.839898793987501</c:v>
                </c:pt>
                <c:pt idx="196">
                  <c:v>-12.637622293987572</c:v>
                </c:pt>
                <c:pt idx="197">
                  <c:v>-11.343446893987782</c:v>
                </c:pt>
                <c:pt idx="198">
                  <c:v>-9.9811584939874187</c:v>
                </c:pt>
                <c:pt idx="199">
                  <c:v>-8.5071576939878781</c:v>
                </c:pt>
                <c:pt idx="200">
                  <c:v>-6.6672155445255434</c:v>
                </c:pt>
                <c:pt idx="201">
                  <c:v>-5.3295545050987538</c:v>
                </c:pt>
                <c:pt idx="202">
                  <c:v>1.880906606012402</c:v>
                </c:pt>
                <c:pt idx="203">
                  <c:v>2.9686128060123602</c:v>
                </c:pt>
                <c:pt idx="204">
                  <c:v>5.2367320060121916</c:v>
                </c:pt>
                <c:pt idx="205">
                  <c:v>7.1789332060126441</c:v>
                </c:pt>
                <c:pt idx="206">
                  <c:v>8.3868382554967038</c:v>
                </c:pt>
                <c:pt idx="207">
                  <c:v>10.153255806012639</c:v>
                </c:pt>
                <c:pt idx="208">
                  <c:v>11.547334906012576</c:v>
                </c:pt>
                <c:pt idx="209">
                  <c:v>12.856728816538538</c:v>
                </c:pt>
                <c:pt idx="210">
                  <c:v>18.413060075400168</c:v>
                </c:pt>
                <c:pt idx="211">
                  <c:v>19.356545772679411</c:v>
                </c:pt>
                <c:pt idx="212">
                  <c:v>20.161781106012448</c:v>
                </c:pt>
                <c:pt idx="213">
                  <c:v>20.775251306012386</c:v>
                </c:pt>
                <c:pt idx="214">
                  <c:v>21.139664306012399</c:v>
                </c:pt>
                <c:pt idx="215">
                  <c:v>21.291474306012233</c:v>
                </c:pt>
                <c:pt idx="216">
                  <c:v>21.175306506012433</c:v>
                </c:pt>
                <c:pt idx="217">
                  <c:v>20.950706606012389</c:v>
                </c:pt>
                <c:pt idx="218">
                  <c:v>14.8239778917265</c:v>
                </c:pt>
                <c:pt idx="219">
                  <c:v>12.522361606012009</c:v>
                </c:pt>
                <c:pt idx="220">
                  <c:v>10.893165448117841</c:v>
                </c:pt>
                <c:pt idx="221">
                  <c:v>8.2011717060125946</c:v>
                </c:pt>
                <c:pt idx="222">
                  <c:v>5.549172806012292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-14.227837293987751</c:v>
                </c:pt>
                <c:pt idx="233">
                  <c:v>-15.972875652052423</c:v>
                </c:pt>
                <c:pt idx="234">
                  <c:v>-18.081455293987617</c:v>
                </c:pt>
                <c:pt idx="235">
                  <c:v>-20.084754093987826</c:v>
                </c:pt>
                <c:pt idx="236">
                  <c:v>-22.529782793987383</c:v>
                </c:pt>
                <c:pt idx="237">
                  <c:v>-24.466228341356086</c:v>
                </c:pt>
                <c:pt idx="238">
                  <c:v>-26.872248693987878</c:v>
                </c:pt>
                <c:pt idx="239">
                  <c:v>-28.427329693987168</c:v>
                </c:pt>
                <c:pt idx="240">
                  <c:v>-29.632235593987538</c:v>
                </c:pt>
                <c:pt idx="241">
                  <c:v>-29.824613191967138</c:v>
                </c:pt>
                <c:pt idx="242">
                  <c:v>-29.166290993987602</c:v>
                </c:pt>
                <c:pt idx="243">
                  <c:v>-27.870525393987101</c:v>
                </c:pt>
                <c:pt idx="244">
                  <c:v>-26.06236239398774</c:v>
                </c:pt>
                <c:pt idx="245">
                  <c:v>-23.931516493987417</c:v>
                </c:pt>
                <c:pt idx="246">
                  <c:v>-22.046095593987712</c:v>
                </c:pt>
                <c:pt idx="247">
                  <c:v>-20.41429019398781</c:v>
                </c:pt>
                <c:pt idx="248">
                  <c:v>-19.132454693987242</c:v>
                </c:pt>
                <c:pt idx="249">
                  <c:v>-17.584369698335223</c:v>
                </c:pt>
                <c:pt idx="250">
                  <c:v>-16.066398793987368</c:v>
                </c:pt>
                <c:pt idx="251">
                  <c:v>-14.286021893987467</c:v>
                </c:pt>
                <c:pt idx="252">
                  <c:v>-13.037440793987102</c:v>
                </c:pt>
                <c:pt idx="253">
                  <c:v>-11.975335974632729</c:v>
                </c:pt>
                <c:pt idx="254">
                  <c:v>-11.008154202068326</c:v>
                </c:pt>
                <c:pt idx="255">
                  <c:v>-9.8337278939873052</c:v>
                </c:pt>
                <c:pt idx="256">
                  <c:v>-8.6635389939874479</c:v>
                </c:pt>
                <c:pt idx="257">
                  <c:v>-7.1752055151993517</c:v>
                </c:pt>
                <c:pt idx="258">
                  <c:v>-5.6258877939876992</c:v>
                </c:pt>
                <c:pt idx="259">
                  <c:v>-3.5460703939879608</c:v>
                </c:pt>
                <c:pt idx="260">
                  <c:v>-1.9466677939879986</c:v>
                </c:pt>
                <c:pt idx="261">
                  <c:v>0.51859722456920554</c:v>
                </c:pt>
                <c:pt idx="262">
                  <c:v>2.5851890302543135</c:v>
                </c:pt>
                <c:pt idx="263">
                  <c:v>4.8784782060122467</c:v>
                </c:pt>
                <c:pt idx="264">
                  <c:v>6.6790430060118116</c:v>
                </c:pt>
                <c:pt idx="265">
                  <c:v>9.2346712868638399</c:v>
                </c:pt>
                <c:pt idx="266">
                  <c:v>11.570769606012007</c:v>
                </c:pt>
                <c:pt idx="267">
                  <c:v>13.449490306012494</c:v>
                </c:pt>
                <c:pt idx="268">
                  <c:v>14.853292106012265</c:v>
                </c:pt>
                <c:pt idx="269">
                  <c:v>15.881205106012331</c:v>
                </c:pt>
                <c:pt idx="270">
                  <c:v>16.759139306012699</c:v>
                </c:pt>
                <c:pt idx="271">
                  <c:v>17.305410706012893</c:v>
                </c:pt>
                <c:pt idx="272">
                  <c:v>17.726039506012182</c:v>
                </c:pt>
                <c:pt idx="273">
                  <c:v>17.865051906012368</c:v>
                </c:pt>
                <c:pt idx="274">
                  <c:v>17.608346056561409</c:v>
                </c:pt>
                <c:pt idx="275">
                  <c:v>16.971614106012531</c:v>
                </c:pt>
                <c:pt idx="276">
                  <c:v>10.756505686472298</c:v>
                </c:pt>
                <c:pt idx="277">
                  <c:v>7.7443172060118979</c:v>
                </c:pt>
                <c:pt idx="278">
                  <c:v>4.1616670060124221</c:v>
                </c:pt>
                <c:pt idx="279">
                  <c:v>0.25817520601266608</c:v>
                </c:pt>
                <c:pt idx="280">
                  <c:v>-2.5965987939877522</c:v>
                </c:pt>
                <c:pt idx="281">
                  <c:v>-4.3678633939875198</c:v>
                </c:pt>
                <c:pt idx="282">
                  <c:v>-6.7583651939873892</c:v>
                </c:pt>
                <c:pt idx="283">
                  <c:v>-10.771536393987436</c:v>
                </c:pt>
                <c:pt idx="284">
                  <c:v>-13.434839151563878</c:v>
                </c:pt>
                <c:pt idx="285">
                  <c:v>-15.595819693987371</c:v>
                </c:pt>
                <c:pt idx="286">
                  <c:v>-17.224191293987687</c:v>
                </c:pt>
                <c:pt idx="287">
                  <c:v>-18.495038293987903</c:v>
                </c:pt>
                <c:pt idx="288">
                  <c:v>-19.754782593987592</c:v>
                </c:pt>
                <c:pt idx="289">
                  <c:v>-20.31368159398793</c:v>
                </c:pt>
                <c:pt idx="290">
                  <c:v>-20.300521585476851</c:v>
                </c:pt>
                <c:pt idx="291">
                  <c:v>-19.864310293987593</c:v>
                </c:pt>
                <c:pt idx="292">
                  <c:v>-19.250996893987324</c:v>
                </c:pt>
                <c:pt idx="293">
                  <c:v>-18.481189993987677</c:v>
                </c:pt>
                <c:pt idx="294">
                  <c:v>-17.554744893987881</c:v>
                </c:pt>
                <c:pt idx="295">
                  <c:v>-16.990408017643219</c:v>
                </c:pt>
                <c:pt idx="296">
                  <c:v>-16.303823493987451</c:v>
                </c:pt>
                <c:pt idx="297">
                  <c:v>-15.412100493987552</c:v>
                </c:pt>
                <c:pt idx="298">
                  <c:v>-14.661149793987462</c:v>
                </c:pt>
                <c:pt idx="299">
                  <c:v>-13.451026993987842</c:v>
                </c:pt>
                <c:pt idx="300">
                  <c:v>-12.450376193987257</c:v>
                </c:pt>
                <c:pt idx="301">
                  <c:v>-10.94588187883612</c:v>
                </c:pt>
                <c:pt idx="302">
                  <c:v>-8.7686168939879288</c:v>
                </c:pt>
                <c:pt idx="303">
                  <c:v>-7.6013120606544788</c:v>
                </c:pt>
                <c:pt idx="304">
                  <c:v>-2.6994569788931093</c:v>
                </c:pt>
                <c:pt idx="305">
                  <c:v>-1.660366793987393</c:v>
                </c:pt>
                <c:pt idx="306">
                  <c:v>-1.3137333939872486</c:v>
                </c:pt>
                <c:pt idx="307">
                  <c:v>0.66669550601234584</c:v>
                </c:pt>
                <c:pt idx="308">
                  <c:v>2.0489824060126272</c:v>
                </c:pt>
                <c:pt idx="309">
                  <c:v>3.3503934060121447</c:v>
                </c:pt>
                <c:pt idx="310">
                  <c:v>4.3513598060129786</c:v>
                </c:pt>
                <c:pt idx="311">
                  <c:v>5.2165771060119965</c:v>
                </c:pt>
                <c:pt idx="312">
                  <c:v>6.2400493332854836</c:v>
                </c:pt>
                <c:pt idx="313">
                  <c:v>7.4070324060123358</c:v>
                </c:pt>
                <c:pt idx="314">
                  <c:v>8.644674206012338</c:v>
                </c:pt>
                <c:pt idx="315">
                  <c:v>9.8332940060128209</c:v>
                </c:pt>
                <c:pt idx="316">
                  <c:v>11.107053606012368</c:v>
                </c:pt>
                <c:pt idx="317">
                  <c:v>12.468971806012018</c:v>
                </c:pt>
                <c:pt idx="318">
                  <c:v>13.901811660957787</c:v>
                </c:pt>
                <c:pt idx="319">
                  <c:v>15.154128206012</c:v>
                </c:pt>
                <c:pt idx="320">
                  <c:v>16.432319706012223</c:v>
                </c:pt>
                <c:pt idx="321">
                  <c:v>17.767132706012106</c:v>
                </c:pt>
                <c:pt idx="322">
                  <c:v>19.236747906012585</c:v>
                </c:pt>
                <c:pt idx="323">
                  <c:v>20.639497111062738</c:v>
                </c:pt>
                <c:pt idx="324">
                  <c:v>21.954147806012216</c:v>
                </c:pt>
                <c:pt idx="325">
                  <c:v>22.960592906012614</c:v>
                </c:pt>
                <c:pt idx="326">
                  <c:v>23.519614606012588</c:v>
                </c:pt>
                <c:pt idx="327">
                  <c:v>23.837757306012314</c:v>
                </c:pt>
                <c:pt idx="328">
                  <c:v>23.760451606012474</c:v>
                </c:pt>
                <c:pt idx="329">
                  <c:v>23.041563006011934</c:v>
                </c:pt>
                <c:pt idx="330">
                  <c:v>21.895132006012446</c:v>
                </c:pt>
                <c:pt idx="331">
                  <c:v>20.287189706012057</c:v>
                </c:pt>
                <c:pt idx="332">
                  <c:v>18.670358606012286</c:v>
                </c:pt>
                <c:pt idx="333">
                  <c:v>16.731511406012281</c:v>
                </c:pt>
                <c:pt idx="334">
                  <c:v>14.724033906012448</c:v>
                </c:pt>
                <c:pt idx="335">
                  <c:v>12.366854506012448</c:v>
                </c:pt>
                <c:pt idx="336">
                  <c:v>9.9304415060123716</c:v>
                </c:pt>
                <c:pt idx="337">
                  <c:v>7.3670383060123878</c:v>
                </c:pt>
                <c:pt idx="338">
                  <c:v>5.3333966060123004</c:v>
                </c:pt>
                <c:pt idx="339">
                  <c:v>3.0536435060125342</c:v>
                </c:pt>
                <c:pt idx="340">
                  <c:v>1.2790905060120537</c:v>
                </c:pt>
                <c:pt idx="341">
                  <c:v>-0.62992049398745564</c:v>
                </c:pt>
                <c:pt idx="342">
                  <c:v>-2.4498771939876596</c:v>
                </c:pt>
                <c:pt idx="343">
                  <c:v>-4.4280805518822444</c:v>
                </c:pt>
                <c:pt idx="344">
                  <c:v>-6.3254776939872794</c:v>
                </c:pt>
                <c:pt idx="345">
                  <c:v>-8.5785944939876142</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-21.802000393987647</c:v>
                </c:pt>
                <c:pt idx="354">
                  <c:v>-22.4206752121693</c:v>
                </c:pt>
                <c:pt idx="355">
                  <c:v>-22.94266249398791</c:v>
                </c:pt>
                <c:pt idx="356">
                  <c:v>-23.280160793987967</c:v>
                </c:pt>
                <c:pt idx="357">
                  <c:v>-23.181821093987807</c:v>
                </c:pt>
                <c:pt idx="358">
                  <c:v>-22.730002893987525</c:v>
                </c:pt>
                <c:pt idx="359">
                  <c:v>-22.091968171765288</c:v>
                </c:pt>
                <c:pt idx="360">
                  <c:v>-21.111626044590068</c:v>
                </c:pt>
                <c:pt idx="361">
                  <c:v>-16.795806025566588</c:v>
                </c:pt>
                <c:pt idx="362">
                  <c:v>-15.908827693987732</c:v>
                </c:pt>
                <c:pt idx="363">
                  <c:v>-14.428998093987769</c:v>
                </c:pt>
                <c:pt idx="364">
                  <c:v>-13.37612419398771</c:v>
                </c:pt>
                <c:pt idx="365">
                  <c:v>-11.804516798242776</c:v>
                </c:pt>
                <c:pt idx="366">
                  <c:v>-10.263026093987367</c:v>
                </c:pt>
                <c:pt idx="367">
                  <c:v>-8.4054935939873783</c:v>
                </c:pt>
                <c:pt idx="368">
                  <c:v>-6.6863622939871892</c:v>
                </c:pt>
                <c:pt idx="369">
                  <c:v>-4.7239697939876244</c:v>
                </c:pt>
                <c:pt idx="370">
                  <c:v>-3.0572361113790834</c:v>
                </c:pt>
                <c:pt idx="371">
                  <c:v>-0.82321809398779067</c:v>
                </c:pt>
                <c:pt idx="372">
                  <c:v>1.4629994060127416</c:v>
                </c:pt>
                <c:pt idx="373">
                  <c:v>3.698201906012359</c:v>
                </c:pt>
                <c:pt idx="374">
                  <c:v>5.8674424060124704</c:v>
                </c:pt>
                <c:pt idx="375">
                  <c:v>8.1987020605578316</c:v>
                </c:pt>
                <c:pt idx="376">
                  <c:v>10.516710006012332</c:v>
                </c:pt>
                <c:pt idx="377">
                  <c:v>12.349310706012442</c:v>
                </c:pt>
                <c:pt idx="378">
                  <c:v>14.30437740601236</c:v>
                </c:pt>
                <c:pt idx="379">
                  <c:v>16.051252806012215</c:v>
                </c:pt>
                <c:pt idx="380">
                  <c:v>18.197384080759846</c:v>
                </c:pt>
                <c:pt idx="381">
                  <c:v>20.479825706012459</c:v>
                </c:pt>
                <c:pt idx="382">
                  <c:v>22.285044506012532</c:v>
                </c:pt>
                <c:pt idx="383">
                  <c:v>24.31866100601254</c:v>
                </c:pt>
                <c:pt idx="384">
                  <c:v>25.727398206012268</c:v>
                </c:pt>
                <c:pt idx="385">
                  <c:v>26.566607806012946</c:v>
                </c:pt>
                <c:pt idx="386">
                  <c:v>27.462476825792479</c:v>
                </c:pt>
                <c:pt idx="387">
                  <c:v>27.711473406013077</c:v>
                </c:pt>
                <c:pt idx="388">
                  <c:v>27.553232406012071</c:v>
                </c:pt>
                <c:pt idx="389">
                  <c:v>27.328984806012521</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12.482024606012619</c:v>
                </c:pt>
                <c:pt idx="399">
                  <c:v>9.851620006012709</c:v>
                </c:pt>
                <c:pt idx="400">
                  <c:v>7.6859451060124258</c:v>
                </c:pt>
                <c:pt idx="401">
                  <c:v>4.8619279191439215</c:v>
                </c:pt>
                <c:pt idx="402">
                  <c:v>1.9519550596209143</c:v>
                </c:pt>
                <c:pt idx="403">
                  <c:v>-0.40561999398725868</c:v>
                </c:pt>
                <c:pt idx="404">
                  <c:v>-2.3843396939876556</c:v>
                </c:pt>
                <c:pt idx="405">
                  <c:v>-4.0527581939876312</c:v>
                </c:pt>
                <c:pt idx="406">
                  <c:v>-6.0498387939870666</c:v>
                </c:pt>
                <c:pt idx="407">
                  <c:v>-7.4735851144177303</c:v>
                </c:pt>
                <c:pt idx="408">
                  <c:v>-9.7371214939877664</c:v>
                </c:pt>
                <c:pt idx="409">
                  <c:v>-11.656712393987096</c:v>
                </c:pt>
                <c:pt idx="410">
                  <c:v>-13.959827793987291</c:v>
                </c:pt>
                <c:pt idx="411">
                  <c:v>-15.568372593987405</c:v>
                </c:pt>
                <c:pt idx="412">
                  <c:v>-17.381656497435799</c:v>
                </c:pt>
                <c:pt idx="413">
                  <c:v>-18.570537193987921</c:v>
                </c:pt>
                <c:pt idx="414">
                  <c:v>-19.723833893987411</c:v>
                </c:pt>
                <c:pt idx="415">
                  <c:v>-20.651214393987328</c:v>
                </c:pt>
                <c:pt idx="416">
                  <c:v>-21.415240493987412</c:v>
                </c:pt>
                <c:pt idx="417">
                  <c:v>-21.63621165485727</c:v>
                </c:pt>
                <c:pt idx="418">
                  <c:v>-21.333692793987652</c:v>
                </c:pt>
                <c:pt idx="419">
                  <c:v>-21.078600893987563</c:v>
                </c:pt>
                <c:pt idx="420">
                  <c:v>-19.696021727320939</c:v>
                </c:pt>
                <c:pt idx="421">
                  <c:v>-19.018592093987401</c:v>
                </c:pt>
                <c:pt idx="422">
                  <c:v>-17.399869993987906</c:v>
                </c:pt>
                <c:pt idx="423">
                  <c:v>-15.558601293987795</c:v>
                </c:pt>
                <c:pt idx="424">
                  <c:v>-13.751903613767794</c:v>
                </c:pt>
                <c:pt idx="425">
                  <c:v>-10.666161093987499</c:v>
                </c:pt>
                <c:pt idx="426">
                  <c:v>-7.2309601939875163</c:v>
                </c:pt>
                <c:pt idx="427">
                  <c:v>-3.1474998523211051</c:v>
                </c:pt>
                <c:pt idx="428">
                  <c:v>7.19224583678165</c:v>
                </c:pt>
                <c:pt idx="429">
                  <c:v>9.4117524060122975</c:v>
                </c:pt>
                <c:pt idx="430">
                  <c:v>11.895969565196499</c:v>
                </c:pt>
                <c:pt idx="431">
                  <c:v>14.062823106012853</c:v>
                </c:pt>
                <c:pt idx="432">
                  <c:v>16.3863166060125</c:v>
                </c:pt>
                <c:pt idx="433">
                  <c:v>18.535959906012195</c:v>
                </c:pt>
                <c:pt idx="434">
                  <c:v>20.456226406012327</c:v>
                </c:pt>
                <c:pt idx="435">
                  <c:v>21.674720996256291</c:v>
                </c:pt>
                <c:pt idx="436">
                  <c:v>22.249906606012601</c:v>
                </c:pt>
                <c:pt idx="437">
                  <c:v>22.679586606012514</c:v>
                </c:pt>
                <c:pt idx="438">
                  <c:v>21.76612510601224</c:v>
                </c:pt>
                <c:pt idx="439">
                  <c:v>20.715619206012676</c:v>
                </c:pt>
                <c:pt idx="440">
                  <c:v>19.532693406012655</c:v>
                </c:pt>
                <c:pt idx="441">
                  <c:v>18.03164973732521</c:v>
                </c:pt>
                <c:pt idx="442">
                  <c:v>16.468244006012426</c:v>
                </c:pt>
                <c:pt idx="443">
                  <c:v>15.245742206012341</c:v>
                </c:pt>
                <c:pt idx="444">
                  <c:v>13.734145306012589</c:v>
                </c:pt>
                <c:pt idx="445">
                  <c:v>12.344142106011827</c:v>
                </c:pt>
                <c:pt idx="446">
                  <c:v>11.500940141365572</c:v>
                </c:pt>
                <c:pt idx="447">
                  <c:v>11.221705406012248</c:v>
                </c:pt>
                <c:pt idx="448">
                  <c:v>11.204494506012352</c:v>
                </c:pt>
                <c:pt idx="449">
                  <c:v>10.902201006012501</c:v>
                </c:pt>
                <c:pt idx="450">
                  <c:v>10.34238410601195</c:v>
                </c:pt>
                <c:pt idx="451">
                  <c:v>9.6467708917266606</c:v>
                </c:pt>
                <c:pt idx="452">
                  <c:v>9.2019255060121257</c:v>
                </c:pt>
                <c:pt idx="453">
                  <c:v>9.2318930060122959</c:v>
                </c:pt>
                <c:pt idx="454">
                  <c:v>9.3549121060124349</c:v>
                </c:pt>
                <c:pt idx="455">
                  <c:v>9.2576391060122347</c:v>
                </c:pt>
                <c:pt idx="456">
                  <c:v>9.0385945847359217</c:v>
                </c:pt>
                <c:pt idx="457">
                  <c:v>9.041830506012289</c:v>
                </c:pt>
                <c:pt idx="458">
                  <c:v>9.0764048060122118</c:v>
                </c:pt>
                <c:pt idx="459">
                  <c:v>9.261409906012501</c:v>
                </c:pt>
                <c:pt idx="460">
                  <c:v>9.5943031060125534</c:v>
                </c:pt>
                <c:pt idx="461">
                  <c:v>9.7455631994188359</c:v>
                </c:pt>
                <c:pt idx="462">
                  <c:v>9.8150610060124137</c:v>
                </c:pt>
                <c:pt idx="463">
                  <c:v>9.8287423060125541</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9.6365114544975174</c:v>
                </c:pt>
                <c:pt idx="472">
                  <c:v>9.6258532060127937</c:v>
                </c:pt>
                <c:pt idx="473">
                  <c:v>9.6050101060122444</c:v>
                </c:pt>
                <c:pt idx="474">
                  <c:v>9.5718894060123176</c:v>
                </c:pt>
                <c:pt idx="475">
                  <c:v>9.5658812060123797</c:v>
                </c:pt>
                <c:pt idx="476">
                  <c:v>9.563343553380907</c:v>
                </c:pt>
                <c:pt idx="477">
                  <c:v>9.5654598060126208</c:v>
                </c:pt>
                <c:pt idx="478">
                  <c:v>9.5698986060126714</c:v>
                </c:pt>
                <c:pt idx="479">
                  <c:v>9.573346106012437</c:v>
                </c:pt>
                <c:pt idx="480">
                  <c:v>9.5753640060124923</c:v>
                </c:pt>
                <c:pt idx="481">
                  <c:v>9.5766922625783941</c:v>
                </c:pt>
                <c:pt idx="482">
                  <c:v>9.5775002060120897</c:v>
                </c:pt>
                <c:pt idx="483">
                  <c:v>9.5767161060122845</c:v>
                </c:pt>
                <c:pt idx="484">
                  <c:v>9.5763539060125229</c:v>
                </c:pt>
                <c:pt idx="485">
                  <c:v>9.5771447060125858</c:v>
                </c:pt>
                <c:pt idx="486">
                  <c:v>9.5769000796965571</c:v>
                </c:pt>
                <c:pt idx="487">
                  <c:v>9.5780225060118589</c:v>
                </c:pt>
                <c:pt idx="488">
                  <c:v>9.5791830060126273</c:v>
                </c:pt>
                <c:pt idx="489">
                  <c:v>9.5801411060127855</c:v>
                </c:pt>
                <c:pt idx="490">
                  <c:v>9.5819791060127475</c:v>
                </c:pt>
                <c:pt idx="491">
                  <c:v>9.5830364984856473</c:v>
                </c:pt>
                <c:pt idx="492">
                  <c:v>9.5845358060123704</c:v>
                </c:pt>
                <c:pt idx="493">
                  <c:v>9.5851449060126193</c:v>
                </c:pt>
                <c:pt idx="494">
                  <c:v>9.5850587799254328</c:v>
                </c:pt>
                <c:pt idx="495">
                  <c:v>9.5868559001302884</c:v>
                </c:pt>
                <c:pt idx="496">
                  <c:v>9.587165806012603</c:v>
                </c:pt>
                <c:pt idx="497">
                  <c:v>9.5874530162689275</c:v>
                </c:pt>
                <c:pt idx="498">
                  <c:v>9.5877102060127442</c:v>
                </c:pt>
                <c:pt idx="499">
                  <c:v>9.5879614060124325</c:v>
                </c:pt>
                <c:pt idx="500">
                  <c:v>9.5881561060125016</c:v>
                </c:pt>
                <c:pt idx="501">
                  <c:v>9.5883746060128594</c:v>
                </c:pt>
                <c:pt idx="502">
                  <c:v>9.5885270407946557</c:v>
                </c:pt>
                <c:pt idx="503">
                  <c:v>9.5901328560123744</c:v>
                </c:pt>
                <c:pt idx="504">
                  <c:v>9.5903260060125692</c:v>
                </c:pt>
                <c:pt idx="505">
                  <c:v>9.5905768060132655</c:v>
                </c:pt>
                <c:pt idx="506">
                  <c:v>9.5908210060125132</c:v>
                </c:pt>
                <c:pt idx="507">
                  <c:v>9.591082206012473</c:v>
                </c:pt>
                <c:pt idx="508">
                  <c:v>9.591320242376252</c:v>
                </c:pt>
                <c:pt idx="509">
                  <c:v>9.591600706012299</c:v>
                </c:pt>
                <c:pt idx="510">
                  <c:v>9.5921970060124551</c:v>
                </c:pt>
                <c:pt idx="511">
                  <c:v>9.5927263060119827</c:v>
                </c:pt>
                <c:pt idx="512">
                  <c:v>9.5934532060126276</c:v>
                </c:pt>
                <c:pt idx="513">
                  <c:v>9.5941486262144693</c:v>
                </c:pt>
                <c:pt idx="514">
                  <c:v>9.5948333060126885</c:v>
                </c:pt>
                <c:pt idx="515">
                  <c:v>9.5955051060128209</c:v>
                </c:pt>
                <c:pt idx="516">
                  <c:v>9.5961159060123684</c:v>
                </c:pt>
                <c:pt idx="517">
                  <c:v>9.5965861893459046</c:v>
                </c:pt>
                <c:pt idx="518">
                  <c:v>9.5972104060125591</c:v>
                </c:pt>
                <c:pt idx="519">
                  <c:v>9.5974366060124368</c:v>
                </c:pt>
                <c:pt idx="520">
                  <c:v>9.5982217222911608</c:v>
                </c:pt>
                <c:pt idx="521">
                  <c:v>9.5984029060124509</c:v>
                </c:pt>
                <c:pt idx="522">
                  <c:v>9.598773506012332</c:v>
                </c:pt>
                <c:pt idx="523">
                  <c:v>9.5991111060122449</c:v>
                </c:pt>
                <c:pt idx="524">
                  <c:v>9.5995073276615841</c:v>
                </c:pt>
                <c:pt idx="525">
                  <c:v>9.5999451060122993</c:v>
                </c:pt>
                <c:pt idx="526">
                  <c:v>9.6002751060125391</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9.6046282060123751</c:v>
                </c:pt>
                <c:pt idx="536">
                  <c:v>9.6050355060124453</c:v>
                </c:pt>
                <c:pt idx="537">
                  <c:v>9.6054149060125447</c:v>
                </c:pt>
                <c:pt idx="538">
                  <c:v>9.6057598202978749</c:v>
                </c:pt>
                <c:pt idx="539">
                  <c:v>9.6062052060122625</c:v>
                </c:pt>
                <c:pt idx="540">
                  <c:v>9.6066036060125981</c:v>
                </c:pt>
                <c:pt idx="541">
                  <c:v>9.607229206012569</c:v>
                </c:pt>
                <c:pt idx="542">
                  <c:v>9.6077075060124031</c:v>
                </c:pt>
                <c:pt idx="543">
                  <c:v>9.6082101774408759</c:v>
                </c:pt>
                <c:pt idx="544">
                  <c:v>9.6087038060124534</c:v>
                </c:pt>
                <c:pt idx="545">
                  <c:v>9.6091145630015404</c:v>
                </c:pt>
                <c:pt idx="546">
                  <c:v>9.6105566060123948</c:v>
                </c:pt>
                <c:pt idx="547">
                  <c:v>9.610772506012621</c:v>
                </c:pt>
                <c:pt idx="548">
                  <c:v>9.611142652524121</c:v>
                </c:pt>
                <c:pt idx="549">
                  <c:v>9.6119177060122727</c:v>
                </c:pt>
                <c:pt idx="550">
                  <c:v>9.6124984060125023</c:v>
                </c:pt>
                <c:pt idx="551">
                  <c:v>9.6129763060119586</c:v>
                </c:pt>
                <c:pt idx="552">
                  <c:v>9.6135536060123883</c:v>
                </c:pt>
                <c:pt idx="553">
                  <c:v>9.6140726666188918</c:v>
                </c:pt>
                <c:pt idx="554">
                  <c:v>9.6144135504565185</c:v>
                </c:pt>
                <c:pt idx="555">
                  <c:v>9.6158662112755593</c:v>
                </c:pt>
                <c:pt idx="556">
                  <c:v>9.6162177060126712</c:v>
                </c:pt>
                <c:pt idx="557">
                  <c:v>9.6166378060124948</c:v>
                </c:pt>
                <c:pt idx="558">
                  <c:v>9.6170230270652279</c:v>
                </c:pt>
                <c:pt idx="559">
                  <c:v>9.61752940601259</c:v>
                </c:pt>
                <c:pt idx="560">
                  <c:v>9.6179880060121938</c:v>
                </c:pt>
                <c:pt idx="561">
                  <c:v>9.6182576060123885</c:v>
                </c:pt>
                <c:pt idx="562">
                  <c:v>9.6203421232542183</c:v>
                </c:pt>
                <c:pt idx="563">
                  <c:v>9.6206662998897254</c:v>
                </c:pt>
                <c:pt idx="564">
                  <c:v>9.6210472060124737</c:v>
                </c:pt>
                <c:pt idx="565">
                  <c:v>9.6214730060124314</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9.6263231366250572</c:v>
                </c:pt>
                <c:pt idx="574">
                  <c:v>9.6267024060119457</c:v>
                </c:pt>
                <c:pt idx="575">
                  <c:v>9.626968034583868</c:v>
                </c:pt>
                <c:pt idx="576">
                  <c:v>9.6286166060123826</c:v>
                </c:pt>
                <c:pt idx="577">
                  <c:v>9.6290408917267492</c:v>
                </c:pt>
                <c:pt idx="578">
                  <c:v>9.6295002060125654</c:v>
                </c:pt>
                <c:pt idx="579">
                  <c:v>9.629957111062609</c:v>
                </c:pt>
                <c:pt idx="580">
                  <c:v>9.6304776060125157</c:v>
                </c:pt>
                <c:pt idx="581">
                  <c:v>9.6307665060125025</c:v>
                </c:pt>
                <c:pt idx="582">
                  <c:v>9.6311085337233209</c:v>
                </c:pt>
                <c:pt idx="583">
                  <c:v>9.6332088282344532</c:v>
                </c:pt>
                <c:pt idx="584">
                  <c:v>9.6338572060123653</c:v>
                </c:pt>
                <c:pt idx="585">
                  <c:v>9.6343863060124697</c:v>
                </c:pt>
                <c:pt idx="586">
                  <c:v>9.6348781060119766</c:v>
                </c:pt>
                <c:pt idx="587">
                  <c:v>9.6355294631554909</c:v>
                </c:pt>
                <c:pt idx="588">
                  <c:v>9.6361052060124859</c:v>
                </c:pt>
                <c:pt idx="589">
                  <c:v>9.6365234810125511</c:v>
                </c:pt>
                <c:pt idx="590">
                  <c:v>9.6387366060126425</c:v>
                </c:pt>
                <c:pt idx="591">
                  <c:v>9.6392729060123727</c:v>
                </c:pt>
                <c:pt idx="592">
                  <c:v>9.6397481060125294</c:v>
                </c:pt>
                <c:pt idx="593">
                  <c:v>9.6403609810124138</c:v>
                </c:pt>
                <c:pt idx="594">
                  <c:v>9.640827606012417</c:v>
                </c:pt>
                <c:pt idx="595">
                  <c:v>9.641164506012398</c:v>
                </c:pt>
                <c:pt idx="596">
                  <c:v>9.6414310060125192</c:v>
                </c:pt>
                <c:pt idx="597">
                  <c:v>9.6435277171234617</c:v>
                </c:pt>
                <c:pt idx="598">
                  <c:v>9.6437750542882696</c:v>
                </c:pt>
                <c:pt idx="599">
                  <c:v>9.6443792060126814</c:v>
                </c:pt>
                <c:pt idx="600">
                  <c:v>9.6449453060125805</c:v>
                </c:pt>
                <c:pt idx="601">
                  <c:v>9.645499706012302</c:v>
                </c:pt>
                <c:pt idx="602">
                  <c:v>9.6459787060122792</c:v>
                </c:pt>
                <c:pt idx="603">
                  <c:v>9.6464997060122215</c:v>
                </c:pt>
                <c:pt idx="604">
                  <c:v>9.6467835290893227</c:v>
                </c:pt>
                <c:pt idx="605">
                  <c:v>9.6484382060125533</c:v>
                </c:pt>
                <c:pt idx="606">
                  <c:v>9.648954306012806</c:v>
                </c:pt>
                <c:pt idx="607">
                  <c:v>9.6494461060124337</c:v>
                </c:pt>
                <c:pt idx="608">
                  <c:v>9.6498565060119468</c:v>
                </c:pt>
                <c:pt idx="609">
                  <c:v>9.6504208060121783</c:v>
                </c:pt>
                <c:pt idx="610">
                  <c:v>9.6508360504565935</c:v>
                </c:pt>
                <c:pt idx="611">
                  <c:v>9.6511718499148262</c:v>
                </c:pt>
                <c:pt idx="612">
                  <c:v>9.6530666060123327</c:v>
                </c:pt>
                <c:pt idx="613">
                  <c:v>9.6533442060125623</c:v>
                </c:pt>
                <c:pt idx="614">
                  <c:v>9.6539628060126148</c:v>
                </c:pt>
                <c:pt idx="615">
                  <c:v>9.6544360060124372</c:v>
                </c:pt>
                <c:pt idx="616">
                  <c:v>9.6549404060127237</c:v>
                </c:pt>
                <c:pt idx="617">
                  <c:v>9.6555169589537044</c:v>
                </c:pt>
                <c:pt idx="618">
                  <c:v>9.6561009060125222</c:v>
                </c:pt>
                <c:pt idx="619">
                  <c:v>9.656667406012172</c:v>
                </c:pt>
                <c:pt idx="620">
                  <c:v>9.6568756060124308</c:v>
                </c:pt>
                <c:pt idx="621">
                  <c:v>9.6593773202978479</c:v>
                </c:pt>
                <c:pt idx="622">
                  <c:v>9.6600285060125195</c:v>
                </c:pt>
                <c:pt idx="623">
                  <c:v>9.6604636990355885</c:v>
                </c:pt>
                <c:pt idx="624">
                  <c:v>9.6611987060125664</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9.6665198060122375</c:v>
                </c:pt>
                <c:pt idx="634">
                  <c:v>9.667256506012178</c:v>
                </c:pt>
                <c:pt idx="635">
                  <c:v>9.667819667237282</c:v>
                </c:pt>
                <c:pt idx="636">
                  <c:v>9.6684155060122094</c:v>
                </c:pt>
                <c:pt idx="637">
                  <c:v>9.6690001060124029</c:v>
                </c:pt>
                <c:pt idx="638">
                  <c:v>9.6694893060127534</c:v>
                </c:pt>
                <c:pt idx="639">
                  <c:v>9.6699718060122688</c:v>
                </c:pt>
                <c:pt idx="640">
                  <c:v>9.6704221849596053</c:v>
                </c:pt>
                <c:pt idx="641">
                  <c:v>9.6710120060123614</c:v>
                </c:pt>
                <c:pt idx="642">
                  <c:v>9.6715885060124975</c:v>
                </c:pt>
                <c:pt idx="643">
                  <c:v>9.6719968060125012</c:v>
                </c:pt>
                <c:pt idx="644">
                  <c:v>9.6724443060127392</c:v>
                </c:pt>
                <c:pt idx="645">
                  <c:v>9.6730401060124329</c:v>
                </c:pt>
                <c:pt idx="646">
                  <c:v>9.6736064019307406</c:v>
                </c:pt>
                <c:pt idx="647">
                  <c:v>9.6742590060122353</c:v>
                </c:pt>
                <c:pt idx="648">
                  <c:v>9.6748589060123429</c:v>
                </c:pt>
                <c:pt idx="649">
                  <c:v>9.6753403060116216</c:v>
                </c:pt>
                <c:pt idx="650">
                  <c:v>9.6759451060124917</c:v>
                </c:pt>
                <c:pt idx="651">
                  <c:v>9.6765306876452186</c:v>
                </c:pt>
                <c:pt idx="652">
                  <c:v>9.6770845060124344</c:v>
                </c:pt>
                <c:pt idx="653">
                  <c:v>9.6775738060122336</c:v>
                </c:pt>
                <c:pt idx="654">
                  <c:v>9.6780433060126381</c:v>
                </c:pt>
                <c:pt idx="655">
                  <c:v>9.678634306012512</c:v>
                </c:pt>
                <c:pt idx="656">
                  <c:v>9.6791337488700258</c:v>
                </c:pt>
                <c:pt idx="657">
                  <c:v>9.6795989060120888</c:v>
                </c:pt>
                <c:pt idx="658">
                  <c:v>9.6800254060125415</c:v>
                </c:pt>
                <c:pt idx="659">
                  <c:v>9.6805483060124509</c:v>
                </c:pt>
                <c:pt idx="660">
                  <c:v>9.6810778060119134</c:v>
                </c:pt>
                <c:pt idx="661">
                  <c:v>9.6815509937677717</c:v>
                </c:pt>
                <c:pt idx="662">
                  <c:v>9.6822424060124028</c:v>
                </c:pt>
                <c:pt idx="663">
                  <c:v>9.6827945060126872</c:v>
                </c:pt>
                <c:pt idx="664">
                  <c:v>9.6834215060124649</c:v>
                </c:pt>
                <c:pt idx="665">
                  <c:v>9.6840300060123496</c:v>
                </c:pt>
                <c:pt idx="666">
                  <c:v>9.6845707896859636</c:v>
                </c:pt>
                <c:pt idx="667">
                  <c:v>9.685005606012183</c:v>
                </c:pt>
                <c:pt idx="668">
                  <c:v>9.6855828060126523</c:v>
                </c:pt>
                <c:pt idx="669">
                  <c:v>9.6861056060128128</c:v>
                </c:pt>
                <c:pt idx="670">
                  <c:v>9.6865815060128995</c:v>
                </c:pt>
                <c:pt idx="671">
                  <c:v>9.6871342060125709</c:v>
                </c:pt>
                <c:pt idx="672">
                  <c:v>9.6875492060123207</c:v>
                </c:pt>
                <c:pt idx="673">
                  <c:v>9.688200806012798</c:v>
                </c:pt>
                <c:pt idx="674">
                  <c:v>9.6886776060125133</c:v>
                </c:pt>
                <c:pt idx="675">
                  <c:v>9.6892698060125451</c:v>
                </c:pt>
                <c:pt idx="676">
                  <c:v>9.689865406012597</c:v>
                </c:pt>
                <c:pt idx="677">
                  <c:v>9.6903934145223722</c:v>
                </c:pt>
                <c:pt idx="678">
                  <c:v>9.6910666060125656</c:v>
                </c:pt>
                <c:pt idx="679">
                  <c:v>9.6916508060122197</c:v>
                </c:pt>
                <c:pt idx="680">
                  <c:v>9.6920930060126835</c:v>
                </c:pt>
                <c:pt idx="681">
                  <c:v>9.6926467060124697</c:v>
                </c:pt>
                <c:pt idx="682">
                  <c:v>9.6930949733598055</c:v>
                </c:pt>
                <c:pt idx="683">
                  <c:v>9.6935816060122448</c:v>
                </c:pt>
                <c:pt idx="684">
                  <c:v>9.6940205084513984</c:v>
                </c:pt>
                <c:pt idx="685">
                  <c:v>9.6958972726790371</c:v>
                </c:pt>
                <c:pt idx="686">
                  <c:v>9.6961665060124034</c:v>
                </c:pt>
                <c:pt idx="687">
                  <c:v>9.6968349060122847</c:v>
                </c:pt>
                <c:pt idx="688">
                  <c:v>9.6970966060122947</c:v>
                </c:pt>
                <c:pt idx="689">
                  <c:v>9.6978753060125271</c:v>
                </c:pt>
                <c:pt idx="690">
                  <c:v>9.6985284060120964</c:v>
                </c:pt>
                <c:pt idx="691">
                  <c:v>9.6990401060126707</c:v>
                </c:pt>
                <c:pt idx="692">
                  <c:v>9.6995706290012578</c:v>
                </c:pt>
                <c:pt idx="693">
                  <c:v>9.7013166060125471</c:v>
                </c:pt>
                <c:pt idx="694">
                  <c:v>9.7018229601791397</c:v>
                </c:pt>
                <c:pt idx="695">
                  <c:v>9.7023637060126013</c:v>
                </c:pt>
                <c:pt idx="696">
                  <c:v>9.702835506012395</c:v>
                </c:pt>
                <c:pt idx="697">
                  <c:v>9.7032988060124801</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9.7080544060122058</c:v>
                </c:pt>
                <c:pt idx="707">
                  <c:v>9.7085173060123786</c:v>
                </c:pt>
                <c:pt idx="708">
                  <c:v>9.7091155060125089</c:v>
                </c:pt>
                <c:pt idx="709">
                  <c:v>9.7095079474752488</c:v>
                </c:pt>
                <c:pt idx="710">
                  <c:v>9.7101032060123913</c:v>
                </c:pt>
                <c:pt idx="711">
                  <c:v>9.7106210060124525</c:v>
                </c:pt>
                <c:pt idx="712">
                  <c:v>9.7110837060129231</c:v>
                </c:pt>
                <c:pt idx="713">
                  <c:v>9.7115542060127638</c:v>
                </c:pt>
                <c:pt idx="714">
                  <c:v>9.7119377284611907</c:v>
                </c:pt>
                <c:pt idx="715">
                  <c:v>9.7124932060124962</c:v>
                </c:pt>
                <c:pt idx="716">
                  <c:v>9.7129611060125924</c:v>
                </c:pt>
                <c:pt idx="717">
                  <c:v>9.7136014060124669</c:v>
                </c:pt>
                <c:pt idx="718">
                  <c:v>9.7140578060129457</c:v>
                </c:pt>
                <c:pt idx="719">
                  <c:v>9.7145395651955511</c:v>
                </c:pt>
                <c:pt idx="720">
                  <c:v>9.7151177060121174</c:v>
                </c:pt>
                <c:pt idx="721">
                  <c:v>9.7155569060125373</c:v>
                </c:pt>
                <c:pt idx="722">
                  <c:v>9.7160754060122478</c:v>
                </c:pt>
                <c:pt idx="723">
                  <c:v>9.7165852060125104</c:v>
                </c:pt>
                <c:pt idx="724">
                  <c:v>9.7172000754001289</c:v>
                </c:pt>
                <c:pt idx="725">
                  <c:v>9.7177633060119994</c:v>
                </c:pt>
                <c:pt idx="726">
                  <c:v>9.7182592060123199</c:v>
                </c:pt>
                <c:pt idx="727">
                  <c:v>9.7186617060126625</c:v>
                </c:pt>
                <c:pt idx="728">
                  <c:v>9.7190966060121156</c:v>
                </c:pt>
                <c:pt idx="729">
                  <c:v>9.7197098713187557</c:v>
                </c:pt>
                <c:pt idx="730">
                  <c:v>9.720235206012557</c:v>
                </c:pt>
                <c:pt idx="731">
                  <c:v>9.7207489060128403</c:v>
                </c:pt>
                <c:pt idx="732">
                  <c:v>9.7212866060123808</c:v>
                </c:pt>
                <c:pt idx="733">
                  <c:v>9.7217743060126711</c:v>
                </c:pt>
                <c:pt idx="734">
                  <c:v>9.7221710390018199</c:v>
                </c:pt>
                <c:pt idx="735">
                  <c:v>9.7228079060122496</c:v>
                </c:pt>
                <c:pt idx="736">
                  <c:v>9.7233348060124882</c:v>
                </c:pt>
                <c:pt idx="737">
                  <c:v>9.7238094060125597</c:v>
                </c:pt>
                <c:pt idx="738">
                  <c:v>9.7242482060128825</c:v>
                </c:pt>
                <c:pt idx="739">
                  <c:v>9.7247016575590379</c:v>
                </c:pt>
                <c:pt idx="740">
                  <c:v>9.7251279060120179</c:v>
                </c:pt>
                <c:pt idx="741">
                  <c:v>9.7255324060122508</c:v>
                </c:pt>
                <c:pt idx="742">
                  <c:v>9.7259088060127539</c:v>
                </c:pt>
                <c:pt idx="743">
                  <c:v>9.7263659060120151</c:v>
                </c:pt>
                <c:pt idx="744">
                  <c:v>9.7267163650488584</c:v>
                </c:pt>
                <c:pt idx="745">
                  <c:v>9.7272465060127189</c:v>
                </c:pt>
                <c:pt idx="746">
                  <c:v>9.7276985060124268</c:v>
                </c:pt>
                <c:pt idx="747">
                  <c:v>9.7281467060123639</c:v>
                </c:pt>
                <c:pt idx="748">
                  <c:v>9.728597106012284</c:v>
                </c:pt>
                <c:pt idx="749">
                  <c:v>9.7290809359094688</c:v>
                </c:pt>
                <c:pt idx="750">
                  <c:v>9.7297575060120636</c:v>
                </c:pt>
                <c:pt idx="751">
                  <c:v>9.7302368060125133</c:v>
                </c:pt>
                <c:pt idx="752">
                  <c:v>9.7307083060120014</c:v>
                </c:pt>
                <c:pt idx="753">
                  <c:v>9.7310428060117289</c:v>
                </c:pt>
                <c:pt idx="754">
                  <c:v>9.7314956876449088</c:v>
                </c:pt>
                <c:pt idx="755">
                  <c:v>9.7319032060122588</c:v>
                </c:pt>
                <c:pt idx="756">
                  <c:v>9.7323076060122418</c:v>
                </c:pt>
                <c:pt idx="757">
                  <c:v>9.7327604060125825</c:v>
                </c:pt>
                <c:pt idx="758">
                  <c:v>9.7331157060118638</c:v>
                </c:pt>
                <c:pt idx="759">
                  <c:v>9.7337156060119234</c:v>
                </c:pt>
                <c:pt idx="760">
                  <c:v>9.7341495730456842</c:v>
                </c:pt>
                <c:pt idx="761">
                  <c:v>9.735748939345644</c:v>
                </c:pt>
                <c:pt idx="762">
                  <c:v>9.73596900601218</c:v>
                </c:pt>
                <c:pt idx="763">
                  <c:v>9.7363443060122137</c:v>
                </c:pt>
                <c:pt idx="764">
                  <c:v>9.736699706012601</c:v>
                </c:pt>
                <c:pt idx="765">
                  <c:v>9.7371658843626498</c:v>
                </c:pt>
                <c:pt idx="766">
                  <c:v>9.7375888060125355</c:v>
                </c:pt>
                <c:pt idx="767">
                  <c:v>9.738062806012648</c:v>
                </c:pt>
                <c:pt idx="768">
                  <c:v>9.7385738060121483</c:v>
                </c:pt>
                <c:pt idx="769">
                  <c:v>9.7390147060125472</c:v>
                </c:pt>
                <c:pt idx="770">
                  <c:v>9.7395119718659799</c:v>
                </c:pt>
                <c:pt idx="771">
                  <c:v>9.7399096060124286</c:v>
                </c:pt>
                <c:pt idx="772">
                  <c:v>9.7403831060126507</c:v>
                </c:pt>
                <c:pt idx="773">
                  <c:v>9.7408615060121022</c:v>
                </c:pt>
                <c:pt idx="774">
                  <c:v>9.7413343060121154</c:v>
                </c:pt>
                <c:pt idx="775">
                  <c:v>9.7417753688992086</c:v>
                </c:pt>
                <c:pt idx="776">
                  <c:v>9.7421582060125189</c:v>
                </c:pt>
                <c:pt idx="777">
                  <c:v>9.7425198060123677</c:v>
                </c:pt>
                <c:pt idx="778">
                  <c:v>9.7429251060122031</c:v>
                </c:pt>
                <c:pt idx="779">
                  <c:v>9.743406915290695</c:v>
                </c:pt>
                <c:pt idx="780">
                  <c:v>9.7439361060126686</c:v>
                </c:pt>
                <c:pt idx="781">
                  <c:v>9.7444054060123459</c:v>
                </c:pt>
                <c:pt idx="782">
                  <c:v>9.7448948060125637</c:v>
                </c:pt>
                <c:pt idx="783">
                  <c:v>9.7453402060131786</c:v>
                </c:pt>
                <c:pt idx="784">
                  <c:v>9.7457722060120915</c:v>
                </c:pt>
                <c:pt idx="785">
                  <c:v>9.7461374702101118</c:v>
                </c:pt>
                <c:pt idx="786">
                  <c:v>9.746669206012271</c:v>
                </c:pt>
                <c:pt idx="787">
                  <c:v>9.7471423060123499</c:v>
                </c:pt>
                <c:pt idx="788">
                  <c:v>9.747550206012491</c:v>
                </c:pt>
                <c:pt idx="789">
                  <c:v>9.7480875060125634</c:v>
                </c:pt>
                <c:pt idx="790">
                  <c:v>9.7485444060120159</c:v>
                </c:pt>
                <c:pt idx="791">
                  <c:v>9.7489994631556094</c:v>
                </c:pt>
                <c:pt idx="792">
                  <c:v>9.7493845060124187</c:v>
                </c:pt>
                <c:pt idx="793">
                  <c:v>9.7499081060123096</c:v>
                </c:pt>
                <c:pt idx="794">
                  <c:v>9.7503522060124084</c:v>
                </c:pt>
                <c:pt idx="795">
                  <c:v>9.7506512060123924</c:v>
                </c:pt>
                <c:pt idx="796">
                  <c:v>9.7514075060125975</c:v>
                </c:pt>
                <c:pt idx="797">
                  <c:v>9.7519619744336516</c:v>
                </c:pt>
                <c:pt idx="798">
                  <c:v>9.7524018060120898</c:v>
                </c:pt>
                <c:pt idx="799">
                  <c:v>9.7530197060121502</c:v>
                </c:pt>
                <c:pt idx="800">
                  <c:v>9.753518906012868</c:v>
                </c:pt>
                <c:pt idx="801">
                  <c:v>9.7540011060123195</c:v>
                </c:pt>
                <c:pt idx="802">
                  <c:v>9.7545056876452527</c:v>
                </c:pt>
                <c:pt idx="803">
                  <c:v>9.7549387272246229</c:v>
                </c:pt>
                <c:pt idx="804">
                  <c:v>9.7553519060123932</c:v>
                </c:pt>
                <c:pt idx="805">
                  <c:v>9.7557058060126174</c:v>
                </c:pt>
                <c:pt idx="806">
                  <c:v>9.7562391060124689</c:v>
                </c:pt>
                <c:pt idx="807">
                  <c:v>9.7565845060124925</c:v>
                </c:pt>
                <c:pt idx="808">
                  <c:v>9.757047320298069</c:v>
                </c:pt>
                <c:pt idx="809">
                  <c:v>9.7575431060121929</c:v>
                </c:pt>
                <c:pt idx="810">
                  <c:v>9.7579951060126433</c:v>
                </c:pt>
                <c:pt idx="811">
                  <c:v>9.7586877060125055</c:v>
                </c:pt>
                <c:pt idx="812">
                  <c:v>9.7591760060127655</c:v>
                </c:pt>
                <c:pt idx="813">
                  <c:v>9.7596285447877023</c:v>
                </c:pt>
                <c:pt idx="814">
                  <c:v>9.7602510060127194</c:v>
                </c:pt>
                <c:pt idx="815">
                  <c:v>9.7607433060124009</c:v>
                </c:pt>
                <c:pt idx="816">
                  <c:v>9.7613135060123106</c:v>
                </c:pt>
                <c:pt idx="817">
                  <c:v>9.7617150060123219</c:v>
                </c:pt>
                <c:pt idx="818">
                  <c:v>9.7621101060127131</c:v>
                </c:pt>
                <c:pt idx="819">
                  <c:v>9.7625783585896393</c:v>
                </c:pt>
                <c:pt idx="820">
                  <c:v>9.763201306012391</c:v>
                </c:pt>
                <c:pt idx="821">
                  <c:v>9.7637230060121389</c:v>
                </c:pt>
                <c:pt idx="822">
                  <c:v>9.7641728060127768</c:v>
                </c:pt>
                <c:pt idx="823">
                  <c:v>9.7648085060123559</c:v>
                </c:pt>
                <c:pt idx="824">
                  <c:v>9.7653508060122505</c:v>
                </c:pt>
                <c:pt idx="825">
                  <c:v>9.7660139255999781</c:v>
                </c:pt>
                <c:pt idx="826">
                  <c:v>9.7665254060124305</c:v>
                </c:pt>
                <c:pt idx="827">
                  <c:v>9.7668931060124589</c:v>
                </c:pt>
                <c:pt idx="828">
                  <c:v>9.7673055060118479</c:v>
                </c:pt>
                <c:pt idx="829">
                  <c:v>9.7676396060123398</c:v>
                </c:pt>
                <c:pt idx="830">
                  <c:v>9.767915964986301</c:v>
                </c:pt>
                <c:pt idx="831">
                  <c:v>9.7682199060123587</c:v>
                </c:pt>
                <c:pt idx="832">
                  <c:v>9.7686362060125163</c:v>
                </c:pt>
                <c:pt idx="833">
                  <c:v>9.7689853060126772</c:v>
                </c:pt>
                <c:pt idx="834">
                  <c:v>9.7694867060124189</c:v>
                </c:pt>
                <c:pt idx="835">
                  <c:v>9.7700545060123574</c:v>
                </c:pt>
                <c:pt idx="836">
                  <c:v>9.7705335851790807</c:v>
                </c:pt>
                <c:pt idx="837">
                  <c:v>9.770948106011943</c:v>
                </c:pt>
                <c:pt idx="838">
                  <c:v>9.7713353060123715</c:v>
                </c:pt>
                <c:pt idx="839">
                  <c:v>9.7718211060121742</c:v>
                </c:pt>
                <c:pt idx="840">
                  <c:v>9.7721331060123617</c:v>
                </c:pt>
                <c:pt idx="841">
                  <c:v>9.7724966060125826</c:v>
                </c:pt>
                <c:pt idx="842">
                  <c:v>9.7727223668821495</c:v>
                </c:pt>
                <c:pt idx="843">
                  <c:v>9.7732208060125565</c:v>
                </c:pt>
                <c:pt idx="844">
                  <c:v>9.7737615060120326</c:v>
                </c:pt>
                <c:pt idx="845">
                  <c:v>9.7741079060125564</c:v>
                </c:pt>
                <c:pt idx="846">
                  <c:v>9.7747818060124807</c:v>
                </c:pt>
                <c:pt idx="847">
                  <c:v>9.7751882554972731</c:v>
                </c:pt>
                <c:pt idx="848">
                  <c:v>9.7756964060127007</c:v>
                </c:pt>
                <c:pt idx="849">
                  <c:v>9.7761737060122975</c:v>
                </c:pt>
                <c:pt idx="850">
                  <c:v>9.7765895060124031</c:v>
                </c:pt>
                <c:pt idx="851">
                  <c:v>9.7770742060127525</c:v>
                </c:pt>
                <c:pt idx="852">
                  <c:v>9.7776058060126303</c:v>
                </c:pt>
                <c:pt idx="853">
                  <c:v>9.7781432386655212</c:v>
                </c:pt>
                <c:pt idx="854">
                  <c:v>9.7786155060121693</c:v>
                </c:pt>
                <c:pt idx="855">
                  <c:v>9.779030706012076</c:v>
                </c:pt>
                <c:pt idx="856">
                  <c:v>9.7793657060123653</c:v>
                </c:pt>
                <c:pt idx="857">
                  <c:v>9.7797257060124227</c:v>
                </c:pt>
                <c:pt idx="858">
                  <c:v>9.7800051586444425</c:v>
                </c:pt>
                <c:pt idx="859">
                  <c:v>9.7803959060124264</c:v>
                </c:pt>
                <c:pt idx="860">
                  <c:v>9.7810445060121189</c:v>
                </c:pt>
                <c:pt idx="861">
                  <c:v>9.781371906012172</c:v>
                </c:pt>
                <c:pt idx="862">
                  <c:v>9.7818230060122566</c:v>
                </c:pt>
                <c:pt idx="863">
                  <c:v>9.7822261060126827</c:v>
                </c:pt>
                <c:pt idx="864">
                  <c:v>9.7828402142599966</c:v>
                </c:pt>
                <c:pt idx="865">
                  <c:v>9.7832800060123901</c:v>
                </c:pt>
                <c:pt idx="866">
                  <c:v>9.783633506012464</c:v>
                </c:pt>
                <c:pt idx="867">
                  <c:v>9.7842558060123217</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9.7874511420947172</c:v>
                </c:pt>
                <c:pt idx="876">
                  <c:v>9.7880871060124939</c:v>
                </c:pt>
                <c:pt idx="877">
                  <c:v>9.7885606060122683</c:v>
                </c:pt>
                <c:pt idx="878">
                  <c:v>9.7889464060122151</c:v>
                </c:pt>
                <c:pt idx="879">
                  <c:v>9.7894063060121148</c:v>
                </c:pt>
                <c:pt idx="880">
                  <c:v>9.7898892642403617</c:v>
                </c:pt>
                <c:pt idx="881">
                  <c:v>9.7903382060126329</c:v>
                </c:pt>
                <c:pt idx="882">
                  <c:v>9.7909060060126336</c:v>
                </c:pt>
                <c:pt idx="883">
                  <c:v>9.7913264060118834</c:v>
                </c:pt>
                <c:pt idx="884">
                  <c:v>9.7916387060120726</c:v>
                </c:pt>
                <c:pt idx="885">
                  <c:v>9.7919799060123953</c:v>
                </c:pt>
                <c:pt idx="886">
                  <c:v>9.7922046060123904</c:v>
                </c:pt>
                <c:pt idx="887">
                  <c:v>9.7927740060125732</c:v>
                </c:pt>
                <c:pt idx="888">
                  <c:v>9.7932051060123619</c:v>
                </c:pt>
                <c:pt idx="889">
                  <c:v>9.7936063060122507</c:v>
                </c:pt>
                <c:pt idx="890">
                  <c:v>9.7940288060123155</c:v>
                </c:pt>
                <c:pt idx="891">
                  <c:v>9.7945008328167802</c:v>
                </c:pt>
                <c:pt idx="892">
                  <c:v>9.7949063060125479</c:v>
                </c:pt>
                <c:pt idx="893">
                  <c:v>9.7953009060122582</c:v>
                </c:pt>
                <c:pt idx="894">
                  <c:v>9.7957607060123557</c:v>
                </c:pt>
                <c:pt idx="895">
                  <c:v>9.7960992060125243</c:v>
                </c:pt>
                <c:pt idx="896">
                  <c:v>9.796611657558925</c:v>
                </c:pt>
                <c:pt idx="897">
                  <c:v>9.7970612060124225</c:v>
                </c:pt>
                <c:pt idx="898">
                  <c:v>9.7974061060126729</c:v>
                </c:pt>
                <c:pt idx="899">
                  <c:v>9.7979460060124772</c:v>
                </c:pt>
                <c:pt idx="900">
                  <c:v>9.7984320060123338</c:v>
                </c:pt>
                <c:pt idx="901">
                  <c:v>9.7989568060123808</c:v>
                </c:pt>
                <c:pt idx="902">
                  <c:v>9.7994091833316617</c:v>
                </c:pt>
                <c:pt idx="903">
                  <c:v>9.7998533060126185</c:v>
                </c:pt>
                <c:pt idx="904">
                  <c:v>9.8005300060123854</c:v>
                </c:pt>
                <c:pt idx="905">
                  <c:v>9.8010399060124946</c:v>
                </c:pt>
                <c:pt idx="906">
                  <c:v>9.8014451060121388</c:v>
                </c:pt>
                <c:pt idx="907">
                  <c:v>9.8019188138048463</c:v>
                </c:pt>
                <c:pt idx="908">
                  <c:v>9.8022513060118506</c:v>
                </c:pt>
                <c:pt idx="909">
                  <c:v>9.802777706012435</c:v>
                </c:pt>
                <c:pt idx="910">
                  <c:v>9.8032250060126813</c:v>
                </c:pt>
                <c:pt idx="911">
                  <c:v>9.8037124060127354</c:v>
                </c:pt>
                <c:pt idx="912">
                  <c:v>9.8040645060118692</c:v>
                </c:pt>
                <c:pt idx="913">
                  <c:v>9.8044955750849763</c:v>
                </c:pt>
                <c:pt idx="914">
                  <c:v>9.8050922060119987</c:v>
                </c:pt>
                <c:pt idx="915">
                  <c:v>9.8055449060124342</c:v>
                </c:pt>
                <c:pt idx="916">
                  <c:v>9.8061381060123427</c:v>
                </c:pt>
                <c:pt idx="917">
                  <c:v>9.8065450060122608</c:v>
                </c:pt>
                <c:pt idx="918">
                  <c:v>9.8069025853940452</c:v>
                </c:pt>
                <c:pt idx="919">
                  <c:v>9.8073835060123002</c:v>
                </c:pt>
                <c:pt idx="920">
                  <c:v>9.8077726060122501</c:v>
                </c:pt>
                <c:pt idx="921">
                  <c:v>9.8083175060124432</c:v>
                </c:pt>
                <c:pt idx="922">
                  <c:v>9.8087709060125192</c:v>
                </c:pt>
                <c:pt idx="923">
                  <c:v>9.8091009060127163</c:v>
                </c:pt>
                <c:pt idx="924">
                  <c:v>9.8095812451876085</c:v>
                </c:pt>
                <c:pt idx="925">
                  <c:v>9.8101010060125429</c:v>
                </c:pt>
                <c:pt idx="926">
                  <c:v>9.810550406012581</c:v>
                </c:pt>
                <c:pt idx="927">
                  <c:v>9.8111481060123111</c:v>
                </c:pt>
                <c:pt idx="928">
                  <c:v>9.8116848060125967</c:v>
                </c:pt>
                <c:pt idx="929">
                  <c:v>9.8122018637439687</c:v>
                </c:pt>
                <c:pt idx="930">
                  <c:v>9.8127090060119322</c:v>
                </c:pt>
                <c:pt idx="931">
                  <c:v>9.8131305060124028</c:v>
                </c:pt>
                <c:pt idx="932">
                  <c:v>9.8136211060123184</c:v>
                </c:pt>
                <c:pt idx="933">
                  <c:v>9.8139796060125519</c:v>
                </c:pt>
                <c:pt idx="934">
                  <c:v>9.8144652658059695</c:v>
                </c:pt>
                <c:pt idx="935">
                  <c:v>9.8148476060117815</c:v>
                </c:pt>
                <c:pt idx="936">
                  <c:v>9.8152433060122508</c:v>
                </c:pt>
                <c:pt idx="937">
                  <c:v>9.8158227060121259</c:v>
                </c:pt>
                <c:pt idx="938">
                  <c:v>9.8162741060124432</c:v>
                </c:pt>
                <c:pt idx="939">
                  <c:v>9.8168486678680598</c:v>
                </c:pt>
                <c:pt idx="940">
                  <c:v>9.8174342060123259</c:v>
                </c:pt>
                <c:pt idx="941">
                  <c:v>9.8179339060123549</c:v>
                </c:pt>
                <c:pt idx="942">
                  <c:v>9.8184633060123616</c:v>
                </c:pt>
                <c:pt idx="943">
                  <c:v>9.818865406011934</c:v>
                </c:pt>
                <c:pt idx="944">
                  <c:v>9.819381906012449</c:v>
                </c:pt>
                <c:pt idx="945">
                  <c:v>9.819881760651537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9.8243740060123734</c:v>
                </c:pt>
                <c:pt idx="955">
                  <c:v>9.8247970183836237</c:v>
                </c:pt>
                <c:pt idx="956">
                  <c:v>9.8253298060124195</c:v>
                </c:pt>
                <c:pt idx="957">
                  <c:v>9.8257273060121531</c:v>
                </c:pt>
                <c:pt idx="958">
                  <c:v>9.8260673060123729</c:v>
                </c:pt>
                <c:pt idx="959">
                  <c:v>9.8266088060122598</c:v>
                </c:pt>
                <c:pt idx="960">
                  <c:v>9.8269620060126073</c:v>
                </c:pt>
                <c:pt idx="961">
                  <c:v>9.8274745441569458</c:v>
                </c:pt>
                <c:pt idx="962">
                  <c:v>9.8280104060119235</c:v>
                </c:pt>
                <c:pt idx="963">
                  <c:v>9.8283693060130979</c:v>
                </c:pt>
                <c:pt idx="964">
                  <c:v>9.8290344060121271</c:v>
                </c:pt>
                <c:pt idx="965">
                  <c:v>9.829531406012407</c:v>
                </c:pt>
                <c:pt idx="966">
                  <c:v>9.8299979462184552</c:v>
                </c:pt>
                <c:pt idx="967">
                  <c:v>9.8305434060121222</c:v>
                </c:pt>
                <c:pt idx="968">
                  <c:v>9.8310011060127174</c:v>
                </c:pt>
                <c:pt idx="969">
                  <c:v>9.8315983060122818</c:v>
                </c:pt>
                <c:pt idx="970">
                  <c:v>9.8320422060127868</c:v>
                </c:pt>
                <c:pt idx="971">
                  <c:v>9.8324855421826278</c:v>
                </c:pt>
                <c:pt idx="972">
                  <c:v>9.8330613679172103</c:v>
                </c:pt>
                <c:pt idx="973">
                  <c:v>9.8335352060125452</c:v>
                </c:pt>
                <c:pt idx="974">
                  <c:v>9.8338899060126597</c:v>
                </c:pt>
                <c:pt idx="975">
                  <c:v>9.8343538060122579</c:v>
                </c:pt>
                <c:pt idx="976">
                  <c:v>9.8347468060130296</c:v>
                </c:pt>
                <c:pt idx="977">
                  <c:v>9.8353537935120805</c:v>
                </c:pt>
                <c:pt idx="978">
                  <c:v>9.8359719060125137</c:v>
                </c:pt>
                <c:pt idx="979">
                  <c:v>9.8365104060126924</c:v>
                </c:pt>
                <c:pt idx="980">
                  <c:v>9.8369940060122936</c:v>
                </c:pt>
                <c:pt idx="981">
                  <c:v>9.8374249060124299</c:v>
                </c:pt>
                <c:pt idx="982">
                  <c:v>9.838033272679084</c:v>
                </c:pt>
                <c:pt idx="983">
                  <c:v>9.8385996363151804</c:v>
                </c:pt>
                <c:pt idx="984">
                  <c:v>9.8390393060123724</c:v>
                </c:pt>
                <c:pt idx="985">
                  <c:v>9.839517206012335</c:v>
                </c:pt>
                <c:pt idx="986">
                  <c:v>9.8399109060125713</c:v>
                </c:pt>
                <c:pt idx="987">
                  <c:v>9.8404474060124709</c:v>
                </c:pt>
                <c:pt idx="988">
                  <c:v>9.8408173276618669</c:v>
                </c:pt>
                <c:pt idx="989">
                  <c:v>9.8412063060121788</c:v>
                </c:pt>
                <c:pt idx="990">
                  <c:v>9.8415772060125271</c:v>
                </c:pt>
                <c:pt idx="991">
                  <c:v>9.8420611060122489</c:v>
                </c:pt>
                <c:pt idx="992">
                  <c:v>9.8425209060122967</c:v>
                </c:pt>
                <c:pt idx="993">
                  <c:v>9.8429604601789826</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9.8470611060126423</c:v>
                </c:pt>
                <c:pt idx="1002">
                  <c:v>9.8476011060121316</c:v>
                </c:pt>
                <c:pt idx="1003">
                  <c:v>9.8479089060129006</c:v>
                </c:pt>
                <c:pt idx="1004">
                  <c:v>9.8483543379712302</c:v>
                </c:pt>
                <c:pt idx="1005">
                  <c:v>9.8488106060125489</c:v>
                </c:pt>
                <c:pt idx="1006">
                  <c:v>9.8492813060126529</c:v>
                </c:pt>
                <c:pt idx="1007">
                  <c:v>9.849780506012241</c:v>
                </c:pt>
                <c:pt idx="1008">
                  <c:v>9.8502383060128</c:v>
                </c:pt>
                <c:pt idx="1009">
                  <c:v>9.850825987455508</c:v>
                </c:pt>
                <c:pt idx="1010">
                  <c:v>9.8512641060127759</c:v>
                </c:pt>
                <c:pt idx="1011">
                  <c:v>9.8517001060127001</c:v>
                </c:pt>
                <c:pt idx="1012">
                  <c:v>9.8521757060122628</c:v>
                </c:pt>
                <c:pt idx="1013">
                  <c:v>9.8525687060125193</c:v>
                </c:pt>
                <c:pt idx="1014">
                  <c:v>9.8529663976786619</c:v>
                </c:pt>
                <c:pt idx="1015">
                  <c:v>9.8534837060121472</c:v>
                </c:pt>
                <c:pt idx="1016">
                  <c:v>9.8538476060120015</c:v>
                </c:pt>
                <c:pt idx="1017">
                  <c:v>9.8543733060123024</c:v>
                </c:pt>
                <c:pt idx="1018">
                  <c:v>9.8547657060120315</c:v>
                </c:pt>
                <c:pt idx="1019">
                  <c:v>9.8553423060127052</c:v>
                </c:pt>
                <c:pt idx="1020">
                  <c:v>9.8557793895180534</c:v>
                </c:pt>
                <c:pt idx="1021">
                  <c:v>9.8562844060126231</c:v>
                </c:pt>
                <c:pt idx="1022">
                  <c:v>9.8566549060119186</c:v>
                </c:pt>
                <c:pt idx="1023">
                  <c:v>9.8571794060125182</c:v>
                </c:pt>
                <c:pt idx="1024">
                  <c:v>9.8576046060130267</c:v>
                </c:pt>
                <c:pt idx="1025">
                  <c:v>9.858042263907425</c:v>
                </c:pt>
                <c:pt idx="1026">
                  <c:v>9.8585077060125883</c:v>
                </c:pt>
                <c:pt idx="1027">
                  <c:v>9.8589017060119915</c:v>
                </c:pt>
                <c:pt idx="1028">
                  <c:v>9.8592775060119067</c:v>
                </c:pt>
                <c:pt idx="1029">
                  <c:v>9.8596907060121595</c:v>
                </c:pt>
                <c:pt idx="1030">
                  <c:v>9.8600860796969059</c:v>
                </c:pt>
                <c:pt idx="1031">
                  <c:v>9.8604751060127711</c:v>
                </c:pt>
                <c:pt idx="1032">
                  <c:v>9.8610583060123105</c:v>
                </c:pt>
                <c:pt idx="1033">
                  <c:v>9.8615019060127498</c:v>
                </c:pt>
                <c:pt idx="1034">
                  <c:v>9.861977206012412</c:v>
                </c:pt>
                <c:pt idx="1035">
                  <c:v>9.8625660851793278</c:v>
                </c:pt>
                <c:pt idx="1036">
                  <c:v>9.8630278060122265</c:v>
                </c:pt>
                <c:pt idx="1037">
                  <c:v>9.8634873060123773</c:v>
                </c:pt>
                <c:pt idx="1038">
                  <c:v>9.864030906012502</c:v>
                </c:pt>
                <c:pt idx="1039">
                  <c:v>9.8645303060124725</c:v>
                </c:pt>
                <c:pt idx="1040">
                  <c:v>9.8649216060128513</c:v>
                </c:pt>
                <c:pt idx="1041">
                  <c:v>9.8653516060129078</c:v>
                </c:pt>
                <c:pt idx="1042">
                  <c:v>9.8658684060124102</c:v>
                </c:pt>
                <c:pt idx="1043">
                  <c:v>9.8662721060127438</c:v>
                </c:pt>
                <c:pt idx="1044">
                  <c:v>9.8666925060124591</c:v>
                </c:pt>
                <c:pt idx="1045">
                  <c:v>9.8671061060124572</c:v>
                </c:pt>
                <c:pt idx="1046">
                  <c:v>9.8673596323281636</c:v>
                </c:pt>
                <c:pt idx="1047">
                  <c:v>9.8679056060122008</c:v>
                </c:pt>
                <c:pt idx="1048">
                  <c:v>9.8682376060124994</c:v>
                </c:pt>
                <c:pt idx="1049">
                  <c:v>9.8686049060119849</c:v>
                </c:pt>
                <c:pt idx="1050">
                  <c:v>9.8690043060124868</c:v>
                </c:pt>
                <c:pt idx="1051">
                  <c:v>9.8693621323281668</c:v>
                </c:pt>
                <c:pt idx="1052">
                  <c:v>9.8698540060122077</c:v>
                </c:pt>
                <c:pt idx="1053">
                  <c:v>9.8703235060123831</c:v>
                </c:pt>
                <c:pt idx="1054">
                  <c:v>9.8706376060123553</c:v>
                </c:pt>
                <c:pt idx="1055">
                  <c:v>9.8711090060121052</c:v>
                </c:pt>
                <c:pt idx="1056">
                  <c:v>9.8714383585895753</c:v>
                </c:pt>
                <c:pt idx="1057">
                  <c:v>9.8718556060125149</c:v>
                </c:pt>
                <c:pt idx="1058">
                  <c:v>9.872273306012417</c:v>
                </c:pt>
                <c:pt idx="1059">
                  <c:v>9.8726445060122163</c:v>
                </c:pt>
                <c:pt idx="1060">
                  <c:v>9.8730291060126802</c:v>
                </c:pt>
                <c:pt idx="1061">
                  <c:v>9.8734201195261626</c:v>
                </c:pt>
                <c:pt idx="1062">
                  <c:v>9.8738098060124635</c:v>
                </c:pt>
                <c:pt idx="1063">
                  <c:v>9.8743017060122718</c:v>
                </c:pt>
                <c:pt idx="1064">
                  <c:v>9.8747212060122393</c:v>
                </c:pt>
                <c:pt idx="1065">
                  <c:v>9.8751245060129982</c:v>
                </c:pt>
                <c:pt idx="1066">
                  <c:v>9.8755348004567267</c:v>
                </c:pt>
                <c:pt idx="1067">
                  <c:v>9.8758478060124339</c:v>
                </c:pt>
                <c:pt idx="1068">
                  <c:v>9.8764856060120856</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9.8797420854644624</c:v>
                </c:pt>
                <c:pt idx="1077">
                  <c:v>9.8801134060127112</c:v>
                </c:pt>
                <c:pt idx="1078">
                  <c:v>9.8804829060125208</c:v>
                </c:pt>
                <c:pt idx="1079">
                  <c:v>9.8808025060127562</c:v>
                </c:pt>
                <c:pt idx="1080">
                  <c:v>9.881197506012553</c:v>
                </c:pt>
                <c:pt idx="1081">
                  <c:v>9.8814882060123796</c:v>
                </c:pt>
                <c:pt idx="1082">
                  <c:v>9.8818631060125419</c:v>
                </c:pt>
                <c:pt idx="1083">
                  <c:v>9.8823387060121028</c:v>
                </c:pt>
                <c:pt idx="1084">
                  <c:v>9.8827228060125805</c:v>
                </c:pt>
                <c:pt idx="1085">
                  <c:v>9.8831831060124529</c:v>
                </c:pt>
                <c:pt idx="1086">
                  <c:v>9.883583106013095</c:v>
                </c:pt>
                <c:pt idx="1087">
                  <c:v>9.884159835179009</c:v>
                </c:pt>
                <c:pt idx="1088">
                  <c:v>9.8845781060123983</c:v>
                </c:pt>
                <c:pt idx="1089">
                  <c:v>9.885001906012306</c:v>
                </c:pt>
                <c:pt idx="1090">
                  <c:v>9.8853951060122149</c:v>
                </c:pt>
                <c:pt idx="1091">
                  <c:v>9.885771342854369</c:v>
                </c:pt>
                <c:pt idx="1092">
                  <c:v>9.8862525319384709</c:v>
                </c:pt>
                <c:pt idx="1093">
                  <c:v>9.8866369060121606</c:v>
                </c:pt>
                <c:pt idx="1094">
                  <c:v>9.8870039060123105</c:v>
                </c:pt>
                <c:pt idx="1095">
                  <c:v>9.8873868060124597</c:v>
                </c:pt>
                <c:pt idx="1096">
                  <c:v>9.8876757268914268</c:v>
                </c:pt>
                <c:pt idx="1097">
                  <c:v>9.8880504155362843</c:v>
                </c:pt>
                <c:pt idx="1098">
                  <c:v>9.88836010601268</c:v>
                </c:pt>
                <c:pt idx="1099">
                  <c:v>9.8887731060122626</c:v>
                </c:pt>
                <c:pt idx="1100">
                  <c:v>9.8892104060122534</c:v>
                </c:pt>
                <c:pt idx="1101">
                  <c:v>9.8896263734541368</c:v>
                </c:pt>
                <c:pt idx="1102">
                  <c:v>9.8900952576981531</c:v>
                </c:pt>
                <c:pt idx="1103">
                  <c:v>9.8905012060122512</c:v>
                </c:pt>
                <c:pt idx="1104">
                  <c:v>9.8909267060124755</c:v>
                </c:pt>
                <c:pt idx="1105">
                  <c:v>9.8912900060124809</c:v>
                </c:pt>
                <c:pt idx="1106">
                  <c:v>9.8916776369401447</c:v>
                </c:pt>
                <c:pt idx="1107">
                  <c:v>9.8919966060123716</c:v>
                </c:pt>
                <c:pt idx="1108">
                  <c:v>9.8924683060124217</c:v>
                </c:pt>
                <c:pt idx="1109">
                  <c:v>9.8927956060122888</c:v>
                </c:pt>
                <c:pt idx="1110">
                  <c:v>9.8931802060125307</c:v>
                </c:pt>
                <c:pt idx="1111">
                  <c:v>9.8934640807598448</c:v>
                </c:pt>
                <c:pt idx="1112">
                  <c:v>9.8938729325429513</c:v>
                </c:pt>
                <c:pt idx="1113">
                  <c:v>9.8942049060126607</c:v>
                </c:pt>
                <c:pt idx="1114">
                  <c:v>9.8945674060124809</c:v>
                </c:pt>
                <c:pt idx="1115">
                  <c:v>9.8948706060122191</c:v>
                </c:pt>
                <c:pt idx="1116">
                  <c:v>9.8952358060123693</c:v>
                </c:pt>
                <c:pt idx="1117">
                  <c:v>9.8955958843628373</c:v>
                </c:pt>
                <c:pt idx="1118">
                  <c:v>9.8959273060120427</c:v>
                </c:pt>
                <c:pt idx="1119">
                  <c:v>9.8963453060122362</c:v>
                </c:pt>
                <c:pt idx="1120">
                  <c:v>9.8967616060126176</c:v>
                </c:pt>
                <c:pt idx="1121">
                  <c:v>9.8972499049816776</c:v>
                </c:pt>
                <c:pt idx="1122">
                  <c:v>9.8976787060124227</c:v>
                </c:pt>
                <c:pt idx="1123">
                  <c:v>9.89813440601257</c:v>
                </c:pt>
                <c:pt idx="1124">
                  <c:v>9.898529106012699</c:v>
                </c:pt>
                <c:pt idx="1125">
                  <c:v>9.8989836060127487</c:v>
                </c:pt>
                <c:pt idx="1126">
                  <c:v>9.899312585393556</c:v>
                </c:pt>
                <c:pt idx="1127">
                  <c:v>9.8997822060125742</c:v>
                </c:pt>
                <c:pt idx="1128">
                  <c:v>9.900175206012829</c:v>
                </c:pt>
                <c:pt idx="1129">
                  <c:v>9.9005133060121686</c:v>
                </c:pt>
                <c:pt idx="1130">
                  <c:v>9.9008928060125783</c:v>
                </c:pt>
                <c:pt idx="1131">
                  <c:v>9.9012787709608663</c:v>
                </c:pt>
                <c:pt idx="1132">
                  <c:v>9.9015863060124207</c:v>
                </c:pt>
                <c:pt idx="1133">
                  <c:v>9.901948306012299</c:v>
                </c:pt>
                <c:pt idx="1134">
                  <c:v>9.9022617060123359</c:v>
                </c:pt>
                <c:pt idx="1135">
                  <c:v>9.9026107060124815</c:v>
                </c:pt>
                <c:pt idx="1136">
                  <c:v>9.9029442101792924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9.9062112060124257</c:v>
                </c:pt>
                <c:pt idx="1145">
                  <c:v>9.9066745226792445</c:v>
                </c:pt>
                <c:pt idx="1146">
                  <c:v>9.9070282060127539</c:v>
                </c:pt>
                <c:pt idx="1147">
                  <c:v>9.9075051060124935</c:v>
                </c:pt>
                <c:pt idx="1148">
                  <c:v>9.9079816060124237</c:v>
                </c:pt>
                <c:pt idx="1149">
                  <c:v>9.9083952060124822</c:v>
                </c:pt>
                <c:pt idx="1150">
                  <c:v>9.9087802142594974</c:v>
                </c:pt>
                <c:pt idx="1151">
                  <c:v>9.909065706011928</c:v>
                </c:pt>
                <c:pt idx="1152">
                  <c:v>9.909513906012549</c:v>
                </c:pt>
                <c:pt idx="1153">
                  <c:v>9.9098777060123773</c:v>
                </c:pt>
                <c:pt idx="1154">
                  <c:v>9.9103524060121906</c:v>
                </c:pt>
                <c:pt idx="1155">
                  <c:v>9.9107465060119644</c:v>
                </c:pt>
                <c:pt idx="1156">
                  <c:v>9.9111694185125536</c:v>
                </c:pt>
                <c:pt idx="1157">
                  <c:v>9.911617906012804</c:v>
                </c:pt>
                <c:pt idx="1158">
                  <c:v>9.911989006012174</c:v>
                </c:pt>
                <c:pt idx="1159">
                  <c:v>9.9124287060125909</c:v>
                </c:pt>
                <c:pt idx="1160">
                  <c:v>9.9127479060123456</c:v>
                </c:pt>
                <c:pt idx="1161">
                  <c:v>9.9131615018455488</c:v>
                </c:pt>
                <c:pt idx="1162">
                  <c:v>9.9135023060126919</c:v>
                </c:pt>
                <c:pt idx="1163">
                  <c:v>9.9139871060123284</c:v>
                </c:pt>
                <c:pt idx="1164">
                  <c:v>9.9143300060130883</c:v>
                </c:pt>
                <c:pt idx="1165">
                  <c:v>9.9148082060124949</c:v>
                </c:pt>
                <c:pt idx="1166">
                  <c:v>9.9151031060122961</c:v>
                </c:pt>
                <c:pt idx="1167">
                  <c:v>9.915444731012105</c:v>
                </c:pt>
                <c:pt idx="1168">
                  <c:v>9.9157714060124356</c:v>
                </c:pt>
                <c:pt idx="1169">
                  <c:v>9.9161002060121888</c:v>
                </c:pt>
                <c:pt idx="1170">
                  <c:v>9.9164273060120127</c:v>
                </c:pt>
                <c:pt idx="1171">
                  <c:v>9.916762406011868</c:v>
                </c:pt>
                <c:pt idx="1172">
                  <c:v>9.9172014060121185</c:v>
                </c:pt>
                <c:pt idx="1173">
                  <c:v>9.9175301476790487</c:v>
                </c:pt>
                <c:pt idx="1174">
                  <c:v>9.9178853060132202</c:v>
                </c:pt>
                <c:pt idx="1175">
                  <c:v>9.9181266060118762</c:v>
                </c:pt>
                <c:pt idx="1176">
                  <c:v>9.9185307060124188</c:v>
                </c:pt>
                <c:pt idx="1177">
                  <c:v>9.9189749060120214</c:v>
                </c:pt>
                <c:pt idx="1178">
                  <c:v>9.9194255643461275</c:v>
                </c:pt>
                <c:pt idx="1179">
                  <c:v>9.9199402060119866</c:v>
                </c:pt>
                <c:pt idx="1180">
                  <c:v>9.9203397060122285</c:v>
                </c:pt>
                <c:pt idx="1181">
                  <c:v>9.9207211060125431</c:v>
                </c:pt>
                <c:pt idx="1182">
                  <c:v>9.9211548060125789</c:v>
                </c:pt>
                <c:pt idx="1183">
                  <c:v>9.9216110060122684</c:v>
                </c:pt>
                <c:pt idx="1184">
                  <c:v>9.9219848165390836</c:v>
                </c:pt>
                <c:pt idx="1185">
                  <c:v>9.9224632060122708</c:v>
                </c:pt>
                <c:pt idx="1186">
                  <c:v>9.9228848060124228</c:v>
                </c:pt>
                <c:pt idx="1187">
                  <c:v>9.9233171060126431</c:v>
                </c:pt>
                <c:pt idx="1188">
                  <c:v>9.9237421060123125</c:v>
                </c:pt>
                <c:pt idx="1189">
                  <c:v>9.9241546268459224</c:v>
                </c:pt>
                <c:pt idx="1190">
                  <c:v>9.924603906012532</c:v>
                </c:pt>
                <c:pt idx="1191">
                  <c:v>9.925013606012568</c:v>
                </c:pt>
                <c:pt idx="1192">
                  <c:v>9.925424206012071</c:v>
                </c:pt>
                <c:pt idx="1193">
                  <c:v>9.9258215060123227</c:v>
                </c:pt>
                <c:pt idx="1194">
                  <c:v>9.9261506685123351</c:v>
                </c:pt>
                <c:pt idx="1195">
                  <c:v>9.9264979060120737</c:v>
                </c:pt>
                <c:pt idx="1196">
                  <c:v>9.9268090060122773</c:v>
                </c:pt>
                <c:pt idx="1197">
                  <c:v>9.9271240060120487</c:v>
                </c:pt>
                <c:pt idx="1198">
                  <c:v>9.9274262060127008</c:v>
                </c:pt>
                <c:pt idx="1199">
                  <c:v>9.9277707060126765</c:v>
                </c:pt>
                <c:pt idx="1200">
                  <c:v>9.9280810851792687</c:v>
                </c:pt>
                <c:pt idx="1201">
                  <c:v>9.9284934060126027</c:v>
                </c:pt>
                <c:pt idx="1202">
                  <c:v>9.9286851060123951</c:v>
                </c:pt>
                <c:pt idx="1203">
                  <c:v>9.9290877060120231</c:v>
                </c:pt>
                <c:pt idx="1204">
                  <c:v>9.9294050060123737</c:v>
                </c:pt>
                <c:pt idx="1205">
                  <c:v>9.9298481685122653</c:v>
                </c:pt>
                <c:pt idx="1206">
                  <c:v>9.9302497060126704</c:v>
                </c:pt>
                <c:pt idx="1207">
                  <c:v>9.9307641060125427</c:v>
                </c:pt>
                <c:pt idx="1208">
                  <c:v>9.931143706012346</c:v>
                </c:pt>
                <c:pt idx="1209">
                  <c:v>9.9316014060125415</c:v>
                </c:pt>
                <c:pt idx="1210">
                  <c:v>9.9320989060125981</c:v>
                </c:pt>
                <c:pt idx="1211">
                  <c:v>9.9325884979041508</c:v>
                </c:pt>
                <c:pt idx="1212">
                  <c:v>9.933042806012125</c:v>
                </c:pt>
                <c:pt idx="1213">
                  <c:v>9.9335511060122172</c:v>
                </c:pt>
                <c:pt idx="1214">
                  <c:v>9.933908806012381</c:v>
                </c:pt>
                <c:pt idx="1215">
                  <c:v>9.9343505060122759</c:v>
                </c:pt>
                <c:pt idx="1216">
                  <c:v>9.9346424168232552</c:v>
                </c:pt>
                <c:pt idx="1217">
                  <c:v>9.9350670060123463</c:v>
                </c:pt>
                <c:pt idx="1218">
                  <c:v>9.9356073060123578</c:v>
                </c:pt>
                <c:pt idx="1219">
                  <c:v>9.9360511060123251</c:v>
                </c:pt>
                <c:pt idx="1220">
                  <c:v>9.9364793060125436</c:v>
                </c:pt>
                <c:pt idx="1221">
                  <c:v>9.9368443143457768</c:v>
                </c:pt>
                <c:pt idx="1222">
                  <c:v>9.9373402060125038</c:v>
                </c:pt>
                <c:pt idx="1223">
                  <c:v>9.9377571060118264</c:v>
                </c:pt>
                <c:pt idx="1224">
                  <c:v>9.9381910060128114</c:v>
                </c:pt>
                <c:pt idx="1225">
                  <c:v>9.9385090060125769</c:v>
                </c:pt>
                <c:pt idx="1226">
                  <c:v>9.9388617060122986</c:v>
                </c:pt>
                <c:pt idx="1227">
                  <c:v>9.9392565018452679</c:v>
                </c:pt>
                <c:pt idx="1228">
                  <c:v>9.9395731060123609</c:v>
                </c:pt>
                <c:pt idx="1229">
                  <c:v>9.9400593060128806</c:v>
                </c:pt>
                <c:pt idx="1230">
                  <c:v>9.9403843060122927</c:v>
                </c:pt>
                <c:pt idx="1231">
                  <c:v>9.9408736060122589</c:v>
                </c:pt>
                <c:pt idx="1232">
                  <c:v>9.9412402518461391</c:v>
                </c:pt>
                <c:pt idx="1233">
                  <c:v>9.9417069060124987</c:v>
                </c:pt>
                <c:pt idx="1234">
                  <c:v>9.9419981060120897</c:v>
                </c:pt>
                <c:pt idx="1235">
                  <c:v>9.9425212060126711</c:v>
                </c:pt>
                <c:pt idx="1236">
                  <c:v>9.9429791060123449</c:v>
                </c:pt>
                <c:pt idx="1237">
                  <c:v>9.9433576060124658</c:v>
                </c:pt>
                <c:pt idx="1238">
                  <c:v>9.943772022679024</c:v>
                </c:pt>
                <c:pt idx="1239">
                  <c:v>9.9442603060125592</c:v>
                </c:pt>
                <c:pt idx="1240">
                  <c:v>9.9445975060123288</c:v>
                </c:pt>
                <c:pt idx="1241">
                  <c:v>9.9451344060125422</c:v>
                </c:pt>
                <c:pt idx="1242">
                  <c:v>9.945594806012954</c:v>
                </c:pt>
                <c:pt idx="1243">
                  <c:v>9.9460407726787281</c:v>
                </c:pt>
                <c:pt idx="1244">
                  <c:v>9.9464292060128088</c:v>
                </c:pt>
                <c:pt idx="1245">
                  <c:v>9.9469002060124687</c:v>
                </c:pt>
                <c:pt idx="1246">
                  <c:v>9.9473610060123931</c:v>
                </c:pt>
                <c:pt idx="1247">
                  <c:v>9.9478100060124</c:v>
                </c:pt>
                <c:pt idx="1248">
                  <c:v>9.9481778060122785</c:v>
                </c:pt>
                <c:pt idx="1249">
                  <c:v>9.9486938060123986</c:v>
                </c:pt>
                <c:pt idx="1250">
                  <c:v>9.9491873060128029</c:v>
                </c:pt>
                <c:pt idx="1251">
                  <c:v>9.949625206012751</c:v>
                </c:pt>
                <c:pt idx="1252">
                  <c:v>9.9500327060126388</c:v>
                </c:pt>
                <c:pt idx="1253">
                  <c:v>9.950450306012403</c:v>
                </c:pt>
                <c:pt idx="1254">
                  <c:v>9.9509651476787582</c:v>
                </c:pt>
                <c:pt idx="1255">
                  <c:v>9.951388206012453</c:v>
                </c:pt>
                <c:pt idx="1256">
                  <c:v>9.9519119060125938</c:v>
                </c:pt>
                <c:pt idx="1257">
                  <c:v>9.9523286060124434</c:v>
                </c:pt>
                <c:pt idx="1258">
                  <c:v>9.9528706060123824</c:v>
                </c:pt>
                <c:pt idx="1259">
                  <c:v>9.9533645226793688</c:v>
                </c:pt>
                <c:pt idx="1260">
                  <c:v>9.9538770060126041</c:v>
                </c:pt>
                <c:pt idx="1261">
                  <c:v>9.9542848060123248</c:v>
                </c:pt>
                <c:pt idx="1262">
                  <c:v>9.9547267060123232</c:v>
                </c:pt>
                <c:pt idx="1263">
                  <c:v>9.9550720060123723</c:v>
                </c:pt>
                <c:pt idx="1264">
                  <c:v>9.9554848351790177</c:v>
                </c:pt>
                <c:pt idx="1265">
                  <c:v>9.9558490060124605</c:v>
                </c:pt>
                <c:pt idx="1266">
                  <c:v>9.9564426060124642</c:v>
                </c:pt>
                <c:pt idx="1267">
                  <c:v>9.9567456060126069</c:v>
                </c:pt>
                <c:pt idx="1268">
                  <c:v>9.9572614060125595</c:v>
                </c:pt>
                <c:pt idx="1269">
                  <c:v>9.9577241060123498</c:v>
                </c:pt>
                <c:pt idx="1270">
                  <c:v>9.9581227060122739</c:v>
                </c:pt>
                <c:pt idx="1271">
                  <c:v>9.9585023060119688</c:v>
                </c:pt>
                <c:pt idx="1272">
                  <c:v>9.9589820060126204</c:v>
                </c:pt>
                <c:pt idx="1273">
                  <c:v>9.9593616060123082</c:v>
                </c:pt>
                <c:pt idx="1274">
                  <c:v>9.9598675435122068</c:v>
                </c:pt>
                <c:pt idx="1275">
                  <c:v>9.9603207060121193</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9.9657827060126092</c:v>
                </c:pt>
                <c:pt idx="1288">
                  <c:v>9.9662629060120622</c:v>
                </c:pt>
                <c:pt idx="1289">
                  <c:v>9.9666985060122961</c:v>
                </c:pt>
                <c:pt idx="1290">
                  <c:v>9.9672298351793724</c:v>
                </c:pt>
                <c:pt idx="1291">
                  <c:v>9.9675793060125208</c:v>
                </c:pt>
                <c:pt idx="1292">
                  <c:v>9.9680731060127066</c:v>
                </c:pt>
                <c:pt idx="1293">
                  <c:v>9.9684882060121396</c:v>
                </c:pt>
                <c:pt idx="1294">
                  <c:v>9.968946406012563</c:v>
                </c:pt>
                <c:pt idx="1295">
                  <c:v>9.9694186893453516</c:v>
                </c:pt>
                <c:pt idx="1296">
                  <c:v>9.9696221060122667</c:v>
                </c:pt>
                <c:pt idx="1297">
                  <c:v>9.9702667060123105</c:v>
                </c:pt>
                <c:pt idx="1298">
                  <c:v>9.9707237060124037</c:v>
                </c:pt>
                <c:pt idx="1299">
                  <c:v>9.9711536060122654</c:v>
                </c:pt>
                <c:pt idx="1300">
                  <c:v>9.9715882060122176</c:v>
                </c:pt>
                <c:pt idx="1301">
                  <c:v>9.9720378560119443</c:v>
                </c:pt>
                <c:pt idx="1302">
                  <c:v>9.9725313060124705</c:v>
                </c:pt>
                <c:pt idx="1303">
                  <c:v>9.9729670060128957</c:v>
                </c:pt>
                <c:pt idx="1304">
                  <c:v>9.9734972060121727</c:v>
                </c:pt>
                <c:pt idx="1305">
                  <c:v>9.9739114060125864</c:v>
                </c:pt>
                <c:pt idx="1306">
                  <c:v>9.9743296268455452</c:v>
                </c:pt>
                <c:pt idx="1307">
                  <c:v>9.974714406012323</c:v>
                </c:pt>
                <c:pt idx="1308">
                  <c:v>9.9750407060119137</c:v>
                </c:pt>
                <c:pt idx="1309">
                  <c:v>9.9755144060124668</c:v>
                </c:pt>
                <c:pt idx="1310">
                  <c:v>9.9759060060122451</c:v>
                </c:pt>
                <c:pt idx="1311">
                  <c:v>9.9763257060120711</c:v>
                </c:pt>
                <c:pt idx="1312">
                  <c:v>9.9768667101792712</c:v>
                </c:pt>
                <c:pt idx="1313">
                  <c:v>9.9773325060125586</c:v>
                </c:pt>
                <c:pt idx="1314">
                  <c:v>9.9779113060123557</c:v>
                </c:pt>
                <c:pt idx="1315">
                  <c:v>9.9783151060125395</c:v>
                </c:pt>
                <c:pt idx="1316">
                  <c:v>9.9788643060120528</c:v>
                </c:pt>
                <c:pt idx="1317">
                  <c:v>9.979318064345831</c:v>
                </c:pt>
                <c:pt idx="1318">
                  <c:v>9.9796540060123853</c:v>
                </c:pt>
                <c:pt idx="1319">
                  <c:v>9.9801702060124313</c:v>
                </c:pt>
                <c:pt idx="1320">
                  <c:v>9.9805407060120643</c:v>
                </c:pt>
                <c:pt idx="1321">
                  <c:v>9.9810089060124589</c:v>
                </c:pt>
                <c:pt idx="1322">
                  <c:v>9.9814008313646454</c:v>
                </c:pt>
                <c:pt idx="1323">
                  <c:v>9.9818107060123786</c:v>
                </c:pt>
                <c:pt idx="1324">
                  <c:v>9.9822063060125448</c:v>
                </c:pt>
                <c:pt idx="1325">
                  <c:v>9.9826174060123236</c:v>
                </c:pt>
                <c:pt idx="1326">
                  <c:v>9.9831714060125112</c:v>
                </c:pt>
                <c:pt idx="1327">
                  <c:v>9.9835423954860048</c:v>
                </c:pt>
                <c:pt idx="1328">
                  <c:v>9.9841458060126502</c:v>
                </c:pt>
                <c:pt idx="1329">
                  <c:v>9.9846011060123629</c:v>
                </c:pt>
                <c:pt idx="1330">
                  <c:v>9.9850916060124888</c:v>
                </c:pt>
                <c:pt idx="1331">
                  <c:v>9.9855055060121067</c:v>
                </c:pt>
                <c:pt idx="1332">
                  <c:v>9.9859821268455171</c:v>
                </c:pt>
                <c:pt idx="1333">
                  <c:v>9.9864645060123571</c:v>
                </c:pt>
                <c:pt idx="1334">
                  <c:v>9.986970106012631</c:v>
                </c:pt>
                <c:pt idx="1335">
                  <c:v>9.9874319060123895</c:v>
                </c:pt>
                <c:pt idx="1336">
                  <c:v>9.9878982060121331</c:v>
                </c:pt>
                <c:pt idx="1337">
                  <c:v>9.9882843060120337</c:v>
                </c:pt>
                <c:pt idx="1338">
                  <c:v>9.9888342101790695</c:v>
                </c:pt>
                <c:pt idx="1339">
                  <c:v>9.9892918060122753</c:v>
                </c:pt>
                <c:pt idx="1340">
                  <c:v>9.9896975060124937</c:v>
                </c:pt>
                <c:pt idx="1341">
                  <c:v>9.9903114060126725</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9.9941433060124716</c:v>
                </c:pt>
                <c:pt idx="1350">
                  <c:v>9.994525906012953</c:v>
                </c:pt>
                <c:pt idx="1351">
                  <c:v>9.9949873060123906</c:v>
                </c:pt>
                <c:pt idx="1352">
                  <c:v>9.9953884060127081</c:v>
                </c:pt>
                <c:pt idx="1353">
                  <c:v>9.9958506685126327</c:v>
                </c:pt>
                <c:pt idx="1354">
                  <c:v>9.9963303060125206</c:v>
                </c:pt>
                <c:pt idx="1355">
                  <c:v>9.9967390060123371</c:v>
                </c:pt>
                <c:pt idx="1356">
                  <c:v>9.9971330060124188</c:v>
                </c:pt>
                <c:pt idx="1357">
                  <c:v>9.997533906012297</c:v>
                </c:pt>
                <c:pt idx="1358">
                  <c:v>9.9979237639072487</c:v>
                </c:pt>
                <c:pt idx="1359">
                  <c:v>9.9982949060123616</c:v>
                </c:pt>
                <c:pt idx="1360">
                  <c:v>9.9986194060125619</c:v>
                </c:pt>
                <c:pt idx="1361">
                  <c:v>9.9989703060127315</c:v>
                </c:pt>
                <c:pt idx="1362">
                  <c:v>9.9992948060123723</c:v>
                </c:pt>
                <c:pt idx="1363">
                  <c:v>9.9996086060123304</c:v>
                </c:pt>
                <c:pt idx="1364">
                  <c:v>10.000035106012561</c:v>
                </c:pt>
                <c:pt idx="1365">
                  <c:v>10.00040990601282</c:v>
                </c:pt>
                <c:pt idx="1366">
                  <c:v>10.000816706012714</c:v>
                </c:pt>
                <c:pt idx="1367">
                  <c:v>10.001170406012488</c:v>
                </c:pt>
                <c:pt idx="1368">
                  <c:v>10.001520711275543</c:v>
                </c:pt>
                <c:pt idx="1369">
                  <c:v>10.001997506012469</c:v>
                </c:pt>
                <c:pt idx="1370">
                  <c:v>10.00248710601274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10.005953342854422</c:v>
                </c:pt>
                <c:pt idx="1380">
                  <c:v>10.006372706012382</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10.011851814345693</c:v>
                </c:pt>
                <c:pt idx="1395">
                  <c:v>10.012197906012844</c:v>
                </c:pt>
                <c:pt idx="1396">
                  <c:v>10.012597206012419</c:v>
                </c:pt>
                <c:pt idx="1397">
                  <c:v>10.01304900601248</c:v>
                </c:pt>
                <c:pt idx="1398">
                  <c:v>10.013462806012583</c:v>
                </c:pt>
                <c:pt idx="1399">
                  <c:v>10.013867543512401</c:v>
                </c:pt>
                <c:pt idx="1400">
                  <c:v>10.014230506012339</c:v>
                </c:pt>
                <c:pt idx="1401">
                  <c:v>10.014571306012451</c:v>
                </c:pt>
                <c:pt idx="1402">
                  <c:v>10.01499750601262</c:v>
                </c:pt>
                <c:pt idx="1403">
                  <c:v>10.015395406012555</c:v>
                </c:pt>
                <c:pt idx="1404">
                  <c:v>10.015732856012752</c:v>
                </c:pt>
                <c:pt idx="1405">
                  <c:v>10.016116006012467</c:v>
                </c:pt>
                <c:pt idx="1406">
                  <c:v>10.016471506012252</c:v>
                </c:pt>
                <c:pt idx="1407">
                  <c:v>10.016831806012604</c:v>
                </c:pt>
                <c:pt idx="1408">
                  <c:v>10.017189606012451</c:v>
                </c:pt>
                <c:pt idx="1409">
                  <c:v>10.017632543512562</c:v>
                </c:pt>
                <c:pt idx="1410">
                  <c:v>10.017988006012628</c:v>
                </c:pt>
                <c:pt idx="1411">
                  <c:v>10.01830320601233</c:v>
                </c:pt>
                <c:pt idx="1412">
                  <c:v>10.018707706012393</c:v>
                </c:pt>
                <c:pt idx="1413">
                  <c:v>10.01902120601245</c:v>
                </c:pt>
                <c:pt idx="1414">
                  <c:v>10.019343553380697</c:v>
                </c:pt>
                <c:pt idx="1415">
                  <c:v>10.019651906012612</c:v>
                </c:pt>
                <c:pt idx="1416">
                  <c:v>10.020015106012419</c:v>
                </c:pt>
                <c:pt idx="1417">
                  <c:v>10.020349306012591</c:v>
                </c:pt>
                <c:pt idx="1418">
                  <c:v>10.020669406012145</c:v>
                </c:pt>
                <c:pt idx="1419">
                  <c:v>10.020988793512018</c:v>
                </c:pt>
                <c:pt idx="1420">
                  <c:v>10.021314706012797</c:v>
                </c:pt>
                <c:pt idx="1421">
                  <c:v>10.021614106012308</c:v>
                </c:pt>
                <c:pt idx="1422">
                  <c:v>10.02207190601241</c:v>
                </c:pt>
                <c:pt idx="1423">
                  <c:v>10.02252860601233</c:v>
                </c:pt>
                <c:pt idx="1424">
                  <c:v>10.022877022679225</c:v>
                </c:pt>
                <c:pt idx="1425">
                  <c:v>10.023422806012732</c:v>
                </c:pt>
                <c:pt idx="1426">
                  <c:v>10.023756206012379</c:v>
                </c:pt>
                <c:pt idx="1427">
                  <c:v>10.024202106012648</c:v>
                </c:pt>
                <c:pt idx="1428">
                  <c:v>10.024629406012149</c:v>
                </c:pt>
                <c:pt idx="1429">
                  <c:v>10.025044711275726</c:v>
                </c:pt>
                <c:pt idx="1430">
                  <c:v>10.025402006012218</c:v>
                </c:pt>
                <c:pt idx="1431">
                  <c:v>10.025758606012815</c:v>
                </c:pt>
                <c:pt idx="1432">
                  <c:v>10.026104206012366</c:v>
                </c:pt>
                <c:pt idx="1433">
                  <c:v>10.026468606012156</c:v>
                </c:pt>
                <c:pt idx="1434">
                  <c:v>10.026853306012423</c:v>
                </c:pt>
                <c:pt idx="1435">
                  <c:v>10.027100711275136</c:v>
                </c:pt>
                <c:pt idx="1436">
                  <c:v>10.027474906012699</c:v>
                </c:pt>
                <c:pt idx="1437">
                  <c:v>10.027749106012223</c:v>
                </c:pt>
                <c:pt idx="1438">
                  <c:v>10.028036606012634</c:v>
                </c:pt>
                <c:pt idx="1439">
                  <c:v>10.028333272679118</c:v>
                </c:pt>
                <c:pt idx="1440">
                  <c:v>10.028585506012078</c:v>
                </c:pt>
                <c:pt idx="1441">
                  <c:v>10.0289374060123</c:v>
                </c:pt>
                <c:pt idx="1442">
                  <c:v>10.029302306012042</c:v>
                </c:pt>
                <c:pt idx="1443">
                  <c:v>10.029665606012216</c:v>
                </c:pt>
                <c:pt idx="1444">
                  <c:v>10.030051553380147</c:v>
                </c:pt>
                <c:pt idx="1445">
                  <c:v>10.030333606011951</c:v>
                </c:pt>
                <c:pt idx="1446">
                  <c:v>10.030758606012181</c:v>
                </c:pt>
                <c:pt idx="1447">
                  <c:v>10.031181706012386</c:v>
                </c:pt>
                <c:pt idx="1448">
                  <c:v>10.031502406012191</c:v>
                </c:pt>
                <c:pt idx="1449">
                  <c:v>10.031902606012649</c:v>
                </c:pt>
                <c:pt idx="1450">
                  <c:v>10.032225706012365</c:v>
                </c:pt>
                <c:pt idx="1451">
                  <c:v>10.032502106012501</c:v>
                </c:pt>
                <c:pt idx="1452">
                  <c:v>10.032791606012506</c:v>
                </c:pt>
                <c:pt idx="1453">
                  <c:v>10.033066106012612</c:v>
                </c:pt>
                <c:pt idx="1454">
                  <c:v>10.033336921802075</c:v>
                </c:pt>
                <c:pt idx="1455">
                  <c:v>10.033619806012737</c:v>
                </c:pt>
                <c:pt idx="1456">
                  <c:v>10.034079106012323</c:v>
                </c:pt>
                <c:pt idx="1457">
                  <c:v>10.034527506012935</c:v>
                </c:pt>
                <c:pt idx="1458">
                  <c:v>10.034869006012244</c:v>
                </c:pt>
                <c:pt idx="1459">
                  <c:v>10.035388079696265</c:v>
                </c:pt>
                <c:pt idx="1460">
                  <c:v>10.035765506012423</c:v>
                </c:pt>
                <c:pt idx="1461">
                  <c:v>10.036137106012472</c:v>
                </c:pt>
                <c:pt idx="1462">
                  <c:v>10.036502706012314</c:v>
                </c:pt>
                <c:pt idx="1463">
                  <c:v>10.036944606012423</c:v>
                </c:pt>
                <c:pt idx="1464">
                  <c:v>10.03730186917057</c:v>
                </c:pt>
                <c:pt idx="1465">
                  <c:v>10.037540606012513</c:v>
                </c:pt>
                <c:pt idx="1466">
                  <c:v>10.037858106012902</c:v>
                </c:pt>
                <c:pt idx="1467">
                  <c:v>10.038145706012255</c:v>
                </c:pt>
                <c:pt idx="1468">
                  <c:v>10.03845570601278</c:v>
                </c:pt>
                <c:pt idx="1469">
                  <c:v>10.038820668512709</c:v>
                </c:pt>
                <c:pt idx="1470">
                  <c:v>10.039160506012719</c:v>
                </c:pt>
                <c:pt idx="1471">
                  <c:v>10.039573806012314</c:v>
                </c:pt>
                <c:pt idx="1472">
                  <c:v>10.039960306012187</c:v>
                </c:pt>
                <c:pt idx="1473">
                  <c:v>10.040423606012222</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8.1431766060125685</c:v>
                </c:pt>
                <c:pt idx="2">
                  <c:v>8.143176606012684</c:v>
                </c:pt>
                <c:pt idx="3">
                  <c:v>8.1457366060117948</c:v>
                </c:pt>
                <c:pt idx="4">
                  <c:v>8.1457366060119121</c:v>
                </c:pt>
                <c:pt idx="5">
                  <c:v>8.1457366060119121</c:v>
                </c:pt>
                <c:pt idx="6">
                  <c:v>8.1457366060119121</c:v>
                </c:pt>
                <c:pt idx="7">
                  <c:v>8.1457366060119121</c:v>
                </c:pt>
                <c:pt idx="8">
                  <c:v>8.1457372060118161</c:v>
                </c:pt>
                <c:pt idx="9">
                  <c:v>8.1457666060128524</c:v>
                </c:pt>
                <c:pt idx="10">
                  <c:v>8.1457666060124012</c:v>
                </c:pt>
                <c:pt idx="11">
                  <c:v>8.1415566060126849</c:v>
                </c:pt>
                <c:pt idx="12">
                  <c:v>8.1392585060126059</c:v>
                </c:pt>
                <c:pt idx="13">
                  <c:v>8.1358723060123559</c:v>
                </c:pt>
                <c:pt idx="14">
                  <c:v>8.1257884060128269</c:v>
                </c:pt>
                <c:pt idx="15">
                  <c:v>8.1003550060119203</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9.6011839060124196</c:v>
                </c:pt>
                <c:pt idx="26">
                  <c:v>9.5360230766008982</c:v>
                </c:pt>
                <c:pt idx="27">
                  <c:v>9.8481583917265514</c:v>
                </c:pt>
                <c:pt idx="28">
                  <c:v>9.6607652060120177</c:v>
                </c:pt>
                <c:pt idx="29">
                  <c:v>9.8651088060124863</c:v>
                </c:pt>
                <c:pt idx="30">
                  <c:v>10.489640006012298</c:v>
                </c:pt>
                <c:pt idx="31">
                  <c:v>11.03525460601192</c:v>
                </c:pt>
                <c:pt idx="32">
                  <c:v>11.265960743943269</c:v>
                </c:pt>
                <c:pt idx="33">
                  <c:v>11.012898828234615</c:v>
                </c:pt>
                <c:pt idx="34">
                  <c:v>10.923441206012527</c:v>
                </c:pt>
                <c:pt idx="35">
                  <c:v>10.828386806013057</c:v>
                </c:pt>
                <c:pt idx="36">
                  <c:v>10.514938206012133</c:v>
                </c:pt>
                <c:pt idx="37">
                  <c:v>9.9665701413660077</c:v>
                </c:pt>
                <c:pt idx="38">
                  <c:v>9.3598201060120374</c:v>
                </c:pt>
                <c:pt idx="39">
                  <c:v>8.4876713060123841</c:v>
                </c:pt>
                <c:pt idx="40">
                  <c:v>7.3662615522492985</c:v>
                </c:pt>
                <c:pt idx="41">
                  <c:v>2.1395016764345351</c:v>
                </c:pt>
                <c:pt idx="42">
                  <c:v>0.99018680601228937</c:v>
                </c:pt>
                <c:pt idx="43">
                  <c:v>0.19730420601230494</c:v>
                </c:pt>
                <c:pt idx="44">
                  <c:v>-0.97289919398780023</c:v>
                </c:pt>
                <c:pt idx="45">
                  <c:v>-2.2477487939876681</c:v>
                </c:pt>
                <c:pt idx="46">
                  <c:v>-3.9557989939874991</c:v>
                </c:pt>
                <c:pt idx="47">
                  <c:v>-5.7494851286815418</c:v>
                </c:pt>
                <c:pt idx="48">
                  <c:v>-6.8130721939877379</c:v>
                </c:pt>
                <c:pt idx="49">
                  <c:v>-11.703263949543143</c:v>
                </c:pt>
                <c:pt idx="50">
                  <c:v>-11.951917093987774</c:v>
                </c:pt>
                <c:pt idx="51">
                  <c:v>-12.052072993987672</c:v>
                </c:pt>
                <c:pt idx="52">
                  <c:v>-11.875521293987836</c:v>
                </c:pt>
                <c:pt idx="53">
                  <c:v>-12.144088693987598</c:v>
                </c:pt>
                <c:pt idx="54">
                  <c:v>-12.615274793987723</c:v>
                </c:pt>
                <c:pt idx="55">
                  <c:v>-13.189458510266476</c:v>
                </c:pt>
                <c:pt idx="56">
                  <c:v>-10.988707393987553</c:v>
                </c:pt>
                <c:pt idx="57">
                  <c:v>-9.7921335939869234</c:v>
                </c:pt>
                <c:pt idx="58">
                  <c:v>-8.7211089939874409</c:v>
                </c:pt>
                <c:pt idx="59">
                  <c:v>-6.5361709939877404</c:v>
                </c:pt>
                <c:pt idx="60">
                  <c:v>-4.6526381939876718</c:v>
                </c:pt>
                <c:pt idx="61">
                  <c:v>-2.1999904939877268</c:v>
                </c:pt>
                <c:pt idx="62">
                  <c:v>-0.62429649398733034</c:v>
                </c:pt>
                <c:pt idx="63">
                  <c:v>1.2676646911185254</c:v>
                </c:pt>
                <c:pt idx="64">
                  <c:v>7.905140748868817</c:v>
                </c:pt>
                <c:pt idx="65">
                  <c:v>10.105689806012506</c:v>
                </c:pt>
                <c:pt idx="66">
                  <c:v>12.230252706012219</c:v>
                </c:pt>
                <c:pt idx="67">
                  <c:v>14.828055906012775</c:v>
                </c:pt>
                <c:pt idx="68">
                  <c:v>16.714433306012054</c:v>
                </c:pt>
                <c:pt idx="69">
                  <c:v>19.819196918512333</c:v>
                </c:pt>
                <c:pt idx="70">
                  <c:v>21.931028006012493</c:v>
                </c:pt>
                <c:pt idx="71">
                  <c:v>23.673415106012527</c:v>
                </c:pt>
                <c:pt idx="72">
                  <c:v>24.28173660601238</c:v>
                </c:pt>
                <c:pt idx="73">
                  <c:v>26.253138517776968</c:v>
                </c:pt>
                <c:pt idx="74">
                  <c:v>26.448935106012492</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3.7716871060123518</c:v>
                </c:pt>
                <c:pt idx="84">
                  <c:v>2.2349905060124957</c:v>
                </c:pt>
                <c:pt idx="85">
                  <c:v>-0.55087489398759748</c:v>
                </c:pt>
                <c:pt idx="86">
                  <c:v>-2.4298454939878251</c:v>
                </c:pt>
                <c:pt idx="87">
                  <c:v>-4.8242992103142086</c:v>
                </c:pt>
                <c:pt idx="88">
                  <c:v>-6.6801331939879987</c:v>
                </c:pt>
                <c:pt idx="89">
                  <c:v>-7.9303770606542106</c:v>
                </c:pt>
                <c:pt idx="90">
                  <c:v>-9.7140608298852698</c:v>
                </c:pt>
                <c:pt idx="91">
                  <c:v>-10.02342119398746</c:v>
                </c:pt>
                <c:pt idx="92">
                  <c:v>-11.001426893987787</c:v>
                </c:pt>
                <c:pt idx="93">
                  <c:v>-14.769504218729587</c:v>
                </c:pt>
                <c:pt idx="94">
                  <c:v>-18.419750993987329</c:v>
                </c:pt>
                <c:pt idx="95">
                  <c:v>-19.566433993987665</c:v>
                </c:pt>
                <c:pt idx="96">
                  <c:v>-20.83768159398749</c:v>
                </c:pt>
                <c:pt idx="97">
                  <c:v>-21.323477693986817</c:v>
                </c:pt>
                <c:pt idx="98">
                  <c:v>-21.413888793987887</c:v>
                </c:pt>
                <c:pt idx="99">
                  <c:v>-17.316986462169773</c:v>
                </c:pt>
                <c:pt idx="100">
                  <c:v>-15.074690093987432</c:v>
                </c:pt>
                <c:pt idx="101">
                  <c:v>-14.171920293987725</c:v>
                </c:pt>
                <c:pt idx="102">
                  <c:v>-13.196624893987565</c:v>
                </c:pt>
                <c:pt idx="103">
                  <c:v>-12.610940793988206</c:v>
                </c:pt>
                <c:pt idx="104">
                  <c:v>-11.319121676816323</c:v>
                </c:pt>
                <c:pt idx="105">
                  <c:v>-3.5619985410462376</c:v>
                </c:pt>
                <c:pt idx="106">
                  <c:v>-1.8924633939878817</c:v>
                </c:pt>
                <c:pt idx="107">
                  <c:v>-1.3943251939870009</c:v>
                </c:pt>
                <c:pt idx="108">
                  <c:v>-0.33693109398818433</c:v>
                </c:pt>
                <c:pt idx="109">
                  <c:v>1.6830536060122232</c:v>
                </c:pt>
                <c:pt idx="110">
                  <c:v>2.6224213060121002</c:v>
                </c:pt>
                <c:pt idx="111">
                  <c:v>3.6822228060127742</c:v>
                </c:pt>
                <c:pt idx="112">
                  <c:v>5.3995942060122495</c:v>
                </c:pt>
                <c:pt idx="113">
                  <c:v>7.5596793837904279</c:v>
                </c:pt>
                <c:pt idx="114">
                  <c:v>13.391183238664972</c:v>
                </c:pt>
                <c:pt idx="115">
                  <c:v>15.154486006012368</c:v>
                </c:pt>
                <c:pt idx="116">
                  <c:v>17.230869306012572</c:v>
                </c:pt>
                <c:pt idx="117">
                  <c:v>18.204155706012017</c:v>
                </c:pt>
                <c:pt idx="118">
                  <c:v>19.357572806012698</c:v>
                </c:pt>
                <c:pt idx="119">
                  <c:v>21.07879223101202</c:v>
                </c:pt>
                <c:pt idx="120">
                  <c:v>23.20423256345925</c:v>
                </c:pt>
                <c:pt idx="121">
                  <c:v>28.496679208752433</c:v>
                </c:pt>
                <c:pt idx="122">
                  <c:v>-89.210567314587308</c:v>
                </c:pt>
                <c:pt idx="123">
                  <c:v>31.054245063412431</c:v>
                </c:pt>
                <c:pt idx="124">
                  <c:v>32.111482245374106</c:v>
                </c:pt>
                <c:pt idx="125">
                  <c:v>32.719915762012405</c:v>
                </c:pt>
                <c:pt idx="126">
                  <c:v>34.435897735012396</c:v>
                </c:pt>
                <c:pt idx="127">
                  <c:v>36.088160965012392</c:v>
                </c:pt>
                <c:pt idx="128">
                  <c:v>37.225800576012404</c:v>
                </c:pt>
                <c:pt idx="129">
                  <c:v>37.368452466949918</c:v>
                </c:pt>
                <c:pt idx="130">
                  <c:v>33.065295542854535</c:v>
                </c:pt>
                <c:pt idx="131">
                  <c:v>31.263112467012423</c:v>
                </c:pt>
                <c:pt idx="132">
                  <c:v>34.081351647172404</c:v>
                </c:pt>
                <c:pt idx="133">
                  <c:v>27.677903506012427</c:v>
                </c:pt>
                <c:pt idx="134">
                  <c:v>25.851544706012781</c:v>
                </c:pt>
                <c:pt idx="135">
                  <c:v>24.04589250601272</c:v>
                </c:pt>
                <c:pt idx="136">
                  <c:v>23.526236606012404</c:v>
                </c:pt>
                <c:pt idx="137">
                  <c:v>17.755876606011967</c:v>
                </c:pt>
                <c:pt idx="138">
                  <c:v>14.88863090601275</c:v>
                </c:pt>
                <c:pt idx="139">
                  <c:v>12.963803206012544</c:v>
                </c:pt>
                <c:pt idx="140">
                  <c:v>10.654487406012906</c:v>
                </c:pt>
                <c:pt idx="141">
                  <c:v>8.3300363060126479</c:v>
                </c:pt>
                <c:pt idx="142">
                  <c:v>7.3920876060121952</c:v>
                </c:pt>
                <c:pt idx="143">
                  <c:v>5.5529535060120008</c:v>
                </c:pt>
                <c:pt idx="144">
                  <c:v>4.0164473752431773</c:v>
                </c:pt>
                <c:pt idx="145">
                  <c:v>-1.3964047147425589</c:v>
                </c:pt>
                <c:pt idx="146">
                  <c:v>-2.2308141010584421</c:v>
                </c:pt>
                <c:pt idx="147">
                  <c:v>-3.3163391939873881</c:v>
                </c:pt>
                <c:pt idx="148">
                  <c:v>-4.7839284939876618</c:v>
                </c:pt>
                <c:pt idx="149">
                  <c:v>-6.2682323939877591</c:v>
                </c:pt>
                <c:pt idx="150">
                  <c:v>-7.5867174939879067</c:v>
                </c:pt>
                <c:pt idx="151">
                  <c:v>-8.8371456939870967</c:v>
                </c:pt>
                <c:pt idx="152">
                  <c:v>-9.2879807852917615</c:v>
                </c:pt>
                <c:pt idx="153">
                  <c:v>-6.1157424848967015</c:v>
                </c:pt>
                <c:pt idx="154">
                  <c:v>-4.1900735939874352</c:v>
                </c:pt>
                <c:pt idx="155">
                  <c:v>-2.2550538939875509</c:v>
                </c:pt>
                <c:pt idx="156">
                  <c:v>0.54863330601229154</c:v>
                </c:pt>
                <c:pt idx="157">
                  <c:v>0.99500510601241388</c:v>
                </c:pt>
                <c:pt idx="158">
                  <c:v>1.9337685060124414</c:v>
                </c:pt>
                <c:pt idx="159">
                  <c:v>4.589267919143329</c:v>
                </c:pt>
                <c:pt idx="160">
                  <c:v>5.5315835209062385</c:v>
                </c:pt>
                <c:pt idx="161">
                  <c:v>6.9578217488696197</c:v>
                </c:pt>
                <c:pt idx="162">
                  <c:v>13.781380309716168</c:v>
                </c:pt>
                <c:pt idx="163">
                  <c:v>15.200735906012325</c:v>
                </c:pt>
                <c:pt idx="164">
                  <c:v>17.776748606011843</c:v>
                </c:pt>
                <c:pt idx="165">
                  <c:v>20.304105006012172</c:v>
                </c:pt>
                <c:pt idx="166">
                  <c:v>23.020949434295588</c:v>
                </c:pt>
                <c:pt idx="167">
                  <c:v>24.982207306012761</c:v>
                </c:pt>
                <c:pt idx="168">
                  <c:v>27.411214406012867</c:v>
                </c:pt>
                <c:pt idx="169">
                  <c:v>-103.99234232322655</c:v>
                </c:pt>
                <c:pt idx="170">
                  <c:v>33.282741168307496</c:v>
                </c:pt>
                <c:pt idx="171">
                  <c:v>34.395727725804079</c:v>
                </c:pt>
                <c:pt idx="172">
                  <c:v>35.136843009012388</c:v>
                </c:pt>
                <c:pt idx="173">
                  <c:v>35.605956966012414</c:v>
                </c:pt>
                <c:pt idx="174">
                  <c:v>35.863648057012384</c:v>
                </c:pt>
                <c:pt idx="175">
                  <c:v>36.384622745012379</c:v>
                </c:pt>
                <c:pt idx="176">
                  <c:v>36.173964060749235</c:v>
                </c:pt>
                <c:pt idx="177">
                  <c:v>35.282548203765231</c:v>
                </c:pt>
                <c:pt idx="178">
                  <c:v>29.510901178155279</c:v>
                </c:pt>
                <c:pt idx="179">
                  <c:v>-43.438960374587381</c:v>
                </c:pt>
                <c:pt idx="180">
                  <c:v>26.115361406012795</c:v>
                </c:pt>
                <c:pt idx="181">
                  <c:v>23.546124853435529</c:v>
                </c:pt>
                <c:pt idx="182">
                  <c:v>19.471224506012746</c:v>
                </c:pt>
                <c:pt idx="183">
                  <c:v>16.36516660601292</c:v>
                </c:pt>
                <c:pt idx="184">
                  <c:v>13.078858106012387</c:v>
                </c:pt>
                <c:pt idx="185">
                  <c:v>8.6084837060123629</c:v>
                </c:pt>
                <c:pt idx="186">
                  <c:v>7.2438126997621612</c:v>
                </c:pt>
                <c:pt idx="187">
                  <c:v>-3.9289933939875681</c:v>
                </c:pt>
                <c:pt idx="188">
                  <c:v>-5.0647480404529546</c:v>
                </c:pt>
                <c:pt idx="189">
                  <c:v>-7.9136058939873104</c:v>
                </c:pt>
                <c:pt idx="190">
                  <c:v>-9.244388093988146</c:v>
                </c:pt>
                <c:pt idx="191">
                  <c:v>-11.332352768988059</c:v>
                </c:pt>
                <c:pt idx="192">
                  <c:v>-13.522329693988112</c:v>
                </c:pt>
                <c:pt idx="193">
                  <c:v>-14.807216798242894</c:v>
                </c:pt>
                <c:pt idx="194">
                  <c:v>-14.811950026640702</c:v>
                </c:pt>
                <c:pt idx="195">
                  <c:v>-13.772199693987705</c:v>
                </c:pt>
                <c:pt idx="196">
                  <c:v>-12.560178593987686</c:v>
                </c:pt>
                <c:pt idx="197">
                  <c:v>-11.516016493987411</c:v>
                </c:pt>
                <c:pt idx="198">
                  <c:v>-10.123313293987549</c:v>
                </c:pt>
                <c:pt idx="199">
                  <c:v>-8.9216382939875274</c:v>
                </c:pt>
                <c:pt idx="200">
                  <c:v>-7.4845548993646265</c:v>
                </c:pt>
                <c:pt idx="201">
                  <c:v>-5.8161478384320571</c:v>
                </c:pt>
                <c:pt idx="202">
                  <c:v>0.72218660601244267</c:v>
                </c:pt>
                <c:pt idx="203">
                  <c:v>2.0144198060125551</c:v>
                </c:pt>
                <c:pt idx="204">
                  <c:v>4.3195518060120559</c:v>
                </c:pt>
                <c:pt idx="205">
                  <c:v>6.0289127060123775</c:v>
                </c:pt>
                <c:pt idx="206">
                  <c:v>7.1373938225071498</c:v>
                </c:pt>
                <c:pt idx="207">
                  <c:v>8.5357843060123919</c:v>
                </c:pt>
                <c:pt idx="208">
                  <c:v>10.033024006012242</c:v>
                </c:pt>
                <c:pt idx="209">
                  <c:v>11.324006290223073</c:v>
                </c:pt>
                <c:pt idx="210">
                  <c:v>13.651621708053547</c:v>
                </c:pt>
                <c:pt idx="211">
                  <c:v>14.802286189346054</c:v>
                </c:pt>
                <c:pt idx="212">
                  <c:v>15.629438206012384</c:v>
                </c:pt>
                <c:pt idx="213">
                  <c:v>16.658814806012245</c:v>
                </c:pt>
                <c:pt idx="214">
                  <c:v>17.532545406012233</c:v>
                </c:pt>
                <c:pt idx="215">
                  <c:v>18.587029906012404</c:v>
                </c:pt>
                <c:pt idx="216">
                  <c:v>18.649603106012378</c:v>
                </c:pt>
                <c:pt idx="217">
                  <c:v>18.519456606012426</c:v>
                </c:pt>
                <c:pt idx="218">
                  <c:v>13.156125463155218</c:v>
                </c:pt>
                <c:pt idx="219">
                  <c:v>11.590332506012672</c:v>
                </c:pt>
                <c:pt idx="220">
                  <c:v>10.122009448117652</c:v>
                </c:pt>
                <c:pt idx="221">
                  <c:v>8.6184732060124389</c:v>
                </c:pt>
                <c:pt idx="222">
                  <c:v>7.2501068060125942</c:v>
                </c:pt>
                <c:pt idx="223">
                  <c:v>7.3088453060125413</c:v>
                </c:pt>
                <c:pt idx="224">
                  <c:v>6.5158397373254626</c:v>
                </c:pt>
                <c:pt idx="225">
                  <c:v>4.599999106012902</c:v>
                </c:pt>
                <c:pt idx="226">
                  <c:v>2.2743471060122289</c:v>
                </c:pt>
                <c:pt idx="227">
                  <c:v>6.5246406012434491E-2</c:v>
                </c:pt>
                <c:pt idx="228">
                  <c:v>-1.4609383939874045</c:v>
                </c:pt>
                <c:pt idx="229">
                  <c:v>-3.7388155151997324</c:v>
                </c:pt>
                <c:pt idx="230">
                  <c:v>-5.438532793987962</c:v>
                </c:pt>
                <c:pt idx="231">
                  <c:v>-8.2106808939879485</c:v>
                </c:pt>
                <c:pt idx="232">
                  <c:v>-10.574043393987537</c:v>
                </c:pt>
                <c:pt idx="233">
                  <c:v>-12.317604576783129</c:v>
                </c:pt>
                <c:pt idx="234">
                  <c:v>-15.127481693988035</c:v>
                </c:pt>
                <c:pt idx="235">
                  <c:v>-17.644832393987869</c:v>
                </c:pt>
                <c:pt idx="236">
                  <c:v>-20.332143793987804</c:v>
                </c:pt>
                <c:pt idx="237">
                  <c:v>-22.28590907819811</c:v>
                </c:pt>
                <c:pt idx="238">
                  <c:v>-25.209147793987412</c:v>
                </c:pt>
                <c:pt idx="239">
                  <c:v>-26.804947193987566</c:v>
                </c:pt>
                <c:pt idx="240">
                  <c:v>-28.295746793987206</c:v>
                </c:pt>
                <c:pt idx="241">
                  <c:v>-28.59818036368425</c:v>
                </c:pt>
                <c:pt idx="242">
                  <c:v>-28.081444993987621</c:v>
                </c:pt>
                <c:pt idx="243">
                  <c:v>-26.991376593987951</c:v>
                </c:pt>
                <c:pt idx="244">
                  <c:v>-25.648899193987727</c:v>
                </c:pt>
                <c:pt idx="245">
                  <c:v>-23.596583993987316</c:v>
                </c:pt>
                <c:pt idx="246">
                  <c:v>-21.674002493987228</c:v>
                </c:pt>
                <c:pt idx="247">
                  <c:v>-21.031115293988073</c:v>
                </c:pt>
                <c:pt idx="248">
                  <c:v>-20.047939893987611</c:v>
                </c:pt>
                <c:pt idx="249">
                  <c:v>-19.312551328769743</c:v>
                </c:pt>
                <c:pt idx="250">
                  <c:v>-17.600967293987352</c:v>
                </c:pt>
                <c:pt idx="251">
                  <c:v>-16.187011693987337</c:v>
                </c:pt>
                <c:pt idx="252">
                  <c:v>-14.873764493987199</c:v>
                </c:pt>
                <c:pt idx="253">
                  <c:v>-13.466725867106211</c:v>
                </c:pt>
                <c:pt idx="254">
                  <c:v>-12.53522864651266</c:v>
                </c:pt>
                <c:pt idx="255">
                  <c:v>-11.461604493987398</c:v>
                </c:pt>
                <c:pt idx="256">
                  <c:v>-10.873170793987626</c:v>
                </c:pt>
                <c:pt idx="257">
                  <c:v>-9.4054665253006462</c:v>
                </c:pt>
                <c:pt idx="258">
                  <c:v>-7.7310554939877978</c:v>
                </c:pt>
                <c:pt idx="259">
                  <c:v>-4.9565385939873625</c:v>
                </c:pt>
                <c:pt idx="260">
                  <c:v>-4.1601153939875939</c:v>
                </c:pt>
                <c:pt idx="261">
                  <c:v>-1.741360301203585</c:v>
                </c:pt>
                <c:pt idx="262">
                  <c:v>0.39861064641583266</c:v>
                </c:pt>
                <c:pt idx="263">
                  <c:v>2.6892226060126783</c:v>
                </c:pt>
                <c:pt idx="264">
                  <c:v>4.5958917060119262</c:v>
                </c:pt>
                <c:pt idx="265">
                  <c:v>6.9360235209057493</c:v>
                </c:pt>
                <c:pt idx="266">
                  <c:v>8.7800674060130319</c:v>
                </c:pt>
                <c:pt idx="267">
                  <c:v>10.283104306012561</c:v>
                </c:pt>
                <c:pt idx="268">
                  <c:v>11.482614406012448</c:v>
                </c:pt>
                <c:pt idx="269">
                  <c:v>12.351451706012217</c:v>
                </c:pt>
                <c:pt idx="270">
                  <c:v>12.950031506012198</c:v>
                </c:pt>
                <c:pt idx="271">
                  <c:v>12.71387490601246</c:v>
                </c:pt>
                <c:pt idx="272">
                  <c:v>13.159223606012645</c:v>
                </c:pt>
                <c:pt idx="273">
                  <c:v>13.004242906011893</c:v>
                </c:pt>
                <c:pt idx="274">
                  <c:v>12.919964627989902</c:v>
                </c:pt>
                <c:pt idx="275">
                  <c:v>12.811876606012461</c:v>
                </c:pt>
                <c:pt idx="276">
                  <c:v>8.2545139623337143</c:v>
                </c:pt>
                <c:pt idx="277">
                  <c:v>5.5318416060125788</c:v>
                </c:pt>
                <c:pt idx="278">
                  <c:v>3.4326523060126553</c:v>
                </c:pt>
                <c:pt idx="279">
                  <c:v>0.58059570601251653</c:v>
                </c:pt>
                <c:pt idx="280">
                  <c:v>-1.103656993987542</c:v>
                </c:pt>
                <c:pt idx="281">
                  <c:v>-3.2028396939869448</c:v>
                </c:pt>
                <c:pt idx="282">
                  <c:v>-4.8601507939871311</c:v>
                </c:pt>
                <c:pt idx="283">
                  <c:v>-9.7644255939876423</c:v>
                </c:pt>
                <c:pt idx="284">
                  <c:v>-12.287096929341757</c:v>
                </c:pt>
                <c:pt idx="285">
                  <c:v>-14.411580593987701</c:v>
                </c:pt>
                <c:pt idx="286">
                  <c:v>-16.1865246939876</c:v>
                </c:pt>
                <c:pt idx="287">
                  <c:v>-17.248586693987846</c:v>
                </c:pt>
                <c:pt idx="288">
                  <c:v>-18.527369693987829</c:v>
                </c:pt>
                <c:pt idx="289">
                  <c:v>-18.904491393987691</c:v>
                </c:pt>
                <c:pt idx="290">
                  <c:v>-18.906097117391752</c:v>
                </c:pt>
                <c:pt idx="291">
                  <c:v>-18.377340493987603</c:v>
                </c:pt>
                <c:pt idx="292">
                  <c:v>-17.85156419398816</c:v>
                </c:pt>
                <c:pt idx="293">
                  <c:v>-16.857167293987793</c:v>
                </c:pt>
                <c:pt idx="294">
                  <c:v>-15.929853793987473</c:v>
                </c:pt>
                <c:pt idx="295">
                  <c:v>-15.342716834848311</c:v>
                </c:pt>
                <c:pt idx="296">
                  <c:v>-14.872276893987923</c:v>
                </c:pt>
                <c:pt idx="297">
                  <c:v>-14.052906493987781</c:v>
                </c:pt>
                <c:pt idx="298">
                  <c:v>-13.228964193987773</c:v>
                </c:pt>
                <c:pt idx="299">
                  <c:v>-12.305908193987577</c:v>
                </c:pt>
                <c:pt idx="300">
                  <c:v>-11.420599893987504</c:v>
                </c:pt>
                <c:pt idx="301">
                  <c:v>-10.075611878836288</c:v>
                </c:pt>
                <c:pt idx="302">
                  <c:v>-7.8571867939873945</c:v>
                </c:pt>
                <c:pt idx="303">
                  <c:v>-7.1206667273210495</c:v>
                </c:pt>
                <c:pt idx="304">
                  <c:v>-0.46059131851596635</c:v>
                </c:pt>
                <c:pt idx="305">
                  <c:v>0.2285010060118822</c:v>
                </c:pt>
                <c:pt idx="306">
                  <c:v>1.3677561060124077</c:v>
                </c:pt>
                <c:pt idx="307">
                  <c:v>2.327139706012546</c:v>
                </c:pt>
                <c:pt idx="308">
                  <c:v>2.9427261060126426</c:v>
                </c:pt>
                <c:pt idx="309">
                  <c:v>4.1685084060128617</c:v>
                </c:pt>
                <c:pt idx="310">
                  <c:v>4.0242740060124458</c:v>
                </c:pt>
                <c:pt idx="311">
                  <c:v>4.6718493060124775</c:v>
                </c:pt>
                <c:pt idx="312">
                  <c:v>5.9019347878305126</c:v>
                </c:pt>
                <c:pt idx="313">
                  <c:v>7.1803115060128118</c:v>
                </c:pt>
                <c:pt idx="314">
                  <c:v>7.4475266060125715</c:v>
                </c:pt>
                <c:pt idx="315">
                  <c:v>8.1898272060131632</c:v>
                </c:pt>
                <c:pt idx="316">
                  <c:v>8.6001698060124561</c:v>
                </c:pt>
                <c:pt idx="317">
                  <c:v>9.5264521060125986</c:v>
                </c:pt>
                <c:pt idx="318">
                  <c:v>11.185560452166005</c:v>
                </c:pt>
                <c:pt idx="319">
                  <c:v>12.015827906012603</c:v>
                </c:pt>
                <c:pt idx="320">
                  <c:v>12.133616406012106</c:v>
                </c:pt>
                <c:pt idx="321">
                  <c:v>13.802271906012335</c:v>
                </c:pt>
                <c:pt idx="322">
                  <c:v>13.82036220601249</c:v>
                </c:pt>
                <c:pt idx="323">
                  <c:v>15.426372060557764</c:v>
                </c:pt>
                <c:pt idx="324">
                  <c:v>16.969372306011799</c:v>
                </c:pt>
                <c:pt idx="325">
                  <c:v>18.483172406012173</c:v>
                </c:pt>
                <c:pt idx="326">
                  <c:v>19.515320206012241</c:v>
                </c:pt>
                <c:pt idx="327">
                  <c:v>20.232471106011893</c:v>
                </c:pt>
                <c:pt idx="328">
                  <c:v>20.525230706012067</c:v>
                </c:pt>
                <c:pt idx="329">
                  <c:v>20.535115606012276</c:v>
                </c:pt>
                <c:pt idx="330">
                  <c:v>19.959551306012791</c:v>
                </c:pt>
                <c:pt idx="331">
                  <c:v>18.893845006012526</c:v>
                </c:pt>
                <c:pt idx="332">
                  <c:v>17.384127306012388</c:v>
                </c:pt>
                <c:pt idx="333">
                  <c:v>15.803911506012312</c:v>
                </c:pt>
                <c:pt idx="334">
                  <c:v>13.234607606012688</c:v>
                </c:pt>
                <c:pt idx="335">
                  <c:v>11.214852906012492</c:v>
                </c:pt>
                <c:pt idx="336">
                  <c:v>9.3980918060123173</c:v>
                </c:pt>
                <c:pt idx="337">
                  <c:v>7.079572106012181</c:v>
                </c:pt>
                <c:pt idx="338">
                  <c:v>5.1795815555073101</c:v>
                </c:pt>
                <c:pt idx="339">
                  <c:v>1.7867940060123852</c:v>
                </c:pt>
                <c:pt idx="340">
                  <c:v>0.60204230601250708</c:v>
                </c:pt>
                <c:pt idx="341">
                  <c:v>-0.59955749398828551</c:v>
                </c:pt>
                <c:pt idx="342">
                  <c:v>-1.7451988939877054</c:v>
                </c:pt>
                <c:pt idx="343">
                  <c:v>-4.14642076240834</c:v>
                </c:pt>
                <c:pt idx="344">
                  <c:v>-6.6428613939875589</c:v>
                </c:pt>
                <c:pt idx="345">
                  <c:v>-9.2223374939881495</c:v>
                </c:pt>
                <c:pt idx="346">
                  <c:v>-11.019603393987939</c:v>
                </c:pt>
                <c:pt idx="347">
                  <c:v>-12.483854393987531</c:v>
                </c:pt>
                <c:pt idx="348">
                  <c:v>-14.721794493987815</c:v>
                </c:pt>
                <c:pt idx="349">
                  <c:v>-16.603511229039093</c:v>
                </c:pt>
                <c:pt idx="350">
                  <c:v>-17.684544393987757</c:v>
                </c:pt>
                <c:pt idx="351">
                  <c:v>-18.358378793987519</c:v>
                </c:pt>
                <c:pt idx="352">
                  <c:v>-19.032636093987016</c:v>
                </c:pt>
                <c:pt idx="353">
                  <c:v>-18.087312693987229</c:v>
                </c:pt>
                <c:pt idx="354">
                  <c:v>-16.898580060653934</c:v>
                </c:pt>
                <c:pt idx="355">
                  <c:v>-18.768030493987716</c:v>
                </c:pt>
                <c:pt idx="356">
                  <c:v>-19.907313393987614</c:v>
                </c:pt>
                <c:pt idx="357">
                  <c:v>-20.341348593987931</c:v>
                </c:pt>
                <c:pt idx="358">
                  <c:v>-20.201974793987283</c:v>
                </c:pt>
                <c:pt idx="359">
                  <c:v>-20.446907949543153</c:v>
                </c:pt>
                <c:pt idx="360">
                  <c:v>-20.539546646999817</c:v>
                </c:pt>
                <c:pt idx="361">
                  <c:v>-14.176131815040311</c:v>
                </c:pt>
                <c:pt idx="362">
                  <c:v>-12.844866293987639</c:v>
                </c:pt>
                <c:pt idx="363">
                  <c:v>-10.458833293987473</c:v>
                </c:pt>
                <c:pt idx="364">
                  <c:v>-9.6233784939874827</c:v>
                </c:pt>
                <c:pt idx="365">
                  <c:v>-8.7201438195192367</c:v>
                </c:pt>
                <c:pt idx="366">
                  <c:v>-7.5502873939875474</c:v>
                </c:pt>
                <c:pt idx="367">
                  <c:v>-5.9413809939879219</c:v>
                </c:pt>
                <c:pt idx="368">
                  <c:v>-4.4235634939870909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16.194808806012212</c:v>
                </c:pt>
                <c:pt idx="379">
                  <c:v>18.270763506012273</c:v>
                </c:pt>
                <c:pt idx="380">
                  <c:v>19.67352408075994</c:v>
                </c:pt>
                <c:pt idx="381">
                  <c:v>21.234029406012397</c:v>
                </c:pt>
                <c:pt idx="382">
                  <c:v>23.124074406012284</c:v>
                </c:pt>
                <c:pt idx="383">
                  <c:v>23.680143606012628</c:v>
                </c:pt>
                <c:pt idx="384">
                  <c:v>24.692007506012217</c:v>
                </c:pt>
                <c:pt idx="385">
                  <c:v>25.714023806012584</c:v>
                </c:pt>
                <c:pt idx="386">
                  <c:v>26.367612320298086</c:v>
                </c:pt>
                <c:pt idx="387">
                  <c:v>26.675845306012739</c:v>
                </c:pt>
                <c:pt idx="388">
                  <c:v>26.617759306012516</c:v>
                </c:pt>
                <c:pt idx="389">
                  <c:v>26.688203206012311</c:v>
                </c:pt>
                <c:pt idx="390">
                  <c:v>26.563972406012532</c:v>
                </c:pt>
                <c:pt idx="391">
                  <c:v>25.825235315689685</c:v>
                </c:pt>
                <c:pt idx="392">
                  <c:v>24.5017071060125</c:v>
                </c:pt>
                <c:pt idx="393">
                  <c:v>23.734445706012615</c:v>
                </c:pt>
                <c:pt idx="394">
                  <c:v>21.711637806012746</c:v>
                </c:pt>
                <c:pt idx="395">
                  <c:v>19.486985906012151</c:v>
                </c:pt>
                <c:pt idx="396">
                  <c:v>17.464742801664613</c:v>
                </c:pt>
                <c:pt idx="397">
                  <c:v>14.167656906012624</c:v>
                </c:pt>
                <c:pt idx="398">
                  <c:v>12.151989906013014</c:v>
                </c:pt>
                <c:pt idx="399">
                  <c:v>9.2395828060122227</c:v>
                </c:pt>
                <c:pt idx="400">
                  <c:v>7.4069647060117774</c:v>
                </c:pt>
                <c:pt idx="401">
                  <c:v>4.2517065050023053</c:v>
                </c:pt>
                <c:pt idx="402">
                  <c:v>1.5984474307552015</c:v>
                </c:pt>
                <c:pt idx="403">
                  <c:v>5.5374306011984231E-2</c:v>
                </c:pt>
                <c:pt idx="404">
                  <c:v>-1.8915980939876103</c:v>
                </c:pt>
                <c:pt idx="405">
                  <c:v>-3.851895893987701</c:v>
                </c:pt>
                <c:pt idx="406">
                  <c:v>-5.3902508939877274</c:v>
                </c:pt>
                <c:pt idx="407">
                  <c:v>-6.8259705982886612</c:v>
                </c:pt>
                <c:pt idx="408">
                  <c:v>-9.2431226939876154</c:v>
                </c:pt>
                <c:pt idx="409">
                  <c:v>-11.579649893987542</c:v>
                </c:pt>
                <c:pt idx="410">
                  <c:v>-13.835810293987768</c:v>
                </c:pt>
                <c:pt idx="411">
                  <c:v>-14.492775193987246</c:v>
                </c:pt>
                <c:pt idx="412">
                  <c:v>-16.147210635367095</c:v>
                </c:pt>
                <c:pt idx="413">
                  <c:v>-17.375319393988079</c:v>
                </c:pt>
                <c:pt idx="414">
                  <c:v>-16.504101893987226</c:v>
                </c:pt>
                <c:pt idx="415">
                  <c:v>-18.800934293987247</c:v>
                </c:pt>
                <c:pt idx="416">
                  <c:v>-20.661426693987529</c:v>
                </c:pt>
                <c:pt idx="417">
                  <c:v>-20.614091220075117</c:v>
                </c:pt>
                <c:pt idx="418">
                  <c:v>-20.704955693987806</c:v>
                </c:pt>
                <c:pt idx="419">
                  <c:v>-20.652263393987585</c:v>
                </c:pt>
                <c:pt idx="420">
                  <c:v>-19.011663393987526</c:v>
                </c:pt>
                <c:pt idx="421">
                  <c:v>-18.320807293987102</c:v>
                </c:pt>
                <c:pt idx="422">
                  <c:v>-16.775755993987538</c:v>
                </c:pt>
                <c:pt idx="423">
                  <c:v>-15.067662393987849</c:v>
                </c:pt>
                <c:pt idx="424">
                  <c:v>-13.755133174207222</c:v>
                </c:pt>
                <c:pt idx="425">
                  <c:v>-10.853459793987547</c:v>
                </c:pt>
                <c:pt idx="426">
                  <c:v>-7.7336167939868572</c:v>
                </c:pt>
                <c:pt idx="427">
                  <c:v>-4.0085773523210104</c:v>
                </c:pt>
                <c:pt idx="428">
                  <c:v>7.2748366060126415</c:v>
                </c:pt>
                <c:pt idx="429">
                  <c:v>8.703356806012394</c:v>
                </c:pt>
                <c:pt idx="430">
                  <c:v>12.066045585604758</c:v>
                </c:pt>
                <c:pt idx="431">
                  <c:v>14.229622806011733</c:v>
                </c:pt>
                <c:pt idx="432">
                  <c:v>16.576984306012228</c:v>
                </c:pt>
                <c:pt idx="433">
                  <c:v>18.903173806012838</c:v>
                </c:pt>
                <c:pt idx="434">
                  <c:v>20.75048540601264</c:v>
                </c:pt>
                <c:pt idx="435">
                  <c:v>22.224605386500414</c:v>
                </c:pt>
                <c:pt idx="436">
                  <c:v>22.543386444721882</c:v>
                </c:pt>
                <c:pt idx="437">
                  <c:v>23.701561367917307</c:v>
                </c:pt>
                <c:pt idx="438">
                  <c:v>23.00757230601257</c:v>
                </c:pt>
                <c:pt idx="439">
                  <c:v>21.989002406013135</c:v>
                </c:pt>
                <c:pt idx="440">
                  <c:v>20.475331406012074</c:v>
                </c:pt>
                <c:pt idx="441">
                  <c:v>19.067483777730224</c:v>
                </c:pt>
                <c:pt idx="442">
                  <c:v>17.431058306012311</c:v>
                </c:pt>
                <c:pt idx="443">
                  <c:v>15.972566206012079</c:v>
                </c:pt>
                <c:pt idx="444">
                  <c:v>14.365721806012759</c:v>
                </c:pt>
                <c:pt idx="445">
                  <c:v>12.844592406012577</c:v>
                </c:pt>
                <c:pt idx="446">
                  <c:v>11.697401959547864</c:v>
                </c:pt>
                <c:pt idx="447">
                  <c:v>11.353238406012352</c:v>
                </c:pt>
                <c:pt idx="448">
                  <c:v>11.325568406012518</c:v>
                </c:pt>
                <c:pt idx="449">
                  <c:v>10.638306806012519</c:v>
                </c:pt>
                <c:pt idx="450">
                  <c:v>9.6470135060120672</c:v>
                </c:pt>
                <c:pt idx="451">
                  <c:v>8.5244827284611375</c:v>
                </c:pt>
                <c:pt idx="452">
                  <c:v>7.7550529060126925</c:v>
                </c:pt>
                <c:pt idx="453">
                  <c:v>7.5070118060123274</c:v>
                </c:pt>
                <c:pt idx="454">
                  <c:v>7.3554616060120708</c:v>
                </c:pt>
                <c:pt idx="455">
                  <c:v>7.2044197060124713</c:v>
                </c:pt>
                <c:pt idx="456">
                  <c:v>6.888312882608048</c:v>
                </c:pt>
                <c:pt idx="457">
                  <c:v>6.8250746060126755</c:v>
                </c:pt>
                <c:pt idx="458">
                  <c:v>6.8172017060126819</c:v>
                </c:pt>
                <c:pt idx="459">
                  <c:v>7.0151517060125581</c:v>
                </c:pt>
                <c:pt idx="460">
                  <c:v>8.0111590060124183</c:v>
                </c:pt>
                <c:pt idx="461">
                  <c:v>8.7348368257921827</c:v>
                </c:pt>
                <c:pt idx="462">
                  <c:v>9.0344397060125736</c:v>
                </c:pt>
                <c:pt idx="463">
                  <c:v>9.2849867060129583</c:v>
                </c:pt>
                <c:pt idx="464">
                  <c:v>9.3032716060120695</c:v>
                </c:pt>
                <c:pt idx="465">
                  <c:v>9.4819135060125319</c:v>
                </c:pt>
                <c:pt idx="466">
                  <c:v>9.9842098668819546</c:v>
                </c:pt>
                <c:pt idx="467">
                  <c:v>10.055312806012537</c:v>
                </c:pt>
                <c:pt idx="468">
                  <c:v>9.9437162060124393</c:v>
                </c:pt>
                <c:pt idx="469">
                  <c:v>10.204585906012497</c:v>
                </c:pt>
                <c:pt idx="470">
                  <c:v>10.249133706012467</c:v>
                </c:pt>
                <c:pt idx="471">
                  <c:v>10.164245191871156</c:v>
                </c:pt>
                <c:pt idx="472">
                  <c:v>9.764320106012697</c:v>
                </c:pt>
                <c:pt idx="473">
                  <c:v>8.9021373060128468</c:v>
                </c:pt>
                <c:pt idx="474">
                  <c:v>7.7348715060126239</c:v>
                </c:pt>
                <c:pt idx="475">
                  <c:v>7.8562069060127016</c:v>
                </c:pt>
                <c:pt idx="476">
                  <c:v>8.77138692180195</c:v>
                </c:pt>
                <c:pt idx="477">
                  <c:v>11.139648406012681</c:v>
                </c:pt>
                <c:pt idx="478">
                  <c:v>11.191290106012683</c:v>
                </c:pt>
                <c:pt idx="479">
                  <c:v>10.950012206012463</c:v>
                </c:pt>
                <c:pt idx="480">
                  <c:v>10.000482106012232</c:v>
                </c:pt>
                <c:pt idx="481">
                  <c:v>9.9521907474271138</c:v>
                </c:pt>
                <c:pt idx="482">
                  <c:v>9.463218006012438</c:v>
                </c:pt>
                <c:pt idx="483">
                  <c:v>8.7862012060119952</c:v>
                </c:pt>
                <c:pt idx="484">
                  <c:v>10.181004006012483</c:v>
                </c:pt>
                <c:pt idx="485">
                  <c:v>9.1091730060124494</c:v>
                </c:pt>
                <c:pt idx="486">
                  <c:v>9.767479448117923</c:v>
                </c:pt>
                <c:pt idx="487">
                  <c:v>10.703443606012524</c:v>
                </c:pt>
                <c:pt idx="488">
                  <c:v>9.9203953060129635</c:v>
                </c:pt>
                <c:pt idx="489">
                  <c:v>10.701789406012448</c:v>
                </c:pt>
                <c:pt idx="490">
                  <c:v>10.695300006012431</c:v>
                </c:pt>
                <c:pt idx="491">
                  <c:v>10.160317896335204</c:v>
                </c:pt>
                <c:pt idx="492">
                  <c:v>10.655075706012113</c:v>
                </c:pt>
                <c:pt idx="493">
                  <c:v>9.7772847060130736</c:v>
                </c:pt>
                <c:pt idx="494">
                  <c:v>9.5107496494906201</c:v>
                </c:pt>
                <c:pt idx="495">
                  <c:v>9.9440173118944237</c:v>
                </c:pt>
                <c:pt idx="496">
                  <c:v>9.9077402060124928</c:v>
                </c:pt>
                <c:pt idx="497">
                  <c:v>9.9019612213967996</c:v>
                </c:pt>
                <c:pt idx="498">
                  <c:v>9.8956064060120248</c:v>
                </c:pt>
                <c:pt idx="499">
                  <c:v>9.893319206012519</c:v>
                </c:pt>
                <c:pt idx="500">
                  <c:v>9.8953630060123707</c:v>
                </c:pt>
                <c:pt idx="501">
                  <c:v>9.9238365060123961</c:v>
                </c:pt>
                <c:pt idx="502">
                  <c:v>9.9327713886213029</c:v>
                </c:pt>
                <c:pt idx="503">
                  <c:v>10.07631660601227</c:v>
                </c:pt>
                <c:pt idx="504">
                  <c:v>10.079107406012</c:v>
                </c:pt>
                <c:pt idx="505">
                  <c:v>10.092442006012977</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10.218355191871415</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10.233566606012072</c:v>
                </c:pt>
                <c:pt idx="527">
                  <c:v>10.233566606012072</c:v>
                </c:pt>
                <c:pt idx="528">
                  <c:v>10.233566606012246</c:v>
                </c:pt>
                <c:pt idx="529">
                  <c:v>10.233566606012303</c:v>
                </c:pt>
                <c:pt idx="530">
                  <c:v>10.233566606012072</c:v>
                </c:pt>
                <c:pt idx="531">
                  <c:v>10.233566606012072</c:v>
                </c:pt>
                <c:pt idx="532">
                  <c:v>10.233566606012072</c:v>
                </c:pt>
                <c:pt idx="533">
                  <c:v>10.233566606012072</c:v>
                </c:pt>
                <c:pt idx="534">
                  <c:v>10.233611606012698</c:v>
                </c:pt>
                <c:pt idx="535">
                  <c:v>10.233656606012644</c:v>
                </c:pt>
                <c:pt idx="536">
                  <c:v>10.233656606012644</c:v>
                </c:pt>
                <c:pt idx="537">
                  <c:v>10.233656606012644</c:v>
                </c:pt>
                <c:pt idx="538">
                  <c:v>10.23369470125051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10.231710506012131</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10.235456606011741</c:v>
                </c:pt>
                <c:pt idx="565">
                  <c:v>10.235456606011741</c:v>
                </c:pt>
                <c:pt idx="566">
                  <c:v>10.235456606011741</c:v>
                </c:pt>
                <c:pt idx="567">
                  <c:v>10.235456606011741</c:v>
                </c:pt>
                <c:pt idx="568">
                  <c:v>10.235456606012022</c:v>
                </c:pt>
                <c:pt idx="569">
                  <c:v>10.23546022670202</c:v>
                </c:pt>
                <c:pt idx="570">
                  <c:v>10.235536606012449</c:v>
                </c:pt>
                <c:pt idx="571">
                  <c:v>10.235978906012699</c:v>
                </c:pt>
                <c:pt idx="572">
                  <c:v>10.237236606012868</c:v>
                </c:pt>
                <c:pt idx="573">
                  <c:v>10.237236606012928</c:v>
                </c:pt>
                <c:pt idx="574">
                  <c:v>10.237311006013163</c:v>
                </c:pt>
                <c:pt idx="575">
                  <c:v>10.237356606012398</c:v>
                </c:pt>
                <c:pt idx="576">
                  <c:v>10.240896606012498</c:v>
                </c:pt>
                <c:pt idx="577">
                  <c:v>10.24089660601193</c:v>
                </c:pt>
                <c:pt idx="578">
                  <c:v>10.24089660601193</c:v>
                </c:pt>
                <c:pt idx="579">
                  <c:v>10.24089660601193</c:v>
                </c:pt>
                <c:pt idx="580">
                  <c:v>10.24089660601193</c:v>
                </c:pt>
                <c:pt idx="581">
                  <c:v>10.242620406011792</c:v>
                </c:pt>
                <c:pt idx="582">
                  <c:v>10.252080822880052</c:v>
                </c:pt>
                <c:pt idx="583">
                  <c:v>10.294376976382193</c:v>
                </c:pt>
                <c:pt idx="584">
                  <c:v>10.294356606011842</c:v>
                </c:pt>
                <c:pt idx="585">
                  <c:v>10.299311406012361</c:v>
                </c:pt>
                <c:pt idx="586">
                  <c:v>10.313549206012812</c:v>
                </c:pt>
                <c:pt idx="587">
                  <c:v>10.325291912134571</c:v>
                </c:pt>
                <c:pt idx="588">
                  <c:v>10.336007606012188</c:v>
                </c:pt>
                <c:pt idx="589">
                  <c:v>10.346666606012334</c:v>
                </c:pt>
                <c:pt idx="590">
                  <c:v>10.397266458953439</c:v>
                </c:pt>
                <c:pt idx="591">
                  <c:v>10.39985660601242</c:v>
                </c:pt>
                <c:pt idx="592">
                  <c:v>10.400589806012496</c:v>
                </c:pt>
                <c:pt idx="593">
                  <c:v>10.404473064346305</c:v>
                </c:pt>
                <c:pt idx="594">
                  <c:v>10.40543660601295</c:v>
                </c:pt>
                <c:pt idx="595">
                  <c:v>10.40543660601295</c:v>
                </c:pt>
                <c:pt idx="596">
                  <c:v>10.405436606012435</c:v>
                </c:pt>
                <c:pt idx="597">
                  <c:v>10.420096606012422</c:v>
                </c:pt>
                <c:pt idx="598">
                  <c:v>10.421024537047023</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10.435985806012315</c:v>
                </c:pt>
                <c:pt idx="614">
                  <c:v>10.445236606012159</c:v>
                </c:pt>
                <c:pt idx="615">
                  <c:v>10.445236606012159</c:v>
                </c:pt>
                <c:pt idx="616">
                  <c:v>10.445236606012159</c:v>
                </c:pt>
                <c:pt idx="617">
                  <c:v>10.445236606012049</c:v>
                </c:pt>
                <c:pt idx="618">
                  <c:v>10.445277706012359</c:v>
                </c:pt>
                <c:pt idx="619">
                  <c:v>10.446962506012383</c:v>
                </c:pt>
                <c:pt idx="620">
                  <c:v>10.446997272679155</c:v>
                </c:pt>
                <c:pt idx="621">
                  <c:v>10.446425534583184</c:v>
                </c:pt>
                <c:pt idx="622">
                  <c:v>10.44371540601237</c:v>
                </c:pt>
                <c:pt idx="623">
                  <c:v>10.443196606012478</c:v>
                </c:pt>
                <c:pt idx="624">
                  <c:v>10.441461306012467</c:v>
                </c:pt>
                <c:pt idx="625">
                  <c:v>10.441176606012458</c:v>
                </c:pt>
                <c:pt idx="626">
                  <c:v>10.441176606012515</c:v>
                </c:pt>
                <c:pt idx="627">
                  <c:v>10.441136606012392</c:v>
                </c:pt>
                <c:pt idx="628">
                  <c:v>10.441136606012904</c:v>
                </c:pt>
                <c:pt idx="629">
                  <c:v>10.44113660601279</c:v>
                </c:pt>
                <c:pt idx="630">
                  <c:v>10.441136606012847</c:v>
                </c:pt>
                <c:pt idx="631">
                  <c:v>10.441129606012861</c:v>
                </c:pt>
                <c:pt idx="632">
                  <c:v>10.441036606012473</c:v>
                </c:pt>
                <c:pt idx="633">
                  <c:v>10.441036606012473</c:v>
                </c:pt>
                <c:pt idx="634">
                  <c:v>10.441018006012548</c:v>
                </c:pt>
                <c:pt idx="635">
                  <c:v>10.4410335447878</c:v>
                </c:pt>
                <c:pt idx="636">
                  <c:v>10.444000506013269</c:v>
                </c:pt>
                <c:pt idx="637">
                  <c:v>10.444716606013301</c:v>
                </c:pt>
                <c:pt idx="638">
                  <c:v>10.444716606013301</c:v>
                </c:pt>
                <c:pt idx="639">
                  <c:v>10.444683006012283</c:v>
                </c:pt>
                <c:pt idx="640">
                  <c:v>10.445690500749055</c:v>
                </c:pt>
                <c:pt idx="641">
                  <c:v>10.447654206013016</c:v>
                </c:pt>
                <c:pt idx="642">
                  <c:v>10.451197206012196</c:v>
                </c:pt>
                <c:pt idx="643">
                  <c:v>10.453016606012127</c:v>
                </c:pt>
                <c:pt idx="644">
                  <c:v>10.455843806012373</c:v>
                </c:pt>
                <c:pt idx="645">
                  <c:v>10.458704106012433</c:v>
                </c:pt>
                <c:pt idx="646">
                  <c:v>10.459588340705999</c:v>
                </c:pt>
                <c:pt idx="647">
                  <c:v>10.463230006012182</c:v>
                </c:pt>
                <c:pt idx="648">
                  <c:v>10.466345206011866</c:v>
                </c:pt>
                <c:pt idx="649">
                  <c:v>10.466434806011955</c:v>
                </c:pt>
                <c:pt idx="650">
                  <c:v>10.466381206012173</c:v>
                </c:pt>
                <c:pt idx="651">
                  <c:v>10.466749667236929</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10.475932406012607</c:v>
                </c:pt>
                <c:pt idx="664">
                  <c:v>10.479522606012342</c:v>
                </c:pt>
                <c:pt idx="665">
                  <c:v>10.479691806011729</c:v>
                </c:pt>
                <c:pt idx="666">
                  <c:v>10.479696606011789</c:v>
                </c:pt>
                <c:pt idx="667">
                  <c:v>10.479696606011732</c:v>
                </c:pt>
                <c:pt idx="668">
                  <c:v>10.479696606011732</c:v>
                </c:pt>
                <c:pt idx="669">
                  <c:v>10.479696606011732</c:v>
                </c:pt>
                <c:pt idx="670">
                  <c:v>10.479703806012498</c:v>
                </c:pt>
                <c:pt idx="671">
                  <c:v>10.479736606012597</c:v>
                </c:pt>
                <c:pt idx="672">
                  <c:v>10.479736606012715</c:v>
                </c:pt>
                <c:pt idx="673">
                  <c:v>10.479736606012715</c:v>
                </c:pt>
                <c:pt idx="674">
                  <c:v>10.479736606012715</c:v>
                </c:pt>
                <c:pt idx="675">
                  <c:v>10.479736606012715</c:v>
                </c:pt>
                <c:pt idx="676">
                  <c:v>10.479736606012715</c:v>
                </c:pt>
                <c:pt idx="677">
                  <c:v>10.479736606012768</c:v>
                </c:pt>
                <c:pt idx="678">
                  <c:v>10.479736606012715</c:v>
                </c:pt>
                <c:pt idx="679">
                  <c:v>10.479736606012715</c:v>
                </c:pt>
                <c:pt idx="680">
                  <c:v>10.479736606012715</c:v>
                </c:pt>
                <c:pt idx="681">
                  <c:v>10.479736606012715</c:v>
                </c:pt>
                <c:pt idx="682">
                  <c:v>10.479736606012768</c:v>
                </c:pt>
                <c:pt idx="683">
                  <c:v>10.479736606012715</c:v>
                </c:pt>
                <c:pt idx="684">
                  <c:v>10.479736606012656</c:v>
                </c:pt>
                <c:pt idx="685">
                  <c:v>10.479759939345707</c:v>
                </c:pt>
                <c:pt idx="686">
                  <c:v>10.478978506012378</c:v>
                </c:pt>
                <c:pt idx="687">
                  <c:v>10.477092206012816</c:v>
                </c:pt>
                <c:pt idx="688">
                  <c:v>10.466861963155637</c:v>
                </c:pt>
                <c:pt idx="689">
                  <c:v>10.461694706012409</c:v>
                </c:pt>
                <c:pt idx="690">
                  <c:v>10.459186606012583</c:v>
                </c:pt>
                <c:pt idx="691">
                  <c:v>10.458109306012503</c:v>
                </c:pt>
                <c:pt idx="692">
                  <c:v>10.457311893368701</c:v>
                </c:pt>
                <c:pt idx="693">
                  <c:v>10.457298510774606</c:v>
                </c:pt>
                <c:pt idx="694">
                  <c:v>10.457331501845674</c:v>
                </c:pt>
                <c:pt idx="695">
                  <c:v>10.457422606011921</c:v>
                </c:pt>
                <c:pt idx="696">
                  <c:v>10.459158006011664</c:v>
                </c:pt>
                <c:pt idx="697">
                  <c:v>10.459396606011769</c:v>
                </c:pt>
                <c:pt idx="698">
                  <c:v>10.459385206012048</c:v>
                </c:pt>
                <c:pt idx="699">
                  <c:v>10.459336606012322</c:v>
                </c:pt>
                <c:pt idx="700">
                  <c:v>10.459371406011668</c:v>
                </c:pt>
                <c:pt idx="701">
                  <c:v>10.459396606011769</c:v>
                </c:pt>
                <c:pt idx="702">
                  <c:v>10.459396606011769</c:v>
                </c:pt>
                <c:pt idx="703">
                  <c:v>10.459396606011769</c:v>
                </c:pt>
                <c:pt idx="704">
                  <c:v>10.459459076600488</c:v>
                </c:pt>
                <c:pt idx="705">
                  <c:v>10.461422906011666</c:v>
                </c:pt>
                <c:pt idx="706">
                  <c:v>10.464756406012231</c:v>
                </c:pt>
                <c:pt idx="707">
                  <c:v>10.465302206012115</c:v>
                </c:pt>
                <c:pt idx="708">
                  <c:v>10.468604606012732</c:v>
                </c:pt>
                <c:pt idx="709">
                  <c:v>10.468676606012664</c:v>
                </c:pt>
                <c:pt idx="710">
                  <c:v>10.468695506012764</c:v>
                </c:pt>
                <c:pt idx="711">
                  <c:v>10.468796606012589</c:v>
                </c:pt>
                <c:pt idx="712">
                  <c:v>10.468796606012589</c:v>
                </c:pt>
                <c:pt idx="713">
                  <c:v>10.468796606012589</c:v>
                </c:pt>
                <c:pt idx="714">
                  <c:v>10.468796606012649</c:v>
                </c:pt>
                <c:pt idx="715">
                  <c:v>10.470476006012651</c:v>
                </c:pt>
                <c:pt idx="716">
                  <c:v>10.472404106012863</c:v>
                </c:pt>
                <c:pt idx="717">
                  <c:v>10.472676606012854</c:v>
                </c:pt>
                <c:pt idx="718">
                  <c:v>10.472676606012854</c:v>
                </c:pt>
                <c:pt idx="719">
                  <c:v>10.472676606012854</c:v>
                </c:pt>
                <c:pt idx="720">
                  <c:v>10.472661006012757</c:v>
                </c:pt>
                <c:pt idx="721">
                  <c:v>10.472637006012139</c:v>
                </c:pt>
                <c:pt idx="722">
                  <c:v>10.472616606012272</c:v>
                </c:pt>
                <c:pt idx="723">
                  <c:v>10.472616606012272</c:v>
                </c:pt>
                <c:pt idx="724">
                  <c:v>10.4726674223394</c:v>
                </c:pt>
                <c:pt idx="725">
                  <c:v>10.469655006011994</c:v>
                </c:pt>
                <c:pt idx="726">
                  <c:v>10.467152806013093</c:v>
                </c:pt>
                <c:pt idx="727">
                  <c:v>10.465630706012082</c:v>
                </c:pt>
                <c:pt idx="728">
                  <c:v>10.465136606012056</c:v>
                </c:pt>
                <c:pt idx="729">
                  <c:v>10.465136606012003</c:v>
                </c:pt>
                <c:pt idx="730">
                  <c:v>10.464783206011887</c:v>
                </c:pt>
                <c:pt idx="731">
                  <c:v>10.463276606011803</c:v>
                </c:pt>
                <c:pt idx="732">
                  <c:v>10.463262206012089</c:v>
                </c:pt>
                <c:pt idx="733">
                  <c:v>10.46174840601266</c:v>
                </c:pt>
                <c:pt idx="734">
                  <c:v>10.457020317353017</c:v>
                </c:pt>
                <c:pt idx="735">
                  <c:v>10.448910406012667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10.432036606011668</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10.426466606012941</c:v>
                </c:pt>
                <c:pt idx="770">
                  <c:v>10.42646660601288</c:v>
                </c:pt>
                <c:pt idx="771">
                  <c:v>10.426466606012941</c:v>
                </c:pt>
                <c:pt idx="772">
                  <c:v>10.426466606012941</c:v>
                </c:pt>
                <c:pt idx="773">
                  <c:v>10.426466606012941</c:v>
                </c:pt>
                <c:pt idx="774">
                  <c:v>10.423209506012157</c:v>
                </c:pt>
                <c:pt idx="775">
                  <c:v>10.422776606011968</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10.421036606012212</c:v>
                </c:pt>
                <c:pt idx="786">
                  <c:v>10.421036606012322</c:v>
                </c:pt>
                <c:pt idx="787">
                  <c:v>10.421012006012701</c:v>
                </c:pt>
                <c:pt idx="788">
                  <c:v>10.421006606012796</c:v>
                </c:pt>
                <c:pt idx="789">
                  <c:v>10.421006606012796</c:v>
                </c:pt>
                <c:pt idx="790">
                  <c:v>10.421006906012805</c:v>
                </c:pt>
                <c:pt idx="791">
                  <c:v>10.421064157032461</c:v>
                </c:pt>
                <c:pt idx="792">
                  <c:v>10.421066606012072</c:v>
                </c:pt>
                <c:pt idx="793">
                  <c:v>10.421066606012072</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10.411689806012607</c:v>
                </c:pt>
                <c:pt idx="806">
                  <c:v>10.4117466060131</c:v>
                </c:pt>
                <c:pt idx="807">
                  <c:v>10.41174260601305</c:v>
                </c:pt>
                <c:pt idx="808">
                  <c:v>10.411796606012516</c:v>
                </c:pt>
                <c:pt idx="809">
                  <c:v>10.411796606012459</c:v>
                </c:pt>
                <c:pt idx="810">
                  <c:v>10.411823606012048</c:v>
                </c:pt>
                <c:pt idx="811">
                  <c:v>10.411762406012894</c:v>
                </c:pt>
                <c:pt idx="812">
                  <c:v>10.411756606012844</c:v>
                </c:pt>
                <c:pt idx="813">
                  <c:v>10.410306197848815</c:v>
                </c:pt>
                <c:pt idx="814">
                  <c:v>10.409880706012146</c:v>
                </c:pt>
                <c:pt idx="815">
                  <c:v>10.409986606011973</c:v>
                </c:pt>
                <c:pt idx="816">
                  <c:v>10.409986606011973</c:v>
                </c:pt>
                <c:pt idx="817">
                  <c:v>10.409986606011973</c:v>
                </c:pt>
                <c:pt idx="818">
                  <c:v>10.409983506011899</c:v>
                </c:pt>
                <c:pt idx="819">
                  <c:v>10.410043203950934</c:v>
                </c:pt>
                <c:pt idx="820">
                  <c:v>10.410067406012569</c:v>
                </c:pt>
                <c:pt idx="821">
                  <c:v>10.410090206012303</c:v>
                </c:pt>
                <c:pt idx="822">
                  <c:v>10.409247606012926</c:v>
                </c:pt>
                <c:pt idx="823">
                  <c:v>10.406342006012396</c:v>
                </c:pt>
                <c:pt idx="824">
                  <c:v>10.406351006012315</c:v>
                </c:pt>
                <c:pt idx="825">
                  <c:v>10.406414956528202</c:v>
                </c:pt>
                <c:pt idx="826">
                  <c:v>10.406436606012752</c:v>
                </c:pt>
                <c:pt idx="827">
                  <c:v>10.406436606012752</c:v>
                </c:pt>
                <c:pt idx="828">
                  <c:v>10.406436606012752</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10.397134939345412</c:v>
                </c:pt>
                <c:pt idx="837">
                  <c:v>10.393200206011629</c:v>
                </c:pt>
                <c:pt idx="838">
                  <c:v>10.391674606012444</c:v>
                </c:pt>
                <c:pt idx="839">
                  <c:v>10.383461806012306</c:v>
                </c:pt>
                <c:pt idx="840">
                  <c:v>10.383308006012168</c:v>
                </c:pt>
                <c:pt idx="841">
                  <c:v>10.383894745547327</c:v>
                </c:pt>
                <c:pt idx="842">
                  <c:v>10.385916606011865</c:v>
                </c:pt>
                <c:pt idx="843">
                  <c:v>10.385944506012114</c:v>
                </c:pt>
                <c:pt idx="844">
                  <c:v>10.3860246060125</c:v>
                </c:pt>
                <c:pt idx="845">
                  <c:v>10.386074306011736</c:v>
                </c:pt>
                <c:pt idx="846">
                  <c:v>10.386122106012365</c:v>
                </c:pt>
                <c:pt idx="847">
                  <c:v>10.386156606012737</c:v>
                </c:pt>
                <c:pt idx="848">
                  <c:v>10.386156606012623</c:v>
                </c:pt>
                <c:pt idx="849">
                  <c:v>10.386156606012623</c:v>
                </c:pt>
                <c:pt idx="850">
                  <c:v>10.386156606012623</c:v>
                </c:pt>
                <c:pt idx="851">
                  <c:v>10.386156606012623</c:v>
                </c:pt>
                <c:pt idx="852">
                  <c:v>10.386138606012153</c:v>
                </c:pt>
                <c:pt idx="853">
                  <c:v>10.385293646829059</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10.384276406012827</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10.383186906012629</c:v>
                </c:pt>
                <c:pt idx="871">
                  <c:v>10.382436606012412</c:v>
                </c:pt>
                <c:pt idx="872">
                  <c:v>10.382436606012412</c:v>
                </c:pt>
                <c:pt idx="873">
                  <c:v>10.382436606012412</c:v>
                </c:pt>
                <c:pt idx="874">
                  <c:v>10.382436606012357</c:v>
                </c:pt>
                <c:pt idx="875">
                  <c:v>10.382436606012302</c:v>
                </c:pt>
                <c:pt idx="876">
                  <c:v>10.38243720601232</c:v>
                </c:pt>
                <c:pt idx="877">
                  <c:v>10.382466606012162</c:v>
                </c:pt>
                <c:pt idx="878">
                  <c:v>10.382466606012162</c:v>
                </c:pt>
                <c:pt idx="879">
                  <c:v>10.382448306011971</c:v>
                </c:pt>
                <c:pt idx="880">
                  <c:v>10.382466606012335</c:v>
                </c:pt>
                <c:pt idx="881">
                  <c:v>10.382466606012162</c:v>
                </c:pt>
                <c:pt idx="882">
                  <c:v>10.382416506012724</c:v>
                </c:pt>
                <c:pt idx="883">
                  <c:v>10.387373006012817</c:v>
                </c:pt>
                <c:pt idx="884">
                  <c:v>10.410864106012198</c:v>
                </c:pt>
                <c:pt idx="885">
                  <c:v>10.440405106012419</c:v>
                </c:pt>
                <c:pt idx="886">
                  <c:v>10.455234356012419</c:v>
                </c:pt>
                <c:pt idx="887">
                  <c:v>10.469716606012202</c:v>
                </c:pt>
                <c:pt idx="888">
                  <c:v>10.469716606012202</c:v>
                </c:pt>
                <c:pt idx="889">
                  <c:v>10.47368560601207</c:v>
                </c:pt>
                <c:pt idx="890">
                  <c:v>10.479836606011951</c:v>
                </c:pt>
                <c:pt idx="891">
                  <c:v>10.479801039002115</c:v>
                </c:pt>
                <c:pt idx="892">
                  <c:v>10.479810006011817</c:v>
                </c:pt>
                <c:pt idx="893">
                  <c:v>10.479816606011823</c:v>
                </c:pt>
                <c:pt idx="894">
                  <c:v>10.479802206011945</c:v>
                </c:pt>
                <c:pt idx="895">
                  <c:v>10.479736606012715</c:v>
                </c:pt>
                <c:pt idx="896">
                  <c:v>10.479736606012768</c:v>
                </c:pt>
                <c:pt idx="897">
                  <c:v>10.479736606012715</c:v>
                </c:pt>
                <c:pt idx="898">
                  <c:v>10.479736606012715</c:v>
                </c:pt>
                <c:pt idx="899">
                  <c:v>10.480559506012316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10.502336606013007</c:v>
                </c:pt>
                <c:pt idx="909">
                  <c:v>10.502336606013007</c:v>
                </c:pt>
                <c:pt idx="910">
                  <c:v>10.502336606013007</c:v>
                </c:pt>
                <c:pt idx="911">
                  <c:v>10.502727606012581</c:v>
                </c:pt>
                <c:pt idx="912">
                  <c:v>10.512325706012302</c:v>
                </c:pt>
                <c:pt idx="913">
                  <c:v>10.514356606012154</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10.526416606012692</c:v>
                </c:pt>
                <c:pt idx="923">
                  <c:v>10.526410606012934</c:v>
                </c:pt>
                <c:pt idx="924">
                  <c:v>10.526741760651998</c:v>
                </c:pt>
                <c:pt idx="925">
                  <c:v>10.529036606012443</c:v>
                </c:pt>
                <c:pt idx="926">
                  <c:v>10.529036606012443</c:v>
                </c:pt>
                <c:pt idx="927">
                  <c:v>10.529036606012443</c:v>
                </c:pt>
                <c:pt idx="928">
                  <c:v>10.529036606012443</c:v>
                </c:pt>
                <c:pt idx="929">
                  <c:v>10.529036606012326</c:v>
                </c:pt>
                <c:pt idx="930">
                  <c:v>10.529036606012443</c:v>
                </c:pt>
                <c:pt idx="931">
                  <c:v>10.529036606012443</c:v>
                </c:pt>
                <c:pt idx="932">
                  <c:v>10.529036606012443</c:v>
                </c:pt>
                <c:pt idx="933">
                  <c:v>10.529036606012443</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10.531061863744082</c:v>
                </c:pt>
                <c:pt idx="956">
                  <c:v>10.531348606012283</c:v>
                </c:pt>
                <c:pt idx="957">
                  <c:v>10.532836606011827</c:v>
                </c:pt>
                <c:pt idx="958">
                  <c:v>10.532836606011827</c:v>
                </c:pt>
                <c:pt idx="959">
                  <c:v>10.532836606011827</c:v>
                </c:pt>
                <c:pt idx="960">
                  <c:v>10.532836606011827</c:v>
                </c:pt>
                <c:pt idx="961">
                  <c:v>10.532836606011717</c:v>
                </c:pt>
                <c:pt idx="962">
                  <c:v>10.53529540601205</c:v>
                </c:pt>
                <c:pt idx="963">
                  <c:v>10.536576606011934</c:v>
                </c:pt>
                <c:pt idx="964">
                  <c:v>10.536576606011934</c:v>
                </c:pt>
                <c:pt idx="965">
                  <c:v>10.536576606011934</c:v>
                </c:pt>
                <c:pt idx="966">
                  <c:v>10.5373033070431</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c:v>
                </c:pt>
                <c:pt idx="986">
                  <c:v>10.547471006012255</c:v>
                </c:pt>
                <c:pt idx="987">
                  <c:v>10.547476606012323</c:v>
                </c:pt>
                <c:pt idx="988">
                  <c:v>10.547476606012212</c:v>
                </c:pt>
                <c:pt idx="989">
                  <c:v>10.547476606012323</c:v>
                </c:pt>
                <c:pt idx="990">
                  <c:v>10.547476606012323</c:v>
                </c:pt>
                <c:pt idx="991">
                  <c:v>10.547476606012323</c:v>
                </c:pt>
                <c:pt idx="992">
                  <c:v>10.547476606012323</c:v>
                </c:pt>
                <c:pt idx="993">
                  <c:v>10.54747660601215</c:v>
                </c:pt>
                <c:pt idx="994">
                  <c:v>10.547476606012323</c:v>
                </c:pt>
                <c:pt idx="995">
                  <c:v>10.547476606012323</c:v>
                </c:pt>
                <c:pt idx="996">
                  <c:v>10.547462206012383</c:v>
                </c:pt>
                <c:pt idx="997">
                  <c:v>10.547484706013297</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10.545636606012199</c:v>
                </c:pt>
                <c:pt idx="1026">
                  <c:v>10.545636606012026</c:v>
                </c:pt>
                <c:pt idx="1027">
                  <c:v>10.545636606012026</c:v>
                </c:pt>
                <c:pt idx="1028">
                  <c:v>10.545636606012026</c:v>
                </c:pt>
                <c:pt idx="1029">
                  <c:v>10.545636606012026</c:v>
                </c:pt>
                <c:pt idx="1030">
                  <c:v>10.545636606012199</c:v>
                </c:pt>
                <c:pt idx="1031">
                  <c:v>10.545636606012026</c:v>
                </c:pt>
                <c:pt idx="1032">
                  <c:v>10.545630906012279</c:v>
                </c:pt>
                <c:pt idx="1033">
                  <c:v>10.545537306012951</c:v>
                </c:pt>
                <c:pt idx="1034">
                  <c:v>10.545536606012964</c:v>
                </c:pt>
                <c:pt idx="1035">
                  <c:v>10.545536606012964</c:v>
                </c:pt>
                <c:pt idx="1036">
                  <c:v>10.545536606012964</c:v>
                </c:pt>
                <c:pt idx="1037">
                  <c:v>10.545591506011831</c:v>
                </c:pt>
                <c:pt idx="1038">
                  <c:v>10.545636606012026</c:v>
                </c:pt>
                <c:pt idx="1039">
                  <c:v>10.545636606012026</c:v>
                </c:pt>
                <c:pt idx="1040">
                  <c:v>10.545636606012026</c:v>
                </c:pt>
                <c:pt idx="1041">
                  <c:v>10.545636606012142</c:v>
                </c:pt>
                <c:pt idx="1042">
                  <c:v>10.545636606012026</c:v>
                </c:pt>
                <c:pt idx="1043">
                  <c:v>10.545636606012026</c:v>
                </c:pt>
                <c:pt idx="1044">
                  <c:v>10.545636606012026</c:v>
                </c:pt>
                <c:pt idx="1045">
                  <c:v>10.545636606012026</c:v>
                </c:pt>
                <c:pt idx="1046">
                  <c:v>10.545636606012199</c:v>
                </c:pt>
                <c:pt idx="1047">
                  <c:v>10.545636606012026</c:v>
                </c:pt>
                <c:pt idx="1048">
                  <c:v>10.541157606012359</c:v>
                </c:pt>
                <c:pt idx="1049">
                  <c:v>10.538536606012553</c:v>
                </c:pt>
                <c:pt idx="1050">
                  <c:v>10.538536606012553</c:v>
                </c:pt>
                <c:pt idx="1051">
                  <c:v>10.538536606012444</c:v>
                </c:pt>
                <c:pt idx="1052">
                  <c:v>10.524787006012232</c:v>
                </c:pt>
                <c:pt idx="1053">
                  <c:v>10.516680506012069</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10.500476206012667</c:v>
                </c:pt>
                <c:pt idx="1069">
                  <c:v>10.494736606012641</c:v>
                </c:pt>
                <c:pt idx="1070">
                  <c:v>10.494720106013073</c:v>
                </c:pt>
                <c:pt idx="1071">
                  <c:v>10.494706606012944</c:v>
                </c:pt>
                <c:pt idx="1072">
                  <c:v>10.494706606012944</c:v>
                </c:pt>
                <c:pt idx="1073">
                  <c:v>10.494666006012</c:v>
                </c:pt>
                <c:pt idx="1074">
                  <c:v>10.49463660601204</c:v>
                </c:pt>
                <c:pt idx="1075">
                  <c:v>10.49463660601204</c:v>
                </c:pt>
                <c:pt idx="1076">
                  <c:v>10.49463660601204</c:v>
                </c:pt>
                <c:pt idx="1077">
                  <c:v>10.49463660601204</c:v>
                </c:pt>
                <c:pt idx="1078">
                  <c:v>10.49463660601204</c:v>
                </c:pt>
                <c:pt idx="1079">
                  <c:v>10.49463660601204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10.489260606012873</c:v>
                </c:pt>
                <c:pt idx="1094">
                  <c:v>10.489236606012824</c:v>
                </c:pt>
                <c:pt idx="1095">
                  <c:v>10.489236606012824</c:v>
                </c:pt>
                <c:pt idx="1096">
                  <c:v>10.489236606012884</c:v>
                </c:pt>
                <c:pt idx="1097">
                  <c:v>10.489236606012824</c:v>
                </c:pt>
                <c:pt idx="1098">
                  <c:v>10.489236606012824</c:v>
                </c:pt>
                <c:pt idx="1099">
                  <c:v>10.489287806011887</c:v>
                </c:pt>
                <c:pt idx="1100">
                  <c:v>10.489336606011952</c:v>
                </c:pt>
                <c:pt idx="1101">
                  <c:v>10.489336606011952</c:v>
                </c:pt>
                <c:pt idx="1102">
                  <c:v>10.489336606011889</c:v>
                </c:pt>
                <c:pt idx="1103">
                  <c:v>10.489336606011952</c:v>
                </c:pt>
                <c:pt idx="1104">
                  <c:v>10.489052506012072</c:v>
                </c:pt>
                <c:pt idx="1105">
                  <c:v>10.487626906012864</c:v>
                </c:pt>
                <c:pt idx="1106">
                  <c:v>10.487656606012777</c:v>
                </c:pt>
                <c:pt idx="1107">
                  <c:v>10.487656606012777</c:v>
                </c:pt>
                <c:pt idx="1108">
                  <c:v>10.487656606012777</c:v>
                </c:pt>
                <c:pt idx="1109">
                  <c:v>10.487483806012637</c:v>
                </c:pt>
                <c:pt idx="1110">
                  <c:v>10.485754006011874</c:v>
                </c:pt>
                <c:pt idx="1111">
                  <c:v>10.485781050456822</c:v>
                </c:pt>
                <c:pt idx="1112">
                  <c:v>10.482561503971642</c:v>
                </c:pt>
                <c:pt idx="1113">
                  <c:v>10.482106606012071</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10.491084750342015</c:v>
                </c:pt>
                <c:pt idx="1122">
                  <c:v>10.493486606012103</c:v>
                </c:pt>
                <c:pt idx="1123">
                  <c:v>10.493486606012103</c:v>
                </c:pt>
                <c:pt idx="1124">
                  <c:v>10.493486606012103</c:v>
                </c:pt>
                <c:pt idx="1125">
                  <c:v>10.493486606012103</c:v>
                </c:pt>
                <c:pt idx="1126">
                  <c:v>10.493486606012048</c:v>
                </c:pt>
                <c:pt idx="1127">
                  <c:v>10.493486606012103</c:v>
                </c:pt>
                <c:pt idx="1128">
                  <c:v>10.493477006012217</c:v>
                </c:pt>
                <c:pt idx="1129">
                  <c:v>10.493890606012442</c:v>
                </c:pt>
                <c:pt idx="1130">
                  <c:v>10.496206606012224</c:v>
                </c:pt>
                <c:pt idx="1131">
                  <c:v>10.496206606012224</c:v>
                </c:pt>
                <c:pt idx="1132">
                  <c:v>10.496206606012224</c:v>
                </c:pt>
                <c:pt idx="1133">
                  <c:v>10.496206606012224</c:v>
                </c:pt>
                <c:pt idx="1134">
                  <c:v>10.496206606012224</c:v>
                </c:pt>
                <c:pt idx="1135">
                  <c:v>10.504978906012706</c:v>
                </c:pt>
                <c:pt idx="1136">
                  <c:v>10.505536606012774</c:v>
                </c:pt>
                <c:pt idx="1137">
                  <c:v>10.505536606012718</c:v>
                </c:pt>
                <c:pt idx="1138">
                  <c:v>10.505536606012718</c:v>
                </c:pt>
                <c:pt idx="1139">
                  <c:v>10.505536606012718</c:v>
                </c:pt>
                <c:pt idx="1140">
                  <c:v>10.50554493934586</c:v>
                </c:pt>
                <c:pt idx="1141">
                  <c:v>10.505665306013057</c:v>
                </c:pt>
                <c:pt idx="1142">
                  <c:v>10.505640506013112</c:v>
                </c:pt>
                <c:pt idx="1143">
                  <c:v>10.505636606013031</c:v>
                </c:pt>
                <c:pt idx="1144">
                  <c:v>10.505636606013031</c:v>
                </c:pt>
                <c:pt idx="1145">
                  <c:v>10.505636606013148</c:v>
                </c:pt>
                <c:pt idx="1146">
                  <c:v>10.505636606013031</c:v>
                </c:pt>
                <c:pt idx="1147">
                  <c:v>10.505671406012322</c:v>
                </c:pt>
                <c:pt idx="1148">
                  <c:v>10.505721106012246</c:v>
                </c:pt>
                <c:pt idx="1149">
                  <c:v>10.505853106011969</c:v>
                </c:pt>
                <c:pt idx="1150">
                  <c:v>10.502408358589172</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10.489516606012973</c:v>
                </c:pt>
                <c:pt idx="1190">
                  <c:v>10.489516606012856</c:v>
                </c:pt>
                <c:pt idx="1191">
                  <c:v>10.489516606012856</c:v>
                </c:pt>
                <c:pt idx="1192">
                  <c:v>10.489450206012256</c:v>
                </c:pt>
                <c:pt idx="1193">
                  <c:v>10.489436606012269</c:v>
                </c:pt>
                <c:pt idx="1194">
                  <c:v>10.48939056434547</c:v>
                </c:pt>
                <c:pt idx="1195">
                  <c:v>10.489336606011952</c:v>
                </c:pt>
                <c:pt idx="1196">
                  <c:v>10.489336606011952</c:v>
                </c:pt>
                <c:pt idx="1197">
                  <c:v>10.489336606011952</c:v>
                </c:pt>
                <c:pt idx="1198">
                  <c:v>10.489336606011952</c:v>
                </c:pt>
                <c:pt idx="1199">
                  <c:v>10.489336606011952</c:v>
                </c:pt>
                <c:pt idx="1200">
                  <c:v>10.489336606011832</c:v>
                </c:pt>
                <c:pt idx="1201">
                  <c:v>10.489336606011952</c:v>
                </c:pt>
                <c:pt idx="1202">
                  <c:v>10.489336606011952</c:v>
                </c:pt>
                <c:pt idx="1203">
                  <c:v>10.489336606011952</c:v>
                </c:pt>
                <c:pt idx="1204">
                  <c:v>10.490510606011998</c:v>
                </c:pt>
                <c:pt idx="1205">
                  <c:v>10.507567231012292</c:v>
                </c:pt>
                <c:pt idx="1206">
                  <c:v>10.513336606012402</c:v>
                </c:pt>
                <c:pt idx="1207">
                  <c:v>10.513336606012402</c:v>
                </c:pt>
                <c:pt idx="1208">
                  <c:v>10.515049406012864</c:v>
                </c:pt>
                <c:pt idx="1209">
                  <c:v>10.528501606012195</c:v>
                </c:pt>
                <c:pt idx="1210">
                  <c:v>10.539697206012036</c:v>
                </c:pt>
                <c:pt idx="1211">
                  <c:v>10.540375524931061</c:v>
                </c:pt>
                <c:pt idx="1212">
                  <c:v>10.544206606011997</c:v>
                </c:pt>
                <c:pt idx="1213">
                  <c:v>10.546489006012013</c:v>
                </c:pt>
                <c:pt idx="1214">
                  <c:v>10.547855306011751</c:v>
                </c:pt>
                <c:pt idx="1215">
                  <c:v>10.550885906012596</c:v>
                </c:pt>
                <c:pt idx="1216">
                  <c:v>10.561235119525477</c:v>
                </c:pt>
                <c:pt idx="1217">
                  <c:v>10.56503760601284</c:v>
                </c:pt>
                <c:pt idx="1218">
                  <c:v>10.566136606012794</c:v>
                </c:pt>
                <c:pt idx="1219">
                  <c:v>10.566136606012794</c:v>
                </c:pt>
                <c:pt idx="1220">
                  <c:v>10.566136606012794</c:v>
                </c:pt>
                <c:pt idx="1221">
                  <c:v>10.566136606012908</c:v>
                </c:pt>
                <c:pt idx="1222">
                  <c:v>10.566136606012794</c:v>
                </c:pt>
                <c:pt idx="1223">
                  <c:v>10.566136606012794</c:v>
                </c:pt>
                <c:pt idx="1224">
                  <c:v>10.566135606012796</c:v>
                </c:pt>
                <c:pt idx="1225">
                  <c:v>10.569820506012505</c:v>
                </c:pt>
                <c:pt idx="1226">
                  <c:v>10.576776106012073</c:v>
                </c:pt>
                <c:pt idx="1227">
                  <c:v>10.578016606012014</c:v>
                </c:pt>
                <c:pt idx="1228">
                  <c:v>10.578016606012124</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10.600497206012694</c:v>
                </c:pt>
                <c:pt idx="1245">
                  <c:v>10.603036606012566</c:v>
                </c:pt>
                <c:pt idx="1246">
                  <c:v>10.603036606012566</c:v>
                </c:pt>
                <c:pt idx="1247">
                  <c:v>10.605917206012705</c:v>
                </c:pt>
                <c:pt idx="1248">
                  <c:v>10.608644606012447</c:v>
                </c:pt>
                <c:pt idx="1249">
                  <c:v>10.611264706012843</c:v>
                </c:pt>
                <c:pt idx="1250">
                  <c:v>10.620119606011841</c:v>
                </c:pt>
                <c:pt idx="1251">
                  <c:v>10.629598606011838</c:v>
                </c:pt>
                <c:pt idx="1252">
                  <c:v>10.63090660601183</c:v>
                </c:pt>
                <c:pt idx="1253">
                  <c:v>10.63090660601183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10.638641606012875</c:v>
                </c:pt>
                <c:pt idx="1265">
                  <c:v>10.64021660601237</c:v>
                </c:pt>
                <c:pt idx="1266">
                  <c:v>10.641517106012952</c:v>
                </c:pt>
                <c:pt idx="1267">
                  <c:v>10.64211490601231</c:v>
                </c:pt>
                <c:pt idx="1268">
                  <c:v>10.642076606012395</c:v>
                </c:pt>
                <c:pt idx="1269">
                  <c:v>10.642083481012218</c:v>
                </c:pt>
                <c:pt idx="1270">
                  <c:v>10.643775406012317</c:v>
                </c:pt>
                <c:pt idx="1271">
                  <c:v>10.647510606012542</c:v>
                </c:pt>
                <c:pt idx="1272">
                  <c:v>10.647696606012531</c:v>
                </c:pt>
                <c:pt idx="1273">
                  <c:v>10.647696606012531</c:v>
                </c:pt>
                <c:pt idx="1274">
                  <c:v>10.647696606012417</c:v>
                </c:pt>
                <c:pt idx="1275">
                  <c:v>10.647710406012161</c:v>
                </c:pt>
                <c:pt idx="1276">
                  <c:v>10.649260606011532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10.649679406012023</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10.649728206012025</c:v>
                </c:pt>
                <c:pt idx="1314">
                  <c:v>10.649676606012932</c:v>
                </c:pt>
                <c:pt idx="1315">
                  <c:v>10.649676606012932</c:v>
                </c:pt>
                <c:pt idx="1316">
                  <c:v>10.649736306012032</c:v>
                </c:pt>
                <c:pt idx="1317">
                  <c:v>10.648248064345136</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10.640314906012758</c:v>
                </c:pt>
                <c:pt idx="1338">
                  <c:v>10.639606606012833</c:v>
                </c:pt>
                <c:pt idx="1339">
                  <c:v>10.637143906013034</c:v>
                </c:pt>
                <c:pt idx="1340">
                  <c:v>10.635192606012438</c:v>
                </c:pt>
                <c:pt idx="1341">
                  <c:v>10.633896606012073</c:v>
                </c:pt>
                <c:pt idx="1342">
                  <c:v>10.633886406012337</c:v>
                </c:pt>
                <c:pt idx="1343">
                  <c:v>10.633896606012016</c:v>
                </c:pt>
                <c:pt idx="1344">
                  <c:v>10.633896606012073</c:v>
                </c:pt>
                <c:pt idx="1345">
                  <c:v>10.63391100601201</c:v>
                </c:pt>
                <c:pt idx="1346">
                  <c:v>10.633712406012886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10.61766660601155</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10.610464506013347</c:v>
                </c:pt>
                <c:pt idx="1367">
                  <c:v>10.609606606013319</c:v>
                </c:pt>
                <c:pt idx="1368">
                  <c:v>10.609605869171173</c:v>
                </c:pt>
                <c:pt idx="1369">
                  <c:v>10.609606606013319</c:v>
                </c:pt>
                <c:pt idx="1370">
                  <c:v>10.609606606013319</c:v>
                </c:pt>
                <c:pt idx="1371">
                  <c:v>10.609606606013319</c:v>
                </c:pt>
                <c:pt idx="1372">
                  <c:v>10.60959190601325</c:v>
                </c:pt>
                <c:pt idx="1373">
                  <c:v>10.609606606013262</c:v>
                </c:pt>
                <c:pt idx="1374">
                  <c:v>10.609606606013319</c:v>
                </c:pt>
                <c:pt idx="1375">
                  <c:v>10.609606606013319</c:v>
                </c:pt>
                <c:pt idx="1376">
                  <c:v>10.609606606013319</c:v>
                </c:pt>
                <c:pt idx="1377">
                  <c:v>10.609606606013319</c:v>
                </c:pt>
                <c:pt idx="1378">
                  <c:v>10.609606606013319</c:v>
                </c:pt>
                <c:pt idx="1379">
                  <c:v>10.609563974433645</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10.609432606012394</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10.609403206012207</c:v>
                </c:pt>
                <c:pt idx="1411">
                  <c:v>10.605433206011945</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10.58470570601288</c:v>
                </c:pt>
                <c:pt idx="1427">
                  <c:v>10.584706606012858</c:v>
                </c:pt>
                <c:pt idx="1428">
                  <c:v>10.584715706012915</c:v>
                </c:pt>
                <c:pt idx="1429">
                  <c:v>10.580367342854753</c:v>
                </c:pt>
                <c:pt idx="1430">
                  <c:v>10.579117006012794</c:v>
                </c:pt>
                <c:pt idx="1431">
                  <c:v>10.579116606012819</c:v>
                </c:pt>
                <c:pt idx="1432">
                  <c:v>10.579116606012819</c:v>
                </c:pt>
                <c:pt idx="1433">
                  <c:v>10.579116606012819</c:v>
                </c:pt>
                <c:pt idx="1434">
                  <c:v>10.579136406012498</c:v>
                </c:pt>
                <c:pt idx="1435">
                  <c:v>10.5791366060126</c:v>
                </c:pt>
                <c:pt idx="1436">
                  <c:v>10.579118206012835</c:v>
                </c:pt>
                <c:pt idx="1437">
                  <c:v>10.579116606012819</c:v>
                </c:pt>
                <c:pt idx="1438">
                  <c:v>10.579116606012819</c:v>
                </c:pt>
                <c:pt idx="1439">
                  <c:v>10.579121397679458</c:v>
                </c:pt>
                <c:pt idx="1440">
                  <c:v>10.579270306012585</c:v>
                </c:pt>
                <c:pt idx="1441">
                  <c:v>10.579306606012224</c:v>
                </c:pt>
                <c:pt idx="1442">
                  <c:v>10.579306606012224</c:v>
                </c:pt>
                <c:pt idx="1443">
                  <c:v>10.579306606012224</c:v>
                </c:pt>
                <c:pt idx="1444">
                  <c:v>10.579306606012054</c:v>
                </c:pt>
                <c:pt idx="1445">
                  <c:v>10.579306606012224</c:v>
                </c:pt>
                <c:pt idx="1446">
                  <c:v>10.579218606012102</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10.574786085179387</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-32.125158065756864</c:v>
                </c:pt>
                <c:pt idx="2">
                  <c:v>-32.123254112580355</c:v>
                </c:pt>
                <c:pt idx="3">
                  <c:v>-32.121238447865366</c:v>
                </c:pt>
                <c:pt idx="4">
                  <c:v>-32.11851851475587</c:v>
                </c:pt>
                <c:pt idx="5">
                  <c:v>-32.117571395190836</c:v>
                </c:pt>
                <c:pt idx="6">
                  <c:v>-32.117134263084125</c:v>
                </c:pt>
                <c:pt idx="7">
                  <c:v>-32.117255688669374</c:v>
                </c:pt>
                <c:pt idx="8">
                  <c:v>-32.116604847532344</c:v>
                </c:pt>
                <c:pt idx="9">
                  <c:v>-32.115332307399115</c:v>
                </c:pt>
                <c:pt idx="10">
                  <c:v>-32.113598350041606</c:v>
                </c:pt>
                <c:pt idx="11">
                  <c:v>-32.112665801547095</c:v>
                </c:pt>
                <c:pt idx="12">
                  <c:v>-32.114385187834024</c:v>
                </c:pt>
                <c:pt idx="13">
                  <c:v>-32.11308350556029</c:v>
                </c:pt>
                <c:pt idx="14">
                  <c:v>-32.112850368436604</c:v>
                </c:pt>
                <c:pt idx="15">
                  <c:v>-32.114793177800578</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-33.135535503554593</c:v>
                </c:pt>
                <c:pt idx="24">
                  <c:v>-33.169578380633581</c:v>
                </c:pt>
                <c:pt idx="25">
                  <c:v>-33.063840981002585</c:v>
                </c:pt>
                <c:pt idx="26">
                  <c:v>-32.427425203618292</c:v>
                </c:pt>
                <c:pt idx="27">
                  <c:v>-32.134444694516297</c:v>
                </c:pt>
                <c:pt idx="28">
                  <c:v>-32.003975331682838</c:v>
                </c:pt>
                <c:pt idx="29">
                  <c:v>-31.783136191286793</c:v>
                </c:pt>
                <c:pt idx="30">
                  <c:v>-31.34773318473956</c:v>
                </c:pt>
                <c:pt idx="31">
                  <c:v>-30.797369291106563</c:v>
                </c:pt>
                <c:pt idx="32">
                  <c:v>-30.457586504428079</c:v>
                </c:pt>
                <c:pt idx="33">
                  <c:v>-30.489249440036332</c:v>
                </c:pt>
                <c:pt idx="34">
                  <c:v>-31.000718290203825</c:v>
                </c:pt>
                <c:pt idx="35">
                  <c:v>-31.139808869590127</c:v>
                </c:pt>
                <c:pt idx="36">
                  <c:v>-31.287287528404804</c:v>
                </c:pt>
                <c:pt idx="37">
                  <c:v>-31.525339959765315</c:v>
                </c:pt>
                <c:pt idx="38">
                  <c:v>-31.822521794116291</c:v>
                </c:pt>
                <c:pt idx="39">
                  <c:v>-32.684755160892095</c:v>
                </c:pt>
                <c:pt idx="40">
                  <c:v>-33.855754362851073</c:v>
                </c:pt>
                <c:pt idx="41">
                  <c:v>-35.011832788895376</c:v>
                </c:pt>
                <c:pt idx="42">
                  <c:v>-38.149285344728071</c:v>
                </c:pt>
                <c:pt idx="43">
                  <c:v>-38.610707425681554</c:v>
                </c:pt>
                <c:pt idx="44">
                  <c:v>-39.008434501638554</c:v>
                </c:pt>
                <c:pt idx="45">
                  <c:v>-39.927699037291845</c:v>
                </c:pt>
                <c:pt idx="46">
                  <c:v>-40.864973415748835</c:v>
                </c:pt>
                <c:pt idx="47">
                  <c:v>-42.03858569630232</c:v>
                </c:pt>
                <c:pt idx="48">
                  <c:v>-43.345858404069801</c:v>
                </c:pt>
                <c:pt idx="49">
                  <c:v>-45.651506844789523</c:v>
                </c:pt>
                <c:pt idx="50">
                  <c:v>-45.832581534529822</c:v>
                </c:pt>
                <c:pt idx="51">
                  <c:v>-45.90186697347005</c:v>
                </c:pt>
                <c:pt idx="52">
                  <c:v>-46.019421511057338</c:v>
                </c:pt>
                <c:pt idx="53">
                  <c:v>-46.269286223350079</c:v>
                </c:pt>
                <c:pt idx="54">
                  <c:v>-46.914517498223539</c:v>
                </c:pt>
                <c:pt idx="55">
                  <c:v>-47.869573439383572</c:v>
                </c:pt>
                <c:pt idx="56">
                  <c:v>-48.271181277045045</c:v>
                </c:pt>
                <c:pt idx="57">
                  <c:v>-46.302799684877861</c:v>
                </c:pt>
                <c:pt idx="58">
                  <c:v>-45.093784560690573</c:v>
                </c:pt>
                <c:pt idx="59">
                  <c:v>-43.557852904836849</c:v>
                </c:pt>
                <c:pt idx="60">
                  <c:v>-41.844348473121585</c:v>
                </c:pt>
                <c:pt idx="61">
                  <c:v>-39.578066207138349</c:v>
                </c:pt>
                <c:pt idx="62">
                  <c:v>-37.693842259592572</c:v>
                </c:pt>
                <c:pt idx="63">
                  <c:v>-36.313097358705107</c:v>
                </c:pt>
                <c:pt idx="64">
                  <c:v>-34.999379380872583</c:v>
                </c:pt>
                <c:pt idx="65">
                  <c:v>-33.70559948413738</c:v>
                </c:pt>
                <c:pt idx="66">
                  <c:v>-30.489628287862587</c:v>
                </c:pt>
                <c:pt idx="67">
                  <c:v>-28.540276513414348</c:v>
                </c:pt>
                <c:pt idx="68">
                  <c:v>-26.196529581068589</c:v>
                </c:pt>
                <c:pt idx="69">
                  <c:v>-23.492906356198354</c:v>
                </c:pt>
                <c:pt idx="70">
                  <c:v>-20.384493943332572</c:v>
                </c:pt>
                <c:pt idx="71">
                  <c:v>-17.545024630713819</c:v>
                </c:pt>
                <c:pt idx="72">
                  <c:v>-15.538389122170862</c:v>
                </c:pt>
                <c:pt idx="73">
                  <c:v>-14.262283933624065</c:v>
                </c:pt>
                <c:pt idx="74">
                  <c:v>-13.343480815194585</c:v>
                </c:pt>
                <c:pt idx="75">
                  <c:v>-11.954080698591088</c:v>
                </c:pt>
                <c:pt idx="76">
                  <c:v>-12.775889059526824</c:v>
                </c:pt>
                <c:pt idx="77">
                  <c:v>-14.288623571575368</c:v>
                </c:pt>
                <c:pt idx="78">
                  <c:v>-16.382719500657824</c:v>
                </c:pt>
                <c:pt idx="79">
                  <c:v>-18.765934605232111</c:v>
                </c:pt>
                <c:pt idx="80">
                  <c:v>-21.157824353615634</c:v>
                </c:pt>
                <c:pt idx="81">
                  <c:v>-23.669551440588847</c:v>
                </c:pt>
                <c:pt idx="82">
                  <c:v>-26.631986014873629</c:v>
                </c:pt>
                <c:pt idx="83">
                  <c:v>-32.514749627502823</c:v>
                </c:pt>
                <c:pt idx="84">
                  <c:v>-34.997446285555597</c:v>
                </c:pt>
                <c:pt idx="85">
                  <c:v>-37.177919518958319</c:v>
                </c:pt>
                <c:pt idx="86">
                  <c:v>-39.229540778322352</c:v>
                </c:pt>
                <c:pt idx="87">
                  <c:v>-41.259601710770625</c:v>
                </c:pt>
                <c:pt idx="88">
                  <c:v>-43.2628858731603</c:v>
                </c:pt>
                <c:pt idx="89">
                  <c:v>-45.185708585744045</c:v>
                </c:pt>
                <c:pt idx="90">
                  <c:v>-46.956059619447345</c:v>
                </c:pt>
                <c:pt idx="91">
                  <c:v>-48.66769895417336</c:v>
                </c:pt>
                <c:pt idx="92">
                  <c:v>-55.535228920160591</c:v>
                </c:pt>
                <c:pt idx="93">
                  <c:v>-57.031983825190565</c:v>
                </c:pt>
                <c:pt idx="94">
                  <c:v>-58.541760409982558</c:v>
                </c:pt>
                <c:pt idx="95">
                  <c:v>-59.816607629466326</c:v>
                </c:pt>
                <c:pt idx="96">
                  <c:v>-60.550868143440553</c:v>
                </c:pt>
                <c:pt idx="97">
                  <c:v>-60.774529214438353</c:v>
                </c:pt>
                <c:pt idx="98">
                  <c:v>-58.189941919294554</c:v>
                </c:pt>
                <c:pt idx="99">
                  <c:v>-56.424593619703302</c:v>
                </c:pt>
                <c:pt idx="100">
                  <c:v>-54.665428310912361</c:v>
                </c:pt>
                <c:pt idx="101">
                  <c:v>-52.935303145088824</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-31.345241531730583</c:v>
                </c:pt>
                <c:pt idx="111">
                  <c:v>-29.390804453772823</c:v>
                </c:pt>
                <c:pt idx="112">
                  <c:v>-27.435701963607571</c:v>
                </c:pt>
                <c:pt idx="113">
                  <c:v>-25.503374056211371</c:v>
                </c:pt>
                <c:pt idx="114">
                  <c:v>-19.401009844155084</c:v>
                </c:pt>
                <c:pt idx="115">
                  <c:v>-17.568051778699541</c:v>
                </c:pt>
                <c:pt idx="116">
                  <c:v>-15.825308066057332</c:v>
                </c:pt>
                <c:pt idx="117">
                  <c:v>-14.328203455341608</c:v>
                </c:pt>
                <c:pt idx="118">
                  <c:v>-12.838714657332602</c:v>
                </c:pt>
                <c:pt idx="119">
                  <c:v>-11.244396723069809</c:v>
                </c:pt>
                <c:pt idx="120">
                  <c:v>-9.5883071650818419</c:v>
                </c:pt>
                <c:pt idx="121">
                  <c:v>-7.9601649197935975</c:v>
                </c:pt>
                <c:pt idx="122">
                  <c:v>-6.2562968225230282</c:v>
                </c:pt>
                <c:pt idx="123">
                  <c:v>-0.80087841460361675</c:v>
                </c:pt>
                <c:pt idx="124">
                  <c:v>0.42809421877440468</c:v>
                </c:pt>
                <c:pt idx="125">
                  <c:v>1.5984134374561596</c:v>
                </c:pt>
                <c:pt idx="126">
                  <c:v>2.6879020725524621</c:v>
                </c:pt>
                <c:pt idx="127">
                  <c:v>3.3971926291773826</c:v>
                </c:pt>
                <c:pt idx="128">
                  <c:v>3.4045364485729284</c:v>
                </c:pt>
                <c:pt idx="129">
                  <c:v>2.6072463418096992</c:v>
                </c:pt>
                <c:pt idx="130">
                  <c:v>-2.4187529124038587</c:v>
                </c:pt>
                <c:pt idx="131">
                  <c:v>-4.4861837829668492</c:v>
                </c:pt>
                <c:pt idx="132">
                  <c:v>-6.3254268367148665</c:v>
                </c:pt>
                <c:pt idx="133">
                  <c:v>-8.1722614180523436</c:v>
                </c:pt>
                <c:pt idx="134">
                  <c:v>-10.076617727631554</c:v>
                </c:pt>
                <c:pt idx="135">
                  <c:v>-11.687148406035856</c:v>
                </c:pt>
                <c:pt idx="136">
                  <c:v>-13.181557368759101</c:v>
                </c:pt>
                <c:pt idx="137">
                  <c:v>-14.857604435938349</c:v>
                </c:pt>
                <c:pt idx="138">
                  <c:v>-18.8639979078756</c:v>
                </c:pt>
                <c:pt idx="139">
                  <c:v>-20.95533504766135</c:v>
                </c:pt>
                <c:pt idx="140">
                  <c:v>-22.915721979296322</c:v>
                </c:pt>
                <c:pt idx="141">
                  <c:v>-24.867545978659322</c:v>
                </c:pt>
                <c:pt idx="142">
                  <c:v>-26.823027316650368</c:v>
                </c:pt>
                <c:pt idx="143">
                  <c:v>-28.943555167129077</c:v>
                </c:pt>
                <c:pt idx="144">
                  <c:v>-31.170160408877834</c:v>
                </c:pt>
                <c:pt idx="145">
                  <c:v>-33.16184114234207</c:v>
                </c:pt>
                <c:pt idx="146">
                  <c:v>-38.722516104574908</c:v>
                </c:pt>
                <c:pt idx="147">
                  <c:v>-40.775633327149137</c:v>
                </c:pt>
                <c:pt idx="148">
                  <c:v>-42.818745081499095</c:v>
                </c:pt>
                <c:pt idx="149">
                  <c:v>-44.700661942925827</c:v>
                </c:pt>
                <c:pt idx="150">
                  <c:v>-46.018702671592592</c:v>
                </c:pt>
                <c:pt idx="151">
                  <c:v>-46.929481987348794</c:v>
                </c:pt>
                <c:pt idx="152">
                  <c:v>-47.349925361793822</c:v>
                </c:pt>
                <c:pt idx="153">
                  <c:v>-47.158918059180607</c:v>
                </c:pt>
                <c:pt idx="154">
                  <c:v>-46.297699810297594</c:v>
                </c:pt>
                <c:pt idx="155">
                  <c:v>-42.366536773954621</c:v>
                </c:pt>
                <c:pt idx="156">
                  <c:v>-39.744365831666272</c:v>
                </c:pt>
                <c:pt idx="157">
                  <c:v>-37.160924794047304</c:v>
                </c:pt>
                <c:pt idx="158">
                  <c:v>-34.643364421958822</c:v>
                </c:pt>
                <c:pt idx="159">
                  <c:v>-32.130641645186557</c:v>
                </c:pt>
                <c:pt idx="160">
                  <c:v>-29.759787665190558</c:v>
                </c:pt>
                <c:pt idx="161">
                  <c:v>-27.531603890834027</c:v>
                </c:pt>
                <c:pt idx="162">
                  <c:v>-25.35130551027429</c:v>
                </c:pt>
                <c:pt idx="163">
                  <c:v>-17.89134497090155</c:v>
                </c:pt>
                <c:pt idx="164">
                  <c:v>-15.506123915659813</c:v>
                </c:pt>
                <c:pt idx="165">
                  <c:v>-13.045502429004092</c:v>
                </c:pt>
                <c:pt idx="166">
                  <c:v>-10.754663052661087</c:v>
                </c:pt>
                <c:pt idx="167">
                  <c:v>-8.7947472522973147</c:v>
                </c:pt>
                <c:pt idx="168">
                  <c:v>-6.8254962529395993</c:v>
                </c:pt>
                <c:pt idx="169">
                  <c:v>-4.9348804625863485</c:v>
                </c:pt>
                <c:pt idx="170">
                  <c:v>-3.3465900943755713</c:v>
                </c:pt>
                <c:pt idx="171">
                  <c:v>1.0170083072111562</c:v>
                </c:pt>
                <c:pt idx="172">
                  <c:v>1.6011430846126729</c:v>
                </c:pt>
                <c:pt idx="173">
                  <c:v>1.8555928270046844</c:v>
                </c:pt>
                <c:pt idx="174">
                  <c:v>1.8555831129576883</c:v>
                </c:pt>
                <c:pt idx="175">
                  <c:v>1.6361330812566313</c:v>
                </c:pt>
                <c:pt idx="176">
                  <c:v>1.0661225279306596</c:v>
                </c:pt>
                <c:pt idx="177">
                  <c:v>-4.4290164014554975E-2</c:v>
                </c:pt>
                <c:pt idx="178">
                  <c:v>-1.4320971769393367</c:v>
                </c:pt>
                <c:pt idx="179">
                  <c:v>-3.061579960689059</c:v>
                </c:pt>
                <c:pt idx="180">
                  <c:v>-9.5942424476885257</c:v>
                </c:pt>
                <c:pt idx="181">
                  <c:v>-12.246065517893598</c:v>
                </c:pt>
                <c:pt idx="182">
                  <c:v>-15.085204552920848</c:v>
                </c:pt>
                <c:pt idx="183">
                  <c:v>-18.0395667542981</c:v>
                </c:pt>
                <c:pt idx="184">
                  <c:v>-21.235663010780833</c:v>
                </c:pt>
                <c:pt idx="185">
                  <c:v>-24.688715233734541</c:v>
                </c:pt>
                <c:pt idx="186">
                  <c:v>-28.094591188309085</c:v>
                </c:pt>
                <c:pt idx="187">
                  <c:v>-39.111539394581598</c:v>
                </c:pt>
                <c:pt idx="188">
                  <c:v>-41.286198770962628</c:v>
                </c:pt>
                <c:pt idx="189">
                  <c:v>-43.139527192598848</c:v>
                </c:pt>
                <c:pt idx="190">
                  <c:v>-45.007023551521094</c:v>
                </c:pt>
                <c:pt idx="191">
                  <c:v>-46.872033114457849</c:v>
                </c:pt>
                <c:pt idx="192">
                  <c:v>-48.346533138224558</c:v>
                </c:pt>
                <c:pt idx="193">
                  <c:v>-49.403052298415105</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-41.351851156392812</c:v>
                </c:pt>
                <c:pt idx="202">
                  <c:v>-39.081328708972578</c:v>
                </c:pt>
                <c:pt idx="203">
                  <c:v>-29.606621431963084</c:v>
                </c:pt>
                <c:pt idx="204">
                  <c:v>-27.597839119073384</c:v>
                </c:pt>
                <c:pt idx="205">
                  <c:v>-25.889978548559824</c:v>
                </c:pt>
                <c:pt idx="206">
                  <c:v>-24.310207399409805</c:v>
                </c:pt>
                <c:pt idx="207">
                  <c:v>-22.688359856460558</c:v>
                </c:pt>
                <c:pt idx="208">
                  <c:v>-21.167412117826338</c:v>
                </c:pt>
                <c:pt idx="209">
                  <c:v>-19.670288079017368</c:v>
                </c:pt>
                <c:pt idx="210">
                  <c:v>-18.270115084490598</c:v>
                </c:pt>
                <c:pt idx="211">
                  <c:v>-13.744981798341353</c:v>
                </c:pt>
                <c:pt idx="212">
                  <c:v>-12.602692461757314</c:v>
                </c:pt>
                <c:pt idx="213">
                  <c:v>-11.705507954525094</c:v>
                </c:pt>
                <c:pt idx="214">
                  <c:v>-11.001336700574068</c:v>
                </c:pt>
                <c:pt idx="215">
                  <c:v>-10.517645167286885</c:v>
                </c:pt>
                <c:pt idx="216">
                  <c:v>-10.372075318672321</c:v>
                </c:pt>
                <c:pt idx="217">
                  <c:v>-10.641309840323839</c:v>
                </c:pt>
                <c:pt idx="218">
                  <c:v>-11.628179284817843</c:v>
                </c:pt>
                <c:pt idx="219">
                  <c:v>-13.377985109497885</c:v>
                </c:pt>
                <c:pt idx="220">
                  <c:v>-15.378141348811805</c:v>
                </c:pt>
                <c:pt idx="221">
                  <c:v>-17.525062264499333</c:v>
                </c:pt>
                <c:pt idx="222">
                  <c:v>-19.848157133306856</c:v>
                </c:pt>
                <c:pt idx="223">
                  <c:v>-22.142901556471351</c:v>
                </c:pt>
                <c:pt idx="224">
                  <c:v>-24.418878441180588</c:v>
                </c:pt>
                <c:pt idx="225">
                  <c:v>-26.840031755608365</c:v>
                </c:pt>
                <c:pt idx="226">
                  <c:v>-29.438616992218599</c:v>
                </c:pt>
                <c:pt idx="227">
                  <c:v>-32.065824667782834</c:v>
                </c:pt>
                <c:pt idx="228">
                  <c:v>-34.384902778230547</c:v>
                </c:pt>
                <c:pt idx="229">
                  <c:v>-36.623461154590558</c:v>
                </c:pt>
                <c:pt idx="230">
                  <c:v>-38.55840699760482</c:v>
                </c:pt>
                <c:pt idx="231">
                  <c:v>-40.290042697708813</c:v>
                </c:pt>
                <c:pt idx="232">
                  <c:v>-42.409006586649845</c:v>
                </c:pt>
                <c:pt idx="233">
                  <c:v>-44.920485965428831</c:v>
                </c:pt>
                <c:pt idx="234">
                  <c:v>-47.415699172809106</c:v>
                </c:pt>
                <c:pt idx="235">
                  <c:v>-49.705771139453581</c:v>
                </c:pt>
                <c:pt idx="236">
                  <c:v>-51.814205001641838</c:v>
                </c:pt>
                <c:pt idx="237">
                  <c:v>-53.963894420673313</c:v>
                </c:pt>
                <c:pt idx="238">
                  <c:v>-56.424909326224849</c:v>
                </c:pt>
                <c:pt idx="239">
                  <c:v>-58.909543936618078</c:v>
                </c:pt>
                <c:pt idx="240">
                  <c:v>-61.15885090578432</c:v>
                </c:pt>
                <c:pt idx="241">
                  <c:v>-62.980948666895344</c:v>
                </c:pt>
                <c:pt idx="242">
                  <c:v>-64.31160308535793</c:v>
                </c:pt>
                <c:pt idx="243">
                  <c:v>-64.835403917962779</c:v>
                </c:pt>
                <c:pt idx="244">
                  <c:v>-64.479835805202342</c:v>
                </c:pt>
                <c:pt idx="245">
                  <c:v>-63.429519063906341</c:v>
                </c:pt>
                <c:pt idx="246">
                  <c:v>-61.67829013136712</c:v>
                </c:pt>
                <c:pt idx="247">
                  <c:v>-59.695303469806831</c:v>
                </c:pt>
                <c:pt idx="248">
                  <c:v>-57.766705756389342</c:v>
                </c:pt>
                <c:pt idx="249">
                  <c:v>-56.035866608124351</c:v>
                </c:pt>
                <c:pt idx="250">
                  <c:v>-54.553954766634341</c:v>
                </c:pt>
                <c:pt idx="251">
                  <c:v>-53.092015005405642</c:v>
                </c:pt>
                <c:pt idx="252">
                  <c:v>-51.386009817834847</c:v>
                </c:pt>
                <c:pt idx="253">
                  <c:v>-49.633314064226099</c:v>
                </c:pt>
                <c:pt idx="254">
                  <c:v>-48.053105782969055</c:v>
                </c:pt>
                <c:pt idx="255">
                  <c:v>-46.836669127011554</c:v>
                </c:pt>
                <c:pt idx="256">
                  <c:v>-45.804430226846335</c:v>
                </c:pt>
                <c:pt idx="257">
                  <c:v>-44.676969382732551</c:v>
                </c:pt>
                <c:pt idx="258">
                  <c:v>-43.430380325447096</c:v>
                </c:pt>
                <c:pt idx="259">
                  <c:v>-41.963845820072365</c:v>
                </c:pt>
                <c:pt idx="260">
                  <c:v>-40.216356795559079</c:v>
                </c:pt>
                <c:pt idx="261">
                  <c:v>-38.318173762733323</c:v>
                </c:pt>
                <c:pt idx="262">
                  <c:v>-36.264046279289843</c:v>
                </c:pt>
                <c:pt idx="263">
                  <c:v>-34.070289086861607</c:v>
                </c:pt>
                <c:pt idx="264">
                  <c:v>-31.79069371971233</c:v>
                </c:pt>
                <c:pt idx="265">
                  <c:v>-29.524600877641809</c:v>
                </c:pt>
                <c:pt idx="266">
                  <c:v>-27.256589511325078</c:v>
                </c:pt>
                <c:pt idx="267">
                  <c:v>-24.857982499565637</c:v>
                </c:pt>
                <c:pt idx="268">
                  <c:v>-22.42162670186557</c:v>
                </c:pt>
                <c:pt idx="269">
                  <c:v>-16.981337921867613</c:v>
                </c:pt>
                <c:pt idx="270">
                  <c:v>-15.892767264195854</c:v>
                </c:pt>
                <c:pt idx="271">
                  <c:v>-14.966683467675054</c:v>
                </c:pt>
                <c:pt idx="272">
                  <c:v>-14.188976879300114</c:v>
                </c:pt>
                <c:pt idx="273">
                  <c:v>-13.580624983177568</c:v>
                </c:pt>
                <c:pt idx="274">
                  <c:v>-13.445633731549368</c:v>
                </c:pt>
                <c:pt idx="275">
                  <c:v>-13.746958606869082</c:v>
                </c:pt>
                <c:pt idx="276">
                  <c:v>-14.551145686874335</c:v>
                </c:pt>
                <c:pt idx="277">
                  <c:v>-15.741538983308583</c:v>
                </c:pt>
                <c:pt idx="278">
                  <c:v>-17.498737197618581</c:v>
                </c:pt>
                <c:pt idx="279">
                  <c:v>-20.173179425843095</c:v>
                </c:pt>
                <c:pt idx="280">
                  <c:v>-23.582654434764294</c:v>
                </c:pt>
                <c:pt idx="281">
                  <c:v>-27.004548852544339</c:v>
                </c:pt>
                <c:pt idx="282">
                  <c:v>-30.252702685932803</c:v>
                </c:pt>
                <c:pt idx="283">
                  <c:v>-33.324041439111824</c:v>
                </c:pt>
                <c:pt idx="284">
                  <c:v>-36.100607441550594</c:v>
                </c:pt>
                <c:pt idx="285">
                  <c:v>-38.651885270149563</c:v>
                </c:pt>
                <c:pt idx="286">
                  <c:v>-41.386880009224072</c:v>
                </c:pt>
                <c:pt idx="287">
                  <c:v>-43.803322010943859</c:v>
                </c:pt>
                <c:pt idx="288">
                  <c:v>-45.569952564715592</c:v>
                </c:pt>
                <c:pt idx="289">
                  <c:v>-47.097316431274336</c:v>
                </c:pt>
                <c:pt idx="290">
                  <c:v>-48.362969305443329</c:v>
                </c:pt>
                <c:pt idx="291">
                  <c:v>-49.254747945620551</c:v>
                </c:pt>
                <c:pt idx="292">
                  <c:v>-49.519567432992304</c:v>
                </c:pt>
                <c:pt idx="293">
                  <c:v>-49.210587888778818</c:v>
                </c:pt>
                <c:pt idx="294">
                  <c:v>-48.613339148171136</c:v>
                </c:pt>
                <c:pt idx="295">
                  <c:v>-48.027285846522886</c:v>
                </c:pt>
                <c:pt idx="296">
                  <c:v>-47.156980106840052</c:v>
                </c:pt>
                <c:pt idx="297">
                  <c:v>-45.323978328173915</c:v>
                </c:pt>
                <c:pt idx="298">
                  <c:v>-44.539986751506341</c:v>
                </c:pt>
                <c:pt idx="299">
                  <c:v>-43.656630189921586</c:v>
                </c:pt>
                <c:pt idx="300">
                  <c:v>-42.722357451932325</c:v>
                </c:pt>
                <c:pt idx="301">
                  <c:v>-41.426081045164295</c:v>
                </c:pt>
                <c:pt idx="302">
                  <c:v>-39.613512763983053</c:v>
                </c:pt>
                <c:pt idx="303">
                  <c:v>-37.847863328940065</c:v>
                </c:pt>
                <c:pt idx="304">
                  <c:v>-36.436966026724853</c:v>
                </c:pt>
                <c:pt idx="305">
                  <c:v>-35.229854855714024</c:v>
                </c:pt>
                <c:pt idx="306">
                  <c:v>-33.955998469005607</c:v>
                </c:pt>
                <c:pt idx="307">
                  <c:v>-32.673613149190359</c:v>
                </c:pt>
                <c:pt idx="308">
                  <c:v>-31.363571938079119</c:v>
                </c:pt>
                <c:pt idx="309">
                  <c:v>-30.169589301344882</c:v>
                </c:pt>
                <c:pt idx="310">
                  <c:v>-29.185201795813093</c:v>
                </c:pt>
                <c:pt idx="311">
                  <c:v>-28.242565263511871</c:v>
                </c:pt>
                <c:pt idx="312">
                  <c:v>-27.281748892587842</c:v>
                </c:pt>
                <c:pt idx="313">
                  <c:v>-26.378575675491092</c:v>
                </c:pt>
                <c:pt idx="314">
                  <c:v>-25.488822414075607</c:v>
                </c:pt>
                <c:pt idx="315">
                  <c:v>-24.402539414430041</c:v>
                </c:pt>
                <c:pt idx="316">
                  <c:v>-23.199857848768815</c:v>
                </c:pt>
                <c:pt idx="317">
                  <c:v>-21.950602285631106</c:v>
                </c:pt>
                <c:pt idx="318">
                  <c:v>-20.651416521841085</c:v>
                </c:pt>
                <c:pt idx="319">
                  <c:v>-19.257625656074865</c:v>
                </c:pt>
                <c:pt idx="320">
                  <c:v>-17.796759297019587</c:v>
                </c:pt>
                <c:pt idx="321">
                  <c:v>-16.340011693816095</c:v>
                </c:pt>
                <c:pt idx="322">
                  <c:v>-14.949892737747623</c:v>
                </c:pt>
                <c:pt idx="323">
                  <c:v>-13.484582202272055</c:v>
                </c:pt>
                <c:pt idx="324">
                  <c:v>-11.875586343265351</c:v>
                </c:pt>
                <c:pt idx="325">
                  <c:v>-10.221731016045837</c:v>
                </c:pt>
                <c:pt idx="326">
                  <c:v>-8.5352413485355605</c:v>
                </c:pt>
                <c:pt idx="327">
                  <c:v>-6.9116792763228307</c:v>
                </c:pt>
                <c:pt idx="328">
                  <c:v>-5.7069529038061404</c:v>
                </c:pt>
                <c:pt idx="329">
                  <c:v>-4.8605194341825904</c:v>
                </c:pt>
                <c:pt idx="330">
                  <c:v>-4.3767939017316042</c:v>
                </c:pt>
                <c:pt idx="331">
                  <c:v>-4.4497658214403257</c:v>
                </c:pt>
                <c:pt idx="332">
                  <c:v>-5.1424259299101163</c:v>
                </c:pt>
                <c:pt idx="333">
                  <c:v>-6.3427906954046192</c:v>
                </c:pt>
                <c:pt idx="334">
                  <c:v>-7.7905722333941174</c:v>
                </c:pt>
                <c:pt idx="335">
                  <c:v>-9.4446655547608174</c:v>
                </c:pt>
                <c:pt idx="336">
                  <c:v>-11.295939455494572</c:v>
                </c:pt>
                <c:pt idx="337">
                  <c:v>-13.311541029251813</c:v>
                </c:pt>
                <c:pt idx="338">
                  <c:v>-15.689860254228609</c:v>
                </c:pt>
                <c:pt idx="339">
                  <c:v>-18.144318178177102</c:v>
                </c:pt>
                <c:pt idx="340">
                  <c:v>-20.382968837982087</c:v>
                </c:pt>
                <c:pt idx="341">
                  <c:v>-22.479119287967109</c:v>
                </c:pt>
                <c:pt idx="342">
                  <c:v>-24.378040588351077</c:v>
                </c:pt>
                <c:pt idx="343">
                  <c:v>-26.132858861189895</c:v>
                </c:pt>
                <c:pt idx="344">
                  <c:v>-28.006708206732327</c:v>
                </c:pt>
                <c:pt idx="345">
                  <c:v>-29.961028716128322</c:v>
                </c:pt>
                <c:pt idx="346">
                  <c:v>-31.860406576712851</c:v>
                </c:pt>
                <c:pt idx="347">
                  <c:v>-33.8775138277271</c:v>
                </c:pt>
                <c:pt idx="348">
                  <c:v>-36.183545973295836</c:v>
                </c:pt>
                <c:pt idx="349">
                  <c:v>-38.584037510138025</c:v>
                </c:pt>
                <c:pt idx="350">
                  <c:v>-40.760493985181142</c:v>
                </c:pt>
                <c:pt idx="351">
                  <c:v>-42.575301354154078</c:v>
                </c:pt>
                <c:pt idx="352">
                  <c:v>-44.025603687293113</c:v>
                </c:pt>
                <c:pt idx="353">
                  <c:v>-45.451387766259323</c:v>
                </c:pt>
                <c:pt idx="354">
                  <c:v>-48.694286300318574</c:v>
                </c:pt>
                <c:pt idx="355">
                  <c:v>-49.347521949770837</c:v>
                </c:pt>
                <c:pt idx="356">
                  <c:v>-49.904671105107539</c:v>
                </c:pt>
                <c:pt idx="357">
                  <c:v>-50.062568079136597</c:v>
                </c:pt>
                <c:pt idx="358">
                  <c:v>-49.782978383575376</c:v>
                </c:pt>
                <c:pt idx="359">
                  <c:v>-49.217149727405385</c:v>
                </c:pt>
                <c:pt idx="360">
                  <c:v>-48.386773577174822</c:v>
                </c:pt>
                <c:pt idx="361">
                  <c:v>-47.44798380741409</c:v>
                </c:pt>
                <c:pt idx="362">
                  <c:v>-46.313198571998072</c:v>
                </c:pt>
                <c:pt idx="363">
                  <c:v>-45.068338615046329</c:v>
                </c:pt>
                <c:pt idx="364">
                  <c:v>-43.84361102012808</c:v>
                </c:pt>
                <c:pt idx="365">
                  <c:v>-42.694599563145104</c:v>
                </c:pt>
                <c:pt idx="366">
                  <c:v>-41.673240395418055</c:v>
                </c:pt>
                <c:pt idx="367">
                  <c:v>-40.614778425863825</c:v>
                </c:pt>
                <c:pt idx="368">
                  <c:v>-39.339328935477113</c:v>
                </c:pt>
                <c:pt idx="369">
                  <c:v>-37.82661870854588</c:v>
                </c:pt>
                <c:pt idx="370">
                  <c:v>-36.248154098693121</c:v>
                </c:pt>
                <c:pt idx="371">
                  <c:v>-34.646672054900577</c:v>
                </c:pt>
                <c:pt idx="372">
                  <c:v>-32.938058645759369</c:v>
                </c:pt>
                <c:pt idx="373">
                  <c:v>-31.221863423075089</c:v>
                </c:pt>
                <c:pt idx="374">
                  <c:v>-29.116406916236876</c:v>
                </c:pt>
                <c:pt idx="375">
                  <c:v>-26.948644513097612</c:v>
                </c:pt>
                <c:pt idx="376">
                  <c:v>-24.849293284685331</c:v>
                </c:pt>
                <c:pt idx="377">
                  <c:v>-22.811397973477128</c:v>
                </c:pt>
                <c:pt idx="378">
                  <c:v>-20.791565932330037</c:v>
                </c:pt>
                <c:pt idx="379">
                  <c:v>-18.946256456343562</c:v>
                </c:pt>
                <c:pt idx="380">
                  <c:v>-17.182617828992576</c:v>
                </c:pt>
                <c:pt idx="381">
                  <c:v>-15.417531808665094</c:v>
                </c:pt>
                <c:pt idx="382">
                  <c:v>-13.575573678831105</c:v>
                </c:pt>
                <c:pt idx="383">
                  <c:v>-11.61417648632731</c:v>
                </c:pt>
                <c:pt idx="384">
                  <c:v>-9.5626232252910626</c:v>
                </c:pt>
                <c:pt idx="385">
                  <c:v>-7.6327821138801113</c:v>
                </c:pt>
                <c:pt idx="386">
                  <c:v>-6.1246860591883596</c:v>
                </c:pt>
                <c:pt idx="387">
                  <c:v>-5.0619353379628773</c:v>
                </c:pt>
                <c:pt idx="388">
                  <c:v>-4.18504833156031</c:v>
                </c:pt>
                <c:pt idx="389">
                  <c:v>-3.6690090223638521</c:v>
                </c:pt>
                <c:pt idx="390">
                  <c:v>-3.6624228986200791</c:v>
                </c:pt>
                <c:pt idx="391">
                  <c:v>-3.8025285958988055</c:v>
                </c:pt>
                <c:pt idx="392">
                  <c:v>-4.0861301927962899</c:v>
                </c:pt>
                <c:pt idx="393">
                  <c:v>-4.7990100897210803</c:v>
                </c:pt>
                <c:pt idx="394">
                  <c:v>-5.9109187448768097</c:v>
                </c:pt>
                <c:pt idx="395">
                  <c:v>-7.1159753949855675</c:v>
                </c:pt>
                <c:pt idx="396">
                  <c:v>-8.5636597925065843</c:v>
                </c:pt>
                <c:pt idx="397">
                  <c:v>-10.415220257621389</c:v>
                </c:pt>
                <c:pt idx="398">
                  <c:v>-12.596577469284615</c:v>
                </c:pt>
                <c:pt idx="399">
                  <c:v>-15.071711741888333</c:v>
                </c:pt>
                <c:pt idx="400">
                  <c:v>-17.644807319644308</c:v>
                </c:pt>
                <c:pt idx="401">
                  <c:v>-19.948493522906318</c:v>
                </c:pt>
                <c:pt idx="402">
                  <c:v>-22.310969137520075</c:v>
                </c:pt>
                <c:pt idx="403">
                  <c:v>-24.880601657585348</c:v>
                </c:pt>
                <c:pt idx="404">
                  <c:v>-27.50319030388663</c:v>
                </c:pt>
                <c:pt idx="405">
                  <c:v>-30.081895743681045</c:v>
                </c:pt>
                <c:pt idx="406">
                  <c:v>-32.175578825773876</c:v>
                </c:pt>
                <c:pt idx="407">
                  <c:v>-33.92264043222734</c:v>
                </c:pt>
                <c:pt idx="408">
                  <c:v>-35.78968508797287</c:v>
                </c:pt>
                <c:pt idx="409">
                  <c:v>-37.665132394217324</c:v>
                </c:pt>
                <c:pt idx="410">
                  <c:v>-39.477326684596022</c:v>
                </c:pt>
                <c:pt idx="411">
                  <c:v>-41.519457320217349</c:v>
                </c:pt>
                <c:pt idx="412">
                  <c:v>-43.600167292782629</c:v>
                </c:pt>
                <c:pt idx="413">
                  <c:v>-47.200309612678893</c:v>
                </c:pt>
                <c:pt idx="414">
                  <c:v>-48.633073234284836</c:v>
                </c:pt>
                <c:pt idx="415">
                  <c:v>-49.820202610988062</c:v>
                </c:pt>
                <c:pt idx="416">
                  <c:v>-50.896081866489837</c:v>
                </c:pt>
                <c:pt idx="417">
                  <c:v>-51.763342252494859</c:v>
                </c:pt>
                <c:pt idx="418">
                  <c:v>-52.210936387799833</c:v>
                </c:pt>
                <c:pt idx="419">
                  <c:v>-52.057639014940293</c:v>
                </c:pt>
                <c:pt idx="420">
                  <c:v>-51.679063182288054</c:v>
                </c:pt>
                <c:pt idx="421">
                  <c:v>-50.309154300627576</c:v>
                </c:pt>
                <c:pt idx="422">
                  <c:v>-49.029430629640594</c:v>
                </c:pt>
                <c:pt idx="423">
                  <c:v>-47.31736873387807</c:v>
                </c:pt>
                <c:pt idx="424">
                  <c:v>-45.450498930975357</c:v>
                </c:pt>
                <c:pt idx="425">
                  <c:v>-43.124489848121819</c:v>
                </c:pt>
                <c:pt idx="426">
                  <c:v>-39.764012491358571</c:v>
                </c:pt>
                <c:pt idx="427">
                  <c:v>-35.616969335520579</c:v>
                </c:pt>
                <c:pt idx="428">
                  <c:v>-31.738985848491538</c:v>
                </c:pt>
                <c:pt idx="429">
                  <c:v>-28.423183393051588</c:v>
                </c:pt>
                <c:pt idx="430">
                  <c:v>-20.3506259190961</c:v>
                </c:pt>
                <c:pt idx="431">
                  <c:v>-18.075163878868324</c:v>
                </c:pt>
                <c:pt idx="432">
                  <c:v>-15.824288091141099</c:v>
                </c:pt>
                <c:pt idx="433">
                  <c:v>-13.746142626936074</c:v>
                </c:pt>
                <c:pt idx="434">
                  <c:v>-11.681907677776833</c:v>
                </c:pt>
                <c:pt idx="435">
                  <c:v>-10.047169594698103</c:v>
                </c:pt>
                <c:pt idx="436">
                  <c:v>-9.1554152396378079</c:v>
                </c:pt>
                <c:pt idx="437">
                  <c:v>-8.5455770943518559</c:v>
                </c:pt>
                <c:pt idx="438">
                  <c:v>-8.2113701705478466</c:v>
                </c:pt>
                <c:pt idx="439">
                  <c:v>-8.537286155391353</c:v>
                </c:pt>
                <c:pt idx="440">
                  <c:v>-9.4116620806910696</c:v>
                </c:pt>
                <c:pt idx="441">
                  <c:v>-10.521807636349354</c:v>
                </c:pt>
                <c:pt idx="442">
                  <c:v>-11.704016848338355</c:v>
                </c:pt>
                <c:pt idx="443">
                  <c:v>-13.030737077838342</c:v>
                </c:pt>
                <c:pt idx="444">
                  <c:v>-14.680803926798585</c:v>
                </c:pt>
                <c:pt idx="445">
                  <c:v>-16.064365901263884</c:v>
                </c:pt>
                <c:pt idx="446">
                  <c:v>-17.387030516216598</c:v>
                </c:pt>
                <c:pt idx="447">
                  <c:v>-18.944133937113378</c:v>
                </c:pt>
                <c:pt idx="448">
                  <c:v>-20.100256076368261</c:v>
                </c:pt>
                <c:pt idx="449">
                  <c:v>-20.576181229223081</c:v>
                </c:pt>
                <c:pt idx="450">
                  <c:v>-20.627092548604587</c:v>
                </c:pt>
                <c:pt idx="451">
                  <c:v>-20.815044783493121</c:v>
                </c:pt>
                <c:pt idx="452">
                  <c:v>-21.320272358579331</c:v>
                </c:pt>
                <c:pt idx="453">
                  <c:v>-22.009872542300556</c:v>
                </c:pt>
                <c:pt idx="454">
                  <c:v>-22.534508782932321</c:v>
                </c:pt>
                <c:pt idx="455">
                  <c:v>-22.523250202668621</c:v>
                </c:pt>
                <c:pt idx="456">
                  <c:v>-22.325180788017327</c:v>
                </c:pt>
                <c:pt idx="457">
                  <c:v>-22.272112950241791</c:v>
                </c:pt>
                <c:pt idx="458">
                  <c:v>-22.421558703537336</c:v>
                </c:pt>
                <c:pt idx="459">
                  <c:v>-22.425405466078118</c:v>
                </c:pt>
                <c:pt idx="460">
                  <c:v>-22.293828701906804</c:v>
                </c:pt>
                <c:pt idx="461">
                  <c:v>-22.138156244600097</c:v>
                </c:pt>
                <c:pt idx="462">
                  <c:v>-21.747238715463347</c:v>
                </c:pt>
                <c:pt idx="463">
                  <c:v>-21.394983092668603</c:v>
                </c:pt>
                <c:pt idx="464">
                  <c:v>-21.208881383699108</c:v>
                </c:pt>
                <c:pt idx="465">
                  <c:v>-21.09993834861762</c:v>
                </c:pt>
                <c:pt idx="466">
                  <c:v>-21.13960565880506</c:v>
                </c:pt>
                <c:pt idx="467">
                  <c:v>-21.377857228125535</c:v>
                </c:pt>
                <c:pt idx="468">
                  <c:v>-21.43209560854261</c:v>
                </c:pt>
                <c:pt idx="469">
                  <c:v>-21.447011527434356</c:v>
                </c:pt>
                <c:pt idx="470">
                  <c:v>-21.546677647802809</c:v>
                </c:pt>
                <c:pt idx="471">
                  <c:v>-21.55692596719733</c:v>
                </c:pt>
                <c:pt idx="472">
                  <c:v>-21.54469598225181</c:v>
                </c:pt>
                <c:pt idx="473">
                  <c:v>-21.550388413688093</c:v>
                </c:pt>
                <c:pt idx="474">
                  <c:v>-21.753348850912836</c:v>
                </c:pt>
                <c:pt idx="475">
                  <c:v>-22.077870870037593</c:v>
                </c:pt>
                <c:pt idx="476">
                  <c:v>-22.405967658392328</c:v>
                </c:pt>
                <c:pt idx="477">
                  <c:v>-22.291992747058305</c:v>
                </c:pt>
                <c:pt idx="478">
                  <c:v>-22.223528145073807</c:v>
                </c:pt>
                <c:pt idx="479">
                  <c:v>-22.163048489575072</c:v>
                </c:pt>
                <c:pt idx="480">
                  <c:v>-22.134392051457546</c:v>
                </c:pt>
                <c:pt idx="481">
                  <c:v>-22.134513477042553</c:v>
                </c:pt>
                <c:pt idx="482">
                  <c:v>-22.123682314838828</c:v>
                </c:pt>
                <c:pt idx="483">
                  <c:v>-22.12775250045631</c:v>
                </c:pt>
                <c:pt idx="484">
                  <c:v>-22.127796213666826</c:v>
                </c:pt>
                <c:pt idx="485">
                  <c:v>-22.127980780556584</c:v>
                </c:pt>
                <c:pt idx="486">
                  <c:v>-22.128471339921113</c:v>
                </c:pt>
                <c:pt idx="487">
                  <c:v>-22.127121087412824</c:v>
                </c:pt>
                <c:pt idx="488">
                  <c:v>-22.128835616676831</c:v>
                </c:pt>
                <c:pt idx="489">
                  <c:v>-22.127106516342607</c:v>
                </c:pt>
                <c:pt idx="490">
                  <c:v>-22.126790809821081</c:v>
                </c:pt>
                <c:pt idx="491">
                  <c:v>-22.125314274704557</c:v>
                </c:pt>
                <c:pt idx="492">
                  <c:v>-22.124498294771833</c:v>
                </c:pt>
                <c:pt idx="493">
                  <c:v>-22.122128067347816</c:v>
                </c:pt>
                <c:pt idx="494">
                  <c:v>-22.121078950291057</c:v>
                </c:pt>
                <c:pt idx="495">
                  <c:v>-22.119072999622844</c:v>
                </c:pt>
                <c:pt idx="496">
                  <c:v>-22.117241901797328</c:v>
                </c:pt>
                <c:pt idx="497">
                  <c:v>-22.115561371697588</c:v>
                </c:pt>
                <c:pt idx="498">
                  <c:v>-22.114147977885281</c:v>
                </c:pt>
                <c:pt idx="499">
                  <c:v>-22.114021695276616</c:v>
                </c:pt>
                <c:pt idx="500">
                  <c:v>-22.112681156815594</c:v>
                </c:pt>
                <c:pt idx="501">
                  <c:v>-22.110903486247814</c:v>
                </c:pt>
                <c:pt idx="502">
                  <c:v>-22.108518687753573</c:v>
                </c:pt>
                <c:pt idx="503">
                  <c:v>-22.108120411833831</c:v>
                </c:pt>
                <c:pt idx="504">
                  <c:v>-22.107960130061358</c:v>
                </c:pt>
                <c:pt idx="505">
                  <c:v>-22.110349785579029</c:v>
                </c:pt>
                <c:pt idx="506">
                  <c:v>-22.10870811166636</c:v>
                </c:pt>
                <c:pt idx="507">
                  <c:v>-22.10820298123182</c:v>
                </c:pt>
                <c:pt idx="508">
                  <c:v>-22.106546736249108</c:v>
                </c:pt>
                <c:pt idx="509">
                  <c:v>-22.105041058992114</c:v>
                </c:pt>
                <c:pt idx="510">
                  <c:v>-22.103909372537348</c:v>
                </c:pt>
                <c:pt idx="511">
                  <c:v>-22.102107416852611</c:v>
                </c:pt>
                <c:pt idx="512">
                  <c:v>-22.100514313174116</c:v>
                </c:pt>
                <c:pt idx="513">
                  <c:v>-22.097522386753873</c:v>
                </c:pt>
                <c:pt idx="514">
                  <c:v>-22.100572597455411</c:v>
                </c:pt>
                <c:pt idx="515">
                  <c:v>-22.100009182739527</c:v>
                </c:pt>
                <c:pt idx="516">
                  <c:v>-22.099368055649386</c:v>
                </c:pt>
                <c:pt idx="517">
                  <c:v>-22.097808951135093</c:v>
                </c:pt>
                <c:pt idx="518">
                  <c:v>-22.096895830733594</c:v>
                </c:pt>
                <c:pt idx="519">
                  <c:v>-22.096478126720328</c:v>
                </c:pt>
                <c:pt idx="520">
                  <c:v>-22.096162420199093</c:v>
                </c:pt>
                <c:pt idx="521">
                  <c:v>-22.095176444446832</c:v>
                </c:pt>
                <c:pt idx="522">
                  <c:v>-22.095093875048839</c:v>
                </c:pt>
                <c:pt idx="523">
                  <c:v>-22.094219610835104</c:v>
                </c:pt>
                <c:pt idx="524">
                  <c:v>-22.093427916019362</c:v>
                </c:pt>
                <c:pt idx="525">
                  <c:v>-22.092616793109841</c:v>
                </c:pt>
                <c:pt idx="526">
                  <c:v>-22.091737671872842</c:v>
                </c:pt>
                <c:pt idx="527">
                  <c:v>-22.088867171037563</c:v>
                </c:pt>
                <c:pt idx="528">
                  <c:v>-22.086564941941081</c:v>
                </c:pt>
                <c:pt idx="529">
                  <c:v>-22.086443516355843</c:v>
                </c:pt>
                <c:pt idx="530">
                  <c:v>-22.084316140102807</c:v>
                </c:pt>
                <c:pt idx="531">
                  <c:v>-22.084199571540836</c:v>
                </c:pt>
                <c:pt idx="532">
                  <c:v>-22.087215783078349</c:v>
                </c:pt>
                <c:pt idx="533">
                  <c:v>-22.086705795620087</c:v>
                </c:pt>
                <c:pt idx="534">
                  <c:v>-22.085880101640598</c:v>
                </c:pt>
                <c:pt idx="535">
                  <c:v>-22.084039289768079</c:v>
                </c:pt>
                <c:pt idx="536">
                  <c:v>-22.08252389846453</c:v>
                </c:pt>
                <c:pt idx="537">
                  <c:v>-22.081086219535024</c:v>
                </c:pt>
                <c:pt idx="538">
                  <c:v>-22.080241097461773</c:v>
                </c:pt>
                <c:pt idx="539">
                  <c:v>-22.077516307328587</c:v>
                </c:pt>
                <c:pt idx="540">
                  <c:v>-22.079672825722561</c:v>
                </c:pt>
                <c:pt idx="541">
                  <c:v>-22.078380857495837</c:v>
                </c:pt>
                <c:pt idx="542">
                  <c:v>-22.075398645122089</c:v>
                </c:pt>
                <c:pt idx="543">
                  <c:v>-22.072173581578088</c:v>
                </c:pt>
                <c:pt idx="544">
                  <c:v>-22.070721331578319</c:v>
                </c:pt>
                <c:pt idx="545">
                  <c:v>-22.069040801478579</c:v>
                </c:pt>
                <c:pt idx="546">
                  <c:v>-22.066476293118548</c:v>
                </c:pt>
                <c:pt idx="547">
                  <c:v>-22.066340296462819</c:v>
                </c:pt>
                <c:pt idx="548">
                  <c:v>-22.065951734590371</c:v>
                </c:pt>
                <c:pt idx="549">
                  <c:v>-22.065286322382839</c:v>
                </c:pt>
                <c:pt idx="550">
                  <c:v>-22.065543744623795</c:v>
                </c:pt>
                <c:pt idx="551">
                  <c:v>-22.065339749640529</c:v>
                </c:pt>
                <c:pt idx="552">
                  <c:v>-22.064217777232884</c:v>
                </c:pt>
                <c:pt idx="553">
                  <c:v>-22.062440106664816</c:v>
                </c:pt>
                <c:pt idx="554">
                  <c:v>-22.060118449475091</c:v>
                </c:pt>
                <c:pt idx="555">
                  <c:v>-22.059924168538597</c:v>
                </c:pt>
                <c:pt idx="556">
                  <c:v>-22.05920047205057</c:v>
                </c:pt>
                <c:pt idx="557">
                  <c:v>-22.058102784760059</c:v>
                </c:pt>
                <c:pt idx="558">
                  <c:v>-22.056703962017863</c:v>
                </c:pt>
                <c:pt idx="559">
                  <c:v>-22.05534885248634</c:v>
                </c:pt>
                <c:pt idx="560">
                  <c:v>-22.055154571550286</c:v>
                </c:pt>
                <c:pt idx="561">
                  <c:v>-22.055018574894842</c:v>
                </c:pt>
                <c:pt idx="562">
                  <c:v>-22.053299188607568</c:v>
                </c:pt>
                <c:pt idx="563">
                  <c:v>-22.058457347468828</c:v>
                </c:pt>
                <c:pt idx="564">
                  <c:v>-22.058457347469112</c:v>
                </c:pt>
                <c:pt idx="565">
                  <c:v>-22.058224210345067</c:v>
                </c:pt>
                <c:pt idx="566">
                  <c:v>-22.058952763856379</c:v>
                </c:pt>
                <c:pt idx="567">
                  <c:v>-22.057927931917092</c:v>
                </c:pt>
                <c:pt idx="568">
                  <c:v>-22.056305686098298</c:v>
                </c:pt>
                <c:pt idx="569">
                  <c:v>-22.0582096392748</c:v>
                </c:pt>
                <c:pt idx="570">
                  <c:v>-22.057957074057345</c:v>
                </c:pt>
                <c:pt idx="571">
                  <c:v>-22.055489706165567</c:v>
                </c:pt>
                <c:pt idx="572">
                  <c:v>-22.054435732085366</c:v>
                </c:pt>
                <c:pt idx="573">
                  <c:v>-22.053425471216357</c:v>
                </c:pt>
                <c:pt idx="574">
                  <c:v>-22.051516661016073</c:v>
                </c:pt>
                <c:pt idx="575">
                  <c:v>-22.049243574060334</c:v>
                </c:pt>
                <c:pt idx="576">
                  <c:v>-22.048029318208066</c:v>
                </c:pt>
                <c:pt idx="577">
                  <c:v>-22.047509616703316</c:v>
                </c:pt>
                <c:pt idx="578">
                  <c:v>-22.045314242121805</c:v>
                </c:pt>
                <c:pt idx="579">
                  <c:v>-22.044707114195592</c:v>
                </c:pt>
                <c:pt idx="580">
                  <c:v>-22.045066533927834</c:v>
                </c:pt>
                <c:pt idx="581">
                  <c:v>-22.045003392623784</c:v>
                </c:pt>
                <c:pt idx="582">
                  <c:v>-22.044522547306066</c:v>
                </c:pt>
                <c:pt idx="583">
                  <c:v>-22.046523640950603</c:v>
                </c:pt>
                <c:pt idx="584">
                  <c:v>-22.046543069044603</c:v>
                </c:pt>
                <c:pt idx="585">
                  <c:v>-22.046115650984838</c:v>
                </c:pt>
                <c:pt idx="586">
                  <c:v>-22.044658543961567</c:v>
                </c:pt>
                <c:pt idx="587">
                  <c:v>-22.044027130918366</c:v>
                </c:pt>
                <c:pt idx="588">
                  <c:v>-22.043143152657862</c:v>
                </c:pt>
                <c:pt idx="589">
                  <c:v>-22.042385457005864</c:v>
                </c:pt>
                <c:pt idx="590">
                  <c:v>-22.041331482926104</c:v>
                </c:pt>
                <c:pt idx="591">
                  <c:v>-22.041899754664591</c:v>
                </c:pt>
                <c:pt idx="592">
                  <c:v>-22.041982324062857</c:v>
                </c:pt>
                <c:pt idx="593">
                  <c:v>-22.041516049815336</c:v>
                </c:pt>
                <c:pt idx="594">
                  <c:v>-22.041448051487841</c:v>
                </c:pt>
                <c:pt idx="595">
                  <c:v>-22.040228938612117</c:v>
                </c:pt>
                <c:pt idx="596">
                  <c:v>-22.038888400150817</c:v>
                </c:pt>
                <c:pt idx="597">
                  <c:v>-22.037091301489106</c:v>
                </c:pt>
                <c:pt idx="598">
                  <c:v>-22.039636381755805</c:v>
                </c:pt>
                <c:pt idx="599">
                  <c:v>-22.039840376739086</c:v>
                </c:pt>
                <c:pt idx="600">
                  <c:v>-22.039587811521621</c:v>
                </c:pt>
                <c:pt idx="601">
                  <c:v>-22.039966659347833</c:v>
                </c:pt>
                <c:pt idx="602">
                  <c:v>-22.040073513862843</c:v>
                </c:pt>
                <c:pt idx="603">
                  <c:v>-22.039602382592062</c:v>
                </c:pt>
                <c:pt idx="604">
                  <c:v>-22.039247819883073</c:v>
                </c:pt>
                <c:pt idx="605">
                  <c:v>-22.038509552324825</c:v>
                </c:pt>
                <c:pt idx="606">
                  <c:v>-22.04179775717305</c:v>
                </c:pt>
                <c:pt idx="607">
                  <c:v>-22.042978013861827</c:v>
                </c:pt>
                <c:pt idx="608">
                  <c:v>-22.044036844965117</c:v>
                </c:pt>
                <c:pt idx="609">
                  <c:v>-22.044211697807825</c:v>
                </c:pt>
                <c:pt idx="610">
                  <c:v>-22.041967752992598</c:v>
                </c:pt>
                <c:pt idx="611">
                  <c:v>-22.039388673562073</c:v>
                </c:pt>
                <c:pt idx="612">
                  <c:v>-22.037188441957596</c:v>
                </c:pt>
                <c:pt idx="613">
                  <c:v>-22.037018446137878</c:v>
                </c:pt>
                <c:pt idx="614">
                  <c:v>-22.038524123395106</c:v>
                </c:pt>
                <c:pt idx="615">
                  <c:v>-22.037159299816828</c:v>
                </c:pt>
                <c:pt idx="616">
                  <c:v>-22.038329842458587</c:v>
                </c:pt>
                <c:pt idx="617">
                  <c:v>-22.037334152659632</c:v>
                </c:pt>
                <c:pt idx="618">
                  <c:v>-22.035473912693575</c:v>
                </c:pt>
                <c:pt idx="619">
                  <c:v>-22.035551625068074</c:v>
                </c:pt>
                <c:pt idx="620">
                  <c:v>-22.035779905168376</c:v>
                </c:pt>
                <c:pt idx="621">
                  <c:v>-22.036625027241811</c:v>
                </c:pt>
                <c:pt idx="622">
                  <c:v>-22.035167920218836</c:v>
                </c:pt>
                <c:pt idx="623">
                  <c:v>-22.03458022038636</c:v>
                </c:pt>
                <c:pt idx="624">
                  <c:v>-22.034721074065072</c:v>
                </c:pt>
                <c:pt idx="625">
                  <c:v>-22.035799333262023</c:v>
                </c:pt>
                <c:pt idx="626">
                  <c:v>-22.035677907677083</c:v>
                </c:pt>
                <c:pt idx="627">
                  <c:v>-22.035711906840547</c:v>
                </c:pt>
                <c:pt idx="628">
                  <c:v>-22.035255346640092</c:v>
                </c:pt>
                <c:pt idx="629">
                  <c:v>-22.034026519717585</c:v>
                </c:pt>
                <c:pt idx="630">
                  <c:v>-22.032933689450591</c:v>
                </c:pt>
                <c:pt idx="631">
                  <c:v>-22.03413337423283</c:v>
                </c:pt>
                <c:pt idx="632">
                  <c:v>-22.0334825330958</c:v>
                </c:pt>
                <c:pt idx="633">
                  <c:v>-22.03228284831355</c:v>
                </c:pt>
                <c:pt idx="634">
                  <c:v>-22.032549984600823</c:v>
                </c:pt>
                <c:pt idx="635">
                  <c:v>-22.033356250487074</c:v>
                </c:pt>
                <c:pt idx="636">
                  <c:v>-22.032579126741592</c:v>
                </c:pt>
                <c:pt idx="637">
                  <c:v>-22.032161422728329</c:v>
                </c:pt>
                <c:pt idx="638">
                  <c:v>-22.032666553163075</c:v>
                </c:pt>
                <c:pt idx="639">
                  <c:v>-22.032957974567566</c:v>
                </c:pt>
                <c:pt idx="640">
                  <c:v>-22.032817120888581</c:v>
                </c:pt>
                <c:pt idx="641">
                  <c:v>-22.036105325737068</c:v>
                </c:pt>
                <c:pt idx="642">
                  <c:v>-22.037212727074333</c:v>
                </c:pt>
                <c:pt idx="643">
                  <c:v>-22.037829569047332</c:v>
                </c:pt>
                <c:pt idx="644">
                  <c:v>-22.0384561250671</c:v>
                </c:pt>
                <c:pt idx="645">
                  <c:v>-22.037698429415627</c:v>
                </c:pt>
                <c:pt idx="646">
                  <c:v>-22.038606692792861</c:v>
                </c:pt>
                <c:pt idx="647">
                  <c:v>-22.039534384264112</c:v>
                </c:pt>
                <c:pt idx="648">
                  <c:v>-22.039262390953333</c:v>
                </c:pt>
                <c:pt idx="649">
                  <c:v>-22.039879232926623</c:v>
                </c:pt>
                <c:pt idx="650">
                  <c:v>-22.041792900149829</c:v>
                </c:pt>
                <c:pt idx="651">
                  <c:v>-22.04368228225659</c:v>
                </c:pt>
                <c:pt idx="652">
                  <c:v>-22.043677425232815</c:v>
                </c:pt>
                <c:pt idx="653">
                  <c:v>-22.044269982088608</c:v>
                </c:pt>
                <c:pt idx="654">
                  <c:v>-22.04395913259059</c:v>
                </c:pt>
                <c:pt idx="655">
                  <c:v>-22.043905705333074</c:v>
                </c:pt>
                <c:pt idx="656">
                  <c:v>-22.044439977908354</c:v>
                </c:pt>
                <c:pt idx="657">
                  <c:v>-22.044405978744052</c:v>
                </c:pt>
                <c:pt idx="658">
                  <c:v>-22.043449145132605</c:v>
                </c:pt>
                <c:pt idx="659">
                  <c:v>-22.04222517523332</c:v>
                </c:pt>
                <c:pt idx="660">
                  <c:v>-22.04178318610284</c:v>
                </c:pt>
                <c:pt idx="661">
                  <c:v>-22.044833396804613</c:v>
                </c:pt>
                <c:pt idx="662">
                  <c:v>-22.045299671051598</c:v>
                </c:pt>
                <c:pt idx="663">
                  <c:v>-22.044609973727546</c:v>
                </c:pt>
                <c:pt idx="664">
                  <c:v>-22.044911109179097</c:v>
                </c:pt>
                <c:pt idx="665">
                  <c:v>-22.04373085249032</c:v>
                </c:pt>
                <c:pt idx="666">
                  <c:v>-22.042375742958868</c:v>
                </c:pt>
                <c:pt idx="667">
                  <c:v>-22.042030894296808</c:v>
                </c:pt>
                <c:pt idx="668">
                  <c:v>-22.042934300651083</c:v>
                </c:pt>
                <c:pt idx="669">
                  <c:v>-22.043439431085829</c:v>
                </c:pt>
                <c:pt idx="670">
                  <c:v>-22.044639115867859</c:v>
                </c:pt>
                <c:pt idx="671">
                  <c:v>-22.04804874630182</c:v>
                </c:pt>
                <c:pt idx="672">
                  <c:v>-22.049282430247821</c:v>
                </c:pt>
                <c:pt idx="673">
                  <c:v>-22.048762728742851</c:v>
                </c:pt>
                <c:pt idx="674">
                  <c:v>-22.049088149311316</c:v>
                </c:pt>
                <c:pt idx="675">
                  <c:v>-22.049670992120618</c:v>
                </c:pt>
                <c:pt idx="676">
                  <c:v>-22.049719562354582</c:v>
                </c:pt>
                <c:pt idx="677">
                  <c:v>-22.051166955330856</c:v>
                </c:pt>
                <c:pt idx="678">
                  <c:v>-22.052313212855587</c:v>
                </c:pt>
                <c:pt idx="679">
                  <c:v>-22.053920887604125</c:v>
                </c:pt>
                <c:pt idx="680">
                  <c:v>-22.054377447804875</c:v>
                </c:pt>
                <c:pt idx="681">
                  <c:v>-22.054003457002118</c:v>
                </c:pt>
                <c:pt idx="682">
                  <c:v>-22.053114621718116</c:v>
                </c:pt>
                <c:pt idx="683">
                  <c:v>-22.053304045630831</c:v>
                </c:pt>
                <c:pt idx="684">
                  <c:v>-22.053289474560572</c:v>
                </c:pt>
                <c:pt idx="685">
                  <c:v>-22.052959196968843</c:v>
                </c:pt>
                <c:pt idx="686">
                  <c:v>-22.052186930246862</c:v>
                </c:pt>
                <c:pt idx="687">
                  <c:v>-22.05421716603211</c:v>
                </c:pt>
                <c:pt idx="688">
                  <c:v>-22.054654298139084</c:v>
                </c:pt>
                <c:pt idx="689">
                  <c:v>-22.054018028072328</c:v>
                </c:pt>
                <c:pt idx="690">
                  <c:v>-22.05456201469433</c:v>
                </c:pt>
                <c:pt idx="691">
                  <c:v>-22.05489714930933</c:v>
                </c:pt>
                <c:pt idx="692">
                  <c:v>-22.055373137603553</c:v>
                </c:pt>
                <c:pt idx="693">
                  <c:v>-22.056140547302313</c:v>
                </c:pt>
                <c:pt idx="694">
                  <c:v>-22.056451396800579</c:v>
                </c:pt>
                <c:pt idx="695">
                  <c:v>-22.055868553991317</c:v>
                </c:pt>
                <c:pt idx="696">
                  <c:v>-22.055237140948329</c:v>
                </c:pt>
                <c:pt idx="697">
                  <c:v>-22.055756842453079</c:v>
                </c:pt>
                <c:pt idx="698">
                  <c:v>-22.055241997971599</c:v>
                </c:pt>
                <c:pt idx="699">
                  <c:v>-22.05401317104905</c:v>
                </c:pt>
                <c:pt idx="700">
                  <c:v>-22.05362460917636</c:v>
                </c:pt>
                <c:pt idx="701">
                  <c:v>-22.053435185263069</c:v>
                </c:pt>
                <c:pt idx="702">
                  <c:v>-22.053100050647785</c:v>
                </c:pt>
                <c:pt idx="703">
                  <c:v>-22.053546896801294</c:v>
                </c:pt>
                <c:pt idx="704">
                  <c:v>-22.053216619209586</c:v>
                </c:pt>
                <c:pt idx="705">
                  <c:v>-22.05053068526437</c:v>
                </c:pt>
                <c:pt idx="706">
                  <c:v>-22.049379570715843</c:v>
                </c:pt>
                <c:pt idx="707">
                  <c:v>-22.05086096285612</c:v>
                </c:pt>
                <c:pt idx="708">
                  <c:v>-22.052847485430547</c:v>
                </c:pt>
                <c:pt idx="709">
                  <c:v>-22.050360689444567</c:v>
                </c:pt>
                <c:pt idx="710">
                  <c:v>-22.048855012187566</c:v>
                </c:pt>
                <c:pt idx="711">
                  <c:v>-22.049214431920323</c:v>
                </c:pt>
                <c:pt idx="712">
                  <c:v>-22.049534995465116</c:v>
                </c:pt>
                <c:pt idx="713">
                  <c:v>-22.048845298141067</c:v>
                </c:pt>
                <c:pt idx="714">
                  <c:v>-22.049418426903102</c:v>
                </c:pt>
                <c:pt idx="715">
                  <c:v>-22.049879844127332</c:v>
                </c:pt>
                <c:pt idx="716">
                  <c:v>-22.05025869195309</c:v>
                </c:pt>
                <c:pt idx="717">
                  <c:v>-22.051307809009337</c:v>
                </c:pt>
                <c:pt idx="718">
                  <c:v>-22.052143217036054</c:v>
                </c:pt>
                <c:pt idx="719">
                  <c:v>-22.051429234594799</c:v>
                </c:pt>
                <c:pt idx="720">
                  <c:v>-22.050010983759066</c:v>
                </c:pt>
                <c:pt idx="721">
                  <c:v>-22.048942438609096</c:v>
                </c:pt>
                <c:pt idx="722">
                  <c:v>-22.048544162689304</c:v>
                </c:pt>
                <c:pt idx="723">
                  <c:v>-22.048039032254824</c:v>
                </c:pt>
                <c:pt idx="724">
                  <c:v>-22.049301858341359</c:v>
                </c:pt>
                <c:pt idx="725">
                  <c:v>-22.048762728742794</c:v>
                </c:pt>
                <c:pt idx="726">
                  <c:v>-22.048811298977036</c:v>
                </c:pt>
                <c:pt idx="727">
                  <c:v>-22.049617564863105</c:v>
                </c:pt>
                <c:pt idx="728">
                  <c:v>-22.050253834929869</c:v>
                </c:pt>
                <c:pt idx="729">
                  <c:v>-22.05025869195287</c:v>
                </c:pt>
                <c:pt idx="730">
                  <c:v>-22.049039579077345</c:v>
                </c:pt>
                <c:pt idx="731">
                  <c:v>-22.0484130230573</c:v>
                </c:pt>
                <c:pt idx="732">
                  <c:v>-22.046853918542851</c:v>
                </c:pt>
                <c:pt idx="733">
                  <c:v>-22.047388191118095</c:v>
                </c:pt>
                <c:pt idx="734">
                  <c:v>-22.04677620616858</c:v>
                </c:pt>
                <c:pt idx="735">
                  <c:v>-22.046708207840581</c:v>
                </c:pt>
                <c:pt idx="736">
                  <c:v>-22.048136172722792</c:v>
                </c:pt>
                <c:pt idx="737">
                  <c:v>-22.050807535598366</c:v>
                </c:pt>
                <c:pt idx="738">
                  <c:v>-22.050914390113327</c:v>
                </c:pt>
                <c:pt idx="739">
                  <c:v>-22.04998669864209</c:v>
                </c:pt>
                <c:pt idx="740">
                  <c:v>-22.050618111685587</c:v>
                </c:pt>
                <c:pt idx="741">
                  <c:v>-22.049836130916319</c:v>
                </c:pt>
                <c:pt idx="742">
                  <c:v>-22.049544709511824</c:v>
                </c:pt>
                <c:pt idx="743">
                  <c:v>-22.050210121718848</c:v>
                </c:pt>
                <c:pt idx="744">
                  <c:v>-22.048995865866328</c:v>
                </c:pt>
                <c:pt idx="745">
                  <c:v>-22.048923010515324</c:v>
                </c:pt>
                <c:pt idx="746">
                  <c:v>-22.048923010515324</c:v>
                </c:pt>
                <c:pt idx="747">
                  <c:v>-22.051278666869095</c:v>
                </c:pt>
                <c:pt idx="748">
                  <c:v>-22.053036909343554</c:v>
                </c:pt>
                <c:pt idx="749">
                  <c:v>-22.0541685957981</c:v>
                </c:pt>
                <c:pt idx="750">
                  <c:v>-22.055018574894561</c:v>
                </c:pt>
                <c:pt idx="751">
                  <c:v>-22.055217712854343</c:v>
                </c:pt>
                <c:pt idx="752">
                  <c:v>-22.056475681917604</c:v>
                </c:pt>
                <c:pt idx="753">
                  <c:v>-22.058141640947078</c:v>
                </c:pt>
                <c:pt idx="754">
                  <c:v>-22.058389349141326</c:v>
                </c:pt>
                <c:pt idx="755">
                  <c:v>-22.059671603321334</c:v>
                </c:pt>
                <c:pt idx="756">
                  <c:v>-22.061565842451088</c:v>
                </c:pt>
                <c:pt idx="757">
                  <c:v>-22.060963571548292</c:v>
                </c:pt>
                <c:pt idx="758">
                  <c:v>-22.060400156832642</c:v>
                </c:pt>
                <c:pt idx="759">
                  <c:v>-22.059482179408278</c:v>
                </c:pt>
                <c:pt idx="760">
                  <c:v>-22.059462751314797</c:v>
                </c:pt>
                <c:pt idx="761">
                  <c:v>-22.058923621716126</c:v>
                </c:pt>
                <c:pt idx="762">
                  <c:v>-22.056830244626539</c:v>
                </c:pt>
                <c:pt idx="763">
                  <c:v>-22.05797164512807</c:v>
                </c:pt>
                <c:pt idx="764">
                  <c:v>-22.056529109175052</c:v>
                </c:pt>
                <c:pt idx="765">
                  <c:v>-22.05803478643206</c:v>
                </c:pt>
                <c:pt idx="766">
                  <c:v>-22.059618176063317</c:v>
                </c:pt>
                <c:pt idx="767">
                  <c:v>-22.060244732083596</c:v>
                </c:pt>
                <c:pt idx="768">
                  <c:v>-22.062318681079589</c:v>
                </c:pt>
                <c:pt idx="769">
                  <c:v>-22.064582053988588</c:v>
                </c:pt>
                <c:pt idx="770">
                  <c:v>-22.063906927734863</c:v>
                </c:pt>
                <c:pt idx="771">
                  <c:v>-22.063693218704863</c:v>
                </c:pt>
                <c:pt idx="772">
                  <c:v>-22.065150325727572</c:v>
                </c:pt>
                <c:pt idx="773">
                  <c:v>-22.06562145699835</c:v>
                </c:pt>
                <c:pt idx="774">
                  <c:v>-22.066180014690293</c:v>
                </c:pt>
                <c:pt idx="775">
                  <c:v>-22.066952281412327</c:v>
                </c:pt>
                <c:pt idx="776">
                  <c:v>-22.068666810676042</c:v>
                </c:pt>
                <c:pt idx="777">
                  <c:v>-22.067399127566354</c:v>
                </c:pt>
                <c:pt idx="778">
                  <c:v>-22.067549695291831</c:v>
                </c:pt>
                <c:pt idx="779">
                  <c:v>-22.066709430242078</c:v>
                </c:pt>
                <c:pt idx="780">
                  <c:v>-22.065878879239314</c:v>
                </c:pt>
                <c:pt idx="781">
                  <c:v>-22.065398033921355</c:v>
                </c:pt>
                <c:pt idx="782">
                  <c:v>-22.065864308168827</c:v>
                </c:pt>
                <c:pt idx="783">
                  <c:v>-22.066141158502816</c:v>
                </c:pt>
                <c:pt idx="784">
                  <c:v>-22.066864854991067</c:v>
                </c:pt>
                <c:pt idx="785">
                  <c:v>-22.0691573700406</c:v>
                </c:pt>
                <c:pt idx="786">
                  <c:v>-22.070978753819134</c:v>
                </c:pt>
                <c:pt idx="787">
                  <c:v>-22.070813615023312</c:v>
                </c:pt>
                <c:pt idx="788">
                  <c:v>-22.071751020541328</c:v>
                </c:pt>
                <c:pt idx="789">
                  <c:v>-22.072450431912316</c:v>
                </c:pt>
                <c:pt idx="790">
                  <c:v>-22.074004679403615</c:v>
                </c:pt>
                <c:pt idx="791">
                  <c:v>-22.0761514837506</c:v>
                </c:pt>
                <c:pt idx="792">
                  <c:v>-22.075758064854593</c:v>
                </c:pt>
                <c:pt idx="793">
                  <c:v>-22.0751849360921</c:v>
                </c:pt>
                <c:pt idx="794">
                  <c:v>-22.074883800640571</c:v>
                </c:pt>
                <c:pt idx="795">
                  <c:v>-22.075112080741036</c:v>
                </c:pt>
                <c:pt idx="796">
                  <c:v>-22.074849801476816</c:v>
                </c:pt>
                <c:pt idx="797">
                  <c:v>-22.073256697798385</c:v>
                </c:pt>
                <c:pt idx="798">
                  <c:v>-22.073659830741608</c:v>
                </c:pt>
                <c:pt idx="799">
                  <c:v>-22.074582665189304</c:v>
                </c:pt>
                <c:pt idx="800">
                  <c:v>-22.075626925222117</c:v>
                </c:pt>
                <c:pt idx="801">
                  <c:v>-22.075602640105529</c:v>
                </c:pt>
                <c:pt idx="802">
                  <c:v>-22.075510356660612</c:v>
                </c:pt>
                <c:pt idx="803">
                  <c:v>-22.075563783918071</c:v>
                </c:pt>
                <c:pt idx="804">
                  <c:v>-22.07489837171083</c:v>
                </c:pt>
                <c:pt idx="805">
                  <c:v>-22.078997699468843</c:v>
                </c:pt>
                <c:pt idx="806">
                  <c:v>-22.081552493782382</c:v>
                </c:pt>
                <c:pt idx="807">
                  <c:v>-22.082227620036043</c:v>
                </c:pt>
                <c:pt idx="808">
                  <c:v>-22.082417043949278</c:v>
                </c:pt>
                <c:pt idx="809">
                  <c:v>-22.081188217026792</c:v>
                </c:pt>
                <c:pt idx="810">
                  <c:v>-22.079847678565592</c:v>
                </c:pt>
                <c:pt idx="811">
                  <c:v>-22.077608590773856</c:v>
                </c:pt>
                <c:pt idx="812">
                  <c:v>-22.078570281408574</c:v>
                </c:pt>
                <c:pt idx="813">
                  <c:v>-22.079808822378354</c:v>
                </c:pt>
                <c:pt idx="814">
                  <c:v>-22.079381404318092</c:v>
                </c:pt>
                <c:pt idx="815">
                  <c:v>-22.080624802311064</c:v>
                </c:pt>
                <c:pt idx="816">
                  <c:v>-22.082703608330316</c:v>
                </c:pt>
                <c:pt idx="817">
                  <c:v>-22.083762439433858</c:v>
                </c:pt>
                <c:pt idx="818">
                  <c:v>-22.083252451975824</c:v>
                </c:pt>
                <c:pt idx="819">
                  <c:v>-22.082285904317331</c:v>
                </c:pt>
                <c:pt idx="820">
                  <c:v>-22.083004743781864</c:v>
                </c:pt>
                <c:pt idx="821">
                  <c:v>-22.084714416022088</c:v>
                </c:pt>
                <c:pt idx="822">
                  <c:v>-22.085554681072082</c:v>
                </c:pt>
                <c:pt idx="823">
                  <c:v>-22.085812103312819</c:v>
                </c:pt>
                <c:pt idx="824">
                  <c:v>-22.086715509666853</c:v>
                </c:pt>
                <c:pt idx="825">
                  <c:v>-22.087983192776832</c:v>
                </c:pt>
                <c:pt idx="826">
                  <c:v>-22.090737125050559</c:v>
                </c:pt>
                <c:pt idx="827">
                  <c:v>-22.090635127558578</c:v>
                </c:pt>
                <c:pt idx="828">
                  <c:v>-22.090231994615849</c:v>
                </c:pt>
                <c:pt idx="829">
                  <c:v>-22.090989690267619</c:v>
                </c:pt>
                <c:pt idx="830">
                  <c:v>-22.091412251304323</c:v>
                </c:pt>
                <c:pt idx="831">
                  <c:v>-22.092762503812061</c:v>
                </c:pt>
                <c:pt idx="832">
                  <c:v>-22.092573079899104</c:v>
                </c:pt>
                <c:pt idx="833">
                  <c:v>-22.092616793110082</c:v>
                </c:pt>
                <c:pt idx="834">
                  <c:v>-22.092650792273602</c:v>
                </c:pt>
                <c:pt idx="835">
                  <c:v>-22.093981616687806</c:v>
                </c:pt>
                <c:pt idx="836">
                  <c:v>-22.096361558158826</c:v>
                </c:pt>
                <c:pt idx="837">
                  <c:v>-22.096871545616857</c:v>
                </c:pt>
                <c:pt idx="838">
                  <c:v>-22.097206680232077</c:v>
                </c:pt>
                <c:pt idx="839">
                  <c:v>-22.097828379228581</c:v>
                </c:pt>
                <c:pt idx="840">
                  <c:v>-22.098042088258566</c:v>
                </c:pt>
                <c:pt idx="841">
                  <c:v>-22.09709011167034</c:v>
                </c:pt>
                <c:pt idx="842">
                  <c:v>-22.097464102472877</c:v>
                </c:pt>
                <c:pt idx="843">
                  <c:v>-22.098848354144806</c:v>
                </c:pt>
                <c:pt idx="844">
                  <c:v>-22.098673501301818</c:v>
                </c:pt>
                <c:pt idx="845">
                  <c:v>-22.102413409327582</c:v>
                </c:pt>
                <c:pt idx="846">
                  <c:v>-22.105623901801074</c:v>
                </c:pt>
                <c:pt idx="847">
                  <c:v>-22.10482734996183</c:v>
                </c:pt>
                <c:pt idx="848">
                  <c:v>-22.105502476216074</c:v>
                </c:pt>
                <c:pt idx="849">
                  <c:v>-22.106197030563557</c:v>
                </c:pt>
                <c:pt idx="850">
                  <c:v>-22.106027034744088</c:v>
                </c:pt>
                <c:pt idx="851">
                  <c:v>-22.105638472871629</c:v>
                </c:pt>
                <c:pt idx="852">
                  <c:v>-22.105113914343271</c:v>
                </c:pt>
                <c:pt idx="853">
                  <c:v>-22.105745327386373</c:v>
                </c:pt>
                <c:pt idx="854">
                  <c:v>-22.105347051466801</c:v>
                </c:pt>
                <c:pt idx="855">
                  <c:v>-22.106673018857791</c:v>
                </c:pt>
                <c:pt idx="856">
                  <c:v>-22.108610971198321</c:v>
                </c:pt>
                <c:pt idx="857">
                  <c:v>-22.108120411833553</c:v>
                </c:pt>
                <c:pt idx="858">
                  <c:v>-22.109796084910307</c:v>
                </c:pt>
                <c:pt idx="859">
                  <c:v>-22.110548923538815</c:v>
                </c:pt>
                <c:pt idx="860">
                  <c:v>-22.110636349960348</c:v>
                </c:pt>
                <c:pt idx="861">
                  <c:v>-22.110961770528313</c:v>
                </c:pt>
                <c:pt idx="862">
                  <c:v>-22.111840891765596</c:v>
                </c:pt>
                <c:pt idx="863">
                  <c:v>-22.114016838253328</c:v>
                </c:pt>
                <c:pt idx="864">
                  <c:v>-22.11437140096233</c:v>
                </c:pt>
                <c:pt idx="865">
                  <c:v>-22.115745938587317</c:v>
                </c:pt>
                <c:pt idx="866">
                  <c:v>-22.117460467850837</c:v>
                </c:pt>
                <c:pt idx="867">
                  <c:v>-22.1184901568136</c:v>
                </c:pt>
                <c:pt idx="868">
                  <c:v>-22.12071953055861</c:v>
                </c:pt>
                <c:pt idx="869">
                  <c:v>-22.12147236918706</c:v>
                </c:pt>
                <c:pt idx="870">
                  <c:v>-22.122681768016314</c:v>
                </c:pt>
                <c:pt idx="871">
                  <c:v>-22.123672600792339</c:v>
                </c:pt>
                <c:pt idx="872">
                  <c:v>-22.125756263834816</c:v>
                </c:pt>
                <c:pt idx="873">
                  <c:v>-22.126586814837857</c:v>
                </c:pt>
                <c:pt idx="874">
                  <c:v>-22.127495078215581</c:v>
                </c:pt>
                <c:pt idx="875">
                  <c:v>-22.129933303967089</c:v>
                </c:pt>
                <c:pt idx="876">
                  <c:v>-22.133221508815829</c:v>
                </c:pt>
                <c:pt idx="877">
                  <c:v>-22.133629498782099</c:v>
                </c:pt>
                <c:pt idx="878">
                  <c:v>-22.134222055637832</c:v>
                </c:pt>
                <c:pt idx="879">
                  <c:v>-22.136514570687361</c:v>
                </c:pt>
                <c:pt idx="880">
                  <c:v>-22.137762825703803</c:v>
                </c:pt>
                <c:pt idx="881">
                  <c:v>-22.138233956974297</c:v>
                </c:pt>
                <c:pt idx="882">
                  <c:v>-22.140434188579079</c:v>
                </c:pt>
                <c:pt idx="883">
                  <c:v>-22.142372140919839</c:v>
                </c:pt>
                <c:pt idx="884">
                  <c:v>-22.14532521115283</c:v>
                </c:pt>
                <c:pt idx="885">
                  <c:v>-22.14650546784133</c:v>
                </c:pt>
                <c:pt idx="886">
                  <c:v>-22.147957717841102</c:v>
                </c:pt>
                <c:pt idx="887">
                  <c:v>-22.147957717841102</c:v>
                </c:pt>
                <c:pt idx="888">
                  <c:v>-22.149283685231566</c:v>
                </c:pt>
                <c:pt idx="889">
                  <c:v>-22.151275064830088</c:v>
                </c:pt>
                <c:pt idx="890">
                  <c:v>-22.150876788910338</c:v>
                </c:pt>
                <c:pt idx="891">
                  <c:v>-22.151182781385092</c:v>
                </c:pt>
                <c:pt idx="892">
                  <c:v>-22.150697079044093</c:v>
                </c:pt>
                <c:pt idx="893">
                  <c:v>-22.150444513827082</c:v>
                </c:pt>
                <c:pt idx="894">
                  <c:v>-22.15224646951183</c:v>
                </c:pt>
                <c:pt idx="895">
                  <c:v>-22.153149875865811</c:v>
                </c:pt>
                <c:pt idx="896">
                  <c:v>-22.156326369176085</c:v>
                </c:pt>
                <c:pt idx="897">
                  <c:v>-22.1580943256971</c:v>
                </c:pt>
                <c:pt idx="898">
                  <c:v>-22.159415436064585</c:v>
                </c:pt>
                <c:pt idx="899">
                  <c:v>-22.161751664324797</c:v>
                </c:pt>
                <c:pt idx="900">
                  <c:v>-22.163412766330829</c:v>
                </c:pt>
                <c:pt idx="901">
                  <c:v>-22.163539048939558</c:v>
                </c:pt>
                <c:pt idx="902">
                  <c:v>-22.164146176865572</c:v>
                </c:pt>
                <c:pt idx="903">
                  <c:v>-22.16426760245087</c:v>
                </c:pt>
                <c:pt idx="904">
                  <c:v>-22.164743590745303</c:v>
                </c:pt>
                <c:pt idx="905">
                  <c:v>-22.165734423520838</c:v>
                </c:pt>
                <c:pt idx="906">
                  <c:v>-22.169527758803596</c:v>
                </c:pt>
                <c:pt idx="907">
                  <c:v>-22.169624899271845</c:v>
                </c:pt>
                <c:pt idx="908">
                  <c:v>-22.169615185224856</c:v>
                </c:pt>
                <c:pt idx="909">
                  <c:v>-22.16975603890436</c:v>
                </c:pt>
                <c:pt idx="910">
                  <c:v>-22.169722039740094</c:v>
                </c:pt>
                <c:pt idx="911">
                  <c:v>-22.171179146763322</c:v>
                </c:pt>
                <c:pt idx="912">
                  <c:v>-22.17177656064284</c:v>
                </c:pt>
                <c:pt idx="913">
                  <c:v>-22.17352508907009</c:v>
                </c:pt>
                <c:pt idx="914">
                  <c:v>-22.176570442748066</c:v>
                </c:pt>
                <c:pt idx="915">
                  <c:v>-22.177629273851359</c:v>
                </c:pt>
                <c:pt idx="916">
                  <c:v>-22.178809530539837</c:v>
                </c:pt>
                <c:pt idx="917">
                  <c:v>-22.178216973683821</c:v>
                </c:pt>
                <c:pt idx="918">
                  <c:v>-22.178221830707322</c:v>
                </c:pt>
                <c:pt idx="919">
                  <c:v>-22.177585560640633</c:v>
                </c:pt>
                <c:pt idx="920">
                  <c:v>-22.177765270506811</c:v>
                </c:pt>
                <c:pt idx="921">
                  <c:v>-22.179402087395864</c:v>
                </c:pt>
                <c:pt idx="922">
                  <c:v>-22.180849480371791</c:v>
                </c:pt>
                <c:pt idx="923">
                  <c:v>-22.180684341575819</c:v>
                </c:pt>
                <c:pt idx="924">
                  <c:v>-22.180825195254837</c:v>
                </c:pt>
                <c:pt idx="925">
                  <c:v>-22.181519749602828</c:v>
                </c:pt>
                <c:pt idx="926">
                  <c:v>-22.183287706123824</c:v>
                </c:pt>
                <c:pt idx="927">
                  <c:v>-22.183054569000305</c:v>
                </c:pt>
                <c:pt idx="928">
                  <c:v>-22.18361312669213</c:v>
                </c:pt>
                <c:pt idx="929">
                  <c:v>-22.183112853281081</c:v>
                </c:pt>
                <c:pt idx="930">
                  <c:v>-22.182520296425054</c:v>
                </c:pt>
                <c:pt idx="931">
                  <c:v>-22.1812623273618</c:v>
                </c:pt>
                <c:pt idx="932">
                  <c:v>-22.181602319000874</c:v>
                </c:pt>
                <c:pt idx="933">
                  <c:v>-22.182277445254091</c:v>
                </c:pt>
                <c:pt idx="934">
                  <c:v>-22.183700553113823</c:v>
                </c:pt>
                <c:pt idx="935">
                  <c:v>-22.183540271341059</c:v>
                </c:pt>
                <c:pt idx="936">
                  <c:v>-22.189140419332816</c:v>
                </c:pt>
                <c:pt idx="937">
                  <c:v>-22.19061209742555</c:v>
                </c:pt>
                <c:pt idx="938">
                  <c:v>-22.191238653445836</c:v>
                </c:pt>
                <c:pt idx="939">
                  <c:v>-22.191899208629344</c:v>
                </c:pt>
                <c:pt idx="940">
                  <c:v>-22.192593762976834</c:v>
                </c:pt>
                <c:pt idx="941">
                  <c:v>-22.192744330702311</c:v>
                </c:pt>
                <c:pt idx="942">
                  <c:v>-22.192715188561838</c:v>
                </c:pt>
                <c:pt idx="943">
                  <c:v>-22.193987728695618</c:v>
                </c:pt>
                <c:pt idx="944">
                  <c:v>-22.194182009632058</c:v>
                </c:pt>
                <c:pt idx="945">
                  <c:v>-22.193968300601796</c:v>
                </c:pt>
                <c:pt idx="946">
                  <c:v>-22.196887371671085</c:v>
                </c:pt>
                <c:pt idx="947">
                  <c:v>-22.197513927691084</c:v>
                </c:pt>
                <c:pt idx="948">
                  <c:v>-22.198747611637067</c:v>
                </c:pt>
                <c:pt idx="949">
                  <c:v>-22.198844752105387</c:v>
                </c:pt>
                <c:pt idx="950">
                  <c:v>-22.199034176018067</c:v>
                </c:pt>
                <c:pt idx="951">
                  <c:v>-22.198441619162033</c:v>
                </c:pt>
                <c:pt idx="952">
                  <c:v>-22.200534996252127</c:v>
                </c:pt>
                <c:pt idx="953">
                  <c:v>-22.202108671836626</c:v>
                </c:pt>
                <c:pt idx="954">
                  <c:v>-22.202030959461837</c:v>
                </c:pt>
                <c:pt idx="955">
                  <c:v>-22.203648348257602</c:v>
                </c:pt>
                <c:pt idx="956">
                  <c:v>-22.205916578190088</c:v>
                </c:pt>
                <c:pt idx="957">
                  <c:v>-22.206256569828824</c:v>
                </c:pt>
                <c:pt idx="958">
                  <c:v>-22.206042860798821</c:v>
                </c:pt>
                <c:pt idx="959">
                  <c:v>-22.205489160130107</c:v>
                </c:pt>
                <c:pt idx="960">
                  <c:v>-22.206926839059044</c:v>
                </c:pt>
                <c:pt idx="961">
                  <c:v>-22.207184261299624</c:v>
                </c:pt>
                <c:pt idx="962">
                  <c:v>-22.209180497921324</c:v>
                </c:pt>
                <c:pt idx="963">
                  <c:v>-22.210914455278321</c:v>
                </c:pt>
                <c:pt idx="964">
                  <c:v>-22.212118997084065</c:v>
                </c:pt>
                <c:pt idx="965">
                  <c:v>-22.212434703606036</c:v>
                </c:pt>
                <c:pt idx="966">
                  <c:v>-22.216466033036099</c:v>
                </c:pt>
                <c:pt idx="967">
                  <c:v>-22.215582054775584</c:v>
                </c:pt>
                <c:pt idx="968">
                  <c:v>-22.215402344909059</c:v>
                </c:pt>
                <c:pt idx="969">
                  <c:v>-22.216864308955557</c:v>
                </c:pt>
                <c:pt idx="970">
                  <c:v>-22.218972257115567</c:v>
                </c:pt>
                <c:pt idx="971">
                  <c:v>-22.2194045321991</c:v>
                </c:pt>
                <c:pt idx="972">
                  <c:v>-22.220609074004841</c:v>
                </c:pt>
                <c:pt idx="973">
                  <c:v>-22.221391054773598</c:v>
                </c:pt>
                <c:pt idx="974">
                  <c:v>-22.221638762967331</c:v>
                </c:pt>
                <c:pt idx="975">
                  <c:v>-22.222061324004066</c:v>
                </c:pt>
                <c:pt idx="976">
                  <c:v>-22.225033822330801</c:v>
                </c:pt>
                <c:pt idx="977">
                  <c:v>-22.224217842397799</c:v>
                </c:pt>
                <c:pt idx="978">
                  <c:v>-22.22237217350235</c:v>
                </c:pt>
                <c:pt idx="979">
                  <c:v>-22.222984158451808</c:v>
                </c:pt>
                <c:pt idx="980">
                  <c:v>-22.22293073119458</c:v>
                </c:pt>
                <c:pt idx="981">
                  <c:v>-22.222644166813303</c:v>
                </c:pt>
                <c:pt idx="982">
                  <c:v>-22.223406719488587</c:v>
                </c:pt>
                <c:pt idx="983">
                  <c:v>-22.223838994572063</c:v>
                </c:pt>
                <c:pt idx="984">
                  <c:v>-22.22415955811708</c:v>
                </c:pt>
                <c:pt idx="985">
                  <c:v>-22.22435869607687</c:v>
                </c:pt>
                <c:pt idx="986">
                  <c:v>-22.22854059323285</c:v>
                </c:pt>
                <c:pt idx="987">
                  <c:v>-22.228924298082106</c:v>
                </c:pt>
                <c:pt idx="988">
                  <c:v>-22.228836871660832</c:v>
                </c:pt>
                <c:pt idx="989">
                  <c:v>-22.229079722831372</c:v>
                </c:pt>
                <c:pt idx="990">
                  <c:v>-22.229915130857584</c:v>
                </c:pt>
                <c:pt idx="991">
                  <c:v>-22.231935652596114</c:v>
                </c:pt>
                <c:pt idx="992">
                  <c:v>-22.231896796408591</c:v>
                </c:pt>
                <c:pt idx="993">
                  <c:v>-22.231619946074588</c:v>
                </c:pt>
                <c:pt idx="994">
                  <c:v>-22.231629660121342</c:v>
                </c:pt>
                <c:pt idx="995">
                  <c:v>-22.231517948582827</c:v>
                </c:pt>
                <c:pt idx="996">
                  <c:v>-22.23640411413303</c:v>
                </c:pt>
                <c:pt idx="997">
                  <c:v>-22.238172070654329</c:v>
                </c:pt>
                <c:pt idx="998">
                  <c:v>-22.238633487878339</c:v>
                </c:pt>
                <c:pt idx="999">
                  <c:v>-22.238818054767862</c:v>
                </c:pt>
                <c:pt idx="1000">
                  <c:v>-22.240372302259097</c:v>
                </c:pt>
                <c:pt idx="1001">
                  <c:v>-22.241567130017799</c:v>
                </c:pt>
                <c:pt idx="1002">
                  <c:v>-22.241440847409283</c:v>
                </c:pt>
                <c:pt idx="1003">
                  <c:v>-22.241785696071339</c:v>
                </c:pt>
                <c:pt idx="1004">
                  <c:v>-22.243174804766547</c:v>
                </c:pt>
                <c:pt idx="1005">
                  <c:v>-22.243339943562283</c:v>
                </c:pt>
                <c:pt idx="1006">
                  <c:v>-22.246550436036088</c:v>
                </c:pt>
                <c:pt idx="1007">
                  <c:v>-22.248507816470045</c:v>
                </c:pt>
                <c:pt idx="1008">
                  <c:v>-22.248954662623859</c:v>
                </c:pt>
                <c:pt idx="1009">
                  <c:v>-22.250212631687333</c:v>
                </c:pt>
                <c:pt idx="1010">
                  <c:v>-22.251888304763597</c:v>
                </c:pt>
                <c:pt idx="1011">
                  <c:v>-22.25318998703731</c:v>
                </c:pt>
                <c:pt idx="1012">
                  <c:v>-22.254229390047087</c:v>
                </c:pt>
                <c:pt idx="1013">
                  <c:v>-22.25789644272156</c:v>
                </c:pt>
                <c:pt idx="1014">
                  <c:v>-22.259683827336097</c:v>
                </c:pt>
                <c:pt idx="1015">
                  <c:v>-22.260397809777579</c:v>
                </c:pt>
                <c:pt idx="1016">
                  <c:v>-22.264011435194377</c:v>
                </c:pt>
                <c:pt idx="1017">
                  <c:v>-22.265356830679053</c:v>
                </c:pt>
                <c:pt idx="1018">
                  <c:v>-22.265988243722379</c:v>
                </c:pt>
                <c:pt idx="1019">
                  <c:v>-22.266085384190077</c:v>
                </c:pt>
                <c:pt idx="1020">
                  <c:v>-22.26649823118035</c:v>
                </c:pt>
                <c:pt idx="1021">
                  <c:v>-22.266707083186791</c:v>
                </c:pt>
                <c:pt idx="1022">
                  <c:v>-22.26795533820313</c:v>
                </c:pt>
                <c:pt idx="1023">
                  <c:v>-22.267829055594561</c:v>
                </c:pt>
                <c:pt idx="1024">
                  <c:v>-22.268115619975596</c:v>
                </c:pt>
                <c:pt idx="1025">
                  <c:v>-22.269524156764334</c:v>
                </c:pt>
                <c:pt idx="1026">
                  <c:v>-22.274614317298067</c:v>
                </c:pt>
                <c:pt idx="1027">
                  <c:v>-22.276289990374586</c:v>
                </c:pt>
                <c:pt idx="1028">
                  <c:v>-22.279077921811556</c:v>
                </c:pt>
                <c:pt idx="1029">
                  <c:v>-22.280190180172589</c:v>
                </c:pt>
                <c:pt idx="1030">
                  <c:v>-22.280928447730542</c:v>
                </c:pt>
                <c:pt idx="1031">
                  <c:v>-22.281394721978117</c:v>
                </c:pt>
                <c:pt idx="1032">
                  <c:v>-22.282885828164787</c:v>
                </c:pt>
                <c:pt idx="1033">
                  <c:v>-22.284493502913591</c:v>
                </c:pt>
                <c:pt idx="1034">
                  <c:v>-22.285003490371572</c:v>
                </c:pt>
                <c:pt idx="1035">
                  <c:v>-22.285474621642358</c:v>
                </c:pt>
                <c:pt idx="1036">
                  <c:v>-22.289690517962324</c:v>
                </c:pt>
                <c:pt idx="1037">
                  <c:v>-22.291006771305867</c:v>
                </c:pt>
                <c:pt idx="1038">
                  <c:v>-22.291774181004811</c:v>
                </c:pt>
                <c:pt idx="1039">
                  <c:v>-22.292760156756842</c:v>
                </c:pt>
                <c:pt idx="1040">
                  <c:v>-22.294081267124611</c:v>
                </c:pt>
                <c:pt idx="1041">
                  <c:v>-22.297214047223839</c:v>
                </c:pt>
                <c:pt idx="1042">
                  <c:v>-22.298943147557544</c:v>
                </c:pt>
                <c:pt idx="1043">
                  <c:v>-22.30097338334285</c:v>
                </c:pt>
                <c:pt idx="1044">
                  <c:v>-22.30220221026579</c:v>
                </c:pt>
                <c:pt idx="1045">
                  <c:v>-22.302095355750616</c:v>
                </c:pt>
                <c:pt idx="1046">
                  <c:v>-22.305563270465061</c:v>
                </c:pt>
                <c:pt idx="1047">
                  <c:v>-22.306782383340853</c:v>
                </c:pt>
                <c:pt idx="1048">
                  <c:v>-22.308001496217109</c:v>
                </c:pt>
                <c:pt idx="1049">
                  <c:v>-22.30990544939333</c:v>
                </c:pt>
                <c:pt idx="1050">
                  <c:v>-22.311100277152363</c:v>
                </c:pt>
                <c:pt idx="1051">
                  <c:v>-22.312338818121567</c:v>
                </c:pt>
                <c:pt idx="1052">
                  <c:v>-22.312450529660097</c:v>
                </c:pt>
                <c:pt idx="1053">
                  <c:v>-22.312581669292108</c:v>
                </c:pt>
                <c:pt idx="1054">
                  <c:v>-22.312732237017805</c:v>
                </c:pt>
                <c:pt idx="1055">
                  <c:v>-22.312936232001313</c:v>
                </c:pt>
                <c:pt idx="1056">
                  <c:v>-22.317584403404105</c:v>
                </c:pt>
                <c:pt idx="1057">
                  <c:v>-22.320207196045871</c:v>
                </c:pt>
                <c:pt idx="1058">
                  <c:v>-22.320887179323087</c:v>
                </c:pt>
                <c:pt idx="1059">
                  <c:v>-22.323335119121317</c:v>
                </c:pt>
                <c:pt idx="1060">
                  <c:v>-22.324301666780105</c:v>
                </c:pt>
                <c:pt idx="1061">
                  <c:v>-22.325098218619342</c:v>
                </c:pt>
                <c:pt idx="1062">
                  <c:v>-22.327181881662099</c:v>
                </c:pt>
                <c:pt idx="1063">
                  <c:v>-22.329051835674804</c:v>
                </c:pt>
                <c:pt idx="1064">
                  <c:v>-22.330300090691068</c:v>
                </c:pt>
                <c:pt idx="1065">
                  <c:v>-22.331936907580356</c:v>
                </c:pt>
                <c:pt idx="1066">
                  <c:v>-22.33540967931831</c:v>
                </c:pt>
                <c:pt idx="1067">
                  <c:v>-22.336594793030358</c:v>
                </c:pt>
                <c:pt idx="1068">
                  <c:v>-22.336259658415081</c:v>
                </c:pt>
                <c:pt idx="1069">
                  <c:v>-22.335992522127569</c:v>
                </c:pt>
                <c:pt idx="1070">
                  <c:v>-22.336929927645592</c:v>
                </c:pt>
                <c:pt idx="1071">
                  <c:v>-22.336303371625586</c:v>
                </c:pt>
                <c:pt idx="1072">
                  <c:v>-22.337901332327526</c:v>
                </c:pt>
                <c:pt idx="1073">
                  <c:v>-22.338940735337339</c:v>
                </c:pt>
                <c:pt idx="1074">
                  <c:v>-22.339518721122815</c:v>
                </c:pt>
                <c:pt idx="1075">
                  <c:v>-22.341208965269558</c:v>
                </c:pt>
                <c:pt idx="1076">
                  <c:v>-22.345492859916796</c:v>
                </c:pt>
                <c:pt idx="1077">
                  <c:v>-22.34827107730732</c:v>
                </c:pt>
                <c:pt idx="1078">
                  <c:v>-22.349543617440627</c:v>
                </c:pt>
                <c:pt idx="1079">
                  <c:v>-22.35030617011607</c:v>
                </c:pt>
                <c:pt idx="1080">
                  <c:v>-22.351399000383346</c:v>
                </c:pt>
                <c:pt idx="1081">
                  <c:v>-22.35309410155331</c:v>
                </c:pt>
                <c:pt idx="1082">
                  <c:v>-22.354847487004633</c:v>
                </c:pt>
                <c:pt idx="1083">
                  <c:v>-22.355964602388315</c:v>
                </c:pt>
                <c:pt idx="1084">
                  <c:v>-22.35624145272287</c:v>
                </c:pt>
                <c:pt idx="1085">
                  <c:v>-22.357645132488123</c:v>
                </c:pt>
                <c:pt idx="1086">
                  <c:v>-22.359845364092841</c:v>
                </c:pt>
                <c:pt idx="1087">
                  <c:v>-22.361613320614076</c:v>
                </c:pt>
                <c:pt idx="1088">
                  <c:v>-22.36294900205187</c:v>
                </c:pt>
                <c:pt idx="1089">
                  <c:v>-22.365688363254826</c:v>
                </c:pt>
                <c:pt idx="1090">
                  <c:v>-22.366509200211084</c:v>
                </c:pt>
                <c:pt idx="1091">
                  <c:v>-22.368306298872859</c:v>
                </c:pt>
                <c:pt idx="1092">
                  <c:v>-22.370195680979101</c:v>
                </c:pt>
                <c:pt idx="1093">
                  <c:v>-22.371045660076099</c:v>
                </c:pt>
                <c:pt idx="1094">
                  <c:v>-22.370001400042831</c:v>
                </c:pt>
                <c:pt idx="1095">
                  <c:v>-22.371137943520843</c:v>
                </c:pt>
                <c:pt idx="1096">
                  <c:v>-22.373600454389575</c:v>
                </c:pt>
                <c:pt idx="1097">
                  <c:v>-22.375771543853588</c:v>
                </c:pt>
                <c:pt idx="1098">
                  <c:v>-22.374906993686857</c:v>
                </c:pt>
                <c:pt idx="1099">
                  <c:v>-22.375669546361816</c:v>
                </c:pt>
                <c:pt idx="1100">
                  <c:v>-22.377044083986775</c:v>
                </c:pt>
                <c:pt idx="1101">
                  <c:v>-22.37912774702987</c:v>
                </c:pt>
                <c:pt idx="1102">
                  <c:v>-22.380482856561084</c:v>
                </c:pt>
                <c:pt idx="1103">
                  <c:v>-22.382401380808098</c:v>
                </c:pt>
                <c:pt idx="1104">
                  <c:v>-22.384368475288838</c:v>
                </c:pt>
                <c:pt idx="1105">
                  <c:v>-22.386282142512286</c:v>
                </c:pt>
                <c:pt idx="1106">
                  <c:v>-22.389269211909589</c:v>
                </c:pt>
                <c:pt idx="1107">
                  <c:v>-22.389167214417839</c:v>
                </c:pt>
                <c:pt idx="1108">
                  <c:v>-22.389997765421114</c:v>
                </c:pt>
                <c:pt idx="1109">
                  <c:v>-22.390634035487082</c:v>
                </c:pt>
                <c:pt idx="1110">
                  <c:v>-22.391396588162799</c:v>
                </c:pt>
                <c:pt idx="1111">
                  <c:v>-22.392654557226066</c:v>
                </c:pt>
                <c:pt idx="1112">
                  <c:v>-22.394534225285824</c:v>
                </c:pt>
                <c:pt idx="1113">
                  <c:v>-22.39803613916385</c:v>
                </c:pt>
                <c:pt idx="1114">
                  <c:v>-22.400984352373804</c:v>
                </c:pt>
                <c:pt idx="1115">
                  <c:v>-22.403616859061824</c:v>
                </c:pt>
                <c:pt idx="1116">
                  <c:v>-22.406841922605832</c:v>
                </c:pt>
                <c:pt idx="1117">
                  <c:v>-22.408906157555109</c:v>
                </c:pt>
                <c:pt idx="1118">
                  <c:v>-22.410785825614873</c:v>
                </c:pt>
                <c:pt idx="1119">
                  <c:v>-22.412461498691115</c:v>
                </c:pt>
                <c:pt idx="1120">
                  <c:v>-22.41412745772088</c:v>
                </c:pt>
                <c:pt idx="1121">
                  <c:v>-22.416721108221552</c:v>
                </c:pt>
                <c:pt idx="1122">
                  <c:v>-22.419042765411106</c:v>
                </c:pt>
                <c:pt idx="1123">
                  <c:v>-22.420378446849085</c:v>
                </c:pt>
                <c:pt idx="1124">
                  <c:v>-22.42291381306908</c:v>
                </c:pt>
                <c:pt idx="1125">
                  <c:v>-22.424210638319529</c:v>
                </c:pt>
                <c:pt idx="1126">
                  <c:v>-22.426716862399047</c:v>
                </c:pt>
                <c:pt idx="1127">
                  <c:v>-22.428674242833075</c:v>
                </c:pt>
                <c:pt idx="1128">
                  <c:v>-22.430315916745812</c:v>
                </c:pt>
                <c:pt idx="1129">
                  <c:v>-22.43271042928659</c:v>
                </c:pt>
                <c:pt idx="1130">
                  <c:v>-22.434104395005349</c:v>
                </c:pt>
                <c:pt idx="1131">
                  <c:v>-22.435580930121517</c:v>
                </c:pt>
                <c:pt idx="1132">
                  <c:v>-22.436702902529326</c:v>
                </c:pt>
                <c:pt idx="1133">
                  <c:v>-22.438563142495333</c:v>
                </c:pt>
                <c:pt idx="1134">
                  <c:v>-22.439267410889606</c:v>
                </c:pt>
                <c:pt idx="1135">
                  <c:v>-22.43947140587283</c:v>
                </c:pt>
                <c:pt idx="1136">
                  <c:v>-22.441691065571071</c:v>
                </c:pt>
                <c:pt idx="1137">
                  <c:v>-22.442516759550841</c:v>
                </c:pt>
                <c:pt idx="1138">
                  <c:v>-22.443007318915338</c:v>
                </c:pt>
                <c:pt idx="1139">
                  <c:v>-22.44343959399859</c:v>
                </c:pt>
                <c:pt idx="1140">
                  <c:v>-22.444338143329595</c:v>
                </c:pt>
                <c:pt idx="1141">
                  <c:v>-22.444585851523563</c:v>
                </c:pt>
                <c:pt idx="1142">
                  <c:v>-22.447568063897094</c:v>
                </c:pt>
                <c:pt idx="1143">
                  <c:v>-22.449622584799585</c:v>
                </c:pt>
                <c:pt idx="1144">
                  <c:v>-22.450914553026323</c:v>
                </c:pt>
                <c:pt idx="1145">
                  <c:v>-22.45239108814312</c:v>
                </c:pt>
                <c:pt idx="1146">
                  <c:v>-22.454848741988592</c:v>
                </c:pt>
                <c:pt idx="1147">
                  <c:v>-22.455766719412836</c:v>
                </c:pt>
                <c:pt idx="1148">
                  <c:v>-22.458510937639318</c:v>
                </c:pt>
                <c:pt idx="1149">
                  <c:v>-22.459603767906614</c:v>
                </c:pt>
                <c:pt idx="1150">
                  <c:v>-22.460803452688864</c:v>
                </c:pt>
                <c:pt idx="1151">
                  <c:v>-22.462687977771534</c:v>
                </c:pt>
                <c:pt idx="1152">
                  <c:v>-22.465553621583325</c:v>
                </c:pt>
                <c:pt idx="1153">
                  <c:v>-22.466729021248824</c:v>
                </c:pt>
                <c:pt idx="1154">
                  <c:v>-22.467059298840852</c:v>
                </c:pt>
                <c:pt idx="1155">
                  <c:v>-22.467676140813623</c:v>
                </c:pt>
                <c:pt idx="1156">
                  <c:v>-22.470109509542084</c:v>
                </c:pt>
                <c:pt idx="1157">
                  <c:v>-22.47231459817008</c:v>
                </c:pt>
                <c:pt idx="1158">
                  <c:v>-22.475141385794331</c:v>
                </c:pt>
                <c:pt idx="1159">
                  <c:v>-22.477103623252091</c:v>
                </c:pt>
                <c:pt idx="1160">
                  <c:v>-22.478793867398601</c:v>
                </c:pt>
                <c:pt idx="1161">
                  <c:v>-22.479964410040331</c:v>
                </c:pt>
                <c:pt idx="1162">
                  <c:v>-22.48141666004009</c:v>
                </c:pt>
                <c:pt idx="1163">
                  <c:v>-22.48272805636028</c:v>
                </c:pt>
                <c:pt idx="1164">
                  <c:v>-22.485073998667566</c:v>
                </c:pt>
                <c:pt idx="1165">
                  <c:v>-22.487507367395303</c:v>
                </c:pt>
                <c:pt idx="1166">
                  <c:v>-22.489503604017081</c:v>
                </c:pt>
                <c:pt idx="1167">
                  <c:v>-22.491524125755326</c:v>
                </c:pt>
                <c:pt idx="1168">
                  <c:v>-22.493136657527799</c:v>
                </c:pt>
                <c:pt idx="1169">
                  <c:v>-22.493938066390328</c:v>
                </c:pt>
                <c:pt idx="1170">
                  <c:v>-22.494287772075822</c:v>
                </c:pt>
                <c:pt idx="1171">
                  <c:v>-22.495448600670819</c:v>
                </c:pt>
                <c:pt idx="1172">
                  <c:v>-22.497192272074784</c:v>
                </c:pt>
                <c:pt idx="1173">
                  <c:v>-22.498853374080831</c:v>
                </c:pt>
                <c:pt idx="1174">
                  <c:v>-22.499965632441885</c:v>
                </c:pt>
                <c:pt idx="1175">
                  <c:v>-22.500368765384614</c:v>
                </c:pt>
                <c:pt idx="1176">
                  <c:v>-22.504424379931812</c:v>
                </c:pt>
                <c:pt idx="1177">
                  <c:v>-22.507052029596814</c:v>
                </c:pt>
                <c:pt idx="1178">
                  <c:v>-22.507236596486088</c:v>
                </c:pt>
                <c:pt idx="1179">
                  <c:v>-22.508863699328558</c:v>
                </c:pt>
                <c:pt idx="1180">
                  <c:v>-22.510427660866853</c:v>
                </c:pt>
                <c:pt idx="1181">
                  <c:v>-22.511437921735798</c:v>
                </c:pt>
                <c:pt idx="1182">
                  <c:v>-22.511612774578317</c:v>
                </c:pt>
                <c:pt idx="1183">
                  <c:v>-22.51413356972806</c:v>
                </c:pt>
                <c:pt idx="1184">
                  <c:v>-22.515202114878591</c:v>
                </c:pt>
                <c:pt idx="1185">
                  <c:v>-22.51635808644982</c:v>
                </c:pt>
                <c:pt idx="1186">
                  <c:v>-22.517115782101811</c:v>
                </c:pt>
                <c:pt idx="1187">
                  <c:v>-22.51830575283735</c:v>
                </c:pt>
                <c:pt idx="1188">
                  <c:v>-22.520165992803285</c:v>
                </c:pt>
                <c:pt idx="1189">
                  <c:v>-22.522434222735601</c:v>
                </c:pt>
                <c:pt idx="1190">
                  <c:v>-22.52256050534433</c:v>
                </c:pt>
                <c:pt idx="1191">
                  <c:v>-22.524406174239836</c:v>
                </c:pt>
                <c:pt idx="1192">
                  <c:v>-22.523862187618072</c:v>
                </c:pt>
                <c:pt idx="1193">
                  <c:v>-22.523871901664833</c:v>
                </c:pt>
                <c:pt idx="1194">
                  <c:v>-22.5236727637051</c:v>
                </c:pt>
                <c:pt idx="1195">
                  <c:v>-22.524474172567789</c:v>
                </c:pt>
                <c:pt idx="1196">
                  <c:v>-22.526805543804343</c:v>
                </c:pt>
                <c:pt idx="1197">
                  <c:v>-22.528588071395554</c:v>
                </c:pt>
                <c:pt idx="1198">
                  <c:v>-22.530278315542361</c:v>
                </c:pt>
                <c:pt idx="1199">
                  <c:v>-22.531997701829354</c:v>
                </c:pt>
                <c:pt idx="1200">
                  <c:v>-22.531779135776087</c:v>
                </c:pt>
                <c:pt idx="1201">
                  <c:v>-22.531662567214077</c:v>
                </c:pt>
                <c:pt idx="1202">
                  <c:v>-22.531623711026825</c:v>
                </c:pt>
                <c:pt idx="1203">
                  <c:v>-22.532633971896054</c:v>
                </c:pt>
                <c:pt idx="1204">
                  <c:v>-22.535169338116063</c:v>
                </c:pt>
                <c:pt idx="1205">
                  <c:v>-22.538384687613288</c:v>
                </c:pt>
                <c:pt idx="1206">
                  <c:v>-22.54190602958532</c:v>
                </c:pt>
                <c:pt idx="1207">
                  <c:v>-22.544596820554297</c:v>
                </c:pt>
                <c:pt idx="1208">
                  <c:v>-22.545155378246584</c:v>
                </c:pt>
                <c:pt idx="1209">
                  <c:v>-22.546797052159079</c:v>
                </c:pt>
                <c:pt idx="1210">
                  <c:v>-22.548895286272099</c:v>
                </c:pt>
                <c:pt idx="1211">
                  <c:v>-22.550502961020626</c:v>
                </c:pt>
                <c:pt idx="1212">
                  <c:v>-22.552319487775808</c:v>
                </c:pt>
                <c:pt idx="1213">
                  <c:v>-22.554743142457347</c:v>
                </c:pt>
                <c:pt idx="1214">
                  <c:v>-22.554830568878845</c:v>
                </c:pt>
                <c:pt idx="1215">
                  <c:v>-22.555126847307093</c:v>
                </c:pt>
                <c:pt idx="1216">
                  <c:v>-22.557977920048074</c:v>
                </c:pt>
                <c:pt idx="1217">
                  <c:v>-22.559872159178092</c:v>
                </c:pt>
                <c:pt idx="1218">
                  <c:v>-22.560047012021109</c:v>
                </c:pt>
                <c:pt idx="1219">
                  <c:v>-22.560702710181069</c:v>
                </c:pt>
                <c:pt idx="1220">
                  <c:v>-22.561499262020369</c:v>
                </c:pt>
                <c:pt idx="1221">
                  <c:v>-22.561902394963319</c:v>
                </c:pt>
                <c:pt idx="1222">
                  <c:v>-22.564602899979349</c:v>
                </c:pt>
                <c:pt idx="1223">
                  <c:v>-22.564923463524323</c:v>
                </c:pt>
                <c:pt idx="1224">
                  <c:v>-22.564797180915356</c:v>
                </c:pt>
                <c:pt idx="1225">
                  <c:v>-22.565870583089325</c:v>
                </c:pt>
                <c:pt idx="1226">
                  <c:v>-22.568279666700597</c:v>
                </c:pt>
                <c:pt idx="1227">
                  <c:v>-22.56949877957662</c:v>
                </c:pt>
                <c:pt idx="1228">
                  <c:v>-22.569785343957598</c:v>
                </c:pt>
                <c:pt idx="1229">
                  <c:v>-22.571033598974033</c:v>
                </c:pt>
                <c:pt idx="1230">
                  <c:v>-22.572490705996856</c:v>
                </c:pt>
                <c:pt idx="1231">
                  <c:v>-22.57360782138111</c:v>
                </c:pt>
                <c:pt idx="1232">
                  <c:v>-22.574715222718325</c:v>
                </c:pt>
                <c:pt idx="1233">
                  <c:v>-22.576512321380314</c:v>
                </c:pt>
                <c:pt idx="1234">
                  <c:v>-22.577512868202561</c:v>
                </c:pt>
                <c:pt idx="1235">
                  <c:v>-22.578969975225597</c:v>
                </c:pt>
                <c:pt idx="1236">
                  <c:v>-22.581145921712832</c:v>
                </c:pt>
                <c:pt idx="1237">
                  <c:v>-22.584939256996087</c:v>
                </c:pt>
                <c:pt idx="1238">
                  <c:v>-22.58678492589182</c:v>
                </c:pt>
                <c:pt idx="1239">
                  <c:v>-22.587299770373335</c:v>
                </c:pt>
                <c:pt idx="1240">
                  <c:v>-22.589198866526527</c:v>
                </c:pt>
                <c:pt idx="1241">
                  <c:v>-22.59034026702782</c:v>
                </c:pt>
                <c:pt idx="1242">
                  <c:v>-22.59087939662605</c:v>
                </c:pt>
                <c:pt idx="1243">
                  <c:v>-22.593147626558604</c:v>
                </c:pt>
                <c:pt idx="1244">
                  <c:v>-22.595381857327062</c:v>
                </c:pt>
                <c:pt idx="1245">
                  <c:v>-22.596343547962107</c:v>
                </c:pt>
                <c:pt idx="1246">
                  <c:v>-22.59930147521856</c:v>
                </c:pt>
                <c:pt idx="1247">
                  <c:v>-22.602254545451828</c:v>
                </c:pt>
                <c:pt idx="1248">
                  <c:v>-22.603459087257583</c:v>
                </c:pt>
                <c:pt idx="1249">
                  <c:v>-22.603687367357786</c:v>
                </c:pt>
                <c:pt idx="1250">
                  <c:v>-22.604056501137087</c:v>
                </c:pt>
                <c:pt idx="1251">
                  <c:v>-22.605081333076313</c:v>
                </c:pt>
                <c:pt idx="1252">
                  <c:v>-22.607592414179329</c:v>
                </c:pt>
                <c:pt idx="1253">
                  <c:v>-22.609481796285813</c:v>
                </c:pt>
                <c:pt idx="1254">
                  <c:v>-22.611949164177581</c:v>
                </c:pt>
                <c:pt idx="1255">
                  <c:v>-22.614824522036599</c:v>
                </c:pt>
                <c:pt idx="1256">
                  <c:v>-22.618880136583577</c:v>
                </c:pt>
                <c:pt idx="1257">
                  <c:v>-22.622221768689815</c:v>
                </c:pt>
                <c:pt idx="1258">
                  <c:v>-22.624509426715569</c:v>
                </c:pt>
                <c:pt idx="1259">
                  <c:v>-22.626107387417321</c:v>
                </c:pt>
                <c:pt idx="1260">
                  <c:v>-22.62878846433982</c:v>
                </c:pt>
                <c:pt idx="1261">
                  <c:v>-22.629793868185612</c:v>
                </c:pt>
                <c:pt idx="1262">
                  <c:v>-22.630876984405845</c:v>
                </c:pt>
                <c:pt idx="1263">
                  <c:v>-22.632013527883814</c:v>
                </c:pt>
                <c:pt idx="1264">
                  <c:v>-22.63256237152908</c:v>
                </c:pt>
                <c:pt idx="1265">
                  <c:v>-22.634369184237578</c:v>
                </c:pt>
                <c:pt idx="1266">
                  <c:v>-22.636831695106359</c:v>
                </c:pt>
                <c:pt idx="1267">
                  <c:v>-22.640085900790829</c:v>
                </c:pt>
                <c:pt idx="1268">
                  <c:v>-22.642247276208284</c:v>
                </c:pt>
                <c:pt idx="1269">
                  <c:v>-22.643840379886615</c:v>
                </c:pt>
                <c:pt idx="1270">
                  <c:v>-22.644437793765839</c:v>
                </c:pt>
                <c:pt idx="1271">
                  <c:v>-22.644481506976593</c:v>
                </c:pt>
                <c:pt idx="1272">
                  <c:v>-22.646764307979289</c:v>
                </c:pt>
                <c:pt idx="1273">
                  <c:v>-22.648430267008607</c:v>
                </c:pt>
                <c:pt idx="1274">
                  <c:v>-22.649610523697319</c:v>
                </c:pt>
                <c:pt idx="1275">
                  <c:v>-22.652073034566321</c:v>
                </c:pt>
                <c:pt idx="1276">
                  <c:v>-22.654593829715836</c:v>
                </c:pt>
                <c:pt idx="1277">
                  <c:v>-22.656216075535077</c:v>
                </c:pt>
                <c:pt idx="1278">
                  <c:v>-22.657236050450589</c:v>
                </c:pt>
                <c:pt idx="1279">
                  <c:v>-22.658396879045583</c:v>
                </c:pt>
                <c:pt idx="1280">
                  <c:v>-22.658707728544115</c:v>
                </c:pt>
                <c:pt idx="1281">
                  <c:v>-22.659178859814574</c:v>
                </c:pt>
                <c:pt idx="1282">
                  <c:v>-22.660363973526593</c:v>
                </c:pt>
                <c:pt idx="1283">
                  <c:v>-22.661374234395829</c:v>
                </c:pt>
                <c:pt idx="1284">
                  <c:v>-22.661772510315629</c:v>
                </c:pt>
                <c:pt idx="1285">
                  <c:v>-22.663385042087597</c:v>
                </c:pt>
                <c:pt idx="1286">
                  <c:v>-22.665546417504835</c:v>
                </c:pt>
                <c:pt idx="1287">
                  <c:v>-22.669572889911571</c:v>
                </c:pt>
                <c:pt idx="1288">
                  <c:v>-22.670801716834376</c:v>
                </c:pt>
                <c:pt idx="1289">
                  <c:v>-22.67297280629883</c:v>
                </c:pt>
                <c:pt idx="1290">
                  <c:v>-22.674570767000091</c:v>
                </c:pt>
                <c:pt idx="1291">
                  <c:v>-22.675299320511826</c:v>
                </c:pt>
                <c:pt idx="1292">
                  <c:v>-22.674799047100564</c:v>
                </c:pt>
                <c:pt idx="1293">
                  <c:v>-22.675634455126826</c:v>
                </c:pt>
                <c:pt idx="1294">
                  <c:v>-22.677499552116601</c:v>
                </c:pt>
                <c:pt idx="1295">
                  <c:v>-22.67996692000861</c:v>
                </c:pt>
                <c:pt idx="1296">
                  <c:v>-22.682866562984351</c:v>
                </c:pt>
                <c:pt idx="1297">
                  <c:v>-22.684012820509089</c:v>
                </c:pt>
                <c:pt idx="1298">
                  <c:v>-22.685168792080383</c:v>
                </c:pt>
                <c:pt idx="1299">
                  <c:v>-22.686659898267102</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-22.708365935885332</c:v>
                </c:pt>
                <c:pt idx="1309">
                  <c:v>-22.710022180868329</c:v>
                </c:pt>
                <c:pt idx="1310">
                  <c:v>-22.712353552104826</c:v>
                </c:pt>
                <c:pt idx="1311">
                  <c:v>-22.714344931703103</c:v>
                </c:pt>
                <c:pt idx="1312">
                  <c:v>-22.715826323842848</c:v>
                </c:pt>
                <c:pt idx="1313">
                  <c:v>-22.717176576350866</c:v>
                </c:pt>
                <c:pt idx="1314">
                  <c:v>-22.71832283387559</c:v>
                </c:pt>
                <c:pt idx="1315">
                  <c:v>-22.717948843073074</c:v>
                </c:pt>
                <c:pt idx="1316">
                  <c:v>-22.719425378189591</c:v>
                </c:pt>
                <c:pt idx="1317">
                  <c:v>-22.722941863138352</c:v>
                </c:pt>
                <c:pt idx="1318">
                  <c:v>-22.724627250261591</c:v>
                </c:pt>
                <c:pt idx="1319">
                  <c:v>-22.726944050428116</c:v>
                </c:pt>
                <c:pt idx="1320">
                  <c:v>-22.728964572166589</c:v>
                </c:pt>
                <c:pt idx="1321">
                  <c:v>-22.7296396984203</c:v>
                </c:pt>
                <c:pt idx="1322">
                  <c:v>-22.73213620845312</c:v>
                </c:pt>
                <c:pt idx="1323">
                  <c:v>-22.732923046245311</c:v>
                </c:pt>
                <c:pt idx="1324">
                  <c:v>-22.73401101948911</c:v>
                </c:pt>
                <c:pt idx="1325">
                  <c:v>-22.735147562967061</c:v>
                </c:pt>
                <c:pt idx="1326">
                  <c:v>-22.736794093903072</c:v>
                </c:pt>
                <c:pt idx="1327">
                  <c:v>-22.74038829122609</c:v>
                </c:pt>
                <c:pt idx="1328">
                  <c:v>-22.742287387379555</c:v>
                </c:pt>
                <c:pt idx="1329">
                  <c:v>-22.743113081359382</c:v>
                </c:pt>
                <c:pt idx="1330">
                  <c:v>-22.745862156609277</c:v>
                </c:pt>
                <c:pt idx="1331">
                  <c:v>-22.748781227678343</c:v>
                </c:pt>
                <c:pt idx="1332">
                  <c:v>-22.75076289322957</c:v>
                </c:pt>
                <c:pt idx="1333">
                  <c:v>-22.753210833028085</c:v>
                </c:pt>
                <c:pt idx="1334">
                  <c:v>-22.754478516138064</c:v>
                </c:pt>
                <c:pt idx="1335">
                  <c:v>-22.758092141554847</c:v>
                </c:pt>
                <c:pt idx="1336">
                  <c:v>-22.761103496069083</c:v>
                </c:pt>
                <c:pt idx="1337">
                  <c:v>-22.76441112901113</c:v>
                </c:pt>
                <c:pt idx="1338">
                  <c:v>-22.765581671652832</c:v>
                </c:pt>
                <c:pt idx="1339">
                  <c:v>-22.768359889043076</c:v>
                </c:pt>
                <c:pt idx="1340">
                  <c:v>-22.770720402420324</c:v>
                </c:pt>
                <c:pt idx="1341">
                  <c:v>-22.773386908272336</c:v>
                </c:pt>
                <c:pt idx="1342">
                  <c:v>-22.775591996900324</c:v>
                </c:pt>
                <c:pt idx="1343">
                  <c:v>-22.778350786197088</c:v>
                </c:pt>
                <c:pt idx="1344">
                  <c:v>-22.77940961730085</c:v>
                </c:pt>
                <c:pt idx="1345">
                  <c:v>-22.780978435862085</c:v>
                </c:pt>
                <c:pt idx="1346">
                  <c:v>-22.783290379005084</c:v>
                </c:pt>
                <c:pt idx="1347">
                  <c:v>-22.787559702582072</c:v>
                </c:pt>
                <c:pt idx="1348">
                  <c:v>-22.789483083852339</c:v>
                </c:pt>
                <c:pt idx="1349">
                  <c:v>-22.792105876493316</c:v>
                </c:pt>
                <c:pt idx="1350">
                  <c:v>-22.795039518633047</c:v>
                </c:pt>
                <c:pt idx="1351">
                  <c:v>-22.796593766124296</c:v>
                </c:pt>
                <c:pt idx="1352">
                  <c:v>-22.798871710103285</c:v>
                </c:pt>
                <c:pt idx="1353">
                  <c:v>-22.800955373146095</c:v>
                </c:pt>
                <c:pt idx="1354">
                  <c:v>-22.803825873981609</c:v>
                </c:pt>
                <c:pt idx="1355">
                  <c:v>-22.806162102241828</c:v>
                </c:pt>
                <c:pt idx="1356">
                  <c:v>-22.809620302909579</c:v>
                </c:pt>
                <c:pt idx="1357">
                  <c:v>-22.813739058761065</c:v>
                </c:pt>
                <c:pt idx="1358">
                  <c:v>-22.815832435850538</c:v>
                </c:pt>
                <c:pt idx="1359">
                  <c:v>-22.817002978492368</c:v>
                </c:pt>
                <c:pt idx="1360">
                  <c:v>-22.819159496886069</c:v>
                </c:pt>
                <c:pt idx="1361">
                  <c:v>-22.820456322136565</c:v>
                </c:pt>
                <c:pt idx="1362">
                  <c:v>-22.821811431667854</c:v>
                </c:pt>
                <c:pt idx="1363">
                  <c:v>-22.824225372302841</c:v>
                </c:pt>
                <c:pt idx="1364">
                  <c:v>-22.82787785390655</c:v>
                </c:pt>
                <c:pt idx="1365">
                  <c:v>-22.829048396548544</c:v>
                </c:pt>
                <c:pt idx="1366">
                  <c:v>-22.829577812100624</c:v>
                </c:pt>
                <c:pt idx="1367">
                  <c:v>-22.832020894875583</c:v>
                </c:pt>
                <c:pt idx="1368">
                  <c:v>-22.83427455373759</c:v>
                </c:pt>
                <c:pt idx="1369">
                  <c:v>-22.837261623134623</c:v>
                </c:pt>
                <c:pt idx="1370">
                  <c:v>-22.838718730157304</c:v>
                </c:pt>
                <c:pt idx="1371">
                  <c:v>-22.840292405742087</c:v>
                </c:pt>
                <c:pt idx="1372">
                  <c:v>-22.841074386511067</c:v>
                </c:pt>
                <c:pt idx="1373">
                  <c:v>-22.840914104738591</c:v>
                </c:pt>
                <c:pt idx="1374">
                  <c:v>-22.842191501895329</c:v>
                </c:pt>
                <c:pt idx="1375">
                  <c:v>-22.842784058751576</c:v>
                </c:pt>
                <c:pt idx="1376">
                  <c:v>-22.844479159921299</c:v>
                </c:pt>
                <c:pt idx="1377">
                  <c:v>-22.846995098047831</c:v>
                </c:pt>
                <c:pt idx="1378">
                  <c:v>-22.849802457578605</c:v>
                </c:pt>
                <c:pt idx="1379">
                  <c:v>-22.852415536172863</c:v>
                </c:pt>
                <c:pt idx="1380">
                  <c:v>-22.855062613931103</c:v>
                </c:pt>
                <c:pt idx="1381">
                  <c:v>-22.856883997710096</c:v>
                </c:pt>
                <c:pt idx="1382">
                  <c:v>-22.859827353896144</c:v>
                </c:pt>
                <c:pt idx="1383">
                  <c:v>-22.86238700523333</c:v>
                </c:pt>
                <c:pt idx="1384">
                  <c:v>-22.864995226804346</c:v>
                </c:pt>
                <c:pt idx="1385">
                  <c:v>-22.868754562923563</c:v>
                </c:pt>
                <c:pt idx="1386">
                  <c:v>-22.871411354728806</c:v>
                </c:pt>
                <c:pt idx="1387">
                  <c:v>-22.874393567102327</c:v>
                </c:pt>
                <c:pt idx="1388">
                  <c:v>-22.87552039653329</c:v>
                </c:pt>
                <c:pt idx="1389">
                  <c:v>-22.877395207569563</c:v>
                </c:pt>
                <c:pt idx="1390">
                  <c:v>-22.879852861414854</c:v>
                </c:pt>
                <c:pt idx="1391">
                  <c:v>-22.883053639842093</c:v>
                </c:pt>
                <c:pt idx="1392">
                  <c:v>-22.886249561245538</c:v>
                </c:pt>
                <c:pt idx="1393">
                  <c:v>-22.887968947532606</c:v>
                </c:pt>
                <c:pt idx="1394">
                  <c:v>-22.890033182482043</c:v>
                </c:pt>
                <c:pt idx="1395">
                  <c:v>-22.891893422447872</c:v>
                </c:pt>
                <c:pt idx="1396">
                  <c:v>-22.893122249370293</c:v>
                </c:pt>
                <c:pt idx="1397">
                  <c:v>-22.895312766928086</c:v>
                </c:pt>
                <c:pt idx="1398">
                  <c:v>-22.897090437496381</c:v>
                </c:pt>
                <c:pt idx="1399">
                  <c:v>-22.898931249368594</c:v>
                </c:pt>
                <c:pt idx="1400">
                  <c:v>-22.89990751107409</c:v>
                </c:pt>
                <c:pt idx="1401">
                  <c:v>-22.903011149032849</c:v>
                </c:pt>
                <c:pt idx="1402">
                  <c:v>-22.904312831306324</c:v>
                </c:pt>
                <c:pt idx="1403">
                  <c:v>-22.905867078797527</c:v>
                </c:pt>
                <c:pt idx="1404">
                  <c:v>-22.906046788663531</c:v>
                </c:pt>
                <c:pt idx="1405">
                  <c:v>-22.90717361809509</c:v>
                </c:pt>
                <c:pt idx="1406">
                  <c:v>-22.909393277793324</c:v>
                </c:pt>
                <c:pt idx="1407">
                  <c:v>-22.914750574614104</c:v>
                </c:pt>
                <c:pt idx="1408">
                  <c:v>-22.917499649864091</c:v>
                </c:pt>
                <c:pt idx="1409">
                  <c:v>-22.920219582973598</c:v>
                </c:pt>
                <c:pt idx="1410">
                  <c:v>-22.921326984310816</c:v>
                </c:pt>
                <c:pt idx="1411">
                  <c:v>-22.923425218424129</c:v>
                </c:pt>
                <c:pt idx="1412">
                  <c:v>-22.924022632303803</c:v>
                </c:pt>
                <c:pt idx="1413">
                  <c:v>-22.925712876450092</c:v>
                </c:pt>
                <c:pt idx="1414">
                  <c:v>-22.92705341491159</c:v>
                </c:pt>
                <c:pt idx="1415">
                  <c:v>-22.927733398188856</c:v>
                </c:pt>
                <c:pt idx="1416">
                  <c:v>-22.929695635646091</c:v>
                </c:pt>
                <c:pt idx="1417">
                  <c:v>-22.933508399022784</c:v>
                </c:pt>
                <c:pt idx="1418">
                  <c:v>-22.936942314573606</c:v>
                </c:pt>
                <c:pt idx="1419">
                  <c:v>-22.94055593999034</c:v>
                </c:pt>
                <c:pt idx="1420">
                  <c:v>-22.943149590491061</c:v>
                </c:pt>
                <c:pt idx="1421">
                  <c:v>-22.946068661560602</c:v>
                </c:pt>
                <c:pt idx="1422">
                  <c:v>-22.948604027780597</c:v>
                </c:pt>
                <c:pt idx="1423">
                  <c:v>-22.949157728449556</c:v>
                </c:pt>
                <c:pt idx="1424">
                  <c:v>-22.950197131458808</c:v>
                </c:pt>
                <c:pt idx="1425">
                  <c:v>-22.952324507712351</c:v>
                </c:pt>
                <c:pt idx="1426">
                  <c:v>-22.954840445838315</c:v>
                </c:pt>
                <c:pt idx="1427">
                  <c:v>-22.959158339650109</c:v>
                </c:pt>
                <c:pt idx="1428">
                  <c:v>-22.961208003528817</c:v>
                </c:pt>
                <c:pt idx="1429">
                  <c:v>-22.963626801186845</c:v>
                </c:pt>
                <c:pt idx="1430">
                  <c:v>-22.966657583794788</c:v>
                </c:pt>
                <c:pt idx="1431">
                  <c:v>-22.96924637727178</c:v>
                </c:pt>
                <c:pt idx="1432">
                  <c:v>-22.970839480950289</c:v>
                </c:pt>
                <c:pt idx="1433">
                  <c:v>-22.97272400603353</c:v>
                </c:pt>
                <c:pt idx="1434">
                  <c:v>-22.977109898172593</c:v>
                </c:pt>
                <c:pt idx="1435">
                  <c:v>-22.979795832118306</c:v>
                </c:pt>
                <c:pt idx="1436">
                  <c:v>-22.981762926599096</c:v>
                </c:pt>
                <c:pt idx="1437">
                  <c:v>-22.985993393989112</c:v>
                </c:pt>
                <c:pt idx="1438">
                  <c:v>-22.988679327934364</c:v>
                </c:pt>
                <c:pt idx="1439">
                  <c:v>-22.991059269405334</c:v>
                </c:pt>
                <c:pt idx="1440">
                  <c:v>-22.993793773585335</c:v>
                </c:pt>
                <c:pt idx="1441">
                  <c:v>-22.995794867229822</c:v>
                </c:pt>
                <c:pt idx="1442">
                  <c:v>-22.996460279437066</c:v>
                </c:pt>
                <c:pt idx="1443">
                  <c:v>-22.999442491810822</c:v>
                </c:pt>
                <c:pt idx="1444">
                  <c:v>-23.000787887295111</c:v>
                </c:pt>
                <c:pt idx="1445">
                  <c:v>-23.002740410705801</c:v>
                </c:pt>
                <c:pt idx="1446">
                  <c:v>-23.005188350504326</c:v>
                </c:pt>
                <c:pt idx="1447">
                  <c:v>-23.008903973413091</c:v>
                </c:pt>
                <c:pt idx="1448">
                  <c:v>-23.012707022742788</c:v>
                </c:pt>
                <c:pt idx="1449">
                  <c:v>-23.017204626420316</c:v>
                </c:pt>
                <c:pt idx="1450">
                  <c:v>-23.019312574580084</c:v>
                </c:pt>
                <c:pt idx="1451">
                  <c:v>-23.021265097990856</c:v>
                </c:pt>
                <c:pt idx="1452">
                  <c:v>-23.02541785300631</c:v>
                </c:pt>
                <c:pt idx="1453">
                  <c:v>-23.029055763540097</c:v>
                </c:pt>
                <c:pt idx="1454">
                  <c:v>-23.033130806181113</c:v>
                </c:pt>
                <c:pt idx="1455">
                  <c:v>-23.035005617217095</c:v>
                </c:pt>
                <c:pt idx="1456">
                  <c:v>-23.037327274407041</c:v>
                </c:pt>
                <c:pt idx="1457">
                  <c:v>-23.041028326245097</c:v>
                </c:pt>
                <c:pt idx="1458">
                  <c:v>-23.044326245140589</c:v>
                </c:pt>
                <c:pt idx="1459">
                  <c:v>-23.047527023567604</c:v>
                </c:pt>
                <c:pt idx="1460">
                  <c:v>-23.049319265205817</c:v>
                </c:pt>
                <c:pt idx="1461">
                  <c:v>-23.051271788616297</c:v>
                </c:pt>
                <c:pt idx="1462">
                  <c:v>-23.051364072061329</c:v>
                </c:pt>
                <c:pt idx="1463">
                  <c:v>-23.055322546140331</c:v>
                </c:pt>
                <c:pt idx="1464">
                  <c:v>-23.058416470052329</c:v>
                </c:pt>
                <c:pt idx="1465">
                  <c:v>-23.060922694131847</c:v>
                </c:pt>
                <c:pt idx="1466">
                  <c:v>-23.064322610518829</c:v>
                </c:pt>
                <c:pt idx="1467">
                  <c:v>-23.068611362189564</c:v>
                </c:pt>
                <c:pt idx="1468">
                  <c:v>-23.069947043627028</c:v>
                </c:pt>
                <c:pt idx="1469">
                  <c:v>-23.071700429077836</c:v>
                </c:pt>
                <c:pt idx="1470">
                  <c:v>-23.073264390616082</c:v>
                </c:pt>
                <c:pt idx="1471">
                  <c:v>-23.074930349645619</c:v>
                </c:pt>
                <c:pt idx="1472">
                  <c:v>-23.07689744412658</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292943744"/>
        <c:axId val="292945280"/>
        <c:extLst xmlns:c16r2="http://schemas.microsoft.com/office/drawing/2015/06/chart"/>
      </c:lineChart>
      <c:catAx>
        <c:axId val="2929437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945280"/>
        <c:crosses val="autoZero"/>
        <c:auto val="1"/>
        <c:lblAlgn val="ctr"/>
        <c:lblOffset val="100"/>
      </c:catAx>
      <c:valAx>
        <c:axId val="292945280"/>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9437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-2.1986094735550941</c:v>
                </c:pt>
                <c:pt idx="2">
                  <c:v>-2.1968330187631007</c:v>
                </c:pt>
                <c:pt idx="3">
                  <c:v>-2.2004413217693752</c:v>
                </c:pt>
                <c:pt idx="4">
                  <c:v>-2.2010271392695131</c:v>
                </c:pt>
                <c:pt idx="5">
                  <c:v>-2.1999508992694388</c:v>
                </c:pt>
                <c:pt idx="6">
                  <c:v>-2.2007171992694632</c:v>
                </c:pt>
                <c:pt idx="7">
                  <c:v>-2.2006286692693209</c:v>
                </c:pt>
                <c:pt idx="8">
                  <c:v>-2.2015972692693158</c:v>
                </c:pt>
                <c:pt idx="9">
                  <c:v>-2.2001904092692972</c:v>
                </c:pt>
                <c:pt idx="10">
                  <c:v>-2.2006022592694174</c:v>
                </c:pt>
                <c:pt idx="11">
                  <c:v>-2.2012593119010129</c:v>
                </c:pt>
                <c:pt idx="12">
                  <c:v>-2.199428999269343</c:v>
                </c:pt>
                <c:pt idx="13">
                  <c:v>-2.2000617492692962</c:v>
                </c:pt>
                <c:pt idx="14">
                  <c:v>-2.1991249492693612</c:v>
                </c:pt>
                <c:pt idx="15">
                  <c:v>-2.1978269192693887</c:v>
                </c:pt>
                <c:pt idx="16">
                  <c:v>-2.198393559269463</c:v>
                </c:pt>
                <c:pt idx="17">
                  <c:v>-2.1947069592693973</c:v>
                </c:pt>
                <c:pt idx="18">
                  <c:v>-2.1935254850759094</c:v>
                </c:pt>
                <c:pt idx="19">
                  <c:v>-2.1917914208856075</c:v>
                </c:pt>
                <c:pt idx="20">
                  <c:v>-2.1941266292694195</c:v>
                </c:pt>
                <c:pt idx="21">
                  <c:v>-2.2042614092693356</c:v>
                </c:pt>
                <c:pt idx="22">
                  <c:v>-2.2740114192694705</c:v>
                </c:pt>
                <c:pt idx="23">
                  <c:v>-2.6119824192694798</c:v>
                </c:pt>
                <c:pt idx="24">
                  <c:v>-2.8841510792694152</c:v>
                </c:pt>
                <c:pt idx="25">
                  <c:v>-2.8505143192694078</c:v>
                </c:pt>
                <c:pt idx="26">
                  <c:v>-2.8403576318184207</c:v>
                </c:pt>
                <c:pt idx="27">
                  <c:v>-2.9732205628408233</c:v>
                </c:pt>
                <c:pt idx="28">
                  <c:v>-3.1505906292694874</c:v>
                </c:pt>
                <c:pt idx="29">
                  <c:v>-3.3782503492693787</c:v>
                </c:pt>
                <c:pt idx="30">
                  <c:v>-2.8542433392694155</c:v>
                </c:pt>
                <c:pt idx="31">
                  <c:v>-3.4084381692694308</c:v>
                </c:pt>
                <c:pt idx="32">
                  <c:v>-4.1226752017982431</c:v>
                </c:pt>
                <c:pt idx="33">
                  <c:v>-4.806041402126553</c:v>
                </c:pt>
                <c:pt idx="34">
                  <c:v>-5.1103137692694371</c:v>
                </c:pt>
                <c:pt idx="35">
                  <c:v>-5.5305944992694975</c:v>
                </c:pt>
                <c:pt idx="36">
                  <c:v>-5.892631409269482</c:v>
                </c:pt>
                <c:pt idx="37">
                  <c:v>-6.2814676936128722</c:v>
                </c:pt>
                <c:pt idx="38">
                  <c:v>-6.5018526392694564</c:v>
                </c:pt>
                <c:pt idx="39">
                  <c:v>-7.2342155892695388</c:v>
                </c:pt>
                <c:pt idx="40">
                  <c:v>-7.8199299044307509</c:v>
                </c:pt>
                <c:pt idx="41">
                  <c:v>-8.6139527522271759</c:v>
                </c:pt>
                <c:pt idx="42">
                  <c:v>-8.9831609992694617</c:v>
                </c:pt>
                <c:pt idx="43">
                  <c:v>-9.1021857792694654</c:v>
                </c:pt>
                <c:pt idx="44">
                  <c:v>-9.3073443092694568</c:v>
                </c:pt>
                <c:pt idx="45">
                  <c:v>-9.5735217092693858</c:v>
                </c:pt>
                <c:pt idx="46">
                  <c:v>-9.2129482792694013</c:v>
                </c:pt>
                <c:pt idx="47">
                  <c:v>-8.9976314021264443</c:v>
                </c:pt>
                <c:pt idx="48">
                  <c:v>-8.8227411392694268</c:v>
                </c:pt>
                <c:pt idx="49">
                  <c:v>-6.2616670370472178</c:v>
                </c:pt>
                <c:pt idx="50">
                  <c:v>-5.8061084292694289</c:v>
                </c:pt>
                <c:pt idx="51">
                  <c:v>-4.9459392692693864</c:v>
                </c:pt>
                <c:pt idx="52">
                  <c:v>-3.6273993292694238</c:v>
                </c:pt>
                <c:pt idx="53">
                  <c:v>-2.4381694092694479</c:v>
                </c:pt>
                <c:pt idx="54">
                  <c:v>-1.2019641792693814</c:v>
                </c:pt>
                <c:pt idx="55">
                  <c:v>0.70271067096312856</c:v>
                </c:pt>
                <c:pt idx="56">
                  <c:v>4.245534063807396</c:v>
                </c:pt>
                <c:pt idx="57">
                  <c:v>5.1583996907304908</c:v>
                </c:pt>
                <c:pt idx="58">
                  <c:v>6.7104529707305716</c:v>
                </c:pt>
                <c:pt idx="59">
                  <c:v>8.2036336507305929</c:v>
                </c:pt>
                <c:pt idx="60">
                  <c:v>8.5581296707305903</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14.447763600730532</c:v>
                </c:pt>
                <c:pt idx="69">
                  <c:v>16.577932063647225</c:v>
                </c:pt>
                <c:pt idx="70">
                  <c:v>17.011978940730664</c:v>
                </c:pt>
                <c:pt idx="71">
                  <c:v>16.985130770730517</c:v>
                </c:pt>
                <c:pt idx="72">
                  <c:v>16.952357740730577</c:v>
                </c:pt>
                <c:pt idx="73">
                  <c:v>16.549718696612942</c:v>
                </c:pt>
                <c:pt idx="74">
                  <c:v>15.781736870730525</c:v>
                </c:pt>
                <c:pt idx="75">
                  <c:v>14.57803242073059</c:v>
                </c:pt>
                <c:pt idx="76">
                  <c:v>13.721444596400705</c:v>
                </c:pt>
                <c:pt idx="77">
                  <c:v>12.868930390730654</c:v>
                </c:pt>
                <c:pt idx="78">
                  <c:v>11.972499440730605</c:v>
                </c:pt>
                <c:pt idx="79">
                  <c:v>11.389037880730616</c:v>
                </c:pt>
                <c:pt idx="80">
                  <c:v>11.530621100730592</c:v>
                </c:pt>
                <c:pt idx="81">
                  <c:v>11.559757740730531</c:v>
                </c:pt>
                <c:pt idx="82">
                  <c:v>8.7887947705814309</c:v>
                </c:pt>
                <c:pt idx="83">
                  <c:v>8.7867360807306056</c:v>
                </c:pt>
                <c:pt idx="84">
                  <c:v>8.7713145907305119</c:v>
                </c:pt>
                <c:pt idx="85">
                  <c:v>8.871395290730586</c:v>
                </c:pt>
                <c:pt idx="86">
                  <c:v>9.2218953707305431</c:v>
                </c:pt>
                <c:pt idx="87">
                  <c:v>10.00847612848567</c:v>
                </c:pt>
                <c:pt idx="88">
                  <c:v>10.262984830730634</c:v>
                </c:pt>
                <c:pt idx="89">
                  <c:v>10.264451240730637</c:v>
                </c:pt>
                <c:pt idx="90">
                  <c:v>9.8912186894485732</c:v>
                </c:pt>
                <c:pt idx="91">
                  <c:v>9.7033849107307759</c:v>
                </c:pt>
                <c:pt idx="92">
                  <c:v>9.5913525107305837</c:v>
                </c:pt>
                <c:pt idx="93">
                  <c:v>9.5735246376377514</c:v>
                </c:pt>
                <c:pt idx="94">
                  <c:v>9.307993280730642</c:v>
                </c:pt>
                <c:pt idx="95">
                  <c:v>8.8368613807306069</c:v>
                </c:pt>
                <c:pt idx="96">
                  <c:v>8.2926227407305433</c:v>
                </c:pt>
                <c:pt idx="97">
                  <c:v>7.6965848807304802</c:v>
                </c:pt>
                <c:pt idx="98">
                  <c:v>7.2781810207305</c:v>
                </c:pt>
                <c:pt idx="99">
                  <c:v>5.6308090816396712</c:v>
                </c:pt>
                <c:pt idx="100">
                  <c:v>5.5654053307305542</c:v>
                </c:pt>
                <c:pt idx="101">
                  <c:v>5.4974150407305427</c:v>
                </c:pt>
                <c:pt idx="102">
                  <c:v>5.306303310730442</c:v>
                </c:pt>
                <c:pt idx="103">
                  <c:v>5.1460080707305735</c:v>
                </c:pt>
                <c:pt idx="104">
                  <c:v>5.0320528720437636</c:v>
                </c:pt>
                <c:pt idx="105">
                  <c:v>5.1685372848483109</c:v>
                </c:pt>
                <c:pt idx="106">
                  <c:v>5.2507344607305271</c:v>
                </c:pt>
                <c:pt idx="107">
                  <c:v>5.2614512007306775</c:v>
                </c:pt>
                <c:pt idx="108">
                  <c:v>5.1607188607306087</c:v>
                </c:pt>
                <c:pt idx="109">
                  <c:v>5.2097652807306689</c:v>
                </c:pt>
                <c:pt idx="110">
                  <c:v>5.2425343007305685</c:v>
                </c:pt>
                <c:pt idx="111">
                  <c:v>5.3098571607306315</c:v>
                </c:pt>
                <c:pt idx="112">
                  <c:v>5.4070742007306185</c:v>
                </c:pt>
                <c:pt idx="113">
                  <c:v>5.4951790462861094</c:v>
                </c:pt>
                <c:pt idx="114">
                  <c:v>5.5467939958326626</c:v>
                </c:pt>
                <c:pt idx="115">
                  <c:v>5.5173058407305406</c:v>
                </c:pt>
                <c:pt idx="116">
                  <c:v>6.0231181607305313</c:v>
                </c:pt>
                <c:pt idx="117">
                  <c:v>5.8219663207306809</c:v>
                </c:pt>
                <c:pt idx="118">
                  <c:v>5.4692228807304994</c:v>
                </c:pt>
                <c:pt idx="119">
                  <c:v>5.0895335323971977</c:v>
                </c:pt>
                <c:pt idx="120">
                  <c:v>4.8614523683901325</c:v>
                </c:pt>
                <c:pt idx="121">
                  <c:v>4.8207130831963809</c:v>
                </c:pt>
                <c:pt idx="122">
                  <c:v>4.8983173007305965</c:v>
                </c:pt>
                <c:pt idx="123">
                  <c:v>4.9013450607306499</c:v>
                </c:pt>
                <c:pt idx="124">
                  <c:v>4.8704725066880581</c:v>
                </c:pt>
                <c:pt idx="125">
                  <c:v>4.7886984607305028</c:v>
                </c:pt>
                <c:pt idx="126">
                  <c:v>4.6526836607306574</c:v>
                </c:pt>
                <c:pt idx="127">
                  <c:v>4.5742605907305762</c:v>
                </c:pt>
                <c:pt idx="128">
                  <c:v>4.5954580307306969</c:v>
                </c:pt>
                <c:pt idx="129">
                  <c:v>4.5603647094805382</c:v>
                </c:pt>
                <c:pt idx="130">
                  <c:v>3.9237182986252752</c:v>
                </c:pt>
                <c:pt idx="131">
                  <c:v>3.7452308407304447</c:v>
                </c:pt>
                <c:pt idx="132">
                  <c:v>3.5201476907304681</c:v>
                </c:pt>
                <c:pt idx="133">
                  <c:v>3.4843251307306673</c:v>
                </c:pt>
                <c:pt idx="134">
                  <c:v>4.0485023107306706</c:v>
                </c:pt>
                <c:pt idx="135">
                  <c:v>4.4927293007304758</c:v>
                </c:pt>
                <c:pt idx="136">
                  <c:v>4.5213177407305807</c:v>
                </c:pt>
                <c:pt idx="137">
                  <c:v>4.8905427079435952</c:v>
                </c:pt>
                <c:pt idx="138">
                  <c:v>4.9223536807304527</c:v>
                </c:pt>
                <c:pt idx="139">
                  <c:v>5.032586960730681</c:v>
                </c:pt>
                <c:pt idx="140">
                  <c:v>5.2132698207306332</c:v>
                </c:pt>
                <c:pt idx="141">
                  <c:v>5.1467259007306723</c:v>
                </c:pt>
                <c:pt idx="142">
                  <c:v>4.8159019807305725</c:v>
                </c:pt>
                <c:pt idx="143">
                  <c:v>4.5300716507306635</c:v>
                </c:pt>
                <c:pt idx="144">
                  <c:v>4.6584223561151799</c:v>
                </c:pt>
                <c:pt idx="145">
                  <c:v>5.0581666841268884</c:v>
                </c:pt>
                <c:pt idx="146">
                  <c:v>5.2123825488113766</c:v>
                </c:pt>
                <c:pt idx="147">
                  <c:v>5.3462855407305341</c:v>
                </c:pt>
                <c:pt idx="148">
                  <c:v>5.633154560730544</c:v>
                </c:pt>
                <c:pt idx="149">
                  <c:v>5.508944940730629</c:v>
                </c:pt>
                <c:pt idx="150">
                  <c:v>5.3092698507303764</c:v>
                </c:pt>
                <c:pt idx="151">
                  <c:v>4.9775752307304915</c:v>
                </c:pt>
                <c:pt idx="152">
                  <c:v>4.9836398602957672</c:v>
                </c:pt>
                <c:pt idx="153">
                  <c:v>8.6619571173540049</c:v>
                </c:pt>
                <c:pt idx="154">
                  <c:v>9.7401604007306517</c:v>
                </c:pt>
                <c:pt idx="155">
                  <c:v>10.725085600730576</c:v>
                </c:pt>
                <c:pt idx="156">
                  <c:v>11.940998000730467</c:v>
                </c:pt>
                <c:pt idx="157">
                  <c:v>12.99889769073063</c:v>
                </c:pt>
                <c:pt idx="158">
                  <c:v>13.828820170730634</c:v>
                </c:pt>
                <c:pt idx="159">
                  <c:v>14.449074548811495</c:v>
                </c:pt>
                <c:pt idx="160">
                  <c:v>14.74880302796452</c:v>
                </c:pt>
                <c:pt idx="161">
                  <c:v>14.916554826444827</c:v>
                </c:pt>
                <c:pt idx="162">
                  <c:v>14.815987740730533</c:v>
                </c:pt>
                <c:pt idx="163">
                  <c:v>14.791763000730636</c:v>
                </c:pt>
                <c:pt idx="164">
                  <c:v>14.442134940730551</c:v>
                </c:pt>
                <c:pt idx="165">
                  <c:v>14.143815950730668</c:v>
                </c:pt>
                <c:pt idx="166">
                  <c:v>13.871040690225502</c:v>
                </c:pt>
                <c:pt idx="167">
                  <c:v>13.541740840730508</c:v>
                </c:pt>
                <c:pt idx="168">
                  <c:v>12.81058472073062</c:v>
                </c:pt>
                <c:pt idx="169">
                  <c:v>12.171518882034885</c:v>
                </c:pt>
                <c:pt idx="170">
                  <c:v>10.38541074073065</c:v>
                </c:pt>
                <c:pt idx="171">
                  <c:v>10.063189251147229</c:v>
                </c:pt>
                <c:pt idx="172">
                  <c:v>9.6994405407306346</c:v>
                </c:pt>
                <c:pt idx="173">
                  <c:v>9.2964392607305513</c:v>
                </c:pt>
                <c:pt idx="174">
                  <c:v>8.7336162707306215</c:v>
                </c:pt>
                <c:pt idx="175">
                  <c:v>7.7771841807306163</c:v>
                </c:pt>
                <c:pt idx="176">
                  <c:v>6.639439761783267</c:v>
                </c:pt>
                <c:pt idx="177">
                  <c:v>6.2258265834272475</c:v>
                </c:pt>
                <c:pt idx="178">
                  <c:v>7.1045927407305669</c:v>
                </c:pt>
                <c:pt idx="179">
                  <c:v>7.3078511207305752</c:v>
                </c:pt>
                <c:pt idx="180">
                  <c:v>7.7816258307306345</c:v>
                </c:pt>
                <c:pt idx="181">
                  <c:v>7.9842808747512901</c:v>
                </c:pt>
                <c:pt idx="182">
                  <c:v>8.1262886407306176</c:v>
                </c:pt>
                <c:pt idx="183">
                  <c:v>7.934720440730743</c:v>
                </c:pt>
                <c:pt idx="184">
                  <c:v>7.5043119707306545</c:v>
                </c:pt>
                <c:pt idx="185">
                  <c:v>7.1106545607305067</c:v>
                </c:pt>
                <c:pt idx="186">
                  <c:v>6.9037415219805922</c:v>
                </c:pt>
                <c:pt idx="187">
                  <c:v>7.6105301407306012</c:v>
                </c:pt>
                <c:pt idx="188">
                  <c:v>7.5295882962861205</c:v>
                </c:pt>
                <c:pt idx="189">
                  <c:v>7.8113309207305548</c:v>
                </c:pt>
                <c:pt idx="190">
                  <c:v>8.0411729607303695</c:v>
                </c:pt>
                <c:pt idx="191">
                  <c:v>8.4257197094805907</c:v>
                </c:pt>
                <c:pt idx="192">
                  <c:v>9.112413390730719</c:v>
                </c:pt>
                <c:pt idx="193">
                  <c:v>9.4106031981773448</c:v>
                </c:pt>
                <c:pt idx="194">
                  <c:v>11.193764985628492</c:v>
                </c:pt>
                <c:pt idx="195">
                  <c:v>11.657466930730592</c:v>
                </c:pt>
                <c:pt idx="196">
                  <c:v>12.184337520730477</c:v>
                </c:pt>
                <c:pt idx="197">
                  <c:v>12.781761470730695</c:v>
                </c:pt>
                <c:pt idx="198">
                  <c:v>12.90671291073059</c:v>
                </c:pt>
                <c:pt idx="199">
                  <c:v>13.158391350730563</c:v>
                </c:pt>
                <c:pt idx="200">
                  <c:v>13.387820095569385</c:v>
                </c:pt>
                <c:pt idx="201">
                  <c:v>13.369211740730588</c:v>
                </c:pt>
                <c:pt idx="202">
                  <c:v>13.58570774073058</c:v>
                </c:pt>
                <c:pt idx="203">
                  <c:v>13.082475520730497</c:v>
                </c:pt>
                <c:pt idx="204">
                  <c:v>12.811416690730654</c:v>
                </c:pt>
                <c:pt idx="205">
                  <c:v>12.914871560730525</c:v>
                </c:pt>
                <c:pt idx="206">
                  <c:v>12.245860586091311</c:v>
                </c:pt>
                <c:pt idx="207">
                  <c:v>11.093619940730548</c:v>
                </c:pt>
                <c:pt idx="208">
                  <c:v>10.32688246073057</c:v>
                </c:pt>
                <c:pt idx="209">
                  <c:v>10.227111961783047</c:v>
                </c:pt>
                <c:pt idx="210">
                  <c:v>8.5561727815469357</c:v>
                </c:pt>
                <c:pt idx="211">
                  <c:v>8.3859935948972506</c:v>
                </c:pt>
                <c:pt idx="212">
                  <c:v>8.2695719507306329</c:v>
                </c:pt>
                <c:pt idx="213">
                  <c:v>7.7140164307304939</c:v>
                </c:pt>
                <c:pt idx="214">
                  <c:v>7.0869834507305427</c:v>
                </c:pt>
                <c:pt idx="215">
                  <c:v>6.2835627207306324</c:v>
                </c:pt>
                <c:pt idx="216">
                  <c:v>5.5371277507305763</c:v>
                </c:pt>
                <c:pt idx="217">
                  <c:v>5.1507829131442975</c:v>
                </c:pt>
                <c:pt idx="218">
                  <c:v>2.4499326550162408</c:v>
                </c:pt>
                <c:pt idx="219">
                  <c:v>2.1633177407306787</c:v>
                </c:pt>
                <c:pt idx="220">
                  <c:v>2.2509955091515375</c:v>
                </c:pt>
                <c:pt idx="221">
                  <c:v>2.417154610730563</c:v>
                </c:pt>
                <c:pt idx="222">
                  <c:v>2.2830586107306061</c:v>
                </c:pt>
                <c:pt idx="223">
                  <c:v>2.2319095607305153</c:v>
                </c:pt>
                <c:pt idx="224">
                  <c:v>2.1702993467911833</c:v>
                </c:pt>
                <c:pt idx="225">
                  <c:v>2.3929776707305588</c:v>
                </c:pt>
                <c:pt idx="226">
                  <c:v>2.4841764507306152</c:v>
                </c:pt>
                <c:pt idx="227">
                  <c:v>2.8192632707306009</c:v>
                </c:pt>
                <c:pt idx="228">
                  <c:v>3.1930085007304854</c:v>
                </c:pt>
                <c:pt idx="229">
                  <c:v>3.2347645892152741</c:v>
                </c:pt>
                <c:pt idx="230">
                  <c:v>3.1146380207306379</c:v>
                </c:pt>
                <c:pt idx="231">
                  <c:v>3.3046777207306093</c:v>
                </c:pt>
                <c:pt idx="232">
                  <c:v>3.4350448107306297</c:v>
                </c:pt>
                <c:pt idx="233">
                  <c:v>4.0245387837412485</c:v>
                </c:pt>
                <c:pt idx="234">
                  <c:v>5.2151288307305776</c:v>
                </c:pt>
                <c:pt idx="235">
                  <c:v>5.6826864607305225</c:v>
                </c:pt>
                <c:pt idx="236">
                  <c:v>5.8166929407305066</c:v>
                </c:pt>
                <c:pt idx="237">
                  <c:v>5.7698292144147292</c:v>
                </c:pt>
                <c:pt idx="238">
                  <c:v>5.6833834207306229</c:v>
                </c:pt>
                <c:pt idx="239">
                  <c:v>5.7188040407305163</c:v>
                </c:pt>
                <c:pt idx="240">
                  <c:v>5.6987054407305209</c:v>
                </c:pt>
                <c:pt idx="241">
                  <c:v>5.9746353164881754</c:v>
                </c:pt>
                <c:pt idx="242">
                  <c:v>6.0335320007305171</c:v>
                </c:pt>
                <c:pt idx="243">
                  <c:v>5.7582024007306423</c:v>
                </c:pt>
                <c:pt idx="244">
                  <c:v>5.5279937507304862</c:v>
                </c:pt>
                <c:pt idx="245">
                  <c:v>5.3125996307306309</c:v>
                </c:pt>
                <c:pt idx="246">
                  <c:v>5.322638510730469</c:v>
                </c:pt>
                <c:pt idx="247">
                  <c:v>5.5259346707307024</c:v>
                </c:pt>
                <c:pt idx="248">
                  <c:v>6.0681299207306836</c:v>
                </c:pt>
                <c:pt idx="249">
                  <c:v>6.7598426972522407</c:v>
                </c:pt>
                <c:pt idx="250">
                  <c:v>7.3322744107306068</c:v>
                </c:pt>
                <c:pt idx="251">
                  <c:v>8.0116085107306958</c:v>
                </c:pt>
                <c:pt idx="252">
                  <c:v>8.5844463107305558</c:v>
                </c:pt>
                <c:pt idx="253">
                  <c:v>9.3630922568596535</c:v>
                </c:pt>
                <c:pt idx="254">
                  <c:v>9.9398315993164648</c:v>
                </c:pt>
                <c:pt idx="255">
                  <c:v>10.6448298707306</c:v>
                </c:pt>
                <c:pt idx="256">
                  <c:v>11.225209900730718</c:v>
                </c:pt>
                <c:pt idx="257">
                  <c:v>11.903444154872023</c:v>
                </c:pt>
                <c:pt idx="258">
                  <c:v>12.473367740730517</c:v>
                </c:pt>
                <c:pt idx="259">
                  <c:v>13.295059670730495</c:v>
                </c:pt>
                <c:pt idx="260">
                  <c:v>14.102778720730651</c:v>
                </c:pt>
                <c:pt idx="261">
                  <c:v>15.174077050008975</c:v>
                </c:pt>
                <c:pt idx="262">
                  <c:v>15.910381387195184</c:v>
                </c:pt>
                <c:pt idx="263">
                  <c:v>16.475130830730517</c:v>
                </c:pt>
                <c:pt idx="264">
                  <c:v>16.737914140730368</c:v>
                </c:pt>
                <c:pt idx="265">
                  <c:v>16.789239272645432</c:v>
                </c:pt>
                <c:pt idx="266">
                  <c:v>17.44837935073058</c:v>
                </c:pt>
                <c:pt idx="267">
                  <c:v>18.016728110730515</c:v>
                </c:pt>
                <c:pt idx="268">
                  <c:v>18.195630100730533</c:v>
                </c:pt>
                <c:pt idx="269">
                  <c:v>17.857766080730613</c:v>
                </c:pt>
                <c:pt idx="270">
                  <c:v>17.189157460730641</c:v>
                </c:pt>
                <c:pt idx="271">
                  <c:v>16.372869360730565</c:v>
                </c:pt>
                <c:pt idx="272">
                  <c:v>15.258367820730609</c:v>
                </c:pt>
                <c:pt idx="273">
                  <c:v>14.074764440730448</c:v>
                </c:pt>
                <c:pt idx="274">
                  <c:v>12.827768905565591</c:v>
                </c:pt>
                <c:pt idx="275">
                  <c:v>11.858203990730555</c:v>
                </c:pt>
                <c:pt idx="276">
                  <c:v>6.3134704188914963</c:v>
                </c:pt>
                <c:pt idx="277">
                  <c:v>5.7869833507305675</c:v>
                </c:pt>
                <c:pt idx="278">
                  <c:v>5.42699969073057</c:v>
                </c:pt>
                <c:pt idx="279">
                  <c:v>5.2039885207304755</c:v>
                </c:pt>
                <c:pt idx="280">
                  <c:v>5.3745405407305054</c:v>
                </c:pt>
                <c:pt idx="281">
                  <c:v>5.9828564907305122</c:v>
                </c:pt>
                <c:pt idx="282">
                  <c:v>6.4590060007306125</c:v>
                </c:pt>
                <c:pt idx="283">
                  <c:v>6.8429981107306066</c:v>
                </c:pt>
                <c:pt idx="284">
                  <c:v>7.0807014174982754</c:v>
                </c:pt>
                <c:pt idx="285">
                  <c:v>7.6538683507305336</c:v>
                </c:pt>
                <c:pt idx="286">
                  <c:v>8.1058771707306327</c:v>
                </c:pt>
                <c:pt idx="287">
                  <c:v>8.1796162307305877</c:v>
                </c:pt>
                <c:pt idx="288">
                  <c:v>8.0170246607305771</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10.704991360730524</c:v>
                </c:pt>
                <c:pt idx="297">
                  <c:v>11.318174020730693</c:v>
                </c:pt>
                <c:pt idx="298">
                  <c:v>12.114039550730652</c:v>
                </c:pt>
                <c:pt idx="299">
                  <c:v>14.352674640730584</c:v>
                </c:pt>
                <c:pt idx="300">
                  <c:v>14.751534280730482</c:v>
                </c:pt>
                <c:pt idx="301">
                  <c:v>15.525135993255859</c:v>
                </c:pt>
                <c:pt idx="302">
                  <c:v>16.681177410730598</c:v>
                </c:pt>
                <c:pt idx="303">
                  <c:v>17.480815185175011</c:v>
                </c:pt>
                <c:pt idx="304">
                  <c:v>18.319063023749351</c:v>
                </c:pt>
                <c:pt idx="305">
                  <c:v>18.506561390730724</c:v>
                </c:pt>
                <c:pt idx="306">
                  <c:v>18.93409418073059</c:v>
                </c:pt>
                <c:pt idx="307">
                  <c:v>19.448807940730429</c:v>
                </c:pt>
                <c:pt idx="308">
                  <c:v>19.335992460730516</c:v>
                </c:pt>
                <c:pt idx="309">
                  <c:v>19.358329590730378</c:v>
                </c:pt>
                <c:pt idx="310">
                  <c:v>19.655108680730578</c:v>
                </c:pt>
                <c:pt idx="311">
                  <c:v>20.163267060730504</c:v>
                </c:pt>
                <c:pt idx="312">
                  <c:v>20.684649649821402</c:v>
                </c:pt>
                <c:pt idx="313">
                  <c:v>20.878625000730622</c:v>
                </c:pt>
                <c:pt idx="314">
                  <c:v>20.914749180730546</c:v>
                </c:pt>
                <c:pt idx="315">
                  <c:v>20.872851860730499</c:v>
                </c:pt>
                <c:pt idx="316">
                  <c:v>20.932146880730542</c:v>
                </c:pt>
                <c:pt idx="317">
                  <c:v>20.942734630730538</c:v>
                </c:pt>
                <c:pt idx="318">
                  <c:v>20.803311773697615</c:v>
                </c:pt>
                <c:pt idx="319">
                  <c:v>20.716488880730552</c:v>
                </c:pt>
                <c:pt idx="320">
                  <c:v>20.719265270730588</c:v>
                </c:pt>
                <c:pt idx="321">
                  <c:v>20.598951890730561</c:v>
                </c:pt>
                <c:pt idx="322">
                  <c:v>20.39674103073056</c:v>
                </c:pt>
                <c:pt idx="323">
                  <c:v>20.113479498306305</c:v>
                </c:pt>
                <c:pt idx="324">
                  <c:v>19.341394130730507</c:v>
                </c:pt>
                <c:pt idx="325">
                  <c:v>17.22285171073073</c:v>
                </c:pt>
                <c:pt idx="326">
                  <c:v>14.846093170730541</c:v>
                </c:pt>
                <c:pt idx="327">
                  <c:v>12.699896370730645</c:v>
                </c:pt>
                <c:pt idx="328">
                  <c:v>10.716491520730553</c:v>
                </c:pt>
                <c:pt idx="329">
                  <c:v>8.3933970307306147</c:v>
                </c:pt>
                <c:pt idx="330">
                  <c:v>6.3556574707305629</c:v>
                </c:pt>
                <c:pt idx="331">
                  <c:v>4.3528639307305497</c:v>
                </c:pt>
                <c:pt idx="332">
                  <c:v>2.8175203007304792</c:v>
                </c:pt>
                <c:pt idx="333">
                  <c:v>1.2112330807306502</c:v>
                </c:pt>
                <c:pt idx="334">
                  <c:v>-0.20820719926945236</c:v>
                </c:pt>
                <c:pt idx="335">
                  <c:v>-1.5575394092694657</c:v>
                </c:pt>
                <c:pt idx="336">
                  <c:v>-2.9104019492694135</c:v>
                </c:pt>
                <c:pt idx="337">
                  <c:v>-4.0596559792693796</c:v>
                </c:pt>
                <c:pt idx="338">
                  <c:v>-4.7907002087643633</c:v>
                </c:pt>
                <c:pt idx="339">
                  <c:v>-5.5331241192694725</c:v>
                </c:pt>
                <c:pt idx="340">
                  <c:v>-5.9313988892694187</c:v>
                </c:pt>
                <c:pt idx="341">
                  <c:v>-6.3385507492694142</c:v>
                </c:pt>
                <c:pt idx="342">
                  <c:v>-6.7790593592694393</c:v>
                </c:pt>
                <c:pt idx="343">
                  <c:v>-7.0443608803220759</c:v>
                </c:pt>
                <c:pt idx="344">
                  <c:v>-7.1507514092693754</c:v>
                </c:pt>
                <c:pt idx="345">
                  <c:v>-7.2471877092695518</c:v>
                </c:pt>
                <c:pt idx="346">
                  <c:v>-7.2376528692694375</c:v>
                </c:pt>
                <c:pt idx="347">
                  <c:v>-7.2760091492694858</c:v>
                </c:pt>
                <c:pt idx="348">
                  <c:v>-7.1956254492694978</c:v>
                </c:pt>
                <c:pt idx="349">
                  <c:v>-6.8500585891663235</c:v>
                </c:pt>
                <c:pt idx="350">
                  <c:v>-6.5028521592693505</c:v>
                </c:pt>
                <c:pt idx="351">
                  <c:v>-6.2828711892693594</c:v>
                </c:pt>
                <c:pt idx="352">
                  <c:v>-6.1775290692694087</c:v>
                </c:pt>
                <c:pt idx="353">
                  <c:v>-6.119881709269448</c:v>
                </c:pt>
                <c:pt idx="354">
                  <c:v>-5.9786690774511904</c:v>
                </c:pt>
                <c:pt idx="355">
                  <c:v>-5.6852763492693992</c:v>
                </c:pt>
                <c:pt idx="356">
                  <c:v>-5.2336362492692805</c:v>
                </c:pt>
                <c:pt idx="357">
                  <c:v>-4.6552018092694407</c:v>
                </c:pt>
                <c:pt idx="358">
                  <c:v>-4.2597124492694718</c:v>
                </c:pt>
                <c:pt idx="359">
                  <c:v>-3.825706037047155</c:v>
                </c:pt>
                <c:pt idx="360">
                  <c:v>-3.4865736568597887</c:v>
                </c:pt>
                <c:pt idx="361">
                  <c:v>-1.7401722592694422</c:v>
                </c:pt>
                <c:pt idx="362">
                  <c:v>-1.329503199269396</c:v>
                </c:pt>
                <c:pt idx="363">
                  <c:v>-0.71031223926932796</c:v>
                </c:pt>
                <c:pt idx="364">
                  <c:v>-0.42715136926953801</c:v>
                </c:pt>
                <c:pt idx="365">
                  <c:v>-0.28702644012054196</c:v>
                </c:pt>
                <c:pt idx="366">
                  <c:v>-0.67631528926943951</c:v>
                </c:pt>
                <c:pt idx="367">
                  <c:v>-0.9893213092693427</c:v>
                </c:pt>
                <c:pt idx="368">
                  <c:v>-0.36456084926948074</c:v>
                </c:pt>
                <c:pt idx="369">
                  <c:v>0.61631235073058122</c:v>
                </c:pt>
                <c:pt idx="370">
                  <c:v>0.91908144725222463</c:v>
                </c:pt>
                <c:pt idx="371">
                  <c:v>1.0314716307305498</c:v>
                </c:pt>
                <c:pt idx="372">
                  <c:v>1.3750928707304979</c:v>
                </c:pt>
                <c:pt idx="373">
                  <c:v>2.1361073907306287</c:v>
                </c:pt>
                <c:pt idx="374">
                  <c:v>2.6342620907304442</c:v>
                </c:pt>
                <c:pt idx="375">
                  <c:v>2.994165397296185</c:v>
                </c:pt>
                <c:pt idx="376">
                  <c:v>3.1471869107304551</c:v>
                </c:pt>
                <c:pt idx="377">
                  <c:v>3.1866623107305108</c:v>
                </c:pt>
                <c:pt idx="378">
                  <c:v>3.412769170730626</c:v>
                </c:pt>
                <c:pt idx="379">
                  <c:v>3.9965683507305405</c:v>
                </c:pt>
                <c:pt idx="380">
                  <c:v>4.5863545690135226</c:v>
                </c:pt>
                <c:pt idx="381">
                  <c:v>5.0302388507305125</c:v>
                </c:pt>
                <c:pt idx="382">
                  <c:v>5.1795942207305785</c:v>
                </c:pt>
                <c:pt idx="383">
                  <c:v>5.3583889007307155</c:v>
                </c:pt>
                <c:pt idx="384">
                  <c:v>5.6475245607305702</c:v>
                </c:pt>
                <c:pt idx="385">
                  <c:v>5.7699608807307072</c:v>
                </c:pt>
                <c:pt idx="386">
                  <c:v>5.8659490484228627</c:v>
                </c:pt>
                <c:pt idx="387">
                  <c:v>5.5665254407304854</c:v>
                </c:pt>
                <c:pt idx="388">
                  <c:v>4.7432392407304889</c:v>
                </c:pt>
                <c:pt idx="389">
                  <c:v>3.9673353607306163</c:v>
                </c:pt>
                <c:pt idx="390">
                  <c:v>3.194729220730538</c:v>
                </c:pt>
                <c:pt idx="391">
                  <c:v>2.6500495041714203</c:v>
                </c:pt>
                <c:pt idx="392">
                  <c:v>2.1473430307305676</c:v>
                </c:pt>
                <c:pt idx="393">
                  <c:v>1.5909521007306613</c:v>
                </c:pt>
                <c:pt idx="394">
                  <c:v>0.8738335607305745</c:v>
                </c:pt>
                <c:pt idx="395">
                  <c:v>0.15506485073062498</c:v>
                </c:pt>
                <c:pt idx="396">
                  <c:v>-0.22020152013904237</c:v>
                </c:pt>
                <c:pt idx="397">
                  <c:v>-0.37831598926931093</c:v>
                </c:pt>
                <c:pt idx="398">
                  <c:v>-0.17087012926947404</c:v>
                </c:pt>
                <c:pt idx="399">
                  <c:v>-7.3631292694216199E-3</c:v>
                </c:pt>
                <c:pt idx="400">
                  <c:v>9.9336200730434171E-2</c:v>
                </c:pt>
                <c:pt idx="401">
                  <c:v>0.12361342759928109</c:v>
                </c:pt>
                <c:pt idx="402">
                  <c:v>0.10229621495724936</c:v>
                </c:pt>
                <c:pt idx="403">
                  <c:v>-2.0890399269390521E-2</c:v>
                </c:pt>
                <c:pt idx="404">
                  <c:v>-0.32191305926943437</c:v>
                </c:pt>
                <c:pt idx="405">
                  <c:v>-0.83091639926941241</c:v>
                </c:pt>
                <c:pt idx="406">
                  <c:v>-1.3566862592694515</c:v>
                </c:pt>
                <c:pt idx="407">
                  <c:v>-1.4779763667962982</c:v>
                </c:pt>
                <c:pt idx="408">
                  <c:v>-1.2938889092693842</c:v>
                </c:pt>
                <c:pt idx="409">
                  <c:v>-1.0416794792694755</c:v>
                </c:pt>
                <c:pt idx="410">
                  <c:v>-0.83069355926942046</c:v>
                </c:pt>
                <c:pt idx="411">
                  <c:v>-0.88124149926947881</c:v>
                </c:pt>
                <c:pt idx="412">
                  <c:v>-1.0476353512233625</c:v>
                </c:pt>
                <c:pt idx="413">
                  <c:v>-1.1503006292693101</c:v>
                </c:pt>
                <c:pt idx="414">
                  <c:v>-1.1160051592693496</c:v>
                </c:pt>
                <c:pt idx="415">
                  <c:v>-0.89184726926946212</c:v>
                </c:pt>
                <c:pt idx="416">
                  <c:v>-0.51527581926940536</c:v>
                </c:pt>
                <c:pt idx="417">
                  <c:v>4.2861947252276898E-2</c:v>
                </c:pt>
                <c:pt idx="418">
                  <c:v>0.70590652073047977</c:v>
                </c:pt>
                <c:pt idx="419">
                  <c:v>1.1768577407305831</c:v>
                </c:pt>
                <c:pt idx="420">
                  <c:v>1.1965635740639164</c:v>
                </c:pt>
                <c:pt idx="421">
                  <c:v>1.0713152607306426</c:v>
                </c:pt>
                <c:pt idx="422">
                  <c:v>1.2701629107305341</c:v>
                </c:pt>
                <c:pt idx="423">
                  <c:v>1.3036597207305789</c:v>
                </c:pt>
                <c:pt idx="424">
                  <c:v>1.067629180291163</c:v>
                </c:pt>
                <c:pt idx="425">
                  <c:v>0.75821571073049665</c:v>
                </c:pt>
                <c:pt idx="426">
                  <c:v>0.36542119073061496</c:v>
                </c:pt>
                <c:pt idx="427">
                  <c:v>-0.27423939468607716</c:v>
                </c:pt>
                <c:pt idx="428">
                  <c:v>-1.6817984131156294</c:v>
                </c:pt>
                <c:pt idx="429">
                  <c:v>-1.7939999892695364</c:v>
                </c:pt>
                <c:pt idx="430">
                  <c:v>-2.0907343817183923</c:v>
                </c:pt>
                <c:pt idx="431">
                  <c:v>-2.4358820892694117</c:v>
                </c:pt>
                <c:pt idx="432">
                  <c:v>-2.7880305892694262</c:v>
                </c:pt>
                <c:pt idx="433">
                  <c:v>-2.6612400392693436</c:v>
                </c:pt>
                <c:pt idx="434">
                  <c:v>-3.3822769192694571</c:v>
                </c:pt>
                <c:pt idx="435">
                  <c:v>-4.009899186098723</c:v>
                </c:pt>
                <c:pt idx="436">
                  <c:v>-4.6955399044307455</c:v>
                </c:pt>
                <c:pt idx="437">
                  <c:v>-6.7502092116503434</c:v>
                </c:pt>
                <c:pt idx="438">
                  <c:v>-7.2080655592693859</c:v>
                </c:pt>
                <c:pt idx="439">
                  <c:v>-7.8295829192695265</c:v>
                </c:pt>
                <c:pt idx="440">
                  <c:v>-7.8242190992694276</c:v>
                </c:pt>
                <c:pt idx="441">
                  <c:v>-7.9585930471483284</c:v>
                </c:pt>
                <c:pt idx="442">
                  <c:v>-10.057689139269407</c:v>
                </c:pt>
                <c:pt idx="443">
                  <c:v>-12.944283159269403</c:v>
                </c:pt>
                <c:pt idx="444">
                  <c:v>-14.063630289269391</c:v>
                </c:pt>
                <c:pt idx="445">
                  <c:v>-13.653868169269415</c:v>
                </c:pt>
                <c:pt idx="446">
                  <c:v>-13.681933996643167</c:v>
                </c:pt>
                <c:pt idx="447">
                  <c:v>-15.095914419269437</c:v>
                </c:pt>
                <c:pt idx="448">
                  <c:v>-15.474526329269302</c:v>
                </c:pt>
                <c:pt idx="449">
                  <c:v>-17.035170039269502</c:v>
                </c:pt>
                <c:pt idx="450">
                  <c:v>-16.117202749269431</c:v>
                </c:pt>
                <c:pt idx="451">
                  <c:v>-14.426654953146985</c:v>
                </c:pt>
                <c:pt idx="452">
                  <c:v>-12.282920389269279</c:v>
                </c:pt>
                <c:pt idx="453">
                  <c:v>-10.577756369269554</c:v>
                </c:pt>
                <c:pt idx="454">
                  <c:v>-8.761628699269437</c:v>
                </c:pt>
                <c:pt idx="455">
                  <c:v>-7.3703987892694176</c:v>
                </c:pt>
                <c:pt idx="456">
                  <c:v>-5.7299689507587459</c:v>
                </c:pt>
                <c:pt idx="457">
                  <c:v>-4.3724199192694453</c:v>
                </c:pt>
                <c:pt idx="458">
                  <c:v>-3.9706123692695305</c:v>
                </c:pt>
                <c:pt idx="459">
                  <c:v>-2.8621780192693782</c:v>
                </c:pt>
                <c:pt idx="460">
                  <c:v>-1.9765871392693564</c:v>
                </c:pt>
                <c:pt idx="461">
                  <c:v>-1.5411172592693698</c:v>
                </c:pt>
                <c:pt idx="462">
                  <c:v>-1.3382954692693971</c:v>
                </c:pt>
                <c:pt idx="463">
                  <c:v>-1.6801652292694484</c:v>
                </c:pt>
                <c:pt idx="464">
                  <c:v>-2.7818309792694293</c:v>
                </c:pt>
                <c:pt idx="465">
                  <c:v>-4.8204820192693898</c:v>
                </c:pt>
                <c:pt idx="466">
                  <c:v>-5.2400253244868384</c:v>
                </c:pt>
                <c:pt idx="467">
                  <c:v>-5.2267542592693683</c:v>
                </c:pt>
                <c:pt idx="468">
                  <c:v>-4.9225435492695055</c:v>
                </c:pt>
                <c:pt idx="469">
                  <c:v>-4.1632820992694235</c:v>
                </c:pt>
                <c:pt idx="470">
                  <c:v>-2.4206902992693391</c:v>
                </c:pt>
                <c:pt idx="471">
                  <c:v>-2.1609139259360441</c:v>
                </c:pt>
                <c:pt idx="472">
                  <c:v>-2.1333950992694781</c:v>
                </c:pt>
                <c:pt idx="473">
                  <c:v>-2.1110373792692907</c:v>
                </c:pt>
                <c:pt idx="474">
                  <c:v>-2.0869181392694136</c:v>
                </c:pt>
                <c:pt idx="475">
                  <c:v>-2.0409880092695261</c:v>
                </c:pt>
                <c:pt idx="476">
                  <c:v>-1.9933653224272945</c:v>
                </c:pt>
                <c:pt idx="477">
                  <c:v>-1.938958769269377</c:v>
                </c:pt>
                <c:pt idx="478">
                  <c:v>-1.8973804092693882</c:v>
                </c:pt>
                <c:pt idx="479">
                  <c:v>-1.8632723692695099</c:v>
                </c:pt>
                <c:pt idx="480">
                  <c:v>-1.8221977792694304</c:v>
                </c:pt>
                <c:pt idx="481">
                  <c:v>-1.7912027340169918</c:v>
                </c:pt>
                <c:pt idx="482">
                  <c:v>-1.7629376792694127</c:v>
                </c:pt>
                <c:pt idx="483">
                  <c:v>-1.7474457292693728</c:v>
                </c:pt>
                <c:pt idx="484">
                  <c:v>-1.7208592992695058</c:v>
                </c:pt>
                <c:pt idx="485">
                  <c:v>-1.6998982192693854</c:v>
                </c:pt>
                <c:pt idx="486">
                  <c:v>-1.6815599119009197</c:v>
                </c:pt>
                <c:pt idx="487">
                  <c:v>-1.6679280692693652</c:v>
                </c:pt>
                <c:pt idx="488">
                  <c:v>-1.6513201292694504</c:v>
                </c:pt>
                <c:pt idx="489">
                  <c:v>-1.6417394192694554</c:v>
                </c:pt>
                <c:pt idx="490">
                  <c:v>-1.6283456492695199</c:v>
                </c:pt>
                <c:pt idx="491">
                  <c:v>-1.6184187216350245</c:v>
                </c:pt>
                <c:pt idx="492">
                  <c:v>-1.6087180192695034</c:v>
                </c:pt>
                <c:pt idx="493">
                  <c:v>-1.602093859269317</c:v>
                </c:pt>
                <c:pt idx="494">
                  <c:v>-1.5964291723129236</c:v>
                </c:pt>
                <c:pt idx="495">
                  <c:v>-1.5745616122106858</c:v>
                </c:pt>
                <c:pt idx="496">
                  <c:v>-1.5715945092693318</c:v>
                </c:pt>
                <c:pt idx="497">
                  <c:v>-1.5708469643975609</c:v>
                </c:pt>
                <c:pt idx="498">
                  <c:v>-1.5647105292693062</c:v>
                </c:pt>
                <c:pt idx="499">
                  <c:v>-1.5612293892694984</c:v>
                </c:pt>
                <c:pt idx="500">
                  <c:v>-1.5602309892693853</c:v>
                </c:pt>
                <c:pt idx="501">
                  <c:v>-1.5594873992694001</c:v>
                </c:pt>
                <c:pt idx="502">
                  <c:v>-1.5574357375302554</c:v>
                </c:pt>
                <c:pt idx="503">
                  <c:v>-1.566133509269392</c:v>
                </c:pt>
                <c:pt idx="504">
                  <c:v>-1.567456559269232</c:v>
                </c:pt>
                <c:pt idx="505">
                  <c:v>-1.5691216492694897</c:v>
                </c:pt>
                <c:pt idx="506">
                  <c:v>-1.5733526392694159</c:v>
                </c:pt>
                <c:pt idx="507">
                  <c:v>-1.5761094092693924</c:v>
                </c:pt>
                <c:pt idx="508">
                  <c:v>-1.5798474915926732</c:v>
                </c:pt>
                <c:pt idx="509">
                  <c:v>-1.583638089269328</c:v>
                </c:pt>
                <c:pt idx="510">
                  <c:v>-1.5889980492695059</c:v>
                </c:pt>
                <c:pt idx="511">
                  <c:v>-1.5932858992693468</c:v>
                </c:pt>
                <c:pt idx="512">
                  <c:v>-1.595249429269316</c:v>
                </c:pt>
                <c:pt idx="513">
                  <c:v>-1.6000337643199321</c:v>
                </c:pt>
                <c:pt idx="514">
                  <c:v>-1.6029626592695787</c:v>
                </c:pt>
                <c:pt idx="515">
                  <c:v>-1.60695098926945</c:v>
                </c:pt>
                <c:pt idx="516">
                  <c:v>-1.6105748792694072</c:v>
                </c:pt>
                <c:pt idx="517">
                  <c:v>-1.6128481759360374</c:v>
                </c:pt>
                <c:pt idx="518">
                  <c:v>-1.6183111992694419</c:v>
                </c:pt>
                <c:pt idx="519">
                  <c:v>-1.6237339259360941</c:v>
                </c:pt>
                <c:pt idx="520">
                  <c:v>-1.6253216546182041</c:v>
                </c:pt>
                <c:pt idx="521">
                  <c:v>-1.6292967592693652</c:v>
                </c:pt>
                <c:pt idx="522">
                  <c:v>-1.6323831892693339</c:v>
                </c:pt>
                <c:pt idx="523">
                  <c:v>-1.6328765592694479</c:v>
                </c:pt>
                <c:pt idx="524">
                  <c:v>-1.6321651149394825</c:v>
                </c:pt>
                <c:pt idx="525">
                  <c:v>-1.6352342692694033</c:v>
                </c:pt>
                <c:pt idx="526">
                  <c:v>-1.6390576792694702</c:v>
                </c:pt>
                <c:pt idx="527">
                  <c:v>-1.6377962592693924</c:v>
                </c:pt>
                <c:pt idx="528">
                  <c:v>-1.6384874754857615</c:v>
                </c:pt>
                <c:pt idx="529">
                  <c:v>-1.6431622592693598</c:v>
                </c:pt>
                <c:pt idx="530">
                  <c:v>-1.6441150292695434</c:v>
                </c:pt>
                <c:pt idx="531">
                  <c:v>-1.6447208092693444</c:v>
                </c:pt>
                <c:pt idx="532">
                  <c:v>-1.6454984092694076</c:v>
                </c:pt>
                <c:pt idx="533">
                  <c:v>-1.6456719592693498</c:v>
                </c:pt>
                <c:pt idx="534">
                  <c:v>-1.6450577898817196</c:v>
                </c:pt>
                <c:pt idx="535">
                  <c:v>-1.6470932092694421</c:v>
                </c:pt>
                <c:pt idx="536">
                  <c:v>-1.6468015592693206</c:v>
                </c:pt>
                <c:pt idx="537">
                  <c:v>-1.6471759792694201</c:v>
                </c:pt>
                <c:pt idx="538">
                  <c:v>-1.6485897235551481</c:v>
                </c:pt>
                <c:pt idx="539">
                  <c:v>-1.6491296792695063</c:v>
                </c:pt>
                <c:pt idx="540">
                  <c:v>-1.6488753792693278</c:v>
                </c:pt>
                <c:pt idx="541">
                  <c:v>-1.6506261392694768</c:v>
                </c:pt>
                <c:pt idx="542">
                  <c:v>-1.6506054092692897</c:v>
                </c:pt>
                <c:pt idx="543">
                  <c:v>-1.6515537490653003</c:v>
                </c:pt>
                <c:pt idx="544">
                  <c:v>-1.6499254692693339</c:v>
                </c:pt>
                <c:pt idx="545">
                  <c:v>-1.6492198076565643</c:v>
                </c:pt>
                <c:pt idx="546">
                  <c:v>-1.6512855926027616</c:v>
                </c:pt>
                <c:pt idx="547">
                  <c:v>-1.6509033392693482</c:v>
                </c:pt>
                <c:pt idx="548">
                  <c:v>-1.6511560499670281</c:v>
                </c:pt>
                <c:pt idx="549">
                  <c:v>-1.6505130092693463</c:v>
                </c:pt>
                <c:pt idx="550">
                  <c:v>-1.650759989269446</c:v>
                </c:pt>
                <c:pt idx="551">
                  <c:v>-1.6507793292693407</c:v>
                </c:pt>
                <c:pt idx="552">
                  <c:v>-1.6494397892693651</c:v>
                </c:pt>
                <c:pt idx="553">
                  <c:v>-1.6498815319965565</c:v>
                </c:pt>
                <c:pt idx="554">
                  <c:v>-1.6501483981582941</c:v>
                </c:pt>
                <c:pt idx="555">
                  <c:v>-1.6486333382167691</c:v>
                </c:pt>
                <c:pt idx="556">
                  <c:v>-1.6494858792694203</c:v>
                </c:pt>
                <c:pt idx="557">
                  <c:v>-1.6492914392694895</c:v>
                </c:pt>
                <c:pt idx="558">
                  <c:v>-1.6485608803220373</c:v>
                </c:pt>
                <c:pt idx="559">
                  <c:v>-1.6498140192694557</c:v>
                </c:pt>
                <c:pt idx="560">
                  <c:v>-1.6483564392695065</c:v>
                </c:pt>
                <c:pt idx="561">
                  <c:v>-1.6518482592694135</c:v>
                </c:pt>
                <c:pt idx="562">
                  <c:v>-1.6501470351315823</c:v>
                </c:pt>
                <c:pt idx="563">
                  <c:v>-1.6498156674327049</c:v>
                </c:pt>
                <c:pt idx="564">
                  <c:v>-1.6496042192693632</c:v>
                </c:pt>
                <c:pt idx="565">
                  <c:v>-1.6501952892694476</c:v>
                </c:pt>
                <c:pt idx="566">
                  <c:v>-1.6506808592694142</c:v>
                </c:pt>
                <c:pt idx="567">
                  <c:v>-1.6491129392694579</c:v>
                </c:pt>
                <c:pt idx="568">
                  <c:v>-1.6503663003653344</c:v>
                </c:pt>
                <c:pt idx="569">
                  <c:v>-1.651109742028154</c:v>
                </c:pt>
                <c:pt idx="570">
                  <c:v>-1.6543157075452801</c:v>
                </c:pt>
                <c:pt idx="571">
                  <c:v>-1.6527436492694392</c:v>
                </c:pt>
                <c:pt idx="572">
                  <c:v>-1.6518696992694109</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-1.6481652292695519</c:v>
                </c:pt>
                <c:pt idx="582">
                  <c:v>-1.6488360544502001</c:v>
                </c:pt>
                <c:pt idx="583">
                  <c:v>-1.6511827407508695</c:v>
                </c:pt>
                <c:pt idx="584">
                  <c:v>-1.6507648492693219</c:v>
                </c:pt>
                <c:pt idx="585">
                  <c:v>-1.6515235392694052</c:v>
                </c:pt>
                <c:pt idx="586">
                  <c:v>-1.6517991292694201</c:v>
                </c:pt>
                <c:pt idx="587">
                  <c:v>-1.6542410755960053</c:v>
                </c:pt>
                <c:pt idx="588">
                  <c:v>-1.6536486992695099</c:v>
                </c:pt>
                <c:pt idx="589">
                  <c:v>-1.6541804155194342</c:v>
                </c:pt>
                <c:pt idx="590">
                  <c:v>-1.6638235092695197</c:v>
                </c:pt>
                <c:pt idx="591">
                  <c:v>-1.6652650192695404</c:v>
                </c:pt>
                <c:pt idx="592">
                  <c:v>-1.6660928892694078</c:v>
                </c:pt>
                <c:pt idx="593">
                  <c:v>-1.6688828009361747</c:v>
                </c:pt>
                <c:pt idx="594">
                  <c:v>-1.669901839269428</c:v>
                </c:pt>
                <c:pt idx="595">
                  <c:v>-1.6704422792695373</c:v>
                </c:pt>
                <c:pt idx="596">
                  <c:v>-1.6716364592694497</c:v>
                </c:pt>
                <c:pt idx="597">
                  <c:v>-1.6766182592694179</c:v>
                </c:pt>
                <c:pt idx="598">
                  <c:v>-1.6775365696142051</c:v>
                </c:pt>
                <c:pt idx="599">
                  <c:v>-1.6764387592693879</c:v>
                </c:pt>
                <c:pt idx="600">
                  <c:v>-1.6789302692695003</c:v>
                </c:pt>
                <c:pt idx="601">
                  <c:v>-1.6794694792693858</c:v>
                </c:pt>
                <c:pt idx="602">
                  <c:v>-1.680568699269386</c:v>
                </c:pt>
                <c:pt idx="603">
                  <c:v>-1.680240099269426</c:v>
                </c:pt>
                <c:pt idx="604">
                  <c:v>-1.6828999515771272</c:v>
                </c:pt>
                <c:pt idx="605">
                  <c:v>-1.6836121492693796</c:v>
                </c:pt>
                <c:pt idx="606">
                  <c:v>-1.6836452292695301</c:v>
                </c:pt>
                <c:pt idx="607">
                  <c:v>-1.684525569269312</c:v>
                </c:pt>
                <c:pt idx="608">
                  <c:v>-1.6869424792694052</c:v>
                </c:pt>
                <c:pt idx="609">
                  <c:v>-1.6868855292694467</c:v>
                </c:pt>
                <c:pt idx="610">
                  <c:v>-1.6865507592695228</c:v>
                </c:pt>
                <c:pt idx="611">
                  <c:v>-1.6882607470742812</c:v>
                </c:pt>
                <c:pt idx="612">
                  <c:v>-1.6896472592694205</c:v>
                </c:pt>
                <c:pt idx="613">
                  <c:v>-1.690990159269532</c:v>
                </c:pt>
                <c:pt idx="614">
                  <c:v>-1.691578049269538</c:v>
                </c:pt>
                <c:pt idx="615">
                  <c:v>-1.6919652192694477</c:v>
                </c:pt>
                <c:pt idx="616">
                  <c:v>-1.6936610492694366</c:v>
                </c:pt>
                <c:pt idx="617">
                  <c:v>-1.6943680239752164</c:v>
                </c:pt>
                <c:pt idx="618">
                  <c:v>-1.6934882592694718</c:v>
                </c:pt>
                <c:pt idx="619">
                  <c:v>-1.6948246892694661</c:v>
                </c:pt>
                <c:pt idx="620">
                  <c:v>-1.6934389259361073</c:v>
                </c:pt>
                <c:pt idx="621">
                  <c:v>-1.6896720806980174</c:v>
                </c:pt>
                <c:pt idx="622">
                  <c:v>-1.6885906592695079</c:v>
                </c:pt>
                <c:pt idx="623">
                  <c:v>-1.6864690150834885</c:v>
                </c:pt>
                <c:pt idx="624">
                  <c:v>-1.6859306792693898</c:v>
                </c:pt>
                <c:pt idx="625">
                  <c:v>-1.684674169269414</c:v>
                </c:pt>
                <c:pt idx="626">
                  <c:v>-1.6829638592694347</c:v>
                </c:pt>
                <c:pt idx="627">
                  <c:v>-1.680454759269395</c:v>
                </c:pt>
                <c:pt idx="628">
                  <c:v>-1.6804750803219979</c:v>
                </c:pt>
                <c:pt idx="629">
                  <c:v>-1.6813890992694946</c:v>
                </c:pt>
                <c:pt idx="630">
                  <c:v>-1.6795314837592199</c:v>
                </c:pt>
                <c:pt idx="631">
                  <c:v>-1.6788481192694746</c:v>
                </c:pt>
                <c:pt idx="632">
                  <c:v>-1.677504519269533</c:v>
                </c:pt>
                <c:pt idx="633">
                  <c:v>-1.6777620392695101</c:v>
                </c:pt>
                <c:pt idx="634">
                  <c:v>-1.6772183792694051</c:v>
                </c:pt>
                <c:pt idx="635">
                  <c:v>-1.6765200245755103</c:v>
                </c:pt>
                <c:pt idx="636">
                  <c:v>-1.6748687592693159</c:v>
                </c:pt>
                <c:pt idx="637">
                  <c:v>-1.6754565792694507</c:v>
                </c:pt>
                <c:pt idx="638">
                  <c:v>-1.674258059269448</c:v>
                </c:pt>
                <c:pt idx="639">
                  <c:v>-1.6742686292694628</c:v>
                </c:pt>
                <c:pt idx="640">
                  <c:v>-1.6749759013746375</c:v>
                </c:pt>
                <c:pt idx="641">
                  <c:v>-1.6740896892693371</c:v>
                </c:pt>
                <c:pt idx="642">
                  <c:v>-1.6763443592693648</c:v>
                </c:pt>
                <c:pt idx="643">
                  <c:v>-1.675398959269387</c:v>
                </c:pt>
                <c:pt idx="644">
                  <c:v>-1.6777774792694089</c:v>
                </c:pt>
                <c:pt idx="645">
                  <c:v>-1.677687859269398</c:v>
                </c:pt>
                <c:pt idx="646">
                  <c:v>-1.6793196674325657</c:v>
                </c:pt>
                <c:pt idx="647">
                  <c:v>-1.6805484292693511</c:v>
                </c:pt>
                <c:pt idx="648">
                  <c:v>-1.68255835926945</c:v>
                </c:pt>
                <c:pt idx="649">
                  <c:v>-1.6840682792692689</c:v>
                </c:pt>
                <c:pt idx="650">
                  <c:v>-1.6848493992694951</c:v>
                </c:pt>
                <c:pt idx="651">
                  <c:v>-1.6861532796775838</c:v>
                </c:pt>
                <c:pt idx="652">
                  <c:v>-1.6879192392693905</c:v>
                </c:pt>
                <c:pt idx="653">
                  <c:v>-1.6902140592694508</c:v>
                </c:pt>
                <c:pt idx="654">
                  <c:v>-1.6922681792693059</c:v>
                </c:pt>
                <c:pt idx="655">
                  <c:v>-1.6928628792694553</c:v>
                </c:pt>
                <c:pt idx="656">
                  <c:v>-1.6951453613102394</c:v>
                </c:pt>
                <c:pt idx="657">
                  <c:v>-1.6951981592694378</c:v>
                </c:pt>
                <c:pt idx="658">
                  <c:v>-1.6971083692694151</c:v>
                </c:pt>
                <c:pt idx="659">
                  <c:v>-1.6979011092695657</c:v>
                </c:pt>
                <c:pt idx="660">
                  <c:v>-1.6978627592694688</c:v>
                </c:pt>
                <c:pt idx="661">
                  <c:v>-1.698663891922422</c:v>
                </c:pt>
                <c:pt idx="662">
                  <c:v>-1.7015403192695397</c:v>
                </c:pt>
                <c:pt idx="663">
                  <c:v>-1.7013704192695225</c:v>
                </c:pt>
                <c:pt idx="664">
                  <c:v>-1.7028681992694876</c:v>
                </c:pt>
                <c:pt idx="665">
                  <c:v>-1.7034007392694257</c:v>
                </c:pt>
                <c:pt idx="666">
                  <c:v>-1.7046224939632282</c:v>
                </c:pt>
                <c:pt idx="667">
                  <c:v>-1.7054636792694133</c:v>
                </c:pt>
                <c:pt idx="668">
                  <c:v>-1.7064903992695117</c:v>
                </c:pt>
                <c:pt idx="669">
                  <c:v>-1.7062064092693841</c:v>
                </c:pt>
                <c:pt idx="670">
                  <c:v>-1.7067230792695081</c:v>
                </c:pt>
                <c:pt idx="671">
                  <c:v>-1.7074137926027926</c:v>
                </c:pt>
                <c:pt idx="672">
                  <c:v>-1.7086590492693574</c:v>
                </c:pt>
                <c:pt idx="673">
                  <c:v>-1.7088043192693896</c:v>
                </c:pt>
                <c:pt idx="674">
                  <c:v>-1.7109102692693199</c:v>
                </c:pt>
                <c:pt idx="675">
                  <c:v>-1.7104927192694812</c:v>
                </c:pt>
                <c:pt idx="676">
                  <c:v>-1.7101260492693338</c:v>
                </c:pt>
                <c:pt idx="677">
                  <c:v>-1.7101775358651996</c:v>
                </c:pt>
                <c:pt idx="678">
                  <c:v>-1.7120209392693368</c:v>
                </c:pt>
                <c:pt idx="679">
                  <c:v>-1.7115432892694704</c:v>
                </c:pt>
                <c:pt idx="680">
                  <c:v>-1.7115398892693456</c:v>
                </c:pt>
                <c:pt idx="681">
                  <c:v>-1.7117265192693192</c:v>
                </c:pt>
                <c:pt idx="682">
                  <c:v>-1.712437810289785</c:v>
                </c:pt>
                <c:pt idx="683">
                  <c:v>-1.712276559269426</c:v>
                </c:pt>
                <c:pt idx="684">
                  <c:v>-1.7122107958548578</c:v>
                </c:pt>
                <c:pt idx="685">
                  <c:v>-1.7128802592694394</c:v>
                </c:pt>
                <c:pt idx="686">
                  <c:v>-1.7119721392694767</c:v>
                </c:pt>
                <c:pt idx="687">
                  <c:v>-1.7118486792693655</c:v>
                </c:pt>
                <c:pt idx="688">
                  <c:v>-1.7126689854599699</c:v>
                </c:pt>
                <c:pt idx="689">
                  <c:v>-1.7115775392694275</c:v>
                </c:pt>
                <c:pt idx="690">
                  <c:v>-1.7111096892694766</c:v>
                </c:pt>
                <c:pt idx="691">
                  <c:v>-1.7102263792693855</c:v>
                </c:pt>
                <c:pt idx="692">
                  <c:v>-1.7099922822578992</c:v>
                </c:pt>
                <c:pt idx="693">
                  <c:v>-1.7097818545074968</c:v>
                </c:pt>
                <c:pt idx="694">
                  <c:v>-1.7094980509361046</c:v>
                </c:pt>
                <c:pt idx="695">
                  <c:v>-1.7119015192693889</c:v>
                </c:pt>
                <c:pt idx="696">
                  <c:v>-1.7124240292694561</c:v>
                </c:pt>
                <c:pt idx="697">
                  <c:v>-1.7143622592693784</c:v>
                </c:pt>
                <c:pt idx="698">
                  <c:v>-1.7147510692693828</c:v>
                </c:pt>
                <c:pt idx="699">
                  <c:v>-1.7156999421961237</c:v>
                </c:pt>
                <c:pt idx="700">
                  <c:v>-1.7170434292693955</c:v>
                </c:pt>
                <c:pt idx="701">
                  <c:v>-1.7188813092694484</c:v>
                </c:pt>
                <c:pt idx="702">
                  <c:v>-1.7195923492694187</c:v>
                </c:pt>
                <c:pt idx="703">
                  <c:v>-1.7219457792693618</c:v>
                </c:pt>
                <c:pt idx="704">
                  <c:v>-1.7223128122105322</c:v>
                </c:pt>
                <c:pt idx="705">
                  <c:v>-1.7235809892695357</c:v>
                </c:pt>
                <c:pt idx="706">
                  <c:v>-1.7243997292692939</c:v>
                </c:pt>
                <c:pt idx="707">
                  <c:v>-1.7247228892695432</c:v>
                </c:pt>
                <c:pt idx="708">
                  <c:v>-1.7261023692694124</c:v>
                </c:pt>
                <c:pt idx="709">
                  <c:v>-1.7284805885377073</c:v>
                </c:pt>
                <c:pt idx="710">
                  <c:v>-1.7290382592694435</c:v>
                </c:pt>
                <c:pt idx="711">
                  <c:v>-1.7303957792693438</c:v>
                </c:pt>
                <c:pt idx="712">
                  <c:v>-1.7307330692694478</c:v>
                </c:pt>
                <c:pt idx="713">
                  <c:v>-1.7316551392694635</c:v>
                </c:pt>
                <c:pt idx="714">
                  <c:v>-1.7326219021265099</c:v>
                </c:pt>
                <c:pt idx="715">
                  <c:v>-1.7329599192694758</c:v>
                </c:pt>
                <c:pt idx="716">
                  <c:v>-1.7345118292693797</c:v>
                </c:pt>
                <c:pt idx="717">
                  <c:v>-1.7348299892694707</c:v>
                </c:pt>
                <c:pt idx="718">
                  <c:v>-1.7354873092694159</c:v>
                </c:pt>
                <c:pt idx="719">
                  <c:v>-1.7352560653918943</c:v>
                </c:pt>
                <c:pt idx="720">
                  <c:v>-1.7378755392694814</c:v>
                </c:pt>
                <c:pt idx="721">
                  <c:v>-1.7364287292694058</c:v>
                </c:pt>
                <c:pt idx="722">
                  <c:v>-1.7378277592694353</c:v>
                </c:pt>
                <c:pt idx="723">
                  <c:v>-1.7372742892694495</c:v>
                </c:pt>
                <c:pt idx="724">
                  <c:v>-1.7363406980448695</c:v>
                </c:pt>
                <c:pt idx="725">
                  <c:v>-1.7370867592695018</c:v>
                </c:pt>
                <c:pt idx="726">
                  <c:v>-1.735836839269481</c:v>
                </c:pt>
                <c:pt idx="727">
                  <c:v>-1.7358914892693909</c:v>
                </c:pt>
                <c:pt idx="728">
                  <c:v>-1.7341642092694078</c:v>
                </c:pt>
                <c:pt idx="729">
                  <c:v>-1.733220483759268</c:v>
                </c:pt>
                <c:pt idx="730">
                  <c:v>-1.7329861692694095</c:v>
                </c:pt>
                <c:pt idx="731">
                  <c:v>-1.7315524892694754</c:v>
                </c:pt>
                <c:pt idx="732">
                  <c:v>-1.7307818292693469</c:v>
                </c:pt>
                <c:pt idx="733">
                  <c:v>-1.7301421092694937</c:v>
                </c:pt>
                <c:pt idx="734">
                  <c:v>-1.7313835582384338</c:v>
                </c:pt>
                <c:pt idx="735">
                  <c:v>-1.7282268592693693</c:v>
                </c:pt>
                <c:pt idx="736">
                  <c:v>-1.7301157992695693</c:v>
                </c:pt>
                <c:pt idx="737">
                  <c:v>-1.726391259269433</c:v>
                </c:pt>
                <c:pt idx="738">
                  <c:v>-1.7246916792693834</c:v>
                </c:pt>
                <c:pt idx="739">
                  <c:v>-1.723042506692082</c:v>
                </c:pt>
                <c:pt idx="740">
                  <c:v>-1.7240282992695053</c:v>
                </c:pt>
                <c:pt idx="741">
                  <c:v>-1.7221252492694101</c:v>
                </c:pt>
                <c:pt idx="742">
                  <c:v>-1.7221727792694279</c:v>
                </c:pt>
                <c:pt idx="743">
                  <c:v>-1.7214779292693838</c:v>
                </c:pt>
                <c:pt idx="744">
                  <c:v>-1.7204254399923826</c:v>
                </c:pt>
                <c:pt idx="745">
                  <c:v>-1.7189337592694462</c:v>
                </c:pt>
                <c:pt idx="746">
                  <c:v>-1.7177729792694261</c:v>
                </c:pt>
                <c:pt idx="747">
                  <c:v>-1.7172650392694062</c:v>
                </c:pt>
                <c:pt idx="748">
                  <c:v>-1.7167299192694536</c:v>
                </c:pt>
                <c:pt idx="749">
                  <c:v>-1.716606826279744</c:v>
                </c:pt>
                <c:pt idx="750">
                  <c:v>-1.7165531092695403</c:v>
                </c:pt>
                <c:pt idx="751">
                  <c:v>-1.7151491692694942</c:v>
                </c:pt>
                <c:pt idx="752">
                  <c:v>-1.7162554792693641</c:v>
                </c:pt>
                <c:pt idx="753">
                  <c:v>-1.7158914892693948</c:v>
                </c:pt>
                <c:pt idx="754">
                  <c:v>-1.7159062796775681</c:v>
                </c:pt>
                <c:pt idx="755">
                  <c:v>-1.7155074192694566</c:v>
                </c:pt>
                <c:pt idx="756">
                  <c:v>-1.7144992092695044</c:v>
                </c:pt>
                <c:pt idx="757">
                  <c:v>-1.714556089269351</c:v>
                </c:pt>
                <c:pt idx="758">
                  <c:v>-1.7140493892695332</c:v>
                </c:pt>
                <c:pt idx="759">
                  <c:v>-1.7128673592694661</c:v>
                </c:pt>
                <c:pt idx="760">
                  <c:v>-1.7143015449836416</c:v>
                </c:pt>
                <c:pt idx="761">
                  <c:v>-1.7110875926028086</c:v>
                </c:pt>
                <c:pt idx="762">
                  <c:v>-1.7130806592694507</c:v>
                </c:pt>
                <c:pt idx="763">
                  <c:v>-1.7114561092695482</c:v>
                </c:pt>
                <c:pt idx="764">
                  <c:v>-1.7107733092694979</c:v>
                </c:pt>
                <c:pt idx="765">
                  <c:v>-1.7107746819498</c:v>
                </c:pt>
                <c:pt idx="766">
                  <c:v>-1.7106847692694482</c:v>
                </c:pt>
                <c:pt idx="767">
                  <c:v>-1.7115778392693954</c:v>
                </c:pt>
                <c:pt idx="768">
                  <c:v>-1.7102856992695759</c:v>
                </c:pt>
                <c:pt idx="769">
                  <c:v>-1.7107008992695114</c:v>
                </c:pt>
                <c:pt idx="770">
                  <c:v>-1.7096523080498964</c:v>
                </c:pt>
                <c:pt idx="771">
                  <c:v>-1.7092400492694675</c:v>
                </c:pt>
                <c:pt idx="772">
                  <c:v>-1.7087691692694018</c:v>
                </c:pt>
                <c:pt idx="773">
                  <c:v>-1.7095017192693964</c:v>
                </c:pt>
                <c:pt idx="774">
                  <c:v>-1.7075390592694635</c:v>
                </c:pt>
                <c:pt idx="775">
                  <c:v>-1.7098508262798049</c:v>
                </c:pt>
                <c:pt idx="776">
                  <c:v>-1.7100719892695224</c:v>
                </c:pt>
                <c:pt idx="777">
                  <c:v>-1.7094244092694444</c:v>
                </c:pt>
                <c:pt idx="778">
                  <c:v>-1.7104049692694048</c:v>
                </c:pt>
                <c:pt idx="779">
                  <c:v>-1.7103282901972672</c:v>
                </c:pt>
                <c:pt idx="780">
                  <c:v>-1.7100583692694045</c:v>
                </c:pt>
                <c:pt idx="781">
                  <c:v>-1.7097609092694477</c:v>
                </c:pt>
                <c:pt idx="782">
                  <c:v>-1.7104035492693721</c:v>
                </c:pt>
                <c:pt idx="783">
                  <c:v>-1.7107616792694946</c:v>
                </c:pt>
                <c:pt idx="784">
                  <c:v>-1.7116246292694646</c:v>
                </c:pt>
                <c:pt idx="785">
                  <c:v>-1.7127377407508817</c:v>
                </c:pt>
                <c:pt idx="786">
                  <c:v>-1.7139293192694811</c:v>
                </c:pt>
                <c:pt idx="787">
                  <c:v>-1.7127661392695188</c:v>
                </c:pt>
                <c:pt idx="788">
                  <c:v>-1.7135094192695273</c:v>
                </c:pt>
                <c:pt idx="789">
                  <c:v>-1.7146308992694934</c:v>
                </c:pt>
                <c:pt idx="790">
                  <c:v>-1.7152314892693561</c:v>
                </c:pt>
                <c:pt idx="791">
                  <c:v>-1.7153654735551098</c:v>
                </c:pt>
                <c:pt idx="792">
                  <c:v>-1.7152142092693616</c:v>
                </c:pt>
                <c:pt idx="793">
                  <c:v>-1.7162914192693954</c:v>
                </c:pt>
                <c:pt idx="794">
                  <c:v>-1.7152504892694078</c:v>
                </c:pt>
                <c:pt idx="795">
                  <c:v>-1.716620799269307</c:v>
                </c:pt>
                <c:pt idx="796">
                  <c:v>-1.7152458892694114</c:v>
                </c:pt>
                <c:pt idx="797">
                  <c:v>-1.7154951645325553</c:v>
                </c:pt>
                <c:pt idx="798">
                  <c:v>-1.714893629269397</c:v>
                </c:pt>
                <c:pt idx="799">
                  <c:v>-1.7159377092693826</c:v>
                </c:pt>
                <c:pt idx="800">
                  <c:v>-1.7151133592692958</c:v>
                </c:pt>
                <c:pt idx="801">
                  <c:v>-1.715094699269371</c:v>
                </c:pt>
                <c:pt idx="802">
                  <c:v>-1.7154771266163924</c:v>
                </c:pt>
                <c:pt idx="803">
                  <c:v>-1.7140230370470841</c:v>
                </c:pt>
                <c:pt idx="804">
                  <c:v>-1.7152938992694251</c:v>
                </c:pt>
                <c:pt idx="805">
                  <c:v>-1.7145162092695188</c:v>
                </c:pt>
                <c:pt idx="806">
                  <c:v>-1.7154735592693977</c:v>
                </c:pt>
                <c:pt idx="807">
                  <c:v>-1.7159795492693628</c:v>
                </c:pt>
                <c:pt idx="808">
                  <c:v>-1.7170800960040817</c:v>
                </c:pt>
                <c:pt idx="809">
                  <c:v>-1.7174093392693941</c:v>
                </c:pt>
                <c:pt idx="810">
                  <c:v>-1.7153299192696632</c:v>
                </c:pt>
                <c:pt idx="811">
                  <c:v>-1.7166547992693491</c:v>
                </c:pt>
                <c:pt idx="812">
                  <c:v>-1.7159182292695192</c:v>
                </c:pt>
                <c:pt idx="813">
                  <c:v>-1.7152494837592509</c:v>
                </c:pt>
                <c:pt idx="814">
                  <c:v>-1.7159554192693776</c:v>
                </c:pt>
                <c:pt idx="815">
                  <c:v>-1.7161325792695412</c:v>
                </c:pt>
                <c:pt idx="816">
                  <c:v>-1.7163481692693807</c:v>
                </c:pt>
                <c:pt idx="817">
                  <c:v>-1.7156259292695211</c:v>
                </c:pt>
                <c:pt idx="818">
                  <c:v>-1.7164085792695687</c:v>
                </c:pt>
                <c:pt idx="819">
                  <c:v>-1.7165736097849584</c:v>
                </c:pt>
                <c:pt idx="820">
                  <c:v>-1.7168550992693663</c:v>
                </c:pt>
                <c:pt idx="821">
                  <c:v>-1.717130359269432</c:v>
                </c:pt>
                <c:pt idx="822">
                  <c:v>-1.7173827792694989</c:v>
                </c:pt>
                <c:pt idx="823">
                  <c:v>-1.7184757692694035</c:v>
                </c:pt>
                <c:pt idx="824">
                  <c:v>-1.7210672792695618</c:v>
                </c:pt>
                <c:pt idx="825">
                  <c:v>-1.7208524963828182</c:v>
                </c:pt>
                <c:pt idx="826">
                  <c:v>-1.7210029292693605</c:v>
                </c:pt>
                <c:pt idx="827">
                  <c:v>-1.7215230992694321</c:v>
                </c:pt>
                <c:pt idx="828">
                  <c:v>-1.7219533392694042</c:v>
                </c:pt>
                <c:pt idx="829">
                  <c:v>-1.7228134192694564</c:v>
                </c:pt>
                <c:pt idx="830">
                  <c:v>-1.7251241951669833</c:v>
                </c:pt>
                <c:pt idx="831">
                  <c:v>-1.7247060192694896</c:v>
                </c:pt>
                <c:pt idx="832">
                  <c:v>-1.7250836292694058</c:v>
                </c:pt>
                <c:pt idx="833">
                  <c:v>-1.7257580192694486</c:v>
                </c:pt>
                <c:pt idx="834">
                  <c:v>-1.7257979292693335</c:v>
                </c:pt>
                <c:pt idx="835">
                  <c:v>-1.7257067192694384</c:v>
                </c:pt>
                <c:pt idx="836">
                  <c:v>-1.7266686446861002</c:v>
                </c:pt>
                <c:pt idx="837">
                  <c:v>-1.7246974092694809</c:v>
                </c:pt>
                <c:pt idx="838">
                  <c:v>-1.7251324092694484</c:v>
                </c:pt>
                <c:pt idx="839">
                  <c:v>-1.7264000692693742</c:v>
                </c:pt>
                <c:pt idx="840">
                  <c:v>-1.7263312892694378</c:v>
                </c:pt>
                <c:pt idx="841">
                  <c:v>-1.7282935383390878</c:v>
                </c:pt>
                <c:pt idx="842">
                  <c:v>-1.7272733027476046</c:v>
                </c:pt>
                <c:pt idx="843">
                  <c:v>-1.7288331592694131</c:v>
                </c:pt>
                <c:pt idx="844">
                  <c:v>-1.7303166392694178</c:v>
                </c:pt>
                <c:pt idx="845">
                  <c:v>-1.7304582792693282</c:v>
                </c:pt>
                <c:pt idx="846">
                  <c:v>-1.731901529269507</c:v>
                </c:pt>
                <c:pt idx="847">
                  <c:v>-1.731819630403336</c:v>
                </c:pt>
                <c:pt idx="848">
                  <c:v>-1.7326743692693749</c:v>
                </c:pt>
                <c:pt idx="849">
                  <c:v>-1.7325838392693385</c:v>
                </c:pt>
                <c:pt idx="850">
                  <c:v>-1.7325113092694546</c:v>
                </c:pt>
                <c:pt idx="851">
                  <c:v>-1.7336570292694944</c:v>
                </c:pt>
                <c:pt idx="852">
                  <c:v>-1.7328879592694335</c:v>
                </c:pt>
                <c:pt idx="853">
                  <c:v>-1.7336153000856598</c:v>
                </c:pt>
                <c:pt idx="854">
                  <c:v>-1.7346462092695558</c:v>
                </c:pt>
                <c:pt idx="855">
                  <c:v>-1.7332837192694082</c:v>
                </c:pt>
                <c:pt idx="856">
                  <c:v>-1.7327337292694547</c:v>
                </c:pt>
                <c:pt idx="857">
                  <c:v>-1.733036089269461</c:v>
                </c:pt>
                <c:pt idx="858">
                  <c:v>-1.7325940487430667</c:v>
                </c:pt>
                <c:pt idx="859">
                  <c:v>-1.734258289269377</c:v>
                </c:pt>
                <c:pt idx="860">
                  <c:v>-1.7331847892693018</c:v>
                </c:pt>
                <c:pt idx="861">
                  <c:v>-1.7355937992693518</c:v>
                </c:pt>
                <c:pt idx="862">
                  <c:v>-1.7340150292693721</c:v>
                </c:pt>
                <c:pt idx="863">
                  <c:v>-1.7328432592693725</c:v>
                </c:pt>
                <c:pt idx="864">
                  <c:v>-1.734016877826122</c:v>
                </c:pt>
                <c:pt idx="865">
                  <c:v>-1.7340460292695641</c:v>
                </c:pt>
                <c:pt idx="866">
                  <c:v>-1.7324557592695555</c:v>
                </c:pt>
                <c:pt idx="867">
                  <c:v>-1.7333505592694394</c:v>
                </c:pt>
                <c:pt idx="868">
                  <c:v>-1.7325471492694646</c:v>
                </c:pt>
                <c:pt idx="869">
                  <c:v>-1.7333154035993346</c:v>
                </c:pt>
                <c:pt idx="870">
                  <c:v>-1.7350057492694613</c:v>
                </c:pt>
                <c:pt idx="871">
                  <c:v>-1.7343895292693221</c:v>
                </c:pt>
                <c:pt idx="872">
                  <c:v>-1.7340495592694647</c:v>
                </c:pt>
                <c:pt idx="873">
                  <c:v>-1.7352650092694257</c:v>
                </c:pt>
                <c:pt idx="874">
                  <c:v>-1.7359461683602859</c:v>
                </c:pt>
                <c:pt idx="875">
                  <c:v>-1.7351100427746218</c:v>
                </c:pt>
                <c:pt idx="876">
                  <c:v>-1.7353850992695357</c:v>
                </c:pt>
                <c:pt idx="877">
                  <c:v>-1.7354699492694432</c:v>
                </c:pt>
                <c:pt idx="878">
                  <c:v>-1.7362340692694143</c:v>
                </c:pt>
                <c:pt idx="879">
                  <c:v>-1.736215589269364</c:v>
                </c:pt>
                <c:pt idx="880">
                  <c:v>-1.7349975630669547</c:v>
                </c:pt>
                <c:pt idx="881">
                  <c:v>-1.7363356492694204</c:v>
                </c:pt>
                <c:pt idx="882">
                  <c:v>-1.7356007392694857</c:v>
                </c:pt>
                <c:pt idx="883">
                  <c:v>-1.7346795492693872</c:v>
                </c:pt>
                <c:pt idx="884">
                  <c:v>-1.7368912692693494</c:v>
                </c:pt>
                <c:pt idx="885">
                  <c:v>-1.7375735792693092</c:v>
                </c:pt>
                <c:pt idx="886">
                  <c:v>-1.7379750092693198</c:v>
                </c:pt>
                <c:pt idx="887">
                  <c:v>-1.7398455892694498</c:v>
                </c:pt>
                <c:pt idx="888">
                  <c:v>-1.7398422692694449</c:v>
                </c:pt>
                <c:pt idx="889">
                  <c:v>-1.7403487992693556</c:v>
                </c:pt>
                <c:pt idx="890">
                  <c:v>-1.7409509292694598</c:v>
                </c:pt>
                <c:pt idx="891">
                  <c:v>-1.7406956407126866</c:v>
                </c:pt>
                <c:pt idx="892">
                  <c:v>-1.7416905292694196</c:v>
                </c:pt>
                <c:pt idx="893">
                  <c:v>-1.7425957092694087</c:v>
                </c:pt>
                <c:pt idx="894">
                  <c:v>-1.7433193692694142</c:v>
                </c:pt>
                <c:pt idx="895">
                  <c:v>-1.7410837892693252</c:v>
                </c:pt>
                <c:pt idx="896">
                  <c:v>-1.7432723108158539</c:v>
                </c:pt>
                <c:pt idx="897">
                  <c:v>-1.7433910592695121</c:v>
                </c:pt>
                <c:pt idx="898">
                  <c:v>-1.7420856092693811</c:v>
                </c:pt>
                <c:pt idx="899">
                  <c:v>-1.742921239269307</c:v>
                </c:pt>
                <c:pt idx="900">
                  <c:v>-1.742127579269436</c:v>
                </c:pt>
                <c:pt idx="901">
                  <c:v>-1.7437526292694372</c:v>
                </c:pt>
                <c:pt idx="902">
                  <c:v>-1.7432656819497363</c:v>
                </c:pt>
                <c:pt idx="903">
                  <c:v>-1.7447271292695063</c:v>
                </c:pt>
                <c:pt idx="904">
                  <c:v>-1.7434351292693435</c:v>
                </c:pt>
                <c:pt idx="905">
                  <c:v>-1.7425778392695013</c:v>
                </c:pt>
                <c:pt idx="906">
                  <c:v>-1.7427785492694312</c:v>
                </c:pt>
                <c:pt idx="907">
                  <c:v>-1.7427027657629282</c:v>
                </c:pt>
                <c:pt idx="908">
                  <c:v>-1.7445360292694398</c:v>
                </c:pt>
                <c:pt idx="909">
                  <c:v>-1.7445713592693997</c:v>
                </c:pt>
                <c:pt idx="910">
                  <c:v>-1.7419996692693467</c:v>
                </c:pt>
                <c:pt idx="911">
                  <c:v>-1.7435601692694576</c:v>
                </c:pt>
                <c:pt idx="912">
                  <c:v>-1.742831459269325</c:v>
                </c:pt>
                <c:pt idx="913">
                  <c:v>-1.7425163623621382</c:v>
                </c:pt>
                <c:pt idx="914">
                  <c:v>-1.7443905092694361</c:v>
                </c:pt>
                <c:pt idx="915">
                  <c:v>-1.7454922292694728</c:v>
                </c:pt>
                <c:pt idx="916">
                  <c:v>-1.7454760992692679</c:v>
                </c:pt>
                <c:pt idx="917">
                  <c:v>-1.7443473992694578</c:v>
                </c:pt>
                <c:pt idx="918">
                  <c:v>-1.7457305685477849</c:v>
                </c:pt>
                <c:pt idx="919">
                  <c:v>-1.7470460992693542</c:v>
                </c:pt>
                <c:pt idx="920">
                  <c:v>-1.7476292492693224</c:v>
                </c:pt>
                <c:pt idx="921">
                  <c:v>-1.7480111992694276</c:v>
                </c:pt>
                <c:pt idx="922">
                  <c:v>-1.7476558992694886</c:v>
                </c:pt>
                <c:pt idx="923">
                  <c:v>-1.7490624792695542</c:v>
                </c:pt>
                <c:pt idx="924">
                  <c:v>-1.7490559190632244</c:v>
                </c:pt>
                <c:pt idx="925">
                  <c:v>-1.749925439269489</c:v>
                </c:pt>
                <c:pt idx="926">
                  <c:v>-1.7496985092694779</c:v>
                </c:pt>
                <c:pt idx="927">
                  <c:v>-1.7504195792694333</c:v>
                </c:pt>
                <c:pt idx="928">
                  <c:v>-1.7512231692694367</c:v>
                </c:pt>
                <c:pt idx="929">
                  <c:v>-1.7514017850424883</c:v>
                </c:pt>
                <c:pt idx="930">
                  <c:v>-1.751611559269477</c:v>
                </c:pt>
                <c:pt idx="931">
                  <c:v>-1.7508144692694572</c:v>
                </c:pt>
                <c:pt idx="932">
                  <c:v>-1.7520974492693711</c:v>
                </c:pt>
                <c:pt idx="933">
                  <c:v>-1.7509980292693963</c:v>
                </c:pt>
                <c:pt idx="934">
                  <c:v>-1.7525581767952199</c:v>
                </c:pt>
                <c:pt idx="935">
                  <c:v>-1.7529768192694202</c:v>
                </c:pt>
                <c:pt idx="936">
                  <c:v>-1.7532002192693874</c:v>
                </c:pt>
                <c:pt idx="937">
                  <c:v>-1.7540560592694301</c:v>
                </c:pt>
                <c:pt idx="938">
                  <c:v>-1.7540777692693301</c:v>
                </c:pt>
                <c:pt idx="939">
                  <c:v>-1.7549680943209718</c:v>
                </c:pt>
                <c:pt idx="940">
                  <c:v>-1.7547330192694086</c:v>
                </c:pt>
                <c:pt idx="941">
                  <c:v>-1.754791759269394</c:v>
                </c:pt>
                <c:pt idx="942">
                  <c:v>-1.755485469269388</c:v>
                </c:pt>
                <c:pt idx="943">
                  <c:v>-1.7566084392694985</c:v>
                </c:pt>
                <c:pt idx="944">
                  <c:v>-1.7551940492693912</c:v>
                </c:pt>
                <c:pt idx="945">
                  <c:v>-1.7555284035992567</c:v>
                </c:pt>
                <c:pt idx="946">
                  <c:v>-1.7553047092694376</c:v>
                </c:pt>
                <c:pt idx="947">
                  <c:v>-1.7565779092694527</c:v>
                </c:pt>
                <c:pt idx="948">
                  <c:v>-1.7557713892694684</c:v>
                </c:pt>
                <c:pt idx="949">
                  <c:v>-1.757031529269355</c:v>
                </c:pt>
                <c:pt idx="950">
                  <c:v>-1.7565060118466533</c:v>
                </c:pt>
                <c:pt idx="951">
                  <c:v>-1.7566624892694445</c:v>
                </c:pt>
                <c:pt idx="952">
                  <c:v>-1.7561893292693895</c:v>
                </c:pt>
                <c:pt idx="953">
                  <c:v>-1.7567383292693535</c:v>
                </c:pt>
                <c:pt idx="954">
                  <c:v>-1.7566833192693845</c:v>
                </c:pt>
                <c:pt idx="955">
                  <c:v>-1.7552347953518954</c:v>
                </c:pt>
                <c:pt idx="956">
                  <c:v>-1.7578880892694424</c:v>
                </c:pt>
                <c:pt idx="957">
                  <c:v>-1.7575912492695234</c:v>
                </c:pt>
                <c:pt idx="958">
                  <c:v>-1.7558210792693663</c:v>
                </c:pt>
                <c:pt idx="959">
                  <c:v>-1.7581053692693587</c:v>
                </c:pt>
                <c:pt idx="960">
                  <c:v>-1.7561325092694062</c:v>
                </c:pt>
                <c:pt idx="961">
                  <c:v>-1.7572046819499287</c:v>
                </c:pt>
                <c:pt idx="962">
                  <c:v>-1.7578412492693893</c:v>
                </c:pt>
                <c:pt idx="963">
                  <c:v>-1.7576136092694408</c:v>
                </c:pt>
                <c:pt idx="964">
                  <c:v>-1.7572825992693168</c:v>
                </c:pt>
                <c:pt idx="965">
                  <c:v>-1.7569430992695767</c:v>
                </c:pt>
                <c:pt idx="966">
                  <c:v>-1.7580628365889912</c:v>
                </c:pt>
                <c:pt idx="967">
                  <c:v>-1.7573755692693001</c:v>
                </c:pt>
                <c:pt idx="968">
                  <c:v>-1.7576669292693479</c:v>
                </c:pt>
                <c:pt idx="969">
                  <c:v>-1.7567222292693283</c:v>
                </c:pt>
                <c:pt idx="970">
                  <c:v>-1.7577587692695147</c:v>
                </c:pt>
                <c:pt idx="971">
                  <c:v>-1.7588300252270557</c:v>
                </c:pt>
                <c:pt idx="972">
                  <c:v>-1.7582630806980717</c:v>
                </c:pt>
                <c:pt idx="973">
                  <c:v>-1.7571966692694327</c:v>
                </c:pt>
                <c:pt idx="974">
                  <c:v>-1.7580976592694098</c:v>
                </c:pt>
                <c:pt idx="975">
                  <c:v>-1.7574238392694208</c:v>
                </c:pt>
                <c:pt idx="976">
                  <c:v>-1.7576952392695087</c:v>
                </c:pt>
                <c:pt idx="977">
                  <c:v>-1.7600257488527546</c:v>
                </c:pt>
                <c:pt idx="978">
                  <c:v>-1.7561932792693538</c:v>
                </c:pt>
                <c:pt idx="979">
                  <c:v>-1.7582305592694354</c:v>
                </c:pt>
                <c:pt idx="980">
                  <c:v>-1.7570809692694667</c:v>
                </c:pt>
                <c:pt idx="981">
                  <c:v>-1.7566561392694382</c:v>
                </c:pt>
                <c:pt idx="982">
                  <c:v>-1.7590596030193235</c:v>
                </c:pt>
                <c:pt idx="983">
                  <c:v>-1.756984491592732</c:v>
                </c:pt>
                <c:pt idx="984">
                  <c:v>-1.7582882492693557</c:v>
                </c:pt>
                <c:pt idx="985">
                  <c:v>-1.758782259269466</c:v>
                </c:pt>
                <c:pt idx="986">
                  <c:v>-1.7590404392694694</c:v>
                </c:pt>
                <c:pt idx="987">
                  <c:v>-1.7591302992694713</c:v>
                </c:pt>
                <c:pt idx="988">
                  <c:v>-1.7585193211250782</c:v>
                </c:pt>
                <c:pt idx="989">
                  <c:v>-1.7588960192693714</c:v>
                </c:pt>
                <c:pt idx="990">
                  <c:v>-1.7570260992694662</c:v>
                </c:pt>
                <c:pt idx="991">
                  <c:v>-1.7582585592693931</c:v>
                </c:pt>
                <c:pt idx="992">
                  <c:v>-1.7570762092694416</c:v>
                </c:pt>
                <c:pt idx="993">
                  <c:v>-1.7561190717693904</c:v>
                </c:pt>
                <c:pt idx="994">
                  <c:v>-1.7571703792695246</c:v>
                </c:pt>
                <c:pt idx="995">
                  <c:v>-1.756777719269337</c:v>
                </c:pt>
                <c:pt idx="996">
                  <c:v>-1.7586566592694193</c:v>
                </c:pt>
                <c:pt idx="997">
                  <c:v>-1.7570331992693009</c:v>
                </c:pt>
                <c:pt idx="998">
                  <c:v>-1.7577741605039701</c:v>
                </c:pt>
                <c:pt idx="999">
                  <c:v>-1.7566026292694374</c:v>
                </c:pt>
                <c:pt idx="1000">
                  <c:v>-1.7558258492692569</c:v>
                </c:pt>
                <c:pt idx="1001">
                  <c:v>-1.7564436392694343</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-1.7535617592693591</c:v>
                </c:pt>
                <c:pt idx="1011">
                  <c:v>-1.7547376792694958</c:v>
                </c:pt>
                <c:pt idx="1012">
                  <c:v>-1.7535699592694265</c:v>
                </c:pt>
                <c:pt idx="1013">
                  <c:v>-1.7537872392693288</c:v>
                </c:pt>
                <c:pt idx="1014">
                  <c:v>-1.7538869676027531</c:v>
                </c:pt>
                <c:pt idx="1015">
                  <c:v>-1.7541238992694297</c:v>
                </c:pt>
                <c:pt idx="1016">
                  <c:v>-1.7535129592695142</c:v>
                </c:pt>
                <c:pt idx="1017">
                  <c:v>-1.7549306592694189</c:v>
                </c:pt>
                <c:pt idx="1018">
                  <c:v>-1.754672119269586</c:v>
                </c:pt>
                <c:pt idx="1019">
                  <c:v>-1.7536333792693592</c:v>
                </c:pt>
                <c:pt idx="1020">
                  <c:v>-1.753018176795166</c:v>
                </c:pt>
                <c:pt idx="1021">
                  <c:v>-1.7536187892694097</c:v>
                </c:pt>
                <c:pt idx="1022">
                  <c:v>-1.7530441692693302</c:v>
                </c:pt>
                <c:pt idx="1023">
                  <c:v>-1.7522212792694909</c:v>
                </c:pt>
                <c:pt idx="1024">
                  <c:v>-1.7545257192696222</c:v>
                </c:pt>
                <c:pt idx="1025">
                  <c:v>-1.7523550619010431</c:v>
                </c:pt>
                <c:pt idx="1026">
                  <c:v>-1.7527490592693478</c:v>
                </c:pt>
                <c:pt idx="1027">
                  <c:v>-1.7526664292695386</c:v>
                </c:pt>
                <c:pt idx="1028">
                  <c:v>-1.751317879269422</c:v>
                </c:pt>
                <c:pt idx="1029">
                  <c:v>-1.7521262092695054</c:v>
                </c:pt>
                <c:pt idx="1030">
                  <c:v>-1.7522717592693762</c:v>
                </c:pt>
                <c:pt idx="1031">
                  <c:v>-1.7512845592694073</c:v>
                </c:pt>
                <c:pt idx="1032">
                  <c:v>-1.750577439269364</c:v>
                </c:pt>
                <c:pt idx="1033">
                  <c:v>-1.7512602392694978</c:v>
                </c:pt>
                <c:pt idx="1034">
                  <c:v>-1.7504110792694827</c:v>
                </c:pt>
                <c:pt idx="1035">
                  <c:v>-1.7510986551027083</c:v>
                </c:pt>
                <c:pt idx="1036">
                  <c:v>-1.7506717692694163</c:v>
                </c:pt>
                <c:pt idx="1037">
                  <c:v>-1.7503893992694652</c:v>
                </c:pt>
                <c:pt idx="1038">
                  <c:v>-1.7497351092694653</c:v>
                </c:pt>
                <c:pt idx="1039">
                  <c:v>-1.7503281692693946</c:v>
                </c:pt>
                <c:pt idx="1040">
                  <c:v>-1.7493597699077559</c:v>
                </c:pt>
                <c:pt idx="1041">
                  <c:v>-1.7480169665864911</c:v>
                </c:pt>
                <c:pt idx="1042">
                  <c:v>-1.749684069269406</c:v>
                </c:pt>
                <c:pt idx="1043">
                  <c:v>-1.7492110592693701</c:v>
                </c:pt>
                <c:pt idx="1044">
                  <c:v>-1.7494447792694381</c:v>
                </c:pt>
                <c:pt idx="1045">
                  <c:v>-1.7482361492694021</c:v>
                </c:pt>
                <c:pt idx="1046">
                  <c:v>-1.7470028645326323</c:v>
                </c:pt>
                <c:pt idx="1047">
                  <c:v>-1.7484692592693696</c:v>
                </c:pt>
                <c:pt idx="1048">
                  <c:v>-1.7481793792693736</c:v>
                </c:pt>
                <c:pt idx="1049">
                  <c:v>-1.7469307992694492</c:v>
                </c:pt>
                <c:pt idx="1050">
                  <c:v>-1.7464890992694388</c:v>
                </c:pt>
                <c:pt idx="1051">
                  <c:v>-1.7493247329536097</c:v>
                </c:pt>
                <c:pt idx="1052">
                  <c:v>-1.7460273792694494</c:v>
                </c:pt>
                <c:pt idx="1053">
                  <c:v>-1.7465841492692959</c:v>
                </c:pt>
                <c:pt idx="1054">
                  <c:v>-1.7453625092695262</c:v>
                </c:pt>
                <c:pt idx="1055">
                  <c:v>-1.745302799269481</c:v>
                </c:pt>
                <c:pt idx="1056">
                  <c:v>-1.7449968262797879</c:v>
                </c:pt>
                <c:pt idx="1057">
                  <c:v>-1.7454051992694271</c:v>
                </c:pt>
                <c:pt idx="1058">
                  <c:v>-1.7430362092691916</c:v>
                </c:pt>
                <c:pt idx="1059">
                  <c:v>-1.7421139792693765</c:v>
                </c:pt>
                <c:pt idx="1060">
                  <c:v>-1.7418736792694172</c:v>
                </c:pt>
                <c:pt idx="1061">
                  <c:v>-1.7415881511613946</c:v>
                </c:pt>
                <c:pt idx="1062">
                  <c:v>-1.7422989392694599</c:v>
                </c:pt>
                <c:pt idx="1063">
                  <c:v>-1.7415191192693977</c:v>
                </c:pt>
                <c:pt idx="1064">
                  <c:v>-1.7401600892694087</c:v>
                </c:pt>
                <c:pt idx="1065">
                  <c:v>-1.7385677092695317</c:v>
                </c:pt>
                <c:pt idx="1066">
                  <c:v>-1.7396288564916342</c:v>
                </c:pt>
                <c:pt idx="1067">
                  <c:v>-1.7381332192693146</c:v>
                </c:pt>
                <c:pt idx="1068">
                  <c:v>-1.7409399192691803</c:v>
                </c:pt>
                <c:pt idx="1069">
                  <c:v>-1.7375633592694575</c:v>
                </c:pt>
                <c:pt idx="1070">
                  <c:v>-1.7369691892693875</c:v>
                </c:pt>
                <c:pt idx="1071">
                  <c:v>-1.7377275685477542</c:v>
                </c:pt>
                <c:pt idx="1072">
                  <c:v>-1.737048199269466</c:v>
                </c:pt>
                <c:pt idx="1073">
                  <c:v>-1.7365025092695281</c:v>
                </c:pt>
                <c:pt idx="1074">
                  <c:v>-1.7358331992693787</c:v>
                </c:pt>
                <c:pt idx="1075">
                  <c:v>-1.7355389392693752</c:v>
                </c:pt>
                <c:pt idx="1076">
                  <c:v>-1.7347668209131939</c:v>
                </c:pt>
                <c:pt idx="1077">
                  <c:v>-1.7341960792693523</c:v>
                </c:pt>
                <c:pt idx="1078">
                  <c:v>-1.735039159269419</c:v>
                </c:pt>
                <c:pt idx="1079">
                  <c:v>-1.7348447592695631</c:v>
                </c:pt>
                <c:pt idx="1080">
                  <c:v>-1.734068749269468</c:v>
                </c:pt>
                <c:pt idx="1081">
                  <c:v>-1.7342567926027921</c:v>
                </c:pt>
                <c:pt idx="1082">
                  <c:v>-1.7359261292693584</c:v>
                </c:pt>
                <c:pt idx="1083">
                  <c:v>-1.7356334592695641</c:v>
                </c:pt>
                <c:pt idx="1084">
                  <c:v>-1.7362502392694097</c:v>
                </c:pt>
                <c:pt idx="1085">
                  <c:v>-1.7358640892694543</c:v>
                </c:pt>
                <c:pt idx="1086">
                  <c:v>-1.7367936492694152</c:v>
                </c:pt>
                <c:pt idx="1087">
                  <c:v>-1.7373137071861318</c:v>
                </c:pt>
                <c:pt idx="1088">
                  <c:v>-1.7387664292694747</c:v>
                </c:pt>
                <c:pt idx="1089">
                  <c:v>-1.7390316692694507</c:v>
                </c:pt>
                <c:pt idx="1090">
                  <c:v>-1.7404798992693737</c:v>
                </c:pt>
                <c:pt idx="1091">
                  <c:v>-1.7399606276904498</c:v>
                </c:pt>
                <c:pt idx="1092">
                  <c:v>-1.741291814824947</c:v>
                </c:pt>
                <c:pt idx="1093">
                  <c:v>-1.7419989392693647</c:v>
                </c:pt>
                <c:pt idx="1094">
                  <c:v>-1.7411245892693894</c:v>
                </c:pt>
                <c:pt idx="1095">
                  <c:v>-1.7436932492694117</c:v>
                </c:pt>
                <c:pt idx="1096">
                  <c:v>-1.7437994900386391</c:v>
                </c:pt>
                <c:pt idx="1097">
                  <c:v>-1.7431115806979558</c:v>
                </c:pt>
                <c:pt idx="1098">
                  <c:v>-1.7428754892694225</c:v>
                </c:pt>
                <c:pt idx="1099">
                  <c:v>-1.7441088192694845</c:v>
                </c:pt>
                <c:pt idx="1100">
                  <c:v>-1.7450102692694425</c:v>
                </c:pt>
                <c:pt idx="1101">
                  <c:v>-1.7433541197345335</c:v>
                </c:pt>
                <c:pt idx="1102">
                  <c:v>-1.7461268098311677</c:v>
                </c:pt>
                <c:pt idx="1103">
                  <c:v>-1.7456149792694613</c:v>
                </c:pt>
                <c:pt idx="1104">
                  <c:v>-1.7449656192693221</c:v>
                </c:pt>
                <c:pt idx="1105">
                  <c:v>-1.7454671292694144</c:v>
                </c:pt>
                <c:pt idx="1106">
                  <c:v>-1.7459583829808163</c:v>
                </c:pt>
                <c:pt idx="1107">
                  <c:v>-1.7477675192693454</c:v>
                </c:pt>
                <c:pt idx="1108">
                  <c:v>-1.7475800492695299</c:v>
                </c:pt>
                <c:pt idx="1109">
                  <c:v>-1.7481744292694539</c:v>
                </c:pt>
                <c:pt idx="1110">
                  <c:v>-1.7482751092693438</c:v>
                </c:pt>
                <c:pt idx="1111">
                  <c:v>-1.7478275218958719</c:v>
                </c:pt>
                <c:pt idx="1112">
                  <c:v>-1.750163412330707</c:v>
                </c:pt>
                <c:pt idx="1113">
                  <c:v>-1.7501818792695478</c:v>
                </c:pt>
                <c:pt idx="1114">
                  <c:v>-1.7519073092694835</c:v>
                </c:pt>
                <c:pt idx="1115">
                  <c:v>-1.7525827592695009</c:v>
                </c:pt>
                <c:pt idx="1116">
                  <c:v>-1.7546884792694613</c:v>
                </c:pt>
                <c:pt idx="1117">
                  <c:v>-1.7568551458672776</c:v>
                </c:pt>
                <c:pt idx="1118">
                  <c:v>-1.758504329269456</c:v>
                </c:pt>
                <c:pt idx="1119">
                  <c:v>-1.7596854792694498</c:v>
                </c:pt>
                <c:pt idx="1120">
                  <c:v>-1.7615826792694094</c:v>
                </c:pt>
                <c:pt idx="1121">
                  <c:v>-1.7631671664859851</c:v>
                </c:pt>
                <c:pt idx="1122">
                  <c:v>-1.7659701192694111</c:v>
                </c:pt>
                <c:pt idx="1123">
                  <c:v>-1.767702839269333</c:v>
                </c:pt>
                <c:pt idx="1124">
                  <c:v>-1.7684095792695587</c:v>
                </c:pt>
                <c:pt idx="1125">
                  <c:v>-1.770567779269399</c:v>
                </c:pt>
                <c:pt idx="1126">
                  <c:v>-1.772018094320984</c:v>
                </c:pt>
                <c:pt idx="1127">
                  <c:v>-1.7736215092694456</c:v>
                </c:pt>
                <c:pt idx="1128">
                  <c:v>-1.7751583292696016</c:v>
                </c:pt>
                <c:pt idx="1129">
                  <c:v>-1.7755438992694359</c:v>
                </c:pt>
                <c:pt idx="1130">
                  <c:v>-1.7769357792693938</c:v>
                </c:pt>
                <c:pt idx="1131">
                  <c:v>-1.777344331434477</c:v>
                </c:pt>
                <c:pt idx="1132">
                  <c:v>-1.7781275492694135</c:v>
                </c:pt>
                <c:pt idx="1133">
                  <c:v>-1.7793363292694404</c:v>
                </c:pt>
                <c:pt idx="1134">
                  <c:v>-1.7820411092694854</c:v>
                </c:pt>
                <c:pt idx="1135">
                  <c:v>-1.7825456292693929</c:v>
                </c:pt>
                <c:pt idx="1136">
                  <c:v>-1.783426061352742</c:v>
                </c:pt>
                <c:pt idx="1137">
                  <c:v>-1.7848531192694708</c:v>
                </c:pt>
                <c:pt idx="1138">
                  <c:v>-1.7844099892694059</c:v>
                </c:pt>
                <c:pt idx="1139">
                  <c:v>-1.7851530892693575</c:v>
                </c:pt>
                <c:pt idx="1140">
                  <c:v>-1.7845469259360986</c:v>
                </c:pt>
                <c:pt idx="1141">
                  <c:v>-1.7843163392695236</c:v>
                </c:pt>
                <c:pt idx="1142">
                  <c:v>-1.7872230792693666</c:v>
                </c:pt>
                <c:pt idx="1143">
                  <c:v>-1.7877596492694885</c:v>
                </c:pt>
                <c:pt idx="1144">
                  <c:v>-1.7878341992693256</c:v>
                </c:pt>
                <c:pt idx="1145">
                  <c:v>-1.7895366446860943</c:v>
                </c:pt>
                <c:pt idx="1146">
                  <c:v>-1.7892517292694943</c:v>
                </c:pt>
                <c:pt idx="1147">
                  <c:v>-1.7897755992694324</c:v>
                </c:pt>
                <c:pt idx="1148">
                  <c:v>-1.7898464892694075</c:v>
                </c:pt>
                <c:pt idx="1149">
                  <c:v>-1.7902938792694272</c:v>
                </c:pt>
                <c:pt idx="1150">
                  <c:v>-1.7923463623621672</c:v>
                </c:pt>
                <c:pt idx="1151">
                  <c:v>-1.7927555592694659</c:v>
                </c:pt>
                <c:pt idx="1152">
                  <c:v>-1.7944899492693764</c:v>
                </c:pt>
                <c:pt idx="1153">
                  <c:v>-1.7954387992693763</c:v>
                </c:pt>
                <c:pt idx="1154">
                  <c:v>-1.7971372292694239</c:v>
                </c:pt>
                <c:pt idx="1155">
                  <c:v>-1.7972966592693913</c:v>
                </c:pt>
                <c:pt idx="1156">
                  <c:v>-1.7995327071860316</c:v>
                </c:pt>
                <c:pt idx="1157">
                  <c:v>-1.7999632392694727</c:v>
                </c:pt>
                <c:pt idx="1158">
                  <c:v>-1.799721369269462</c:v>
                </c:pt>
                <c:pt idx="1159">
                  <c:v>-1.8003800692695795</c:v>
                </c:pt>
                <c:pt idx="1160">
                  <c:v>-1.8011200892693462</c:v>
                </c:pt>
                <c:pt idx="1161">
                  <c:v>-1.8011445613528141</c:v>
                </c:pt>
                <c:pt idx="1162">
                  <c:v>-1.8020979592693749</c:v>
                </c:pt>
                <c:pt idx="1163">
                  <c:v>-1.802232559269328</c:v>
                </c:pt>
                <c:pt idx="1164">
                  <c:v>-1.8027403392694903</c:v>
                </c:pt>
                <c:pt idx="1165">
                  <c:v>-1.8015782992694644</c:v>
                </c:pt>
                <c:pt idx="1166">
                  <c:v>-1.8019110392695126</c:v>
                </c:pt>
                <c:pt idx="1167">
                  <c:v>-1.8043330821860337</c:v>
                </c:pt>
                <c:pt idx="1168">
                  <c:v>-1.8033047592693656</c:v>
                </c:pt>
                <c:pt idx="1169">
                  <c:v>-1.8031686692693114</c:v>
                </c:pt>
                <c:pt idx="1170">
                  <c:v>-1.8023064192694842</c:v>
                </c:pt>
                <c:pt idx="1171">
                  <c:v>-1.804202909269478</c:v>
                </c:pt>
                <c:pt idx="1172">
                  <c:v>-1.8040001892695021</c:v>
                </c:pt>
                <c:pt idx="1173">
                  <c:v>-1.8024253634361145</c:v>
                </c:pt>
                <c:pt idx="1174">
                  <c:v>-1.803933539269309</c:v>
                </c:pt>
                <c:pt idx="1175">
                  <c:v>-1.8044204992694968</c:v>
                </c:pt>
                <c:pt idx="1176">
                  <c:v>-1.8042123992694172</c:v>
                </c:pt>
                <c:pt idx="1177">
                  <c:v>-1.8040232192694241</c:v>
                </c:pt>
                <c:pt idx="1178">
                  <c:v>-1.8034051238527415</c:v>
                </c:pt>
                <c:pt idx="1179">
                  <c:v>-1.8045642992693436</c:v>
                </c:pt>
                <c:pt idx="1180">
                  <c:v>-1.8038649692694686</c:v>
                </c:pt>
                <c:pt idx="1181">
                  <c:v>-1.804583489269433</c:v>
                </c:pt>
                <c:pt idx="1182">
                  <c:v>-1.8044566392694179</c:v>
                </c:pt>
                <c:pt idx="1183">
                  <c:v>-1.8043654092694084</c:v>
                </c:pt>
                <c:pt idx="1184">
                  <c:v>-1.8038173329536704</c:v>
                </c:pt>
                <c:pt idx="1185">
                  <c:v>-1.8034182792695359</c:v>
                </c:pt>
                <c:pt idx="1186">
                  <c:v>-1.8032764592694543</c:v>
                </c:pt>
                <c:pt idx="1187">
                  <c:v>-1.8019272292693098</c:v>
                </c:pt>
                <c:pt idx="1188">
                  <c:v>-1.801143059269378</c:v>
                </c:pt>
                <c:pt idx="1189">
                  <c:v>-1.801876259269334</c:v>
                </c:pt>
                <c:pt idx="1190">
                  <c:v>-1.8015266792694282</c:v>
                </c:pt>
                <c:pt idx="1191">
                  <c:v>-1.8007232692694397</c:v>
                </c:pt>
                <c:pt idx="1192">
                  <c:v>-1.8014102692695246</c:v>
                </c:pt>
                <c:pt idx="1193">
                  <c:v>-1.8024069492695105</c:v>
                </c:pt>
                <c:pt idx="1194">
                  <c:v>-1.8014525509360344</c:v>
                </c:pt>
                <c:pt idx="1195">
                  <c:v>-1.8003870892694493</c:v>
                </c:pt>
                <c:pt idx="1196">
                  <c:v>-1.8005365492694803</c:v>
                </c:pt>
                <c:pt idx="1197">
                  <c:v>-1.8015202592693518</c:v>
                </c:pt>
                <c:pt idx="1198">
                  <c:v>-1.800545469269494</c:v>
                </c:pt>
                <c:pt idx="1199">
                  <c:v>-1.8006524092693472</c:v>
                </c:pt>
                <c:pt idx="1200">
                  <c:v>-1.8023281551027992</c:v>
                </c:pt>
                <c:pt idx="1201">
                  <c:v>-1.8010752692694039</c:v>
                </c:pt>
                <c:pt idx="1202">
                  <c:v>-1.8010598792695021</c:v>
                </c:pt>
                <c:pt idx="1203">
                  <c:v>-1.8005617992694019</c:v>
                </c:pt>
                <c:pt idx="1204">
                  <c:v>-1.8004434092693629</c:v>
                </c:pt>
                <c:pt idx="1205">
                  <c:v>-1.800642457186072</c:v>
                </c:pt>
                <c:pt idx="1206">
                  <c:v>-1.8009552492693499</c:v>
                </c:pt>
                <c:pt idx="1207">
                  <c:v>-1.8026877792693061</c:v>
                </c:pt>
                <c:pt idx="1208">
                  <c:v>-1.8026889692695112</c:v>
                </c:pt>
                <c:pt idx="1209">
                  <c:v>-1.8018572092693999</c:v>
                </c:pt>
                <c:pt idx="1210">
                  <c:v>-1.803350359269444</c:v>
                </c:pt>
                <c:pt idx="1211">
                  <c:v>-1.8039348673776197</c:v>
                </c:pt>
                <c:pt idx="1212">
                  <c:v>-1.8026344392695108</c:v>
                </c:pt>
                <c:pt idx="1213">
                  <c:v>-1.8032260492694825</c:v>
                </c:pt>
                <c:pt idx="1214">
                  <c:v>-1.8020343892694082</c:v>
                </c:pt>
                <c:pt idx="1215">
                  <c:v>-1.8033839292694722</c:v>
                </c:pt>
                <c:pt idx="1216">
                  <c:v>-1.8029320835938165</c:v>
                </c:pt>
                <c:pt idx="1217">
                  <c:v>-1.8026387492694762</c:v>
                </c:pt>
                <c:pt idx="1218">
                  <c:v>-1.8023600292694084</c:v>
                </c:pt>
                <c:pt idx="1219">
                  <c:v>-1.8008195192694383</c:v>
                </c:pt>
                <c:pt idx="1220">
                  <c:v>-1.8008914792694379</c:v>
                </c:pt>
                <c:pt idx="1221">
                  <c:v>-1.8022226655194369</c:v>
                </c:pt>
                <c:pt idx="1222">
                  <c:v>-1.8010412392693378</c:v>
                </c:pt>
                <c:pt idx="1223">
                  <c:v>-1.8016601192694417</c:v>
                </c:pt>
                <c:pt idx="1224">
                  <c:v>-1.8006439592694359</c:v>
                </c:pt>
                <c:pt idx="1225">
                  <c:v>-1.8011255592694932</c:v>
                </c:pt>
                <c:pt idx="1226">
                  <c:v>-1.8021000992694662</c:v>
                </c:pt>
                <c:pt idx="1227">
                  <c:v>-1.8000928530193359</c:v>
                </c:pt>
                <c:pt idx="1228">
                  <c:v>-1.7992851992693488</c:v>
                </c:pt>
                <c:pt idx="1229">
                  <c:v>-1.7995694592693916</c:v>
                </c:pt>
                <c:pt idx="1230">
                  <c:v>-1.7984793592695496</c:v>
                </c:pt>
                <c:pt idx="1231">
                  <c:v>-1.7989521592694189</c:v>
                </c:pt>
                <c:pt idx="1232">
                  <c:v>-1.7978080405192998</c:v>
                </c:pt>
                <c:pt idx="1233">
                  <c:v>-1.7986934392694987</c:v>
                </c:pt>
                <c:pt idx="1234">
                  <c:v>-1.7996370792693739</c:v>
                </c:pt>
                <c:pt idx="1235">
                  <c:v>-1.7972687892694375</c:v>
                </c:pt>
                <c:pt idx="1236">
                  <c:v>-1.7978039892694535</c:v>
                </c:pt>
                <c:pt idx="1237">
                  <c:v>-1.7985412392694398</c:v>
                </c:pt>
                <c:pt idx="1238">
                  <c:v>-1.7987330405194082</c:v>
                </c:pt>
                <c:pt idx="1239">
                  <c:v>-1.7976711892693795</c:v>
                </c:pt>
                <c:pt idx="1240">
                  <c:v>-1.7986676892693652</c:v>
                </c:pt>
                <c:pt idx="1241">
                  <c:v>-1.7992042892694675</c:v>
                </c:pt>
                <c:pt idx="1242">
                  <c:v>-1.7986994792694018</c:v>
                </c:pt>
                <c:pt idx="1243">
                  <c:v>-1.7973827905194208</c:v>
                </c:pt>
                <c:pt idx="1244">
                  <c:v>-1.7974402292693978</c:v>
                </c:pt>
                <c:pt idx="1245">
                  <c:v>-1.7983585592694169</c:v>
                </c:pt>
                <c:pt idx="1246">
                  <c:v>-1.7984720692693801</c:v>
                </c:pt>
                <c:pt idx="1247">
                  <c:v>-1.7982638892693639</c:v>
                </c:pt>
                <c:pt idx="1248">
                  <c:v>-1.7976673259360325</c:v>
                </c:pt>
                <c:pt idx="1249">
                  <c:v>-1.7989511292694829</c:v>
                </c:pt>
                <c:pt idx="1250">
                  <c:v>-1.797525449269386</c:v>
                </c:pt>
                <c:pt idx="1251">
                  <c:v>-1.7986055192693726</c:v>
                </c:pt>
                <c:pt idx="1252">
                  <c:v>-1.7982653892694174</c:v>
                </c:pt>
                <c:pt idx="1253">
                  <c:v>-1.7983935592694986</c:v>
                </c:pt>
                <c:pt idx="1254">
                  <c:v>-1.798660675936091</c:v>
                </c:pt>
                <c:pt idx="1255">
                  <c:v>-1.798551939269402</c:v>
                </c:pt>
                <c:pt idx="1256">
                  <c:v>-1.7992224792694316</c:v>
                </c:pt>
                <c:pt idx="1257">
                  <c:v>-1.7983254392694477</c:v>
                </c:pt>
                <c:pt idx="1258">
                  <c:v>-1.7992886092693818</c:v>
                </c:pt>
                <c:pt idx="1259">
                  <c:v>-1.800348530102696</c:v>
                </c:pt>
                <c:pt idx="1260">
                  <c:v>-1.7988841492694401</c:v>
                </c:pt>
                <c:pt idx="1261">
                  <c:v>-1.7996331392692468</c:v>
                </c:pt>
                <c:pt idx="1262">
                  <c:v>-1.7987799192694354</c:v>
                </c:pt>
                <c:pt idx="1263">
                  <c:v>-1.79879737926953</c:v>
                </c:pt>
                <c:pt idx="1264">
                  <c:v>-1.7989919259359937</c:v>
                </c:pt>
                <c:pt idx="1265">
                  <c:v>-1.8005282192693808</c:v>
                </c:pt>
                <c:pt idx="1266">
                  <c:v>-1.7998891592694259</c:v>
                </c:pt>
                <c:pt idx="1267">
                  <c:v>-1.7982533492693591</c:v>
                </c:pt>
                <c:pt idx="1268">
                  <c:v>-1.7980030292695095</c:v>
                </c:pt>
                <c:pt idx="1269">
                  <c:v>-1.7983960301027366</c:v>
                </c:pt>
                <c:pt idx="1270">
                  <c:v>-1.7981293592693102</c:v>
                </c:pt>
                <c:pt idx="1271">
                  <c:v>-1.799121219269451</c:v>
                </c:pt>
                <c:pt idx="1272">
                  <c:v>-1.7990300292692893</c:v>
                </c:pt>
                <c:pt idx="1273">
                  <c:v>-1.7992656592694793</c:v>
                </c:pt>
                <c:pt idx="1274">
                  <c:v>-1.7999707592694274</c:v>
                </c:pt>
                <c:pt idx="1275">
                  <c:v>-1.8010942092695355</c:v>
                </c:pt>
                <c:pt idx="1276">
                  <c:v>-1.801729359269429</c:v>
                </c:pt>
                <c:pt idx="1277">
                  <c:v>-1.8012825392695224</c:v>
                </c:pt>
                <c:pt idx="1278">
                  <c:v>-1.8021680392694179</c:v>
                </c:pt>
                <c:pt idx="1279">
                  <c:v>-1.8017358792693865</c:v>
                </c:pt>
                <c:pt idx="1280">
                  <c:v>-1.8016982071861483</c:v>
                </c:pt>
                <c:pt idx="1281">
                  <c:v>-1.8026105092694</c:v>
                </c:pt>
                <c:pt idx="1282">
                  <c:v>-1.802680399269363</c:v>
                </c:pt>
                <c:pt idx="1283">
                  <c:v>-1.8037664392694801</c:v>
                </c:pt>
                <c:pt idx="1284">
                  <c:v>-1.8022402792694692</c:v>
                </c:pt>
                <c:pt idx="1285">
                  <c:v>-1.8025897071860726</c:v>
                </c:pt>
                <c:pt idx="1286">
                  <c:v>-1.8040478792695187</c:v>
                </c:pt>
                <c:pt idx="1287">
                  <c:v>-1.8036557892693419</c:v>
                </c:pt>
                <c:pt idx="1288">
                  <c:v>-1.8049067892695234</c:v>
                </c:pt>
                <c:pt idx="1289">
                  <c:v>-1.8049868592693339</c:v>
                </c:pt>
                <c:pt idx="1290">
                  <c:v>-1.8040706238527666</c:v>
                </c:pt>
                <c:pt idx="1291">
                  <c:v>-1.8033382992694831</c:v>
                </c:pt>
                <c:pt idx="1292">
                  <c:v>-1.8037998492694376</c:v>
                </c:pt>
                <c:pt idx="1293">
                  <c:v>-1.8045845792694877</c:v>
                </c:pt>
                <c:pt idx="1294">
                  <c:v>-1.8053221992694826</c:v>
                </c:pt>
                <c:pt idx="1295">
                  <c:v>-1.8063685509360714</c:v>
                </c:pt>
                <c:pt idx="1296">
                  <c:v>-1.8047282692694746</c:v>
                </c:pt>
                <c:pt idx="1297">
                  <c:v>-1.8043029392694199</c:v>
                </c:pt>
                <c:pt idx="1298">
                  <c:v>-1.8063943092694212</c:v>
                </c:pt>
                <c:pt idx="1299">
                  <c:v>-1.8063015892694803</c:v>
                </c:pt>
                <c:pt idx="1300">
                  <c:v>-1.8054756392693743</c:v>
                </c:pt>
                <c:pt idx="1301">
                  <c:v>-1.8049912801028394</c:v>
                </c:pt>
                <c:pt idx="1302">
                  <c:v>-1.8050185992694736</c:v>
                </c:pt>
                <c:pt idx="1303">
                  <c:v>-1.8063581292694129</c:v>
                </c:pt>
                <c:pt idx="1304">
                  <c:v>-1.8047314592694614</c:v>
                </c:pt>
                <c:pt idx="1305">
                  <c:v>-1.8041927192694085</c:v>
                </c:pt>
                <c:pt idx="1306">
                  <c:v>-1.8044083217693867</c:v>
                </c:pt>
                <c:pt idx="1307">
                  <c:v>-1.8035127892694618</c:v>
                </c:pt>
                <c:pt idx="1308">
                  <c:v>-1.8034661392693319</c:v>
                </c:pt>
                <c:pt idx="1309">
                  <c:v>-1.8038960292694948</c:v>
                </c:pt>
                <c:pt idx="1310">
                  <c:v>-1.8029202192694236</c:v>
                </c:pt>
                <c:pt idx="1311">
                  <c:v>-1.8028917192694813</c:v>
                </c:pt>
                <c:pt idx="1312">
                  <c:v>-1.8027295405194217</c:v>
                </c:pt>
                <c:pt idx="1313">
                  <c:v>-1.8030898092694372</c:v>
                </c:pt>
                <c:pt idx="1314">
                  <c:v>-1.8019999792693535</c:v>
                </c:pt>
                <c:pt idx="1315">
                  <c:v>-1.801614989269325</c:v>
                </c:pt>
                <c:pt idx="1316">
                  <c:v>-1.802209169269446</c:v>
                </c:pt>
                <c:pt idx="1317">
                  <c:v>-1.8025399467694712</c:v>
                </c:pt>
                <c:pt idx="1318">
                  <c:v>-1.8029015592694715</c:v>
                </c:pt>
                <c:pt idx="1319">
                  <c:v>-1.8017674592693704</c:v>
                </c:pt>
                <c:pt idx="1320">
                  <c:v>-1.8015141792693754</c:v>
                </c:pt>
                <c:pt idx="1321">
                  <c:v>-1.801674779269447</c:v>
                </c:pt>
                <c:pt idx="1322">
                  <c:v>-1.8002763860299775</c:v>
                </c:pt>
                <c:pt idx="1323">
                  <c:v>-1.7999177792695491</c:v>
                </c:pt>
                <c:pt idx="1324">
                  <c:v>-1.80108390926938</c:v>
                </c:pt>
                <c:pt idx="1325">
                  <c:v>-1.8001201492693895</c:v>
                </c:pt>
                <c:pt idx="1326">
                  <c:v>-1.799469469269368</c:v>
                </c:pt>
                <c:pt idx="1327">
                  <c:v>-1.799895680321995</c:v>
                </c:pt>
                <c:pt idx="1328">
                  <c:v>-1.7992187392693211</c:v>
                </c:pt>
                <c:pt idx="1329">
                  <c:v>-1.7986004092694965</c:v>
                </c:pt>
                <c:pt idx="1330">
                  <c:v>-1.7975213392694649</c:v>
                </c:pt>
                <c:pt idx="1331">
                  <c:v>-1.7956450792694056</c:v>
                </c:pt>
                <c:pt idx="1332">
                  <c:v>-1.7960795405193437</c:v>
                </c:pt>
                <c:pt idx="1333">
                  <c:v>-1.7951876792695178</c:v>
                </c:pt>
                <c:pt idx="1334">
                  <c:v>-1.7944072392692902</c:v>
                </c:pt>
                <c:pt idx="1335">
                  <c:v>-1.7928486392694936</c:v>
                </c:pt>
                <c:pt idx="1336">
                  <c:v>-1.7930718992693779</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-1.7920559792695065</c:v>
                </c:pt>
                <c:pt idx="1345">
                  <c:v>-1.7898664592693614</c:v>
                </c:pt>
                <c:pt idx="1346">
                  <c:v>-1.7882668592693842</c:v>
                </c:pt>
                <c:pt idx="1347">
                  <c:v>-1.7896641192695166</c:v>
                </c:pt>
                <c:pt idx="1348">
                  <c:v>-1.7899631013745676</c:v>
                </c:pt>
                <c:pt idx="1349">
                  <c:v>-1.7897340192694022</c:v>
                </c:pt>
                <c:pt idx="1350">
                  <c:v>-1.7891532492693614</c:v>
                </c:pt>
                <c:pt idx="1351">
                  <c:v>-1.789398429269482</c:v>
                </c:pt>
                <c:pt idx="1352">
                  <c:v>-1.7888595392694953</c:v>
                </c:pt>
                <c:pt idx="1353">
                  <c:v>-1.7891836655194164</c:v>
                </c:pt>
                <c:pt idx="1354">
                  <c:v>-1.7897773192693478</c:v>
                </c:pt>
                <c:pt idx="1355">
                  <c:v>-1.7872924592693944</c:v>
                </c:pt>
                <c:pt idx="1356">
                  <c:v>-1.7892557592693095</c:v>
                </c:pt>
                <c:pt idx="1357">
                  <c:v>-1.7899486792693717</c:v>
                </c:pt>
                <c:pt idx="1358">
                  <c:v>-1.7900160171641626</c:v>
                </c:pt>
                <c:pt idx="1359">
                  <c:v>-1.790953259269557</c:v>
                </c:pt>
                <c:pt idx="1360">
                  <c:v>-1.7929935092693512</c:v>
                </c:pt>
                <c:pt idx="1361">
                  <c:v>-1.7914713092693257</c:v>
                </c:pt>
                <c:pt idx="1362">
                  <c:v>-1.7926498292694504</c:v>
                </c:pt>
                <c:pt idx="1363">
                  <c:v>-1.7941375645325062</c:v>
                </c:pt>
                <c:pt idx="1364">
                  <c:v>-1.7948158092694655</c:v>
                </c:pt>
                <c:pt idx="1365">
                  <c:v>-1.7955615892695671</c:v>
                </c:pt>
                <c:pt idx="1366">
                  <c:v>-1.7961361892694323</c:v>
                </c:pt>
                <c:pt idx="1367">
                  <c:v>-1.7963431092694151</c:v>
                </c:pt>
                <c:pt idx="1368">
                  <c:v>-1.7961021540061073</c:v>
                </c:pt>
                <c:pt idx="1369">
                  <c:v>-1.7973321692693531</c:v>
                </c:pt>
                <c:pt idx="1370">
                  <c:v>-1.7958291692694242</c:v>
                </c:pt>
                <c:pt idx="1371">
                  <c:v>-1.7970117792693823</c:v>
                </c:pt>
                <c:pt idx="1372">
                  <c:v>-1.7973176792693977</c:v>
                </c:pt>
                <c:pt idx="1373">
                  <c:v>-1.7968512071860658</c:v>
                </c:pt>
                <c:pt idx="1374">
                  <c:v>-1.7975366792693985</c:v>
                </c:pt>
                <c:pt idx="1375">
                  <c:v>-1.7974072692694985</c:v>
                </c:pt>
                <c:pt idx="1376">
                  <c:v>-1.7976366392694976</c:v>
                </c:pt>
                <c:pt idx="1377">
                  <c:v>-1.7975969792693858</c:v>
                </c:pt>
                <c:pt idx="1378">
                  <c:v>-1.8007018792695533</c:v>
                </c:pt>
                <c:pt idx="1379">
                  <c:v>-1.7986063645325743</c:v>
                </c:pt>
                <c:pt idx="1380">
                  <c:v>-1.7987869792693236</c:v>
                </c:pt>
                <c:pt idx="1381">
                  <c:v>-1.7996605092694149</c:v>
                </c:pt>
                <c:pt idx="1382">
                  <c:v>-1.7993529792695147</c:v>
                </c:pt>
                <c:pt idx="1383">
                  <c:v>-1.7991507992693978</c:v>
                </c:pt>
                <c:pt idx="1384">
                  <c:v>-1.8003593113526932</c:v>
                </c:pt>
                <c:pt idx="1385">
                  <c:v>-1.7988799692694784</c:v>
                </c:pt>
                <c:pt idx="1386">
                  <c:v>-1.8000516892694942</c:v>
                </c:pt>
                <c:pt idx="1387">
                  <c:v>-1.8009444792695462</c:v>
                </c:pt>
                <c:pt idx="1388">
                  <c:v>-1.7989113392694236</c:v>
                </c:pt>
                <c:pt idx="1389">
                  <c:v>-1.7995523009360714</c:v>
                </c:pt>
                <c:pt idx="1390">
                  <c:v>-1.7995815592694409</c:v>
                </c:pt>
                <c:pt idx="1391">
                  <c:v>-1.7991448492692821</c:v>
                </c:pt>
                <c:pt idx="1392">
                  <c:v>-1.8000699192694039</c:v>
                </c:pt>
                <c:pt idx="1393">
                  <c:v>-1.7989093392695279</c:v>
                </c:pt>
                <c:pt idx="1394">
                  <c:v>-1.7992143738528199</c:v>
                </c:pt>
                <c:pt idx="1395">
                  <c:v>-1.7989261592695838</c:v>
                </c:pt>
                <c:pt idx="1396">
                  <c:v>-1.7986164592693963</c:v>
                </c:pt>
                <c:pt idx="1397">
                  <c:v>-1.7981710892694878</c:v>
                </c:pt>
                <c:pt idx="1398">
                  <c:v>-1.8003055192694291</c:v>
                </c:pt>
                <c:pt idx="1399">
                  <c:v>-1.7983561342694401</c:v>
                </c:pt>
                <c:pt idx="1400">
                  <c:v>-1.7988882892694418</c:v>
                </c:pt>
                <c:pt idx="1401">
                  <c:v>-1.7984643592694018</c:v>
                </c:pt>
                <c:pt idx="1402">
                  <c:v>-1.7985901492694154</c:v>
                </c:pt>
                <c:pt idx="1403">
                  <c:v>-1.7993497392693456</c:v>
                </c:pt>
                <c:pt idx="1404">
                  <c:v>-1.8003165926027975</c:v>
                </c:pt>
                <c:pt idx="1405">
                  <c:v>-1.7974530992694464</c:v>
                </c:pt>
                <c:pt idx="1406">
                  <c:v>-1.7983379792693488</c:v>
                </c:pt>
                <c:pt idx="1407">
                  <c:v>-1.7978005792694911</c:v>
                </c:pt>
                <c:pt idx="1408">
                  <c:v>-1.7997393692694312</c:v>
                </c:pt>
                <c:pt idx="1409">
                  <c:v>-1.7985399467694236</c:v>
                </c:pt>
                <c:pt idx="1410">
                  <c:v>-1.7980590392694609</c:v>
                </c:pt>
                <c:pt idx="1411">
                  <c:v>-1.7986359292693663</c:v>
                </c:pt>
                <c:pt idx="1412">
                  <c:v>-1.797659929269372</c:v>
                </c:pt>
                <c:pt idx="1413">
                  <c:v>-1.7982213392693889</c:v>
                </c:pt>
                <c:pt idx="1414">
                  <c:v>-1.7959443961115649</c:v>
                </c:pt>
                <c:pt idx="1415">
                  <c:v>-1.7970669592693578</c:v>
                </c:pt>
                <c:pt idx="1416">
                  <c:v>-1.7975774092694361</c:v>
                </c:pt>
                <c:pt idx="1417">
                  <c:v>-1.7961446292694343</c:v>
                </c:pt>
                <c:pt idx="1418">
                  <c:v>-1.7949731092694634</c:v>
                </c:pt>
                <c:pt idx="1419">
                  <c:v>-1.7945915301027355</c:v>
                </c:pt>
                <c:pt idx="1420">
                  <c:v>-1.7933207492693692</c:v>
                </c:pt>
                <c:pt idx="1421">
                  <c:v>-1.7945759792693541</c:v>
                </c:pt>
                <c:pt idx="1422">
                  <c:v>-1.7929463292693697</c:v>
                </c:pt>
                <c:pt idx="1423">
                  <c:v>-1.7939735892692994</c:v>
                </c:pt>
                <c:pt idx="1424">
                  <c:v>-1.7916422384359687</c:v>
                </c:pt>
                <c:pt idx="1425">
                  <c:v>-1.7923816792694396</c:v>
                </c:pt>
                <c:pt idx="1426">
                  <c:v>-1.7926522692694817</c:v>
                </c:pt>
                <c:pt idx="1427">
                  <c:v>-1.7924948392693518</c:v>
                </c:pt>
                <c:pt idx="1428">
                  <c:v>-1.79199120926934</c:v>
                </c:pt>
                <c:pt idx="1429">
                  <c:v>-1.7915396803220454</c:v>
                </c:pt>
                <c:pt idx="1430">
                  <c:v>-1.7920398592694222</c:v>
                </c:pt>
                <c:pt idx="1431">
                  <c:v>-1.7926848092694456</c:v>
                </c:pt>
                <c:pt idx="1432">
                  <c:v>-1.7923904092693874</c:v>
                </c:pt>
                <c:pt idx="1433">
                  <c:v>-1.7920565592693833</c:v>
                </c:pt>
                <c:pt idx="1434">
                  <c:v>-1.7919488292694579</c:v>
                </c:pt>
                <c:pt idx="1435">
                  <c:v>-1.7913392592693631</c:v>
                </c:pt>
                <c:pt idx="1436">
                  <c:v>-1.7929840792693879</c:v>
                </c:pt>
                <c:pt idx="1437">
                  <c:v>-1.7947371392693441</c:v>
                </c:pt>
                <c:pt idx="1438">
                  <c:v>-1.7940047892694078</c:v>
                </c:pt>
                <c:pt idx="1439">
                  <c:v>-1.7932713113527963</c:v>
                </c:pt>
                <c:pt idx="1440">
                  <c:v>-1.7935200792693844</c:v>
                </c:pt>
                <c:pt idx="1441">
                  <c:v>-1.7950752092694411</c:v>
                </c:pt>
                <c:pt idx="1442">
                  <c:v>-1.7948321592694323</c:v>
                </c:pt>
                <c:pt idx="1443">
                  <c:v>-1.7952381792694605</c:v>
                </c:pt>
                <c:pt idx="1444">
                  <c:v>-1.7962996908483855</c:v>
                </c:pt>
                <c:pt idx="1445">
                  <c:v>-1.7956738592694133</c:v>
                </c:pt>
                <c:pt idx="1446">
                  <c:v>-1.7963984092694716</c:v>
                </c:pt>
                <c:pt idx="1447">
                  <c:v>-1.7969628192695239</c:v>
                </c:pt>
                <c:pt idx="1448">
                  <c:v>-1.7972901492693578</c:v>
                </c:pt>
                <c:pt idx="1449">
                  <c:v>-1.7991269645324901</c:v>
                </c:pt>
                <c:pt idx="1450">
                  <c:v>-1.7979726792696198</c:v>
                </c:pt>
                <c:pt idx="1451">
                  <c:v>-1.7993447592695018</c:v>
                </c:pt>
                <c:pt idx="1452">
                  <c:v>-1.7994807792694019</c:v>
                </c:pt>
                <c:pt idx="1453">
                  <c:v>-1.8002725192693703</c:v>
                </c:pt>
                <c:pt idx="1454">
                  <c:v>-1.7997795434798858</c:v>
                </c:pt>
                <c:pt idx="1455">
                  <c:v>-1.8011576992692966</c:v>
                </c:pt>
                <c:pt idx="1456">
                  <c:v>-1.8005066092694897</c:v>
                </c:pt>
                <c:pt idx="1457">
                  <c:v>-1.8004036992694235</c:v>
                </c:pt>
                <c:pt idx="1458">
                  <c:v>-1.8007303092694822</c:v>
                </c:pt>
                <c:pt idx="1459">
                  <c:v>-1.8001689961115521</c:v>
                </c:pt>
                <c:pt idx="1460">
                  <c:v>-1.7990950592694754</c:v>
                </c:pt>
                <c:pt idx="1461">
                  <c:v>-1.8001859592694278</c:v>
                </c:pt>
                <c:pt idx="1462">
                  <c:v>-1.8001172192694099</c:v>
                </c:pt>
                <c:pt idx="1463">
                  <c:v>-1.7985705892695307</c:v>
                </c:pt>
                <c:pt idx="1464">
                  <c:v>-1.798609132953672</c:v>
                </c:pt>
                <c:pt idx="1465">
                  <c:v>-1.7983221192693999</c:v>
                </c:pt>
                <c:pt idx="1466">
                  <c:v>-1.7977503392693559</c:v>
                </c:pt>
                <c:pt idx="1467">
                  <c:v>-1.7975903692695279</c:v>
                </c:pt>
                <c:pt idx="1468">
                  <c:v>-1.7955632692694929</c:v>
                </c:pt>
                <c:pt idx="1469">
                  <c:v>-1.7955485717694017</c:v>
                </c:pt>
                <c:pt idx="1470">
                  <c:v>-1.7950407992693016</c:v>
                </c:pt>
                <c:pt idx="1471">
                  <c:v>-1.7936679992693878</c:v>
                </c:pt>
                <c:pt idx="1472">
                  <c:v>-1.7948694892693164</c:v>
                </c:pt>
                <c:pt idx="1473">
                  <c:v>-1.7930016792693944</c:v>
                </c:pt>
                <c:pt idx="1474">
                  <c:v>-1.7938576171641636</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-1.7007004988528105</c:v>
                </c:pt>
                <c:pt idx="4">
                  <c:v>-1.701246989269364</c:v>
                </c:pt>
                <c:pt idx="5">
                  <c:v>-1.7016313692694491</c:v>
                </c:pt>
                <c:pt idx="6">
                  <c:v>-1.7017641892694815</c:v>
                </c:pt>
                <c:pt idx="7">
                  <c:v>-1.7019574892695744</c:v>
                </c:pt>
                <c:pt idx="8">
                  <c:v>-1.7021319892693612</c:v>
                </c:pt>
                <c:pt idx="9">
                  <c:v>-1.7027978192694202</c:v>
                </c:pt>
                <c:pt idx="10">
                  <c:v>-1.7024142592694171</c:v>
                </c:pt>
                <c:pt idx="11">
                  <c:v>-1.7041409697957173</c:v>
                </c:pt>
                <c:pt idx="12">
                  <c:v>-1.7043936092694445</c:v>
                </c:pt>
                <c:pt idx="13">
                  <c:v>-1.7047604792693392</c:v>
                </c:pt>
                <c:pt idx="14">
                  <c:v>-1.7047056192694463</c:v>
                </c:pt>
                <c:pt idx="15">
                  <c:v>-1.7045994692694388</c:v>
                </c:pt>
                <c:pt idx="16">
                  <c:v>-1.7053945992694386</c:v>
                </c:pt>
                <c:pt idx="17">
                  <c:v>-1.7057346592694091</c:v>
                </c:pt>
                <c:pt idx="18">
                  <c:v>-1.7047645495919852</c:v>
                </c:pt>
                <c:pt idx="19">
                  <c:v>-1.704898986542247</c:v>
                </c:pt>
                <c:pt idx="20">
                  <c:v>-1.7074508392694554</c:v>
                </c:pt>
                <c:pt idx="21">
                  <c:v>-1.7154018992693092</c:v>
                </c:pt>
                <c:pt idx="22">
                  <c:v>-1.7721028492694302</c:v>
                </c:pt>
                <c:pt idx="23">
                  <c:v>-2.0904050592693286</c:v>
                </c:pt>
                <c:pt idx="24">
                  <c:v>-2.3222159192694378</c:v>
                </c:pt>
                <c:pt idx="25">
                  <c:v>-2.2852380192694142</c:v>
                </c:pt>
                <c:pt idx="26">
                  <c:v>-2.2379806906419626</c:v>
                </c:pt>
                <c:pt idx="27">
                  <c:v>-2.3055006164122598</c:v>
                </c:pt>
                <c:pt idx="28">
                  <c:v>-2.4799059792694313</c:v>
                </c:pt>
                <c:pt idx="29">
                  <c:v>-2.6263173492693719</c:v>
                </c:pt>
                <c:pt idx="30">
                  <c:v>-2.1820934292694281</c:v>
                </c:pt>
                <c:pt idx="31">
                  <c:v>-2.6246546392693797</c:v>
                </c:pt>
                <c:pt idx="32">
                  <c:v>-3.4859942362809884</c:v>
                </c:pt>
                <c:pt idx="33">
                  <c:v>-4.1477723068883403</c:v>
                </c:pt>
                <c:pt idx="34">
                  <c:v>-4.4497907392694884</c:v>
                </c:pt>
                <c:pt idx="35">
                  <c:v>-4.881572499269426</c:v>
                </c:pt>
                <c:pt idx="36">
                  <c:v>-5.2357618192693991</c:v>
                </c:pt>
                <c:pt idx="37">
                  <c:v>-5.6521957946231112</c:v>
                </c:pt>
                <c:pt idx="38">
                  <c:v>-5.9057581292693584</c:v>
                </c:pt>
                <c:pt idx="39">
                  <c:v>-6.6112876092694375</c:v>
                </c:pt>
                <c:pt idx="40">
                  <c:v>-7.2251948399145771</c:v>
                </c:pt>
                <c:pt idx="41">
                  <c:v>-7.9772072170159714</c:v>
                </c:pt>
                <c:pt idx="42">
                  <c:v>-8.4246453992694548</c:v>
                </c:pt>
                <c:pt idx="43">
                  <c:v>-8.5423407192694203</c:v>
                </c:pt>
                <c:pt idx="44">
                  <c:v>-8.753687779269459</c:v>
                </c:pt>
                <c:pt idx="45">
                  <c:v>-9.0302864692694271</c:v>
                </c:pt>
                <c:pt idx="46">
                  <c:v>-8.6836481992694701</c:v>
                </c:pt>
                <c:pt idx="47">
                  <c:v>-8.4842021368204001</c:v>
                </c:pt>
                <c:pt idx="48">
                  <c:v>-8.242129699269384</c:v>
                </c:pt>
                <c:pt idx="49">
                  <c:v>-5.7750563703805398</c:v>
                </c:pt>
                <c:pt idx="50">
                  <c:v>-5.3091949692694254</c:v>
                </c:pt>
                <c:pt idx="51">
                  <c:v>-4.5042146492693966</c:v>
                </c:pt>
                <c:pt idx="52">
                  <c:v>-3.1508299492694789</c:v>
                </c:pt>
                <c:pt idx="53">
                  <c:v>-1.9337419992694718</c:v>
                </c:pt>
                <c:pt idx="54">
                  <c:v>-0.70547780926938253</c:v>
                </c:pt>
                <c:pt idx="55">
                  <c:v>1.1630326360794498</c:v>
                </c:pt>
                <c:pt idx="56">
                  <c:v>4.628437125346025</c:v>
                </c:pt>
                <c:pt idx="57">
                  <c:v>5.4005639607307376</c:v>
                </c:pt>
                <c:pt idx="58">
                  <c:v>6.9701024807304197</c:v>
                </c:pt>
                <c:pt idx="59">
                  <c:v>8.5063054307306736</c:v>
                </c:pt>
                <c:pt idx="60">
                  <c:v>8.8358853507304946</c:v>
                </c:pt>
                <c:pt idx="61">
                  <c:v>9.6225221707304911</c:v>
                </c:pt>
                <c:pt idx="62">
                  <c:v>9.6255163407307549</c:v>
                </c:pt>
                <c:pt idx="63">
                  <c:v>9.4793173790285596</c:v>
                </c:pt>
                <c:pt idx="64">
                  <c:v>9.055048255016322</c:v>
                </c:pt>
                <c:pt idx="65">
                  <c:v>9.7635857107304815</c:v>
                </c:pt>
                <c:pt idx="66">
                  <c:v>10.842866700730536</c:v>
                </c:pt>
                <c:pt idx="67">
                  <c:v>12.744343270730635</c:v>
                </c:pt>
                <c:pt idx="68">
                  <c:v>14.413442920730816</c:v>
                </c:pt>
                <c:pt idx="69">
                  <c:v>16.56783871989726</c:v>
                </c:pt>
                <c:pt idx="70">
                  <c:v>17.070262710730418</c:v>
                </c:pt>
                <c:pt idx="71">
                  <c:v>17.043034380730525</c:v>
                </c:pt>
                <c:pt idx="72">
                  <c:v>17.001327740730574</c:v>
                </c:pt>
                <c:pt idx="73">
                  <c:v>16.607680902495204</c:v>
                </c:pt>
                <c:pt idx="74">
                  <c:v>15.875797720730475</c:v>
                </c:pt>
                <c:pt idx="75">
                  <c:v>14.637145760730668</c:v>
                </c:pt>
                <c:pt idx="76">
                  <c:v>13.776148575782159</c:v>
                </c:pt>
                <c:pt idx="77">
                  <c:v>12.91307300073057</c:v>
                </c:pt>
                <c:pt idx="78">
                  <c:v>12.100891240730569</c:v>
                </c:pt>
                <c:pt idx="79">
                  <c:v>11.430304560730633</c:v>
                </c:pt>
                <c:pt idx="80">
                  <c:v>11.548649310730481</c:v>
                </c:pt>
                <c:pt idx="81">
                  <c:v>11.567764462952738</c:v>
                </c:pt>
                <c:pt idx="82">
                  <c:v>8.8109035616259952</c:v>
                </c:pt>
                <c:pt idx="83">
                  <c:v>8.8179310407306417</c:v>
                </c:pt>
                <c:pt idx="84">
                  <c:v>8.7992052307307027</c:v>
                </c:pt>
                <c:pt idx="85">
                  <c:v>8.8886585307305488</c:v>
                </c:pt>
                <c:pt idx="86">
                  <c:v>9.2465013507305933</c:v>
                </c:pt>
                <c:pt idx="87">
                  <c:v>10.014037424404037</c:v>
                </c:pt>
                <c:pt idx="88">
                  <c:v>10.266157350730467</c:v>
                </c:pt>
                <c:pt idx="89">
                  <c:v>10.265949640730568</c:v>
                </c:pt>
                <c:pt idx="90">
                  <c:v>9.8833495356024965</c:v>
                </c:pt>
                <c:pt idx="91">
                  <c:v>9.7204273007307442</c:v>
                </c:pt>
                <c:pt idx="92">
                  <c:v>9.5608897007306695</c:v>
                </c:pt>
                <c:pt idx="93">
                  <c:v>9.539995441761544</c:v>
                </c:pt>
                <c:pt idx="94">
                  <c:v>9.2624323007305236</c:v>
                </c:pt>
                <c:pt idx="95">
                  <c:v>8.7802909707305581</c:v>
                </c:pt>
                <c:pt idx="96">
                  <c:v>8.2186856407306088</c:v>
                </c:pt>
                <c:pt idx="97">
                  <c:v>7.6380533907306347</c:v>
                </c:pt>
                <c:pt idx="98">
                  <c:v>7.1478045007305413</c:v>
                </c:pt>
                <c:pt idx="99">
                  <c:v>5.4560325020942475</c:v>
                </c:pt>
                <c:pt idx="100">
                  <c:v>5.3903327207305409</c:v>
                </c:pt>
                <c:pt idx="101">
                  <c:v>5.3356043407306117</c:v>
                </c:pt>
                <c:pt idx="102">
                  <c:v>5.1465472407307811</c:v>
                </c:pt>
                <c:pt idx="103">
                  <c:v>4.9923433807305777</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5.5262520879528303</c:v>
                </c:pt>
                <c:pt idx="114">
                  <c:v>5.5309273733836903</c:v>
                </c:pt>
                <c:pt idx="115">
                  <c:v>5.4929535307303885</c:v>
                </c:pt>
                <c:pt idx="116">
                  <c:v>5.9980560807305796</c:v>
                </c:pt>
                <c:pt idx="117">
                  <c:v>5.8360665107306762</c:v>
                </c:pt>
                <c:pt idx="118">
                  <c:v>5.4465122207305683</c:v>
                </c:pt>
                <c:pt idx="119">
                  <c:v>5.0549833136473392</c:v>
                </c:pt>
                <c:pt idx="120">
                  <c:v>4.8225644109433858</c:v>
                </c:pt>
                <c:pt idx="121">
                  <c:v>4.7690392475798102</c:v>
                </c:pt>
                <c:pt idx="122">
                  <c:v>4.8349610307305682</c:v>
                </c:pt>
                <c:pt idx="123">
                  <c:v>4.8388963607304714</c:v>
                </c:pt>
                <c:pt idx="124">
                  <c:v>4.8123825066879782</c:v>
                </c:pt>
                <c:pt idx="125">
                  <c:v>4.7240105607305445</c:v>
                </c:pt>
                <c:pt idx="126">
                  <c:v>4.5789616807305169</c:v>
                </c:pt>
                <c:pt idx="127">
                  <c:v>4.5064963407305214</c:v>
                </c:pt>
                <c:pt idx="128">
                  <c:v>4.530115600730495</c:v>
                </c:pt>
                <c:pt idx="129">
                  <c:v>4.5190085219804672</c:v>
                </c:pt>
                <c:pt idx="130">
                  <c:v>4.0529130459938898</c:v>
                </c:pt>
                <c:pt idx="131">
                  <c:v>3.8930436307305021</c:v>
                </c:pt>
                <c:pt idx="132">
                  <c:v>3.6707141307305449</c:v>
                </c:pt>
                <c:pt idx="133">
                  <c:v>3.6419968507306502</c:v>
                </c:pt>
                <c:pt idx="134">
                  <c:v>4.2244977607306282</c:v>
                </c:pt>
                <c:pt idx="135">
                  <c:v>4.6743231107306702</c:v>
                </c:pt>
                <c:pt idx="136">
                  <c:v>4.69766774073058</c:v>
                </c:pt>
                <c:pt idx="137">
                  <c:v>5.0404541013864002</c:v>
                </c:pt>
                <c:pt idx="138">
                  <c:v>5.0913505207303871</c:v>
                </c:pt>
                <c:pt idx="139">
                  <c:v>5.1311164407305228</c:v>
                </c:pt>
                <c:pt idx="140">
                  <c:v>5.3931920107307008</c:v>
                </c:pt>
                <c:pt idx="141">
                  <c:v>5.3061550907307105</c:v>
                </c:pt>
                <c:pt idx="142">
                  <c:v>4.9649085007304148</c:v>
                </c:pt>
                <c:pt idx="143">
                  <c:v>4.6593608007308518</c:v>
                </c:pt>
                <c:pt idx="144">
                  <c:v>4.7899592791921179</c:v>
                </c:pt>
                <c:pt idx="145">
                  <c:v>5.1590406652587859</c:v>
                </c:pt>
                <c:pt idx="146">
                  <c:v>5.3031549932558004</c:v>
                </c:pt>
                <c:pt idx="147">
                  <c:v>5.426856780730489</c:v>
                </c:pt>
                <c:pt idx="148">
                  <c:v>5.7196118207306075</c:v>
                </c:pt>
                <c:pt idx="149">
                  <c:v>5.6023687807304734</c:v>
                </c:pt>
                <c:pt idx="150">
                  <c:v>5.3712218407305414</c:v>
                </c:pt>
                <c:pt idx="151">
                  <c:v>5.0220556807305581</c:v>
                </c:pt>
                <c:pt idx="152">
                  <c:v>5.0033112189914402</c:v>
                </c:pt>
                <c:pt idx="153">
                  <c:v>8.6415434550164179</c:v>
                </c:pt>
                <c:pt idx="154">
                  <c:v>9.7271634707306092</c:v>
                </c:pt>
                <c:pt idx="155">
                  <c:v>10.649760920730566</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14.78836194073066</c:v>
                </c:pt>
                <c:pt idx="164">
                  <c:v>14.438663260730673</c:v>
                </c:pt>
                <c:pt idx="165">
                  <c:v>14.12497239073063</c:v>
                </c:pt>
                <c:pt idx="166">
                  <c:v>13.858394205377001</c:v>
                </c:pt>
                <c:pt idx="167">
                  <c:v>13.526008620730604</c:v>
                </c:pt>
                <c:pt idx="168">
                  <c:v>12.806838200730482</c:v>
                </c:pt>
                <c:pt idx="169">
                  <c:v>12.11796625160008</c:v>
                </c:pt>
                <c:pt idx="170">
                  <c:v>10.337228478435529</c:v>
                </c:pt>
                <c:pt idx="171">
                  <c:v>9.9977321157304857</c:v>
                </c:pt>
                <c:pt idx="172">
                  <c:v>9.6361541407305324</c:v>
                </c:pt>
                <c:pt idx="173">
                  <c:v>9.2401077207306557</c:v>
                </c:pt>
                <c:pt idx="174">
                  <c:v>8.7234870107305653</c:v>
                </c:pt>
                <c:pt idx="175">
                  <c:v>7.7252326707304473</c:v>
                </c:pt>
                <c:pt idx="176">
                  <c:v>6.5975871933621733</c:v>
                </c:pt>
                <c:pt idx="177">
                  <c:v>6.1789837182585909</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7.1633105107307369</c:v>
                </c:pt>
                <c:pt idx="186">
                  <c:v>6.9060049907306391</c:v>
                </c:pt>
                <c:pt idx="187">
                  <c:v>7.631154740730608</c:v>
                </c:pt>
                <c:pt idx="188">
                  <c:v>7.5947914882053595</c:v>
                </c:pt>
                <c:pt idx="189">
                  <c:v>7.8329978307304886</c:v>
                </c:pt>
                <c:pt idx="190">
                  <c:v>8.0551151207305889</c:v>
                </c:pt>
                <c:pt idx="191">
                  <c:v>8.4259376469805307</c:v>
                </c:pt>
                <c:pt idx="192">
                  <c:v>9.1200787107306613</c:v>
                </c:pt>
                <c:pt idx="193">
                  <c:v>9.4142366769007459</c:v>
                </c:pt>
                <c:pt idx="194">
                  <c:v>11.142835791750912</c:v>
                </c:pt>
                <c:pt idx="195">
                  <c:v>11.625380440730705</c:v>
                </c:pt>
                <c:pt idx="196">
                  <c:v>12.143541500730548</c:v>
                </c:pt>
                <c:pt idx="197">
                  <c:v>12.743359700730716</c:v>
                </c:pt>
                <c:pt idx="198">
                  <c:v>12.874039550730519</c:v>
                </c:pt>
                <c:pt idx="199">
                  <c:v>13.110146760730331</c:v>
                </c:pt>
                <c:pt idx="200">
                  <c:v>13.360027686967019</c:v>
                </c:pt>
                <c:pt idx="201">
                  <c:v>13.350834407397251</c:v>
                </c:pt>
                <c:pt idx="202">
                  <c:v>13.525097740730569</c:v>
                </c:pt>
                <c:pt idx="203">
                  <c:v>13.076602140730628</c:v>
                </c:pt>
                <c:pt idx="204">
                  <c:v>12.799159810730528</c:v>
                </c:pt>
                <c:pt idx="205">
                  <c:v>12.919289420730394</c:v>
                </c:pt>
                <c:pt idx="206">
                  <c:v>12.372943699493376</c:v>
                </c:pt>
                <c:pt idx="207">
                  <c:v>11.053591110730521</c:v>
                </c:pt>
                <c:pt idx="208">
                  <c:v>10.334933340730567</c:v>
                </c:pt>
                <c:pt idx="209">
                  <c:v>10.230694045993701</c:v>
                </c:pt>
                <c:pt idx="210">
                  <c:v>8.5912085162408971</c:v>
                </c:pt>
                <c:pt idx="211">
                  <c:v>8.391718782397259</c:v>
                </c:pt>
                <c:pt idx="212">
                  <c:v>8.2826350407305114</c:v>
                </c:pt>
                <c:pt idx="213">
                  <c:v>7.7142943807306228</c:v>
                </c:pt>
                <c:pt idx="214">
                  <c:v>7.0783975307306424</c:v>
                </c:pt>
                <c:pt idx="215">
                  <c:v>6.3166198307306161</c:v>
                </c:pt>
                <c:pt idx="216">
                  <c:v>5.5242618407306878</c:v>
                </c:pt>
                <c:pt idx="217">
                  <c:v>5.1679442579719641</c:v>
                </c:pt>
                <c:pt idx="218">
                  <c:v>2.4554098693021729</c:v>
                </c:pt>
                <c:pt idx="219">
                  <c:v>2.1863630907305387</c:v>
                </c:pt>
                <c:pt idx="220">
                  <c:v>2.2121395512568682</c:v>
                </c:pt>
                <c:pt idx="221">
                  <c:v>2.4628914407306013</c:v>
                </c:pt>
                <c:pt idx="222">
                  <c:v>2.3286376507305571</c:v>
                </c:pt>
                <c:pt idx="223">
                  <c:v>2.2627827307306352</c:v>
                </c:pt>
                <c:pt idx="224">
                  <c:v>2.2171699629527106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3.4699520807308195</c:v>
                </c:pt>
                <c:pt idx="233">
                  <c:v>3.9641572461069519</c:v>
                </c:pt>
                <c:pt idx="234">
                  <c:v>5.2281169707305377</c:v>
                </c:pt>
                <c:pt idx="235">
                  <c:v>5.7015635607305359</c:v>
                </c:pt>
                <c:pt idx="236">
                  <c:v>5.8356300607306508</c:v>
                </c:pt>
                <c:pt idx="237">
                  <c:v>5.7966186459937337</c:v>
                </c:pt>
                <c:pt idx="238">
                  <c:v>5.6893184507306103</c:v>
                </c:pt>
                <c:pt idx="239">
                  <c:v>5.7121020507304774</c:v>
                </c:pt>
                <c:pt idx="240">
                  <c:v>5.6618631407305884</c:v>
                </c:pt>
                <c:pt idx="241">
                  <c:v>5.9019071144680044</c:v>
                </c:pt>
                <c:pt idx="242">
                  <c:v>5.9399615807305981</c:v>
                </c:pt>
                <c:pt idx="243">
                  <c:v>5.6542995807306093</c:v>
                </c:pt>
                <c:pt idx="244">
                  <c:v>5.4170983707305282</c:v>
                </c:pt>
                <c:pt idx="245">
                  <c:v>5.2133263607305764</c:v>
                </c:pt>
                <c:pt idx="246">
                  <c:v>5.2331712007306104</c:v>
                </c:pt>
                <c:pt idx="247">
                  <c:v>5.4326630707306585</c:v>
                </c:pt>
                <c:pt idx="248">
                  <c:v>5.9463913207306582</c:v>
                </c:pt>
                <c:pt idx="249">
                  <c:v>6.6931958494262558</c:v>
                </c:pt>
                <c:pt idx="250">
                  <c:v>7.2612063207304942</c:v>
                </c:pt>
                <c:pt idx="251">
                  <c:v>7.9494165507305468</c:v>
                </c:pt>
                <c:pt idx="252">
                  <c:v>8.627517320730556</c:v>
                </c:pt>
                <c:pt idx="253">
                  <c:v>9.3079921923434625</c:v>
                </c:pt>
                <c:pt idx="254">
                  <c:v>9.9027095488112771</c:v>
                </c:pt>
                <c:pt idx="255">
                  <c:v>10.626362610730492</c:v>
                </c:pt>
                <c:pt idx="256">
                  <c:v>11.200640210730725</c:v>
                </c:pt>
                <c:pt idx="257">
                  <c:v>11.903272417498158</c:v>
                </c:pt>
                <c:pt idx="258">
                  <c:v>12.454946060730464</c:v>
                </c:pt>
                <c:pt idx="259">
                  <c:v>13.305695760730487</c:v>
                </c:pt>
                <c:pt idx="260">
                  <c:v>14.046489440730667</c:v>
                </c:pt>
                <c:pt idx="261">
                  <c:v>15.197801122173923</c:v>
                </c:pt>
                <c:pt idx="262">
                  <c:v>15.916298114467995</c:v>
                </c:pt>
                <c:pt idx="263">
                  <c:v>16.50994968073072</c:v>
                </c:pt>
                <c:pt idx="264">
                  <c:v>16.754457760730435</c:v>
                </c:pt>
                <c:pt idx="265">
                  <c:v>16.818426602432858</c:v>
                </c:pt>
                <c:pt idx="266">
                  <c:v>17.472252570730618</c:v>
                </c:pt>
                <c:pt idx="267">
                  <c:v>18.030124530730589</c:v>
                </c:pt>
                <c:pt idx="268">
                  <c:v>18.208870030730601</c:v>
                </c:pt>
                <c:pt idx="269">
                  <c:v>17.88759984073053</c:v>
                </c:pt>
                <c:pt idx="270">
                  <c:v>17.204069270730535</c:v>
                </c:pt>
                <c:pt idx="271">
                  <c:v>16.432352300730535</c:v>
                </c:pt>
                <c:pt idx="272">
                  <c:v>15.268851660730565</c:v>
                </c:pt>
                <c:pt idx="273">
                  <c:v>14.172353890730463</c:v>
                </c:pt>
                <c:pt idx="274">
                  <c:v>13.334786839631807</c:v>
                </c:pt>
                <c:pt idx="275">
                  <c:v>11.874747240730557</c:v>
                </c:pt>
                <c:pt idx="276">
                  <c:v>6.3391192349833876</c:v>
                </c:pt>
                <c:pt idx="277">
                  <c:v>5.8176834107306679</c:v>
                </c:pt>
                <c:pt idx="278">
                  <c:v>5.4318380507306205</c:v>
                </c:pt>
                <c:pt idx="279">
                  <c:v>5.1942885607306097</c:v>
                </c:pt>
                <c:pt idx="280">
                  <c:v>5.3354058407304557</c:v>
                </c:pt>
                <c:pt idx="281">
                  <c:v>5.7079477407304466</c:v>
                </c:pt>
                <c:pt idx="282">
                  <c:v>6.235924570730516</c:v>
                </c:pt>
                <c:pt idx="283">
                  <c:v>6.8098796707305382</c:v>
                </c:pt>
                <c:pt idx="284">
                  <c:v>7.0674182861852266</c:v>
                </c:pt>
                <c:pt idx="285">
                  <c:v>7.6293350207305775</c:v>
                </c:pt>
                <c:pt idx="286">
                  <c:v>8.0955763507306422</c:v>
                </c:pt>
                <c:pt idx="287">
                  <c:v>8.1720209507305412</c:v>
                </c:pt>
                <c:pt idx="288">
                  <c:v>8.0043197007304698</c:v>
                </c:pt>
                <c:pt idx="289">
                  <c:v>7.8739629807304823</c:v>
                </c:pt>
                <c:pt idx="290">
                  <c:v>7.8647830917945072</c:v>
                </c:pt>
                <c:pt idx="291">
                  <c:v>7.7585207107305667</c:v>
                </c:pt>
                <c:pt idx="292">
                  <c:v>7.9370844007307397</c:v>
                </c:pt>
                <c:pt idx="293">
                  <c:v>8.7294975407305735</c:v>
                </c:pt>
                <c:pt idx="294">
                  <c:v>9.2958856807306187</c:v>
                </c:pt>
                <c:pt idx="295">
                  <c:v>9.7778859342788706</c:v>
                </c:pt>
                <c:pt idx="296">
                  <c:v>10.40313637073055</c:v>
                </c:pt>
                <c:pt idx="297">
                  <c:v>11.041445190730482</c:v>
                </c:pt>
                <c:pt idx="298">
                  <c:v>11.902150030730596</c:v>
                </c:pt>
                <c:pt idx="299">
                  <c:v>14.115757730730607</c:v>
                </c:pt>
                <c:pt idx="300">
                  <c:v>14.509638500730571</c:v>
                </c:pt>
                <c:pt idx="301">
                  <c:v>15.285162023558868</c:v>
                </c:pt>
                <c:pt idx="302">
                  <c:v>16.475725060730532</c:v>
                </c:pt>
                <c:pt idx="303">
                  <c:v>17.30267409628614</c:v>
                </c:pt>
                <c:pt idx="304">
                  <c:v>18.215474495447616</c:v>
                </c:pt>
                <c:pt idx="305">
                  <c:v>18.467114280730719</c:v>
                </c:pt>
                <c:pt idx="306">
                  <c:v>18.552237740730689</c:v>
                </c:pt>
                <c:pt idx="307">
                  <c:v>19.17200106073043</c:v>
                </c:pt>
                <c:pt idx="308">
                  <c:v>19.278590100730703</c:v>
                </c:pt>
                <c:pt idx="309">
                  <c:v>19.290053750730607</c:v>
                </c:pt>
                <c:pt idx="310">
                  <c:v>19.586577210730646</c:v>
                </c:pt>
                <c:pt idx="311">
                  <c:v>20.082845070730482</c:v>
                </c:pt>
                <c:pt idx="312">
                  <c:v>20.631792457902286</c:v>
                </c:pt>
                <c:pt idx="313">
                  <c:v>20.839034410730633</c:v>
                </c:pt>
                <c:pt idx="314">
                  <c:v>20.886960940730717</c:v>
                </c:pt>
                <c:pt idx="315">
                  <c:v>20.848622230730694</c:v>
                </c:pt>
                <c:pt idx="316">
                  <c:v>20.906422700730548</c:v>
                </c:pt>
                <c:pt idx="317">
                  <c:v>20.924653210730728</c:v>
                </c:pt>
                <c:pt idx="318">
                  <c:v>20.788848707763556</c:v>
                </c:pt>
                <c:pt idx="319">
                  <c:v>20.697151040730581</c:v>
                </c:pt>
                <c:pt idx="320">
                  <c:v>20.693015260730775</c:v>
                </c:pt>
                <c:pt idx="321">
                  <c:v>20.559876670730702</c:v>
                </c:pt>
                <c:pt idx="322">
                  <c:v>20.348881550730525</c:v>
                </c:pt>
                <c:pt idx="323">
                  <c:v>20.059761670023654</c:v>
                </c:pt>
                <c:pt idx="324">
                  <c:v>19.317756330730532</c:v>
                </c:pt>
                <c:pt idx="325">
                  <c:v>17.192780020730567</c:v>
                </c:pt>
                <c:pt idx="326">
                  <c:v>14.84256418073053</c:v>
                </c:pt>
                <c:pt idx="327">
                  <c:v>12.664780650730664</c:v>
                </c:pt>
                <c:pt idx="328">
                  <c:v>10.822498630730681</c:v>
                </c:pt>
                <c:pt idx="329">
                  <c:v>8.371203210730453</c:v>
                </c:pt>
                <c:pt idx="330">
                  <c:v>6.3968026407305416</c:v>
                </c:pt>
                <c:pt idx="331">
                  <c:v>4.350765240730567</c:v>
                </c:pt>
                <c:pt idx="332">
                  <c:v>2.8244406207305133</c:v>
                </c:pt>
                <c:pt idx="333">
                  <c:v>1.2177315007306784</c:v>
                </c:pt>
                <c:pt idx="334">
                  <c:v>-0.20316956926933472</c:v>
                </c:pt>
                <c:pt idx="335">
                  <c:v>-1.5548598392693975</c:v>
                </c:pt>
                <c:pt idx="336">
                  <c:v>-2.8801425992694041</c:v>
                </c:pt>
                <c:pt idx="337">
                  <c:v>-4.0658399492694439</c:v>
                </c:pt>
                <c:pt idx="338">
                  <c:v>-4.7794363400775683</c:v>
                </c:pt>
                <c:pt idx="339">
                  <c:v>-5.5425906592695053</c:v>
                </c:pt>
                <c:pt idx="340">
                  <c:v>-5.961803969269452</c:v>
                </c:pt>
                <c:pt idx="341">
                  <c:v>-6.3472347292694433</c:v>
                </c:pt>
                <c:pt idx="342">
                  <c:v>-6.7663156692694439</c:v>
                </c:pt>
                <c:pt idx="343">
                  <c:v>-7.0551507855852273</c:v>
                </c:pt>
                <c:pt idx="344">
                  <c:v>-7.1598906892694885</c:v>
                </c:pt>
                <c:pt idx="345">
                  <c:v>-7.2563364692694705</c:v>
                </c:pt>
                <c:pt idx="346">
                  <c:v>-7.2441192192692903</c:v>
                </c:pt>
                <c:pt idx="347">
                  <c:v>-7.2784860092694554</c:v>
                </c:pt>
                <c:pt idx="348">
                  <c:v>-7.2109970192694846</c:v>
                </c:pt>
                <c:pt idx="349">
                  <c:v>-6.8539958572076047</c:v>
                </c:pt>
                <c:pt idx="350">
                  <c:v>-6.4995244792694375</c:v>
                </c:pt>
                <c:pt idx="351">
                  <c:v>-6.2804913992693958</c:v>
                </c:pt>
                <c:pt idx="352">
                  <c:v>-6.1766646792694484</c:v>
                </c:pt>
                <c:pt idx="353">
                  <c:v>-6.1197391492694475</c:v>
                </c:pt>
                <c:pt idx="354">
                  <c:v>-5.9795258956330626</c:v>
                </c:pt>
                <c:pt idx="355">
                  <c:v>-5.6822516492695305</c:v>
                </c:pt>
                <c:pt idx="356">
                  <c:v>-5.2697165392692797</c:v>
                </c:pt>
                <c:pt idx="357">
                  <c:v>-4.6881137192693672</c:v>
                </c:pt>
                <c:pt idx="358">
                  <c:v>-4.2721295292692911</c:v>
                </c:pt>
                <c:pt idx="359">
                  <c:v>-3.9192012814916239</c:v>
                </c:pt>
                <c:pt idx="360">
                  <c:v>-3.5105455363778608</c:v>
                </c:pt>
                <c:pt idx="361">
                  <c:v>-1.7759635750588667</c:v>
                </c:pt>
                <c:pt idx="362">
                  <c:v>-1.3263591092693761</c:v>
                </c:pt>
                <c:pt idx="363">
                  <c:v>-0.69218620926943686</c:v>
                </c:pt>
                <c:pt idx="364">
                  <c:v>-0.45483035926930881</c:v>
                </c:pt>
                <c:pt idx="365">
                  <c:v>-0.25920023799277214</c:v>
                </c:pt>
                <c:pt idx="366">
                  <c:v>-0.62363603926932865</c:v>
                </c:pt>
                <c:pt idx="367">
                  <c:v>-0.93716951926943182</c:v>
                </c:pt>
                <c:pt idx="368">
                  <c:v>-0.32238512926946361</c:v>
                </c:pt>
                <c:pt idx="369">
                  <c:v>0.67765207073058809</c:v>
                </c:pt>
                <c:pt idx="370">
                  <c:v>0.98908566464371028</c:v>
                </c:pt>
                <c:pt idx="371">
                  <c:v>1.1205373607306517</c:v>
                </c:pt>
                <c:pt idx="372">
                  <c:v>1.4852225307305673</c:v>
                </c:pt>
                <c:pt idx="373">
                  <c:v>2.202818260730524</c:v>
                </c:pt>
                <c:pt idx="374">
                  <c:v>2.706866810730574</c:v>
                </c:pt>
                <c:pt idx="375">
                  <c:v>3.1265547811346295</c:v>
                </c:pt>
                <c:pt idx="376">
                  <c:v>3.2736240507305903</c:v>
                </c:pt>
                <c:pt idx="377">
                  <c:v>3.3214283707306285</c:v>
                </c:pt>
                <c:pt idx="378">
                  <c:v>3.54052991073074</c:v>
                </c:pt>
                <c:pt idx="379">
                  <c:v>4.0655910207306913</c:v>
                </c:pt>
                <c:pt idx="380">
                  <c:v>4.7173552659831444</c:v>
                </c:pt>
                <c:pt idx="381">
                  <c:v>5.1557673307306544</c:v>
                </c:pt>
                <c:pt idx="382">
                  <c:v>5.2911540007304145</c:v>
                </c:pt>
                <c:pt idx="383">
                  <c:v>5.4923575607305395</c:v>
                </c:pt>
                <c:pt idx="384">
                  <c:v>5.7662483507306082</c:v>
                </c:pt>
                <c:pt idx="385">
                  <c:v>5.8767741807307221</c:v>
                </c:pt>
                <c:pt idx="386">
                  <c:v>5.9779019824887474</c:v>
                </c:pt>
                <c:pt idx="387">
                  <c:v>5.7311865307305965</c:v>
                </c:pt>
                <c:pt idx="388">
                  <c:v>4.8612863807305065</c:v>
                </c:pt>
                <c:pt idx="389">
                  <c:v>4.0959944007305875</c:v>
                </c:pt>
                <c:pt idx="390">
                  <c:v>3.2938619007304912</c:v>
                </c:pt>
                <c:pt idx="391">
                  <c:v>2.7689519665371458</c:v>
                </c:pt>
                <c:pt idx="392">
                  <c:v>2.2401021907305969</c:v>
                </c:pt>
                <c:pt idx="393">
                  <c:v>1.7027054107306014</c:v>
                </c:pt>
                <c:pt idx="394">
                  <c:v>1.0561243107306804</c:v>
                </c:pt>
                <c:pt idx="395">
                  <c:v>0.24091160073054141</c:v>
                </c:pt>
                <c:pt idx="396">
                  <c:v>-0.10215600926939317</c:v>
                </c:pt>
                <c:pt idx="397">
                  <c:v>-0.29214684926940054</c:v>
                </c:pt>
                <c:pt idx="398">
                  <c:v>-9.168131926944055E-2</c:v>
                </c:pt>
                <c:pt idx="399">
                  <c:v>8.6689270730602216E-2</c:v>
                </c:pt>
                <c:pt idx="400">
                  <c:v>0.17646108073059005</c:v>
                </c:pt>
                <c:pt idx="401">
                  <c:v>0.20883661951843641</c:v>
                </c:pt>
                <c:pt idx="402">
                  <c:v>0.18857701908109453</c:v>
                </c:pt>
                <c:pt idx="403">
                  <c:v>6.392888073045809E-2</c:v>
                </c:pt>
                <c:pt idx="404">
                  <c:v>-0.23017115926951692</c:v>
                </c:pt>
                <c:pt idx="405">
                  <c:v>-0.72888599926953679</c:v>
                </c:pt>
                <c:pt idx="406">
                  <c:v>-1.2780835592694757</c:v>
                </c:pt>
                <c:pt idx="407">
                  <c:v>-1.3882629151832622</c:v>
                </c:pt>
                <c:pt idx="408">
                  <c:v>-1.2271041492694788</c:v>
                </c:pt>
                <c:pt idx="409">
                  <c:v>-0.98595415926945407</c:v>
                </c:pt>
                <c:pt idx="410">
                  <c:v>-0.76106629926944458</c:v>
                </c:pt>
                <c:pt idx="411">
                  <c:v>-0.80341257926950482</c:v>
                </c:pt>
                <c:pt idx="412">
                  <c:v>-0.98604012133837671</c:v>
                </c:pt>
                <c:pt idx="413">
                  <c:v>-1.104359099269459</c:v>
                </c:pt>
                <c:pt idx="414">
                  <c:v>-1.0789821692694521</c:v>
                </c:pt>
                <c:pt idx="415">
                  <c:v>-0.8744159092693593</c:v>
                </c:pt>
                <c:pt idx="416">
                  <c:v>-0.50479916926936141</c:v>
                </c:pt>
                <c:pt idx="417">
                  <c:v>-5.3222215791151918E-2</c:v>
                </c:pt>
                <c:pt idx="418">
                  <c:v>0.56853028073058454</c:v>
                </c:pt>
                <c:pt idx="419">
                  <c:v>1.0768727407305789</c:v>
                </c:pt>
                <c:pt idx="420">
                  <c:v>1.1152852407305573</c:v>
                </c:pt>
                <c:pt idx="421">
                  <c:v>0.9745793107306755</c:v>
                </c:pt>
                <c:pt idx="422">
                  <c:v>1.1842312607305137</c:v>
                </c:pt>
                <c:pt idx="423">
                  <c:v>1.2323077307306107</c:v>
                </c:pt>
                <c:pt idx="424">
                  <c:v>1.0074392682031141</c:v>
                </c:pt>
                <c:pt idx="425">
                  <c:v>0.70529322073053891</c:v>
                </c:pt>
                <c:pt idx="426">
                  <c:v>0.35464816073050542</c:v>
                </c:pt>
                <c:pt idx="427">
                  <c:v>-0.25508569676937048</c:v>
                </c:pt>
                <c:pt idx="428">
                  <c:v>-1.5978843746540292</c:v>
                </c:pt>
                <c:pt idx="429">
                  <c:v>-1.7881752892694038</c:v>
                </c:pt>
                <c:pt idx="430">
                  <c:v>-2.0843315551878039</c:v>
                </c:pt>
                <c:pt idx="431">
                  <c:v>-2.4212675892693771</c:v>
                </c:pt>
                <c:pt idx="432">
                  <c:v>-2.7817208992695015</c:v>
                </c:pt>
                <c:pt idx="433">
                  <c:v>-2.6554566392693166</c:v>
                </c:pt>
                <c:pt idx="434">
                  <c:v>-3.3777034492694331</c:v>
                </c:pt>
                <c:pt idx="435">
                  <c:v>-3.9478644787816819</c:v>
                </c:pt>
                <c:pt idx="436">
                  <c:v>-4.5236112753983946</c:v>
                </c:pt>
                <c:pt idx="437">
                  <c:v>-6.6854072592694074</c:v>
                </c:pt>
                <c:pt idx="438">
                  <c:v>-7.1506478292694435</c:v>
                </c:pt>
                <c:pt idx="439">
                  <c:v>-7.7453323692692209</c:v>
                </c:pt>
                <c:pt idx="440">
                  <c:v>-7.7141404992693623</c:v>
                </c:pt>
                <c:pt idx="441">
                  <c:v>-7.8154318148251445</c:v>
                </c:pt>
                <c:pt idx="442">
                  <c:v>-9.8588624192694319</c:v>
                </c:pt>
                <c:pt idx="443">
                  <c:v>-12.70401342926931</c:v>
                </c:pt>
                <c:pt idx="444">
                  <c:v>-13.921611529269484</c:v>
                </c:pt>
                <c:pt idx="445">
                  <c:v>-13.514218329269481</c:v>
                </c:pt>
                <c:pt idx="446">
                  <c:v>-13.516047501693592</c:v>
                </c:pt>
                <c:pt idx="447">
                  <c:v>-14.948468729269518</c:v>
                </c:pt>
                <c:pt idx="448">
                  <c:v>-15.331676309269415</c:v>
                </c:pt>
                <c:pt idx="449">
                  <c:v>-16.960789039269383</c:v>
                </c:pt>
                <c:pt idx="450">
                  <c:v>-16.187305929269577</c:v>
                </c:pt>
                <c:pt idx="451">
                  <c:v>-14.547280626616383</c:v>
                </c:pt>
                <c:pt idx="452">
                  <c:v>-12.276775529269329</c:v>
                </c:pt>
                <c:pt idx="453">
                  <c:v>-10.861590609269392</c:v>
                </c:pt>
                <c:pt idx="454">
                  <c:v>-8.7904699692694397</c:v>
                </c:pt>
                <c:pt idx="455">
                  <c:v>-7.4635221292693661</c:v>
                </c:pt>
                <c:pt idx="456">
                  <c:v>-5.7834747805460438</c:v>
                </c:pt>
                <c:pt idx="457">
                  <c:v>-4.4238616492693836</c:v>
                </c:pt>
                <c:pt idx="458">
                  <c:v>-4.0970273092693787</c:v>
                </c:pt>
                <c:pt idx="459">
                  <c:v>-2.9567190192695127</c:v>
                </c:pt>
                <c:pt idx="460">
                  <c:v>-2.0873714892694588</c:v>
                </c:pt>
                <c:pt idx="461">
                  <c:v>-1.6827948306980289</c:v>
                </c:pt>
                <c:pt idx="462">
                  <c:v>-1.4635969092693126</c:v>
                </c:pt>
                <c:pt idx="463">
                  <c:v>-1.7993212692694263</c:v>
                </c:pt>
                <c:pt idx="464">
                  <c:v>-2.9005643992694559</c:v>
                </c:pt>
                <c:pt idx="465">
                  <c:v>-4.9058257992694223</c:v>
                </c:pt>
                <c:pt idx="466">
                  <c:v>-5.3571623244867785</c:v>
                </c:pt>
                <c:pt idx="467">
                  <c:v>-5.3529889692693295</c:v>
                </c:pt>
                <c:pt idx="468">
                  <c:v>-5.0275727592694146</c:v>
                </c:pt>
                <c:pt idx="469">
                  <c:v>-4.3297519692693083</c:v>
                </c:pt>
                <c:pt idx="470">
                  <c:v>-2.7339956992693288</c:v>
                </c:pt>
                <c:pt idx="471">
                  <c:v>-2.3278019057341477</c:v>
                </c:pt>
                <c:pt idx="472">
                  <c:v>-2.3198539192695322</c:v>
                </c:pt>
                <c:pt idx="473">
                  <c:v>-2.3156038292694339</c:v>
                </c:pt>
                <c:pt idx="474">
                  <c:v>-2.3083852492693642</c:v>
                </c:pt>
                <c:pt idx="475">
                  <c:v>-2.3048439392694871</c:v>
                </c:pt>
                <c:pt idx="476">
                  <c:v>-2.3015610908482804</c:v>
                </c:pt>
                <c:pt idx="477">
                  <c:v>-2.2987673292693245</c:v>
                </c:pt>
                <c:pt idx="478">
                  <c:v>-2.2944231392694547</c:v>
                </c:pt>
                <c:pt idx="479">
                  <c:v>-2.2961778692694002</c:v>
                </c:pt>
                <c:pt idx="480">
                  <c:v>-2.2952813292693861</c:v>
                </c:pt>
                <c:pt idx="481">
                  <c:v>-2.2938993703805872</c:v>
                </c:pt>
                <c:pt idx="482">
                  <c:v>-2.288714829269467</c:v>
                </c:pt>
                <c:pt idx="483">
                  <c:v>-2.2883312192695389</c:v>
                </c:pt>
                <c:pt idx="484">
                  <c:v>-2.2878600592693781</c:v>
                </c:pt>
                <c:pt idx="485">
                  <c:v>-2.2831167492694835</c:v>
                </c:pt>
                <c:pt idx="486">
                  <c:v>-2.2809863540062603</c:v>
                </c:pt>
                <c:pt idx="487">
                  <c:v>-2.2871714792694045</c:v>
                </c:pt>
                <c:pt idx="488">
                  <c:v>-2.2799603192694065</c:v>
                </c:pt>
                <c:pt idx="489">
                  <c:v>-2.2818793492694178</c:v>
                </c:pt>
                <c:pt idx="490">
                  <c:v>-2.2809151392694957</c:v>
                </c:pt>
                <c:pt idx="491">
                  <c:v>-2.2809757216349889</c:v>
                </c:pt>
                <c:pt idx="492">
                  <c:v>-2.2813245792694956</c:v>
                </c:pt>
                <c:pt idx="493">
                  <c:v>-2.2746583792694537</c:v>
                </c:pt>
                <c:pt idx="494">
                  <c:v>-2.2738496505737791</c:v>
                </c:pt>
                <c:pt idx="495">
                  <c:v>-2.2728871416223493</c:v>
                </c:pt>
                <c:pt idx="496">
                  <c:v>-2.2734443992694078</c:v>
                </c:pt>
                <c:pt idx="497">
                  <c:v>-2.2707108105514933</c:v>
                </c:pt>
                <c:pt idx="498">
                  <c:v>-2.2719138492694535</c:v>
                </c:pt>
                <c:pt idx="499">
                  <c:v>-2.2721429092694607</c:v>
                </c:pt>
                <c:pt idx="500">
                  <c:v>-2.2684664292692949</c:v>
                </c:pt>
                <c:pt idx="501">
                  <c:v>-2.2691109292693596</c:v>
                </c:pt>
                <c:pt idx="502">
                  <c:v>-2.2667703897042477</c:v>
                </c:pt>
                <c:pt idx="503">
                  <c:v>-2.2660537592693979</c:v>
                </c:pt>
                <c:pt idx="504">
                  <c:v>-2.2666043792695798</c:v>
                </c:pt>
                <c:pt idx="505">
                  <c:v>-2.2635213092695796</c:v>
                </c:pt>
                <c:pt idx="506">
                  <c:v>-2.2646778292694743</c:v>
                </c:pt>
                <c:pt idx="507">
                  <c:v>-2.2642602892693739</c:v>
                </c:pt>
                <c:pt idx="508">
                  <c:v>-2.2655805016936208</c:v>
                </c:pt>
                <c:pt idx="509">
                  <c:v>-2.2648550492695136</c:v>
                </c:pt>
                <c:pt idx="510">
                  <c:v>-2.264295799269477</c:v>
                </c:pt>
                <c:pt idx="511">
                  <c:v>-2.2637752792695811</c:v>
                </c:pt>
                <c:pt idx="512">
                  <c:v>-2.2631805992693486</c:v>
                </c:pt>
                <c:pt idx="513">
                  <c:v>-2.2627840269463215</c:v>
                </c:pt>
                <c:pt idx="514">
                  <c:v>-2.2593483692695591</c:v>
                </c:pt>
                <c:pt idx="515">
                  <c:v>-2.2609997492695029</c:v>
                </c:pt>
                <c:pt idx="516">
                  <c:v>-2.2609908492694624</c:v>
                </c:pt>
                <c:pt idx="517">
                  <c:v>-2.261538207186037</c:v>
                </c:pt>
                <c:pt idx="518">
                  <c:v>-2.2598507092694851</c:v>
                </c:pt>
                <c:pt idx="519">
                  <c:v>-2.2593274259360934</c:v>
                </c:pt>
                <c:pt idx="520">
                  <c:v>-2.2588163988043712</c:v>
                </c:pt>
                <c:pt idx="521">
                  <c:v>-2.2586726492694424</c:v>
                </c:pt>
                <c:pt idx="522">
                  <c:v>-2.259078869269473</c:v>
                </c:pt>
                <c:pt idx="523">
                  <c:v>-2.2577402792692709</c:v>
                </c:pt>
                <c:pt idx="524">
                  <c:v>-2.2579500221560536</c:v>
                </c:pt>
                <c:pt idx="525">
                  <c:v>-2.257158319269422</c:v>
                </c:pt>
                <c:pt idx="526">
                  <c:v>-2.2580391392694423</c:v>
                </c:pt>
                <c:pt idx="527">
                  <c:v>-2.2568423592694828</c:v>
                </c:pt>
                <c:pt idx="528">
                  <c:v>-2.2592458268369877</c:v>
                </c:pt>
                <c:pt idx="529">
                  <c:v>-2.2558822592693986</c:v>
                </c:pt>
                <c:pt idx="530">
                  <c:v>-2.254408029269384</c:v>
                </c:pt>
                <c:pt idx="531">
                  <c:v>-2.2535558192694372</c:v>
                </c:pt>
                <c:pt idx="532">
                  <c:v>-2.2532377092694711</c:v>
                </c:pt>
                <c:pt idx="533">
                  <c:v>-2.2537055992694661</c:v>
                </c:pt>
                <c:pt idx="534">
                  <c:v>-2.252388585799963</c:v>
                </c:pt>
                <c:pt idx="535">
                  <c:v>-2.2528589392693288</c:v>
                </c:pt>
                <c:pt idx="536">
                  <c:v>-2.2543518692694997</c:v>
                </c:pt>
                <c:pt idx="537">
                  <c:v>-2.2519397492693694</c:v>
                </c:pt>
                <c:pt idx="538">
                  <c:v>-2.2530506997456987</c:v>
                </c:pt>
                <c:pt idx="539">
                  <c:v>-2.2507000092694796</c:v>
                </c:pt>
                <c:pt idx="540">
                  <c:v>-2.2498560592693773</c:v>
                </c:pt>
                <c:pt idx="541">
                  <c:v>-2.2516158892693587</c:v>
                </c:pt>
                <c:pt idx="542">
                  <c:v>-2.2501035392693334</c:v>
                </c:pt>
                <c:pt idx="543">
                  <c:v>-2.2485320653918714</c:v>
                </c:pt>
                <c:pt idx="544">
                  <c:v>-2.2493050992696197</c:v>
                </c:pt>
                <c:pt idx="545">
                  <c:v>-2.2492675388393204</c:v>
                </c:pt>
                <c:pt idx="546">
                  <c:v>-2.2515772592694399</c:v>
                </c:pt>
                <c:pt idx="547">
                  <c:v>-2.246967099269483</c:v>
                </c:pt>
                <c:pt idx="548">
                  <c:v>-2.2498565964786366</c:v>
                </c:pt>
                <c:pt idx="549">
                  <c:v>-2.2454689892694679</c:v>
                </c:pt>
                <c:pt idx="550">
                  <c:v>-2.2456986092693825</c:v>
                </c:pt>
                <c:pt idx="551">
                  <c:v>-2.2454038892694257</c:v>
                </c:pt>
                <c:pt idx="552">
                  <c:v>-2.2449308092694356</c:v>
                </c:pt>
                <c:pt idx="553">
                  <c:v>-2.2451168148249119</c:v>
                </c:pt>
                <c:pt idx="554">
                  <c:v>-2.2422108426027036</c:v>
                </c:pt>
                <c:pt idx="555">
                  <c:v>-2.2430778250589478</c:v>
                </c:pt>
                <c:pt idx="556">
                  <c:v>-2.2412641292694531</c:v>
                </c:pt>
                <c:pt idx="557">
                  <c:v>-2.241458909269439</c:v>
                </c:pt>
                <c:pt idx="558">
                  <c:v>-2.2398213329536532</c:v>
                </c:pt>
                <c:pt idx="559">
                  <c:v>-2.2416614792695526</c:v>
                </c:pt>
                <c:pt idx="560">
                  <c:v>-2.2409751592695102</c:v>
                </c:pt>
                <c:pt idx="561">
                  <c:v>-2.2407212592694083</c:v>
                </c:pt>
                <c:pt idx="562">
                  <c:v>-2.2396273282350312</c:v>
                </c:pt>
                <c:pt idx="563">
                  <c:v>-2.2376070449836476</c:v>
                </c:pt>
                <c:pt idx="564">
                  <c:v>-2.2385797792695001</c:v>
                </c:pt>
                <c:pt idx="565">
                  <c:v>-2.2368738592693944</c:v>
                </c:pt>
                <c:pt idx="566">
                  <c:v>-2.2376612492693519</c:v>
                </c:pt>
                <c:pt idx="567">
                  <c:v>-2.2361102292695136</c:v>
                </c:pt>
                <c:pt idx="568">
                  <c:v>-2.2382122592692753</c:v>
                </c:pt>
                <c:pt idx="569">
                  <c:v>-2.2376322247865952</c:v>
                </c:pt>
                <c:pt idx="570">
                  <c:v>-2.2336422592694305</c:v>
                </c:pt>
                <c:pt idx="571">
                  <c:v>-2.2332465692694541</c:v>
                </c:pt>
                <c:pt idx="572">
                  <c:v>-2.2326648692692705</c:v>
                </c:pt>
                <c:pt idx="573">
                  <c:v>-2.2311590143715279</c:v>
                </c:pt>
                <c:pt idx="574">
                  <c:v>-2.2305603092694781</c:v>
                </c:pt>
                <c:pt idx="575">
                  <c:v>-2.2336140449837112</c:v>
                </c:pt>
                <c:pt idx="576">
                  <c:v>-2.2354141823463474</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c:v>
                </c:pt>
                <c:pt idx="587">
                  <c:v>-2.2248971062081182</c:v>
                </c:pt>
                <c:pt idx="588">
                  <c:v>-2.2232541792695031</c:v>
                </c:pt>
                <c:pt idx="589">
                  <c:v>-2.2214767905194606</c:v>
                </c:pt>
                <c:pt idx="590">
                  <c:v>-2.222984332798859</c:v>
                </c:pt>
                <c:pt idx="591">
                  <c:v>-2.2241083592694517</c:v>
                </c:pt>
                <c:pt idx="592">
                  <c:v>-2.2227124992694192</c:v>
                </c:pt>
                <c:pt idx="593">
                  <c:v>-2.2218684884360584</c:v>
                </c:pt>
                <c:pt idx="594">
                  <c:v>-2.2207588492693313</c:v>
                </c:pt>
                <c:pt idx="595">
                  <c:v>-2.2207242292694516</c:v>
                </c:pt>
                <c:pt idx="596">
                  <c:v>-2.2213216992694109</c:v>
                </c:pt>
                <c:pt idx="597">
                  <c:v>-2.2182887037138661</c:v>
                </c:pt>
                <c:pt idx="598">
                  <c:v>-2.2212280696141988</c:v>
                </c:pt>
                <c:pt idx="599">
                  <c:v>-2.2193345292694326</c:v>
                </c:pt>
                <c:pt idx="600">
                  <c:v>-2.218906239269387</c:v>
                </c:pt>
                <c:pt idx="601">
                  <c:v>-2.2184087992693833</c:v>
                </c:pt>
                <c:pt idx="602">
                  <c:v>-2.2192732592694426</c:v>
                </c:pt>
                <c:pt idx="603">
                  <c:v>-2.2193986692695233</c:v>
                </c:pt>
                <c:pt idx="604">
                  <c:v>-2.2213707208078985</c:v>
                </c:pt>
                <c:pt idx="605">
                  <c:v>-2.2160360092694873</c:v>
                </c:pt>
                <c:pt idx="606">
                  <c:v>-2.2164320092694672</c:v>
                </c:pt>
                <c:pt idx="607">
                  <c:v>-2.2154368292694784</c:v>
                </c:pt>
                <c:pt idx="608">
                  <c:v>-2.2148275292693</c:v>
                </c:pt>
                <c:pt idx="609">
                  <c:v>-2.2135194192694314</c:v>
                </c:pt>
                <c:pt idx="610">
                  <c:v>-2.2141716592694118</c:v>
                </c:pt>
                <c:pt idx="611">
                  <c:v>-2.2142676251231412</c:v>
                </c:pt>
                <c:pt idx="612">
                  <c:v>-2.2102822592694196</c:v>
                </c:pt>
                <c:pt idx="613">
                  <c:v>-2.2136898392694064</c:v>
                </c:pt>
                <c:pt idx="614">
                  <c:v>-2.2122248892694931</c:v>
                </c:pt>
                <c:pt idx="615">
                  <c:v>-2.2123707592694197</c:v>
                </c:pt>
                <c:pt idx="616">
                  <c:v>-2.2125902892694431</c:v>
                </c:pt>
                <c:pt idx="617">
                  <c:v>-2.2122976945635737</c:v>
                </c:pt>
                <c:pt idx="618">
                  <c:v>-2.211962259269427</c:v>
                </c:pt>
                <c:pt idx="619">
                  <c:v>-2.2107423092695049</c:v>
                </c:pt>
                <c:pt idx="620">
                  <c:v>-2.2107891592694102</c:v>
                </c:pt>
                <c:pt idx="621">
                  <c:v>-2.2125120926028217</c:v>
                </c:pt>
                <c:pt idx="622">
                  <c:v>-2.2081753392695171</c:v>
                </c:pt>
                <c:pt idx="623">
                  <c:v>-2.2062462360135267</c:v>
                </c:pt>
                <c:pt idx="624">
                  <c:v>-2.2068675492693197</c:v>
                </c:pt>
                <c:pt idx="625">
                  <c:v>-2.2092163292695375</c:v>
                </c:pt>
                <c:pt idx="626">
                  <c:v>-2.2078170592694315</c:v>
                </c:pt>
                <c:pt idx="627">
                  <c:v>-2.2091685092694036</c:v>
                </c:pt>
                <c:pt idx="628">
                  <c:v>-2.2062466276904331</c:v>
                </c:pt>
                <c:pt idx="629">
                  <c:v>-2.2058529292694389</c:v>
                </c:pt>
                <c:pt idx="630">
                  <c:v>-2.2070622796776012</c:v>
                </c:pt>
                <c:pt idx="631">
                  <c:v>-2.2055326892693614</c:v>
                </c:pt>
                <c:pt idx="632">
                  <c:v>-2.2038730492692906</c:v>
                </c:pt>
                <c:pt idx="633">
                  <c:v>-2.2042573492694126</c:v>
                </c:pt>
                <c:pt idx="634">
                  <c:v>-2.2047674992694941</c:v>
                </c:pt>
                <c:pt idx="635">
                  <c:v>-2.2029254123307425</c:v>
                </c:pt>
                <c:pt idx="636">
                  <c:v>-2.2032701692695156</c:v>
                </c:pt>
                <c:pt idx="637">
                  <c:v>-2.2026570592695132</c:v>
                </c:pt>
                <c:pt idx="638">
                  <c:v>-2.2017158592694281</c:v>
                </c:pt>
                <c:pt idx="639">
                  <c:v>-2.2031173092693885</c:v>
                </c:pt>
                <c:pt idx="640">
                  <c:v>-2.2025397645325189</c:v>
                </c:pt>
                <c:pt idx="641">
                  <c:v>-2.2026742592694584</c:v>
                </c:pt>
                <c:pt idx="642">
                  <c:v>-2.2001860092694452</c:v>
                </c:pt>
                <c:pt idx="643">
                  <c:v>-2.1995959492692378</c:v>
                </c:pt>
                <c:pt idx="644">
                  <c:v>-2.1990680692694289</c:v>
                </c:pt>
                <c:pt idx="645">
                  <c:v>-2.2003709692693731</c:v>
                </c:pt>
                <c:pt idx="646">
                  <c:v>-2.2004310858000204</c:v>
                </c:pt>
                <c:pt idx="647">
                  <c:v>-2.1989745692693541</c:v>
                </c:pt>
                <c:pt idx="648">
                  <c:v>-2.1975471092694789</c:v>
                </c:pt>
                <c:pt idx="649">
                  <c:v>-2.2000594792695978</c:v>
                </c:pt>
                <c:pt idx="650">
                  <c:v>-2.1972089292694363</c:v>
                </c:pt>
                <c:pt idx="651">
                  <c:v>-2.1981684837591597</c:v>
                </c:pt>
                <c:pt idx="652">
                  <c:v>-2.1962288792693689</c:v>
                </c:pt>
                <c:pt idx="653">
                  <c:v>-2.1961090992692633</c:v>
                </c:pt>
                <c:pt idx="654">
                  <c:v>-2.1951399292693026</c:v>
                </c:pt>
                <c:pt idx="655">
                  <c:v>-2.195340859269308</c:v>
                </c:pt>
                <c:pt idx="656">
                  <c:v>-2.1954474633510577</c:v>
                </c:pt>
                <c:pt idx="657">
                  <c:v>-2.1962970792694136</c:v>
                </c:pt>
                <c:pt idx="658">
                  <c:v>-2.1964907892693759</c:v>
                </c:pt>
                <c:pt idx="659">
                  <c:v>-2.1956513892694849</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-2.1914759892693629</c:v>
                </c:pt>
                <c:pt idx="669">
                  <c:v>-2.1923600292693379</c:v>
                </c:pt>
                <c:pt idx="670">
                  <c:v>-2.190510829269499</c:v>
                </c:pt>
                <c:pt idx="671">
                  <c:v>-2.1913271659361593</c:v>
                </c:pt>
                <c:pt idx="672">
                  <c:v>-2.1904087192694561</c:v>
                </c:pt>
                <c:pt idx="673">
                  <c:v>-2.1900717392694142</c:v>
                </c:pt>
                <c:pt idx="674">
                  <c:v>-2.1902629492694237</c:v>
                </c:pt>
                <c:pt idx="675">
                  <c:v>-2.1902480492694565</c:v>
                </c:pt>
                <c:pt idx="676">
                  <c:v>-2.1899365992694015</c:v>
                </c:pt>
                <c:pt idx="677">
                  <c:v>-2.1903904826736493</c:v>
                </c:pt>
                <c:pt idx="678">
                  <c:v>-2.1894699992694902</c:v>
                </c:pt>
                <c:pt idx="679">
                  <c:v>-2.1894136392694037</c:v>
                </c:pt>
                <c:pt idx="680">
                  <c:v>-2.1918294392693261</c:v>
                </c:pt>
                <c:pt idx="681">
                  <c:v>-2.1885187092694318</c:v>
                </c:pt>
                <c:pt idx="682">
                  <c:v>-2.1871376980449799</c:v>
                </c:pt>
                <c:pt idx="683">
                  <c:v>-2.1877072792695467</c:v>
                </c:pt>
                <c:pt idx="684">
                  <c:v>-2.1882602470742407</c:v>
                </c:pt>
                <c:pt idx="685">
                  <c:v>-2.1858742592694549</c:v>
                </c:pt>
                <c:pt idx="686">
                  <c:v>-2.1855031092694475</c:v>
                </c:pt>
                <c:pt idx="687">
                  <c:v>-2.1849791192694847</c:v>
                </c:pt>
                <c:pt idx="688">
                  <c:v>-2.18337225926942</c:v>
                </c:pt>
                <c:pt idx="689">
                  <c:v>-2.1833256192694681</c:v>
                </c:pt>
                <c:pt idx="690">
                  <c:v>-2.184427449269351</c:v>
                </c:pt>
                <c:pt idx="691">
                  <c:v>-2.1856987892694946</c:v>
                </c:pt>
                <c:pt idx="692">
                  <c:v>-2.1840657880050154</c:v>
                </c:pt>
                <c:pt idx="693">
                  <c:v>-2.1799922592693406</c:v>
                </c:pt>
                <c:pt idx="694">
                  <c:v>-2.1821651863528189</c:v>
                </c:pt>
                <c:pt idx="695">
                  <c:v>-2.1814100592695098</c:v>
                </c:pt>
                <c:pt idx="696">
                  <c:v>-2.1805814192694015</c:v>
                </c:pt>
                <c:pt idx="697">
                  <c:v>-2.1807821492692483</c:v>
                </c:pt>
                <c:pt idx="698">
                  <c:v>-2.1821484092694439</c:v>
                </c:pt>
                <c:pt idx="699">
                  <c:v>-2.1802630885376439</c:v>
                </c:pt>
                <c:pt idx="700">
                  <c:v>-2.1797485092693587</c:v>
                </c:pt>
                <c:pt idx="701">
                  <c:v>-2.1800176792694401</c:v>
                </c:pt>
                <c:pt idx="702">
                  <c:v>-2.179352469269431</c:v>
                </c:pt>
                <c:pt idx="703">
                  <c:v>-2.1805498692694139</c:v>
                </c:pt>
                <c:pt idx="704">
                  <c:v>-2.1780471886812194</c:v>
                </c:pt>
                <c:pt idx="705">
                  <c:v>-2.1788680792694342</c:v>
                </c:pt>
                <c:pt idx="706">
                  <c:v>-2.178361009269409</c:v>
                </c:pt>
                <c:pt idx="707">
                  <c:v>-2.17870779926956</c:v>
                </c:pt>
                <c:pt idx="708">
                  <c:v>-2.1785214192693871</c:v>
                </c:pt>
                <c:pt idx="709">
                  <c:v>-2.174884698293865</c:v>
                </c:pt>
                <c:pt idx="710">
                  <c:v>-2.1764563292693557</c:v>
                </c:pt>
                <c:pt idx="711">
                  <c:v>-2.1769113492694183</c:v>
                </c:pt>
                <c:pt idx="712">
                  <c:v>-2.1757124592695467</c:v>
                </c:pt>
                <c:pt idx="713">
                  <c:v>-2.1758069192693474</c:v>
                </c:pt>
                <c:pt idx="714">
                  <c:v>-2.1764797184530797</c:v>
                </c:pt>
                <c:pt idx="715">
                  <c:v>-2.1760499892694716</c:v>
                </c:pt>
                <c:pt idx="716">
                  <c:v>-2.1759157092695176</c:v>
                </c:pt>
                <c:pt idx="717">
                  <c:v>-2.1757993492694254</c:v>
                </c:pt>
                <c:pt idx="718">
                  <c:v>-2.1777998592694146</c:v>
                </c:pt>
                <c:pt idx="719">
                  <c:v>-2.1750373715142217</c:v>
                </c:pt>
                <c:pt idx="720">
                  <c:v>-2.1744395192694554</c:v>
                </c:pt>
                <c:pt idx="721">
                  <c:v>-2.1737113092694935</c:v>
                </c:pt>
                <c:pt idx="722">
                  <c:v>-2.1729045792693853</c:v>
                </c:pt>
                <c:pt idx="723">
                  <c:v>-2.174395429269409</c:v>
                </c:pt>
                <c:pt idx="724">
                  <c:v>-2.1726632490653799</c:v>
                </c:pt>
                <c:pt idx="725">
                  <c:v>-2.1721093892694645</c:v>
                </c:pt>
                <c:pt idx="726">
                  <c:v>-2.1725447392693553</c:v>
                </c:pt>
                <c:pt idx="727">
                  <c:v>-2.1720682292693567</c:v>
                </c:pt>
                <c:pt idx="728">
                  <c:v>-2.1707170592694363</c:v>
                </c:pt>
                <c:pt idx="729">
                  <c:v>-2.1726688409021335</c:v>
                </c:pt>
                <c:pt idx="730">
                  <c:v>-2.1725729492695223</c:v>
                </c:pt>
                <c:pt idx="731">
                  <c:v>-2.1695062192693522</c:v>
                </c:pt>
                <c:pt idx="732">
                  <c:v>-2.1708251892693644</c:v>
                </c:pt>
                <c:pt idx="733">
                  <c:v>-2.1709534192693232</c:v>
                </c:pt>
                <c:pt idx="734">
                  <c:v>-2.1735602592694088</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-2.1662520392693656</c:v>
                </c:pt>
                <c:pt idx="747">
                  <c:v>-2.1659697392693715</c:v>
                </c:pt>
                <c:pt idx="748">
                  <c:v>-2.1651827492695057</c:v>
                </c:pt>
                <c:pt idx="749">
                  <c:v>-2.1661630840116572</c:v>
                </c:pt>
                <c:pt idx="750">
                  <c:v>-2.1651544692695097</c:v>
                </c:pt>
                <c:pt idx="751">
                  <c:v>-2.1656567692693613</c:v>
                </c:pt>
                <c:pt idx="752">
                  <c:v>-2.165241429269499</c:v>
                </c:pt>
                <c:pt idx="753">
                  <c:v>-2.1633672592695499</c:v>
                </c:pt>
                <c:pt idx="754">
                  <c:v>-2.1640778306978632</c:v>
                </c:pt>
                <c:pt idx="755">
                  <c:v>-2.1648632092692988</c:v>
                </c:pt>
                <c:pt idx="756">
                  <c:v>-2.165553879269325</c:v>
                </c:pt>
                <c:pt idx="757">
                  <c:v>-2.1619740592693555</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-2.15922341926938</c:v>
                </c:pt>
                <c:pt idx="767">
                  <c:v>-2.159636739269529</c:v>
                </c:pt>
                <c:pt idx="768">
                  <c:v>-2.1587185592694742</c:v>
                </c:pt>
                <c:pt idx="769">
                  <c:v>-2.1596742692694173</c:v>
                </c:pt>
                <c:pt idx="770">
                  <c:v>-2.1597309421963775</c:v>
                </c:pt>
                <c:pt idx="771">
                  <c:v>-2.158617359269285</c:v>
                </c:pt>
                <c:pt idx="772">
                  <c:v>-2.158028999269475</c:v>
                </c:pt>
                <c:pt idx="773">
                  <c:v>-2.1565844292695573</c:v>
                </c:pt>
                <c:pt idx="774">
                  <c:v>-2.1573678192694814</c:v>
                </c:pt>
                <c:pt idx="775">
                  <c:v>-2.1588411355580903</c:v>
                </c:pt>
                <c:pt idx="776">
                  <c:v>-2.1577981092694931</c:v>
                </c:pt>
                <c:pt idx="777">
                  <c:v>-2.1565227992694807</c:v>
                </c:pt>
                <c:pt idx="778">
                  <c:v>-2.1563307292693712</c:v>
                </c:pt>
                <c:pt idx="779">
                  <c:v>-2.1573181355580573</c:v>
                </c:pt>
                <c:pt idx="780">
                  <c:v>-2.1555329392694347</c:v>
                </c:pt>
                <c:pt idx="781">
                  <c:v>-2.154169739269534</c:v>
                </c:pt>
                <c:pt idx="782">
                  <c:v>-2.1556920192695221</c:v>
                </c:pt>
                <c:pt idx="783">
                  <c:v>-2.153809419269435</c:v>
                </c:pt>
                <c:pt idx="784">
                  <c:v>-2.1545577392693938</c:v>
                </c:pt>
                <c:pt idx="785">
                  <c:v>-2.1531100370470009</c:v>
                </c:pt>
                <c:pt idx="786">
                  <c:v>-2.1542458692693591</c:v>
                </c:pt>
                <c:pt idx="787">
                  <c:v>-2.1549725292695276</c:v>
                </c:pt>
                <c:pt idx="788">
                  <c:v>-2.1545918692693973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-2.1519104792693602</c:v>
                </c:pt>
                <c:pt idx="797">
                  <c:v>-2.1512002697956798</c:v>
                </c:pt>
                <c:pt idx="798">
                  <c:v>-2.14867629926934</c:v>
                </c:pt>
                <c:pt idx="799">
                  <c:v>-2.1496910192693983</c:v>
                </c:pt>
                <c:pt idx="800">
                  <c:v>-2.1510306892694473</c:v>
                </c:pt>
                <c:pt idx="801">
                  <c:v>-2.1498391592694475</c:v>
                </c:pt>
                <c:pt idx="802">
                  <c:v>-2.1496519123304982</c:v>
                </c:pt>
                <c:pt idx="803">
                  <c:v>-2.1494959461381313</c:v>
                </c:pt>
                <c:pt idx="804">
                  <c:v>-2.1479108792694754</c:v>
                </c:pt>
                <c:pt idx="805">
                  <c:v>-2.1474189292693353</c:v>
                </c:pt>
                <c:pt idx="806">
                  <c:v>-2.1480941792695072</c:v>
                </c:pt>
                <c:pt idx="807">
                  <c:v>-2.1482050592695145</c:v>
                </c:pt>
                <c:pt idx="808">
                  <c:v>-2.1461646878408516</c:v>
                </c:pt>
                <c:pt idx="809">
                  <c:v>-2.1466879392694547</c:v>
                </c:pt>
                <c:pt idx="810">
                  <c:v>-2.145978409269488</c:v>
                </c:pt>
                <c:pt idx="811">
                  <c:v>-2.1457443692693658</c:v>
                </c:pt>
                <c:pt idx="812">
                  <c:v>-2.1458047892693632</c:v>
                </c:pt>
                <c:pt idx="813">
                  <c:v>-2.144533647024546</c:v>
                </c:pt>
                <c:pt idx="814">
                  <c:v>-2.1448101992693998</c:v>
                </c:pt>
                <c:pt idx="815">
                  <c:v>-2.1445137492695503</c:v>
                </c:pt>
                <c:pt idx="816">
                  <c:v>-2.1442462792694243</c:v>
                </c:pt>
                <c:pt idx="817">
                  <c:v>-2.1440109592695511</c:v>
                </c:pt>
                <c:pt idx="818">
                  <c:v>-2.1446006692693658</c:v>
                </c:pt>
                <c:pt idx="819">
                  <c:v>-2.1434680015373297</c:v>
                </c:pt>
                <c:pt idx="820">
                  <c:v>-2.1430259792695532</c:v>
                </c:pt>
                <c:pt idx="821">
                  <c:v>-2.1430334392694874</c:v>
                </c:pt>
                <c:pt idx="822">
                  <c:v>-2.1429077892695152</c:v>
                </c:pt>
                <c:pt idx="823">
                  <c:v>-2.1418872392694936</c:v>
                </c:pt>
                <c:pt idx="824">
                  <c:v>-2.1415699192694433</c:v>
                </c:pt>
                <c:pt idx="825">
                  <c:v>-2.1410124345270694</c:v>
                </c:pt>
                <c:pt idx="826">
                  <c:v>-2.14037206926929</c:v>
                </c:pt>
                <c:pt idx="827">
                  <c:v>-2.1399324492695513</c:v>
                </c:pt>
                <c:pt idx="828">
                  <c:v>-2.1396328592693132</c:v>
                </c:pt>
                <c:pt idx="829">
                  <c:v>-2.1395539592694481</c:v>
                </c:pt>
                <c:pt idx="830">
                  <c:v>-2.1391412208079856</c:v>
                </c:pt>
                <c:pt idx="831">
                  <c:v>-2.140315549269304</c:v>
                </c:pt>
                <c:pt idx="832">
                  <c:v>-2.1398908892695792</c:v>
                </c:pt>
                <c:pt idx="833">
                  <c:v>-2.1401679592693634</c:v>
                </c:pt>
                <c:pt idx="834">
                  <c:v>-2.1394989592695168</c:v>
                </c:pt>
                <c:pt idx="835">
                  <c:v>-2.139165009269461</c:v>
                </c:pt>
                <c:pt idx="836">
                  <c:v>-2.1381995405193677</c:v>
                </c:pt>
                <c:pt idx="837">
                  <c:v>-2.1395038092694705</c:v>
                </c:pt>
                <c:pt idx="838">
                  <c:v>-2.1398753992693704</c:v>
                </c:pt>
                <c:pt idx="839">
                  <c:v>-2.1376888092693918</c:v>
                </c:pt>
                <c:pt idx="840">
                  <c:v>-2.1381461792694827</c:v>
                </c:pt>
                <c:pt idx="841">
                  <c:v>-2.137797747641502</c:v>
                </c:pt>
                <c:pt idx="842">
                  <c:v>-2.1342093353564442</c:v>
                </c:pt>
                <c:pt idx="843">
                  <c:v>-2.1382044292694777</c:v>
                </c:pt>
                <c:pt idx="844">
                  <c:v>-2.1355411892694454</c:v>
                </c:pt>
                <c:pt idx="845">
                  <c:v>-2.1374092392694024</c:v>
                </c:pt>
                <c:pt idx="846">
                  <c:v>-2.1355811192694034</c:v>
                </c:pt>
                <c:pt idx="847">
                  <c:v>-2.1338696922592097</c:v>
                </c:pt>
                <c:pt idx="848">
                  <c:v>-2.1354789292693956</c:v>
                </c:pt>
                <c:pt idx="849">
                  <c:v>-2.1345901892694883</c:v>
                </c:pt>
                <c:pt idx="850">
                  <c:v>-2.1344880192694822</c:v>
                </c:pt>
                <c:pt idx="851">
                  <c:v>-2.1349544992693827</c:v>
                </c:pt>
                <c:pt idx="852">
                  <c:v>-2.1341594692695613</c:v>
                </c:pt>
                <c:pt idx="853">
                  <c:v>-2.1324205653918114</c:v>
                </c:pt>
                <c:pt idx="854">
                  <c:v>-2.1328753992695635</c:v>
                </c:pt>
                <c:pt idx="855">
                  <c:v>-2.1329429292694453</c:v>
                </c:pt>
                <c:pt idx="856">
                  <c:v>-2.1323911492694236</c:v>
                </c:pt>
                <c:pt idx="857">
                  <c:v>-2.1335003192694302</c:v>
                </c:pt>
                <c:pt idx="858">
                  <c:v>-2.1352917329537182</c:v>
                </c:pt>
                <c:pt idx="859">
                  <c:v>-2.1328219692694574</c:v>
                </c:pt>
                <c:pt idx="860">
                  <c:v>-2.1324849492694966</c:v>
                </c:pt>
                <c:pt idx="861">
                  <c:v>-2.1323560992693862</c:v>
                </c:pt>
                <c:pt idx="862">
                  <c:v>-2.1305129992694836</c:v>
                </c:pt>
                <c:pt idx="863">
                  <c:v>-2.1335683292693233</c:v>
                </c:pt>
                <c:pt idx="864">
                  <c:v>-2.1316323108157738</c:v>
                </c:pt>
                <c:pt idx="865">
                  <c:v>-2.1283344992694002</c:v>
                </c:pt>
                <c:pt idx="866">
                  <c:v>-2.1290551692694626</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-2.1268598262797829</c:v>
                </c:pt>
                <c:pt idx="876">
                  <c:v>-2.1267722892694247</c:v>
                </c:pt>
                <c:pt idx="877">
                  <c:v>-2.1270229992693572</c:v>
                </c:pt>
                <c:pt idx="878">
                  <c:v>-2.126297729269397</c:v>
                </c:pt>
                <c:pt idx="879">
                  <c:v>-2.1256175392694407</c:v>
                </c:pt>
                <c:pt idx="880">
                  <c:v>-2.125888423826396</c:v>
                </c:pt>
                <c:pt idx="881">
                  <c:v>-2.1246258692694653</c:v>
                </c:pt>
                <c:pt idx="882">
                  <c:v>-2.1252279692694183</c:v>
                </c:pt>
                <c:pt idx="883">
                  <c:v>-2.1254327592693594</c:v>
                </c:pt>
                <c:pt idx="884">
                  <c:v>-2.1251206492693635</c:v>
                </c:pt>
                <c:pt idx="885">
                  <c:v>-2.1240840092693682</c:v>
                </c:pt>
                <c:pt idx="886">
                  <c:v>-2.1275320217694693</c:v>
                </c:pt>
                <c:pt idx="887">
                  <c:v>-2.1244563492694795</c:v>
                </c:pt>
                <c:pt idx="888">
                  <c:v>-2.1239983392693071</c:v>
                </c:pt>
                <c:pt idx="889">
                  <c:v>-2.1245390992694277</c:v>
                </c:pt>
                <c:pt idx="890">
                  <c:v>-2.123302699269459</c:v>
                </c:pt>
                <c:pt idx="891">
                  <c:v>-2.1230822077230878</c:v>
                </c:pt>
                <c:pt idx="892">
                  <c:v>-2.123032219269434</c:v>
                </c:pt>
                <c:pt idx="893">
                  <c:v>-2.1232475592694442</c:v>
                </c:pt>
                <c:pt idx="894">
                  <c:v>-2.1225454192695556</c:v>
                </c:pt>
                <c:pt idx="895">
                  <c:v>-2.1212683792693525</c:v>
                </c:pt>
                <c:pt idx="896">
                  <c:v>-2.1218044860736276</c:v>
                </c:pt>
                <c:pt idx="897">
                  <c:v>-2.1218021792694222</c:v>
                </c:pt>
                <c:pt idx="898">
                  <c:v>-2.1229239992693465</c:v>
                </c:pt>
                <c:pt idx="899">
                  <c:v>-2.1224879292694538</c:v>
                </c:pt>
                <c:pt idx="900">
                  <c:v>-2.1218441192695385</c:v>
                </c:pt>
                <c:pt idx="901">
                  <c:v>-2.1204749992695038</c:v>
                </c:pt>
                <c:pt idx="902">
                  <c:v>-2.1215680840117983</c:v>
                </c:pt>
                <c:pt idx="903">
                  <c:v>-2.1207807592694801</c:v>
                </c:pt>
                <c:pt idx="904">
                  <c:v>-2.1206125492693682</c:v>
                </c:pt>
                <c:pt idx="905">
                  <c:v>-2.1202740592693781</c:v>
                </c:pt>
                <c:pt idx="906">
                  <c:v>-2.1197317292693341</c:v>
                </c:pt>
                <c:pt idx="907">
                  <c:v>-2.1180467138149766</c:v>
                </c:pt>
                <c:pt idx="908">
                  <c:v>-2.117603339269464</c:v>
                </c:pt>
                <c:pt idx="909">
                  <c:v>-2.1184130592695141</c:v>
                </c:pt>
                <c:pt idx="910">
                  <c:v>-2.1183468692694447</c:v>
                </c:pt>
                <c:pt idx="911">
                  <c:v>-2.1189763892694344</c:v>
                </c:pt>
                <c:pt idx="912">
                  <c:v>-2.1188167392693629</c:v>
                </c:pt>
                <c:pt idx="913">
                  <c:v>-2.119730176795187</c:v>
                </c:pt>
                <c:pt idx="914">
                  <c:v>-2.1173427692693432</c:v>
                </c:pt>
                <c:pt idx="915">
                  <c:v>-2.1192587992694443</c:v>
                </c:pt>
                <c:pt idx="916">
                  <c:v>-2.1177382992694049</c:v>
                </c:pt>
                <c:pt idx="917">
                  <c:v>-2.1166374292694168</c:v>
                </c:pt>
                <c:pt idx="918">
                  <c:v>-2.1165189603003824</c:v>
                </c:pt>
                <c:pt idx="919">
                  <c:v>-2.1180873392694224</c:v>
                </c:pt>
                <c:pt idx="920">
                  <c:v>-2.1165492292694799</c:v>
                </c:pt>
                <c:pt idx="921">
                  <c:v>-2.1167399092693837</c:v>
                </c:pt>
                <c:pt idx="922">
                  <c:v>-2.1151849092693742</c:v>
                </c:pt>
                <c:pt idx="923">
                  <c:v>-2.1158898692694086</c:v>
                </c:pt>
                <c:pt idx="924">
                  <c:v>-2.1142016819499219</c:v>
                </c:pt>
                <c:pt idx="925">
                  <c:v>-2.116729159269326</c:v>
                </c:pt>
                <c:pt idx="926">
                  <c:v>-2.1154167192694047</c:v>
                </c:pt>
                <c:pt idx="927">
                  <c:v>-2.114890369269304</c:v>
                </c:pt>
                <c:pt idx="928">
                  <c:v>-2.1151666192694165</c:v>
                </c:pt>
                <c:pt idx="929">
                  <c:v>-2.116696259269375</c:v>
                </c:pt>
                <c:pt idx="930">
                  <c:v>-2.1122799992694175</c:v>
                </c:pt>
                <c:pt idx="931">
                  <c:v>-2.1134797592693539</c:v>
                </c:pt>
                <c:pt idx="932">
                  <c:v>-2.1149338592693852</c:v>
                </c:pt>
                <c:pt idx="933">
                  <c:v>-2.114617809269447</c:v>
                </c:pt>
                <c:pt idx="934">
                  <c:v>-2.1130288365888665</c:v>
                </c:pt>
                <c:pt idx="935">
                  <c:v>-2.1122165792693721</c:v>
                </c:pt>
                <c:pt idx="936">
                  <c:v>-2.1127168992694147</c:v>
                </c:pt>
                <c:pt idx="937">
                  <c:v>-2.1116485292693863</c:v>
                </c:pt>
                <c:pt idx="938">
                  <c:v>-2.1123323092692767</c:v>
                </c:pt>
                <c:pt idx="939">
                  <c:v>-2.1120951252487834</c:v>
                </c:pt>
                <c:pt idx="940">
                  <c:v>-2.1120607092694987</c:v>
                </c:pt>
                <c:pt idx="941">
                  <c:v>-2.1114806592694597</c:v>
                </c:pt>
                <c:pt idx="942">
                  <c:v>-2.1116632192694738</c:v>
                </c:pt>
                <c:pt idx="943">
                  <c:v>-2.1129324692694378</c:v>
                </c:pt>
                <c:pt idx="944">
                  <c:v>-2.1108869592695205</c:v>
                </c:pt>
                <c:pt idx="945">
                  <c:v>-2.1104121871045147</c:v>
                </c:pt>
                <c:pt idx="946">
                  <c:v>-2.1111092492693899</c:v>
                </c:pt>
                <c:pt idx="947">
                  <c:v>-2.1100633292694218</c:v>
                </c:pt>
                <c:pt idx="948">
                  <c:v>-2.1117439892693985</c:v>
                </c:pt>
                <c:pt idx="949">
                  <c:v>-2.110374149269461</c:v>
                </c:pt>
                <c:pt idx="950">
                  <c:v>-2.1088183932898366</c:v>
                </c:pt>
                <c:pt idx="951">
                  <c:v>-2.1107574592694789</c:v>
                </c:pt>
                <c:pt idx="952">
                  <c:v>-2.1108118692695825</c:v>
                </c:pt>
                <c:pt idx="953">
                  <c:v>-2.1090179592693801</c:v>
                </c:pt>
                <c:pt idx="954">
                  <c:v>-2.1088216992694138</c:v>
                </c:pt>
                <c:pt idx="955">
                  <c:v>-2.1071515685477653</c:v>
                </c:pt>
                <c:pt idx="956">
                  <c:v>-2.1089762792694842</c:v>
                </c:pt>
                <c:pt idx="957">
                  <c:v>-2.1078514692694341</c:v>
                </c:pt>
                <c:pt idx="958">
                  <c:v>-2.1079312492693862</c:v>
                </c:pt>
                <c:pt idx="959">
                  <c:v>-2.1070877592694348</c:v>
                </c:pt>
                <c:pt idx="960">
                  <c:v>-2.1067977792693435</c:v>
                </c:pt>
                <c:pt idx="961">
                  <c:v>-2.1068115376200334</c:v>
                </c:pt>
                <c:pt idx="962">
                  <c:v>-2.1059118792694145</c:v>
                </c:pt>
                <c:pt idx="963">
                  <c:v>-2.1043280092693388</c:v>
                </c:pt>
                <c:pt idx="964">
                  <c:v>-2.1069959692693914</c:v>
                </c:pt>
                <c:pt idx="965">
                  <c:v>-2.1059946092693451</c:v>
                </c:pt>
                <c:pt idx="966">
                  <c:v>-2.1072076510219961</c:v>
                </c:pt>
                <c:pt idx="967">
                  <c:v>-2.1066405692694588</c:v>
                </c:pt>
                <c:pt idx="968">
                  <c:v>-2.1045856192694714</c:v>
                </c:pt>
                <c:pt idx="969">
                  <c:v>-2.1047848592693881</c:v>
                </c:pt>
                <c:pt idx="970">
                  <c:v>-2.1045676892693033</c:v>
                </c:pt>
                <c:pt idx="971">
                  <c:v>-2.1065783443758193</c:v>
                </c:pt>
                <c:pt idx="972">
                  <c:v>-2.1047260092694708</c:v>
                </c:pt>
                <c:pt idx="973">
                  <c:v>-2.1043289292694847</c:v>
                </c:pt>
                <c:pt idx="974">
                  <c:v>-2.1039853092694045</c:v>
                </c:pt>
                <c:pt idx="975">
                  <c:v>-2.1037301092694358</c:v>
                </c:pt>
                <c:pt idx="976">
                  <c:v>-2.1012387192695314</c:v>
                </c:pt>
                <c:pt idx="977">
                  <c:v>-2.1018021030194647</c:v>
                </c:pt>
                <c:pt idx="978">
                  <c:v>-2.1022965692693991</c:v>
                </c:pt>
                <c:pt idx="979">
                  <c:v>-2.1028812792694396</c:v>
                </c:pt>
                <c:pt idx="980">
                  <c:v>-2.1008171592693401</c:v>
                </c:pt>
                <c:pt idx="981">
                  <c:v>-2.1010402892694198</c:v>
                </c:pt>
                <c:pt idx="982">
                  <c:v>-2.1020771655194888</c:v>
                </c:pt>
                <c:pt idx="983">
                  <c:v>-2.1013921683602632</c:v>
                </c:pt>
                <c:pt idx="984">
                  <c:v>-2.1031212292693642</c:v>
                </c:pt>
                <c:pt idx="985">
                  <c:v>-2.1011781492693586</c:v>
                </c:pt>
                <c:pt idx="986">
                  <c:v>-2.100032559269438</c:v>
                </c:pt>
                <c:pt idx="987">
                  <c:v>-2.10074503926944</c:v>
                </c:pt>
                <c:pt idx="988">
                  <c:v>-2.1003719603002944</c:v>
                </c:pt>
                <c:pt idx="989">
                  <c:v>-2.0992305892693972</c:v>
                </c:pt>
                <c:pt idx="990">
                  <c:v>-2.1012166392694378</c:v>
                </c:pt>
                <c:pt idx="991">
                  <c:v>-2.0998887492695237</c:v>
                </c:pt>
                <c:pt idx="992">
                  <c:v>-2.0991383192694277</c:v>
                </c:pt>
                <c:pt idx="993">
                  <c:v>-2.099083696769398</c:v>
                </c:pt>
                <c:pt idx="994">
                  <c:v>-2.0988405992695207</c:v>
                </c:pt>
                <c:pt idx="995">
                  <c:v>-2.0993556492693131</c:v>
                </c:pt>
                <c:pt idx="996">
                  <c:v>-2.099299119269431</c:v>
                </c:pt>
                <c:pt idx="997">
                  <c:v>-2.0987115992693939</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-2.0966443992694632</c:v>
                </c:pt>
                <c:pt idx="1006">
                  <c:v>-2.0967126392693127</c:v>
                </c:pt>
                <c:pt idx="1007">
                  <c:v>-2.0963291292693631</c:v>
                </c:pt>
                <c:pt idx="1008">
                  <c:v>-2.0939263492694096</c:v>
                </c:pt>
                <c:pt idx="1009">
                  <c:v>-2.0956281252487496</c:v>
                </c:pt>
                <c:pt idx="1010">
                  <c:v>-2.0967649892694444</c:v>
                </c:pt>
                <c:pt idx="1011">
                  <c:v>-2.0958499892693956</c:v>
                </c:pt>
                <c:pt idx="1012">
                  <c:v>-2.0961287192695437</c:v>
                </c:pt>
                <c:pt idx="1013">
                  <c:v>-2.0946486592693097</c:v>
                </c:pt>
                <c:pt idx="1014">
                  <c:v>-2.0951906551028259</c:v>
                </c:pt>
                <c:pt idx="1015">
                  <c:v>-2.0940241792695105</c:v>
                </c:pt>
                <c:pt idx="1016">
                  <c:v>-2.0925975992695101</c:v>
                </c:pt>
                <c:pt idx="1017">
                  <c:v>-2.0945622592693951</c:v>
                </c:pt>
                <c:pt idx="1018">
                  <c:v>-2.0944454392696032</c:v>
                </c:pt>
                <c:pt idx="1019">
                  <c:v>-2.0938513192693762</c:v>
                </c:pt>
                <c:pt idx="1020">
                  <c:v>-2.0932707953518142</c:v>
                </c:pt>
                <c:pt idx="1021">
                  <c:v>-2.09299768926941</c:v>
                </c:pt>
                <c:pt idx="1022">
                  <c:v>-2.0916292592694106</c:v>
                </c:pt>
                <c:pt idx="1023">
                  <c:v>-2.0923628492694348</c:v>
                </c:pt>
                <c:pt idx="1024">
                  <c:v>-2.0918850792694732</c:v>
                </c:pt>
                <c:pt idx="1025">
                  <c:v>-2.0922974829537244</c:v>
                </c:pt>
                <c:pt idx="1026">
                  <c:v>-2.0922108092694174</c:v>
                </c:pt>
                <c:pt idx="1027">
                  <c:v>-2.0911440292694148</c:v>
                </c:pt>
                <c:pt idx="1028">
                  <c:v>-2.0912128392693878</c:v>
                </c:pt>
                <c:pt idx="1029">
                  <c:v>-2.0900538092693779</c:v>
                </c:pt>
                <c:pt idx="1030">
                  <c:v>-2.0899167855853182</c:v>
                </c:pt>
                <c:pt idx="1031">
                  <c:v>-2.0904199792693703</c:v>
                </c:pt>
                <c:pt idx="1032">
                  <c:v>-2.0897141892694151</c:v>
                </c:pt>
                <c:pt idx="1033">
                  <c:v>-2.0908279292693521</c:v>
                </c:pt>
                <c:pt idx="1034">
                  <c:v>-2.0895763092695181</c:v>
                </c:pt>
                <c:pt idx="1035">
                  <c:v>-2.090397040519421</c:v>
                </c:pt>
                <c:pt idx="1036">
                  <c:v>-2.0896361092694917</c:v>
                </c:pt>
                <c:pt idx="1037">
                  <c:v>-2.0913623392693523</c:v>
                </c:pt>
                <c:pt idx="1038">
                  <c:v>-2.0898394192692953</c:v>
                </c:pt>
                <c:pt idx="1039">
                  <c:v>-2.0910557392694349</c:v>
                </c:pt>
                <c:pt idx="1040">
                  <c:v>-2.0887166103331793</c:v>
                </c:pt>
                <c:pt idx="1041">
                  <c:v>-2.0900590153668466</c:v>
                </c:pt>
                <c:pt idx="1042">
                  <c:v>-2.0891745592694813</c:v>
                </c:pt>
                <c:pt idx="1043">
                  <c:v>-2.0881113692694706</c:v>
                </c:pt>
                <c:pt idx="1044">
                  <c:v>-2.0905316992695191</c:v>
                </c:pt>
                <c:pt idx="1045">
                  <c:v>-2.0893201592695192</c:v>
                </c:pt>
                <c:pt idx="1046">
                  <c:v>-2.0877068119009738</c:v>
                </c:pt>
                <c:pt idx="1047">
                  <c:v>-2.0884718292695372</c:v>
                </c:pt>
                <c:pt idx="1048">
                  <c:v>-2.0882250792693933</c:v>
                </c:pt>
                <c:pt idx="1049">
                  <c:v>-2.0862481292692916</c:v>
                </c:pt>
                <c:pt idx="1050">
                  <c:v>-2.0867892092694982</c:v>
                </c:pt>
                <c:pt idx="1051">
                  <c:v>-2.0862025224272847</c:v>
                </c:pt>
                <c:pt idx="1052">
                  <c:v>-2.0889855292693942</c:v>
                </c:pt>
                <c:pt idx="1053">
                  <c:v>-2.0860956292694786</c:v>
                </c:pt>
                <c:pt idx="1054">
                  <c:v>-2.0864425992693598</c:v>
                </c:pt>
                <c:pt idx="1055">
                  <c:v>-2.0861995292695208</c:v>
                </c:pt>
                <c:pt idx="1056">
                  <c:v>-2.0840185994755132</c:v>
                </c:pt>
                <c:pt idx="1057">
                  <c:v>-2.0843574292694171</c:v>
                </c:pt>
                <c:pt idx="1058">
                  <c:v>-2.0837014792694371</c:v>
                </c:pt>
                <c:pt idx="1059">
                  <c:v>-2.0860551192694441</c:v>
                </c:pt>
                <c:pt idx="1060">
                  <c:v>-2.0851065292693249</c:v>
                </c:pt>
                <c:pt idx="1061">
                  <c:v>-2.0871910025125002</c:v>
                </c:pt>
                <c:pt idx="1062">
                  <c:v>-2.0860559192694259</c:v>
                </c:pt>
                <c:pt idx="1063">
                  <c:v>-2.0832679392693771</c:v>
                </c:pt>
                <c:pt idx="1064">
                  <c:v>-2.0839086992694007</c:v>
                </c:pt>
                <c:pt idx="1065">
                  <c:v>-2.0813580792695063</c:v>
                </c:pt>
                <c:pt idx="1066">
                  <c:v>-2.0813730648250592</c:v>
                </c:pt>
                <c:pt idx="1067">
                  <c:v>-2.0817369792694222</c:v>
                </c:pt>
                <c:pt idx="1068">
                  <c:v>-2.0822129692694347</c:v>
                </c:pt>
                <c:pt idx="1069">
                  <c:v>-2.081746919269448</c:v>
                </c:pt>
                <c:pt idx="1070">
                  <c:v>-2.0826885792694583</c:v>
                </c:pt>
                <c:pt idx="1071">
                  <c:v>-2.0818073108158468</c:v>
                </c:pt>
                <c:pt idx="1072">
                  <c:v>-2.0838153392694778</c:v>
                </c:pt>
                <c:pt idx="1073">
                  <c:v>-2.0821293692694098</c:v>
                </c:pt>
                <c:pt idx="1074">
                  <c:v>-2.0812658792692664</c:v>
                </c:pt>
                <c:pt idx="1075">
                  <c:v>-2.0811608692694969</c:v>
                </c:pt>
                <c:pt idx="1076">
                  <c:v>-2.0809360948858</c:v>
                </c:pt>
                <c:pt idx="1077">
                  <c:v>-2.0830836692693149</c:v>
                </c:pt>
                <c:pt idx="1078">
                  <c:v>-2.0806586392694428</c:v>
                </c:pt>
                <c:pt idx="1079">
                  <c:v>-2.0799770592693112</c:v>
                </c:pt>
                <c:pt idx="1080">
                  <c:v>-2.0790494992694004</c:v>
                </c:pt>
                <c:pt idx="1081">
                  <c:v>-2.0794028992694527</c:v>
                </c:pt>
                <c:pt idx="1082">
                  <c:v>-2.0807313592694943</c:v>
                </c:pt>
                <c:pt idx="1083">
                  <c:v>-2.0802860092694431</c:v>
                </c:pt>
                <c:pt idx="1084">
                  <c:v>-2.0786718292694806</c:v>
                </c:pt>
                <c:pt idx="1085">
                  <c:v>-2.0791602892694532</c:v>
                </c:pt>
                <c:pt idx="1086">
                  <c:v>-2.0788585892693727</c:v>
                </c:pt>
                <c:pt idx="1087">
                  <c:v>-2.0789746551027832</c:v>
                </c:pt>
                <c:pt idx="1088">
                  <c:v>-2.0771866792692881</c:v>
                </c:pt>
                <c:pt idx="1089">
                  <c:v>-2.0790013992694725</c:v>
                </c:pt>
                <c:pt idx="1090">
                  <c:v>-2.077445609269474</c:v>
                </c:pt>
                <c:pt idx="1091">
                  <c:v>-2.0774602487432081</c:v>
                </c:pt>
                <c:pt idx="1092">
                  <c:v>-2.0773946543311306</c:v>
                </c:pt>
                <c:pt idx="1093">
                  <c:v>-2.0758608692693477</c:v>
                </c:pt>
                <c:pt idx="1094">
                  <c:v>-2.076610149269456</c:v>
                </c:pt>
                <c:pt idx="1095">
                  <c:v>-2.0763962192694265</c:v>
                </c:pt>
                <c:pt idx="1096">
                  <c:v>-2.0781183581705998</c:v>
                </c:pt>
                <c:pt idx="1097">
                  <c:v>-2.0751118664123012</c:v>
                </c:pt>
                <c:pt idx="1098">
                  <c:v>-2.0759999992695404</c:v>
                </c:pt>
                <c:pt idx="1099">
                  <c:v>-2.0754852392695531</c:v>
                </c:pt>
                <c:pt idx="1100">
                  <c:v>-2.0766895292693865</c:v>
                </c:pt>
                <c:pt idx="1101">
                  <c:v>-2.076465887176326</c:v>
                </c:pt>
                <c:pt idx="1102">
                  <c:v>-2.0743416862356407</c:v>
                </c:pt>
                <c:pt idx="1103">
                  <c:v>-2.0748563592694742</c:v>
                </c:pt>
                <c:pt idx="1104">
                  <c:v>-2.0734381892696225</c:v>
                </c:pt>
                <c:pt idx="1105">
                  <c:v>-2.0762331792693081</c:v>
                </c:pt>
                <c:pt idx="1106">
                  <c:v>-2.0759223623622782</c:v>
                </c:pt>
                <c:pt idx="1107">
                  <c:v>-2.0728679792693883</c:v>
                </c:pt>
                <c:pt idx="1108">
                  <c:v>-2.0744080792695021</c:v>
                </c:pt>
                <c:pt idx="1109">
                  <c:v>-2.0741893992694003</c:v>
                </c:pt>
                <c:pt idx="1110">
                  <c:v>-2.0740593992694993</c:v>
                </c:pt>
                <c:pt idx="1111">
                  <c:v>-2.0732225016937487</c:v>
                </c:pt>
                <c:pt idx="1112">
                  <c:v>-2.072705534779586</c:v>
                </c:pt>
                <c:pt idx="1113">
                  <c:v>-2.0719284492693504</c:v>
                </c:pt>
                <c:pt idx="1114">
                  <c:v>-2.0719812092693672</c:v>
                </c:pt>
                <c:pt idx="1115">
                  <c:v>-2.074064919269488</c:v>
                </c:pt>
                <c:pt idx="1116">
                  <c:v>-2.0722633692693497</c:v>
                </c:pt>
                <c:pt idx="1117">
                  <c:v>-2.0722664345270929</c:v>
                </c:pt>
                <c:pt idx="1118">
                  <c:v>-2.0721161792694147</c:v>
                </c:pt>
                <c:pt idx="1119">
                  <c:v>-2.0717839892694476</c:v>
                </c:pt>
                <c:pt idx="1120">
                  <c:v>-2.0717955592693755</c:v>
                </c:pt>
                <c:pt idx="1121">
                  <c:v>-2.0717710943208938</c:v>
                </c:pt>
                <c:pt idx="1122">
                  <c:v>-2.0722835992694106</c:v>
                </c:pt>
                <c:pt idx="1123">
                  <c:v>-2.0716195992692819</c:v>
                </c:pt>
                <c:pt idx="1124">
                  <c:v>-2.0733852592694859</c:v>
                </c:pt>
                <c:pt idx="1125">
                  <c:v>-2.0707449392694306</c:v>
                </c:pt>
                <c:pt idx="1126">
                  <c:v>-2.0718320324652799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-2.0702288392693609</c:v>
                </c:pt>
                <c:pt idx="1135">
                  <c:v>-2.069503769269319</c:v>
                </c:pt>
                <c:pt idx="1136">
                  <c:v>-2.068231144686167</c:v>
                </c:pt>
                <c:pt idx="1137">
                  <c:v>-2.0687529192693148</c:v>
                </c:pt>
                <c:pt idx="1138">
                  <c:v>-2.0695114392694336</c:v>
                </c:pt>
                <c:pt idx="1139">
                  <c:v>-2.0679684992694827</c:v>
                </c:pt>
                <c:pt idx="1140">
                  <c:v>-2.0681741551028248</c:v>
                </c:pt>
                <c:pt idx="1141">
                  <c:v>-2.0692461692693769</c:v>
                </c:pt>
                <c:pt idx="1142">
                  <c:v>-2.069085319269476</c:v>
                </c:pt>
                <c:pt idx="1143">
                  <c:v>-2.066815389269407</c:v>
                </c:pt>
                <c:pt idx="1144">
                  <c:v>-2.067159699269439</c:v>
                </c:pt>
                <c:pt idx="1145">
                  <c:v>-2.0676934363526556</c:v>
                </c:pt>
                <c:pt idx="1146">
                  <c:v>-2.0682618792693006</c:v>
                </c:pt>
                <c:pt idx="1147">
                  <c:v>-2.0656407292693038</c:v>
                </c:pt>
                <c:pt idx="1148">
                  <c:v>-2.0659656292694981</c:v>
                </c:pt>
                <c:pt idx="1149">
                  <c:v>-2.0673835992695051</c:v>
                </c:pt>
                <c:pt idx="1150">
                  <c:v>-2.066609424217829</c:v>
                </c:pt>
                <c:pt idx="1151">
                  <c:v>-2.0678345092694039</c:v>
                </c:pt>
                <c:pt idx="1152">
                  <c:v>-2.0653776992694617</c:v>
                </c:pt>
                <c:pt idx="1153">
                  <c:v>-2.0671673092693519</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-2.0674531392692179</c:v>
                </c:pt>
                <c:pt idx="1165">
                  <c:v>-2.0647821592693569</c:v>
                </c:pt>
                <c:pt idx="1166">
                  <c:v>-2.0664903592694657</c:v>
                </c:pt>
                <c:pt idx="1167">
                  <c:v>-2.0629472592695066</c:v>
                </c:pt>
                <c:pt idx="1168">
                  <c:v>-2.0621326792693822</c:v>
                </c:pt>
                <c:pt idx="1169">
                  <c:v>-2.0622671392695215</c:v>
                </c:pt>
                <c:pt idx="1170">
                  <c:v>-2.0648203392694029</c:v>
                </c:pt>
                <c:pt idx="1171">
                  <c:v>-2.0635269592693546</c:v>
                </c:pt>
                <c:pt idx="1172">
                  <c:v>-2.0636260292693152</c:v>
                </c:pt>
                <c:pt idx="1173">
                  <c:v>-2.0619401759360301</c:v>
                </c:pt>
                <c:pt idx="1174">
                  <c:v>-2.0631827392695365</c:v>
                </c:pt>
                <c:pt idx="1175">
                  <c:v>-2.0615464992693679</c:v>
                </c:pt>
                <c:pt idx="1176">
                  <c:v>-2.0621587392694347</c:v>
                </c:pt>
                <c:pt idx="1177">
                  <c:v>-2.0613326092694422</c:v>
                </c:pt>
                <c:pt idx="1178">
                  <c:v>-2.0615099780194592</c:v>
                </c:pt>
                <c:pt idx="1179">
                  <c:v>-2.0610968992695433</c:v>
                </c:pt>
                <c:pt idx="1180">
                  <c:v>-2.0618604092694839</c:v>
                </c:pt>
                <c:pt idx="1181">
                  <c:v>-2.0612996492694293</c:v>
                </c:pt>
                <c:pt idx="1182">
                  <c:v>-2.0631836092694167</c:v>
                </c:pt>
                <c:pt idx="1183">
                  <c:v>-2.0613415192693481</c:v>
                </c:pt>
                <c:pt idx="1184">
                  <c:v>-2.0604311224274756</c:v>
                </c:pt>
                <c:pt idx="1185">
                  <c:v>-2.0617013592692786</c:v>
                </c:pt>
                <c:pt idx="1186">
                  <c:v>-2.0617529092694857</c:v>
                </c:pt>
                <c:pt idx="1187">
                  <c:v>-2.0605140292693851</c:v>
                </c:pt>
                <c:pt idx="1188">
                  <c:v>-2.0592286992694668</c:v>
                </c:pt>
                <c:pt idx="1189">
                  <c:v>-2.0595650926026248</c:v>
                </c:pt>
                <c:pt idx="1190">
                  <c:v>-2.0596137192694783</c:v>
                </c:pt>
                <c:pt idx="1191">
                  <c:v>-2.0592171892694031</c:v>
                </c:pt>
                <c:pt idx="1192">
                  <c:v>-2.0584118992693732</c:v>
                </c:pt>
                <c:pt idx="1193">
                  <c:v>-2.0598105792694525</c:v>
                </c:pt>
                <c:pt idx="1194">
                  <c:v>-2.0592653009361745</c:v>
                </c:pt>
                <c:pt idx="1195">
                  <c:v>-2.0579943092694331</c:v>
                </c:pt>
                <c:pt idx="1196">
                  <c:v>-2.059778069269341</c:v>
                </c:pt>
                <c:pt idx="1197">
                  <c:v>-2.0577640992694199</c:v>
                </c:pt>
                <c:pt idx="1198">
                  <c:v>-2.0585679792694687</c:v>
                </c:pt>
                <c:pt idx="1199">
                  <c:v>-2.05715965926953</c:v>
                </c:pt>
                <c:pt idx="1200">
                  <c:v>-2.0577927384360502</c:v>
                </c:pt>
                <c:pt idx="1201">
                  <c:v>-2.0583617692693252</c:v>
                </c:pt>
                <c:pt idx="1202">
                  <c:v>-2.0544093192694528</c:v>
                </c:pt>
                <c:pt idx="1203">
                  <c:v>-2.0554594692692216</c:v>
                </c:pt>
                <c:pt idx="1204">
                  <c:v>-2.0573071592694276</c:v>
                </c:pt>
                <c:pt idx="1205">
                  <c:v>-2.058602957186153</c:v>
                </c:pt>
                <c:pt idx="1206">
                  <c:v>-2.0595202292695798</c:v>
                </c:pt>
                <c:pt idx="1207">
                  <c:v>-2.0560474192694178</c:v>
                </c:pt>
                <c:pt idx="1208">
                  <c:v>-2.0577905192694042</c:v>
                </c:pt>
                <c:pt idx="1209">
                  <c:v>-2.0556718692695597</c:v>
                </c:pt>
                <c:pt idx="1210">
                  <c:v>-2.0567552292693128</c:v>
                </c:pt>
                <c:pt idx="1211">
                  <c:v>-2.0565128403505071</c:v>
                </c:pt>
                <c:pt idx="1212">
                  <c:v>-2.0564463092694458</c:v>
                </c:pt>
                <c:pt idx="1213">
                  <c:v>-2.055097839269493</c:v>
                </c:pt>
                <c:pt idx="1214">
                  <c:v>-2.0565293992694365</c:v>
                </c:pt>
                <c:pt idx="1215">
                  <c:v>-2.0570156692694037</c:v>
                </c:pt>
                <c:pt idx="1216">
                  <c:v>-2.0567892592693378</c:v>
                </c:pt>
                <c:pt idx="1217">
                  <c:v>-2.0556631992694023</c:v>
                </c:pt>
                <c:pt idx="1218">
                  <c:v>-2.0552526392694532</c:v>
                </c:pt>
                <c:pt idx="1219">
                  <c:v>-2.0552082992694656</c:v>
                </c:pt>
                <c:pt idx="1220">
                  <c:v>-2.0548202292693531</c:v>
                </c:pt>
                <c:pt idx="1221">
                  <c:v>-2.0540902696860432</c:v>
                </c:pt>
                <c:pt idx="1222">
                  <c:v>-2.0548889092693789</c:v>
                </c:pt>
                <c:pt idx="1223">
                  <c:v>-2.0537070292693045</c:v>
                </c:pt>
                <c:pt idx="1224">
                  <c:v>-2.0533078092693708</c:v>
                </c:pt>
                <c:pt idx="1225">
                  <c:v>-2.0534127392694188</c:v>
                </c:pt>
                <c:pt idx="1226">
                  <c:v>-2.0544067392694529</c:v>
                </c:pt>
                <c:pt idx="1227">
                  <c:v>-2.0529148738528278</c:v>
                </c:pt>
                <c:pt idx="1228">
                  <c:v>-2.0528420892693031</c:v>
                </c:pt>
                <c:pt idx="1229">
                  <c:v>-2.0539408592694599</c:v>
                </c:pt>
                <c:pt idx="1230">
                  <c:v>-2.0554559692693872</c:v>
                </c:pt>
                <c:pt idx="1231">
                  <c:v>-2.053933329269455</c:v>
                </c:pt>
                <c:pt idx="1232">
                  <c:v>-2.0519589363527033</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-2.0522056992694773</c:v>
                </c:pt>
                <c:pt idx="1242">
                  <c:v>-2.0519788492694597</c:v>
                </c:pt>
                <c:pt idx="1243">
                  <c:v>-2.0521077384359794</c:v>
                </c:pt>
                <c:pt idx="1244">
                  <c:v>-2.0531332992694908</c:v>
                </c:pt>
                <c:pt idx="1245">
                  <c:v>-2.0514919592694554</c:v>
                </c:pt>
                <c:pt idx="1246">
                  <c:v>-2.0510186192694553</c:v>
                </c:pt>
                <c:pt idx="1247">
                  <c:v>-2.0510393792694397</c:v>
                </c:pt>
                <c:pt idx="1248">
                  <c:v>-2.0518668859361777</c:v>
                </c:pt>
                <c:pt idx="1249">
                  <c:v>-2.0518488092694143</c:v>
                </c:pt>
                <c:pt idx="1250">
                  <c:v>-2.049583419269509</c:v>
                </c:pt>
                <c:pt idx="1251">
                  <c:v>-2.050409869269429</c:v>
                </c:pt>
                <c:pt idx="1252">
                  <c:v>-2.0504619792693433</c:v>
                </c:pt>
                <c:pt idx="1253">
                  <c:v>-2.048867689269315</c:v>
                </c:pt>
                <c:pt idx="1254">
                  <c:v>-2.0490816446860136</c:v>
                </c:pt>
                <c:pt idx="1255">
                  <c:v>-2.0506911592696038</c:v>
                </c:pt>
                <c:pt idx="1256">
                  <c:v>-2.0499912592693632</c:v>
                </c:pt>
                <c:pt idx="1257">
                  <c:v>-2.0487154992694343</c:v>
                </c:pt>
                <c:pt idx="1258">
                  <c:v>-2.0483677792693706</c:v>
                </c:pt>
                <c:pt idx="1259">
                  <c:v>-2.0500656342695422</c:v>
                </c:pt>
                <c:pt idx="1260">
                  <c:v>-2.0496035592694</c:v>
                </c:pt>
                <c:pt idx="1261">
                  <c:v>-2.0486082192694397</c:v>
                </c:pt>
                <c:pt idx="1262">
                  <c:v>-2.0480451492693987</c:v>
                </c:pt>
                <c:pt idx="1263">
                  <c:v>-2.0480240192693637</c:v>
                </c:pt>
                <c:pt idx="1264">
                  <c:v>-2.0478964571860416</c:v>
                </c:pt>
                <c:pt idx="1265">
                  <c:v>-2.0478937492693499</c:v>
                </c:pt>
                <c:pt idx="1266">
                  <c:v>-2.0471593492694211</c:v>
                </c:pt>
                <c:pt idx="1267">
                  <c:v>-2.0455177992695894</c:v>
                </c:pt>
                <c:pt idx="1268">
                  <c:v>-2.0490612792694529</c:v>
                </c:pt>
                <c:pt idx="1269">
                  <c:v>-2.047687550936204</c:v>
                </c:pt>
                <c:pt idx="1270">
                  <c:v>-2.0464162192693749</c:v>
                </c:pt>
                <c:pt idx="1271">
                  <c:v>-2.0471100692694231</c:v>
                </c:pt>
                <c:pt idx="1272">
                  <c:v>-2.0482146592693775</c:v>
                </c:pt>
                <c:pt idx="1273">
                  <c:v>-2.047410849269498</c:v>
                </c:pt>
                <c:pt idx="1274">
                  <c:v>-2.0469362905192687</c:v>
                </c:pt>
                <c:pt idx="1275">
                  <c:v>-2.0461645892694529</c:v>
                </c:pt>
                <c:pt idx="1276">
                  <c:v>-2.0462521792694002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-2.045208609269479</c:v>
                </c:pt>
                <c:pt idx="1288">
                  <c:v>-2.0454997192693734</c:v>
                </c:pt>
                <c:pt idx="1289">
                  <c:v>-2.0429877992695111</c:v>
                </c:pt>
                <c:pt idx="1290">
                  <c:v>-2.0442866759361351</c:v>
                </c:pt>
                <c:pt idx="1291">
                  <c:v>-2.0435621592693711</c:v>
                </c:pt>
                <c:pt idx="1292">
                  <c:v>-2.0437745492694015</c:v>
                </c:pt>
                <c:pt idx="1293">
                  <c:v>-2.0437038892694526</c:v>
                </c:pt>
                <c:pt idx="1294">
                  <c:v>-2.0455085092692968</c:v>
                </c:pt>
                <c:pt idx="1295">
                  <c:v>-2.0465867280194781</c:v>
                </c:pt>
                <c:pt idx="1296">
                  <c:v>-2.0473513792695002</c:v>
                </c:pt>
                <c:pt idx="1297">
                  <c:v>-2.0435108992694362</c:v>
                </c:pt>
                <c:pt idx="1298">
                  <c:v>-2.0421225792694315</c:v>
                </c:pt>
                <c:pt idx="1299">
                  <c:v>-2.0426030592693394</c:v>
                </c:pt>
                <c:pt idx="1300">
                  <c:v>-2.0421694292695198</c:v>
                </c:pt>
                <c:pt idx="1301">
                  <c:v>-2.0439510405193335</c:v>
                </c:pt>
                <c:pt idx="1302">
                  <c:v>-2.0428408392694726</c:v>
                </c:pt>
                <c:pt idx="1303">
                  <c:v>-2.0414932192693414</c:v>
                </c:pt>
                <c:pt idx="1304">
                  <c:v>-2.0425856092694081</c:v>
                </c:pt>
                <c:pt idx="1305">
                  <c:v>-2.0415397692695629</c:v>
                </c:pt>
                <c:pt idx="1306">
                  <c:v>-2.0407949884359926</c:v>
                </c:pt>
                <c:pt idx="1307">
                  <c:v>-2.0420311792693582</c:v>
                </c:pt>
                <c:pt idx="1308">
                  <c:v>-2.0393435792695405</c:v>
                </c:pt>
                <c:pt idx="1309">
                  <c:v>-2.0416622192693827</c:v>
                </c:pt>
                <c:pt idx="1310">
                  <c:v>-2.0399826592694827</c:v>
                </c:pt>
                <c:pt idx="1311">
                  <c:v>-2.0417430792694233</c:v>
                </c:pt>
                <c:pt idx="1312">
                  <c:v>-2.0419077592693942</c:v>
                </c:pt>
                <c:pt idx="1313">
                  <c:v>-2.0417257092694996</c:v>
                </c:pt>
                <c:pt idx="1314">
                  <c:v>-2.0392749492694549</c:v>
                </c:pt>
                <c:pt idx="1315">
                  <c:v>-2.0391667992695517</c:v>
                </c:pt>
                <c:pt idx="1316">
                  <c:v>-2.0394025892694705</c:v>
                </c:pt>
                <c:pt idx="1317">
                  <c:v>-2.039561571769398</c:v>
                </c:pt>
                <c:pt idx="1318">
                  <c:v>-2.0373256592694418</c:v>
                </c:pt>
                <c:pt idx="1319">
                  <c:v>-2.0395643792695637</c:v>
                </c:pt>
                <c:pt idx="1320">
                  <c:v>-2.0423726292694502</c:v>
                </c:pt>
                <c:pt idx="1321">
                  <c:v>-2.0399340792695</c:v>
                </c:pt>
                <c:pt idx="1322">
                  <c:v>-2.039407400114583</c:v>
                </c:pt>
                <c:pt idx="1323">
                  <c:v>-2.0386988992693906</c:v>
                </c:pt>
                <c:pt idx="1324">
                  <c:v>-2.0390928292694483</c:v>
                </c:pt>
                <c:pt idx="1325">
                  <c:v>-2.0393459092694135</c:v>
                </c:pt>
                <c:pt idx="1326">
                  <c:v>-2.0378503992694439</c:v>
                </c:pt>
                <c:pt idx="1327">
                  <c:v>-2.0378637434800742</c:v>
                </c:pt>
                <c:pt idx="1328">
                  <c:v>-2.0375979292694533</c:v>
                </c:pt>
                <c:pt idx="1329">
                  <c:v>-2.0393188392694546</c:v>
                </c:pt>
                <c:pt idx="1330">
                  <c:v>-2.0385890192694234</c:v>
                </c:pt>
                <c:pt idx="1331">
                  <c:v>-2.0374536992693342</c:v>
                </c:pt>
                <c:pt idx="1332">
                  <c:v>-2.0383024884361172</c:v>
                </c:pt>
                <c:pt idx="1333">
                  <c:v>-2.0366605292693398</c:v>
                </c:pt>
                <c:pt idx="1334">
                  <c:v>-2.0376549192693707</c:v>
                </c:pt>
                <c:pt idx="1335">
                  <c:v>-2.03740858926946</c:v>
                </c:pt>
                <c:pt idx="1336">
                  <c:v>-2.0366687992693775</c:v>
                </c:pt>
                <c:pt idx="1337">
                  <c:v>-2.0396812892695086</c:v>
                </c:pt>
                <c:pt idx="1338">
                  <c:v>-2.0361099467694146</c:v>
                </c:pt>
                <c:pt idx="1339">
                  <c:v>-2.0376969292695</c:v>
                </c:pt>
                <c:pt idx="1340">
                  <c:v>-2.0365204092695839</c:v>
                </c:pt>
                <c:pt idx="1341">
                  <c:v>-2.0363626692692223</c:v>
                </c:pt>
                <c:pt idx="1342">
                  <c:v>-2.0350772592694995</c:v>
                </c:pt>
                <c:pt idx="1343">
                  <c:v>-2.0375176958891501</c:v>
                </c:pt>
                <c:pt idx="1344">
                  <c:v>-2.0342500492692741</c:v>
                </c:pt>
                <c:pt idx="1345">
                  <c:v>-2.0346971592695269</c:v>
                </c:pt>
                <c:pt idx="1346">
                  <c:v>-2.0360277392694988</c:v>
                </c:pt>
                <c:pt idx="1347">
                  <c:v>-2.0346954092694736</c:v>
                </c:pt>
                <c:pt idx="1348">
                  <c:v>-2.0343021329534841</c:v>
                </c:pt>
                <c:pt idx="1349">
                  <c:v>-2.0340172492694681</c:v>
                </c:pt>
                <c:pt idx="1350">
                  <c:v>-2.0342670792692688</c:v>
                </c:pt>
                <c:pt idx="1351">
                  <c:v>-2.0341135292693773</c:v>
                </c:pt>
                <c:pt idx="1352">
                  <c:v>-2.0336791792693409</c:v>
                </c:pt>
                <c:pt idx="1353">
                  <c:v>-2.0333199259361976</c:v>
                </c:pt>
                <c:pt idx="1354">
                  <c:v>-2.0325912492694878</c:v>
                </c:pt>
                <c:pt idx="1355">
                  <c:v>-2.0330845992693733</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-2.0321028803220846</c:v>
                </c:pt>
                <c:pt idx="1364">
                  <c:v>-2.032267249269438</c:v>
                </c:pt>
                <c:pt idx="1365">
                  <c:v>-2.0327688492693308</c:v>
                </c:pt>
                <c:pt idx="1366">
                  <c:v>-2.0327108792694162</c:v>
                </c:pt>
                <c:pt idx="1367">
                  <c:v>-2.0329622992695269</c:v>
                </c:pt>
                <c:pt idx="1368">
                  <c:v>-2.0317908908483986</c:v>
                </c:pt>
                <c:pt idx="1369">
                  <c:v>-2.0306413792693681</c:v>
                </c:pt>
                <c:pt idx="1370">
                  <c:v>-2.0308828992694137</c:v>
                </c:pt>
                <c:pt idx="1371">
                  <c:v>-2.0309485292692795</c:v>
                </c:pt>
                <c:pt idx="1372">
                  <c:v>-2.0309785392693405</c:v>
                </c:pt>
                <c:pt idx="1373">
                  <c:v>-2.0303398946861373</c:v>
                </c:pt>
                <c:pt idx="1374">
                  <c:v>-2.0311160192693336</c:v>
                </c:pt>
                <c:pt idx="1375">
                  <c:v>-2.0307585192693978</c:v>
                </c:pt>
                <c:pt idx="1376">
                  <c:v>-2.0293678692693797</c:v>
                </c:pt>
                <c:pt idx="1377">
                  <c:v>-2.0306082392694256</c:v>
                </c:pt>
                <c:pt idx="1378">
                  <c:v>-2.0315673192693993</c:v>
                </c:pt>
                <c:pt idx="1379">
                  <c:v>-2.0309678276905458</c:v>
                </c:pt>
                <c:pt idx="1380">
                  <c:v>-2.0293050792692924</c:v>
                </c:pt>
                <c:pt idx="1381">
                  <c:v>-2.030461189269487</c:v>
                </c:pt>
                <c:pt idx="1382">
                  <c:v>-2.0292598992694044</c:v>
                </c:pt>
                <c:pt idx="1383">
                  <c:v>-2.0279711392694111</c:v>
                </c:pt>
                <c:pt idx="1384">
                  <c:v>-2.0292695405194232</c:v>
                </c:pt>
                <c:pt idx="1385">
                  <c:v>-2.0307569792693978</c:v>
                </c:pt>
                <c:pt idx="1386">
                  <c:v>-2.029897619269291</c:v>
                </c:pt>
                <c:pt idx="1387">
                  <c:v>-2.0281250192694671</c:v>
                </c:pt>
                <c:pt idx="1388">
                  <c:v>-2.0278097392695429</c:v>
                </c:pt>
                <c:pt idx="1389">
                  <c:v>-2.0283226863527801</c:v>
                </c:pt>
                <c:pt idx="1390">
                  <c:v>-2.0275252992693851</c:v>
                </c:pt>
                <c:pt idx="1391">
                  <c:v>-2.0300142292694687</c:v>
                </c:pt>
                <c:pt idx="1392">
                  <c:v>-2.0282950092693848</c:v>
                </c:pt>
                <c:pt idx="1393">
                  <c:v>-2.0275075492693038</c:v>
                </c:pt>
                <c:pt idx="1394">
                  <c:v>-2.0266459259361636</c:v>
                </c:pt>
                <c:pt idx="1395">
                  <c:v>-2.0272861092695535</c:v>
                </c:pt>
                <c:pt idx="1396">
                  <c:v>-2.0261285692693471</c:v>
                </c:pt>
                <c:pt idx="1397">
                  <c:v>-2.0269951992693933</c:v>
                </c:pt>
                <c:pt idx="1398">
                  <c:v>-2.0263809092695046</c:v>
                </c:pt>
                <c:pt idx="1399">
                  <c:v>-2.0268285509361732</c:v>
                </c:pt>
                <c:pt idx="1400">
                  <c:v>-2.0267541092694188</c:v>
                </c:pt>
                <c:pt idx="1401">
                  <c:v>-2.0283374792693976</c:v>
                </c:pt>
                <c:pt idx="1402">
                  <c:v>-2.0272577992695346</c:v>
                </c:pt>
                <c:pt idx="1403">
                  <c:v>-2.0271799492693816</c:v>
                </c:pt>
                <c:pt idx="1404">
                  <c:v>-2.0251627488527091</c:v>
                </c:pt>
                <c:pt idx="1405">
                  <c:v>-2.0269458892693564</c:v>
                </c:pt>
                <c:pt idx="1406">
                  <c:v>-2.0256931092693975</c:v>
                </c:pt>
                <c:pt idx="1407">
                  <c:v>-2.0262498092694861</c:v>
                </c:pt>
                <c:pt idx="1408">
                  <c:v>-2.0261680392695629</c:v>
                </c:pt>
                <c:pt idx="1409">
                  <c:v>-2.0263458217694108</c:v>
                </c:pt>
                <c:pt idx="1410">
                  <c:v>-2.0262158892693654</c:v>
                </c:pt>
                <c:pt idx="1411">
                  <c:v>-2.0243817392693879</c:v>
                </c:pt>
                <c:pt idx="1412">
                  <c:v>-2.0252565392694342</c:v>
                </c:pt>
                <c:pt idx="1413">
                  <c:v>-2.026334199269499</c:v>
                </c:pt>
                <c:pt idx="1414">
                  <c:v>-2.0245433750588537</c:v>
                </c:pt>
                <c:pt idx="1415">
                  <c:v>-2.023822309269562</c:v>
                </c:pt>
                <c:pt idx="1416">
                  <c:v>-2.0245020292695406</c:v>
                </c:pt>
                <c:pt idx="1417">
                  <c:v>-2.0245643392694745</c:v>
                </c:pt>
                <c:pt idx="1418">
                  <c:v>-2.0236844592694041</c:v>
                </c:pt>
                <c:pt idx="1419">
                  <c:v>-2.0243056238526975</c:v>
                </c:pt>
                <c:pt idx="1420">
                  <c:v>-2.0238479092695343</c:v>
                </c:pt>
                <c:pt idx="1421">
                  <c:v>-2.0213259592694337</c:v>
                </c:pt>
                <c:pt idx="1422">
                  <c:v>-2.024295999269512</c:v>
                </c:pt>
                <c:pt idx="1423">
                  <c:v>-2.024034019269437</c:v>
                </c:pt>
                <c:pt idx="1424">
                  <c:v>-2.0217096030194028</c:v>
                </c:pt>
                <c:pt idx="1425">
                  <c:v>-2.023471319269305</c:v>
                </c:pt>
                <c:pt idx="1426">
                  <c:v>-2.0221609592694572</c:v>
                </c:pt>
                <c:pt idx="1427">
                  <c:v>-2.0225271892694248</c:v>
                </c:pt>
                <c:pt idx="1428">
                  <c:v>-2.0234772592693995</c:v>
                </c:pt>
                <c:pt idx="1429">
                  <c:v>-2.0217524276905721</c:v>
                </c:pt>
                <c:pt idx="1430">
                  <c:v>-2.0224091992693887</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-2.0212010926026958</c:v>
                </c:pt>
                <c:pt idx="1440">
                  <c:v>-2.0211646892694128</c:v>
                </c:pt>
                <c:pt idx="1441">
                  <c:v>-2.0212817492694066</c:v>
                </c:pt>
                <c:pt idx="1442">
                  <c:v>-2.0198780892694961</c:v>
                </c:pt>
                <c:pt idx="1443">
                  <c:v>-2.0196541292694539</c:v>
                </c:pt>
                <c:pt idx="1444">
                  <c:v>-2.0189965961115206</c:v>
                </c:pt>
                <c:pt idx="1445">
                  <c:v>-2.0221182492693832</c:v>
                </c:pt>
                <c:pt idx="1446">
                  <c:v>-2.0215164492692987</c:v>
                </c:pt>
                <c:pt idx="1447">
                  <c:v>-2.0201346992693638</c:v>
                </c:pt>
                <c:pt idx="1448">
                  <c:v>-2.0195255392694937</c:v>
                </c:pt>
                <c:pt idx="1449">
                  <c:v>-2.0198746066377566</c:v>
                </c:pt>
                <c:pt idx="1450">
                  <c:v>-2.0209033092696131</c:v>
                </c:pt>
                <c:pt idx="1451">
                  <c:v>-2.0198951492694013</c:v>
                </c:pt>
                <c:pt idx="1452">
                  <c:v>-2.0208907592694638</c:v>
                </c:pt>
                <c:pt idx="1453">
                  <c:v>-2.0183916592694402</c:v>
                </c:pt>
                <c:pt idx="1454">
                  <c:v>-2.018679269795598</c:v>
                </c:pt>
                <c:pt idx="1455">
                  <c:v>-2.017253719269533</c:v>
                </c:pt>
                <c:pt idx="1456">
                  <c:v>-2.0193500892695218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-2.0185782697957242</c:v>
                </c:pt>
                <c:pt idx="1465">
                  <c:v>-2.016658669269431</c:v>
                </c:pt>
                <c:pt idx="1466">
                  <c:v>-2.0170219192694958</c:v>
                </c:pt>
                <c:pt idx="1467">
                  <c:v>-2.0159051792695228</c:v>
                </c:pt>
                <c:pt idx="1468">
                  <c:v>-2.0177811192694008</c:v>
                </c:pt>
                <c:pt idx="1469">
                  <c:v>-2.0175090926026948</c:v>
                </c:pt>
                <c:pt idx="1470">
                  <c:v>-2.0172425392693176</c:v>
                </c:pt>
                <c:pt idx="1471">
                  <c:v>-2.016951359269413</c:v>
                </c:pt>
                <c:pt idx="1472">
                  <c:v>-2.0181180992693291</c:v>
                </c:pt>
                <c:pt idx="1473">
                  <c:v>-2.0159488392694542</c:v>
                </c:pt>
                <c:pt idx="1474">
                  <c:v>-2.014738848742966</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c:v>
                </c:pt>
                <c:pt idx="1">
                  <c:v>-2.2226322592692607</c:v>
                </c:pt>
                <c:pt idx="2">
                  <c:v>-2.2226322592692331</c:v>
                </c:pt>
                <c:pt idx="3">
                  <c:v>-2.2213022592695641</c:v>
                </c:pt>
                <c:pt idx="4">
                  <c:v>-2.2213022592695495</c:v>
                </c:pt>
                <c:pt idx="5">
                  <c:v>-2.2213022592695495</c:v>
                </c:pt>
                <c:pt idx="6">
                  <c:v>-2.2213022592695495</c:v>
                </c:pt>
                <c:pt idx="7">
                  <c:v>-2.2213022592695495</c:v>
                </c:pt>
                <c:pt idx="8">
                  <c:v>-2.2212917592695485</c:v>
                </c:pt>
                <c:pt idx="9">
                  <c:v>-2.2207018592694556</c:v>
                </c:pt>
                <c:pt idx="10">
                  <c:v>-2.2201972592694279</c:v>
                </c:pt>
                <c:pt idx="11">
                  <c:v>-2.2119922592694512</c:v>
                </c:pt>
                <c:pt idx="12">
                  <c:v>-2.2141267592693636</c:v>
                </c:pt>
                <c:pt idx="13">
                  <c:v>-2.2146648992695077</c:v>
                </c:pt>
                <c:pt idx="14">
                  <c:v>-2.2113058192695263</c:v>
                </c:pt>
                <c:pt idx="15">
                  <c:v>-2.2065269592692829</c:v>
                </c:pt>
                <c:pt idx="16">
                  <c:v>-2.2073115592693444</c:v>
                </c:pt>
                <c:pt idx="17">
                  <c:v>-2.203906759269417</c:v>
                </c:pt>
                <c:pt idx="18">
                  <c:v>-2.1897345173339762</c:v>
                </c:pt>
                <c:pt idx="19">
                  <c:v>-2.2061251885623832</c:v>
                </c:pt>
                <c:pt idx="20">
                  <c:v>-2.2478663692694312</c:v>
                </c:pt>
                <c:pt idx="21">
                  <c:v>-2.3473236592694211</c:v>
                </c:pt>
                <c:pt idx="22">
                  <c:v>-2.5801079892694219</c:v>
                </c:pt>
                <c:pt idx="23">
                  <c:v>-2.9671415992694543</c:v>
                </c:pt>
                <c:pt idx="24">
                  <c:v>-3.2675972992694411</c:v>
                </c:pt>
                <c:pt idx="25">
                  <c:v>-3.2578304392693269</c:v>
                </c:pt>
                <c:pt idx="26">
                  <c:v>-3.2239948475047289</c:v>
                </c:pt>
                <c:pt idx="27">
                  <c:v>-3.3766138485551087</c:v>
                </c:pt>
                <c:pt idx="28">
                  <c:v>-3.5427060192694877</c:v>
                </c:pt>
                <c:pt idx="29">
                  <c:v>-3.7024710392693834</c:v>
                </c:pt>
                <c:pt idx="30">
                  <c:v>-3.1178185092694397</c:v>
                </c:pt>
                <c:pt idx="31">
                  <c:v>-3.5343084592694538</c:v>
                </c:pt>
                <c:pt idx="32">
                  <c:v>-4.3499675466257877</c:v>
                </c:pt>
                <c:pt idx="33">
                  <c:v>-5.1153275767297934</c:v>
                </c:pt>
                <c:pt idx="34">
                  <c:v>-5.2538637092694689</c:v>
                </c:pt>
                <c:pt idx="35">
                  <c:v>-5.7566825792694916</c:v>
                </c:pt>
                <c:pt idx="36">
                  <c:v>-5.992315339269437</c:v>
                </c:pt>
                <c:pt idx="37">
                  <c:v>-6.3754065521988386</c:v>
                </c:pt>
                <c:pt idx="38">
                  <c:v>-6.522723129269238</c:v>
                </c:pt>
                <c:pt idx="39">
                  <c:v>-7.1813849192693464</c:v>
                </c:pt>
                <c:pt idx="40">
                  <c:v>-7.8549520549682477</c:v>
                </c:pt>
                <c:pt idx="41">
                  <c:v>-8.5812436677201696</c:v>
                </c:pt>
                <c:pt idx="42">
                  <c:v>-9.0244572692693232</c:v>
                </c:pt>
                <c:pt idx="43">
                  <c:v>-9.0050270592694712</c:v>
                </c:pt>
                <c:pt idx="44">
                  <c:v>-9.1915127992694892</c:v>
                </c:pt>
                <c:pt idx="45">
                  <c:v>-9.5356613992695571</c:v>
                </c:pt>
                <c:pt idx="46">
                  <c:v>-9.2954362692694534</c:v>
                </c:pt>
                <c:pt idx="47">
                  <c:v>-9.2130684837592121</c:v>
                </c:pt>
                <c:pt idx="48">
                  <c:v>-8.9822210592693672</c:v>
                </c:pt>
                <c:pt idx="49">
                  <c:v>-6.5271867037138502</c:v>
                </c:pt>
                <c:pt idx="50">
                  <c:v>-6.1160903092693264</c:v>
                </c:pt>
                <c:pt idx="51">
                  <c:v>-5.3999801592694308</c:v>
                </c:pt>
                <c:pt idx="52">
                  <c:v>-4.3352172192694667</c:v>
                </c:pt>
                <c:pt idx="53">
                  <c:v>-3.059251199269382</c:v>
                </c:pt>
                <c:pt idx="54">
                  <c:v>-1.9130498792692521</c:v>
                </c:pt>
                <c:pt idx="55">
                  <c:v>2.5174775614161159E-2</c:v>
                </c:pt>
                <c:pt idx="56">
                  <c:v>3.7920507561151879</c:v>
                </c:pt>
                <c:pt idx="57">
                  <c:v>4.7131088607307277</c:v>
                </c:pt>
                <c:pt idx="58">
                  <c:v>5.9047884607306713</c:v>
                </c:pt>
                <c:pt idx="59">
                  <c:v>7.9116902407305805</c:v>
                </c:pt>
                <c:pt idx="60">
                  <c:v>8.3262866907306545</c:v>
                </c:pt>
                <c:pt idx="61">
                  <c:v>9.2173640607305103</c:v>
                </c:pt>
                <c:pt idx="62">
                  <c:v>9.17550748073063</c:v>
                </c:pt>
                <c:pt idx="63">
                  <c:v>8.9526608045604572</c:v>
                </c:pt>
                <c:pt idx="64">
                  <c:v>8.7601009550163269</c:v>
                </c:pt>
                <c:pt idx="65">
                  <c:v>9.4827392507306385</c:v>
                </c:pt>
                <c:pt idx="66">
                  <c:v>10.690179960730541</c:v>
                </c:pt>
                <c:pt idx="67">
                  <c:v>12.594712840730804</c:v>
                </c:pt>
                <c:pt idx="68">
                  <c:v>14.012051840730573</c:v>
                </c:pt>
                <c:pt idx="69">
                  <c:v>16.414900376147202</c:v>
                </c:pt>
                <c:pt idx="70">
                  <c:v>16.878447460730634</c:v>
                </c:pt>
                <c:pt idx="71">
                  <c:v>16.811834740730529</c:v>
                </c:pt>
                <c:pt idx="72">
                  <c:v>16.789937740730579</c:v>
                </c:pt>
                <c:pt idx="73">
                  <c:v>16.478650858377669</c:v>
                </c:pt>
                <c:pt idx="74">
                  <c:v>15.784382740730646</c:v>
                </c:pt>
                <c:pt idx="75">
                  <c:v>14.600445290730534</c:v>
                </c:pt>
                <c:pt idx="76">
                  <c:v>13.760961885060564</c:v>
                </c:pt>
                <c:pt idx="77">
                  <c:v>12.903930100730605</c:v>
                </c:pt>
                <c:pt idx="78">
                  <c:v>12.130091860730655</c:v>
                </c:pt>
                <c:pt idx="79">
                  <c:v>11.38030694073062</c:v>
                </c:pt>
                <c:pt idx="80">
                  <c:v>11.436534420730581</c:v>
                </c:pt>
                <c:pt idx="81">
                  <c:v>11.513640546286073</c:v>
                </c:pt>
                <c:pt idx="82">
                  <c:v>8.8486533078947929</c:v>
                </c:pt>
                <c:pt idx="83">
                  <c:v>8.8935098407306494</c:v>
                </c:pt>
                <c:pt idx="84">
                  <c:v>8.9532265007306648</c:v>
                </c:pt>
                <c:pt idx="85">
                  <c:v>9.0534223407304353</c:v>
                </c:pt>
                <c:pt idx="86">
                  <c:v>9.3368703907305939</c:v>
                </c:pt>
                <c:pt idx="87">
                  <c:v>10.146342352975548</c:v>
                </c:pt>
                <c:pt idx="88">
                  <c:v>10.4300903807307</c:v>
                </c:pt>
                <c:pt idx="89">
                  <c:v>10.456490074063872</c:v>
                </c:pt>
                <c:pt idx="90">
                  <c:v>10.175902612525523</c:v>
                </c:pt>
                <c:pt idx="91">
                  <c:v>10.024428540730547</c:v>
                </c:pt>
                <c:pt idx="92">
                  <c:v>9.9251112007308357</c:v>
                </c:pt>
                <c:pt idx="93">
                  <c:v>9.8184617407305179</c:v>
                </c:pt>
                <c:pt idx="94">
                  <c:v>9.5655853507304336</c:v>
                </c:pt>
                <c:pt idx="95">
                  <c:v>9.1217204607306357</c:v>
                </c:pt>
                <c:pt idx="96">
                  <c:v>8.625150620730448</c:v>
                </c:pt>
                <c:pt idx="97">
                  <c:v>8.282727880730743</c:v>
                </c:pt>
                <c:pt idx="98">
                  <c:v>7.7735624607305045</c:v>
                </c:pt>
                <c:pt idx="99">
                  <c:v>6.1990342975487467</c:v>
                </c:pt>
                <c:pt idx="100">
                  <c:v>5.97980327073053</c:v>
                </c:pt>
                <c:pt idx="101">
                  <c:v>5.8831563607304247</c:v>
                </c:pt>
                <c:pt idx="102">
                  <c:v>5.6212710407305906</c:v>
                </c:pt>
                <c:pt idx="103">
                  <c:v>5.4294589307305614</c:v>
                </c:pt>
                <c:pt idx="104">
                  <c:v>5.2659625387105375</c:v>
                </c:pt>
                <c:pt idx="105">
                  <c:v>5.2721447995540576</c:v>
                </c:pt>
                <c:pt idx="106">
                  <c:v>5.3462577407305805</c:v>
                </c:pt>
                <c:pt idx="107">
                  <c:v>5.3209132707306104</c:v>
                </c:pt>
                <c:pt idx="108">
                  <c:v>5.2489080007304807</c:v>
                </c:pt>
                <c:pt idx="109">
                  <c:v>5.2544092007306062</c:v>
                </c:pt>
                <c:pt idx="110">
                  <c:v>5.2998590407306265</c:v>
                </c:pt>
                <c:pt idx="111">
                  <c:v>5.3653763407305055</c:v>
                </c:pt>
                <c:pt idx="112">
                  <c:v>5.4411398807305762</c:v>
                </c:pt>
                <c:pt idx="113">
                  <c:v>5.5463118935082765</c:v>
                </c:pt>
                <c:pt idx="114">
                  <c:v>5.6420366080775297</c:v>
                </c:pt>
                <c:pt idx="115">
                  <c:v>5.5652807007307388</c:v>
                </c:pt>
                <c:pt idx="116">
                  <c:v>6.0481029007306706</c:v>
                </c:pt>
                <c:pt idx="117">
                  <c:v>5.90644528073061</c:v>
                </c:pt>
                <c:pt idx="118">
                  <c:v>5.5345924407307185</c:v>
                </c:pt>
                <c:pt idx="119">
                  <c:v>5.2026633136472231</c:v>
                </c:pt>
                <c:pt idx="120">
                  <c:v>4.9874543364752491</c:v>
                </c:pt>
                <c:pt idx="121">
                  <c:v>4.9548034804565635</c:v>
                </c:pt>
                <c:pt idx="122">
                  <c:v>5.0098530907307453</c:v>
                </c:pt>
                <c:pt idx="123">
                  <c:v>5.0150688707305573</c:v>
                </c:pt>
                <c:pt idx="124">
                  <c:v>4.9864972088157486</c:v>
                </c:pt>
                <c:pt idx="125">
                  <c:v>4.9048685007306432</c:v>
                </c:pt>
                <c:pt idx="126">
                  <c:v>4.7634885907304465</c:v>
                </c:pt>
                <c:pt idx="127">
                  <c:v>4.6395024807304992</c:v>
                </c:pt>
                <c:pt idx="128">
                  <c:v>4.3877133807305464</c:v>
                </c:pt>
                <c:pt idx="129">
                  <c:v>4.1115844594804791</c:v>
                </c:pt>
                <c:pt idx="130">
                  <c:v>3.2259418670465303</c:v>
                </c:pt>
                <c:pt idx="131">
                  <c:v>3.1977241407306289</c:v>
                </c:pt>
                <c:pt idx="132">
                  <c:v>3.1311422807305576</c:v>
                </c:pt>
                <c:pt idx="133">
                  <c:v>3.1420858407306014</c:v>
                </c:pt>
                <c:pt idx="134">
                  <c:v>3.7350749607305005</c:v>
                </c:pt>
                <c:pt idx="135">
                  <c:v>4.2884516607305443</c:v>
                </c:pt>
                <c:pt idx="136">
                  <c:v>4.3567677407305769</c:v>
                </c:pt>
                <c:pt idx="137">
                  <c:v>4.6325327407306673</c:v>
                </c:pt>
                <c:pt idx="138">
                  <c:v>4.8608316907305475</c:v>
                </c:pt>
                <c:pt idx="139">
                  <c:v>5.0387707907306831</c:v>
                </c:pt>
                <c:pt idx="140">
                  <c:v>5.2009826007306277</c:v>
                </c:pt>
                <c:pt idx="141">
                  <c:v>5.2569547907305765</c:v>
                </c:pt>
                <c:pt idx="142">
                  <c:v>4.98400450073059</c:v>
                </c:pt>
                <c:pt idx="143">
                  <c:v>4.7136557807305497</c:v>
                </c:pt>
                <c:pt idx="144">
                  <c:v>4.8118638945767334</c:v>
                </c:pt>
                <c:pt idx="145">
                  <c:v>5.2063892124287037</c:v>
                </c:pt>
                <c:pt idx="146">
                  <c:v>5.3748309124477043</c:v>
                </c:pt>
                <c:pt idx="147">
                  <c:v>5.5053938907305024</c:v>
                </c:pt>
                <c:pt idx="148">
                  <c:v>5.8027516507305279</c:v>
                </c:pt>
                <c:pt idx="149">
                  <c:v>5.734769540730527</c:v>
                </c:pt>
                <c:pt idx="150">
                  <c:v>5.5918437507306633</c:v>
                </c:pt>
                <c:pt idx="151">
                  <c:v>5.3557713607306141</c:v>
                </c:pt>
                <c:pt idx="152">
                  <c:v>5.4623271537740568</c:v>
                </c:pt>
                <c:pt idx="153">
                  <c:v>9.3679033770941373</c:v>
                </c:pt>
                <c:pt idx="154">
                  <c:v>10.439259370730653</c:v>
                </c:pt>
                <c:pt idx="155">
                  <c:v>11.188058740730646</c:v>
                </c:pt>
                <c:pt idx="156">
                  <c:v>12.39644104073048</c:v>
                </c:pt>
                <c:pt idx="157">
                  <c:v>13.343238830730513</c:v>
                </c:pt>
                <c:pt idx="158">
                  <c:v>14.093854910730727</c:v>
                </c:pt>
                <c:pt idx="159">
                  <c:v>14.624533599316667</c:v>
                </c:pt>
                <c:pt idx="160">
                  <c:v>14.936701719453978</c:v>
                </c:pt>
                <c:pt idx="161">
                  <c:v>15.110732883587819</c:v>
                </c:pt>
                <c:pt idx="162">
                  <c:v>14.872192185175042</c:v>
                </c:pt>
                <c:pt idx="163">
                  <c:v>14.870731380730632</c:v>
                </c:pt>
                <c:pt idx="164">
                  <c:v>14.577943540730512</c:v>
                </c:pt>
                <c:pt idx="165">
                  <c:v>14.331383790730479</c:v>
                </c:pt>
                <c:pt idx="166">
                  <c:v>14.011462538710294</c:v>
                </c:pt>
                <c:pt idx="167">
                  <c:v>13.70292092073047</c:v>
                </c:pt>
                <c:pt idx="168">
                  <c:v>13.01777853073061</c:v>
                </c:pt>
                <c:pt idx="169">
                  <c:v>12.455693218991266</c:v>
                </c:pt>
                <c:pt idx="170">
                  <c:v>10.531413183353472</c:v>
                </c:pt>
                <c:pt idx="171">
                  <c:v>10.182636511563965</c:v>
                </c:pt>
                <c:pt idx="172">
                  <c:v>9.7543376307306708</c:v>
                </c:pt>
                <c:pt idx="173">
                  <c:v>9.26135289073056</c:v>
                </c:pt>
                <c:pt idx="174">
                  <c:v>8.7663179007305487</c:v>
                </c:pt>
                <c:pt idx="175">
                  <c:v>7.7432738307305584</c:v>
                </c:pt>
                <c:pt idx="176">
                  <c:v>6.6150721196778761</c:v>
                </c:pt>
                <c:pt idx="177">
                  <c:v>6.1366062912921979</c:v>
                </c:pt>
                <c:pt idx="178">
                  <c:v>6.9462634550163109</c:v>
                </c:pt>
                <c:pt idx="179">
                  <c:v>7.1200753407305655</c:v>
                </c:pt>
                <c:pt idx="180">
                  <c:v>7.5967989207306914</c:v>
                </c:pt>
                <c:pt idx="181">
                  <c:v>7.8013089778441316</c:v>
                </c:pt>
                <c:pt idx="182">
                  <c:v>7.9670438907307073</c:v>
                </c:pt>
                <c:pt idx="183">
                  <c:v>7.8207074907305412</c:v>
                </c:pt>
                <c:pt idx="184">
                  <c:v>7.421432530730641</c:v>
                </c:pt>
                <c:pt idx="185">
                  <c:v>7.0132864007306086</c:v>
                </c:pt>
                <c:pt idx="186">
                  <c:v>6.9324478032306471</c:v>
                </c:pt>
                <c:pt idx="187">
                  <c:v>7.682833740730544</c:v>
                </c:pt>
                <c:pt idx="188">
                  <c:v>7.6483388316396201</c:v>
                </c:pt>
                <c:pt idx="189">
                  <c:v>7.8945516407306808</c:v>
                </c:pt>
                <c:pt idx="190">
                  <c:v>8.1403525107305619</c:v>
                </c:pt>
                <c:pt idx="191">
                  <c:v>8.5583509698972904</c:v>
                </c:pt>
                <c:pt idx="192">
                  <c:v>9.2991473207303539</c:v>
                </c:pt>
                <c:pt idx="193">
                  <c:v>9.692325304560466</c:v>
                </c:pt>
                <c:pt idx="194">
                  <c:v>11.559932373383594</c:v>
                </c:pt>
                <c:pt idx="195">
                  <c:v>11.984610940730448</c:v>
                </c:pt>
                <c:pt idx="196">
                  <c:v>12.45775058073059</c:v>
                </c:pt>
                <c:pt idx="197">
                  <c:v>13.029353500730732</c:v>
                </c:pt>
                <c:pt idx="198">
                  <c:v>13.097071640730581</c:v>
                </c:pt>
                <c:pt idx="199">
                  <c:v>13.287286290730734</c:v>
                </c:pt>
                <c:pt idx="200">
                  <c:v>13.509855149332708</c:v>
                </c:pt>
                <c:pt idx="201">
                  <c:v>13.533606629619456</c:v>
                </c:pt>
                <c:pt idx="202">
                  <c:v>13.620943740730574</c:v>
                </c:pt>
                <c:pt idx="203">
                  <c:v>13.15416841073063</c:v>
                </c:pt>
                <c:pt idx="204">
                  <c:v>12.679325290730631</c:v>
                </c:pt>
                <c:pt idx="205">
                  <c:v>12.844208390730643</c:v>
                </c:pt>
                <c:pt idx="206">
                  <c:v>12.242406482998689</c:v>
                </c:pt>
                <c:pt idx="207">
                  <c:v>11.156859350730585</c:v>
                </c:pt>
                <c:pt idx="208">
                  <c:v>10.338087600730756</c:v>
                </c:pt>
                <c:pt idx="209">
                  <c:v>10.230039614414778</c:v>
                </c:pt>
                <c:pt idx="210">
                  <c:v>8.6360328019551673</c:v>
                </c:pt>
                <c:pt idx="211">
                  <c:v>8.4202915219804719</c:v>
                </c:pt>
                <c:pt idx="212">
                  <c:v>8.3022819807306529</c:v>
                </c:pt>
                <c:pt idx="213">
                  <c:v>7.7409549507304796</c:v>
                </c:pt>
                <c:pt idx="214">
                  <c:v>7.1343388407307176</c:v>
                </c:pt>
                <c:pt idx="215">
                  <c:v>6.3723092107305632</c:v>
                </c:pt>
                <c:pt idx="216">
                  <c:v>5.5178768107306819</c:v>
                </c:pt>
                <c:pt idx="217">
                  <c:v>5.1811927407305678</c:v>
                </c:pt>
                <c:pt idx="218">
                  <c:v>2.1512467978734264</c:v>
                </c:pt>
                <c:pt idx="219">
                  <c:v>1.8693056807305766</c:v>
                </c:pt>
                <c:pt idx="220">
                  <c:v>1.8886474670463265</c:v>
                </c:pt>
                <c:pt idx="221">
                  <c:v>2.1092260607306201</c:v>
                </c:pt>
                <c:pt idx="222">
                  <c:v>2.0374797307304675</c:v>
                </c:pt>
                <c:pt idx="223">
                  <c:v>1.9916062207305321</c:v>
                </c:pt>
                <c:pt idx="224">
                  <c:v>1.9548873366902493</c:v>
                </c:pt>
                <c:pt idx="225">
                  <c:v>2.1986082407304943</c:v>
                </c:pt>
                <c:pt idx="226">
                  <c:v>2.3736489107306213</c:v>
                </c:pt>
                <c:pt idx="227">
                  <c:v>2.7860374207307359</c:v>
                </c:pt>
                <c:pt idx="228">
                  <c:v>3.2055772007305885</c:v>
                </c:pt>
                <c:pt idx="229">
                  <c:v>3.4087352558821502</c:v>
                </c:pt>
                <c:pt idx="230">
                  <c:v>3.302580000730643</c:v>
                </c:pt>
                <c:pt idx="231">
                  <c:v>3.4903054307306567</c:v>
                </c:pt>
                <c:pt idx="232">
                  <c:v>3.6687323407306005</c:v>
                </c:pt>
                <c:pt idx="233">
                  <c:v>4.145684815999358</c:v>
                </c:pt>
                <c:pt idx="234">
                  <c:v>5.4753534407305029</c:v>
                </c:pt>
                <c:pt idx="235">
                  <c:v>5.9512020907305372</c:v>
                </c:pt>
                <c:pt idx="236">
                  <c:v>6.0714789007303995</c:v>
                </c:pt>
                <c:pt idx="237">
                  <c:v>6.0460965828359292</c:v>
                </c:pt>
                <c:pt idx="238">
                  <c:v>6.0170848907308114</c:v>
                </c:pt>
                <c:pt idx="239">
                  <c:v>6.1475823207303355</c:v>
                </c:pt>
                <c:pt idx="240">
                  <c:v>6.252143020730486</c:v>
                </c:pt>
                <c:pt idx="241">
                  <c:v>6.6083848619426089</c:v>
                </c:pt>
                <c:pt idx="242">
                  <c:v>6.7552616707304622</c:v>
                </c:pt>
                <c:pt idx="243">
                  <c:v>6.4990153107304707</c:v>
                </c:pt>
                <c:pt idx="244">
                  <c:v>6.2478527407305364</c:v>
                </c:pt>
                <c:pt idx="245">
                  <c:v>5.9061067807304415</c:v>
                </c:pt>
                <c:pt idx="246">
                  <c:v>5.7706227407306043</c:v>
                </c:pt>
                <c:pt idx="247">
                  <c:v>5.805774080730643</c:v>
                </c:pt>
                <c:pt idx="248">
                  <c:v>6.1788556407306015</c:v>
                </c:pt>
                <c:pt idx="249">
                  <c:v>6.8277134798610444</c:v>
                </c:pt>
                <c:pt idx="250">
                  <c:v>7.3488535207306569</c:v>
                </c:pt>
                <c:pt idx="251">
                  <c:v>7.9812524407306604</c:v>
                </c:pt>
                <c:pt idx="252">
                  <c:v>8.5601124407307179</c:v>
                </c:pt>
                <c:pt idx="253">
                  <c:v>9.1810950095478034</c:v>
                </c:pt>
                <c:pt idx="254">
                  <c:v>9.6979669629528686</c:v>
                </c:pt>
                <c:pt idx="255">
                  <c:v>10.454404610730439</c:v>
                </c:pt>
                <c:pt idx="256">
                  <c:v>11.028450590730515</c:v>
                </c:pt>
                <c:pt idx="257">
                  <c:v>11.738378195276173</c:v>
                </c:pt>
                <c:pt idx="258">
                  <c:v>12.244556990730526</c:v>
                </c:pt>
                <c:pt idx="259">
                  <c:v>13.1555494407304</c:v>
                </c:pt>
                <c:pt idx="260">
                  <c:v>13.898788790730332</c:v>
                </c:pt>
                <c:pt idx="261">
                  <c:v>15.075076400524226</c:v>
                </c:pt>
                <c:pt idx="262">
                  <c:v>15.764272447801329</c:v>
                </c:pt>
                <c:pt idx="263">
                  <c:v>16.35082302073058</c:v>
                </c:pt>
                <c:pt idx="264">
                  <c:v>16.60834544073046</c:v>
                </c:pt>
                <c:pt idx="265">
                  <c:v>16.760790506688004</c:v>
                </c:pt>
                <c:pt idx="266">
                  <c:v>17.501312780730721</c:v>
                </c:pt>
                <c:pt idx="267">
                  <c:v>18.073289290730749</c:v>
                </c:pt>
                <c:pt idx="268">
                  <c:v>18.195094880730771</c:v>
                </c:pt>
                <c:pt idx="269">
                  <c:v>17.838283680730584</c:v>
                </c:pt>
                <c:pt idx="270">
                  <c:v>17.141333440730588</c:v>
                </c:pt>
                <c:pt idx="271">
                  <c:v>16.44622396073035</c:v>
                </c:pt>
                <c:pt idx="272">
                  <c:v>15.3364280507305</c:v>
                </c:pt>
                <c:pt idx="273">
                  <c:v>14.182565090730503</c:v>
                </c:pt>
                <c:pt idx="274">
                  <c:v>13.478095389082442</c:v>
                </c:pt>
                <c:pt idx="275">
                  <c:v>12.035300740730618</c:v>
                </c:pt>
                <c:pt idx="276">
                  <c:v>6.2118804533741665</c:v>
                </c:pt>
                <c:pt idx="277">
                  <c:v>5.47966258073048</c:v>
                </c:pt>
                <c:pt idx="278">
                  <c:v>5.1549493407306084</c:v>
                </c:pt>
                <c:pt idx="279">
                  <c:v>4.8381838407304913</c:v>
                </c:pt>
                <c:pt idx="280">
                  <c:v>4.9858041407305915</c:v>
                </c:pt>
                <c:pt idx="281">
                  <c:v>5.4624819407307514</c:v>
                </c:pt>
                <c:pt idx="282">
                  <c:v>5.8537592407308097</c:v>
                </c:pt>
                <c:pt idx="283">
                  <c:v>6.6191309307304191</c:v>
                </c:pt>
                <c:pt idx="284">
                  <c:v>6.8741768821447806</c:v>
                </c:pt>
                <c:pt idx="285">
                  <c:v>7.5120726007304768</c:v>
                </c:pt>
                <c:pt idx="286">
                  <c:v>8.064136590730687</c:v>
                </c:pt>
                <c:pt idx="287">
                  <c:v>8.1912237407306279</c:v>
                </c:pt>
                <c:pt idx="288">
                  <c:v>8.163182260730494</c:v>
                </c:pt>
                <c:pt idx="289">
                  <c:v>8.3152218907305659</c:v>
                </c:pt>
                <c:pt idx="290">
                  <c:v>8.7532393258368586</c:v>
                </c:pt>
                <c:pt idx="291">
                  <c:v>9.0559745607306752</c:v>
                </c:pt>
                <c:pt idx="292">
                  <c:v>9.1435818207304429</c:v>
                </c:pt>
                <c:pt idx="293">
                  <c:v>9.7922467307306249</c:v>
                </c:pt>
                <c:pt idx="294">
                  <c:v>10.201222940730641</c:v>
                </c:pt>
                <c:pt idx="295">
                  <c:v>10.588669848257439</c:v>
                </c:pt>
                <c:pt idx="296">
                  <c:v>11.116360760730508</c:v>
                </c:pt>
                <c:pt idx="297">
                  <c:v>11.719223000730501</c:v>
                </c:pt>
                <c:pt idx="298">
                  <c:v>12.388876260730552</c:v>
                </c:pt>
                <c:pt idx="299">
                  <c:v>14.649979140730514</c:v>
                </c:pt>
                <c:pt idx="300">
                  <c:v>15.046726160730682</c:v>
                </c:pt>
                <c:pt idx="301">
                  <c:v>15.782575306387187</c:v>
                </c:pt>
                <c:pt idx="302">
                  <c:v>16.935143740730616</c:v>
                </c:pt>
                <c:pt idx="303">
                  <c:v>17.453999296286142</c:v>
                </c:pt>
                <c:pt idx="304">
                  <c:v>18.394072759598565</c:v>
                </c:pt>
                <c:pt idx="305">
                  <c:v>18.608307920730624</c:v>
                </c:pt>
                <c:pt idx="306">
                  <c:v>18.920903290730624</c:v>
                </c:pt>
                <c:pt idx="307">
                  <c:v>19.37929554073051</c:v>
                </c:pt>
                <c:pt idx="308">
                  <c:v>19.247210750730588</c:v>
                </c:pt>
                <c:pt idx="309">
                  <c:v>19.264101980730381</c:v>
                </c:pt>
                <c:pt idx="310">
                  <c:v>19.662116760730591</c:v>
                </c:pt>
                <c:pt idx="311">
                  <c:v>20.109446070730488</c:v>
                </c:pt>
                <c:pt idx="312">
                  <c:v>20.585028740730657</c:v>
                </c:pt>
                <c:pt idx="313">
                  <c:v>20.752582900730566</c:v>
                </c:pt>
                <c:pt idx="314">
                  <c:v>20.785808420730532</c:v>
                </c:pt>
                <c:pt idx="315">
                  <c:v>20.760912940730456</c:v>
                </c:pt>
                <c:pt idx="316">
                  <c:v>20.860829220730523</c:v>
                </c:pt>
                <c:pt idx="317">
                  <c:v>20.931061580730656</c:v>
                </c:pt>
                <c:pt idx="318">
                  <c:v>20.842393180291047</c:v>
                </c:pt>
                <c:pt idx="319">
                  <c:v>20.775238900730486</c:v>
                </c:pt>
                <c:pt idx="320">
                  <c:v>20.793062500730592</c:v>
                </c:pt>
                <c:pt idx="321">
                  <c:v>20.699977890730437</c:v>
                </c:pt>
                <c:pt idx="322">
                  <c:v>20.512678130730677</c:v>
                </c:pt>
                <c:pt idx="323">
                  <c:v>20.235688043760852</c:v>
                </c:pt>
                <c:pt idx="324">
                  <c:v>19.580415000730284</c:v>
                </c:pt>
                <c:pt idx="325">
                  <c:v>17.474600450730719</c:v>
                </c:pt>
                <c:pt idx="326">
                  <c:v>15.143606890730624</c:v>
                </c:pt>
                <c:pt idx="327">
                  <c:v>12.936823970730552</c:v>
                </c:pt>
                <c:pt idx="328">
                  <c:v>11.080126670730504</c:v>
                </c:pt>
                <c:pt idx="329">
                  <c:v>8.5857102607305933</c:v>
                </c:pt>
                <c:pt idx="330">
                  <c:v>6.6854629807305912</c:v>
                </c:pt>
                <c:pt idx="331">
                  <c:v>4.4939894007305714</c:v>
                </c:pt>
                <c:pt idx="332">
                  <c:v>2.9264551407306527</c:v>
                </c:pt>
                <c:pt idx="333">
                  <c:v>1.297883550730532</c:v>
                </c:pt>
                <c:pt idx="334">
                  <c:v>-0.16312800926938562</c:v>
                </c:pt>
                <c:pt idx="335">
                  <c:v>-1.5432649992693395</c:v>
                </c:pt>
                <c:pt idx="336">
                  <c:v>-2.9183403492694993</c:v>
                </c:pt>
                <c:pt idx="337">
                  <c:v>-4.1177004092692595</c:v>
                </c:pt>
                <c:pt idx="338">
                  <c:v>-4.8145104511885499</c:v>
                </c:pt>
                <c:pt idx="339">
                  <c:v>-5.5537492592693383</c:v>
                </c:pt>
                <c:pt idx="340">
                  <c:v>-5.9406199092693583</c:v>
                </c:pt>
                <c:pt idx="341">
                  <c:v>-6.3232095992694326</c:v>
                </c:pt>
                <c:pt idx="342">
                  <c:v>-6.7506656992694332</c:v>
                </c:pt>
                <c:pt idx="343">
                  <c:v>-7.0734039224272891</c:v>
                </c:pt>
                <c:pt idx="344">
                  <c:v>-7.1889748792694199</c:v>
                </c:pt>
                <c:pt idx="345">
                  <c:v>-7.3120125392693733</c:v>
                </c:pt>
                <c:pt idx="346">
                  <c:v>-7.3348541992695715</c:v>
                </c:pt>
                <c:pt idx="347">
                  <c:v>-7.3693162492694846</c:v>
                </c:pt>
                <c:pt idx="348">
                  <c:v>-7.2903831992694714</c:v>
                </c:pt>
                <c:pt idx="349">
                  <c:v>-6.9507257025683078</c:v>
                </c:pt>
                <c:pt idx="350">
                  <c:v>-6.565419009269446</c:v>
                </c:pt>
                <c:pt idx="351">
                  <c:v>-6.3358487892695914</c:v>
                </c:pt>
                <c:pt idx="352">
                  <c:v>-6.1948702292693376</c:v>
                </c:pt>
                <c:pt idx="353">
                  <c:v>-6.1169779592695166</c:v>
                </c:pt>
                <c:pt idx="354">
                  <c:v>-6.0265773299763765</c:v>
                </c:pt>
                <c:pt idx="355">
                  <c:v>-5.7915902592693405</c:v>
                </c:pt>
                <c:pt idx="356">
                  <c:v>-5.3383890092695623</c:v>
                </c:pt>
                <c:pt idx="357">
                  <c:v>-4.5160900692694508</c:v>
                </c:pt>
                <c:pt idx="358">
                  <c:v>-3.9599179092694783</c:v>
                </c:pt>
                <c:pt idx="359">
                  <c:v>-3.6030407926026569</c:v>
                </c:pt>
                <c:pt idx="360">
                  <c:v>-3.2066949821609692</c:v>
                </c:pt>
                <c:pt idx="361">
                  <c:v>-1.6891000487430721</c:v>
                </c:pt>
                <c:pt idx="362">
                  <c:v>-1.242308119269254</c:v>
                </c:pt>
                <c:pt idx="363">
                  <c:v>-0.6657242292694866</c:v>
                </c:pt>
                <c:pt idx="364">
                  <c:v>-0.43966473926948907</c:v>
                </c:pt>
                <c:pt idx="365">
                  <c:v>-0.28132655714189542</c:v>
                </c:pt>
                <c:pt idx="366">
                  <c:v>-0.59506365926941363</c:v>
                </c:pt>
                <c:pt idx="367">
                  <c:v>-0.95902137926921682</c:v>
                </c:pt>
                <c:pt idx="368">
                  <c:v>-0.44190583926949512</c:v>
                </c:pt>
                <c:pt idx="369">
                  <c:v>0.58762036073045432</c:v>
                </c:pt>
                <c:pt idx="370">
                  <c:v>0.89310487116519277</c:v>
                </c:pt>
                <c:pt idx="371">
                  <c:v>1.0305790907306824</c:v>
                </c:pt>
                <c:pt idx="372">
                  <c:v>1.3706768807305707</c:v>
                </c:pt>
                <c:pt idx="373">
                  <c:v>2.1018539807304961</c:v>
                </c:pt>
                <c:pt idx="374">
                  <c:v>2.5874808907306752</c:v>
                </c:pt>
                <c:pt idx="375">
                  <c:v>2.9729444882052993</c:v>
                </c:pt>
                <c:pt idx="376">
                  <c:v>3.1479945007306203</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5.6720569407304833</c:v>
                </c:pt>
                <c:pt idx="385">
                  <c:v>5.7776105307305405</c:v>
                </c:pt>
                <c:pt idx="386">
                  <c:v>5.8008407077636122</c:v>
                </c:pt>
                <c:pt idx="387">
                  <c:v>5.4119955007307965</c:v>
                </c:pt>
                <c:pt idx="388">
                  <c:v>4.6862905407305515</c:v>
                </c:pt>
                <c:pt idx="389">
                  <c:v>4.1067562607305899</c:v>
                </c:pt>
                <c:pt idx="390">
                  <c:v>3.2341262907305302</c:v>
                </c:pt>
                <c:pt idx="391">
                  <c:v>2.7358692891178285</c:v>
                </c:pt>
                <c:pt idx="392">
                  <c:v>2.1940253607304214</c:v>
                </c:pt>
                <c:pt idx="393">
                  <c:v>1.6684125207307841</c:v>
                </c:pt>
                <c:pt idx="394">
                  <c:v>1.0419137807304957</c:v>
                </c:pt>
                <c:pt idx="395">
                  <c:v>0.19382490073064668</c:v>
                </c:pt>
                <c:pt idx="396">
                  <c:v>-0.18892654187833113</c:v>
                </c:pt>
                <c:pt idx="397">
                  <c:v>-0.40417425926942496</c:v>
                </c:pt>
                <c:pt idx="398">
                  <c:v>-0.23918874926945932</c:v>
                </c:pt>
                <c:pt idx="399">
                  <c:v>2.6259440730640911E-2</c:v>
                </c:pt>
                <c:pt idx="400">
                  <c:v>9.3102080730744746E-2</c:v>
                </c:pt>
                <c:pt idx="401">
                  <c:v>9.0272932649739332E-2</c:v>
                </c:pt>
                <c:pt idx="402">
                  <c:v>4.6535008771769484E-2</c:v>
                </c:pt>
                <c:pt idx="403">
                  <c:v>-6.9988599269478882E-2</c:v>
                </c:pt>
                <c:pt idx="404">
                  <c:v>-0.32841395926951145</c:v>
                </c:pt>
                <c:pt idx="405">
                  <c:v>-0.74508199926944485</c:v>
                </c:pt>
                <c:pt idx="406">
                  <c:v>-1.3186999192695479</c:v>
                </c:pt>
                <c:pt idx="407">
                  <c:v>-1.4162729581942273</c:v>
                </c:pt>
                <c:pt idx="408">
                  <c:v>-1.2549309092694041</c:v>
                </c:pt>
                <c:pt idx="409">
                  <c:v>-1.0522957792694854</c:v>
                </c:pt>
                <c:pt idx="410">
                  <c:v>-0.80378250926943906</c:v>
                </c:pt>
                <c:pt idx="411">
                  <c:v>-0.8003848392695263</c:v>
                </c:pt>
                <c:pt idx="412">
                  <c:v>-0.93338489145327252</c:v>
                </c:pt>
                <c:pt idx="413">
                  <c:v>-1.0200576592693551</c:v>
                </c:pt>
                <c:pt idx="414">
                  <c:v>-0.99311704926950028</c:v>
                </c:pt>
                <c:pt idx="415">
                  <c:v>-0.81775796926933708</c:v>
                </c:pt>
                <c:pt idx="416">
                  <c:v>-0.37826400926950066</c:v>
                </c:pt>
                <c:pt idx="417">
                  <c:v>0.2307566755131063</c:v>
                </c:pt>
                <c:pt idx="418">
                  <c:v>1.559811040730636</c:v>
                </c:pt>
                <c:pt idx="419">
                  <c:v>2.0382477407305832</c:v>
                </c:pt>
                <c:pt idx="420">
                  <c:v>1.7868002407305852</c:v>
                </c:pt>
                <c:pt idx="421">
                  <c:v>1.560408540730464</c:v>
                </c:pt>
                <c:pt idx="422">
                  <c:v>1.6487997307305875</c:v>
                </c:pt>
                <c:pt idx="423">
                  <c:v>1.6366601607305715</c:v>
                </c:pt>
                <c:pt idx="424">
                  <c:v>1.38812394952187</c:v>
                </c:pt>
                <c:pt idx="425">
                  <c:v>0.96964188073071989</c:v>
                </c:pt>
                <c:pt idx="426">
                  <c:v>0.6594455807304771</c:v>
                </c:pt>
                <c:pt idx="427">
                  <c:v>5.5489376147377811E-2</c:v>
                </c:pt>
                <c:pt idx="428">
                  <c:v>-1.5817222592694116</c:v>
                </c:pt>
                <c:pt idx="429">
                  <c:v>-1.7248221992694392</c:v>
                </c:pt>
                <c:pt idx="430">
                  <c:v>-2.1066079735552412</c:v>
                </c:pt>
                <c:pt idx="431">
                  <c:v>-2.4412656092693927</c:v>
                </c:pt>
                <c:pt idx="432">
                  <c:v>-2.8230459292695382</c:v>
                </c:pt>
                <c:pt idx="433">
                  <c:v>-2.6723292092695061</c:v>
                </c:pt>
                <c:pt idx="434">
                  <c:v>-3.3191546592694996</c:v>
                </c:pt>
                <c:pt idx="435">
                  <c:v>-3.9542133568305644</c:v>
                </c:pt>
                <c:pt idx="436">
                  <c:v>-4.2772111141081721</c:v>
                </c:pt>
                <c:pt idx="437">
                  <c:v>-7.0265206164123395</c:v>
                </c:pt>
                <c:pt idx="438">
                  <c:v>-7.9420781192694268</c:v>
                </c:pt>
                <c:pt idx="439">
                  <c:v>-8.5574928692693284</c:v>
                </c:pt>
                <c:pt idx="440">
                  <c:v>-8.5491877392694704</c:v>
                </c:pt>
                <c:pt idx="441">
                  <c:v>-8.6265620168453587</c:v>
                </c:pt>
                <c:pt idx="442">
                  <c:v>-10.398555709269516</c:v>
                </c:pt>
                <c:pt idx="443">
                  <c:v>-13.071210859269234</c:v>
                </c:pt>
                <c:pt idx="444">
                  <c:v>-14.237349319269427</c:v>
                </c:pt>
                <c:pt idx="445">
                  <c:v>-13.858654989269501</c:v>
                </c:pt>
                <c:pt idx="446">
                  <c:v>-13.654848016845111</c:v>
                </c:pt>
                <c:pt idx="447">
                  <c:v>-14.750429109269437</c:v>
                </c:pt>
                <c:pt idx="448">
                  <c:v>-14.983401009269532</c:v>
                </c:pt>
                <c:pt idx="449">
                  <c:v>-16.252995419269446</c:v>
                </c:pt>
                <c:pt idx="450">
                  <c:v>-15.664054659269318</c:v>
                </c:pt>
                <c:pt idx="451">
                  <c:v>-14.052264912330617</c:v>
                </c:pt>
                <c:pt idx="452">
                  <c:v>-11.761028359269375</c:v>
                </c:pt>
                <c:pt idx="453">
                  <c:v>-10.209944749269384</c:v>
                </c:pt>
                <c:pt idx="454">
                  <c:v>-8.3286273392693744</c:v>
                </c:pt>
                <c:pt idx="455">
                  <c:v>-7.1481200792692876</c:v>
                </c:pt>
                <c:pt idx="456">
                  <c:v>-5.5630227060780726</c:v>
                </c:pt>
                <c:pt idx="457">
                  <c:v>-4.1587274192693116</c:v>
                </c:pt>
                <c:pt idx="458">
                  <c:v>-3.6789534392692063</c:v>
                </c:pt>
                <c:pt idx="459">
                  <c:v>-2.5786467592694464</c:v>
                </c:pt>
                <c:pt idx="460">
                  <c:v>-1.7433745092694715</c:v>
                </c:pt>
                <c:pt idx="461">
                  <c:v>-1.4000637977309216</c:v>
                </c:pt>
                <c:pt idx="462">
                  <c:v>-1.1796483492693</c:v>
                </c:pt>
                <c:pt idx="463">
                  <c:v>-1.5869154092695088</c:v>
                </c:pt>
                <c:pt idx="464">
                  <c:v>-2.7044030592694241</c:v>
                </c:pt>
                <c:pt idx="465">
                  <c:v>-4.577306559269358</c:v>
                </c:pt>
                <c:pt idx="466">
                  <c:v>-5.1972492701389097</c:v>
                </c:pt>
                <c:pt idx="467">
                  <c:v>-5.1336412592694387</c:v>
                </c:pt>
                <c:pt idx="468">
                  <c:v>-4.6652678292693395</c:v>
                </c:pt>
                <c:pt idx="469">
                  <c:v>-3.888029639269404</c:v>
                </c:pt>
                <c:pt idx="470">
                  <c:v>-2.2936307592693783</c:v>
                </c:pt>
                <c:pt idx="471">
                  <c:v>-1.9307933602795799</c:v>
                </c:pt>
                <c:pt idx="472">
                  <c:v>-1.9282764892694786</c:v>
                </c:pt>
                <c:pt idx="473">
                  <c:v>-1.8794268392695272</c:v>
                </c:pt>
                <c:pt idx="474">
                  <c:v>-1.6972468592693275</c:v>
                </c:pt>
                <c:pt idx="475">
                  <c:v>-1.5702673192693479</c:v>
                </c:pt>
                <c:pt idx="476">
                  <c:v>-1.550111690848297</c:v>
                </c:pt>
                <c:pt idx="477">
                  <c:v>-1.5190091592694865</c:v>
                </c:pt>
                <c:pt idx="478">
                  <c:v>-1.5146193292694501</c:v>
                </c:pt>
                <c:pt idx="479">
                  <c:v>-1.4912708892694151</c:v>
                </c:pt>
                <c:pt idx="480">
                  <c:v>-1.5032617192694167</c:v>
                </c:pt>
                <c:pt idx="481">
                  <c:v>-1.5135294309866363</c:v>
                </c:pt>
                <c:pt idx="482">
                  <c:v>-1.5365330292694352</c:v>
                </c:pt>
                <c:pt idx="483">
                  <c:v>-1.521443659269337</c:v>
                </c:pt>
                <c:pt idx="484">
                  <c:v>-1.5344716592692718</c:v>
                </c:pt>
                <c:pt idx="485">
                  <c:v>-1.5227315592694306</c:v>
                </c:pt>
                <c:pt idx="486">
                  <c:v>-1.5284834382168389</c:v>
                </c:pt>
                <c:pt idx="487">
                  <c:v>-1.5293619392692932</c:v>
                </c:pt>
                <c:pt idx="488">
                  <c:v>-1.5297739592694477</c:v>
                </c:pt>
                <c:pt idx="489">
                  <c:v>-1.5363226892693826</c:v>
                </c:pt>
                <c:pt idx="490">
                  <c:v>-1.5387614092693696</c:v>
                </c:pt>
                <c:pt idx="491">
                  <c:v>-1.5433983775489106</c:v>
                </c:pt>
                <c:pt idx="492">
                  <c:v>-1.541632449269414</c:v>
                </c:pt>
                <c:pt idx="493">
                  <c:v>-1.5447823492694113</c:v>
                </c:pt>
                <c:pt idx="494">
                  <c:v>-1.5419526940520565</c:v>
                </c:pt>
                <c:pt idx="495">
                  <c:v>-1.5501988122105814</c:v>
                </c:pt>
                <c:pt idx="496">
                  <c:v>-1.5507582092694601</c:v>
                </c:pt>
                <c:pt idx="497">
                  <c:v>-1.5532373105513244</c:v>
                </c:pt>
                <c:pt idx="498">
                  <c:v>-1.5549431792693724</c:v>
                </c:pt>
                <c:pt idx="499">
                  <c:v>-1.556434719269475</c:v>
                </c:pt>
                <c:pt idx="500">
                  <c:v>-1.5592494592694375</c:v>
                </c:pt>
                <c:pt idx="501">
                  <c:v>-1.5719055092694134</c:v>
                </c:pt>
                <c:pt idx="502">
                  <c:v>-1.5734606288346664</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-1.6481340992694125</c:v>
                </c:pt>
                <c:pt idx="511">
                  <c:v>-1.6495706592695281</c:v>
                </c:pt>
                <c:pt idx="512">
                  <c:v>-1.6515922592693777</c:v>
                </c:pt>
                <c:pt idx="513">
                  <c:v>-1.6572480572491908</c:v>
                </c:pt>
                <c:pt idx="514">
                  <c:v>-1.6636988192694555</c:v>
                </c:pt>
                <c:pt idx="515">
                  <c:v>-1.666081499269481</c:v>
                </c:pt>
                <c:pt idx="516">
                  <c:v>-1.6663562592694632</c:v>
                </c:pt>
                <c:pt idx="517">
                  <c:v>-1.6666422905196039</c:v>
                </c:pt>
                <c:pt idx="518">
                  <c:v>-1.6679030592694057</c:v>
                </c:pt>
                <c:pt idx="519">
                  <c:v>-1.6679022592694248</c:v>
                </c:pt>
                <c:pt idx="520">
                  <c:v>-1.669402259269432</c:v>
                </c:pt>
                <c:pt idx="521">
                  <c:v>-1.6690622592694804</c:v>
                </c:pt>
                <c:pt idx="522">
                  <c:v>-1.6689022592694722</c:v>
                </c:pt>
                <c:pt idx="523">
                  <c:v>-1.6689022592694722</c:v>
                </c:pt>
                <c:pt idx="524">
                  <c:v>-1.6689022592694438</c:v>
                </c:pt>
                <c:pt idx="525">
                  <c:v>-1.6694765592695404</c:v>
                </c:pt>
                <c:pt idx="526">
                  <c:v>-1.669572259269529</c:v>
                </c:pt>
                <c:pt idx="527">
                  <c:v>-1.669572259269529</c:v>
                </c:pt>
                <c:pt idx="528">
                  <c:v>-1.6695722592694859</c:v>
                </c:pt>
                <c:pt idx="529">
                  <c:v>-1.6695722592694575</c:v>
                </c:pt>
                <c:pt idx="530">
                  <c:v>-1.669572259269529</c:v>
                </c:pt>
                <c:pt idx="531">
                  <c:v>-1.669572259269529</c:v>
                </c:pt>
                <c:pt idx="532">
                  <c:v>-1.669572259269529</c:v>
                </c:pt>
                <c:pt idx="533">
                  <c:v>-1.669572259269529</c:v>
                </c:pt>
                <c:pt idx="534">
                  <c:v>-1.6708414429430154</c:v>
                </c:pt>
                <c:pt idx="535">
                  <c:v>-1.6716922592695198</c:v>
                </c:pt>
                <c:pt idx="536">
                  <c:v>-1.6716922592695198</c:v>
                </c:pt>
                <c:pt idx="537">
                  <c:v>-1.6716922592695198</c:v>
                </c:pt>
                <c:pt idx="538">
                  <c:v>-1.6723310687932131</c:v>
                </c:pt>
                <c:pt idx="539">
                  <c:v>-1.6727522592694157</c:v>
                </c:pt>
                <c:pt idx="540">
                  <c:v>-1.6722916592692481</c:v>
                </c:pt>
                <c:pt idx="541">
                  <c:v>-1.672262259269246</c:v>
                </c:pt>
                <c:pt idx="542">
                  <c:v>-1.672262259269246</c:v>
                </c:pt>
                <c:pt idx="543">
                  <c:v>-1.6721508306980448</c:v>
                </c:pt>
                <c:pt idx="544">
                  <c:v>-1.6712436592694639</c:v>
                </c:pt>
                <c:pt idx="545">
                  <c:v>-1.6696116141082626</c:v>
                </c:pt>
                <c:pt idx="546">
                  <c:v>-1.6683822592694213</c:v>
                </c:pt>
                <c:pt idx="547">
                  <c:v>-1.6683822592694779</c:v>
                </c:pt>
                <c:pt idx="548">
                  <c:v>-1.6683822592695638</c:v>
                </c:pt>
                <c:pt idx="549">
                  <c:v>-1.6683822592694779</c:v>
                </c:pt>
                <c:pt idx="550">
                  <c:v>-1.6683822592694779</c:v>
                </c:pt>
                <c:pt idx="551">
                  <c:v>-1.6682792592694538</c:v>
                </c:pt>
                <c:pt idx="552">
                  <c:v>-1.6678672592692858</c:v>
                </c:pt>
                <c:pt idx="553">
                  <c:v>-1.667758410784558</c:v>
                </c:pt>
                <c:pt idx="554">
                  <c:v>-1.6676722592694655</c:v>
                </c:pt>
                <c:pt idx="555">
                  <c:v>-1.6686822592694313</c:v>
                </c:pt>
                <c:pt idx="556">
                  <c:v>-1.668569109269342</c:v>
                </c:pt>
                <c:pt idx="557">
                  <c:v>-1.6680430092695677</c:v>
                </c:pt>
                <c:pt idx="558">
                  <c:v>-1.6686585013744524</c:v>
                </c:pt>
                <c:pt idx="559">
                  <c:v>-1.6687372592691641</c:v>
                </c:pt>
                <c:pt idx="560">
                  <c:v>-1.6687372592691641</c:v>
                </c:pt>
                <c:pt idx="561">
                  <c:v>-1.6687372592694198</c:v>
                </c:pt>
                <c:pt idx="562">
                  <c:v>-1.670636259269457</c:v>
                </c:pt>
                <c:pt idx="563">
                  <c:v>-1.6706362592695712</c:v>
                </c:pt>
                <c:pt idx="564">
                  <c:v>-1.6706362592695712</c:v>
                </c:pt>
                <c:pt idx="565">
                  <c:v>-1.6706362592695712</c:v>
                </c:pt>
                <c:pt idx="566">
                  <c:v>-1.6706362592695712</c:v>
                </c:pt>
                <c:pt idx="567">
                  <c:v>-1.6706362592695712</c:v>
                </c:pt>
                <c:pt idx="568">
                  <c:v>-1.6706362592695139</c:v>
                </c:pt>
                <c:pt idx="569">
                  <c:v>-1.6711812937521127</c:v>
                </c:pt>
                <c:pt idx="570">
                  <c:v>-1.673722259269439</c:v>
                </c:pt>
                <c:pt idx="571">
                  <c:v>-1.6727158592694451</c:v>
                </c:pt>
                <c:pt idx="572">
                  <c:v>-1.6712922592693076</c:v>
                </c:pt>
                <c:pt idx="573">
                  <c:v>-1.6712922592692934</c:v>
                </c:pt>
                <c:pt idx="574">
                  <c:v>-1.6702962592696338</c:v>
                </c:pt>
                <c:pt idx="575">
                  <c:v>-1.6697122592694309</c:v>
                </c:pt>
                <c:pt idx="576">
                  <c:v>-1.665002259269428</c:v>
                </c:pt>
                <c:pt idx="577">
                  <c:v>-1.6660466062080985</c:v>
                </c:pt>
                <c:pt idx="578">
                  <c:v>-1.6663222592693216</c:v>
                </c:pt>
                <c:pt idx="579">
                  <c:v>-1.6663222592693216</c:v>
                </c:pt>
                <c:pt idx="580">
                  <c:v>-1.6663222592693216</c:v>
                </c:pt>
                <c:pt idx="581">
                  <c:v>-1.6677906392694406</c:v>
                </c:pt>
                <c:pt idx="582">
                  <c:v>-1.6687924520404918</c:v>
                </c:pt>
                <c:pt idx="583">
                  <c:v>-1.673606259269405</c:v>
                </c:pt>
                <c:pt idx="584">
                  <c:v>-1.6732762592693287</c:v>
                </c:pt>
                <c:pt idx="585">
                  <c:v>-1.6750554592694442</c:v>
                </c:pt>
                <c:pt idx="586">
                  <c:v>-1.6818201092694238</c:v>
                </c:pt>
                <c:pt idx="587">
                  <c:v>-1.6857446572285535</c:v>
                </c:pt>
                <c:pt idx="588">
                  <c:v>-1.6871520592694651</c:v>
                </c:pt>
                <c:pt idx="589">
                  <c:v>-1.6875322592693887</c:v>
                </c:pt>
                <c:pt idx="590">
                  <c:v>-1.7030457886811941</c:v>
                </c:pt>
                <c:pt idx="591">
                  <c:v>-1.7029822592695321</c:v>
                </c:pt>
                <c:pt idx="592">
                  <c:v>-1.7032435592693385</c:v>
                </c:pt>
                <c:pt idx="593">
                  <c:v>-1.703726217602777</c:v>
                </c:pt>
                <c:pt idx="594">
                  <c:v>-1.7037522592694776</c:v>
                </c:pt>
                <c:pt idx="595">
                  <c:v>-1.7037522592694776</c:v>
                </c:pt>
                <c:pt idx="596">
                  <c:v>-1.703752259269407</c:v>
                </c:pt>
                <c:pt idx="597">
                  <c:v>-1.705132259269404</c:v>
                </c:pt>
                <c:pt idx="598">
                  <c:v>-1.7055927765107555</c:v>
                </c:pt>
                <c:pt idx="599">
                  <c:v>-1.7070146592692474</c:v>
                </c:pt>
                <c:pt idx="600">
                  <c:v>-1.7071122592692518</c:v>
                </c:pt>
                <c:pt idx="601">
                  <c:v>-1.7071122592692518</c:v>
                </c:pt>
                <c:pt idx="602">
                  <c:v>-1.7071122592692518</c:v>
                </c:pt>
                <c:pt idx="603">
                  <c:v>-1.7071122592692518</c:v>
                </c:pt>
                <c:pt idx="604">
                  <c:v>-1.7071122592694217</c:v>
                </c:pt>
                <c:pt idx="605">
                  <c:v>-1.7099190592694093</c:v>
                </c:pt>
                <c:pt idx="606">
                  <c:v>-1.710496859269369</c:v>
                </c:pt>
                <c:pt idx="607">
                  <c:v>-1.711302259269444</c:v>
                </c:pt>
                <c:pt idx="608">
                  <c:v>-1.7119995792693028</c:v>
                </c:pt>
                <c:pt idx="609">
                  <c:v>-1.7131492392691992</c:v>
                </c:pt>
                <c:pt idx="610">
                  <c:v>-1.713162259269239</c:v>
                </c:pt>
                <c:pt idx="611">
                  <c:v>-1.7131622592692533</c:v>
                </c:pt>
                <c:pt idx="612">
                  <c:v>-1.7164122592694322</c:v>
                </c:pt>
                <c:pt idx="613">
                  <c:v>-1.7172842692695696</c:v>
                </c:pt>
                <c:pt idx="614">
                  <c:v>-1.718396259269269</c:v>
                </c:pt>
                <c:pt idx="615">
                  <c:v>-1.718396259269269</c:v>
                </c:pt>
                <c:pt idx="616">
                  <c:v>-1.718396259269269</c:v>
                </c:pt>
                <c:pt idx="617">
                  <c:v>-1.7183962592692832</c:v>
                </c:pt>
                <c:pt idx="618">
                  <c:v>-1.7177203392693619</c:v>
                </c:pt>
                <c:pt idx="619">
                  <c:v>-1.7141308592693179</c:v>
                </c:pt>
                <c:pt idx="620">
                  <c:v>-1.7090090926026837</c:v>
                </c:pt>
                <c:pt idx="621">
                  <c:v>-1.7026296878407972</c:v>
                </c:pt>
                <c:pt idx="622">
                  <c:v>-1.6963509392694651</c:v>
                </c:pt>
                <c:pt idx="623">
                  <c:v>-1.6949790034555721</c:v>
                </c:pt>
                <c:pt idx="624">
                  <c:v>-1.6920382792694255</c:v>
                </c:pt>
                <c:pt idx="625">
                  <c:v>-1.6915182592694147</c:v>
                </c:pt>
                <c:pt idx="626">
                  <c:v>-1.6915182592694578</c:v>
                </c:pt>
                <c:pt idx="627">
                  <c:v>-1.6915182592694578</c:v>
                </c:pt>
                <c:pt idx="628">
                  <c:v>-1.6915182592694578</c:v>
                </c:pt>
                <c:pt idx="629">
                  <c:v>-1.6912665192694476</c:v>
                </c:pt>
                <c:pt idx="630">
                  <c:v>-1.691112259269417</c:v>
                </c:pt>
                <c:pt idx="631">
                  <c:v>-1.6911966092694111</c:v>
                </c:pt>
                <c:pt idx="632">
                  <c:v>-1.6917222592693686</c:v>
                </c:pt>
                <c:pt idx="633">
                  <c:v>-1.6911341592695095</c:v>
                </c:pt>
                <c:pt idx="634">
                  <c:v>-1.687482259269359</c:v>
                </c:pt>
                <c:pt idx="635">
                  <c:v>-1.6873145041674462</c:v>
                </c:pt>
                <c:pt idx="636">
                  <c:v>-1.69078535926937</c:v>
                </c:pt>
                <c:pt idx="637">
                  <c:v>-1.6917622592693955</c:v>
                </c:pt>
                <c:pt idx="638">
                  <c:v>-1.6917776592693912</c:v>
                </c:pt>
                <c:pt idx="639">
                  <c:v>-1.6922790592693531</c:v>
                </c:pt>
                <c:pt idx="640">
                  <c:v>-1.6941947855852533</c:v>
                </c:pt>
                <c:pt idx="641">
                  <c:v>-1.6984451992695004</c:v>
                </c:pt>
                <c:pt idx="642">
                  <c:v>-1.7022322592694217</c:v>
                </c:pt>
                <c:pt idx="643">
                  <c:v>-1.7033822592694314</c:v>
                </c:pt>
                <c:pt idx="644">
                  <c:v>-1.7058042592695406</c:v>
                </c:pt>
                <c:pt idx="645">
                  <c:v>-1.7074627092694634</c:v>
                </c:pt>
                <c:pt idx="646">
                  <c:v>-1.7109887898815401</c:v>
                </c:pt>
                <c:pt idx="647">
                  <c:v>-1.7137388592696108</c:v>
                </c:pt>
                <c:pt idx="648">
                  <c:v>-1.7142611592692698</c:v>
                </c:pt>
                <c:pt idx="649">
                  <c:v>-1.7140863092693337</c:v>
                </c:pt>
                <c:pt idx="650">
                  <c:v>-1.7160747692692127</c:v>
                </c:pt>
                <c:pt idx="651">
                  <c:v>-1.7196135858000758</c:v>
                </c:pt>
                <c:pt idx="652">
                  <c:v>-1.7253036592693713</c:v>
                </c:pt>
                <c:pt idx="653">
                  <c:v>-1.7265654592692954</c:v>
                </c:pt>
                <c:pt idx="654">
                  <c:v>-1.7265922592692955</c:v>
                </c:pt>
                <c:pt idx="655">
                  <c:v>-1.7261346192693732</c:v>
                </c:pt>
                <c:pt idx="656">
                  <c:v>-1.7246814429426818</c:v>
                </c:pt>
                <c:pt idx="657">
                  <c:v>-1.725695009269415</c:v>
                </c:pt>
                <c:pt idx="658">
                  <c:v>-1.7289041392694737</c:v>
                </c:pt>
                <c:pt idx="659">
                  <c:v>-1.7300622592694874</c:v>
                </c:pt>
                <c:pt idx="660">
                  <c:v>-1.7300622592694874</c:v>
                </c:pt>
                <c:pt idx="661">
                  <c:v>-1.7300622592694874</c:v>
                </c:pt>
                <c:pt idx="662">
                  <c:v>-1.7300622592694874</c:v>
                </c:pt>
                <c:pt idx="663">
                  <c:v>-1.730079959269474</c:v>
                </c:pt>
                <c:pt idx="664">
                  <c:v>-1.7306522592692488</c:v>
                </c:pt>
                <c:pt idx="665">
                  <c:v>-1.7312594592694945</c:v>
                </c:pt>
                <c:pt idx="666">
                  <c:v>-1.7313122592695152</c:v>
                </c:pt>
                <c:pt idx="667">
                  <c:v>-1.7313122592695152</c:v>
                </c:pt>
                <c:pt idx="668">
                  <c:v>-1.7313122592695152</c:v>
                </c:pt>
                <c:pt idx="669">
                  <c:v>-1.7313122592695152</c:v>
                </c:pt>
                <c:pt idx="670">
                  <c:v>-1.7322256592694454</c:v>
                </c:pt>
                <c:pt idx="671">
                  <c:v>-1.7333522592692674</c:v>
                </c:pt>
                <c:pt idx="672">
                  <c:v>-1.7333522592693664</c:v>
                </c:pt>
                <c:pt idx="673">
                  <c:v>-1.7333522592693664</c:v>
                </c:pt>
                <c:pt idx="674">
                  <c:v>-1.7333522592693664</c:v>
                </c:pt>
                <c:pt idx="675">
                  <c:v>-1.7333522592693664</c:v>
                </c:pt>
                <c:pt idx="676">
                  <c:v>-1.7333522592693664</c:v>
                </c:pt>
                <c:pt idx="677">
                  <c:v>-1.7333522592693098</c:v>
                </c:pt>
                <c:pt idx="678">
                  <c:v>-1.7333522592693664</c:v>
                </c:pt>
                <c:pt idx="679">
                  <c:v>-1.7333522592693664</c:v>
                </c:pt>
                <c:pt idx="680">
                  <c:v>-1.7333522592693664</c:v>
                </c:pt>
                <c:pt idx="681">
                  <c:v>-1.7333522592693664</c:v>
                </c:pt>
                <c:pt idx="682">
                  <c:v>-1.733352259269338</c:v>
                </c:pt>
                <c:pt idx="683">
                  <c:v>-1.7333522592693664</c:v>
                </c:pt>
                <c:pt idx="684">
                  <c:v>-1.7333522592692674</c:v>
                </c:pt>
                <c:pt idx="685">
                  <c:v>-1.7317897259360959</c:v>
                </c:pt>
                <c:pt idx="686">
                  <c:v>-1.7302591592694938</c:v>
                </c:pt>
                <c:pt idx="687">
                  <c:v>-1.7279000592696003</c:v>
                </c:pt>
                <c:pt idx="688">
                  <c:v>-1.7245370806978713</c:v>
                </c:pt>
                <c:pt idx="689">
                  <c:v>-1.7233316092693221</c:v>
                </c:pt>
                <c:pt idx="690">
                  <c:v>-1.7229722592693686</c:v>
                </c:pt>
                <c:pt idx="691">
                  <c:v>-1.7239767992696775</c:v>
                </c:pt>
                <c:pt idx="692">
                  <c:v>-1.7279144201889802</c:v>
                </c:pt>
                <c:pt idx="693">
                  <c:v>-1.7305443783171335</c:v>
                </c:pt>
                <c:pt idx="694">
                  <c:v>-1.7340815926027346</c:v>
                </c:pt>
                <c:pt idx="695">
                  <c:v>-1.7405318392692948</c:v>
                </c:pt>
                <c:pt idx="696">
                  <c:v>-1.7452237992693393</c:v>
                </c:pt>
                <c:pt idx="697">
                  <c:v>-1.7455822592693546</c:v>
                </c:pt>
                <c:pt idx="698">
                  <c:v>-1.7456877092693899</c:v>
                </c:pt>
                <c:pt idx="699">
                  <c:v>-1.7461372592692896</c:v>
                </c:pt>
                <c:pt idx="700">
                  <c:v>-1.7483886592696078</c:v>
                </c:pt>
                <c:pt idx="701">
                  <c:v>-1.7505439592692653</c:v>
                </c:pt>
                <c:pt idx="702">
                  <c:v>-1.7506022592692716</c:v>
                </c:pt>
                <c:pt idx="703">
                  <c:v>-1.7511356592696212</c:v>
                </c:pt>
                <c:pt idx="704">
                  <c:v>-1.7519646122105703</c:v>
                </c:pt>
                <c:pt idx="705">
                  <c:v>-1.7549961092695412</c:v>
                </c:pt>
                <c:pt idx="706">
                  <c:v>-1.7560434992693672</c:v>
                </c:pt>
                <c:pt idx="707">
                  <c:v>-1.7561743792694382</c:v>
                </c:pt>
                <c:pt idx="708">
                  <c:v>-1.757130659269293</c:v>
                </c:pt>
                <c:pt idx="709">
                  <c:v>-1.7571522592693181</c:v>
                </c:pt>
                <c:pt idx="710">
                  <c:v>-1.7573079592694398</c:v>
                </c:pt>
                <c:pt idx="711">
                  <c:v>-1.7582622592694288</c:v>
                </c:pt>
                <c:pt idx="712">
                  <c:v>-1.7582622592694288</c:v>
                </c:pt>
                <c:pt idx="713">
                  <c:v>-1.7582622592694288</c:v>
                </c:pt>
                <c:pt idx="714">
                  <c:v>-1.7587000143713141</c:v>
                </c:pt>
                <c:pt idx="715">
                  <c:v>-1.760606009269253</c:v>
                </c:pt>
                <c:pt idx="716">
                  <c:v>-1.761194259269472</c:v>
                </c:pt>
                <c:pt idx="717">
                  <c:v>-1.7612422592694794</c:v>
                </c:pt>
                <c:pt idx="718">
                  <c:v>-1.7612422592694794</c:v>
                </c:pt>
                <c:pt idx="719">
                  <c:v>-1.7612422592694794</c:v>
                </c:pt>
                <c:pt idx="720">
                  <c:v>-1.7578146592693704</c:v>
                </c:pt>
                <c:pt idx="721">
                  <c:v>-1.7557990592695338</c:v>
                </c:pt>
                <c:pt idx="722">
                  <c:v>-1.755180059269406</c:v>
                </c:pt>
                <c:pt idx="723">
                  <c:v>-1.7549522592694018</c:v>
                </c:pt>
                <c:pt idx="724">
                  <c:v>-1.7544600755959294</c:v>
                </c:pt>
                <c:pt idx="725">
                  <c:v>-1.7520194792692791</c:v>
                </c:pt>
                <c:pt idx="726">
                  <c:v>-1.7478661092693097</c:v>
                </c:pt>
                <c:pt idx="727">
                  <c:v>-1.7441012892694512</c:v>
                </c:pt>
                <c:pt idx="728">
                  <c:v>-1.7436882592694611</c:v>
                </c:pt>
                <c:pt idx="729">
                  <c:v>-1.7436882592694611</c:v>
                </c:pt>
                <c:pt idx="730">
                  <c:v>-1.743569319269354</c:v>
                </c:pt>
                <c:pt idx="731">
                  <c:v>-1.7430622592693505</c:v>
                </c:pt>
                <c:pt idx="732">
                  <c:v>-1.7429470592695253</c:v>
                </c:pt>
                <c:pt idx="733">
                  <c:v>-1.7417184392693199</c:v>
                </c:pt>
                <c:pt idx="734">
                  <c:v>-1.7401504345272805</c:v>
                </c:pt>
                <c:pt idx="735">
                  <c:v>-1.7375826592695058</c:v>
                </c:pt>
                <c:pt idx="736">
                  <c:v>-1.7341485592694279</c:v>
                </c:pt>
                <c:pt idx="737">
                  <c:v>-1.7318822592692409</c:v>
                </c:pt>
                <c:pt idx="738">
                  <c:v>-1.7318822592692409</c:v>
                </c:pt>
                <c:pt idx="739">
                  <c:v>-1.7318822592692551</c:v>
                </c:pt>
                <c:pt idx="740">
                  <c:v>-1.7318822592692409</c:v>
                </c:pt>
                <c:pt idx="741">
                  <c:v>-1.7318822592692409</c:v>
                </c:pt>
                <c:pt idx="742">
                  <c:v>-1.7318822592692409</c:v>
                </c:pt>
                <c:pt idx="743">
                  <c:v>-1.7318822592692409</c:v>
                </c:pt>
                <c:pt idx="744">
                  <c:v>-1.7318822592692698</c:v>
                </c:pt>
                <c:pt idx="745">
                  <c:v>-1.7318822592692409</c:v>
                </c:pt>
                <c:pt idx="746">
                  <c:v>-1.7318822592692409</c:v>
                </c:pt>
                <c:pt idx="747">
                  <c:v>-1.7318822592692409</c:v>
                </c:pt>
                <c:pt idx="748">
                  <c:v>-1.7318822592692409</c:v>
                </c:pt>
                <c:pt idx="749">
                  <c:v>-1.7318822592692551</c:v>
                </c:pt>
                <c:pt idx="750">
                  <c:v>-1.7321389592693919</c:v>
                </c:pt>
                <c:pt idx="751">
                  <c:v>-1.7308923592696313</c:v>
                </c:pt>
                <c:pt idx="752">
                  <c:v>-1.7308422592696497</c:v>
                </c:pt>
                <c:pt idx="753">
                  <c:v>-1.7308422592696497</c:v>
                </c:pt>
                <c:pt idx="754">
                  <c:v>-1.7308422592696497</c:v>
                </c:pt>
                <c:pt idx="755">
                  <c:v>-1.7308422592696497</c:v>
                </c:pt>
                <c:pt idx="756">
                  <c:v>-1.7308422592696497</c:v>
                </c:pt>
                <c:pt idx="757">
                  <c:v>-1.7307934592695768</c:v>
                </c:pt>
                <c:pt idx="758">
                  <c:v>-1.7296760992694677</c:v>
                </c:pt>
                <c:pt idx="759">
                  <c:v>-1.72921533426927</c:v>
                </c:pt>
                <c:pt idx="760">
                  <c:v>-1.7288222592692644</c:v>
                </c:pt>
                <c:pt idx="761">
                  <c:v>-1.727202259269446</c:v>
                </c:pt>
                <c:pt idx="762">
                  <c:v>-1.7272022592692338</c:v>
                </c:pt>
                <c:pt idx="763">
                  <c:v>-1.7272022592692338</c:v>
                </c:pt>
                <c:pt idx="764">
                  <c:v>-1.7272022592692338</c:v>
                </c:pt>
                <c:pt idx="765">
                  <c:v>-1.7272022592692478</c:v>
                </c:pt>
                <c:pt idx="766">
                  <c:v>-1.7272022592692338</c:v>
                </c:pt>
                <c:pt idx="767">
                  <c:v>-1.7272327592692842</c:v>
                </c:pt>
                <c:pt idx="768">
                  <c:v>-1.7279189592692319</c:v>
                </c:pt>
                <c:pt idx="769">
                  <c:v>-1.727922259269234</c:v>
                </c:pt>
                <c:pt idx="770">
                  <c:v>-1.7271200641475986</c:v>
                </c:pt>
                <c:pt idx="771">
                  <c:v>-1.7266022592695829</c:v>
                </c:pt>
                <c:pt idx="772">
                  <c:v>-1.7266022592695829</c:v>
                </c:pt>
                <c:pt idx="773">
                  <c:v>-1.7266022592695829</c:v>
                </c:pt>
                <c:pt idx="774">
                  <c:v>-1.7282465092691695</c:v>
                </c:pt>
                <c:pt idx="775">
                  <c:v>-1.7285722592691992</c:v>
                </c:pt>
                <c:pt idx="776">
                  <c:v>-1.728572259269185</c:v>
                </c:pt>
                <c:pt idx="777">
                  <c:v>-1.7296339992693954</c:v>
                </c:pt>
                <c:pt idx="778">
                  <c:v>-1.7309822592693247</c:v>
                </c:pt>
                <c:pt idx="779">
                  <c:v>-1.7310430840116453</c:v>
                </c:pt>
                <c:pt idx="780">
                  <c:v>-1.7317245092692837</c:v>
                </c:pt>
                <c:pt idx="781">
                  <c:v>-1.7339808492694995</c:v>
                </c:pt>
                <c:pt idx="782">
                  <c:v>-1.735972259269416</c:v>
                </c:pt>
                <c:pt idx="783">
                  <c:v>-1.735972259269416</c:v>
                </c:pt>
                <c:pt idx="784">
                  <c:v>-1.735972259269416</c:v>
                </c:pt>
                <c:pt idx="785">
                  <c:v>-1.735972259269416</c:v>
                </c:pt>
                <c:pt idx="786">
                  <c:v>-1.735972259269416</c:v>
                </c:pt>
                <c:pt idx="787">
                  <c:v>-1.7376473992696471</c:v>
                </c:pt>
                <c:pt idx="788">
                  <c:v>-1.7380422592696618</c:v>
                </c:pt>
                <c:pt idx="789">
                  <c:v>-1.7380422592696618</c:v>
                </c:pt>
                <c:pt idx="790">
                  <c:v>-1.7380369592696496</c:v>
                </c:pt>
                <c:pt idx="791">
                  <c:v>-1.7363418511062321</c:v>
                </c:pt>
                <c:pt idx="792">
                  <c:v>-1.7349552592693414</c:v>
                </c:pt>
                <c:pt idx="793">
                  <c:v>-1.7350490592693713</c:v>
                </c:pt>
                <c:pt idx="794">
                  <c:v>-1.7335244692695109</c:v>
                </c:pt>
                <c:pt idx="795">
                  <c:v>-1.7323267192694654</c:v>
                </c:pt>
                <c:pt idx="796">
                  <c:v>-1.7333145592694446</c:v>
                </c:pt>
                <c:pt idx="797">
                  <c:v>-1.7345622592694516</c:v>
                </c:pt>
                <c:pt idx="798">
                  <c:v>-1.7345622592694094</c:v>
                </c:pt>
                <c:pt idx="799">
                  <c:v>-1.7343466592695052</c:v>
                </c:pt>
                <c:pt idx="800">
                  <c:v>-1.7341222592694829</c:v>
                </c:pt>
                <c:pt idx="801">
                  <c:v>-1.7341222592694829</c:v>
                </c:pt>
                <c:pt idx="802">
                  <c:v>-1.7341222592694971</c:v>
                </c:pt>
                <c:pt idx="803">
                  <c:v>-1.7341222592694829</c:v>
                </c:pt>
                <c:pt idx="804">
                  <c:v>-1.7341222592694829</c:v>
                </c:pt>
                <c:pt idx="805">
                  <c:v>-1.7350493592694813</c:v>
                </c:pt>
                <c:pt idx="806">
                  <c:v>-1.7383274992694022</c:v>
                </c:pt>
                <c:pt idx="807">
                  <c:v>-1.738730259269416</c:v>
                </c:pt>
                <c:pt idx="808">
                  <c:v>-1.7375840960040414</c:v>
                </c:pt>
                <c:pt idx="809">
                  <c:v>-1.7370422592694856</c:v>
                </c:pt>
                <c:pt idx="810">
                  <c:v>-1.736747059269419</c:v>
                </c:pt>
                <c:pt idx="811">
                  <c:v>-1.73398278926939</c:v>
                </c:pt>
                <c:pt idx="812">
                  <c:v>-1.7337822592693892</c:v>
                </c:pt>
                <c:pt idx="813">
                  <c:v>-1.7351562388612081</c:v>
                </c:pt>
                <c:pt idx="814">
                  <c:v>-1.7349817592694301</c:v>
                </c:pt>
                <c:pt idx="815">
                  <c:v>-1.7344122592694471</c:v>
                </c:pt>
                <c:pt idx="816">
                  <c:v>-1.7344122592694471</c:v>
                </c:pt>
                <c:pt idx="817">
                  <c:v>-1.7344122592694471</c:v>
                </c:pt>
                <c:pt idx="818">
                  <c:v>-1.7360311992694046</c:v>
                </c:pt>
                <c:pt idx="819">
                  <c:v>-1.7402241149396358</c:v>
                </c:pt>
                <c:pt idx="820">
                  <c:v>-1.7400966592694536</c:v>
                </c:pt>
                <c:pt idx="821">
                  <c:v>-1.7398165592694563</c:v>
                </c:pt>
                <c:pt idx="822">
                  <c:v>-1.7414168592695058</c:v>
                </c:pt>
                <c:pt idx="823">
                  <c:v>-1.7449917392693657</c:v>
                </c:pt>
                <c:pt idx="824">
                  <c:v>-1.7476635592693834</c:v>
                </c:pt>
                <c:pt idx="825">
                  <c:v>-1.7489748365888573</c:v>
                </c:pt>
                <c:pt idx="826">
                  <c:v>-1.7492882592692918</c:v>
                </c:pt>
                <c:pt idx="827">
                  <c:v>-1.7492882592692918</c:v>
                </c:pt>
                <c:pt idx="828">
                  <c:v>-1.7494529592692061</c:v>
                </c:pt>
                <c:pt idx="829">
                  <c:v>-1.750417019269378</c:v>
                </c:pt>
                <c:pt idx="830">
                  <c:v>-1.7478499515770802</c:v>
                </c:pt>
                <c:pt idx="831">
                  <c:v>-1.7466322592693326</c:v>
                </c:pt>
                <c:pt idx="832">
                  <c:v>-1.7467294592693314</c:v>
                </c:pt>
                <c:pt idx="833">
                  <c:v>-1.7468386092694876</c:v>
                </c:pt>
                <c:pt idx="834">
                  <c:v>-1.7462729092694502</c:v>
                </c:pt>
                <c:pt idx="835">
                  <c:v>-1.7461522592694503</c:v>
                </c:pt>
                <c:pt idx="836">
                  <c:v>-1.745912363436176</c:v>
                </c:pt>
                <c:pt idx="837">
                  <c:v>-1.7465889592693742</c:v>
                </c:pt>
                <c:pt idx="838">
                  <c:v>-1.7472898792695446</c:v>
                </c:pt>
                <c:pt idx="839">
                  <c:v>-1.748588909269472</c:v>
                </c:pt>
                <c:pt idx="840">
                  <c:v>-1.7503223592694321</c:v>
                </c:pt>
                <c:pt idx="841">
                  <c:v>-1.754547073222952</c:v>
                </c:pt>
                <c:pt idx="842">
                  <c:v>-1.7565222592695018</c:v>
                </c:pt>
                <c:pt idx="843">
                  <c:v>-1.756837059269543</c:v>
                </c:pt>
                <c:pt idx="844">
                  <c:v>-1.7566912592694868</c:v>
                </c:pt>
                <c:pt idx="845">
                  <c:v>-1.7556531592693858</c:v>
                </c:pt>
                <c:pt idx="846">
                  <c:v>-1.755969659269353</c:v>
                </c:pt>
                <c:pt idx="847">
                  <c:v>-1.755132259269288</c:v>
                </c:pt>
                <c:pt idx="848">
                  <c:v>-1.755132259269288</c:v>
                </c:pt>
                <c:pt idx="849">
                  <c:v>-1.755132259269288</c:v>
                </c:pt>
                <c:pt idx="850">
                  <c:v>-1.755132259269288</c:v>
                </c:pt>
                <c:pt idx="851">
                  <c:v>-1.755132259269288</c:v>
                </c:pt>
                <c:pt idx="852">
                  <c:v>-1.7548104592692084</c:v>
                </c:pt>
                <c:pt idx="853">
                  <c:v>-1.7533148102897083</c:v>
                </c:pt>
                <c:pt idx="854">
                  <c:v>-1.7524022592692741</c:v>
                </c:pt>
                <c:pt idx="855">
                  <c:v>-1.7524022592692741</c:v>
                </c:pt>
                <c:pt idx="856">
                  <c:v>-1.7524022592692741</c:v>
                </c:pt>
                <c:pt idx="857">
                  <c:v>-1.7524022592692741</c:v>
                </c:pt>
                <c:pt idx="858">
                  <c:v>-1.7524022592693314</c:v>
                </c:pt>
                <c:pt idx="859">
                  <c:v>-1.7524022592692741</c:v>
                </c:pt>
                <c:pt idx="860">
                  <c:v>-1.7524022592692741</c:v>
                </c:pt>
                <c:pt idx="861">
                  <c:v>-1.752648059269418</c:v>
                </c:pt>
                <c:pt idx="862">
                  <c:v>-1.7537222592694934</c:v>
                </c:pt>
                <c:pt idx="863">
                  <c:v>-1.7537222592694934</c:v>
                </c:pt>
                <c:pt idx="864">
                  <c:v>-1.753722259269465</c:v>
                </c:pt>
                <c:pt idx="865">
                  <c:v>-1.7537222592694934</c:v>
                </c:pt>
                <c:pt idx="866">
                  <c:v>-1.7537222592694934</c:v>
                </c:pt>
                <c:pt idx="867">
                  <c:v>-1.7543115592694818</c:v>
                </c:pt>
                <c:pt idx="868">
                  <c:v>-1.7544322592694634</c:v>
                </c:pt>
                <c:pt idx="869">
                  <c:v>-1.7544322592694916</c:v>
                </c:pt>
                <c:pt idx="870">
                  <c:v>-1.7551636592693844</c:v>
                </c:pt>
                <c:pt idx="871">
                  <c:v>-1.7556622592693707</c:v>
                </c:pt>
                <c:pt idx="872">
                  <c:v>-1.7556622592693707</c:v>
                </c:pt>
                <c:pt idx="873">
                  <c:v>-1.7556622592693707</c:v>
                </c:pt>
                <c:pt idx="874">
                  <c:v>-1.7556622592693851</c:v>
                </c:pt>
                <c:pt idx="875">
                  <c:v>-1.7556622592693993</c:v>
                </c:pt>
                <c:pt idx="876">
                  <c:v>-1.7551166092694921</c:v>
                </c:pt>
                <c:pt idx="877">
                  <c:v>-1.7538022592694338</c:v>
                </c:pt>
                <c:pt idx="878">
                  <c:v>-1.7538022592694338</c:v>
                </c:pt>
                <c:pt idx="879">
                  <c:v>-1.7540218592694283</c:v>
                </c:pt>
                <c:pt idx="880">
                  <c:v>-1.7538022592693774</c:v>
                </c:pt>
                <c:pt idx="881">
                  <c:v>-1.7538022592694338</c:v>
                </c:pt>
                <c:pt idx="882">
                  <c:v>-1.7543015692693587</c:v>
                </c:pt>
                <c:pt idx="883">
                  <c:v>-1.7581672692693928</c:v>
                </c:pt>
                <c:pt idx="884">
                  <c:v>-1.7621814192694241</c:v>
                </c:pt>
                <c:pt idx="885">
                  <c:v>-1.7653145092694866</c:v>
                </c:pt>
                <c:pt idx="886">
                  <c:v>-1.7657815467692899</c:v>
                </c:pt>
                <c:pt idx="887">
                  <c:v>-1.7656682592692046</c:v>
                </c:pt>
                <c:pt idx="888">
                  <c:v>-1.7656682592692046</c:v>
                </c:pt>
                <c:pt idx="889">
                  <c:v>-1.7652437592694377</c:v>
                </c:pt>
                <c:pt idx="890">
                  <c:v>-1.764928259269495</c:v>
                </c:pt>
                <c:pt idx="891">
                  <c:v>-1.7647390427745502</c:v>
                </c:pt>
                <c:pt idx="892">
                  <c:v>-1.7644906592694547</c:v>
                </c:pt>
                <c:pt idx="893">
                  <c:v>-1.7644422592694298</c:v>
                </c:pt>
                <c:pt idx="894">
                  <c:v>-1.7643042592695362</c:v>
                </c:pt>
                <c:pt idx="895">
                  <c:v>-1.7633822592693629</c:v>
                </c:pt>
                <c:pt idx="896">
                  <c:v>-1.7633822592693487</c:v>
                </c:pt>
                <c:pt idx="897">
                  <c:v>-1.7633822592693629</c:v>
                </c:pt>
                <c:pt idx="898">
                  <c:v>-1.7633822592693629</c:v>
                </c:pt>
                <c:pt idx="899">
                  <c:v>-1.7627714992694332</c:v>
                </c:pt>
                <c:pt idx="900">
                  <c:v>-1.7608645792694371</c:v>
                </c:pt>
                <c:pt idx="901">
                  <c:v>-1.7608222592692466</c:v>
                </c:pt>
                <c:pt idx="902">
                  <c:v>-1.7608176200940164</c:v>
                </c:pt>
                <c:pt idx="903">
                  <c:v>-1.7607322592695878</c:v>
                </c:pt>
                <c:pt idx="904">
                  <c:v>-1.7612729092695081</c:v>
                </c:pt>
                <c:pt idx="905">
                  <c:v>-1.7612822592695068</c:v>
                </c:pt>
                <c:pt idx="906">
                  <c:v>-1.7615379592693898</c:v>
                </c:pt>
                <c:pt idx="907">
                  <c:v>-1.7624722592693725</c:v>
                </c:pt>
                <c:pt idx="908">
                  <c:v>-1.7624722592693582</c:v>
                </c:pt>
                <c:pt idx="909">
                  <c:v>-1.7624722592693582</c:v>
                </c:pt>
                <c:pt idx="910">
                  <c:v>-1.7624722592693582</c:v>
                </c:pt>
                <c:pt idx="911">
                  <c:v>-1.7625703592693891</c:v>
                </c:pt>
                <c:pt idx="912">
                  <c:v>-1.7641873092696585</c:v>
                </c:pt>
                <c:pt idx="913">
                  <c:v>-1.7642522592696395</c:v>
                </c:pt>
                <c:pt idx="914">
                  <c:v>-1.7671544592693915</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-1.7732972592694687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-1.7769253392694675</c:v>
                </c:pt>
                <c:pt idx="952">
                  <c:v>-1.7774643492694076</c:v>
                </c:pt>
                <c:pt idx="953">
                  <c:v>-1.7776082592693419</c:v>
                </c:pt>
                <c:pt idx="954">
                  <c:v>-1.7776082592693419</c:v>
                </c:pt>
                <c:pt idx="955">
                  <c:v>-1.7771943623621516</c:v>
                </c:pt>
                <c:pt idx="956">
                  <c:v>-1.7766126692693973</c:v>
                </c:pt>
                <c:pt idx="957">
                  <c:v>-1.7771272592694336</c:v>
                </c:pt>
                <c:pt idx="958">
                  <c:v>-1.7771272592694336</c:v>
                </c:pt>
                <c:pt idx="959">
                  <c:v>-1.7771272592694336</c:v>
                </c:pt>
                <c:pt idx="960">
                  <c:v>-1.7771272592694336</c:v>
                </c:pt>
                <c:pt idx="961">
                  <c:v>-1.7769922592694476</c:v>
                </c:pt>
                <c:pt idx="962">
                  <c:v>-1.7756433492693442</c:v>
                </c:pt>
                <c:pt idx="963">
                  <c:v>-1.774712259269378</c:v>
                </c:pt>
                <c:pt idx="964">
                  <c:v>-1.774712259269378</c:v>
                </c:pt>
                <c:pt idx="965">
                  <c:v>-1.774712259269378</c:v>
                </c:pt>
                <c:pt idx="966">
                  <c:v>-1.7748379293725525</c:v>
                </c:pt>
                <c:pt idx="967">
                  <c:v>-1.7760981592693099</c:v>
                </c:pt>
                <c:pt idx="968">
                  <c:v>-1.77697195926936</c:v>
                </c:pt>
                <c:pt idx="969">
                  <c:v>-1.7774172592694124</c:v>
                </c:pt>
                <c:pt idx="970">
                  <c:v>-1.7774172592694124</c:v>
                </c:pt>
                <c:pt idx="971">
                  <c:v>-1.7774172592693558</c:v>
                </c:pt>
                <c:pt idx="972">
                  <c:v>-1.7774172592693134</c:v>
                </c:pt>
                <c:pt idx="973">
                  <c:v>-1.7774172592694124</c:v>
                </c:pt>
                <c:pt idx="974">
                  <c:v>-1.7774172592694124</c:v>
                </c:pt>
                <c:pt idx="975">
                  <c:v>-1.7774172592694124</c:v>
                </c:pt>
                <c:pt idx="976">
                  <c:v>-1.7774172592694124</c:v>
                </c:pt>
                <c:pt idx="977">
                  <c:v>-1.7774172592693698</c:v>
                </c:pt>
                <c:pt idx="978">
                  <c:v>-1.7774172592694124</c:v>
                </c:pt>
                <c:pt idx="979">
                  <c:v>-1.7774172592694124</c:v>
                </c:pt>
                <c:pt idx="980">
                  <c:v>-1.7776245492693472</c:v>
                </c:pt>
                <c:pt idx="981">
                  <c:v>-1.7780282592695751</c:v>
                </c:pt>
                <c:pt idx="982">
                  <c:v>-1.7780282592695751</c:v>
                </c:pt>
                <c:pt idx="983">
                  <c:v>-1.7780282592695751</c:v>
                </c:pt>
                <c:pt idx="984">
                  <c:v>-1.7780282592695751</c:v>
                </c:pt>
                <c:pt idx="985">
                  <c:v>-1.7776498592695869</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-1.7758444992693676</c:v>
                </c:pt>
                <c:pt idx="997">
                  <c:v>-1.7748488592693548</c:v>
                </c:pt>
                <c:pt idx="998">
                  <c:v>-1.7743822592694865</c:v>
                </c:pt>
                <c:pt idx="999">
                  <c:v>-1.7743822592693874</c:v>
                </c:pt>
                <c:pt idx="1000">
                  <c:v>-1.7743822592693874</c:v>
                </c:pt>
                <c:pt idx="1001">
                  <c:v>-1.7750224592693651</c:v>
                </c:pt>
                <c:pt idx="1002">
                  <c:v>-1.7730203592695086</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-1.7732222592694447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-1.7720058056612804</c:v>
                </c:pt>
                <c:pt idx="1021">
                  <c:v>-1.7697822592694332</c:v>
                </c:pt>
                <c:pt idx="1022">
                  <c:v>-1.7697822592694332</c:v>
                </c:pt>
                <c:pt idx="1023">
                  <c:v>-1.7697822592694332</c:v>
                </c:pt>
                <c:pt idx="1024">
                  <c:v>-1.7697822592694332</c:v>
                </c:pt>
                <c:pt idx="1025">
                  <c:v>-1.7697822592693337</c:v>
                </c:pt>
                <c:pt idx="1026">
                  <c:v>-1.7697822592694332</c:v>
                </c:pt>
                <c:pt idx="1027">
                  <c:v>-1.7697822592694332</c:v>
                </c:pt>
                <c:pt idx="1028">
                  <c:v>-1.7697822592694332</c:v>
                </c:pt>
                <c:pt idx="1029">
                  <c:v>-1.7697822592694332</c:v>
                </c:pt>
                <c:pt idx="1030">
                  <c:v>-1.7697822592693337</c:v>
                </c:pt>
                <c:pt idx="1031">
                  <c:v>-1.7697822592694332</c:v>
                </c:pt>
                <c:pt idx="1032">
                  <c:v>-1.769691059269376</c:v>
                </c:pt>
                <c:pt idx="1033">
                  <c:v>-1.7678443592694597</c:v>
                </c:pt>
                <c:pt idx="1034">
                  <c:v>-1.7673622592694891</c:v>
                </c:pt>
                <c:pt idx="1035">
                  <c:v>-1.7673622592694891</c:v>
                </c:pt>
                <c:pt idx="1036">
                  <c:v>-1.7673622592694891</c:v>
                </c:pt>
                <c:pt idx="1037">
                  <c:v>-1.7664305092692842</c:v>
                </c:pt>
                <c:pt idx="1038">
                  <c:v>-1.7657922592693176</c:v>
                </c:pt>
                <c:pt idx="1039">
                  <c:v>-1.7657922592693176</c:v>
                </c:pt>
                <c:pt idx="1040">
                  <c:v>-1.7657922592693176</c:v>
                </c:pt>
                <c:pt idx="1041">
                  <c:v>-1.7657922592693316</c:v>
                </c:pt>
                <c:pt idx="1042">
                  <c:v>-1.7657922592693176</c:v>
                </c:pt>
                <c:pt idx="1043">
                  <c:v>-1.7657922592693176</c:v>
                </c:pt>
                <c:pt idx="1044">
                  <c:v>-1.7656923592693228</c:v>
                </c:pt>
                <c:pt idx="1045">
                  <c:v>-1.7651262592692936</c:v>
                </c:pt>
                <c:pt idx="1046">
                  <c:v>-1.7651262592693078</c:v>
                </c:pt>
                <c:pt idx="1047">
                  <c:v>-1.7651262592692936</c:v>
                </c:pt>
                <c:pt idx="1048">
                  <c:v>-1.7635059692695023</c:v>
                </c:pt>
                <c:pt idx="1049">
                  <c:v>-1.7625322592695905</c:v>
                </c:pt>
                <c:pt idx="1050">
                  <c:v>-1.7625322592695905</c:v>
                </c:pt>
                <c:pt idx="1051">
                  <c:v>-1.7625322592695762</c:v>
                </c:pt>
                <c:pt idx="1052">
                  <c:v>-1.7621066192694026</c:v>
                </c:pt>
                <c:pt idx="1053">
                  <c:v>-1.7602438192693768</c:v>
                </c:pt>
                <c:pt idx="1054">
                  <c:v>-1.7597822592693713</c:v>
                </c:pt>
                <c:pt idx="1055">
                  <c:v>-1.7594573592696885</c:v>
                </c:pt>
                <c:pt idx="1056">
                  <c:v>-1.7578353314343498</c:v>
                </c:pt>
                <c:pt idx="1057">
                  <c:v>-1.7569722592693888</c:v>
                </c:pt>
                <c:pt idx="1058">
                  <c:v>-1.7569722592693888</c:v>
                </c:pt>
                <c:pt idx="1059">
                  <c:v>-1.7569722592693888</c:v>
                </c:pt>
                <c:pt idx="1060">
                  <c:v>-1.7569722592693888</c:v>
                </c:pt>
                <c:pt idx="1061">
                  <c:v>-1.7569722592693462</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-1.7519022592691718</c:v>
                </c:pt>
                <c:pt idx="1070">
                  <c:v>-1.7517812592692217</c:v>
                </c:pt>
                <c:pt idx="1071">
                  <c:v>-1.7516822592692876</c:v>
                </c:pt>
                <c:pt idx="1072">
                  <c:v>-1.7516822592692729</c:v>
                </c:pt>
                <c:pt idx="1073">
                  <c:v>-1.7519177392694298</c:v>
                </c:pt>
                <c:pt idx="1074">
                  <c:v>-1.7520882592694418</c:v>
                </c:pt>
                <c:pt idx="1075">
                  <c:v>-1.7520882592694418</c:v>
                </c:pt>
                <c:pt idx="1076">
                  <c:v>-1.7525415195432861</c:v>
                </c:pt>
                <c:pt idx="1077">
                  <c:v>-1.7527922592693976</c:v>
                </c:pt>
                <c:pt idx="1078">
                  <c:v>-1.7527922592693976</c:v>
                </c:pt>
                <c:pt idx="1079">
                  <c:v>-1.7527922592693976</c:v>
                </c:pt>
                <c:pt idx="1080">
                  <c:v>-1.752923899269248</c:v>
                </c:pt>
                <c:pt idx="1081">
                  <c:v>-1.7545904992693546</c:v>
                </c:pt>
                <c:pt idx="1082">
                  <c:v>-1.755884919269405</c:v>
                </c:pt>
                <c:pt idx="1083">
                  <c:v>-1.760610519269534</c:v>
                </c:pt>
                <c:pt idx="1084">
                  <c:v>-1.7610062592695777</c:v>
                </c:pt>
                <c:pt idx="1085">
                  <c:v>-1.7610062592695777</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-1.7650282592695836</c:v>
                </c:pt>
                <c:pt idx="1094">
                  <c:v>-1.7657672592695797</c:v>
                </c:pt>
                <c:pt idx="1095">
                  <c:v>-1.7657672592695797</c:v>
                </c:pt>
                <c:pt idx="1096">
                  <c:v>-1.7657672592695655</c:v>
                </c:pt>
                <c:pt idx="1097">
                  <c:v>-1.7657672592695515</c:v>
                </c:pt>
                <c:pt idx="1098">
                  <c:v>-1.7657672592695797</c:v>
                </c:pt>
                <c:pt idx="1099">
                  <c:v>-1.76587430926942</c:v>
                </c:pt>
                <c:pt idx="1100">
                  <c:v>-1.7659582592695524</c:v>
                </c:pt>
                <c:pt idx="1101">
                  <c:v>-1.7659582592696375</c:v>
                </c:pt>
                <c:pt idx="1102">
                  <c:v>-1.7659582592696235</c:v>
                </c:pt>
                <c:pt idx="1103">
                  <c:v>-1.7659582592695524</c:v>
                </c:pt>
                <c:pt idx="1104">
                  <c:v>-1.7661854192695192</c:v>
                </c:pt>
                <c:pt idx="1105">
                  <c:v>-1.7702124192694979</c:v>
                </c:pt>
                <c:pt idx="1106">
                  <c:v>-1.7718222592695549</c:v>
                </c:pt>
                <c:pt idx="1107">
                  <c:v>-1.7718222592695549</c:v>
                </c:pt>
                <c:pt idx="1108">
                  <c:v>-1.7718222592695549</c:v>
                </c:pt>
                <c:pt idx="1109">
                  <c:v>-1.7718807592695498</c:v>
                </c:pt>
                <c:pt idx="1110">
                  <c:v>-1.7741361592695455</c:v>
                </c:pt>
                <c:pt idx="1111">
                  <c:v>-1.7752337744208546</c:v>
                </c:pt>
                <c:pt idx="1112">
                  <c:v>-1.7793209327388553</c:v>
                </c:pt>
                <c:pt idx="1113">
                  <c:v>-1.7813222592695575</c:v>
                </c:pt>
                <c:pt idx="1114">
                  <c:v>-1.782058779269406</c:v>
                </c:pt>
                <c:pt idx="1115">
                  <c:v>-1.7861567592692751</c:v>
                </c:pt>
                <c:pt idx="1116">
                  <c:v>-1.7921430692694429</c:v>
                </c:pt>
                <c:pt idx="1117">
                  <c:v>-1.7949728778261687</c:v>
                </c:pt>
                <c:pt idx="1118">
                  <c:v>-1.7949722592694566</c:v>
                </c:pt>
                <c:pt idx="1119">
                  <c:v>-1.7955259592691839</c:v>
                </c:pt>
                <c:pt idx="1120">
                  <c:v>-1.7962449092692341</c:v>
                </c:pt>
                <c:pt idx="1121">
                  <c:v>-1.801144114939575</c:v>
                </c:pt>
                <c:pt idx="1122">
                  <c:v>-1.8021160592695509</c:v>
                </c:pt>
                <c:pt idx="1123">
                  <c:v>-1.8029222592695642</c:v>
                </c:pt>
                <c:pt idx="1124">
                  <c:v>-1.8029222592695642</c:v>
                </c:pt>
                <c:pt idx="1125">
                  <c:v>-1.8029222592695642</c:v>
                </c:pt>
                <c:pt idx="1126">
                  <c:v>-1.80292225926955</c:v>
                </c:pt>
                <c:pt idx="1127">
                  <c:v>-1.8029222592695642</c:v>
                </c:pt>
                <c:pt idx="1128">
                  <c:v>-1.803429499269497</c:v>
                </c:pt>
                <c:pt idx="1129">
                  <c:v>-1.8058076992694501</c:v>
                </c:pt>
                <c:pt idx="1130">
                  <c:v>-1.8086722592693858</c:v>
                </c:pt>
                <c:pt idx="1131">
                  <c:v>-1.8086722592693718</c:v>
                </c:pt>
                <c:pt idx="1132">
                  <c:v>-1.8086722592693858</c:v>
                </c:pt>
                <c:pt idx="1133">
                  <c:v>-1.8086722592693858</c:v>
                </c:pt>
                <c:pt idx="1134">
                  <c:v>-1.8086722592693858</c:v>
                </c:pt>
                <c:pt idx="1135">
                  <c:v>-1.8092669592695216</c:v>
                </c:pt>
                <c:pt idx="1136">
                  <c:v>-1.8092922592695397</c:v>
                </c:pt>
                <c:pt idx="1137">
                  <c:v>-1.8092922592695118</c:v>
                </c:pt>
                <c:pt idx="1138">
                  <c:v>-1.8092922592695118</c:v>
                </c:pt>
                <c:pt idx="1139">
                  <c:v>-1.8092922592695118</c:v>
                </c:pt>
                <c:pt idx="1140">
                  <c:v>-1.8099285092694397</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-1.8154562092694841</c:v>
                </c:pt>
                <c:pt idx="1149">
                  <c:v>-1.8207966092695638</c:v>
                </c:pt>
                <c:pt idx="1150">
                  <c:v>-1.82240665102178</c:v>
                </c:pt>
                <c:pt idx="1151">
                  <c:v>-1.8240656992693258</c:v>
                </c:pt>
                <c:pt idx="1152">
                  <c:v>-1.8257040592694684</c:v>
                </c:pt>
                <c:pt idx="1153">
                  <c:v>-1.8259322592694778</c:v>
                </c:pt>
                <c:pt idx="1154">
                  <c:v>-1.8259322592694778</c:v>
                </c:pt>
                <c:pt idx="1155">
                  <c:v>-1.8259322592694778</c:v>
                </c:pt>
                <c:pt idx="1156">
                  <c:v>-1.8259322592695209</c:v>
                </c:pt>
                <c:pt idx="1157">
                  <c:v>-1.8259322592694778</c:v>
                </c:pt>
                <c:pt idx="1158">
                  <c:v>-1.8259322592694778</c:v>
                </c:pt>
                <c:pt idx="1159">
                  <c:v>-1.824898119269605</c:v>
                </c:pt>
                <c:pt idx="1160">
                  <c:v>-1.8235953092693644</c:v>
                </c:pt>
                <c:pt idx="1161">
                  <c:v>-1.8234322592693668</c:v>
                </c:pt>
                <c:pt idx="1162">
                  <c:v>-1.8234322592693952</c:v>
                </c:pt>
                <c:pt idx="1163">
                  <c:v>-1.8234322592693952</c:v>
                </c:pt>
                <c:pt idx="1164">
                  <c:v>-1.8234322592693952</c:v>
                </c:pt>
                <c:pt idx="1165">
                  <c:v>-1.8234322592693952</c:v>
                </c:pt>
                <c:pt idx="1166">
                  <c:v>-1.8234322592693952</c:v>
                </c:pt>
                <c:pt idx="1167">
                  <c:v>-1.8234322592693668</c:v>
                </c:pt>
                <c:pt idx="1168">
                  <c:v>-1.8234322592693952</c:v>
                </c:pt>
                <c:pt idx="1169">
                  <c:v>-1.8234322592693952</c:v>
                </c:pt>
                <c:pt idx="1170">
                  <c:v>-1.8234322592693952</c:v>
                </c:pt>
                <c:pt idx="1171">
                  <c:v>-1.8234322592693952</c:v>
                </c:pt>
                <c:pt idx="1172">
                  <c:v>-1.8234322592693952</c:v>
                </c:pt>
                <c:pt idx="1173">
                  <c:v>-1.8234322592693668</c:v>
                </c:pt>
                <c:pt idx="1174">
                  <c:v>-1.8234322592693952</c:v>
                </c:pt>
                <c:pt idx="1175">
                  <c:v>-1.8242751392695458</c:v>
                </c:pt>
                <c:pt idx="1176">
                  <c:v>-1.8244122592695362</c:v>
                </c:pt>
                <c:pt idx="1177">
                  <c:v>-1.8244122592695362</c:v>
                </c:pt>
                <c:pt idx="1178">
                  <c:v>-1.8233181446860562</c:v>
                </c:pt>
                <c:pt idx="1179">
                  <c:v>-1.8230722592693946</c:v>
                </c:pt>
                <c:pt idx="1180">
                  <c:v>-1.8230722592693946</c:v>
                </c:pt>
                <c:pt idx="1181">
                  <c:v>-1.8230722592693946</c:v>
                </c:pt>
                <c:pt idx="1182">
                  <c:v>-1.8230722592693946</c:v>
                </c:pt>
                <c:pt idx="1183">
                  <c:v>-1.8228676592692918</c:v>
                </c:pt>
                <c:pt idx="1184">
                  <c:v>-1.8197830803219546</c:v>
                </c:pt>
                <c:pt idx="1185">
                  <c:v>-1.8173522592692279</c:v>
                </c:pt>
                <c:pt idx="1186">
                  <c:v>-1.8173522592692279</c:v>
                </c:pt>
                <c:pt idx="1187">
                  <c:v>-1.8170421792693787</c:v>
                </c:pt>
                <c:pt idx="1188">
                  <c:v>-1.8168082592693646</c:v>
                </c:pt>
                <c:pt idx="1189">
                  <c:v>-1.816808259269393</c:v>
                </c:pt>
                <c:pt idx="1190">
                  <c:v>-1.8168082592693646</c:v>
                </c:pt>
                <c:pt idx="1191">
                  <c:v>-1.8168082592693646</c:v>
                </c:pt>
                <c:pt idx="1192">
                  <c:v>-1.816731899269413</c:v>
                </c:pt>
                <c:pt idx="1193">
                  <c:v>-1.8167162592694122</c:v>
                </c:pt>
                <c:pt idx="1194">
                  <c:v>-1.8186933217694299</c:v>
                </c:pt>
                <c:pt idx="1195">
                  <c:v>-1.8206622592692838</c:v>
                </c:pt>
                <c:pt idx="1196">
                  <c:v>-1.8206622592692838</c:v>
                </c:pt>
                <c:pt idx="1197">
                  <c:v>-1.8206622592692838</c:v>
                </c:pt>
                <c:pt idx="1198">
                  <c:v>-1.8206622592692838</c:v>
                </c:pt>
                <c:pt idx="1199">
                  <c:v>-1.8206622592692838</c:v>
                </c:pt>
                <c:pt idx="1200">
                  <c:v>-1.8205701759360129</c:v>
                </c:pt>
                <c:pt idx="1201">
                  <c:v>-1.8201422592694738</c:v>
                </c:pt>
                <c:pt idx="1202">
                  <c:v>-1.8201422592694738</c:v>
                </c:pt>
                <c:pt idx="1203">
                  <c:v>-1.8201422592694738</c:v>
                </c:pt>
                <c:pt idx="1204">
                  <c:v>-1.8215909592693857</c:v>
                </c:pt>
                <c:pt idx="1205">
                  <c:v>-1.8247983009361093</c:v>
                </c:pt>
                <c:pt idx="1206">
                  <c:v>-1.8249877592691774</c:v>
                </c:pt>
                <c:pt idx="1207">
                  <c:v>-1.8249872592691641</c:v>
                </c:pt>
                <c:pt idx="1208">
                  <c:v>-1.8242250592694518</c:v>
                </c:pt>
                <c:pt idx="1209">
                  <c:v>-1.8222468592693986</c:v>
                </c:pt>
                <c:pt idx="1210">
                  <c:v>-1.8223453592694057</c:v>
                </c:pt>
                <c:pt idx="1211">
                  <c:v>-1.8222834889991333</c:v>
                </c:pt>
                <c:pt idx="1212">
                  <c:v>-1.8219272592696703</c:v>
                </c:pt>
                <c:pt idx="1213">
                  <c:v>-1.821031509269488</c:v>
                </c:pt>
                <c:pt idx="1214">
                  <c:v>-1.8198784092696623</c:v>
                </c:pt>
                <c:pt idx="1215">
                  <c:v>-1.8197796592695703</c:v>
                </c:pt>
                <c:pt idx="1216">
                  <c:v>-1.8202238808909073</c:v>
                </c:pt>
                <c:pt idx="1217">
                  <c:v>-1.8189115592693952</c:v>
                </c:pt>
                <c:pt idx="1218">
                  <c:v>-1.81827225926942</c:v>
                </c:pt>
                <c:pt idx="1219">
                  <c:v>-1.81827225926942</c:v>
                </c:pt>
                <c:pt idx="1220">
                  <c:v>-1.81827225926942</c:v>
                </c:pt>
                <c:pt idx="1221">
                  <c:v>-1.81827225926942</c:v>
                </c:pt>
                <c:pt idx="1222">
                  <c:v>-1.81827225926942</c:v>
                </c:pt>
                <c:pt idx="1223">
                  <c:v>-1.81827225926942</c:v>
                </c:pt>
                <c:pt idx="1224">
                  <c:v>-1.8181985092694646</c:v>
                </c:pt>
                <c:pt idx="1225">
                  <c:v>-1.8166136092694667</c:v>
                </c:pt>
                <c:pt idx="1226">
                  <c:v>-1.8161875592694801</c:v>
                </c:pt>
                <c:pt idx="1227">
                  <c:v>-1.8161522592694297</c:v>
                </c:pt>
                <c:pt idx="1228">
                  <c:v>-1.8161522592694579</c:v>
                </c:pt>
                <c:pt idx="1229">
                  <c:v>-1.815980559269462</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-1.8158424092694925</c:v>
                </c:pt>
                <c:pt idx="1240">
                  <c:v>-1.8163570792693666</c:v>
                </c:pt>
                <c:pt idx="1241">
                  <c:v>-1.8170422592695274</c:v>
                </c:pt>
                <c:pt idx="1242">
                  <c:v>-1.8170422592695274</c:v>
                </c:pt>
                <c:pt idx="1243">
                  <c:v>-1.8170422592695274</c:v>
                </c:pt>
                <c:pt idx="1244">
                  <c:v>-1.8177603792693868</c:v>
                </c:pt>
                <c:pt idx="1245">
                  <c:v>-1.8181626192693723</c:v>
                </c:pt>
                <c:pt idx="1246">
                  <c:v>-1.8181622592693714</c:v>
                </c:pt>
                <c:pt idx="1247">
                  <c:v>-1.8176901092693214</c:v>
                </c:pt>
                <c:pt idx="1248">
                  <c:v>-1.8174889259361753</c:v>
                </c:pt>
                <c:pt idx="1249">
                  <c:v>-1.8171852592694502</c:v>
                </c:pt>
                <c:pt idx="1250">
                  <c:v>-1.8178469092694338</c:v>
                </c:pt>
                <c:pt idx="1251">
                  <c:v>-1.8186507592693744</c:v>
                </c:pt>
                <c:pt idx="1252">
                  <c:v>-1.8188822592693721</c:v>
                </c:pt>
                <c:pt idx="1253">
                  <c:v>-1.8188822592693721</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-1.8191962592693891</c:v>
                </c:pt>
                <c:pt idx="1266">
                  <c:v>-1.8180075792695483</c:v>
                </c:pt>
                <c:pt idx="1267">
                  <c:v>-1.8162736392694256</c:v>
                </c:pt>
                <c:pt idx="1268">
                  <c:v>-1.8154590592694571</c:v>
                </c:pt>
                <c:pt idx="1269">
                  <c:v>-1.8162146551026548</c:v>
                </c:pt>
                <c:pt idx="1270">
                  <c:v>-1.8201598992694978</c:v>
                </c:pt>
                <c:pt idx="1271">
                  <c:v>-1.8230002592693915</c:v>
                </c:pt>
                <c:pt idx="1272">
                  <c:v>-1.8230722592693946</c:v>
                </c:pt>
                <c:pt idx="1273">
                  <c:v>-1.8230722592693946</c:v>
                </c:pt>
                <c:pt idx="1274">
                  <c:v>-1.8230722592693662</c:v>
                </c:pt>
                <c:pt idx="1275">
                  <c:v>-1.8230446592693561</c:v>
                </c:pt>
                <c:pt idx="1276">
                  <c:v>-1.8222926592693649</c:v>
                </c:pt>
                <c:pt idx="1277">
                  <c:v>-1.8221222592693636</c:v>
                </c:pt>
                <c:pt idx="1278">
                  <c:v>-1.8221222592693636</c:v>
                </c:pt>
                <c:pt idx="1279">
                  <c:v>-1.8221222592693636</c:v>
                </c:pt>
                <c:pt idx="1280">
                  <c:v>-1.8221222592693918</c:v>
                </c:pt>
                <c:pt idx="1281">
                  <c:v>-1.8233700192694466</c:v>
                </c:pt>
                <c:pt idx="1282">
                  <c:v>-1.824090779269298</c:v>
                </c:pt>
                <c:pt idx="1283">
                  <c:v>-1.8242772592694503</c:v>
                </c:pt>
                <c:pt idx="1284">
                  <c:v>-1.8245187592694658</c:v>
                </c:pt>
                <c:pt idx="1285">
                  <c:v>-1.8248522592695195</c:v>
                </c:pt>
                <c:pt idx="1286">
                  <c:v>-1.8248522592694765</c:v>
                </c:pt>
                <c:pt idx="1287">
                  <c:v>-1.8248522592694765</c:v>
                </c:pt>
                <c:pt idx="1288">
                  <c:v>-1.8248522592694765</c:v>
                </c:pt>
                <c:pt idx="1289">
                  <c:v>-1.8248522592694765</c:v>
                </c:pt>
                <c:pt idx="1290">
                  <c:v>-1.8248522592695195</c:v>
                </c:pt>
                <c:pt idx="1291">
                  <c:v>-1.8248522592694765</c:v>
                </c:pt>
                <c:pt idx="1292">
                  <c:v>-1.8248522592694765</c:v>
                </c:pt>
                <c:pt idx="1293">
                  <c:v>-1.8248522592694765</c:v>
                </c:pt>
                <c:pt idx="1294">
                  <c:v>-1.8250304592696405</c:v>
                </c:pt>
                <c:pt idx="1295">
                  <c:v>-1.825172259269578</c:v>
                </c:pt>
                <c:pt idx="1296">
                  <c:v>-1.825172259269578</c:v>
                </c:pt>
                <c:pt idx="1297">
                  <c:v>-1.825172259269578</c:v>
                </c:pt>
                <c:pt idx="1298">
                  <c:v>-1.825172259269578</c:v>
                </c:pt>
                <c:pt idx="1299">
                  <c:v>-1.825172259269578</c:v>
                </c:pt>
                <c:pt idx="1300">
                  <c:v>-1.825172259269578</c:v>
                </c:pt>
                <c:pt idx="1301">
                  <c:v>-1.825172259269578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-1.8195322592693226</c:v>
                </c:pt>
                <c:pt idx="1316">
                  <c:v>-1.8190023592693478</c:v>
                </c:pt>
                <c:pt idx="1317">
                  <c:v>-1.8175613738528256</c:v>
                </c:pt>
                <c:pt idx="1318">
                  <c:v>-1.8173322592695198</c:v>
                </c:pt>
                <c:pt idx="1319">
                  <c:v>-1.8173322592695198</c:v>
                </c:pt>
                <c:pt idx="1320">
                  <c:v>-1.8173491592694684</c:v>
                </c:pt>
                <c:pt idx="1321">
                  <c:v>-1.817412259269346</c:v>
                </c:pt>
                <c:pt idx="1322">
                  <c:v>-1.8174122592693602</c:v>
                </c:pt>
                <c:pt idx="1323">
                  <c:v>-1.817412259269346</c:v>
                </c:pt>
                <c:pt idx="1324">
                  <c:v>-1.817412259269346</c:v>
                </c:pt>
                <c:pt idx="1325">
                  <c:v>-1.817412259269346</c:v>
                </c:pt>
                <c:pt idx="1326">
                  <c:v>-1.8173282592692876</c:v>
                </c:pt>
                <c:pt idx="1327">
                  <c:v>-1.8151639434799587</c:v>
                </c:pt>
                <c:pt idx="1328">
                  <c:v>-1.8093267492696152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-1.8062779592695084</c:v>
                </c:pt>
                <c:pt idx="1338">
                  <c:v>-1.8054222592694336</c:v>
                </c:pt>
                <c:pt idx="1339">
                  <c:v>-1.80455555926919</c:v>
                </c:pt>
                <c:pt idx="1340">
                  <c:v>-1.8044055092693161</c:v>
                </c:pt>
                <c:pt idx="1341">
                  <c:v>-1.8053872592693518</c:v>
                </c:pt>
                <c:pt idx="1342">
                  <c:v>-1.8059933592693929</c:v>
                </c:pt>
                <c:pt idx="1343">
                  <c:v>-1.8070622592694998</c:v>
                </c:pt>
                <c:pt idx="1344">
                  <c:v>-1.8070622592694854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-1.8103916592693416</c:v>
                </c:pt>
                <c:pt idx="1357">
                  <c:v>-1.8138169792693899</c:v>
                </c:pt>
                <c:pt idx="1358">
                  <c:v>-1.8172422592693347</c:v>
                </c:pt>
                <c:pt idx="1359">
                  <c:v>-1.817719479269456</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-1.8198352592695524</c:v>
                </c:pt>
                <c:pt idx="1368">
                  <c:v>-1.8180323224272432</c:v>
                </c:pt>
                <c:pt idx="1369">
                  <c:v>-1.8179222592693514</c:v>
                </c:pt>
                <c:pt idx="1370">
                  <c:v>-1.8179222592693514</c:v>
                </c:pt>
                <c:pt idx="1371">
                  <c:v>-1.8179222592693514</c:v>
                </c:pt>
                <c:pt idx="1372">
                  <c:v>-1.8195257592694238</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-1.8190707592695783</c:v>
                </c:pt>
                <c:pt idx="1383">
                  <c:v>-1.8184022592695896</c:v>
                </c:pt>
                <c:pt idx="1384">
                  <c:v>-1.8184022592695754</c:v>
                </c:pt>
                <c:pt idx="1385">
                  <c:v>-1.8184022592695896</c:v>
                </c:pt>
                <c:pt idx="1386">
                  <c:v>-1.8184022592695896</c:v>
                </c:pt>
                <c:pt idx="1387">
                  <c:v>-1.819732859269322</c:v>
                </c:pt>
                <c:pt idx="1388">
                  <c:v>-1.8198922592693232</c:v>
                </c:pt>
                <c:pt idx="1389">
                  <c:v>-1.8172352384361541</c:v>
                </c:pt>
                <c:pt idx="1390">
                  <c:v>-1.8167122592694649</c:v>
                </c:pt>
                <c:pt idx="1391">
                  <c:v>-1.8167122592694649</c:v>
                </c:pt>
                <c:pt idx="1392">
                  <c:v>-1.8167122592694649</c:v>
                </c:pt>
                <c:pt idx="1393">
                  <c:v>-1.8167122592694649</c:v>
                </c:pt>
                <c:pt idx="1394">
                  <c:v>-1.8175472592693462</c:v>
                </c:pt>
                <c:pt idx="1395">
                  <c:v>-1.8178122592694019</c:v>
                </c:pt>
                <c:pt idx="1396">
                  <c:v>-1.8178122592694019</c:v>
                </c:pt>
                <c:pt idx="1397">
                  <c:v>-1.8178122592694019</c:v>
                </c:pt>
                <c:pt idx="1398">
                  <c:v>-1.8178122592694019</c:v>
                </c:pt>
                <c:pt idx="1399">
                  <c:v>-1.8178122592693593</c:v>
                </c:pt>
                <c:pt idx="1400">
                  <c:v>-1.8178122592694019</c:v>
                </c:pt>
                <c:pt idx="1401">
                  <c:v>-1.8172732592694836</c:v>
                </c:pt>
                <c:pt idx="1402">
                  <c:v>-1.8165322592695641</c:v>
                </c:pt>
                <c:pt idx="1403">
                  <c:v>-1.8165322592695641</c:v>
                </c:pt>
                <c:pt idx="1404">
                  <c:v>-1.8165322592695641</c:v>
                </c:pt>
                <c:pt idx="1405">
                  <c:v>-1.8165322592695641</c:v>
                </c:pt>
                <c:pt idx="1406">
                  <c:v>-1.8165322592695641</c:v>
                </c:pt>
                <c:pt idx="1407">
                  <c:v>-1.8165322592695641</c:v>
                </c:pt>
                <c:pt idx="1408">
                  <c:v>-1.8165322592695641</c:v>
                </c:pt>
                <c:pt idx="1409">
                  <c:v>-1.8165322592695641</c:v>
                </c:pt>
                <c:pt idx="1410">
                  <c:v>-1.8162634192694891</c:v>
                </c:pt>
                <c:pt idx="1411">
                  <c:v>-1.8128647592696008</c:v>
                </c:pt>
                <c:pt idx="1412">
                  <c:v>-1.8118442592693349</c:v>
                </c:pt>
                <c:pt idx="1413">
                  <c:v>-1.8115322592694549</c:v>
                </c:pt>
                <c:pt idx="1414">
                  <c:v>-1.8115322592694973</c:v>
                </c:pt>
                <c:pt idx="1415">
                  <c:v>-1.8115322592694549</c:v>
                </c:pt>
                <c:pt idx="1416">
                  <c:v>-1.8094917592695334</c:v>
                </c:pt>
                <c:pt idx="1417">
                  <c:v>-1.8091862592694234</c:v>
                </c:pt>
                <c:pt idx="1418">
                  <c:v>-1.8091862592694234</c:v>
                </c:pt>
                <c:pt idx="1419">
                  <c:v>-1.8091862592694234</c:v>
                </c:pt>
                <c:pt idx="1420">
                  <c:v>-1.8091862592694234</c:v>
                </c:pt>
                <c:pt idx="1421">
                  <c:v>-1.8091862592694234</c:v>
                </c:pt>
                <c:pt idx="1422">
                  <c:v>-1.8091039392694057</c:v>
                </c:pt>
                <c:pt idx="1423">
                  <c:v>-1.8088922592693275</c:v>
                </c:pt>
                <c:pt idx="1424">
                  <c:v>-1.8088922592692991</c:v>
                </c:pt>
                <c:pt idx="1425">
                  <c:v>-1.8088922592693275</c:v>
                </c:pt>
                <c:pt idx="1426">
                  <c:v>-1.8093481592691774</c:v>
                </c:pt>
                <c:pt idx="1427">
                  <c:v>-1.8093622592691636</c:v>
                </c:pt>
                <c:pt idx="1428">
                  <c:v>-1.8093846592692411</c:v>
                </c:pt>
                <c:pt idx="1429">
                  <c:v>-1.8106534171642319</c:v>
                </c:pt>
                <c:pt idx="1430">
                  <c:v>-1.8127744592694195</c:v>
                </c:pt>
                <c:pt idx="1431">
                  <c:v>-1.813082259269521</c:v>
                </c:pt>
                <c:pt idx="1432">
                  <c:v>-1.813082259269521</c:v>
                </c:pt>
                <c:pt idx="1433">
                  <c:v>-1.813082259269521</c:v>
                </c:pt>
                <c:pt idx="1434">
                  <c:v>-1.8142955192694923</c:v>
                </c:pt>
                <c:pt idx="1435">
                  <c:v>-1.8143662592695047</c:v>
                </c:pt>
                <c:pt idx="1436">
                  <c:v>-1.8146109792694038</c:v>
                </c:pt>
                <c:pt idx="1437">
                  <c:v>-1.8146322592694015</c:v>
                </c:pt>
                <c:pt idx="1438">
                  <c:v>-1.8146322592694015</c:v>
                </c:pt>
                <c:pt idx="1439">
                  <c:v>-1.8148959676028227</c:v>
                </c:pt>
                <c:pt idx="1440">
                  <c:v>-1.8184339592693699</c:v>
                </c:pt>
                <c:pt idx="1441">
                  <c:v>-1.8188822592693721</c:v>
                </c:pt>
                <c:pt idx="1442">
                  <c:v>-1.8188822592693721</c:v>
                </c:pt>
                <c:pt idx="1443">
                  <c:v>-1.8188822592693721</c:v>
                </c:pt>
                <c:pt idx="1444">
                  <c:v>-1.8188822592694152</c:v>
                </c:pt>
                <c:pt idx="1445">
                  <c:v>-1.8188822592693721</c:v>
                </c:pt>
                <c:pt idx="1446">
                  <c:v>-1.8204630592693998</c:v>
                </c:pt>
                <c:pt idx="1447">
                  <c:v>-1.8205285592694618</c:v>
                </c:pt>
                <c:pt idx="1448">
                  <c:v>-1.8219654392692775</c:v>
                </c:pt>
                <c:pt idx="1449">
                  <c:v>-1.8221050803222316</c:v>
                </c:pt>
                <c:pt idx="1450">
                  <c:v>-1.8220022592695955</c:v>
                </c:pt>
                <c:pt idx="1451">
                  <c:v>-1.8220022592695955</c:v>
                </c:pt>
                <c:pt idx="1452">
                  <c:v>-1.8220022592695955</c:v>
                </c:pt>
                <c:pt idx="1453">
                  <c:v>-1.8220022592695955</c:v>
                </c:pt>
                <c:pt idx="1454">
                  <c:v>-1.8220022592695813</c:v>
                </c:pt>
                <c:pt idx="1455">
                  <c:v>-1.8213372592694974</c:v>
                </c:pt>
                <c:pt idx="1456">
                  <c:v>-1.8179419192695292</c:v>
                </c:pt>
                <c:pt idx="1457">
                  <c:v>-1.8168922592695647</c:v>
                </c:pt>
                <c:pt idx="1458">
                  <c:v>-1.8168922592695647</c:v>
                </c:pt>
                <c:pt idx="1459">
                  <c:v>-1.8168922592695647</c:v>
                </c:pt>
                <c:pt idx="1460">
                  <c:v>-1.8168922592695647</c:v>
                </c:pt>
                <c:pt idx="1461">
                  <c:v>-1.8168922592695647</c:v>
                </c:pt>
                <c:pt idx="1462">
                  <c:v>-1.8168922592695647</c:v>
                </c:pt>
                <c:pt idx="1463">
                  <c:v>-1.8152581592695611</c:v>
                </c:pt>
                <c:pt idx="1464">
                  <c:v>-1.8147322592695616</c:v>
                </c:pt>
                <c:pt idx="1465">
                  <c:v>-1.8145972592695188</c:v>
                </c:pt>
                <c:pt idx="1466">
                  <c:v>-1.8095811192694664</c:v>
                </c:pt>
                <c:pt idx="1467">
                  <c:v>-1.8076682592694899</c:v>
                </c:pt>
                <c:pt idx="1468">
                  <c:v>-1.8076682592694899</c:v>
                </c:pt>
                <c:pt idx="1469">
                  <c:v>-1.8083154467695697</c:v>
                </c:pt>
                <c:pt idx="1470">
                  <c:v>-1.8083222592695734</c:v>
                </c:pt>
                <c:pt idx="1471">
                  <c:v>-1.8083222592695734</c:v>
                </c:pt>
                <c:pt idx="1472">
                  <c:v>-1.8083222592695734</c:v>
                </c:pt>
                <c:pt idx="1473">
                  <c:v>-1.8081911592695401</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-2.8537727027693345</c:v>
                </c:pt>
                <c:pt idx="1">
                  <c:v>-2.8524435100113541</c:v>
                </c:pt>
                <c:pt idx="2">
                  <c:v>-2.8511102570853812</c:v>
                </c:pt>
                <c:pt idx="3">
                  <c:v>-2.8511396268988127</c:v>
                </c:pt>
                <c:pt idx="4">
                  <c:v>-2.8475720293678242</c:v>
                </c:pt>
                <c:pt idx="5">
                  <c:v>-2.844939446788743</c:v>
                </c:pt>
                <c:pt idx="6">
                  <c:v>-2.844644534398582</c:v>
                </c:pt>
                <c:pt idx="7">
                  <c:v>-2.844603401481578</c:v>
                </c:pt>
                <c:pt idx="8">
                  <c:v>-2.8441490800652787</c:v>
                </c:pt>
                <c:pt idx="9">
                  <c:v>-2.846709642094126</c:v>
                </c:pt>
                <c:pt idx="10">
                  <c:v>-2.8476210170023832</c:v>
                </c:pt>
                <c:pt idx="11">
                  <c:v>-2.8509149895661068</c:v>
                </c:pt>
                <c:pt idx="12">
                  <c:v>-2.8404316357730153</c:v>
                </c:pt>
                <c:pt idx="13">
                  <c:v>-2.8457704151922769</c:v>
                </c:pt>
                <c:pt idx="14">
                  <c:v>-2.8289010621981845</c:v>
                </c:pt>
                <c:pt idx="15">
                  <c:v>-2.8298393404626694</c:v>
                </c:pt>
                <c:pt idx="16">
                  <c:v>-2.8273815348353404</c:v>
                </c:pt>
                <c:pt idx="17">
                  <c:v>-2.8209762972681744</c:v>
                </c:pt>
                <c:pt idx="18">
                  <c:v>-2.8538819857960505</c:v>
                </c:pt>
                <c:pt idx="19">
                  <c:v>-2.8438728368588486</c:v>
                </c:pt>
                <c:pt idx="20">
                  <c:v>-2.9631365154492366</c:v>
                </c:pt>
                <c:pt idx="21">
                  <c:v>-3.127243307743881</c:v>
                </c:pt>
                <c:pt idx="22">
                  <c:v>-3.5035672175405796</c:v>
                </c:pt>
                <c:pt idx="23">
                  <c:v>-3.9053762754210775</c:v>
                </c:pt>
                <c:pt idx="24">
                  <c:v>-3.999702250332831</c:v>
                </c:pt>
                <c:pt idx="25">
                  <c:v>-4.0043599318257748</c:v>
                </c:pt>
                <c:pt idx="26">
                  <c:v>-4.0068682820387682</c:v>
                </c:pt>
                <c:pt idx="27">
                  <c:v>-4.067270641377517</c:v>
                </c:pt>
                <c:pt idx="28">
                  <c:v>-4.1477147477210661</c:v>
                </c:pt>
                <c:pt idx="29">
                  <c:v>-4.3657607107153069</c:v>
                </c:pt>
                <c:pt idx="30">
                  <c:v>-4.1065579013413895</c:v>
                </c:pt>
                <c:pt idx="31">
                  <c:v>-3.9411286682153572</c:v>
                </c:pt>
                <c:pt idx="32">
                  <c:v>-4.968957305746855</c:v>
                </c:pt>
                <c:pt idx="33">
                  <c:v>-5.2414578246453942</c:v>
                </c:pt>
                <c:pt idx="34">
                  <c:v>-6.583576412065554</c:v>
                </c:pt>
                <c:pt idx="35">
                  <c:v>-6.848352413899649</c:v>
                </c:pt>
                <c:pt idx="36">
                  <c:v>-7.3827566977906969</c:v>
                </c:pt>
                <c:pt idx="37">
                  <c:v>-7.524563036281732</c:v>
                </c:pt>
                <c:pt idx="38">
                  <c:v>-7.9910327029225545</c:v>
                </c:pt>
                <c:pt idx="39">
                  <c:v>-8.7020490206776344</c:v>
                </c:pt>
                <c:pt idx="40">
                  <c:v>-8.9783401143244532</c:v>
                </c:pt>
                <c:pt idx="41">
                  <c:v>-9.025549547066678</c:v>
                </c:pt>
                <c:pt idx="42">
                  <c:v>-9.9129857047516907</c:v>
                </c:pt>
                <c:pt idx="43">
                  <c:v>-10.214364159110943</c:v>
                </c:pt>
                <c:pt idx="44">
                  <c:v>-10.190496897857237</c:v>
                </c:pt>
                <c:pt idx="45">
                  <c:v>-10.547959705093248</c:v>
                </c:pt>
                <c:pt idx="46">
                  <c:v>-10.421549903138246</c:v>
                </c:pt>
                <c:pt idx="47">
                  <c:v>-10.103562250101309</c:v>
                </c:pt>
                <c:pt idx="48">
                  <c:v>-9.7166837912757984</c:v>
                </c:pt>
                <c:pt idx="49">
                  <c:v>-7.9890997593874165</c:v>
                </c:pt>
                <c:pt idx="50">
                  <c:v>-7.0853623686653009</c:v>
                </c:pt>
                <c:pt idx="51">
                  <c:v>-6.202443356587878</c:v>
                </c:pt>
                <c:pt idx="52">
                  <c:v>-5.0775129932114282</c:v>
                </c:pt>
                <c:pt idx="53">
                  <c:v>-3.7541152108117339</c:v>
                </c:pt>
                <c:pt idx="54">
                  <c:v>-2.529043937612812</c:v>
                </c:pt>
                <c:pt idx="55">
                  <c:v>-0.7351385981288705</c:v>
                </c:pt>
                <c:pt idx="56">
                  <c:v>1.3920832551370379</c:v>
                </c:pt>
                <c:pt idx="57">
                  <c:v>4.1604563697753436</c:v>
                </c:pt>
                <c:pt idx="58">
                  <c:v>5.7412578150163558</c:v>
                </c:pt>
                <c:pt idx="59">
                  <c:v>7.4100003743329506</c:v>
                </c:pt>
                <c:pt idx="60">
                  <c:v>7.9629882748632763</c:v>
                </c:pt>
                <c:pt idx="61">
                  <c:v>8.7423887501524931</c:v>
                </c:pt>
                <c:pt idx="62">
                  <c:v>9.1594649931184762</c:v>
                </c:pt>
                <c:pt idx="63">
                  <c:v>8.976068949752289</c:v>
                </c:pt>
                <c:pt idx="64">
                  <c:v>9.1005696379432841</c:v>
                </c:pt>
                <c:pt idx="65">
                  <c:v>9.4152312924184152</c:v>
                </c:pt>
                <c:pt idx="66">
                  <c:v>8.945157334952583</c:v>
                </c:pt>
                <c:pt idx="67">
                  <c:v>10.134392534867757</c:v>
                </c:pt>
                <c:pt idx="68">
                  <c:v>11.622321014106433</c:v>
                </c:pt>
                <c:pt idx="69">
                  <c:v>13.585012299785181</c:v>
                </c:pt>
                <c:pt idx="70">
                  <c:v>15.811290906709448</c:v>
                </c:pt>
                <c:pt idx="71">
                  <c:v>16.89062441654761</c:v>
                </c:pt>
                <c:pt idx="72">
                  <c:v>16.909935334496978</c:v>
                </c:pt>
                <c:pt idx="73">
                  <c:v>16.823542851979155</c:v>
                </c:pt>
                <c:pt idx="74">
                  <c:v>16.527526703246309</c:v>
                </c:pt>
                <c:pt idx="75">
                  <c:v>14.887719101983578</c:v>
                </c:pt>
                <c:pt idx="76">
                  <c:v>13.819811436152975</c:v>
                </c:pt>
                <c:pt idx="77">
                  <c:v>12.971293999922697</c:v>
                </c:pt>
                <c:pt idx="78">
                  <c:v>12.016285718304886</c:v>
                </c:pt>
                <c:pt idx="79">
                  <c:v>11.193117390814209</c:v>
                </c:pt>
                <c:pt idx="80">
                  <c:v>11.14839088361725</c:v>
                </c:pt>
                <c:pt idx="81">
                  <c:v>11.180132138728126</c:v>
                </c:pt>
                <c:pt idx="82">
                  <c:v>10.256071596021656</c:v>
                </c:pt>
                <c:pt idx="83">
                  <c:v>8.4735777002297556</c:v>
                </c:pt>
                <c:pt idx="84">
                  <c:v>8.3648520169458234</c:v>
                </c:pt>
                <c:pt idx="85">
                  <c:v>8.4187388702936232</c:v>
                </c:pt>
                <c:pt idx="86">
                  <c:v>8.3924350528900113</c:v>
                </c:pt>
                <c:pt idx="87">
                  <c:v>8.6736888860967447</c:v>
                </c:pt>
                <c:pt idx="88">
                  <c:v>9.3984496694096755</c:v>
                </c:pt>
                <c:pt idx="89">
                  <c:v>9.8522474378652962</c:v>
                </c:pt>
                <c:pt idx="90">
                  <c:v>9.9048775364058343</c:v>
                </c:pt>
                <c:pt idx="91">
                  <c:v>9.9507427120284344</c:v>
                </c:pt>
                <c:pt idx="92">
                  <c:v>9.2430531517450127</c:v>
                </c:pt>
                <c:pt idx="93">
                  <c:v>9.0947788517829729</c:v>
                </c:pt>
                <c:pt idx="94">
                  <c:v>8.6750949943738807</c:v>
                </c:pt>
                <c:pt idx="95">
                  <c:v>8.1374986974652206</c:v>
                </c:pt>
                <c:pt idx="96">
                  <c:v>7.5424095108909341</c:v>
                </c:pt>
                <c:pt idx="97">
                  <c:v>6.8244971305858382</c:v>
                </c:pt>
                <c:pt idx="98">
                  <c:v>5.387648448728072</c:v>
                </c:pt>
                <c:pt idx="99">
                  <c:v>4.9707453890030884</c:v>
                </c:pt>
                <c:pt idx="100">
                  <c:v>4.7962606175560314</c:v>
                </c:pt>
                <c:pt idx="101">
                  <c:v>4.7080897055603295</c:v>
                </c:pt>
                <c:pt idx="102">
                  <c:v>4.5125287917184096</c:v>
                </c:pt>
                <c:pt idx="103">
                  <c:v>4.2795266022302219</c:v>
                </c:pt>
                <c:pt idx="104">
                  <c:v>4.137610449475515</c:v>
                </c:pt>
                <c:pt idx="105">
                  <c:v>4.0229815095829444</c:v>
                </c:pt>
                <c:pt idx="106">
                  <c:v>4.0306059738624374</c:v>
                </c:pt>
                <c:pt idx="107">
                  <c:v>4.2699301864463735</c:v>
                </c:pt>
                <c:pt idx="108">
                  <c:v>4.1839227748157821</c:v>
                </c:pt>
                <c:pt idx="109">
                  <c:v>4.2329972286563713</c:v>
                </c:pt>
                <c:pt idx="110">
                  <c:v>4.3080787661266395</c:v>
                </c:pt>
                <c:pt idx="111">
                  <c:v>4.3591851253543439</c:v>
                </c:pt>
                <c:pt idx="112">
                  <c:v>4.4816830502987006</c:v>
                </c:pt>
                <c:pt idx="113">
                  <c:v>4.6548102837027141</c:v>
                </c:pt>
                <c:pt idx="114">
                  <c:v>4.8737345426196015</c:v>
                </c:pt>
                <c:pt idx="115">
                  <c:v>4.7377334854680999</c:v>
                </c:pt>
                <c:pt idx="116">
                  <c:v>5.2191417624065926</c:v>
                </c:pt>
                <c:pt idx="117">
                  <c:v>5.3181004269593881</c:v>
                </c:pt>
                <c:pt idx="118">
                  <c:v>5.0135445685982321</c:v>
                </c:pt>
                <c:pt idx="119">
                  <c:v>4.639159132892603</c:v>
                </c:pt>
                <c:pt idx="120">
                  <c:v>4.3495260236120714</c:v>
                </c:pt>
                <c:pt idx="121">
                  <c:v>4.1841255555431172</c:v>
                </c:pt>
                <c:pt idx="122">
                  <c:v>4.1204938436334952</c:v>
                </c:pt>
                <c:pt idx="123">
                  <c:v>4.4355094536895914</c:v>
                </c:pt>
                <c:pt idx="124">
                  <c:v>4.4007976734176868</c:v>
                </c:pt>
                <c:pt idx="125">
                  <c:v>4.3040761234910425</c:v>
                </c:pt>
                <c:pt idx="126">
                  <c:v>4.1750641712442302</c:v>
                </c:pt>
                <c:pt idx="127">
                  <c:v>4.2350163843570101</c:v>
                </c:pt>
                <c:pt idx="128">
                  <c:v>4.3350373709987178</c:v>
                </c:pt>
                <c:pt idx="129">
                  <c:v>4.2372292138661027</c:v>
                </c:pt>
                <c:pt idx="130">
                  <c:v>3.9384090448059794</c:v>
                </c:pt>
                <c:pt idx="131">
                  <c:v>3.8598208882158067</c:v>
                </c:pt>
                <c:pt idx="132">
                  <c:v>3.6482395380026427</c:v>
                </c:pt>
                <c:pt idx="133">
                  <c:v>3.4841512251642399</c:v>
                </c:pt>
                <c:pt idx="134">
                  <c:v>3.8544238245156341</c:v>
                </c:pt>
                <c:pt idx="135">
                  <c:v>4.4193628864916858</c:v>
                </c:pt>
                <c:pt idx="136">
                  <c:v>4.5263304790832555</c:v>
                </c:pt>
                <c:pt idx="137">
                  <c:v>4.4424595506250295</c:v>
                </c:pt>
                <c:pt idx="138">
                  <c:v>4.8198564926267284</c:v>
                </c:pt>
                <c:pt idx="139">
                  <c:v>4.9499331954741361</c:v>
                </c:pt>
                <c:pt idx="140">
                  <c:v>5.0621471322581897</c:v>
                </c:pt>
                <c:pt idx="141">
                  <c:v>5.2126183246213031</c:v>
                </c:pt>
                <c:pt idx="142">
                  <c:v>5.2053646637227473</c:v>
                </c:pt>
                <c:pt idx="143">
                  <c:v>5.0185157320581464</c:v>
                </c:pt>
                <c:pt idx="144">
                  <c:v>4.5687512661983867</c:v>
                </c:pt>
                <c:pt idx="145">
                  <c:v>4.6586857330377693</c:v>
                </c:pt>
                <c:pt idx="146">
                  <c:v>5.0348259202321799</c:v>
                </c:pt>
                <c:pt idx="147">
                  <c:v>5.1494833951372811</c:v>
                </c:pt>
                <c:pt idx="148">
                  <c:v>5.4416618882485066</c:v>
                </c:pt>
                <c:pt idx="149">
                  <c:v>5.4988724634284285</c:v>
                </c:pt>
                <c:pt idx="150">
                  <c:v>5.2869974150809487</c:v>
                </c:pt>
                <c:pt idx="151">
                  <c:v>4.9696455767647336</c:v>
                </c:pt>
                <c:pt idx="152">
                  <c:v>4.7556587857078689</c:v>
                </c:pt>
                <c:pt idx="153">
                  <c:v>4.9918480932447311</c:v>
                </c:pt>
                <c:pt idx="154">
                  <c:v>5.9100196468488377</c:v>
                </c:pt>
                <c:pt idx="155">
                  <c:v>8.8602289414288684</c:v>
                </c:pt>
                <c:pt idx="156">
                  <c:v>9.8463148873342305</c:v>
                </c:pt>
                <c:pt idx="157">
                  <c:v>10.87012017347601</c:v>
                </c:pt>
                <c:pt idx="158">
                  <c:v>12.004024466270831</c:v>
                </c:pt>
                <c:pt idx="159">
                  <c:v>12.882857924805197</c:v>
                </c:pt>
                <c:pt idx="160">
                  <c:v>13.588931614112937</c:v>
                </c:pt>
                <c:pt idx="161">
                  <c:v>14.020508804032758</c:v>
                </c:pt>
                <c:pt idx="162">
                  <c:v>14.262591350567504</c:v>
                </c:pt>
                <c:pt idx="163">
                  <c:v>14.170475473089184</c:v>
                </c:pt>
                <c:pt idx="164">
                  <c:v>13.947175643208023</c:v>
                </c:pt>
                <c:pt idx="165">
                  <c:v>13.586221698614239</c:v>
                </c:pt>
                <c:pt idx="166">
                  <c:v>13.319505847164837</c:v>
                </c:pt>
                <c:pt idx="167">
                  <c:v>13.074606227052445</c:v>
                </c:pt>
                <c:pt idx="168">
                  <c:v>12.521052179730916</c:v>
                </c:pt>
                <c:pt idx="169">
                  <c:v>11.73121426469805</c:v>
                </c:pt>
                <c:pt idx="170">
                  <c:v>11.184893539489536</c:v>
                </c:pt>
                <c:pt idx="171">
                  <c:v>9.6688052527767354</c:v>
                </c:pt>
                <c:pt idx="172">
                  <c:v>9.1611133454381761</c:v>
                </c:pt>
                <c:pt idx="173">
                  <c:v>8.841743413895184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7.0464958853211241</c:v>
                </c:pt>
                <c:pt idx="182">
                  <c:v>7.1886849420786501</c:v>
                </c:pt>
                <c:pt idx="183">
                  <c:v>7.1507045368339259</c:v>
                </c:pt>
                <c:pt idx="184">
                  <c:v>6.7933854671344278</c:v>
                </c:pt>
                <c:pt idx="185">
                  <c:v>6.3594702275707089</c:v>
                </c:pt>
                <c:pt idx="186">
                  <c:v>6.1057526814578313</c:v>
                </c:pt>
                <c:pt idx="187">
                  <c:v>6.7951455309925848</c:v>
                </c:pt>
                <c:pt idx="188">
                  <c:v>6.8549634170516498</c:v>
                </c:pt>
                <c:pt idx="189">
                  <c:v>7.2409525852472294</c:v>
                </c:pt>
                <c:pt idx="190">
                  <c:v>7.5952153729661376</c:v>
                </c:pt>
                <c:pt idx="191">
                  <c:v>8.2035879114382375</c:v>
                </c:pt>
                <c:pt idx="192">
                  <c:v>8.7380687313934455</c:v>
                </c:pt>
                <c:pt idx="193">
                  <c:v>8.9248382810817191</c:v>
                </c:pt>
                <c:pt idx="194">
                  <c:v>9.2530194602179527</c:v>
                </c:pt>
                <c:pt idx="195">
                  <c:v>10.249972692438742</c:v>
                </c:pt>
                <c:pt idx="196">
                  <c:v>10.713402545443918</c:v>
                </c:pt>
                <c:pt idx="197">
                  <c:v>11.129176499008139</c:v>
                </c:pt>
                <c:pt idx="198">
                  <c:v>11.72568302572617</c:v>
                </c:pt>
                <c:pt idx="199">
                  <c:v>11.982417390504445</c:v>
                </c:pt>
                <c:pt idx="200">
                  <c:v>12.089810124426364</c:v>
                </c:pt>
                <c:pt idx="201">
                  <c:v>12.402008053776854</c:v>
                </c:pt>
                <c:pt idx="202">
                  <c:v>12.342045974835333</c:v>
                </c:pt>
                <c:pt idx="203">
                  <c:v>11.635889412565664</c:v>
                </c:pt>
                <c:pt idx="204">
                  <c:v>11.95114392746075</c:v>
                </c:pt>
                <c:pt idx="205">
                  <c:v>11.503408027784449</c:v>
                </c:pt>
                <c:pt idx="206">
                  <c:v>10.363329547543918</c:v>
                </c:pt>
                <c:pt idx="207">
                  <c:v>9.4060718569594286</c:v>
                </c:pt>
                <c:pt idx="208">
                  <c:v>9.1078257273535357</c:v>
                </c:pt>
                <c:pt idx="209">
                  <c:v>9.1554652343405287</c:v>
                </c:pt>
                <c:pt idx="210">
                  <c:v>9.2298972967117017</c:v>
                </c:pt>
                <c:pt idx="211">
                  <c:v>7.4504293265041088</c:v>
                </c:pt>
                <c:pt idx="212">
                  <c:v>7.3613111431615863</c:v>
                </c:pt>
                <c:pt idx="213">
                  <c:v>6.9903587123147322</c:v>
                </c:pt>
                <c:pt idx="214">
                  <c:v>6.3043852072604905</c:v>
                </c:pt>
                <c:pt idx="215">
                  <c:v>5.5501993618753147</c:v>
                </c:pt>
                <c:pt idx="216">
                  <c:v>4.7248599449204507</c:v>
                </c:pt>
                <c:pt idx="217">
                  <c:v>3.9901832447525019</c:v>
                </c:pt>
                <c:pt idx="218">
                  <c:v>2.9294239031252967</c:v>
                </c:pt>
                <c:pt idx="219">
                  <c:v>1.9669238146798591</c:v>
                </c:pt>
                <c:pt idx="220">
                  <c:v>1.4524953676538956</c:v>
                </c:pt>
                <c:pt idx="221">
                  <c:v>1.0918818700447446</c:v>
                </c:pt>
                <c:pt idx="222">
                  <c:v>1.0338776268832537</c:v>
                </c:pt>
                <c:pt idx="223">
                  <c:v>1.3240984359963621</c:v>
                </c:pt>
                <c:pt idx="224">
                  <c:v>1.2814408689900039</c:v>
                </c:pt>
                <c:pt idx="225">
                  <c:v>1.1787046544802564</c:v>
                </c:pt>
                <c:pt idx="226">
                  <c:v>1.2039891040957542</c:v>
                </c:pt>
                <c:pt idx="227">
                  <c:v>1.3242854313976413</c:v>
                </c:pt>
                <c:pt idx="228">
                  <c:v>1.5703317643807115</c:v>
                </c:pt>
                <c:pt idx="229">
                  <c:v>1.7430022858022198</c:v>
                </c:pt>
                <c:pt idx="230">
                  <c:v>2.1619337599287292</c:v>
                </c:pt>
                <c:pt idx="231">
                  <c:v>2.3591157053336929</c:v>
                </c:pt>
                <c:pt idx="232">
                  <c:v>2.2499146408835329</c:v>
                </c:pt>
                <c:pt idx="233">
                  <c:v>2.4013989779735425</c:v>
                </c:pt>
                <c:pt idx="234">
                  <c:v>2.4897644744695802</c:v>
                </c:pt>
                <c:pt idx="235">
                  <c:v>2.8064768552974897</c:v>
                </c:pt>
                <c:pt idx="236">
                  <c:v>3.9179573334832143</c:v>
                </c:pt>
                <c:pt idx="237">
                  <c:v>4.6823468743605314</c:v>
                </c:pt>
                <c:pt idx="238">
                  <c:v>4.8991698635247634</c:v>
                </c:pt>
                <c:pt idx="239">
                  <c:v>4.9391040064360681</c:v>
                </c:pt>
                <c:pt idx="240">
                  <c:v>4.8649358929307844</c:v>
                </c:pt>
                <c:pt idx="241">
                  <c:v>4.9018806897153553</c:v>
                </c:pt>
                <c:pt idx="242">
                  <c:v>4.8668800683325175</c:v>
                </c:pt>
                <c:pt idx="243">
                  <c:v>5.017972200782209</c:v>
                </c:pt>
                <c:pt idx="244">
                  <c:v>5.1752779839928023</c:v>
                </c:pt>
                <c:pt idx="245">
                  <c:v>4.885088138403944</c:v>
                </c:pt>
                <c:pt idx="246">
                  <c:v>4.5741700347219165</c:v>
                </c:pt>
                <c:pt idx="247">
                  <c:v>4.2582370543692889</c:v>
                </c:pt>
                <c:pt idx="248">
                  <c:v>4.1286396790196402</c:v>
                </c:pt>
                <c:pt idx="249">
                  <c:v>4.1835829349590625</c:v>
                </c:pt>
                <c:pt idx="250">
                  <c:v>4.5953176664301179</c:v>
                </c:pt>
                <c:pt idx="251">
                  <c:v>5.2522126276759007</c:v>
                </c:pt>
                <c:pt idx="252">
                  <c:v>5.8824039777786226</c:v>
                </c:pt>
                <c:pt idx="253">
                  <c:v>6.4612002793247294</c:v>
                </c:pt>
                <c:pt idx="254">
                  <c:v>7.1760496992420588</c:v>
                </c:pt>
                <c:pt idx="255">
                  <c:v>7.9079506105313158</c:v>
                </c:pt>
                <c:pt idx="256">
                  <c:v>8.4842883475402573</c:v>
                </c:pt>
                <c:pt idx="257">
                  <c:v>9.1620197874320279</c:v>
                </c:pt>
                <c:pt idx="258">
                  <c:v>9.7740344863335302</c:v>
                </c:pt>
                <c:pt idx="259">
                  <c:v>10.456805695140934</c:v>
                </c:pt>
                <c:pt idx="260">
                  <c:v>11.109176794426419</c:v>
                </c:pt>
                <c:pt idx="261">
                  <c:v>11.817930953528395</c:v>
                </c:pt>
                <c:pt idx="262">
                  <c:v>12.73105317595212</c:v>
                </c:pt>
                <c:pt idx="263">
                  <c:v>13.761277929221858</c:v>
                </c:pt>
                <c:pt idx="264">
                  <c:v>14.653452416807061</c:v>
                </c:pt>
                <c:pt idx="265">
                  <c:v>15.322902631785187</c:v>
                </c:pt>
                <c:pt idx="266">
                  <c:v>15.79854607728217</c:v>
                </c:pt>
                <c:pt idx="267">
                  <c:v>15.800553545770232</c:v>
                </c:pt>
                <c:pt idx="268">
                  <c:v>16.330486673994102</c:v>
                </c:pt>
                <c:pt idx="269">
                  <c:v>17.218035757473423</c:v>
                </c:pt>
                <c:pt idx="270">
                  <c:v>16.6254206171985</c:v>
                </c:pt>
                <c:pt idx="271">
                  <c:v>15.875355956176467</c:v>
                </c:pt>
                <c:pt idx="272">
                  <c:v>14.848240001452949</c:v>
                </c:pt>
                <c:pt idx="273">
                  <c:v>13.701673448628849</c:v>
                </c:pt>
                <c:pt idx="274">
                  <c:v>12.43273085179152</c:v>
                </c:pt>
                <c:pt idx="275">
                  <c:v>10.897607283207837</c:v>
                </c:pt>
                <c:pt idx="276">
                  <c:v>9.0371605902005818</c:v>
                </c:pt>
                <c:pt idx="277">
                  <c:v>7.2270250706196455</c:v>
                </c:pt>
                <c:pt idx="278">
                  <c:v>5.6824952690750301</c:v>
                </c:pt>
                <c:pt idx="279">
                  <c:v>4.945015914617656</c:v>
                </c:pt>
                <c:pt idx="280">
                  <c:v>4.4652795162060084</c:v>
                </c:pt>
                <c:pt idx="281">
                  <c:v>4.1756365410966918</c:v>
                </c:pt>
                <c:pt idx="282">
                  <c:v>4.1597586280061307</c:v>
                </c:pt>
                <c:pt idx="283">
                  <c:v>4.7273040901694516</c:v>
                </c:pt>
                <c:pt idx="284">
                  <c:v>5.3609090170373843</c:v>
                </c:pt>
                <c:pt idx="285">
                  <c:v>5.7475027328654971</c:v>
                </c:pt>
                <c:pt idx="286">
                  <c:v>5.9629604431056009</c:v>
                </c:pt>
                <c:pt idx="287">
                  <c:v>6.4065502661736673</c:v>
                </c:pt>
                <c:pt idx="288">
                  <c:v>6.9536496329475623</c:v>
                </c:pt>
                <c:pt idx="289">
                  <c:v>7.1848202692642769</c:v>
                </c:pt>
                <c:pt idx="290">
                  <c:v>7.0937270987777064</c:v>
                </c:pt>
                <c:pt idx="291">
                  <c:v>6.8955338300296205</c:v>
                </c:pt>
                <c:pt idx="292">
                  <c:v>6.9477856878721287</c:v>
                </c:pt>
                <c:pt idx="293">
                  <c:v>6.8859891719015121</c:v>
                </c:pt>
                <c:pt idx="294">
                  <c:v>7.0442713685994249</c:v>
                </c:pt>
                <c:pt idx="295">
                  <c:v>7.4849648878954413</c:v>
                </c:pt>
                <c:pt idx="296">
                  <c:v>8.1937208683812344</c:v>
                </c:pt>
                <c:pt idx="297">
                  <c:v>9.7769775389559204</c:v>
                </c:pt>
                <c:pt idx="298">
                  <c:v>10.431906164630618</c:v>
                </c:pt>
                <c:pt idx="299">
                  <c:v>12.365049444831985</c:v>
                </c:pt>
                <c:pt idx="300">
                  <c:v>13.26738178975085</c:v>
                </c:pt>
                <c:pt idx="301">
                  <c:v>13.862953946590396</c:v>
                </c:pt>
                <c:pt idx="302">
                  <c:v>14.838772145007468</c:v>
                </c:pt>
                <c:pt idx="303">
                  <c:v>16.086943377668895</c:v>
                </c:pt>
                <c:pt idx="304">
                  <c:v>16.748837582041133</c:v>
                </c:pt>
                <c:pt idx="305">
                  <c:v>16.784442599274549</c:v>
                </c:pt>
                <c:pt idx="306">
                  <c:v>16.953016525013844</c:v>
                </c:pt>
                <c:pt idx="307">
                  <c:v>17.290315551346161</c:v>
                </c:pt>
                <c:pt idx="308">
                  <c:v>17.724725296605769</c:v>
                </c:pt>
                <c:pt idx="309">
                  <c:v>18.267101208113612</c:v>
                </c:pt>
                <c:pt idx="310">
                  <c:v>18.203757730186986</c:v>
                </c:pt>
                <c:pt idx="311">
                  <c:v>18.191749346934191</c:v>
                </c:pt>
                <c:pt idx="312">
                  <c:v>18.441959515017302</c:v>
                </c:pt>
                <c:pt idx="313">
                  <c:v>18.847836676256136</c:v>
                </c:pt>
                <c:pt idx="314">
                  <c:v>19.4677889656651</c:v>
                </c:pt>
                <c:pt idx="315">
                  <c:v>19.80011561428163</c:v>
                </c:pt>
                <c:pt idx="316">
                  <c:v>19.935777135140363</c:v>
                </c:pt>
                <c:pt idx="317">
                  <c:v>19.93477415980626</c:v>
                </c:pt>
                <c:pt idx="318">
                  <c:v>19.992459812588422</c:v>
                </c:pt>
                <c:pt idx="319">
                  <c:v>20.091611695603717</c:v>
                </c:pt>
                <c:pt idx="320">
                  <c:v>20.035157905383848</c:v>
                </c:pt>
                <c:pt idx="321">
                  <c:v>19.956231274974826</c:v>
                </c:pt>
                <c:pt idx="322">
                  <c:v>19.977608249257187</c:v>
                </c:pt>
                <c:pt idx="323">
                  <c:v>19.948146152381334</c:v>
                </c:pt>
                <c:pt idx="324">
                  <c:v>19.795893646682657</c:v>
                </c:pt>
                <c:pt idx="325">
                  <c:v>19.595169868738122</c:v>
                </c:pt>
                <c:pt idx="326">
                  <c:v>19.171801959072706</c:v>
                </c:pt>
                <c:pt idx="327">
                  <c:v>17.60493713537813</c:v>
                </c:pt>
                <c:pt idx="328">
                  <c:v>15.155598817667503</c:v>
                </c:pt>
                <c:pt idx="329">
                  <c:v>12.903068909905233</c:v>
                </c:pt>
                <c:pt idx="330">
                  <c:v>10.781294018665935</c:v>
                </c:pt>
                <c:pt idx="331">
                  <c:v>8.5536991583975972</c:v>
                </c:pt>
                <c:pt idx="332">
                  <c:v>6.2825969038081979</c:v>
                </c:pt>
                <c:pt idx="333">
                  <c:v>4.157968511315671</c:v>
                </c:pt>
                <c:pt idx="334">
                  <c:v>2.357943493090132</c:v>
                </c:pt>
                <c:pt idx="335">
                  <c:v>0.7303174583211105</c:v>
                </c:pt>
                <c:pt idx="336">
                  <c:v>-0.85121087082956159</c:v>
                </c:pt>
                <c:pt idx="337">
                  <c:v>-2.2343568488286829</c:v>
                </c:pt>
                <c:pt idx="338">
                  <c:v>-3.6766100981083554</c:v>
                </c:pt>
                <c:pt idx="339">
                  <c:v>-5.0267434097416999</c:v>
                </c:pt>
                <c:pt idx="340">
                  <c:v>-5.8889409749423862</c:v>
                </c:pt>
                <c:pt idx="341">
                  <c:v>-6.7051834147236935</c:v>
                </c:pt>
                <c:pt idx="342">
                  <c:v>-7.2678182744377118</c:v>
                </c:pt>
                <c:pt idx="343">
                  <c:v>-7.6572589648938703</c:v>
                </c:pt>
                <c:pt idx="344">
                  <c:v>-8.083049542657875</c:v>
                </c:pt>
                <c:pt idx="345">
                  <c:v>-8.4320234113384629</c:v>
                </c:pt>
                <c:pt idx="346">
                  <c:v>-8.5550056725859704</c:v>
                </c:pt>
                <c:pt idx="347">
                  <c:v>-8.6833730067571029</c:v>
                </c:pt>
                <c:pt idx="348">
                  <c:v>-8.6705499337183234</c:v>
                </c:pt>
                <c:pt idx="349">
                  <c:v>-8.6642220670162686</c:v>
                </c:pt>
                <c:pt idx="350">
                  <c:v>-8.6127124230635985</c:v>
                </c:pt>
                <c:pt idx="351">
                  <c:v>-8.3842133014042304</c:v>
                </c:pt>
                <c:pt idx="352">
                  <c:v>-7.9547461845919845</c:v>
                </c:pt>
                <c:pt idx="353">
                  <c:v>-7.6480961902313158</c:v>
                </c:pt>
                <c:pt idx="354">
                  <c:v>-7.2056838158851395</c:v>
                </c:pt>
                <c:pt idx="355">
                  <c:v>-6.9177795792655399</c:v>
                </c:pt>
                <c:pt idx="356">
                  <c:v>-6.4947071891182162</c:v>
                </c:pt>
                <c:pt idx="357">
                  <c:v>-5.8724263364392169</c:v>
                </c:pt>
                <c:pt idx="358">
                  <c:v>-5.4024298636749695</c:v>
                </c:pt>
                <c:pt idx="359">
                  <c:v>-5.0053878556915237</c:v>
                </c:pt>
                <c:pt idx="360">
                  <c:v>-4.6119919544690049</c:v>
                </c:pt>
                <c:pt idx="361">
                  <c:v>-4.2190660959558119</c:v>
                </c:pt>
                <c:pt idx="362">
                  <c:v>-3.7208221877106809</c:v>
                </c:pt>
                <c:pt idx="363">
                  <c:v>-3.1986899134016227</c:v>
                </c:pt>
                <c:pt idx="364">
                  <c:v>-2.5527108276781121</c:v>
                </c:pt>
                <c:pt idx="365">
                  <c:v>-1.8437091880551855</c:v>
                </c:pt>
                <c:pt idx="366">
                  <c:v>-1.5064770596312804</c:v>
                </c:pt>
                <c:pt idx="367">
                  <c:v>-1.2595899303613862</c:v>
                </c:pt>
                <c:pt idx="368">
                  <c:v>-1.407899595525179</c:v>
                </c:pt>
                <c:pt idx="369">
                  <c:v>-1.9365537328814502</c:v>
                </c:pt>
                <c:pt idx="370">
                  <c:v>-1.6405027501838281</c:v>
                </c:pt>
                <c:pt idx="371">
                  <c:v>-0.66781209538773112</c:v>
                </c:pt>
                <c:pt idx="372">
                  <c:v>-2.6674456448148476E-2</c:v>
                </c:pt>
                <c:pt idx="373">
                  <c:v>0.14146408267708926</c:v>
                </c:pt>
                <c:pt idx="374">
                  <c:v>0.29821995976851667</c:v>
                </c:pt>
                <c:pt idx="375">
                  <c:v>1.1218539543786081</c:v>
                </c:pt>
                <c:pt idx="376">
                  <c:v>1.698710178636504</c:v>
                </c:pt>
                <c:pt idx="377">
                  <c:v>2.1978892417575242</c:v>
                </c:pt>
                <c:pt idx="378">
                  <c:v>2.4732841386942397</c:v>
                </c:pt>
                <c:pt idx="379">
                  <c:v>2.5569368046629681</c:v>
                </c:pt>
                <c:pt idx="380">
                  <c:v>2.6929125142235497</c:v>
                </c:pt>
                <c:pt idx="381">
                  <c:v>3.227174009215461</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5.5088364951716242</c:v>
                </c:pt>
                <c:pt idx="390">
                  <c:v>4.8826133331946711</c:v>
                </c:pt>
                <c:pt idx="391">
                  <c:v>4.0164098051275232</c:v>
                </c:pt>
                <c:pt idx="392">
                  <c:v>3.2117875661811737</c:v>
                </c:pt>
                <c:pt idx="393">
                  <c:v>2.484298805313756</c:v>
                </c:pt>
                <c:pt idx="394">
                  <c:v>2.0040914274133432</c:v>
                </c:pt>
                <c:pt idx="395">
                  <c:v>1.3604869518185303</c:v>
                </c:pt>
                <c:pt idx="396">
                  <c:v>0.62632699340677811</c:v>
                </c:pt>
                <c:pt idx="397">
                  <c:v>-0.17853346735962822</c:v>
                </c:pt>
                <c:pt idx="398">
                  <c:v>-0.7792999071720037</c:v>
                </c:pt>
                <c:pt idx="399">
                  <c:v>-1.0966501517774105</c:v>
                </c:pt>
                <c:pt idx="400">
                  <c:v>-0.99640164394536157</c:v>
                </c:pt>
                <c:pt idx="401">
                  <c:v>-0.84051623651815555</c:v>
                </c:pt>
                <c:pt idx="402">
                  <c:v>-0.76362462302682876</c:v>
                </c:pt>
                <c:pt idx="403">
                  <c:v>-0.72209942549386641</c:v>
                </c:pt>
                <c:pt idx="404">
                  <c:v>-0.76167961282418228</c:v>
                </c:pt>
                <c:pt idx="405">
                  <c:v>-0.8491728182722369</c:v>
                </c:pt>
                <c:pt idx="406">
                  <c:v>-1.0832962971491455</c:v>
                </c:pt>
                <c:pt idx="407">
                  <c:v>-1.5098451018020143</c:v>
                </c:pt>
                <c:pt idx="408">
                  <c:v>-2.0903418548330142</c:v>
                </c:pt>
                <c:pt idx="409">
                  <c:v>-2.3512717771454712</c:v>
                </c:pt>
                <c:pt idx="410">
                  <c:v>-2.2670890884971318</c:v>
                </c:pt>
                <c:pt idx="411">
                  <c:v>-2.0057435491737001</c:v>
                </c:pt>
                <c:pt idx="412">
                  <c:v>-1.7295366565811596</c:v>
                </c:pt>
                <c:pt idx="413">
                  <c:v>-1.7826446406906058</c:v>
                </c:pt>
                <c:pt idx="414">
                  <c:v>-1.913327712554334</c:v>
                </c:pt>
                <c:pt idx="415">
                  <c:v>-1.892235708942366</c:v>
                </c:pt>
                <c:pt idx="416">
                  <c:v>-1.7101286740545585</c:v>
                </c:pt>
                <c:pt idx="417">
                  <c:v>-1.3535800117479511</c:v>
                </c:pt>
                <c:pt idx="418">
                  <c:v>-0.85085926786929655</c:v>
                </c:pt>
                <c:pt idx="419">
                  <c:v>-0.26701955464001514</c:v>
                </c:pt>
                <c:pt idx="420">
                  <c:v>0.47932052833664357</c:v>
                </c:pt>
                <c:pt idx="421">
                  <c:v>0.2582171355105628</c:v>
                </c:pt>
                <c:pt idx="422">
                  <c:v>0.25428165640178674</c:v>
                </c:pt>
                <c:pt idx="423">
                  <c:v>0.44706139310467585</c:v>
                </c:pt>
                <c:pt idx="424">
                  <c:v>0.20831463506956993</c:v>
                </c:pt>
                <c:pt idx="425">
                  <c:v>-8.8265990852704618E-2</c:v>
                </c:pt>
                <c:pt idx="426">
                  <c:v>-0.36381153140609968</c:v>
                </c:pt>
                <c:pt idx="427">
                  <c:v>-0.96151030558925732</c:v>
                </c:pt>
                <c:pt idx="428">
                  <c:v>-1.4974610960903896</c:v>
                </c:pt>
                <c:pt idx="429">
                  <c:v>-1.9296591502057656</c:v>
                </c:pt>
                <c:pt idx="430">
                  <c:v>-2.6781035765202006</c:v>
                </c:pt>
                <c:pt idx="431">
                  <c:v>-2.9190809794744998</c:v>
                </c:pt>
                <c:pt idx="432">
                  <c:v>-3.3521783797760909</c:v>
                </c:pt>
                <c:pt idx="433">
                  <c:v>-3.181334326829643</c:v>
                </c:pt>
                <c:pt idx="434">
                  <c:v>-3.6340205057137922</c:v>
                </c:pt>
                <c:pt idx="435">
                  <c:v>-4.2832038347624053</c:v>
                </c:pt>
                <c:pt idx="436">
                  <c:v>-5.0065708254830259</c:v>
                </c:pt>
                <c:pt idx="437">
                  <c:v>-6.0568875478064363</c:v>
                </c:pt>
                <c:pt idx="438">
                  <c:v>-6.848288855194868</c:v>
                </c:pt>
                <c:pt idx="439">
                  <c:v>-7.0669263220575953</c:v>
                </c:pt>
                <c:pt idx="440">
                  <c:v>-7.2655649191395355</c:v>
                </c:pt>
                <c:pt idx="441">
                  <c:v>-7.9179538528078961</c:v>
                </c:pt>
                <c:pt idx="442">
                  <c:v>-8.0920569684623196</c:v>
                </c:pt>
                <c:pt idx="443">
                  <c:v>-7.9789864500653778</c:v>
                </c:pt>
                <c:pt idx="444">
                  <c:v>-8.8396501634786944</c:v>
                </c:pt>
                <c:pt idx="445">
                  <c:v>-12.099707498770812</c:v>
                </c:pt>
                <c:pt idx="446">
                  <c:v>-13.879172736902721</c:v>
                </c:pt>
                <c:pt idx="447">
                  <c:v>-13.880543631760123</c:v>
                </c:pt>
                <c:pt idx="448">
                  <c:v>-13.424144623704578</c:v>
                </c:pt>
                <c:pt idx="449">
                  <c:v>-14.541225098099741</c:v>
                </c:pt>
                <c:pt idx="450">
                  <c:v>-15.572059256025407</c:v>
                </c:pt>
                <c:pt idx="451">
                  <c:v>-16.564592293379292</c:v>
                </c:pt>
                <c:pt idx="452">
                  <c:v>-17.028881232400067</c:v>
                </c:pt>
                <c:pt idx="453">
                  <c:v>-15.516250539227119</c:v>
                </c:pt>
                <c:pt idx="454">
                  <c:v>-13.523464832937425</c:v>
                </c:pt>
                <c:pt idx="455">
                  <c:v>-11.405771207400178</c:v>
                </c:pt>
                <c:pt idx="456">
                  <c:v>-9.803320718674895</c:v>
                </c:pt>
                <c:pt idx="457">
                  <c:v>-8.3794210130095941</c:v>
                </c:pt>
                <c:pt idx="458">
                  <c:v>-6.9421886263024088</c:v>
                </c:pt>
                <c:pt idx="459">
                  <c:v>-5.3370405164189361</c:v>
                </c:pt>
                <c:pt idx="460">
                  <c:v>-4.6406933959442718</c:v>
                </c:pt>
                <c:pt idx="461">
                  <c:v>-3.7940972919274869</c:v>
                </c:pt>
                <c:pt idx="462">
                  <c:v>-2.7552326149761797</c:v>
                </c:pt>
                <c:pt idx="463">
                  <c:v>-2.1356102616496182</c:v>
                </c:pt>
                <c:pt idx="464">
                  <c:v>-1.6953136522353418</c:v>
                </c:pt>
                <c:pt idx="465">
                  <c:v>-1.9615329489320601</c:v>
                </c:pt>
                <c:pt idx="466">
                  <c:v>-2.7694215361214853</c:v>
                </c:pt>
                <c:pt idx="467">
                  <c:v>-4.6554700809551814</c:v>
                </c:pt>
                <c:pt idx="468">
                  <c:v>-5.8210260514042318</c:v>
                </c:pt>
                <c:pt idx="469">
                  <c:v>-5.8599811625890075</c:v>
                </c:pt>
                <c:pt idx="470">
                  <c:v>-5.4173939354000868</c:v>
                </c:pt>
                <c:pt idx="471">
                  <c:v>-4.9331967973597575</c:v>
                </c:pt>
                <c:pt idx="472">
                  <c:v>-3.1251909592211584</c:v>
                </c:pt>
                <c:pt idx="473">
                  <c:v>-2.3265151114253513</c:v>
                </c:pt>
                <c:pt idx="474">
                  <c:v>-2.3043475048011004</c:v>
                </c:pt>
                <c:pt idx="475">
                  <c:v>-2.2483220053876796</c:v>
                </c:pt>
                <c:pt idx="476">
                  <c:v>-2.2307588190104037</c:v>
                </c:pt>
                <c:pt idx="477">
                  <c:v>-2.2606361534422783</c:v>
                </c:pt>
                <c:pt idx="478">
                  <c:v>-2.2206808748900499</c:v>
                </c:pt>
                <c:pt idx="479">
                  <c:v>-2.1794572302089534</c:v>
                </c:pt>
                <c:pt idx="480">
                  <c:v>-2.1911386371279491</c:v>
                </c:pt>
                <c:pt idx="481">
                  <c:v>-2.1444868134404516</c:v>
                </c:pt>
                <c:pt idx="482">
                  <c:v>-2.1608135458504885</c:v>
                </c:pt>
                <c:pt idx="483">
                  <c:v>-2.1776323933901978</c:v>
                </c:pt>
                <c:pt idx="484">
                  <c:v>-2.2088167983562546</c:v>
                </c:pt>
                <c:pt idx="485">
                  <c:v>-2.184549667472127</c:v>
                </c:pt>
                <c:pt idx="486">
                  <c:v>-2.2084265289361742</c:v>
                </c:pt>
                <c:pt idx="487">
                  <c:v>-2.1932455607594221</c:v>
                </c:pt>
                <c:pt idx="488">
                  <c:v>-2.1934995299600644</c:v>
                </c:pt>
                <c:pt idx="489">
                  <c:v>-2.1865366833381605</c:v>
                </c:pt>
                <c:pt idx="490">
                  <c:v>-2.193853978832494</c:v>
                </c:pt>
                <c:pt idx="491">
                  <c:v>-2.1825204562152152</c:v>
                </c:pt>
                <c:pt idx="492">
                  <c:v>-2.1846792513388782</c:v>
                </c:pt>
                <c:pt idx="493">
                  <c:v>-2.1778155942419346</c:v>
                </c:pt>
                <c:pt idx="494">
                  <c:v>-2.1847401159134847</c:v>
                </c:pt>
                <c:pt idx="495">
                  <c:v>-2.1803302422213617</c:v>
                </c:pt>
                <c:pt idx="496">
                  <c:v>-2.1769873958595687</c:v>
                </c:pt>
                <c:pt idx="497">
                  <c:v>-2.1787385425262769</c:v>
                </c:pt>
                <c:pt idx="498">
                  <c:v>-2.1751286737134441</c:v>
                </c:pt>
                <c:pt idx="499">
                  <c:v>-2.1756083427206647</c:v>
                </c:pt>
                <c:pt idx="500">
                  <c:v>-2.1749008869046236</c:v>
                </c:pt>
                <c:pt idx="501">
                  <c:v>-2.1783356372562395</c:v>
                </c:pt>
                <c:pt idx="502">
                  <c:v>-2.1741970738561358</c:v>
                </c:pt>
                <c:pt idx="503">
                  <c:v>-2.1737245006565775</c:v>
                </c:pt>
                <c:pt idx="504">
                  <c:v>-2.1691222053573269</c:v>
                </c:pt>
                <c:pt idx="505">
                  <c:v>-2.1685288137004481</c:v>
                </c:pt>
                <c:pt idx="506">
                  <c:v>-2.1669733898989572</c:v>
                </c:pt>
                <c:pt idx="507">
                  <c:v>-2.1660789386816361</c:v>
                </c:pt>
                <c:pt idx="508">
                  <c:v>-2.1624692975417759</c:v>
                </c:pt>
                <c:pt idx="509">
                  <c:v>-2.1605277024337131</c:v>
                </c:pt>
                <c:pt idx="510">
                  <c:v>-2.1576797412227799</c:v>
                </c:pt>
                <c:pt idx="511">
                  <c:v>-2.1566965354917746</c:v>
                </c:pt>
                <c:pt idx="512">
                  <c:v>-2.1547991468858356</c:v>
                </c:pt>
                <c:pt idx="513">
                  <c:v>-2.1527160909709693</c:v>
                </c:pt>
                <c:pt idx="514">
                  <c:v>-2.1534147813775646</c:v>
                </c:pt>
                <c:pt idx="515">
                  <c:v>-2.1516326711866185</c:v>
                </c:pt>
                <c:pt idx="516">
                  <c:v>-2.1490696427005682</c:v>
                </c:pt>
                <c:pt idx="517">
                  <c:v>-2.1468776073229492</c:v>
                </c:pt>
                <c:pt idx="518">
                  <c:v>-2.1448592105322035</c:v>
                </c:pt>
                <c:pt idx="519">
                  <c:v>-2.1447295128289756</c:v>
                </c:pt>
                <c:pt idx="520">
                  <c:v>-2.1433836619985147</c:v>
                </c:pt>
                <c:pt idx="521">
                  <c:v>-2.1429978701469006</c:v>
                </c:pt>
                <c:pt idx="522">
                  <c:v>-2.1437583737654791</c:v>
                </c:pt>
                <c:pt idx="523">
                  <c:v>-2.1432143491980895</c:v>
                </c:pt>
                <c:pt idx="524">
                  <c:v>-2.1419997138906988</c:v>
                </c:pt>
                <c:pt idx="525">
                  <c:v>-2.1412388308171586</c:v>
                </c:pt>
                <c:pt idx="526">
                  <c:v>-2.1400645315713414</c:v>
                </c:pt>
                <c:pt idx="527">
                  <c:v>-2.1409017609816079</c:v>
                </c:pt>
                <c:pt idx="528">
                  <c:v>-2.1415895610310272</c:v>
                </c:pt>
                <c:pt idx="529">
                  <c:v>-2.1416357786444156</c:v>
                </c:pt>
                <c:pt idx="530">
                  <c:v>-2.1414886639587807</c:v>
                </c:pt>
                <c:pt idx="531">
                  <c:v>-2.140798397452174</c:v>
                </c:pt>
                <c:pt idx="532">
                  <c:v>-2.1401120772770819</c:v>
                </c:pt>
                <c:pt idx="533">
                  <c:v>-2.1395713160222698</c:v>
                </c:pt>
                <c:pt idx="534">
                  <c:v>-2.1388785071674619</c:v>
                </c:pt>
                <c:pt idx="535">
                  <c:v>-2.1378350819352647</c:v>
                </c:pt>
                <c:pt idx="536">
                  <c:v>-2.1364171726090717</c:v>
                </c:pt>
                <c:pt idx="537">
                  <c:v>-2.1358979643956673</c:v>
                </c:pt>
                <c:pt idx="538">
                  <c:v>-2.1367941231602567</c:v>
                </c:pt>
                <c:pt idx="539">
                  <c:v>-2.1343819280183718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-2.1213462084234473</c:v>
                </c:pt>
                <c:pt idx="549">
                  <c:v>-2.1197319311586114</c:v>
                </c:pt>
                <c:pt idx="550">
                  <c:v>-2.1190602199992399</c:v>
                </c:pt>
                <c:pt idx="551">
                  <c:v>-2.1178586758877449</c:v>
                </c:pt>
                <c:pt idx="552">
                  <c:v>-2.1163271577483442</c:v>
                </c:pt>
                <c:pt idx="553">
                  <c:v>-2.1144836896913546</c:v>
                </c:pt>
                <c:pt idx="554">
                  <c:v>-2.1111815967916252</c:v>
                </c:pt>
                <c:pt idx="555">
                  <c:v>-2.1068821444910948</c:v>
                </c:pt>
                <c:pt idx="556">
                  <c:v>-2.106183605866478</c:v>
                </c:pt>
                <c:pt idx="557">
                  <c:v>-2.1038710555954783</c:v>
                </c:pt>
                <c:pt idx="558">
                  <c:v>-2.1017199634073913</c:v>
                </c:pt>
                <c:pt idx="559">
                  <c:v>-2.1012797197698774</c:v>
                </c:pt>
                <c:pt idx="560">
                  <c:v>-2.1020683789460435</c:v>
                </c:pt>
                <c:pt idx="561">
                  <c:v>-2.1019130680334124</c:v>
                </c:pt>
                <c:pt idx="562">
                  <c:v>-2.1021243864972243</c:v>
                </c:pt>
                <c:pt idx="563">
                  <c:v>-2.096793651523015</c:v>
                </c:pt>
                <c:pt idx="564">
                  <c:v>-2.0947033100730286</c:v>
                </c:pt>
                <c:pt idx="565">
                  <c:v>-2.0943605863586754</c:v>
                </c:pt>
                <c:pt idx="566">
                  <c:v>-2.0952958289835237</c:v>
                </c:pt>
                <c:pt idx="567">
                  <c:v>-2.0948790356621876</c:v>
                </c:pt>
                <c:pt idx="568">
                  <c:v>-2.0940690131721027</c:v>
                </c:pt>
                <c:pt idx="569">
                  <c:v>-2.0895130493227341</c:v>
                </c:pt>
                <c:pt idx="570">
                  <c:v>-2.0882358039479394</c:v>
                </c:pt>
                <c:pt idx="571">
                  <c:v>-2.087043404700835</c:v>
                </c:pt>
                <c:pt idx="572">
                  <c:v>-2.0849486995188737</c:v>
                </c:pt>
                <c:pt idx="573">
                  <c:v>-2.0858204213844544</c:v>
                </c:pt>
                <c:pt idx="574">
                  <c:v>-2.085239741468528</c:v>
                </c:pt>
                <c:pt idx="575">
                  <c:v>-2.0835134491012894</c:v>
                </c:pt>
                <c:pt idx="576">
                  <c:v>-2.0780911137012046</c:v>
                </c:pt>
                <c:pt idx="577">
                  <c:v>-2.0767357764968888</c:v>
                </c:pt>
                <c:pt idx="578">
                  <c:v>-2.0766671710412368</c:v>
                </c:pt>
                <c:pt idx="579">
                  <c:v>-2.0764714481760222</c:v>
                </c:pt>
                <c:pt idx="580">
                  <c:v>-2.0747680748880128</c:v>
                </c:pt>
                <c:pt idx="581">
                  <c:v>-2.0735331387405735</c:v>
                </c:pt>
                <c:pt idx="582">
                  <c:v>-2.0725843875193712</c:v>
                </c:pt>
                <c:pt idx="583">
                  <c:v>-2.0739547890853354</c:v>
                </c:pt>
                <c:pt idx="584">
                  <c:v>-2.074807044911779</c:v>
                </c:pt>
                <c:pt idx="585">
                  <c:v>-2.0742876090253901</c:v>
                </c:pt>
                <c:pt idx="586">
                  <c:v>-2.0731149034904073</c:v>
                </c:pt>
                <c:pt idx="587">
                  <c:v>-2.0716614771805126</c:v>
                </c:pt>
                <c:pt idx="588">
                  <c:v>-2.0691845090780143</c:v>
                </c:pt>
                <c:pt idx="589">
                  <c:v>-2.0690002836979042</c:v>
                </c:pt>
                <c:pt idx="590">
                  <c:v>-2.0670025672021541</c:v>
                </c:pt>
                <c:pt idx="591">
                  <c:v>-2.0646290764655646</c:v>
                </c:pt>
                <c:pt idx="592">
                  <c:v>-2.0639910609060923</c:v>
                </c:pt>
                <c:pt idx="593">
                  <c:v>-2.0621532846734283</c:v>
                </c:pt>
                <c:pt idx="594">
                  <c:v>-2.0606445338312644</c:v>
                </c:pt>
                <c:pt idx="595">
                  <c:v>-2.0599021681594678</c:v>
                </c:pt>
                <c:pt idx="596">
                  <c:v>-2.0618554125346114</c:v>
                </c:pt>
                <c:pt idx="597">
                  <c:v>-2.0610500573404806</c:v>
                </c:pt>
                <c:pt idx="598">
                  <c:v>-2.0591629899092956</c:v>
                </c:pt>
                <c:pt idx="599">
                  <c:v>-2.0572092142972171</c:v>
                </c:pt>
                <c:pt idx="600">
                  <c:v>-2.0579738539748007</c:v>
                </c:pt>
                <c:pt idx="601">
                  <c:v>-2.0585319563209921</c:v>
                </c:pt>
                <c:pt idx="602">
                  <c:v>-2.0591554767012199</c:v>
                </c:pt>
                <c:pt idx="603">
                  <c:v>-2.0589851393723961</c:v>
                </c:pt>
                <c:pt idx="604">
                  <c:v>-2.0626933629092861</c:v>
                </c:pt>
                <c:pt idx="605">
                  <c:v>-2.0677835234427571</c:v>
                </c:pt>
                <c:pt idx="606">
                  <c:v>-2.068455993512031</c:v>
                </c:pt>
                <c:pt idx="607">
                  <c:v>-2.0682894886782597</c:v>
                </c:pt>
                <c:pt idx="608">
                  <c:v>-2.0687459350423008</c:v>
                </c:pt>
                <c:pt idx="609">
                  <c:v>-2.0682153431802837</c:v>
                </c:pt>
                <c:pt idx="610">
                  <c:v>-2.0684031354369665</c:v>
                </c:pt>
                <c:pt idx="611">
                  <c:v>-2.0672663263406008</c:v>
                </c:pt>
                <c:pt idx="612">
                  <c:v>-2.0674346525581493</c:v>
                </c:pt>
                <c:pt idx="613">
                  <c:v>-2.0674111263509909</c:v>
                </c:pt>
                <c:pt idx="614">
                  <c:v>-2.0602096025631198</c:v>
                </c:pt>
                <c:pt idx="615">
                  <c:v>-2.0583693219277421</c:v>
                </c:pt>
                <c:pt idx="616">
                  <c:v>-2.0568776845040007</c:v>
                </c:pt>
                <c:pt idx="617">
                  <c:v>-2.0571411780239832</c:v>
                </c:pt>
                <c:pt idx="618">
                  <c:v>-2.0588046326508467</c:v>
                </c:pt>
                <c:pt idx="619">
                  <c:v>-2.0583720160579171</c:v>
                </c:pt>
                <c:pt idx="620">
                  <c:v>-2.058769912522564</c:v>
                </c:pt>
                <c:pt idx="621">
                  <c:v>-2.058639000563474</c:v>
                </c:pt>
                <c:pt idx="622">
                  <c:v>-2.0572015113616553</c:v>
                </c:pt>
                <c:pt idx="623">
                  <c:v>-2.0565869840638253</c:v>
                </c:pt>
                <c:pt idx="624">
                  <c:v>-2.0570713962579545</c:v>
                </c:pt>
                <c:pt idx="625">
                  <c:v>-2.0571514612532407</c:v>
                </c:pt>
                <c:pt idx="626">
                  <c:v>-2.0575917428362249</c:v>
                </c:pt>
                <c:pt idx="627">
                  <c:v>-2.0579874005166516</c:v>
                </c:pt>
                <c:pt idx="628">
                  <c:v>-2.0573553423999735</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-2.0608197661289589</c:v>
                </c:pt>
                <c:pt idx="640">
                  <c:v>-2.0601786769843793</c:v>
                </c:pt>
                <c:pt idx="641">
                  <c:v>-2.0585248984588418</c:v>
                </c:pt>
                <c:pt idx="642">
                  <c:v>-2.0570350065278831</c:v>
                </c:pt>
                <c:pt idx="643">
                  <c:v>-2.0579905120472692</c:v>
                </c:pt>
                <c:pt idx="644">
                  <c:v>-2.0589320915698579</c:v>
                </c:pt>
                <c:pt idx="645">
                  <c:v>-2.0598113645890086</c:v>
                </c:pt>
                <c:pt idx="646">
                  <c:v>-2.059382694327609</c:v>
                </c:pt>
                <c:pt idx="647">
                  <c:v>-2.0587388351618467</c:v>
                </c:pt>
                <c:pt idx="648">
                  <c:v>-2.0581273055581448</c:v>
                </c:pt>
                <c:pt idx="649">
                  <c:v>-2.0595667299802329</c:v>
                </c:pt>
                <c:pt idx="650">
                  <c:v>-2.058715536627659</c:v>
                </c:pt>
                <c:pt idx="651">
                  <c:v>-2.0579074493578702</c:v>
                </c:pt>
                <c:pt idx="652">
                  <c:v>-2.0552560837585347</c:v>
                </c:pt>
                <c:pt idx="653">
                  <c:v>-2.0544531570761242</c:v>
                </c:pt>
                <c:pt idx="654">
                  <c:v>-2.0551835699168635</c:v>
                </c:pt>
                <c:pt idx="655">
                  <c:v>-2.0571288457379797</c:v>
                </c:pt>
                <c:pt idx="656">
                  <c:v>-2.0578044652833825</c:v>
                </c:pt>
                <c:pt idx="657">
                  <c:v>-2.0573831564480831</c:v>
                </c:pt>
                <c:pt idx="658">
                  <c:v>-2.0563820024977417</c:v>
                </c:pt>
                <c:pt idx="659">
                  <c:v>-2.057358074475629</c:v>
                </c:pt>
                <c:pt idx="660">
                  <c:v>-2.0575741361263633</c:v>
                </c:pt>
                <c:pt idx="661">
                  <c:v>-2.0581284439230103</c:v>
                </c:pt>
                <c:pt idx="662">
                  <c:v>-2.059438018859864</c:v>
                </c:pt>
                <c:pt idx="663">
                  <c:v>-2.0597822224485469</c:v>
                </c:pt>
                <c:pt idx="664">
                  <c:v>-2.0581691973850553</c:v>
                </c:pt>
                <c:pt idx="665">
                  <c:v>-2.0575857095024626</c:v>
                </c:pt>
                <c:pt idx="666">
                  <c:v>-2.0567111037792349</c:v>
                </c:pt>
                <c:pt idx="667">
                  <c:v>-2.0560075184037307</c:v>
                </c:pt>
                <c:pt idx="668">
                  <c:v>-2.0555841605116854</c:v>
                </c:pt>
                <c:pt idx="669">
                  <c:v>-2.0531514368568078</c:v>
                </c:pt>
                <c:pt idx="670">
                  <c:v>-2.0528434332707359</c:v>
                </c:pt>
                <c:pt idx="671">
                  <c:v>-2.0520691554373087</c:v>
                </c:pt>
                <c:pt idx="672">
                  <c:v>-2.0509894163660372</c:v>
                </c:pt>
                <c:pt idx="673">
                  <c:v>-2.0500011259386204</c:v>
                </c:pt>
                <c:pt idx="674">
                  <c:v>-2.049483245817556</c:v>
                </c:pt>
                <c:pt idx="675">
                  <c:v>-2.0513433340015146</c:v>
                </c:pt>
                <c:pt idx="676">
                  <c:v>-2.0537757161469452</c:v>
                </c:pt>
                <c:pt idx="677">
                  <c:v>-2.0555797588342282</c:v>
                </c:pt>
                <c:pt idx="678">
                  <c:v>-2.0612633110245753</c:v>
                </c:pt>
                <c:pt idx="679">
                  <c:v>-2.061656198683834</c:v>
                </c:pt>
                <c:pt idx="680">
                  <c:v>-2.0603338361150212</c:v>
                </c:pt>
                <c:pt idx="681">
                  <c:v>-2.0592561840459629</c:v>
                </c:pt>
                <c:pt idx="682">
                  <c:v>-2.0584950732994676</c:v>
                </c:pt>
                <c:pt idx="683">
                  <c:v>-2.0584110240271798</c:v>
                </c:pt>
                <c:pt idx="684">
                  <c:v>-2.0576803076224777</c:v>
                </c:pt>
                <c:pt idx="685">
                  <c:v>-2.0571123015019888</c:v>
                </c:pt>
                <c:pt idx="686">
                  <c:v>-2.0528340607333746</c:v>
                </c:pt>
                <c:pt idx="687">
                  <c:v>-2.0526610672198862</c:v>
                </c:pt>
                <c:pt idx="688">
                  <c:v>-2.0514494675521178</c:v>
                </c:pt>
                <c:pt idx="689">
                  <c:v>-2.0501955207114984</c:v>
                </c:pt>
                <c:pt idx="690">
                  <c:v>-2.0491596466328739</c:v>
                </c:pt>
                <c:pt idx="691">
                  <c:v>-2.0472117146270832</c:v>
                </c:pt>
                <c:pt idx="692">
                  <c:v>-2.0474832146465909</c:v>
                </c:pt>
                <c:pt idx="693">
                  <c:v>-2.0478145167668353</c:v>
                </c:pt>
                <c:pt idx="694">
                  <c:v>-2.0483711392386965</c:v>
                </c:pt>
                <c:pt idx="695">
                  <c:v>-2.0479413306124323</c:v>
                </c:pt>
                <c:pt idx="696">
                  <c:v>-2.0481781484491401</c:v>
                </c:pt>
                <c:pt idx="697">
                  <c:v>-2.0491621130900768</c:v>
                </c:pt>
                <c:pt idx="698">
                  <c:v>-2.0505417354114286</c:v>
                </c:pt>
                <c:pt idx="699">
                  <c:v>-2.0523417558761992</c:v>
                </c:pt>
                <c:pt idx="700">
                  <c:v>-2.0529421295042285</c:v>
                </c:pt>
                <c:pt idx="701">
                  <c:v>-2.0525512909017332</c:v>
                </c:pt>
                <c:pt idx="702">
                  <c:v>-2.0529792401987237</c:v>
                </c:pt>
                <c:pt idx="703">
                  <c:v>-2.0542307964731208</c:v>
                </c:pt>
                <c:pt idx="704">
                  <c:v>-2.0532948328838785</c:v>
                </c:pt>
                <c:pt idx="705">
                  <c:v>-2.0511801304258617</c:v>
                </c:pt>
                <c:pt idx="706">
                  <c:v>-2.0498250967855114</c:v>
                </c:pt>
                <c:pt idx="707">
                  <c:v>-2.0494295908870734</c:v>
                </c:pt>
                <c:pt idx="708">
                  <c:v>-2.0484476373574134</c:v>
                </c:pt>
                <c:pt idx="709">
                  <c:v>-2.0463779003113993</c:v>
                </c:pt>
                <c:pt idx="710">
                  <c:v>-2.0468300208889607</c:v>
                </c:pt>
                <c:pt idx="711">
                  <c:v>-2.047919170443123</c:v>
                </c:pt>
                <c:pt idx="712">
                  <c:v>-2.0477306951675316</c:v>
                </c:pt>
                <c:pt idx="713">
                  <c:v>-2.0468931621932986</c:v>
                </c:pt>
                <c:pt idx="714">
                  <c:v>-2.0456685851660978</c:v>
                </c:pt>
                <c:pt idx="715">
                  <c:v>-2.045077508184435</c:v>
                </c:pt>
                <c:pt idx="716">
                  <c:v>-2.0454202698442847</c:v>
                </c:pt>
                <c:pt idx="717">
                  <c:v>-2.0462438388762072</c:v>
                </c:pt>
                <c:pt idx="718">
                  <c:v>-2.0476323783889692</c:v>
                </c:pt>
                <c:pt idx="719">
                  <c:v>-2.049279933853255</c:v>
                </c:pt>
                <c:pt idx="720">
                  <c:v>-2.0507120727402395</c:v>
                </c:pt>
                <c:pt idx="721">
                  <c:v>-2.0500299265696205</c:v>
                </c:pt>
                <c:pt idx="722">
                  <c:v>-2.0488833275354636</c:v>
                </c:pt>
                <c:pt idx="723">
                  <c:v>-2.0477270903454619</c:v>
                </c:pt>
                <c:pt idx="724">
                  <c:v>-2.0464127722216716</c:v>
                </c:pt>
                <c:pt idx="725">
                  <c:v>-2.0441220026650351</c:v>
                </c:pt>
                <c:pt idx="726">
                  <c:v>-2.0447402486214106</c:v>
                </c:pt>
                <c:pt idx="727">
                  <c:v>-2.0473692643239483</c:v>
                </c:pt>
                <c:pt idx="728">
                  <c:v>-2.0499769167125672</c:v>
                </c:pt>
                <c:pt idx="729">
                  <c:v>-2.0520541669666406</c:v>
                </c:pt>
                <c:pt idx="730">
                  <c:v>-2.0526809127139805</c:v>
                </c:pt>
                <c:pt idx="731">
                  <c:v>-2.0539715907941352</c:v>
                </c:pt>
                <c:pt idx="732">
                  <c:v>-2.053961079891935</c:v>
                </c:pt>
                <c:pt idx="733">
                  <c:v>-2.0543849690209015</c:v>
                </c:pt>
                <c:pt idx="734">
                  <c:v>-2.0550573252536979</c:v>
                </c:pt>
                <c:pt idx="735">
                  <c:v>-2.0554611032701464</c:v>
                </c:pt>
                <c:pt idx="736">
                  <c:v>-2.0559335626332285</c:v>
                </c:pt>
                <c:pt idx="737">
                  <c:v>-2.0557507412364386</c:v>
                </c:pt>
                <c:pt idx="738">
                  <c:v>-2.0546900128583445</c:v>
                </c:pt>
                <c:pt idx="739">
                  <c:v>-2.0538952444574088</c:v>
                </c:pt>
                <c:pt idx="740">
                  <c:v>-2.0536810800814473</c:v>
                </c:pt>
                <c:pt idx="741">
                  <c:v>-2.052394310387315</c:v>
                </c:pt>
                <c:pt idx="742">
                  <c:v>-2.0499250452203635</c:v>
                </c:pt>
                <c:pt idx="743">
                  <c:v>-2.0485143075927983</c:v>
                </c:pt>
                <c:pt idx="744">
                  <c:v>-2.0489435090911314</c:v>
                </c:pt>
                <c:pt idx="745">
                  <c:v>-2.0500894251063926</c:v>
                </c:pt>
                <c:pt idx="746">
                  <c:v>-2.050884193507315</c:v>
                </c:pt>
                <c:pt idx="747">
                  <c:v>-2.0540649746582873</c:v>
                </c:pt>
                <c:pt idx="748">
                  <c:v>-2.0558585443888533</c:v>
                </c:pt>
                <c:pt idx="749">
                  <c:v>-2.0583745963515989</c:v>
                </c:pt>
                <c:pt idx="750">
                  <c:v>-2.0591124844549427</c:v>
                </c:pt>
                <c:pt idx="751">
                  <c:v>-2.0605907271188082</c:v>
                </c:pt>
                <c:pt idx="752">
                  <c:v>-2.060564924181933</c:v>
                </c:pt>
                <c:pt idx="753">
                  <c:v>-2.0598340939407365</c:v>
                </c:pt>
                <c:pt idx="754">
                  <c:v>-2.059665767723188</c:v>
                </c:pt>
                <c:pt idx="755">
                  <c:v>-2.0602962700745882</c:v>
                </c:pt>
                <c:pt idx="756">
                  <c:v>-2.0611135780997651</c:v>
                </c:pt>
                <c:pt idx="757">
                  <c:v>-2.0596400406773232</c:v>
                </c:pt>
                <c:pt idx="758">
                  <c:v>-2.0591798756547481</c:v>
                </c:pt>
                <c:pt idx="759">
                  <c:v>-2.0579559437009607</c:v>
                </c:pt>
                <c:pt idx="760">
                  <c:v>-2.0590126878020532</c:v>
                </c:pt>
                <c:pt idx="761">
                  <c:v>-2.0609694990537673</c:v>
                </c:pt>
                <c:pt idx="762">
                  <c:v>-2.0601879356852493</c:v>
                </c:pt>
                <c:pt idx="763">
                  <c:v>-2.059162534563356</c:v>
                </c:pt>
                <c:pt idx="764">
                  <c:v>-2.0600471958428557</c:v>
                </c:pt>
                <c:pt idx="765">
                  <c:v>-2.0607105589932377</c:v>
                </c:pt>
                <c:pt idx="766">
                  <c:v>-2.0620352362372643</c:v>
                </c:pt>
                <c:pt idx="767">
                  <c:v>-2.0625612746398474</c:v>
                </c:pt>
                <c:pt idx="768">
                  <c:v>-2.0630465595803722</c:v>
                </c:pt>
                <c:pt idx="769">
                  <c:v>-2.0639934135268172</c:v>
                </c:pt>
                <c:pt idx="770">
                  <c:v>-2.0648637693545595</c:v>
                </c:pt>
                <c:pt idx="771">
                  <c:v>-2.0646327571786292</c:v>
                </c:pt>
                <c:pt idx="772">
                  <c:v>-2.0641893261195041</c:v>
                </c:pt>
                <c:pt idx="773">
                  <c:v>-2.0640907057769926</c:v>
                </c:pt>
                <c:pt idx="774">
                  <c:v>-2.0635611384433483</c:v>
                </c:pt>
                <c:pt idx="775">
                  <c:v>-2.0635576854032678</c:v>
                </c:pt>
                <c:pt idx="776">
                  <c:v>-2.0639848757903412</c:v>
                </c:pt>
                <c:pt idx="777">
                  <c:v>-2.0634823256494315</c:v>
                </c:pt>
                <c:pt idx="778">
                  <c:v>-2.0628116390184195</c:v>
                </c:pt>
                <c:pt idx="779">
                  <c:v>-2.0616636739464131</c:v>
                </c:pt>
                <c:pt idx="780">
                  <c:v>-2.0591787372898827</c:v>
                </c:pt>
                <c:pt idx="781">
                  <c:v>-2.0561770209316421</c:v>
                </c:pt>
                <c:pt idx="782">
                  <c:v>-2.0546706227101907</c:v>
                </c:pt>
                <c:pt idx="783">
                  <c:v>-2.0524281198236998</c:v>
                </c:pt>
                <c:pt idx="784">
                  <c:v>-2.0505244322655338</c:v>
                </c:pt>
                <c:pt idx="785">
                  <c:v>-2.0495726074591971</c:v>
                </c:pt>
                <c:pt idx="786">
                  <c:v>-2.05093519225312</c:v>
                </c:pt>
                <c:pt idx="787">
                  <c:v>-2.0571823109409881</c:v>
                </c:pt>
                <c:pt idx="788">
                  <c:v>-2.0600182434298797</c:v>
                </c:pt>
                <c:pt idx="789">
                  <c:v>-2.063487448291299</c:v>
                </c:pt>
                <c:pt idx="790">
                  <c:v>-2.0651879377216602</c:v>
                </c:pt>
                <c:pt idx="791">
                  <c:v>-2.0675393821254047</c:v>
                </c:pt>
                <c:pt idx="792">
                  <c:v>-2.0693219097168054</c:v>
                </c:pt>
                <c:pt idx="793">
                  <c:v>-2.0701087095636979</c:v>
                </c:pt>
                <c:pt idx="794">
                  <c:v>-2.0696619393009845</c:v>
                </c:pt>
                <c:pt idx="795">
                  <c:v>-2.0689416579075175</c:v>
                </c:pt>
                <c:pt idx="796">
                  <c:v>-2.0708944848822171</c:v>
                </c:pt>
                <c:pt idx="797">
                  <c:v>-2.0706703028954512</c:v>
                </c:pt>
                <c:pt idx="798">
                  <c:v>-2.0704973093819783</c:v>
                </c:pt>
                <c:pt idx="799">
                  <c:v>-2.0701830447891609</c:v>
                </c:pt>
                <c:pt idx="800">
                  <c:v>-2.0725766466383106</c:v>
                </c:pt>
                <c:pt idx="801">
                  <c:v>-2.0743891132255632</c:v>
                </c:pt>
                <c:pt idx="802">
                  <c:v>-2.073219481275685</c:v>
                </c:pt>
                <c:pt idx="803">
                  <c:v>-2.0722259164244279</c:v>
                </c:pt>
                <c:pt idx="804">
                  <c:v>-2.0723595604591765</c:v>
                </c:pt>
                <c:pt idx="805">
                  <c:v>-2.0721525677818278</c:v>
                </c:pt>
                <c:pt idx="806">
                  <c:v>-2.0719746413539477</c:v>
                </c:pt>
                <c:pt idx="807">
                  <c:v>-2.0704507502591407</c:v>
                </c:pt>
                <c:pt idx="808">
                  <c:v>-2.0696464954843625</c:v>
                </c:pt>
                <c:pt idx="809">
                  <c:v>-2.069148612639367</c:v>
                </c:pt>
                <c:pt idx="810">
                  <c:v>-2.0672785447901143</c:v>
                </c:pt>
                <c:pt idx="811">
                  <c:v>-2.0665461208381108</c:v>
                </c:pt>
                <c:pt idx="812">
                  <c:v>-2.067271600764458</c:v>
                </c:pt>
                <c:pt idx="813">
                  <c:v>-2.0664663594068027</c:v>
                </c:pt>
                <c:pt idx="814">
                  <c:v>-2.0659115203732199</c:v>
                </c:pt>
                <c:pt idx="815">
                  <c:v>-2.0653063656127699</c:v>
                </c:pt>
                <c:pt idx="816">
                  <c:v>-2.0654075283034672</c:v>
                </c:pt>
                <c:pt idx="817">
                  <c:v>-2.0663277824576496</c:v>
                </c:pt>
                <c:pt idx="818">
                  <c:v>-2.0658832130336853</c:v>
                </c:pt>
                <c:pt idx="819">
                  <c:v>-2.0650945159120093</c:v>
                </c:pt>
                <c:pt idx="820">
                  <c:v>-2.0668102214860231</c:v>
                </c:pt>
                <c:pt idx="821">
                  <c:v>-2.0698030965438363</c:v>
                </c:pt>
                <c:pt idx="822">
                  <c:v>-2.070930646939332</c:v>
                </c:pt>
                <c:pt idx="823">
                  <c:v>-2.0712757232743968</c:v>
                </c:pt>
                <c:pt idx="824">
                  <c:v>-2.0705502433480376</c:v>
                </c:pt>
                <c:pt idx="825">
                  <c:v>-2.0701225217240173</c:v>
                </c:pt>
                <c:pt idx="826">
                  <c:v>-2.071548741113701</c:v>
                </c:pt>
                <c:pt idx="827">
                  <c:v>-2.0730614382873833</c:v>
                </c:pt>
                <c:pt idx="828">
                  <c:v>-2.0731381640790687</c:v>
                </c:pt>
                <c:pt idx="829">
                  <c:v>-2.0715582654330547</c:v>
                </c:pt>
                <c:pt idx="830">
                  <c:v>-2.0723631273357475</c:v>
                </c:pt>
                <c:pt idx="831">
                  <c:v>-2.0735901708201547</c:v>
                </c:pt>
                <c:pt idx="832">
                  <c:v>-2.0761319498287776</c:v>
                </c:pt>
                <c:pt idx="833">
                  <c:v>-2.0758543026390157</c:v>
                </c:pt>
                <c:pt idx="834">
                  <c:v>-2.0771085909890985</c:v>
                </c:pt>
                <c:pt idx="835">
                  <c:v>-2.0783857604728988</c:v>
                </c:pt>
                <c:pt idx="836">
                  <c:v>-2.0790216510846173</c:v>
                </c:pt>
                <c:pt idx="837">
                  <c:v>-2.0788064242347679</c:v>
                </c:pt>
                <c:pt idx="838">
                  <c:v>-2.0786803313535946</c:v>
                </c:pt>
                <c:pt idx="839">
                  <c:v>-2.0781963745054099</c:v>
                </c:pt>
                <c:pt idx="840">
                  <c:v>-2.0786303191906788</c:v>
                </c:pt>
                <c:pt idx="841">
                  <c:v>-2.0790092429076319</c:v>
                </c:pt>
                <c:pt idx="842">
                  <c:v>-2.080413605691974</c:v>
                </c:pt>
                <c:pt idx="843">
                  <c:v>-2.0809269323535915</c:v>
                </c:pt>
                <c:pt idx="844">
                  <c:v>-2.0808035715480884</c:v>
                </c:pt>
                <c:pt idx="845">
                  <c:v>-2.0814292548215585</c:v>
                </c:pt>
                <c:pt idx="846">
                  <c:v>-2.0830150729648409</c:v>
                </c:pt>
                <c:pt idx="847">
                  <c:v>-2.0838657350804795</c:v>
                </c:pt>
                <c:pt idx="848">
                  <c:v>-2.0844640217062818</c:v>
                </c:pt>
                <c:pt idx="849">
                  <c:v>-2.0849885422890404</c:v>
                </c:pt>
                <c:pt idx="850">
                  <c:v>-2.0858147295601555</c:v>
                </c:pt>
                <c:pt idx="851">
                  <c:v>-2.0867248522670554</c:v>
                </c:pt>
                <c:pt idx="852">
                  <c:v>-2.0863834945905202</c:v>
                </c:pt>
                <c:pt idx="853">
                  <c:v>-2.0869638329970153</c:v>
                </c:pt>
                <c:pt idx="854">
                  <c:v>-2.0844809074517201</c:v>
                </c:pt>
                <c:pt idx="855">
                  <c:v>-2.0835169780323657</c:v>
                </c:pt>
                <c:pt idx="856">
                  <c:v>-2.0817508049494791</c:v>
                </c:pt>
                <c:pt idx="857">
                  <c:v>-2.0810357979798795</c:v>
                </c:pt>
                <c:pt idx="858">
                  <c:v>-2.0813725642514393</c:v>
                </c:pt>
                <c:pt idx="859">
                  <c:v>-2.0811809774452432</c:v>
                </c:pt>
                <c:pt idx="860">
                  <c:v>-2.0817781257061645</c:v>
                </c:pt>
                <c:pt idx="861">
                  <c:v>-2.0805492987834961</c:v>
                </c:pt>
                <c:pt idx="862">
                  <c:v>-2.0798474968462681</c:v>
                </c:pt>
                <c:pt idx="863">
                  <c:v>-2.0793952244867171</c:v>
                </c:pt>
                <c:pt idx="864">
                  <c:v>-2.0790627081106265</c:v>
                </c:pt>
                <c:pt idx="865">
                  <c:v>-2.0784993313405948</c:v>
                </c:pt>
                <c:pt idx="866">
                  <c:v>-2.079302941041945</c:v>
                </c:pt>
                <c:pt idx="867">
                  <c:v>-2.078801415429381</c:v>
                </c:pt>
                <c:pt idx="868">
                  <c:v>-2.0784304223209631</c:v>
                </c:pt>
                <c:pt idx="869">
                  <c:v>-2.0773979253914385</c:v>
                </c:pt>
                <c:pt idx="870">
                  <c:v>-2.0773756513856378</c:v>
                </c:pt>
                <c:pt idx="871">
                  <c:v>-2.0782757185362613</c:v>
                </c:pt>
                <c:pt idx="872">
                  <c:v>-2.0777932036168929</c:v>
                </c:pt>
                <c:pt idx="873">
                  <c:v>-2.0781416571010718</c:v>
                </c:pt>
                <c:pt idx="874">
                  <c:v>-2.0789613936379396</c:v>
                </c:pt>
                <c:pt idx="875">
                  <c:v>-2.0801589534724201</c:v>
                </c:pt>
                <c:pt idx="876">
                  <c:v>-2.0791896737382127</c:v>
                </c:pt>
                <c:pt idx="877">
                  <c:v>-2.0806546354786795</c:v>
                </c:pt>
                <c:pt idx="878">
                  <c:v>-2.0811517973592686</c:v>
                </c:pt>
                <c:pt idx="879">
                  <c:v>-2.0814434843823193</c:v>
                </c:pt>
                <c:pt idx="880">
                  <c:v>-2.0820321707978025</c:v>
                </c:pt>
                <c:pt idx="881">
                  <c:v>-2.0819760494101018</c:v>
                </c:pt>
                <c:pt idx="882">
                  <c:v>-2.0821056712223651</c:v>
                </c:pt>
                <c:pt idx="883">
                  <c:v>-2.0815545887928275</c:v>
                </c:pt>
                <c:pt idx="884">
                  <c:v>-2.0810500654861386</c:v>
                </c:pt>
                <c:pt idx="885">
                  <c:v>-2.0816003890057573</c:v>
                </c:pt>
                <c:pt idx="886">
                  <c:v>-2.0811425007129012</c:v>
                </c:pt>
                <c:pt idx="887">
                  <c:v>-2.0798402872021313</c:v>
                </c:pt>
                <c:pt idx="888">
                  <c:v>-2.0814901573416482</c:v>
                </c:pt>
                <c:pt idx="889">
                  <c:v>-2.0841061956847677</c:v>
                </c:pt>
                <c:pt idx="890">
                  <c:v>-2.0843599372124268</c:v>
                </c:pt>
                <c:pt idx="891">
                  <c:v>-2.0854534884440445</c:v>
                </c:pt>
                <c:pt idx="892">
                  <c:v>-2.086269885777341</c:v>
                </c:pt>
                <c:pt idx="893">
                  <c:v>-2.0868224480811932</c:v>
                </c:pt>
                <c:pt idx="894">
                  <c:v>-2.0878704647183355</c:v>
                </c:pt>
                <c:pt idx="895">
                  <c:v>-2.0891596629241751</c:v>
                </c:pt>
                <c:pt idx="896">
                  <c:v>-2.0899688885588428</c:v>
                </c:pt>
                <c:pt idx="897">
                  <c:v>-2.0911361678879969</c:v>
                </c:pt>
                <c:pt idx="898">
                  <c:v>-2.0935140603020423</c:v>
                </c:pt>
                <c:pt idx="899">
                  <c:v>-2.0947519941436061</c:v>
                </c:pt>
                <c:pt idx="900">
                  <c:v>-2.0951751623081947</c:v>
                </c:pt>
                <c:pt idx="901">
                  <c:v>-2.0948428356595619</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-2.0984704250187587</c:v>
                </c:pt>
                <c:pt idx="911">
                  <c:v>-2.0976700406845201</c:v>
                </c:pt>
                <c:pt idx="912">
                  <c:v>-2.0983895252225873</c:v>
                </c:pt>
                <c:pt idx="913">
                  <c:v>-2.0983829985973879</c:v>
                </c:pt>
                <c:pt idx="914">
                  <c:v>-2.0990279202370061</c:v>
                </c:pt>
                <c:pt idx="915">
                  <c:v>-2.0992118041076679</c:v>
                </c:pt>
                <c:pt idx="916">
                  <c:v>-2.1015468940029232</c:v>
                </c:pt>
                <c:pt idx="917">
                  <c:v>-2.1035225262203463</c:v>
                </c:pt>
                <c:pt idx="918">
                  <c:v>-2.1037029570509151</c:v>
                </c:pt>
                <c:pt idx="919">
                  <c:v>-2.1014012971371026</c:v>
                </c:pt>
                <c:pt idx="920">
                  <c:v>-2.0997057785666442</c:v>
                </c:pt>
                <c:pt idx="921">
                  <c:v>-2.0963208127049748</c:v>
                </c:pt>
                <c:pt idx="922">
                  <c:v>-2.0948990329382577</c:v>
                </c:pt>
                <c:pt idx="923">
                  <c:v>-2.0929745891940845</c:v>
                </c:pt>
                <c:pt idx="924">
                  <c:v>-2.0927710116113341</c:v>
                </c:pt>
                <c:pt idx="925">
                  <c:v>-2.0913862666481009</c:v>
                </c:pt>
                <c:pt idx="926">
                  <c:v>-2.089138792901708</c:v>
                </c:pt>
                <c:pt idx="927">
                  <c:v>-2.087152308272608</c:v>
                </c:pt>
                <c:pt idx="928">
                  <c:v>-2.0876293969861317</c:v>
                </c:pt>
                <c:pt idx="929">
                  <c:v>-2.0887052656168952</c:v>
                </c:pt>
                <c:pt idx="930">
                  <c:v>-2.0902921462340487</c:v>
                </c:pt>
                <c:pt idx="931">
                  <c:v>-2.092001135455404</c:v>
                </c:pt>
                <c:pt idx="932">
                  <c:v>-2.09283255920485</c:v>
                </c:pt>
                <c:pt idx="933">
                  <c:v>-2.0953291830739706</c:v>
                </c:pt>
                <c:pt idx="934">
                  <c:v>-2.0980360629330481</c:v>
                </c:pt>
                <c:pt idx="935">
                  <c:v>-2.10144834955139</c:v>
                </c:pt>
                <c:pt idx="936">
                  <c:v>-2.1027303001676083</c:v>
                </c:pt>
                <c:pt idx="937">
                  <c:v>-2.1041460466005626</c:v>
                </c:pt>
                <c:pt idx="938">
                  <c:v>-2.1054363831712521</c:v>
                </c:pt>
                <c:pt idx="939">
                  <c:v>-2.1071885543663469</c:v>
                </c:pt>
                <c:pt idx="940">
                  <c:v>-2.1078256592339244</c:v>
                </c:pt>
                <c:pt idx="941">
                  <c:v>-2.1092987413104405</c:v>
                </c:pt>
                <c:pt idx="942">
                  <c:v>-2.1093941362858288</c:v>
                </c:pt>
                <c:pt idx="943">
                  <c:v>-2.1091249509415499</c:v>
                </c:pt>
                <c:pt idx="944">
                  <c:v>-2.1085069706036421</c:v>
                </c:pt>
                <c:pt idx="945">
                  <c:v>-2.1080881661710293</c:v>
                </c:pt>
                <c:pt idx="946">
                  <c:v>-2.1084027722733092</c:v>
                </c:pt>
                <c:pt idx="947">
                  <c:v>-2.1099134962812229</c:v>
                </c:pt>
                <c:pt idx="948">
                  <c:v>-2.1100315826628853</c:v>
                </c:pt>
                <c:pt idx="949">
                  <c:v>-2.1088611918030997</c:v>
                </c:pt>
                <c:pt idx="950">
                  <c:v>-2.1083052523501644</c:v>
                </c:pt>
                <c:pt idx="951">
                  <c:v>-2.1072909692584005</c:v>
                </c:pt>
                <c:pt idx="952">
                  <c:v>-2.1077216885765626</c:v>
                </c:pt>
                <c:pt idx="953">
                  <c:v>-2.1074312537548687</c:v>
                </c:pt>
                <c:pt idx="954">
                  <c:v>-2.1088115590951313</c:v>
                </c:pt>
                <c:pt idx="955">
                  <c:v>-2.1090458345836529</c:v>
                </c:pt>
                <c:pt idx="956">
                  <c:v>-2.1069576939723902</c:v>
                </c:pt>
                <c:pt idx="957">
                  <c:v>-2.1057746293171675</c:v>
                </c:pt>
                <c:pt idx="958">
                  <c:v>-2.1052838802253011</c:v>
                </c:pt>
                <c:pt idx="959">
                  <c:v>-2.1061024404518349</c:v>
                </c:pt>
                <c:pt idx="960">
                  <c:v>-2.1048391969648321</c:v>
                </c:pt>
                <c:pt idx="961">
                  <c:v>-2.1052701439559778</c:v>
                </c:pt>
                <c:pt idx="962">
                  <c:v>-2.1055487018376202</c:v>
                </c:pt>
                <c:pt idx="963">
                  <c:v>-2.1044864935851981</c:v>
                </c:pt>
                <c:pt idx="964">
                  <c:v>-2.1032865811300079</c:v>
                </c:pt>
                <c:pt idx="965">
                  <c:v>-2.1029518639151803</c:v>
                </c:pt>
                <c:pt idx="966">
                  <c:v>-2.1014968059489982</c:v>
                </c:pt>
                <c:pt idx="967">
                  <c:v>-2.1022264598798435</c:v>
                </c:pt>
                <c:pt idx="968">
                  <c:v>-2.1026167672454088</c:v>
                </c:pt>
                <c:pt idx="969">
                  <c:v>-2.1034221224395395</c:v>
                </c:pt>
                <c:pt idx="970">
                  <c:v>-2.1049430158402203</c:v>
                </c:pt>
                <c:pt idx="971">
                  <c:v>-2.1046354296545928</c:v>
                </c:pt>
                <c:pt idx="972">
                  <c:v>-2.1042037237535709</c:v>
                </c:pt>
                <c:pt idx="973">
                  <c:v>-2.1050529439403647</c:v>
                </c:pt>
                <c:pt idx="974">
                  <c:v>-2.1059648500855572</c:v>
                </c:pt>
                <c:pt idx="975">
                  <c:v>-2.10731373655564</c:v>
                </c:pt>
                <c:pt idx="976">
                  <c:v>-2.1080091636496263</c:v>
                </c:pt>
                <c:pt idx="977">
                  <c:v>-2.1082287542314484</c:v>
                </c:pt>
                <c:pt idx="978">
                  <c:v>-2.109320332297302</c:v>
                </c:pt>
                <c:pt idx="979">
                  <c:v>-2.1105369407704595</c:v>
                </c:pt>
                <c:pt idx="980">
                  <c:v>-2.1103572309042988</c:v>
                </c:pt>
                <c:pt idx="981">
                  <c:v>-2.1110533410171972</c:v>
                </c:pt>
                <c:pt idx="982">
                  <c:v>-2.112710041345907</c:v>
                </c:pt>
                <c:pt idx="983">
                  <c:v>-2.114443657193732</c:v>
                </c:pt>
                <c:pt idx="984">
                  <c:v>-2.1159864451452393</c:v>
                </c:pt>
                <c:pt idx="985">
                  <c:v>-2.1169602783389232</c:v>
                </c:pt>
                <c:pt idx="986">
                  <c:v>-2.1164358336471438</c:v>
                </c:pt>
                <c:pt idx="987">
                  <c:v>-2.1168826039098563</c:v>
                </c:pt>
                <c:pt idx="988">
                  <c:v>-2.1175770823664677</c:v>
                </c:pt>
                <c:pt idx="989">
                  <c:v>-2.1167785573614992</c:v>
                </c:pt>
                <c:pt idx="990">
                  <c:v>-2.1169471491975003</c:v>
                </c:pt>
                <c:pt idx="991">
                  <c:v>-2.1172500301416903</c:v>
                </c:pt>
                <c:pt idx="992">
                  <c:v>-2.1168878024427191</c:v>
                </c:pt>
                <c:pt idx="993">
                  <c:v>-2.1173200775262027</c:v>
                </c:pt>
                <c:pt idx="994">
                  <c:v>-2.1177051104679094</c:v>
                </c:pt>
                <c:pt idx="995">
                  <c:v>-2.1191325061679445</c:v>
                </c:pt>
                <c:pt idx="996">
                  <c:v>-2.1194217646793176</c:v>
                </c:pt>
                <c:pt idx="997">
                  <c:v>-2.1180463543079355</c:v>
                </c:pt>
                <c:pt idx="998">
                  <c:v>-2.1178505555517404</c:v>
                </c:pt>
                <c:pt idx="999">
                  <c:v>-2.1181350708761641</c:v>
                </c:pt>
                <c:pt idx="1000">
                  <c:v>-2.1181675901657115</c:v>
                </c:pt>
                <c:pt idx="1001">
                  <c:v>-2.1171946676639397</c:v>
                </c:pt>
                <c:pt idx="1002">
                  <c:v>-2.1196299716125111</c:v>
                </c:pt>
                <c:pt idx="1003">
                  <c:v>-2.120016939774473</c:v>
                </c:pt>
                <c:pt idx="1004">
                  <c:v>-2.1203361752271812</c:v>
                </c:pt>
                <c:pt idx="1005">
                  <c:v>-2.1203731720851806</c:v>
                </c:pt>
                <c:pt idx="1006">
                  <c:v>-2.1189700235566988</c:v>
                </c:pt>
                <c:pt idx="1007">
                  <c:v>-2.1174654087735396</c:v>
                </c:pt>
                <c:pt idx="1008">
                  <c:v>-2.1149712893071211</c:v>
                </c:pt>
                <c:pt idx="1009">
                  <c:v>-2.1153201981371987</c:v>
                </c:pt>
                <c:pt idx="1010">
                  <c:v>-2.1140003020256017</c:v>
                </c:pt>
                <c:pt idx="1011">
                  <c:v>-2.1129512229145746</c:v>
                </c:pt>
                <c:pt idx="1012">
                  <c:v>-2.1126187444839806</c:v>
                </c:pt>
                <c:pt idx="1013">
                  <c:v>-2.1130905967191471</c:v>
                </c:pt>
                <c:pt idx="1014">
                  <c:v>-2.1122453608093537</c:v>
                </c:pt>
                <c:pt idx="1015">
                  <c:v>-2.1121259083898707</c:v>
                </c:pt>
                <c:pt idx="1016">
                  <c:v>-2.111757192011197</c:v>
                </c:pt>
                <c:pt idx="1017">
                  <c:v>-2.1115471257486988</c:v>
                </c:pt>
                <c:pt idx="1018">
                  <c:v>-2.1118001083664808</c:v>
                </c:pt>
                <c:pt idx="1019">
                  <c:v>-2.1121282230650982</c:v>
                </c:pt>
                <c:pt idx="1020">
                  <c:v>-2.1138385403787647</c:v>
                </c:pt>
                <c:pt idx="1021">
                  <c:v>-2.1145842831996342</c:v>
                </c:pt>
                <c:pt idx="1022">
                  <c:v>-2.1166698435172</c:v>
                </c:pt>
                <c:pt idx="1023">
                  <c:v>-2.1177107643467252</c:v>
                </c:pt>
                <c:pt idx="1024">
                  <c:v>-2.1185721650375484</c:v>
                </c:pt>
                <c:pt idx="1025">
                  <c:v>-2.1202687081363947</c:v>
                </c:pt>
                <c:pt idx="1026">
                  <c:v>-2.120578229542275</c:v>
                </c:pt>
                <c:pt idx="1027">
                  <c:v>-2.1211515859776009</c:v>
                </c:pt>
                <c:pt idx="1028">
                  <c:v>-2.1211453249708532</c:v>
                </c:pt>
                <c:pt idx="1029">
                  <c:v>-2.1198972976275186</c:v>
                </c:pt>
                <c:pt idx="1030">
                  <c:v>-2.1179269777794483</c:v>
                </c:pt>
                <c:pt idx="1031">
                  <c:v>-2.1173366217621785</c:v>
                </c:pt>
                <c:pt idx="1032">
                  <c:v>-2.1168114940514888</c:v>
                </c:pt>
                <c:pt idx="1033">
                  <c:v>-2.1174949303689488</c:v>
                </c:pt>
                <c:pt idx="1034">
                  <c:v>-2.1192551839545484</c:v>
                </c:pt>
                <c:pt idx="1035">
                  <c:v>-2.1209082794611618</c:v>
                </c:pt>
                <c:pt idx="1036">
                  <c:v>-2.1235346389790108</c:v>
                </c:pt>
                <c:pt idx="1037">
                  <c:v>-2.1248451246077726</c:v>
                </c:pt>
                <c:pt idx="1038">
                  <c:v>-2.1252563019957904</c:v>
                </c:pt>
                <c:pt idx="1039">
                  <c:v>-2.1271570298053333</c:v>
                </c:pt>
                <c:pt idx="1040">
                  <c:v>-2.1288666641000873</c:v>
                </c:pt>
                <c:pt idx="1041">
                  <c:v>-2.1284792026466746</c:v>
                </c:pt>
                <c:pt idx="1042">
                  <c:v>-2.1277151321515082</c:v>
                </c:pt>
                <c:pt idx="1043">
                  <c:v>-2.1279281961081153</c:v>
                </c:pt>
                <c:pt idx="1044">
                  <c:v>-2.1280182407686974</c:v>
                </c:pt>
                <c:pt idx="1045">
                  <c:v>-2.1275003227021054</c:v>
                </c:pt>
                <c:pt idx="1046">
                  <c:v>-2.1261942766963262</c:v>
                </c:pt>
                <c:pt idx="1047">
                  <c:v>-2.1257182504566581</c:v>
                </c:pt>
                <c:pt idx="1048">
                  <c:v>-2.1265327505151816</c:v>
                </c:pt>
                <c:pt idx="1049">
                  <c:v>-2.1271823773962542</c:v>
                </c:pt>
                <c:pt idx="1050">
                  <c:v>-2.1277606288004747</c:v>
                </c:pt>
                <c:pt idx="1051">
                  <c:v>-2.1272893836932525</c:v>
                </c:pt>
                <c:pt idx="1052">
                  <c:v>-2.1275450224956955</c:v>
                </c:pt>
                <c:pt idx="1053">
                  <c:v>-2.1274496654657753</c:v>
                </c:pt>
                <c:pt idx="1054">
                  <c:v>-2.1297951903722487</c:v>
                </c:pt>
                <c:pt idx="1055">
                  <c:v>-2.1312556365987785</c:v>
                </c:pt>
                <c:pt idx="1056">
                  <c:v>-2.1314088225636567</c:v>
                </c:pt>
                <c:pt idx="1057">
                  <c:v>-2.1316112238360745</c:v>
                </c:pt>
                <c:pt idx="1058">
                  <c:v>-2.1301748350536087</c:v>
                </c:pt>
                <c:pt idx="1059">
                  <c:v>-2.130902629655167</c:v>
                </c:pt>
                <c:pt idx="1060">
                  <c:v>-2.1319512534202545</c:v>
                </c:pt>
                <c:pt idx="1061">
                  <c:v>-2.1313947068393886</c:v>
                </c:pt>
                <c:pt idx="1062">
                  <c:v>-2.1309086250434452</c:v>
                </c:pt>
                <c:pt idx="1063">
                  <c:v>-2.1313714462507112</c:v>
                </c:pt>
                <c:pt idx="1064">
                  <c:v>-2.1302964124208468</c:v>
                </c:pt>
                <c:pt idx="1065">
                  <c:v>-2.1277731508139652</c:v>
                </c:pt>
                <c:pt idx="1066">
                  <c:v>-2.1277663585702848</c:v>
                </c:pt>
                <c:pt idx="1067">
                  <c:v>-2.1294577410817519</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-2.1243645069631762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-2.1283175927817997</c:v>
                </c:pt>
                <c:pt idx="1085">
                  <c:v>-2.127579173441533</c:v>
                </c:pt>
                <c:pt idx="1086">
                  <c:v>-2.1268679610214472</c:v>
                </c:pt>
                <c:pt idx="1087">
                  <c:v>-2.1273105193341744</c:v>
                </c:pt>
                <c:pt idx="1088">
                  <c:v>-2.1289229372697349</c:v>
                </c:pt>
                <c:pt idx="1089">
                  <c:v>-2.1305569082466889</c:v>
                </c:pt>
                <c:pt idx="1090">
                  <c:v>-2.1328184597718671</c:v>
                </c:pt>
                <c:pt idx="1091">
                  <c:v>-2.1336888155996121</c:v>
                </c:pt>
                <c:pt idx="1092">
                  <c:v>-2.1330434006685399</c:v>
                </c:pt>
                <c:pt idx="1093">
                  <c:v>-2.133950829245264</c:v>
                </c:pt>
                <c:pt idx="1094">
                  <c:v>-2.1335739166395626</c:v>
                </c:pt>
                <c:pt idx="1095">
                  <c:v>-2.1338860942301201</c:v>
                </c:pt>
                <c:pt idx="1096">
                  <c:v>-2.1359389455306825</c:v>
                </c:pt>
                <c:pt idx="1097">
                  <c:v>-2.1352964144572431</c:v>
                </c:pt>
                <c:pt idx="1098">
                  <c:v>-2.1368368118425711</c:v>
                </c:pt>
                <c:pt idx="1099">
                  <c:v>-2.1370918814625686</c:v>
                </c:pt>
                <c:pt idx="1100">
                  <c:v>-2.1360517954339571</c:v>
                </c:pt>
                <c:pt idx="1101">
                  <c:v>-2.1346744877878336</c:v>
                </c:pt>
                <c:pt idx="1102">
                  <c:v>-2.1334702495461793</c:v>
                </c:pt>
                <c:pt idx="1103">
                  <c:v>-2.1324598368949523</c:v>
                </c:pt>
                <c:pt idx="1104">
                  <c:v>-2.1299125937349848</c:v>
                </c:pt>
                <c:pt idx="1105">
                  <c:v>-2.1291030265908546</c:v>
                </c:pt>
                <c:pt idx="1106">
                  <c:v>-2.128577633261699</c:v>
                </c:pt>
                <c:pt idx="1107">
                  <c:v>-2.1276752893813589</c:v>
                </c:pt>
                <c:pt idx="1108">
                  <c:v>-2.1268626107066089</c:v>
                </c:pt>
                <c:pt idx="1109">
                  <c:v>-2.1256639504527608</c:v>
                </c:pt>
                <c:pt idx="1110">
                  <c:v>-2.124138617429125</c:v>
                </c:pt>
                <c:pt idx="1111">
                  <c:v>-2.123262797450054</c:v>
                </c:pt>
                <c:pt idx="1112">
                  <c:v>-2.1236490446476211</c:v>
                </c:pt>
                <c:pt idx="1113">
                  <c:v>-2.1239598941458402</c:v>
                </c:pt>
                <c:pt idx="1114">
                  <c:v>-2.1234680446346061</c:v>
                </c:pt>
                <c:pt idx="1115">
                  <c:v>-2.1216620667270689</c:v>
                </c:pt>
                <c:pt idx="1116">
                  <c:v>-2.1219481757622987</c:v>
                </c:pt>
                <c:pt idx="1117">
                  <c:v>-2.1236287438075876</c:v>
                </c:pt>
                <c:pt idx="1118">
                  <c:v>-2.1246078514251119</c:v>
                </c:pt>
                <c:pt idx="1119">
                  <c:v>-2.1242684669143443</c:v>
                </c:pt>
                <c:pt idx="1120">
                  <c:v>-2.1256918024463847</c:v>
                </c:pt>
                <c:pt idx="1121">
                  <c:v>-2.1258872596931297</c:v>
                </c:pt>
                <c:pt idx="1122">
                  <c:v>-2.1263813479885996</c:v>
                </c:pt>
                <c:pt idx="1123">
                  <c:v>-2.1274219273086326</c:v>
                </c:pt>
                <c:pt idx="1124">
                  <c:v>-2.1272028300182617</c:v>
                </c:pt>
                <c:pt idx="1125">
                  <c:v>-2.127351728142175</c:v>
                </c:pt>
                <c:pt idx="1126">
                  <c:v>-2.1254531252803868</c:v>
                </c:pt>
                <c:pt idx="1127">
                  <c:v>-2.1241952321082493</c:v>
                </c:pt>
                <c:pt idx="1128">
                  <c:v>-2.1232778238662182</c:v>
                </c:pt>
                <c:pt idx="1129">
                  <c:v>-2.1224838523206992</c:v>
                </c:pt>
                <c:pt idx="1130">
                  <c:v>-2.1218786596147501</c:v>
                </c:pt>
                <c:pt idx="1131">
                  <c:v>-2.1217165944039351</c:v>
                </c:pt>
                <c:pt idx="1132">
                  <c:v>-2.1224823345008859</c:v>
                </c:pt>
                <c:pt idx="1133">
                  <c:v>-2.1234046756573139</c:v>
                </c:pt>
                <c:pt idx="1134">
                  <c:v>-2.1243980887265952</c:v>
                </c:pt>
                <c:pt idx="1135">
                  <c:v>-2.1260987678844292</c:v>
                </c:pt>
                <c:pt idx="1136">
                  <c:v>-2.1242052117735284</c:v>
                </c:pt>
                <c:pt idx="1137">
                  <c:v>-2.1223358648886972</c:v>
                </c:pt>
                <c:pt idx="1138">
                  <c:v>-2.1205749282841717</c:v>
                </c:pt>
                <c:pt idx="1139">
                  <c:v>-2.1190833667514255</c:v>
                </c:pt>
                <c:pt idx="1140">
                  <c:v>-2.1175137133891733</c:v>
                </c:pt>
                <c:pt idx="1141">
                  <c:v>-2.1163149013533342</c:v>
                </c:pt>
                <c:pt idx="1142">
                  <c:v>-2.1163436640388493</c:v>
                </c:pt>
                <c:pt idx="1143">
                  <c:v>-2.1176397683248496</c:v>
                </c:pt>
                <c:pt idx="1144">
                  <c:v>-2.1178910433953191</c:v>
                </c:pt>
                <c:pt idx="1145">
                  <c:v>-2.1188608164209772</c:v>
                </c:pt>
                <c:pt idx="1146">
                  <c:v>-2.1188250338188066</c:v>
                </c:pt>
                <c:pt idx="1147">
                  <c:v>-2.1178518836440636</c:v>
                </c:pt>
                <c:pt idx="1148">
                  <c:v>-2.1178664926597994</c:v>
                </c:pt>
                <c:pt idx="1149">
                  <c:v>-2.118589582019923</c:v>
                </c:pt>
                <c:pt idx="1150">
                  <c:v>-2.1195363980208697</c:v>
                </c:pt>
                <c:pt idx="1151">
                  <c:v>-2.1181623536873397</c:v>
                </c:pt>
                <c:pt idx="1152">
                  <c:v>-2.1169675638740273</c:v>
                </c:pt>
                <c:pt idx="1153">
                  <c:v>-2.1177668477889156</c:v>
                </c:pt>
                <c:pt idx="1154">
                  <c:v>-2.1185324361038758</c:v>
                </c:pt>
                <c:pt idx="1155">
                  <c:v>-2.1192377290266649</c:v>
                </c:pt>
                <c:pt idx="1156">
                  <c:v>-2.1178490756774133</c:v>
                </c:pt>
                <c:pt idx="1157">
                  <c:v>-2.1155084077943513</c:v>
                </c:pt>
                <c:pt idx="1158">
                  <c:v>-2.1129509572961207</c:v>
                </c:pt>
                <c:pt idx="1159">
                  <c:v>-2.1112050471077741</c:v>
                </c:pt>
                <c:pt idx="1160">
                  <c:v>-2.1117271771243233</c:v>
                </c:pt>
                <c:pt idx="1161">
                  <c:v>-2.1115780513274567</c:v>
                </c:pt>
                <c:pt idx="1162">
                  <c:v>-2.1120202301852227</c:v>
                </c:pt>
                <c:pt idx="1163">
                  <c:v>-2.111724445048651</c:v>
                </c:pt>
                <c:pt idx="1164">
                  <c:v>-2.1126823031887603</c:v>
                </c:pt>
                <c:pt idx="1165">
                  <c:v>-2.1139433078915326</c:v>
                </c:pt>
                <c:pt idx="1166">
                  <c:v>-2.1144485142171296</c:v>
                </c:pt>
                <c:pt idx="1167">
                  <c:v>-2.1137673546294033</c:v>
                </c:pt>
                <c:pt idx="1168">
                  <c:v>-2.1129992619117539</c:v>
                </c:pt>
                <c:pt idx="1169">
                  <c:v>-2.1119482475804583</c:v>
                </c:pt>
                <c:pt idx="1170">
                  <c:v>-2.1120753270445207</c:v>
                </c:pt>
                <c:pt idx="1171">
                  <c:v>-2.1110318638668275</c:v>
                </c:pt>
                <c:pt idx="1172">
                  <c:v>-2.1100775726032879</c:v>
                </c:pt>
                <c:pt idx="1173">
                  <c:v>-2.1095750224623528</c:v>
                </c:pt>
                <c:pt idx="1174">
                  <c:v>-2.1097199742547437</c:v>
                </c:pt>
                <c:pt idx="1175">
                  <c:v>-2.1099468124261875</c:v>
                </c:pt>
                <c:pt idx="1176">
                  <c:v>-2.108928962457854</c:v>
                </c:pt>
                <c:pt idx="1177">
                  <c:v>-2.1083823196512839</c:v>
                </c:pt>
                <c:pt idx="1178">
                  <c:v>-2.108075871830537</c:v>
                </c:pt>
                <c:pt idx="1179">
                  <c:v>-2.1086336326672495</c:v>
                </c:pt>
                <c:pt idx="1180">
                  <c:v>-2.1080169045306998</c:v>
                </c:pt>
                <c:pt idx="1181">
                  <c:v>-2.1072641417931672</c:v>
                </c:pt>
                <c:pt idx="1182">
                  <c:v>-2.1074618757696442</c:v>
                </c:pt>
                <c:pt idx="1183">
                  <c:v>-2.1080145139644912</c:v>
                </c:pt>
                <c:pt idx="1184">
                  <c:v>-2.1087285722967142</c:v>
                </c:pt>
                <c:pt idx="1185">
                  <c:v>-2.108248903289506</c:v>
                </c:pt>
                <c:pt idx="1186">
                  <c:v>-2.1089502498807642</c:v>
                </c:pt>
                <c:pt idx="1187">
                  <c:v>-2.1069869878948424</c:v>
                </c:pt>
                <c:pt idx="1188">
                  <c:v>-2.1052432785452453</c:v>
                </c:pt>
                <c:pt idx="1189">
                  <c:v>-2.1038193358852624</c:v>
                </c:pt>
                <c:pt idx="1190">
                  <c:v>-2.1024430907129954</c:v>
                </c:pt>
                <c:pt idx="1191">
                  <c:v>-2.1029025727166593</c:v>
                </c:pt>
                <c:pt idx="1192">
                  <c:v>-2.1026402555070551</c:v>
                </c:pt>
                <c:pt idx="1193">
                  <c:v>-2.1020221613326555</c:v>
                </c:pt>
                <c:pt idx="1194">
                  <c:v>-2.1037064480364922</c:v>
                </c:pt>
                <c:pt idx="1195">
                  <c:v>-2.1039082042354673</c:v>
                </c:pt>
                <c:pt idx="1196">
                  <c:v>-2.1037505407021388</c:v>
                </c:pt>
                <c:pt idx="1197">
                  <c:v>-2.1021440802093432</c:v>
                </c:pt>
                <c:pt idx="1198">
                  <c:v>-2.1024685900859046</c:v>
                </c:pt>
                <c:pt idx="1199">
                  <c:v>-2.1019639149972278</c:v>
                </c:pt>
                <c:pt idx="1200">
                  <c:v>-2.1007384272781593</c:v>
                </c:pt>
                <c:pt idx="1201">
                  <c:v>-2.099076338689116</c:v>
                </c:pt>
                <c:pt idx="1202">
                  <c:v>-2.0966606905071776</c:v>
                </c:pt>
                <c:pt idx="1203">
                  <c:v>-2.0958756740985631</c:v>
                </c:pt>
                <c:pt idx="1204">
                  <c:v>-2.0964665234072575</c:v>
                </c:pt>
                <c:pt idx="1205">
                  <c:v>-2.0986440256601631</c:v>
                </c:pt>
                <c:pt idx="1206">
                  <c:v>-2.1001039027042632</c:v>
                </c:pt>
                <c:pt idx="1207">
                  <c:v>-2.1004233278844433</c:v>
                </c:pt>
                <c:pt idx="1208">
                  <c:v>-2.0987807053345482</c:v>
                </c:pt>
                <c:pt idx="1209">
                  <c:v>-2.098139919753919</c:v>
                </c:pt>
                <c:pt idx="1210">
                  <c:v>-2.0985195644352932</c:v>
                </c:pt>
                <c:pt idx="1211">
                  <c:v>-2.0987281128779509</c:v>
                </c:pt>
                <c:pt idx="1212">
                  <c:v>-2.0996193766736431</c:v>
                </c:pt>
                <c:pt idx="1213">
                  <c:v>-2.1004344459145878</c:v>
                </c:pt>
                <c:pt idx="1214">
                  <c:v>-2.1027627815116432</c:v>
                </c:pt>
                <c:pt idx="1215">
                  <c:v>-2.103414533340441</c:v>
                </c:pt>
                <c:pt idx="1216">
                  <c:v>-2.1031237190638032</c:v>
                </c:pt>
                <c:pt idx="1217">
                  <c:v>-2.1041494616951582</c:v>
                </c:pt>
                <c:pt idx="1218">
                  <c:v>-2.1052063196327278</c:v>
                </c:pt>
                <c:pt idx="1219">
                  <c:v>-2.1041468434559798</c:v>
                </c:pt>
                <c:pt idx="1220">
                  <c:v>-2.1032717064958191</c:v>
                </c:pt>
                <c:pt idx="1221">
                  <c:v>-2.1004360775708912</c:v>
                </c:pt>
                <c:pt idx="1222">
                  <c:v>-2.0995911831705598</c:v>
                </c:pt>
                <c:pt idx="1223">
                  <c:v>-2.0987339564842391</c:v>
                </c:pt>
                <c:pt idx="1224">
                  <c:v>-2.0976023079752508</c:v>
                </c:pt>
                <c:pt idx="1225">
                  <c:v>-2.0978321438408187</c:v>
                </c:pt>
                <c:pt idx="1226">
                  <c:v>-2.0979137266559045</c:v>
                </c:pt>
                <c:pt idx="1227">
                  <c:v>-2.0957756118272206</c:v>
                </c:pt>
                <c:pt idx="1228">
                  <c:v>-2.0936656525561261</c:v>
                </c:pt>
                <c:pt idx="1229">
                  <c:v>-2.0911886844536127</c:v>
                </c:pt>
                <c:pt idx="1230">
                  <c:v>-2.0896532958736875</c:v>
                </c:pt>
                <c:pt idx="1231">
                  <c:v>-2.0901588057632523</c:v>
                </c:pt>
                <c:pt idx="1232">
                  <c:v>-2.0900058095258474</c:v>
                </c:pt>
                <c:pt idx="1233">
                  <c:v>-2.0900699374130616</c:v>
                </c:pt>
                <c:pt idx="1234">
                  <c:v>-2.0896152744873158</c:v>
                </c:pt>
                <c:pt idx="1235">
                  <c:v>-2.0903007598615075</c:v>
                </c:pt>
                <c:pt idx="1236">
                  <c:v>-2.0915964088015642</c:v>
                </c:pt>
                <c:pt idx="1237">
                  <c:v>-2.0917181758962746</c:v>
                </c:pt>
                <c:pt idx="1238">
                  <c:v>-2.090056542653187</c:v>
                </c:pt>
                <c:pt idx="1239">
                  <c:v>-2.0901879479037158</c:v>
                </c:pt>
                <c:pt idx="1240">
                  <c:v>-2.0909667412510666</c:v>
                </c:pt>
                <c:pt idx="1241">
                  <c:v>-2.0898252269132902</c:v>
                </c:pt>
                <c:pt idx="1242">
                  <c:v>-2.0893200964786738</c:v>
                </c:pt>
                <c:pt idx="1243">
                  <c:v>-2.0894035386230598</c:v>
                </c:pt>
                <c:pt idx="1244">
                  <c:v>-2.089604042620679</c:v>
                </c:pt>
                <c:pt idx="1245">
                  <c:v>-2.0913245293271112</c:v>
                </c:pt>
                <c:pt idx="1246">
                  <c:v>-2.0934466311567226</c:v>
                </c:pt>
                <c:pt idx="1247">
                  <c:v>-2.0925563159984213</c:v>
                </c:pt>
                <c:pt idx="1248">
                  <c:v>-2.093388878112763</c:v>
                </c:pt>
                <c:pt idx="1249">
                  <c:v>-2.0940947402179848</c:v>
                </c:pt>
                <c:pt idx="1250">
                  <c:v>-2.0940108047821733</c:v>
                </c:pt>
                <c:pt idx="1251">
                  <c:v>-2.0949150459372992</c:v>
                </c:pt>
                <c:pt idx="1252">
                  <c:v>-2.0953666732234089</c:v>
                </c:pt>
                <c:pt idx="1253">
                  <c:v>-2.0965764894528993</c:v>
                </c:pt>
                <c:pt idx="1254">
                  <c:v>-2.0966847479512589</c:v>
                </c:pt>
                <c:pt idx="1255">
                  <c:v>-2.0960316300846094</c:v>
                </c:pt>
                <c:pt idx="1256">
                  <c:v>-2.0953189377902239</c:v>
                </c:pt>
                <c:pt idx="1257">
                  <c:v>-2.0941819010208746</c:v>
                </c:pt>
                <c:pt idx="1258">
                  <c:v>-2.0969341636924534</c:v>
                </c:pt>
                <c:pt idx="1259">
                  <c:v>-2.0982361874757203</c:v>
                </c:pt>
                <c:pt idx="1260">
                  <c:v>-2.0980034298070072</c:v>
                </c:pt>
                <c:pt idx="1261">
                  <c:v>-2.096622479393317</c:v>
                </c:pt>
                <c:pt idx="1262">
                  <c:v>-2.097260988244229</c:v>
                </c:pt>
                <c:pt idx="1263">
                  <c:v>-2.0973926591132246</c:v>
                </c:pt>
                <c:pt idx="1264">
                  <c:v>-2.0993120940519807</c:v>
                </c:pt>
                <c:pt idx="1265">
                  <c:v>-2.1003209888833836</c:v>
                </c:pt>
                <c:pt idx="1266">
                  <c:v>-2.0999356144322121</c:v>
                </c:pt>
                <c:pt idx="1267">
                  <c:v>-2.1004140312380741</c:v>
                </c:pt>
                <c:pt idx="1268">
                  <c:v>-2.1017826493657594</c:v>
                </c:pt>
                <c:pt idx="1269">
                  <c:v>-2.1026064460706522</c:v>
                </c:pt>
                <c:pt idx="1270">
                  <c:v>-2.1033366312384212</c:v>
                </c:pt>
                <c:pt idx="1271">
                  <c:v>-2.1038232442712981</c:v>
                </c:pt>
                <c:pt idx="1272">
                  <c:v>-2.1038273044393074</c:v>
                </c:pt>
                <c:pt idx="1273">
                  <c:v>-2.1036431928956745</c:v>
                </c:pt>
                <c:pt idx="1274">
                  <c:v>-2.1040993736412474</c:v>
                </c:pt>
                <c:pt idx="1275">
                  <c:v>-2.1060792557541532</c:v>
                </c:pt>
                <c:pt idx="1276">
                  <c:v>-2.1080589481395862</c:v>
                </c:pt>
                <c:pt idx="1277">
                  <c:v>-2.10786189718202</c:v>
                </c:pt>
                <c:pt idx="1278">
                  <c:v>-2.1072928665331858</c:v>
                </c:pt>
                <c:pt idx="1279">
                  <c:v>-2.1071478009043014</c:v>
                </c:pt>
                <c:pt idx="1280">
                  <c:v>-2.1069589082282496</c:v>
                </c:pt>
                <c:pt idx="1281">
                  <c:v>-2.1069834210182981</c:v>
                </c:pt>
                <c:pt idx="1282">
                  <c:v>-2.1064995400610802</c:v>
                </c:pt>
                <c:pt idx="1283">
                  <c:v>-2.1052581531794337</c:v>
                </c:pt>
                <c:pt idx="1284">
                  <c:v>-2.1051294800045639</c:v>
                </c:pt>
                <c:pt idx="1285">
                  <c:v>-2.1055904039370432</c:v>
                </c:pt>
                <c:pt idx="1286">
                  <c:v>-2.1059461050108284</c:v>
                </c:pt>
                <c:pt idx="1287">
                  <c:v>-2.1070613990113012</c:v>
                </c:pt>
                <c:pt idx="1288">
                  <c:v>-2.1072121564644846</c:v>
                </c:pt>
                <c:pt idx="1289">
                  <c:v>-2.1083178123091253</c:v>
                </c:pt>
                <c:pt idx="1290">
                  <c:v>-2.1070133600141512</c:v>
                </c:pt>
                <c:pt idx="1291">
                  <c:v>-2.1068450717420997</c:v>
                </c:pt>
                <c:pt idx="1292">
                  <c:v>-2.1076473154056004</c:v>
                </c:pt>
                <c:pt idx="1293">
                  <c:v>-2.1093972098709646</c:v>
                </c:pt>
                <c:pt idx="1294">
                  <c:v>-2.1096146375595453</c:v>
                </c:pt>
                <c:pt idx="1295">
                  <c:v>-2.1104547508274445</c:v>
                </c:pt>
                <c:pt idx="1296">
                  <c:v>-2.111233771847794</c:v>
                </c:pt>
                <c:pt idx="1297">
                  <c:v>-2.1107628303045081</c:v>
                </c:pt>
                <c:pt idx="1298">
                  <c:v>-2.111318352357018</c:v>
                </c:pt>
                <c:pt idx="1299">
                  <c:v>-2.1121291337569792</c:v>
                </c:pt>
                <c:pt idx="1300">
                  <c:v>-2.1135371772543876</c:v>
                </c:pt>
                <c:pt idx="1301">
                  <c:v>-2.1144596322472742</c:v>
                </c:pt>
                <c:pt idx="1302">
                  <c:v>-2.1142751791942072</c:v>
                </c:pt>
                <c:pt idx="1303">
                  <c:v>-2.1158051415682726</c:v>
                </c:pt>
                <c:pt idx="1304">
                  <c:v>-2.1165470139486322</c:v>
                </c:pt>
                <c:pt idx="1305">
                  <c:v>-2.1163525432847607</c:v>
                </c:pt>
                <c:pt idx="1306">
                  <c:v>-2.1171418854798389</c:v>
                </c:pt>
                <c:pt idx="1307">
                  <c:v>-2.1174579714564459</c:v>
                </c:pt>
                <c:pt idx="1308">
                  <c:v>-2.1171423408257941</c:v>
                </c:pt>
                <c:pt idx="1309">
                  <c:v>-2.1157362325486559</c:v>
                </c:pt>
                <c:pt idx="1310">
                  <c:v>-2.1134941470626116</c:v>
                </c:pt>
                <c:pt idx="1311">
                  <c:v>-2.113086043259699</c:v>
                </c:pt>
                <c:pt idx="1312">
                  <c:v>-2.1144110999586867</c:v>
                </c:pt>
                <c:pt idx="1313">
                  <c:v>-2.1150167859561009</c:v>
                </c:pt>
                <c:pt idx="1314">
                  <c:v>-2.1159836751240988</c:v>
                </c:pt>
                <c:pt idx="1315">
                  <c:v>-2.1168638208896469</c:v>
                </c:pt>
                <c:pt idx="1316">
                  <c:v>-2.1161797394987603</c:v>
                </c:pt>
                <c:pt idx="1317">
                  <c:v>-2.1158796285757395</c:v>
                </c:pt>
                <c:pt idx="1318">
                  <c:v>-2.1146909859326826</c:v>
                </c:pt>
                <c:pt idx="1319">
                  <c:v>-2.112484189757339</c:v>
                </c:pt>
                <c:pt idx="1320">
                  <c:v>-2.1129381696641749</c:v>
                </c:pt>
                <c:pt idx="1321">
                  <c:v>-2.1122521151075366</c:v>
                </c:pt>
                <c:pt idx="1322">
                  <c:v>-2.1112722106346089</c:v>
                </c:pt>
                <c:pt idx="1323">
                  <c:v>-2.1112698580139133</c:v>
                </c:pt>
                <c:pt idx="1324">
                  <c:v>-2.1110810032833447</c:v>
                </c:pt>
                <c:pt idx="1325">
                  <c:v>-2.1098316857931678</c:v>
                </c:pt>
                <c:pt idx="1326">
                  <c:v>-2.1086973431540059</c:v>
                </c:pt>
                <c:pt idx="1327">
                  <c:v>-2.106977805084953</c:v>
                </c:pt>
                <c:pt idx="1328">
                  <c:v>-2.1047787497906834</c:v>
                </c:pt>
                <c:pt idx="1329">
                  <c:v>-2.1025931651472689</c:v>
                </c:pt>
                <c:pt idx="1330">
                  <c:v>-2.1018550114254708</c:v>
                </c:pt>
                <c:pt idx="1331">
                  <c:v>-2.1013467694602355</c:v>
                </c:pt>
                <c:pt idx="1332">
                  <c:v>-2.1016209636099181</c:v>
                </c:pt>
                <c:pt idx="1333">
                  <c:v>-2.1024752305475971</c:v>
                </c:pt>
                <c:pt idx="1334">
                  <c:v>-2.1046814575405088</c:v>
                </c:pt>
                <c:pt idx="1335">
                  <c:v>-2.1064826922611388</c:v>
                </c:pt>
                <c:pt idx="1336">
                  <c:v>-2.1077106084919159</c:v>
                </c:pt>
                <c:pt idx="1337">
                  <c:v>-2.1093657530552861</c:v>
                </c:pt>
                <c:pt idx="1338">
                  <c:v>-2.1116475295295047</c:v>
                </c:pt>
                <c:pt idx="1339">
                  <c:v>-2.1133498023981474</c:v>
                </c:pt>
                <c:pt idx="1340">
                  <c:v>-2.1138594104012176</c:v>
                </c:pt>
                <c:pt idx="1341">
                  <c:v>-2.1149878335430969</c:v>
                </c:pt>
                <c:pt idx="1342">
                  <c:v>-2.1140401447957791</c:v>
                </c:pt>
                <c:pt idx="1343">
                  <c:v>-2.1134120330105892</c:v>
                </c:pt>
                <c:pt idx="1344">
                  <c:v>-2.1121114891016211</c:v>
                </c:pt>
                <c:pt idx="1345">
                  <c:v>-2.1096959547561625</c:v>
                </c:pt>
                <c:pt idx="1346">
                  <c:v>-2.1087751314195478</c:v>
                </c:pt>
                <c:pt idx="1347">
                  <c:v>-2.1084717192384232</c:v>
                </c:pt>
                <c:pt idx="1348">
                  <c:v>-2.1106990439267861</c:v>
                </c:pt>
                <c:pt idx="1349">
                  <c:v>-2.1125759419652037</c:v>
                </c:pt>
                <c:pt idx="1350">
                  <c:v>-2.1131728625531574</c:v>
                </c:pt>
                <c:pt idx="1351">
                  <c:v>-2.1134283116281125</c:v>
                </c:pt>
                <c:pt idx="1352">
                  <c:v>-2.1127396008868118</c:v>
                </c:pt>
                <c:pt idx="1353">
                  <c:v>-2.112857497540972</c:v>
                </c:pt>
                <c:pt idx="1354">
                  <c:v>-2.10970437865612</c:v>
                </c:pt>
                <c:pt idx="1355">
                  <c:v>-2.1073531619253472</c:v>
                </c:pt>
                <c:pt idx="1356">
                  <c:v>-2.1060187706344919</c:v>
                </c:pt>
                <c:pt idx="1357">
                  <c:v>-2.1058621316295487</c:v>
                </c:pt>
                <c:pt idx="1358">
                  <c:v>-2.1076766093280526</c:v>
                </c:pt>
                <c:pt idx="1359">
                  <c:v>-2.110891161969918</c:v>
                </c:pt>
                <c:pt idx="1360">
                  <c:v>-2.1136261973865658</c:v>
                </c:pt>
                <c:pt idx="1361">
                  <c:v>-2.1169533722587621</c:v>
                </c:pt>
                <c:pt idx="1362">
                  <c:v>-2.1164705158299171</c:v>
                </c:pt>
                <c:pt idx="1363">
                  <c:v>-2.1142336668222441</c:v>
                </c:pt>
                <c:pt idx="1364">
                  <c:v>-2.113028555834191</c:v>
                </c:pt>
                <c:pt idx="1365">
                  <c:v>-2.1116683236609779</c:v>
                </c:pt>
                <c:pt idx="1366">
                  <c:v>-2.1118249247204517</c:v>
                </c:pt>
                <c:pt idx="1367">
                  <c:v>-2.1094057476074264</c:v>
                </c:pt>
                <c:pt idx="1368">
                  <c:v>-2.1086951802607667</c:v>
                </c:pt>
                <c:pt idx="1369">
                  <c:v>-2.1097431968979241</c:v>
                </c:pt>
                <c:pt idx="1370">
                  <c:v>-2.1101137346603882</c:v>
                </c:pt>
                <c:pt idx="1371">
                  <c:v>-2.1092664117483642</c:v>
                </c:pt>
                <c:pt idx="1372">
                  <c:v>-2.1104946694886024</c:v>
                </c:pt>
                <c:pt idx="1373">
                  <c:v>-2.1107937558832646</c:v>
                </c:pt>
                <c:pt idx="1374">
                  <c:v>-2.1125339363018005</c:v>
                </c:pt>
                <c:pt idx="1375">
                  <c:v>-2.1130038533166839</c:v>
                </c:pt>
                <c:pt idx="1376">
                  <c:v>-2.1110094001335531</c:v>
                </c:pt>
                <c:pt idx="1377">
                  <c:v>-2.108736161395798</c:v>
                </c:pt>
                <c:pt idx="1378">
                  <c:v>-2.1064937723457726</c:v>
                </c:pt>
                <c:pt idx="1379">
                  <c:v>-2.1044904399167166</c:v>
                </c:pt>
                <c:pt idx="1380">
                  <c:v>-2.1030086303762792</c:v>
                </c:pt>
                <c:pt idx="1381">
                  <c:v>-2.103324412788909</c:v>
                </c:pt>
                <c:pt idx="1382">
                  <c:v>-2.101467474081061</c:v>
                </c:pt>
                <c:pt idx="1383">
                  <c:v>-2.1015807034393115</c:v>
                </c:pt>
                <c:pt idx="1384">
                  <c:v>-2.1043580101378154</c:v>
                </c:pt>
                <c:pt idx="1385">
                  <c:v>-2.1049328843929529</c:v>
                </c:pt>
                <c:pt idx="1386">
                  <c:v>-2.1045524808016864</c:v>
                </c:pt>
                <c:pt idx="1387">
                  <c:v>-2.1041197503722495</c:v>
                </c:pt>
                <c:pt idx="1388">
                  <c:v>-2.1038355006662934</c:v>
                </c:pt>
                <c:pt idx="1389">
                  <c:v>-2.1013468453512312</c:v>
                </c:pt>
                <c:pt idx="1390">
                  <c:v>-2.0996671500523272</c:v>
                </c:pt>
                <c:pt idx="1391">
                  <c:v>-2.0984883732380677</c:v>
                </c:pt>
                <c:pt idx="1392">
                  <c:v>-2.0972315804853006</c:v>
                </c:pt>
                <c:pt idx="1393">
                  <c:v>-2.0957103455751573</c:v>
                </c:pt>
                <c:pt idx="1394">
                  <c:v>-2.0942031504983021</c:v>
                </c:pt>
                <c:pt idx="1395">
                  <c:v>-2.0939454246936275</c:v>
                </c:pt>
                <c:pt idx="1396">
                  <c:v>-2.0943499236744705</c:v>
                </c:pt>
                <c:pt idx="1397">
                  <c:v>-2.095096273623283</c:v>
                </c:pt>
                <c:pt idx="1398">
                  <c:v>-2.0939043297221218</c:v>
                </c:pt>
                <c:pt idx="1399">
                  <c:v>-2.0935240399673214</c:v>
                </c:pt>
                <c:pt idx="1400">
                  <c:v>-2.0938325368448427</c:v>
                </c:pt>
                <c:pt idx="1401">
                  <c:v>-2.0937243921829793</c:v>
                </c:pt>
                <c:pt idx="1402">
                  <c:v>-2.0938310949160135</c:v>
                </c:pt>
                <c:pt idx="1403">
                  <c:v>-2.0940889345571909</c:v>
                </c:pt>
                <c:pt idx="1404">
                  <c:v>-2.0938053678701465</c:v>
                </c:pt>
                <c:pt idx="1405">
                  <c:v>-2.0932465825050457</c:v>
                </c:pt>
                <c:pt idx="1406">
                  <c:v>-2.0927883906482223</c:v>
                </c:pt>
                <c:pt idx="1407">
                  <c:v>-2.0912629437880939</c:v>
                </c:pt>
                <c:pt idx="1408">
                  <c:v>-2.0917539205529332</c:v>
                </c:pt>
                <c:pt idx="1409">
                  <c:v>-2.0915049222121809</c:v>
                </c:pt>
                <c:pt idx="1410">
                  <c:v>-2.0912724301619496</c:v>
                </c:pt>
                <c:pt idx="1411">
                  <c:v>-2.0915220735761002</c:v>
                </c:pt>
                <c:pt idx="1412">
                  <c:v>-2.0916562488477988</c:v>
                </c:pt>
                <c:pt idx="1413">
                  <c:v>-2.0909199544552735</c:v>
                </c:pt>
                <c:pt idx="1414">
                  <c:v>-2.0899000933757037</c:v>
                </c:pt>
                <c:pt idx="1415">
                  <c:v>-2.0926150935707692</c:v>
                </c:pt>
                <c:pt idx="1416">
                  <c:v>-2.0939016355919482</c:v>
                </c:pt>
                <c:pt idx="1417">
                  <c:v>-2.09476504739402</c:v>
                </c:pt>
                <c:pt idx="1418">
                  <c:v>-2.0941128022737701</c:v>
                </c:pt>
                <c:pt idx="1419">
                  <c:v>-2.0943454461060043</c:v>
                </c:pt>
                <c:pt idx="1420">
                  <c:v>-2.0949142111363996</c:v>
                </c:pt>
                <c:pt idx="1421">
                  <c:v>-2.0935243814767839</c:v>
                </c:pt>
                <c:pt idx="1422">
                  <c:v>-2.09397099995752</c:v>
                </c:pt>
                <c:pt idx="1423">
                  <c:v>-2.0944589031372218</c:v>
                </c:pt>
                <c:pt idx="1424">
                  <c:v>-2.094958114074557</c:v>
                </c:pt>
                <c:pt idx="1425">
                  <c:v>-2.0941179628611488</c:v>
                </c:pt>
                <c:pt idx="1426">
                  <c:v>-2.0936584808574841</c:v>
                </c:pt>
                <c:pt idx="1427">
                  <c:v>-2.0951292103132744</c:v>
                </c:pt>
                <c:pt idx="1428">
                  <c:v>-2.094736057035548</c:v>
                </c:pt>
                <c:pt idx="1429">
                  <c:v>-2.0962274667863179</c:v>
                </c:pt>
                <c:pt idx="1430">
                  <c:v>-2.0970859836194782</c:v>
                </c:pt>
                <c:pt idx="1431">
                  <c:v>-2.097535182393913</c:v>
                </c:pt>
                <c:pt idx="1432">
                  <c:v>-2.0979507994048987</c:v>
                </c:pt>
                <c:pt idx="1433">
                  <c:v>-2.0978940329437989</c:v>
                </c:pt>
                <c:pt idx="1434">
                  <c:v>-2.0969440295212385</c:v>
                </c:pt>
                <c:pt idx="1435">
                  <c:v>-2.0965065179593982</c:v>
                </c:pt>
                <c:pt idx="1436">
                  <c:v>-2.0957498847813554</c:v>
                </c:pt>
                <c:pt idx="1437">
                  <c:v>-2.0948725090369749</c:v>
                </c:pt>
                <c:pt idx="1438">
                  <c:v>-2.0932987955066982</c:v>
                </c:pt>
                <c:pt idx="1439">
                  <c:v>-2.0936094173319475</c:v>
                </c:pt>
                <c:pt idx="1440">
                  <c:v>-2.0930224384637901</c:v>
                </c:pt>
                <c:pt idx="1441">
                  <c:v>-2.0934435575716188</c:v>
                </c:pt>
                <c:pt idx="1442">
                  <c:v>-2.0940158894785683</c:v>
                </c:pt>
                <c:pt idx="1443">
                  <c:v>-2.0934700435273896</c:v>
                </c:pt>
                <c:pt idx="1444">
                  <c:v>-2.092944726089228</c:v>
                </c:pt>
                <c:pt idx="1445">
                  <c:v>-2.091872348444042</c:v>
                </c:pt>
                <c:pt idx="1446">
                  <c:v>-2.0907581928084369</c:v>
                </c:pt>
                <c:pt idx="1447">
                  <c:v>-2.0896323879057235</c:v>
                </c:pt>
                <c:pt idx="1448">
                  <c:v>-2.0892499732032075</c:v>
                </c:pt>
                <c:pt idx="1449">
                  <c:v>-2.0889501278986407</c:v>
                </c:pt>
                <c:pt idx="1450">
                  <c:v>-2.0879100039245353</c:v>
                </c:pt>
                <c:pt idx="1451">
                  <c:v>-2.0889012161550804</c:v>
                </c:pt>
                <c:pt idx="1452">
                  <c:v>-2.0891230455211356</c:v>
                </c:pt>
                <c:pt idx="1453">
                  <c:v>-2.0908688039274921</c:v>
                </c:pt>
                <c:pt idx="1454">
                  <c:v>-2.0911998404292689</c:v>
                </c:pt>
                <c:pt idx="1455">
                  <c:v>-2.0907964798132777</c:v>
                </c:pt>
                <c:pt idx="1456">
                  <c:v>-2.091159997659104</c:v>
                </c:pt>
                <c:pt idx="1457">
                  <c:v>-2.0912708743966277</c:v>
                </c:pt>
                <c:pt idx="1458">
                  <c:v>-2.0915070471599231</c:v>
                </c:pt>
                <c:pt idx="1459">
                  <c:v>-2.0932891194053838</c:v>
                </c:pt>
                <c:pt idx="1460">
                  <c:v>-2.0951704191212737</c:v>
                </c:pt>
                <c:pt idx="1461">
                  <c:v>-2.0954489011119213</c:v>
                </c:pt>
                <c:pt idx="1462">
                  <c:v>-2.0945355909834129</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-2.0893661243645871</c:v>
                </c:pt>
                <c:pt idx="1471">
                  <c:v>-2.0863186457389142</c:v>
                </c:pt>
                <c:pt idx="1472">
                  <c:v>-2.0835928310776541</c:v>
                </c:pt>
                <c:pt idx="1473">
                  <c:v>-2.0834033692191687</c:v>
                </c:pt>
                <c:pt idx="1474">
                  <c:v>-2.0836937281498829</c:v>
                </c:pt>
              </c:numCache>
            </c:numRef>
          </c:val>
          <c:extLst xmlns:c16r2="http://schemas.microsoft.com/office/drawing/2015/06/chart">
            <c:ext xmlns:c16="http://schemas.microsoft.com/office/drawing/2014/chart" uri="{C3380CC4-5D6E-409C-BE32-E72D297353CC}">
              <c16:uniqueId val="{00000003-23AD-4E38-AC9D-2C260EBD80F6}"/>
            </c:ext>
          </c:extLst>
        </c:ser>
        <c:marker val="1"/>
        <c:axId val="293417728"/>
        <c:axId val="293419264"/>
        <c:extLst xmlns:c16r2="http://schemas.microsoft.com/office/drawing/2015/06/chart"/>
      </c:lineChart>
      <c:catAx>
        <c:axId val="29341772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419264"/>
        <c:crosses val="autoZero"/>
        <c:auto val="1"/>
        <c:lblAlgn val="ctr"/>
        <c:lblOffset val="100"/>
      </c:catAx>
      <c:valAx>
        <c:axId val="29341926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41772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1.002502643519477</c:v>
                </c:pt>
                <c:pt idx="7">
                  <c:v>1.0026487735195673</c:v>
                </c:pt>
                <c:pt idx="8">
                  <c:v>1.0027736935195573</c:v>
                </c:pt>
                <c:pt idx="9">
                  <c:v>1.0028743335195998</c:v>
                </c:pt>
                <c:pt idx="10">
                  <c:v>1.0029139335195225</c:v>
                </c:pt>
                <c:pt idx="11">
                  <c:v>1.0032373545721638</c:v>
                </c:pt>
                <c:pt idx="12">
                  <c:v>1.0030597935194685</c:v>
                </c:pt>
                <c:pt idx="13">
                  <c:v>1.0030071135195868</c:v>
                </c:pt>
                <c:pt idx="14">
                  <c:v>1.0023718635194854</c:v>
                </c:pt>
                <c:pt idx="15">
                  <c:v>1.0014113235194482</c:v>
                </c:pt>
                <c:pt idx="16">
                  <c:v>1.000683593519355</c:v>
                </c:pt>
                <c:pt idx="17">
                  <c:v>1.0003569335195412</c:v>
                </c:pt>
                <c:pt idx="18">
                  <c:v>0.99594593351953664</c:v>
                </c:pt>
                <c:pt idx="19">
                  <c:v>0.99389508503465152</c:v>
                </c:pt>
                <c:pt idx="20">
                  <c:v>0.99008878351948248</c:v>
                </c:pt>
                <c:pt idx="21">
                  <c:v>0.98959397351957556</c:v>
                </c:pt>
                <c:pt idx="22">
                  <c:v>0.99687706351967642</c:v>
                </c:pt>
                <c:pt idx="23">
                  <c:v>1.0390797935195615</c:v>
                </c:pt>
                <c:pt idx="24">
                  <c:v>1.0756981835195059</c:v>
                </c:pt>
                <c:pt idx="25">
                  <c:v>1.0735975835195575</c:v>
                </c:pt>
                <c:pt idx="26">
                  <c:v>1.0729044825391858</c:v>
                </c:pt>
                <c:pt idx="27">
                  <c:v>1.2385405585195457</c:v>
                </c:pt>
                <c:pt idx="28">
                  <c:v>1.4910790735195576</c:v>
                </c:pt>
                <c:pt idx="29">
                  <c:v>2.0824615135196032</c:v>
                </c:pt>
                <c:pt idx="30">
                  <c:v>2.4861192935194225</c:v>
                </c:pt>
                <c:pt idx="31">
                  <c:v>2.2082899535195253</c:v>
                </c:pt>
                <c:pt idx="32">
                  <c:v>1.5614900944390651</c:v>
                </c:pt>
                <c:pt idx="33">
                  <c:v>0.79207242558301538</c:v>
                </c:pt>
                <c:pt idx="34">
                  <c:v>1.0820922735194358</c:v>
                </c:pt>
                <c:pt idx="35">
                  <c:v>1.3648893235194919</c:v>
                </c:pt>
                <c:pt idx="36">
                  <c:v>1.2250282935195704</c:v>
                </c:pt>
                <c:pt idx="37">
                  <c:v>0.61681828705482666</c:v>
                </c:pt>
                <c:pt idx="38">
                  <c:v>9.2283351942512581E-4</c:v>
                </c:pt>
                <c:pt idx="39">
                  <c:v>-0.66334839648051569</c:v>
                </c:pt>
                <c:pt idx="40">
                  <c:v>-1.38455905572782</c:v>
                </c:pt>
                <c:pt idx="41">
                  <c:v>-2.91718406648046</c:v>
                </c:pt>
                <c:pt idx="42">
                  <c:v>-3.3595967564805713</c:v>
                </c:pt>
                <c:pt idx="43">
                  <c:v>-3.4613266764804971</c:v>
                </c:pt>
                <c:pt idx="44">
                  <c:v>-3.4471732164805511</c:v>
                </c:pt>
                <c:pt idx="45">
                  <c:v>-3.5618862464804701</c:v>
                </c:pt>
                <c:pt idx="46">
                  <c:v>-3.9928310064804009</c:v>
                </c:pt>
                <c:pt idx="47">
                  <c:v>-4.6400172807661448</c:v>
                </c:pt>
                <c:pt idx="48">
                  <c:v>-4.9741565864804453</c:v>
                </c:pt>
                <c:pt idx="49">
                  <c:v>-7.6011982887027187</c:v>
                </c:pt>
                <c:pt idx="50">
                  <c:v>-7.8132166864803452</c:v>
                </c:pt>
                <c:pt idx="51">
                  <c:v>-7.9452469764804761</c:v>
                </c:pt>
                <c:pt idx="52">
                  <c:v>-7.7281338664805741</c:v>
                </c:pt>
                <c:pt idx="53">
                  <c:v>-7.3576260664806341</c:v>
                </c:pt>
                <c:pt idx="54">
                  <c:v>-6.8454247064804132</c:v>
                </c:pt>
                <c:pt idx="55">
                  <c:v>-6.0125611595037469</c:v>
                </c:pt>
                <c:pt idx="56">
                  <c:v>-1.2767486510958292</c:v>
                </c:pt>
                <c:pt idx="57">
                  <c:v>-4.2427126480433244E-2</c:v>
                </c:pt>
                <c:pt idx="58">
                  <c:v>1.3032689835195721</c:v>
                </c:pt>
                <c:pt idx="59">
                  <c:v>2.9775395335194759</c:v>
                </c:pt>
                <c:pt idx="60">
                  <c:v>4.5062676135194426</c:v>
                </c:pt>
                <c:pt idx="61">
                  <c:v>6.3679037735194557</c:v>
                </c:pt>
                <c:pt idx="62">
                  <c:v>7.9267532235194125</c:v>
                </c:pt>
                <c:pt idx="63">
                  <c:v>9.4463769760727523</c:v>
                </c:pt>
                <c:pt idx="64">
                  <c:v>13.252808362090931</c:v>
                </c:pt>
                <c:pt idx="65">
                  <c:v>14.66746038351954</c:v>
                </c:pt>
                <c:pt idx="66">
                  <c:v>15.182408453519457</c:v>
                </c:pt>
                <c:pt idx="67">
                  <c:v>13.851445993519594</c:v>
                </c:pt>
                <c:pt idx="68">
                  <c:v>11.415857353519673</c:v>
                </c:pt>
                <c:pt idx="69">
                  <c:v>8.2178481835194717</c:v>
                </c:pt>
                <c:pt idx="70">
                  <c:v>5.7775629335195333</c:v>
                </c:pt>
                <c:pt idx="71">
                  <c:v>4.1072128535193553</c:v>
                </c:pt>
                <c:pt idx="72">
                  <c:v>3.5292439335195223</c:v>
                </c:pt>
                <c:pt idx="73">
                  <c:v>-2.328289948833401</c:v>
                </c:pt>
                <c:pt idx="74">
                  <c:v>-4.6124988564806095</c:v>
                </c:pt>
                <c:pt idx="75">
                  <c:v>-6.8604662064804787</c:v>
                </c:pt>
                <c:pt idx="76">
                  <c:v>-8.0766138602948683</c:v>
                </c:pt>
                <c:pt idx="77">
                  <c:v>-9.0983481064803815</c:v>
                </c:pt>
                <c:pt idx="78">
                  <c:v>-10.001996486480548</c:v>
                </c:pt>
                <c:pt idx="79">
                  <c:v>-10.979156746480527</c:v>
                </c:pt>
                <c:pt idx="80">
                  <c:v>-11.716006436480356</c:v>
                </c:pt>
                <c:pt idx="81">
                  <c:v>-12.104280899813844</c:v>
                </c:pt>
                <c:pt idx="82">
                  <c:v>-10.758135842599813</c:v>
                </c:pt>
                <c:pt idx="83">
                  <c:v>-10.436839706480527</c:v>
                </c:pt>
                <c:pt idx="84">
                  <c:v>-10.009216556480428</c:v>
                </c:pt>
                <c:pt idx="85">
                  <c:v>-9.2748344164804877</c:v>
                </c:pt>
                <c:pt idx="86">
                  <c:v>-8.5643749264804239</c:v>
                </c:pt>
                <c:pt idx="87">
                  <c:v>-7.9792009236233561</c:v>
                </c:pt>
                <c:pt idx="88">
                  <c:v>-7.6817007464805016</c:v>
                </c:pt>
                <c:pt idx="89">
                  <c:v>-7.5096340664804995</c:v>
                </c:pt>
                <c:pt idx="90">
                  <c:v>-6.2314426049420355</c:v>
                </c:pt>
                <c:pt idx="91">
                  <c:v>-5.9634176164805268</c:v>
                </c:pt>
                <c:pt idx="92">
                  <c:v>-5.4291416464803754</c:v>
                </c:pt>
                <c:pt idx="93">
                  <c:v>-5.0695445510165751</c:v>
                </c:pt>
                <c:pt idx="94">
                  <c:v>-4.6783424064804695</c:v>
                </c:pt>
                <c:pt idx="95">
                  <c:v>-4.0433894364804956</c:v>
                </c:pt>
                <c:pt idx="96">
                  <c:v>-3.14513221648052</c:v>
                </c:pt>
                <c:pt idx="97">
                  <c:v>-2.1023088764803939</c:v>
                </c:pt>
                <c:pt idx="98">
                  <c:v>-1.399672986480468</c:v>
                </c:pt>
                <c:pt idx="99">
                  <c:v>0.93710478579232837</c:v>
                </c:pt>
                <c:pt idx="100">
                  <c:v>1.1332594835196517</c:v>
                </c:pt>
                <c:pt idx="101">
                  <c:v>1.2214373735194919</c:v>
                </c:pt>
                <c:pt idx="102">
                  <c:v>1.1362061235195715</c:v>
                </c:pt>
                <c:pt idx="103">
                  <c:v>0.97664283351952075</c:v>
                </c:pt>
                <c:pt idx="104">
                  <c:v>0.87890869109524772</c:v>
                </c:pt>
                <c:pt idx="105">
                  <c:v>0.80107175704890232</c:v>
                </c:pt>
                <c:pt idx="106">
                  <c:v>0.74961498351959266</c:v>
                </c:pt>
                <c:pt idx="107">
                  <c:v>0.74900773351949157</c:v>
                </c:pt>
                <c:pt idx="108">
                  <c:v>0.80935595351948586</c:v>
                </c:pt>
                <c:pt idx="109">
                  <c:v>0.65432328351951741</c:v>
                </c:pt>
                <c:pt idx="110">
                  <c:v>0.34578036351962294</c:v>
                </c:pt>
                <c:pt idx="111">
                  <c:v>-8.7498846480528428E-2</c:v>
                </c:pt>
                <c:pt idx="112">
                  <c:v>-0.49543170648051671</c:v>
                </c:pt>
                <c:pt idx="113">
                  <c:v>-0.67699488592489876</c:v>
                </c:pt>
                <c:pt idx="114">
                  <c:v>-1.2579614440315652</c:v>
                </c:pt>
                <c:pt idx="115">
                  <c:v>-1.7700368664804529</c:v>
                </c:pt>
                <c:pt idx="116">
                  <c:v>-2.4698779664805102</c:v>
                </c:pt>
                <c:pt idx="117">
                  <c:v>-3.0096681864804964</c:v>
                </c:pt>
                <c:pt idx="118">
                  <c:v>-3.5018155364805921</c:v>
                </c:pt>
                <c:pt idx="119">
                  <c:v>-3.9948140664805729</c:v>
                </c:pt>
                <c:pt idx="120">
                  <c:v>-4.5264832898847942</c:v>
                </c:pt>
                <c:pt idx="121">
                  <c:v>-5.2309524363434861</c:v>
                </c:pt>
                <c:pt idx="122">
                  <c:v>-5.1145551064803918</c:v>
                </c:pt>
                <c:pt idx="123">
                  <c:v>-4.915519106480474</c:v>
                </c:pt>
                <c:pt idx="124">
                  <c:v>-4.7350739069059511</c:v>
                </c:pt>
                <c:pt idx="125">
                  <c:v>-4.666941786480491</c:v>
                </c:pt>
                <c:pt idx="126">
                  <c:v>-4.6961844264806096</c:v>
                </c:pt>
                <c:pt idx="127">
                  <c:v>-4.7597044664805974</c:v>
                </c:pt>
                <c:pt idx="128">
                  <c:v>-4.7520800464805273</c:v>
                </c:pt>
                <c:pt idx="129">
                  <c:v>-4.6643924414804445</c:v>
                </c:pt>
                <c:pt idx="130">
                  <c:v>-3.0504090243752686</c:v>
                </c:pt>
                <c:pt idx="131">
                  <c:v>-2.9651462464804874</c:v>
                </c:pt>
                <c:pt idx="132">
                  <c:v>-2.9906198064803817</c:v>
                </c:pt>
                <c:pt idx="133">
                  <c:v>-2.9199759064804307</c:v>
                </c:pt>
                <c:pt idx="134">
                  <c:v>-2.7053277264804496</c:v>
                </c:pt>
                <c:pt idx="135">
                  <c:v>-2.2491511364805206</c:v>
                </c:pt>
                <c:pt idx="136">
                  <c:v>-2.0259060664804744</c:v>
                </c:pt>
                <c:pt idx="137">
                  <c:v>-1.8116293615625378</c:v>
                </c:pt>
                <c:pt idx="138">
                  <c:v>-1.9952736664806991</c:v>
                </c:pt>
                <c:pt idx="139">
                  <c:v>-2.1860929964805393</c:v>
                </c:pt>
                <c:pt idx="140">
                  <c:v>-2.3664607264804687</c:v>
                </c:pt>
                <c:pt idx="141">
                  <c:v>-2.3517706764803847</c:v>
                </c:pt>
                <c:pt idx="142">
                  <c:v>-2.3517088364804541</c:v>
                </c:pt>
                <c:pt idx="143">
                  <c:v>-2.5147863364804133</c:v>
                </c:pt>
                <c:pt idx="144">
                  <c:v>-2.6581760664804799</c:v>
                </c:pt>
                <c:pt idx="145">
                  <c:v>-3.4084869155371109</c:v>
                </c:pt>
                <c:pt idx="146">
                  <c:v>-3.6380533998137556</c:v>
                </c:pt>
                <c:pt idx="147">
                  <c:v>-3.9888492464804699</c:v>
                </c:pt>
                <c:pt idx="148">
                  <c:v>-4.1430483564805201</c:v>
                </c:pt>
                <c:pt idx="149">
                  <c:v>-3.6522616764804487</c:v>
                </c:pt>
                <c:pt idx="150">
                  <c:v>-2.5275008664804535</c:v>
                </c:pt>
                <c:pt idx="151">
                  <c:v>-0.93458831648041518</c:v>
                </c:pt>
                <c:pt idx="152">
                  <c:v>0.56866035743254884</c:v>
                </c:pt>
                <c:pt idx="153">
                  <c:v>4.5174012711818943</c:v>
                </c:pt>
                <c:pt idx="154">
                  <c:v>5.4234143835194715</c:v>
                </c:pt>
                <c:pt idx="155">
                  <c:v>5.9098960735194481</c:v>
                </c:pt>
                <c:pt idx="156">
                  <c:v>5.911130653519578</c:v>
                </c:pt>
                <c:pt idx="157">
                  <c:v>5.7888318035193862</c:v>
                </c:pt>
                <c:pt idx="158">
                  <c:v>5.779887063519439</c:v>
                </c:pt>
                <c:pt idx="159">
                  <c:v>5.8664567112972872</c:v>
                </c:pt>
                <c:pt idx="160">
                  <c:v>5.9096743909663036</c:v>
                </c:pt>
                <c:pt idx="161">
                  <c:v>5.9379190763766569</c:v>
                </c:pt>
                <c:pt idx="162">
                  <c:v>3.7381279335194932</c:v>
                </c:pt>
                <c:pt idx="163">
                  <c:v>2.6806851235194946</c:v>
                </c:pt>
                <c:pt idx="164">
                  <c:v>1.2066595335195278</c:v>
                </c:pt>
                <c:pt idx="165">
                  <c:v>0.28281200351941055</c:v>
                </c:pt>
                <c:pt idx="166">
                  <c:v>-0.66383405637952886</c:v>
                </c:pt>
                <c:pt idx="167">
                  <c:v>-1.5304516064805118</c:v>
                </c:pt>
                <c:pt idx="168">
                  <c:v>-2.292852386480476</c:v>
                </c:pt>
                <c:pt idx="169">
                  <c:v>-2.7068905121327314</c:v>
                </c:pt>
                <c:pt idx="170">
                  <c:v>-5.788615476316636</c:v>
                </c:pt>
                <c:pt idx="171">
                  <c:v>-6.5091768789803961</c:v>
                </c:pt>
                <c:pt idx="172">
                  <c:v>-7.2557513464805368</c:v>
                </c:pt>
                <c:pt idx="173">
                  <c:v>-8.2570648064804573</c:v>
                </c:pt>
                <c:pt idx="174">
                  <c:v>-9.3804199164805375</c:v>
                </c:pt>
                <c:pt idx="175">
                  <c:v>-10.948350916480548</c:v>
                </c:pt>
                <c:pt idx="176">
                  <c:v>-12.265905634901547</c:v>
                </c:pt>
                <c:pt idx="177">
                  <c:v>-13.218667212547929</c:v>
                </c:pt>
                <c:pt idx="178">
                  <c:v>-13.825146066480475</c:v>
                </c:pt>
                <c:pt idx="179">
                  <c:v>-13.756913786480478</c:v>
                </c:pt>
                <c:pt idx="180">
                  <c:v>-13.444180456480453</c:v>
                </c:pt>
                <c:pt idx="181">
                  <c:v>-12.904559210810532</c:v>
                </c:pt>
                <c:pt idx="182">
                  <c:v>-12.07474675648044</c:v>
                </c:pt>
                <c:pt idx="183">
                  <c:v>-11.684351696480348</c:v>
                </c:pt>
                <c:pt idx="184">
                  <c:v>-11.436115246480412</c:v>
                </c:pt>
                <c:pt idx="185">
                  <c:v>-11.034305066480481</c:v>
                </c:pt>
                <c:pt idx="186">
                  <c:v>-10.654748238355413</c:v>
                </c:pt>
                <c:pt idx="187">
                  <c:v>-8.7585476664804958</c:v>
                </c:pt>
                <c:pt idx="188">
                  <c:v>-8.5470219553692033</c:v>
                </c:pt>
                <c:pt idx="189">
                  <c:v>-8.0262820264804606</c:v>
                </c:pt>
                <c:pt idx="190">
                  <c:v>-7.3227531064804046</c:v>
                </c:pt>
                <c:pt idx="191">
                  <c:v>-6.0031020873139624</c:v>
                </c:pt>
                <c:pt idx="192">
                  <c:v>-4.1139026564805308</c:v>
                </c:pt>
                <c:pt idx="193">
                  <c:v>-2.3962109069059778</c:v>
                </c:pt>
                <c:pt idx="194">
                  <c:v>5.3244806069888959</c:v>
                </c:pt>
                <c:pt idx="195">
                  <c:v>7.0720301335194762</c:v>
                </c:pt>
                <c:pt idx="196">
                  <c:v>8.7030585835194483</c:v>
                </c:pt>
                <c:pt idx="197">
                  <c:v>10.12910147351948</c:v>
                </c:pt>
                <c:pt idx="198">
                  <c:v>11.30286648351964</c:v>
                </c:pt>
                <c:pt idx="199">
                  <c:v>12.007455463519518</c:v>
                </c:pt>
                <c:pt idx="200">
                  <c:v>12.402209653949658</c:v>
                </c:pt>
                <c:pt idx="201">
                  <c:v>12.615013933519535</c:v>
                </c:pt>
                <c:pt idx="202">
                  <c:v>12.176963933519517</c:v>
                </c:pt>
                <c:pt idx="203">
                  <c:v>11.602672073519544</c:v>
                </c:pt>
                <c:pt idx="204">
                  <c:v>9.9283201835196113</c:v>
                </c:pt>
                <c:pt idx="205">
                  <c:v>7.9816101035194595</c:v>
                </c:pt>
                <c:pt idx="206">
                  <c:v>6.8104911500143306</c:v>
                </c:pt>
                <c:pt idx="207">
                  <c:v>5.9798080435194993</c:v>
                </c:pt>
                <c:pt idx="208">
                  <c:v>5.3703364135195688</c:v>
                </c:pt>
                <c:pt idx="209">
                  <c:v>4.8013063861511558</c:v>
                </c:pt>
                <c:pt idx="210">
                  <c:v>1.9782764233154357</c:v>
                </c:pt>
                <c:pt idx="211">
                  <c:v>1.3036132356027819</c:v>
                </c:pt>
                <c:pt idx="212">
                  <c:v>0.21330466351957966</c:v>
                </c:pt>
                <c:pt idx="213">
                  <c:v>-1.300960416480478</c:v>
                </c:pt>
                <c:pt idx="214">
                  <c:v>-2.8792856764802925</c:v>
                </c:pt>
                <c:pt idx="215">
                  <c:v>-4.6134876464804888</c:v>
                </c:pt>
                <c:pt idx="216">
                  <c:v>-6.044524676480389</c:v>
                </c:pt>
                <c:pt idx="217">
                  <c:v>-6.6679258595839546</c:v>
                </c:pt>
                <c:pt idx="218">
                  <c:v>-8.1705176093375229</c:v>
                </c:pt>
                <c:pt idx="219">
                  <c:v>-7.7647695364804408</c:v>
                </c:pt>
                <c:pt idx="220">
                  <c:v>-7.2552467612173661</c:v>
                </c:pt>
                <c:pt idx="221">
                  <c:v>-6.7672699964803513</c:v>
                </c:pt>
                <c:pt idx="222">
                  <c:v>-6.0986811864804764</c:v>
                </c:pt>
                <c:pt idx="223">
                  <c:v>-5.4277106964805295</c:v>
                </c:pt>
                <c:pt idx="224">
                  <c:v>-4.4577756220360509</c:v>
                </c:pt>
                <c:pt idx="225">
                  <c:v>-3.6854489064805587</c:v>
                </c:pt>
                <c:pt idx="226">
                  <c:v>-3.2215809864806184</c:v>
                </c:pt>
                <c:pt idx="227">
                  <c:v>-3.3189933364806308</c:v>
                </c:pt>
                <c:pt idx="228">
                  <c:v>-3.8653561664805807</c:v>
                </c:pt>
                <c:pt idx="229">
                  <c:v>-4.520018733147154</c:v>
                </c:pt>
                <c:pt idx="230">
                  <c:v>-4.6538700964806585</c:v>
                </c:pt>
                <c:pt idx="231">
                  <c:v>-4.3838065464804536</c:v>
                </c:pt>
                <c:pt idx="232">
                  <c:v>-4.3895821764805003</c:v>
                </c:pt>
                <c:pt idx="233">
                  <c:v>-5.0016321417493561</c:v>
                </c:pt>
                <c:pt idx="234">
                  <c:v>-6.0901934364804315</c:v>
                </c:pt>
                <c:pt idx="235">
                  <c:v>-6.9830814964805388</c:v>
                </c:pt>
                <c:pt idx="236">
                  <c:v>-7.4650213964804806</c:v>
                </c:pt>
                <c:pt idx="237">
                  <c:v>-7.7509618980594421</c:v>
                </c:pt>
                <c:pt idx="238">
                  <c:v>-7.9538572864803996</c:v>
                </c:pt>
                <c:pt idx="239">
                  <c:v>-7.7149343264804422</c:v>
                </c:pt>
                <c:pt idx="240">
                  <c:v>-6.8978115064805348</c:v>
                </c:pt>
                <c:pt idx="241">
                  <c:v>-5.8320495210260077</c:v>
                </c:pt>
                <c:pt idx="242">
                  <c:v>-4.5764681164803722</c:v>
                </c:pt>
                <c:pt idx="243">
                  <c:v>-3.522473566480528</c:v>
                </c:pt>
                <c:pt idx="244">
                  <c:v>-2.5789413564804571</c:v>
                </c:pt>
                <c:pt idx="245">
                  <c:v>-1.0962934264805146</c:v>
                </c:pt>
                <c:pt idx="246">
                  <c:v>0.55555994351945515</c:v>
                </c:pt>
                <c:pt idx="247">
                  <c:v>2.127454393519514</c:v>
                </c:pt>
                <c:pt idx="248">
                  <c:v>3.5474014235194877</c:v>
                </c:pt>
                <c:pt idx="249">
                  <c:v>4.9003881943890111</c:v>
                </c:pt>
                <c:pt idx="250">
                  <c:v>6.2667513735194547</c:v>
                </c:pt>
                <c:pt idx="251">
                  <c:v>7.6222402135195875</c:v>
                </c:pt>
                <c:pt idx="252">
                  <c:v>8.4575033235194894</c:v>
                </c:pt>
                <c:pt idx="253">
                  <c:v>9.667961170078641</c:v>
                </c:pt>
                <c:pt idx="254">
                  <c:v>10.910084731499301</c:v>
                </c:pt>
                <c:pt idx="255">
                  <c:v>12.503572293519582</c:v>
                </c:pt>
                <c:pt idx="256">
                  <c:v>13.809795633519556</c:v>
                </c:pt>
                <c:pt idx="257">
                  <c:v>14.736827105236781</c:v>
                </c:pt>
                <c:pt idx="258">
                  <c:v>15.386902893519624</c:v>
                </c:pt>
                <c:pt idx="259">
                  <c:v>15.983590573519582</c:v>
                </c:pt>
                <c:pt idx="260">
                  <c:v>16.329639633519534</c:v>
                </c:pt>
                <c:pt idx="261">
                  <c:v>16.397359644859783</c:v>
                </c:pt>
                <c:pt idx="262">
                  <c:v>15.956603913317512</c:v>
                </c:pt>
                <c:pt idx="263">
                  <c:v>15.181238873519604</c:v>
                </c:pt>
                <c:pt idx="264">
                  <c:v>14.427384053519519</c:v>
                </c:pt>
                <c:pt idx="265">
                  <c:v>12.752917731391861</c:v>
                </c:pt>
                <c:pt idx="266">
                  <c:v>10.657739723519555</c:v>
                </c:pt>
                <c:pt idx="267">
                  <c:v>8.7388958035194495</c:v>
                </c:pt>
                <c:pt idx="268">
                  <c:v>7.2295676935194866</c:v>
                </c:pt>
                <c:pt idx="269">
                  <c:v>5.9165653435195233</c:v>
                </c:pt>
                <c:pt idx="270">
                  <c:v>4.3912956935195524</c:v>
                </c:pt>
                <c:pt idx="271">
                  <c:v>2.916118233519426</c:v>
                </c:pt>
                <c:pt idx="272">
                  <c:v>1.1735282335195194</c:v>
                </c:pt>
                <c:pt idx="273">
                  <c:v>-0.52081909648050873</c:v>
                </c:pt>
                <c:pt idx="274">
                  <c:v>-2.0684509236232302</c:v>
                </c:pt>
                <c:pt idx="275">
                  <c:v>-3.0976460664804506</c:v>
                </c:pt>
                <c:pt idx="276">
                  <c:v>-8.6704546296989271</c:v>
                </c:pt>
                <c:pt idx="277">
                  <c:v>-9.3159831464804217</c:v>
                </c:pt>
                <c:pt idx="278">
                  <c:v>-9.7622599064804092</c:v>
                </c:pt>
                <c:pt idx="279">
                  <c:v>-10.221096256480479</c:v>
                </c:pt>
                <c:pt idx="280">
                  <c:v>-10.443808406480413</c:v>
                </c:pt>
                <c:pt idx="281">
                  <c:v>-10.293145306480522</c:v>
                </c:pt>
                <c:pt idx="282">
                  <c:v>-10.056936726480448</c:v>
                </c:pt>
                <c:pt idx="283">
                  <c:v>-9.7313749364804707</c:v>
                </c:pt>
                <c:pt idx="284">
                  <c:v>-9.1780905109248891</c:v>
                </c:pt>
                <c:pt idx="285">
                  <c:v>-8.8785479664804008</c:v>
                </c:pt>
                <c:pt idx="286">
                  <c:v>-9.2239710864804536</c:v>
                </c:pt>
                <c:pt idx="287">
                  <c:v>-9.690292326480332</c:v>
                </c:pt>
                <c:pt idx="288">
                  <c:v>-9.832611446480513</c:v>
                </c:pt>
                <c:pt idx="289">
                  <c:v>-9.6553408764805528</c:v>
                </c:pt>
                <c:pt idx="290">
                  <c:v>-9.6473993430762999</c:v>
                </c:pt>
                <c:pt idx="291">
                  <c:v>-9.0826705264805003</c:v>
                </c:pt>
                <c:pt idx="292">
                  <c:v>-7.9527260264805761</c:v>
                </c:pt>
                <c:pt idx="293">
                  <c:v>-6.8578233964804109</c:v>
                </c:pt>
                <c:pt idx="294">
                  <c:v>-5.8824673564805021</c:v>
                </c:pt>
                <c:pt idx="295">
                  <c:v>-4.8373655288459769</c:v>
                </c:pt>
                <c:pt idx="296">
                  <c:v>-3.6715195064804087</c:v>
                </c:pt>
                <c:pt idx="297">
                  <c:v>-2.2812768064804638</c:v>
                </c:pt>
                <c:pt idx="298">
                  <c:v>-1.214573776480421</c:v>
                </c:pt>
                <c:pt idx="299">
                  <c:v>-0.10374119648048467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12.21190088351953</c:v>
                </c:pt>
                <c:pt idx="309">
                  <c:v>12.208097723519483</c:v>
                </c:pt>
                <c:pt idx="310">
                  <c:v>12.227814163519419</c:v>
                </c:pt>
                <c:pt idx="311">
                  <c:v>12.295695513519453</c:v>
                </c:pt>
                <c:pt idx="312">
                  <c:v>12.158033377963964</c:v>
                </c:pt>
                <c:pt idx="313">
                  <c:v>11.821470463519518</c:v>
                </c:pt>
                <c:pt idx="314">
                  <c:v>11.467326603519467</c:v>
                </c:pt>
                <c:pt idx="315">
                  <c:v>11.140779293519568</c:v>
                </c:pt>
                <c:pt idx="316">
                  <c:v>10.791134303519428</c:v>
                </c:pt>
                <c:pt idx="317">
                  <c:v>10.528908933519485</c:v>
                </c:pt>
                <c:pt idx="318">
                  <c:v>10.365743395058052</c:v>
                </c:pt>
                <c:pt idx="319">
                  <c:v>10.143084073519546</c:v>
                </c:pt>
                <c:pt idx="320">
                  <c:v>9.8970706735195186</c:v>
                </c:pt>
                <c:pt idx="321">
                  <c:v>9.5254315835194774</c:v>
                </c:pt>
                <c:pt idx="322">
                  <c:v>8.7972020835195313</c:v>
                </c:pt>
                <c:pt idx="323">
                  <c:v>7.5889597112973366</c:v>
                </c:pt>
                <c:pt idx="324">
                  <c:v>6.0607730135194942</c:v>
                </c:pt>
                <c:pt idx="325">
                  <c:v>4.4294989635194915</c:v>
                </c:pt>
                <c:pt idx="326">
                  <c:v>2.8617477035195122</c:v>
                </c:pt>
                <c:pt idx="327">
                  <c:v>1.1395667935196336</c:v>
                </c:pt>
                <c:pt idx="328">
                  <c:v>-0.62085612648050448</c:v>
                </c:pt>
                <c:pt idx="329">
                  <c:v>-2.5280783664804716</c:v>
                </c:pt>
                <c:pt idx="330">
                  <c:v>-4.1573000864804168</c:v>
                </c:pt>
                <c:pt idx="331">
                  <c:v>-5.5757657564804664</c:v>
                </c:pt>
                <c:pt idx="332">
                  <c:v>-6.7306305364804313</c:v>
                </c:pt>
                <c:pt idx="333">
                  <c:v>-7.7877295664804649</c:v>
                </c:pt>
                <c:pt idx="334">
                  <c:v>-8.8050623464804438</c:v>
                </c:pt>
                <c:pt idx="335">
                  <c:v>-9.7847756564804609</c:v>
                </c:pt>
                <c:pt idx="336">
                  <c:v>-10.32224545648053</c:v>
                </c:pt>
                <c:pt idx="337">
                  <c:v>-10.604799086480345</c:v>
                </c:pt>
                <c:pt idx="338">
                  <c:v>-10.920863339207727</c:v>
                </c:pt>
                <c:pt idx="339">
                  <c:v>-11.356972766480538</c:v>
                </c:pt>
                <c:pt idx="340">
                  <c:v>-11.715921956480368</c:v>
                </c:pt>
                <c:pt idx="341">
                  <c:v>-12.072511086480365</c:v>
                </c:pt>
                <c:pt idx="342">
                  <c:v>-12.303934206480498</c:v>
                </c:pt>
                <c:pt idx="343">
                  <c:v>-12.602123771743573</c:v>
                </c:pt>
                <c:pt idx="344">
                  <c:v>-13.0016344864805</c:v>
                </c:pt>
                <c:pt idx="345">
                  <c:v>-13.499036216480526</c:v>
                </c:pt>
                <c:pt idx="346">
                  <c:v>-13.964290096480539</c:v>
                </c:pt>
                <c:pt idx="347">
                  <c:v>-14.469987836480492</c:v>
                </c:pt>
                <c:pt idx="348">
                  <c:v>-14.663315146480539</c:v>
                </c:pt>
                <c:pt idx="349">
                  <c:v>-14.53753482936721</c:v>
                </c:pt>
                <c:pt idx="350">
                  <c:v>-14.296582266480545</c:v>
                </c:pt>
                <c:pt idx="351">
                  <c:v>-13.983686826480501</c:v>
                </c:pt>
                <c:pt idx="352">
                  <c:v>-13.592584186480469</c:v>
                </c:pt>
                <c:pt idx="353">
                  <c:v>-13.056154406480605</c:v>
                </c:pt>
                <c:pt idx="354">
                  <c:v>-12.454302702844171</c:v>
                </c:pt>
                <c:pt idx="355">
                  <c:v>-11.976719906480501</c:v>
                </c:pt>
                <c:pt idx="356">
                  <c:v>-11.671993956480563</c:v>
                </c:pt>
                <c:pt idx="357">
                  <c:v>-11.201970506480491</c:v>
                </c:pt>
                <c:pt idx="358">
                  <c:v>-10.553524946480369</c:v>
                </c:pt>
                <c:pt idx="359">
                  <c:v>-9.8537828664805485</c:v>
                </c:pt>
                <c:pt idx="360">
                  <c:v>-9.0936945002154204</c:v>
                </c:pt>
                <c:pt idx="361">
                  <c:v>-5.2270329085857519</c:v>
                </c:pt>
                <c:pt idx="362">
                  <c:v>-4.3934793664806175</c:v>
                </c:pt>
                <c:pt idx="363">
                  <c:v>-2.8205541664805911</c:v>
                </c:pt>
                <c:pt idx="364">
                  <c:v>-1.7007931764804454</c:v>
                </c:pt>
                <c:pt idx="365">
                  <c:v>-0.91829731116136759</c:v>
                </c:pt>
                <c:pt idx="366">
                  <c:v>-9.9005016480461491E-2</c:v>
                </c:pt>
                <c:pt idx="367">
                  <c:v>1.2226803435195419</c:v>
                </c:pt>
                <c:pt idx="368">
                  <c:v>2.5671782735194038</c:v>
                </c:pt>
                <c:pt idx="369">
                  <c:v>3.636258883519444</c:v>
                </c:pt>
                <c:pt idx="370">
                  <c:v>4.0937057922152462</c:v>
                </c:pt>
                <c:pt idx="371">
                  <c:v>3.9721734735194603</c:v>
                </c:pt>
                <c:pt idx="372">
                  <c:v>3.4241488535196245</c:v>
                </c:pt>
                <c:pt idx="373">
                  <c:v>2.9553231735196439</c:v>
                </c:pt>
                <c:pt idx="374">
                  <c:v>2.7061713935195115</c:v>
                </c:pt>
                <c:pt idx="375">
                  <c:v>2.5398817719034392</c:v>
                </c:pt>
                <c:pt idx="376">
                  <c:v>2.3550722435194729</c:v>
                </c:pt>
                <c:pt idx="377">
                  <c:v>2.105281203519497</c:v>
                </c:pt>
                <c:pt idx="378">
                  <c:v>1.8199872035194882</c:v>
                </c:pt>
                <c:pt idx="379">
                  <c:v>1.613475413519438</c:v>
                </c:pt>
                <c:pt idx="380">
                  <c:v>1.350294549681138</c:v>
                </c:pt>
                <c:pt idx="381">
                  <c:v>0.82865901351948501</c:v>
                </c:pt>
                <c:pt idx="382">
                  <c:v>0.20626125351955693</c:v>
                </c:pt>
                <c:pt idx="383">
                  <c:v>-0.42060916648047458</c:v>
                </c:pt>
                <c:pt idx="384">
                  <c:v>-1.0883274464805202</c:v>
                </c:pt>
                <c:pt idx="385">
                  <c:v>-1.6838767764805027</c:v>
                </c:pt>
                <c:pt idx="386">
                  <c:v>-2.417401495051819</c:v>
                </c:pt>
                <c:pt idx="387">
                  <c:v>-2.935782736480391</c:v>
                </c:pt>
                <c:pt idx="388">
                  <c:v>-3.8063058964805228</c:v>
                </c:pt>
                <c:pt idx="389">
                  <c:v>-4.9520110964804882</c:v>
                </c:pt>
                <c:pt idx="390">
                  <c:v>-6.3048587664804767</c:v>
                </c:pt>
                <c:pt idx="391">
                  <c:v>-7.4006927116416561</c:v>
                </c:pt>
                <c:pt idx="392">
                  <c:v>-8.5550112764804727</c:v>
                </c:pt>
                <c:pt idx="393">
                  <c:v>-9.4186249264804616</c:v>
                </c:pt>
                <c:pt idx="394">
                  <c:v>-10.336464986480422</c:v>
                </c:pt>
                <c:pt idx="395">
                  <c:v>-11.187259956480531</c:v>
                </c:pt>
                <c:pt idx="396">
                  <c:v>-11.763737936045704</c:v>
                </c:pt>
                <c:pt idx="397">
                  <c:v>-12.406767086480444</c:v>
                </c:pt>
                <c:pt idx="398">
                  <c:v>-12.783705576480386</c:v>
                </c:pt>
                <c:pt idx="399">
                  <c:v>-13.026140986480542</c:v>
                </c:pt>
                <c:pt idx="400">
                  <c:v>-13.008550326480545</c:v>
                </c:pt>
                <c:pt idx="401">
                  <c:v>-12.718298904864268</c:v>
                </c:pt>
                <c:pt idx="402">
                  <c:v>-12.297275654109285</c:v>
                </c:pt>
                <c:pt idx="403">
                  <c:v>-11.991346076480443</c:v>
                </c:pt>
                <c:pt idx="404">
                  <c:v>-11.798346256480428</c:v>
                </c:pt>
                <c:pt idx="405">
                  <c:v>-11.784286346480471</c:v>
                </c:pt>
                <c:pt idx="406">
                  <c:v>-11.802870156480498</c:v>
                </c:pt>
                <c:pt idx="407">
                  <c:v>-11.835196260028944</c:v>
                </c:pt>
                <c:pt idx="408">
                  <c:v>-11.953670286480605</c:v>
                </c:pt>
                <c:pt idx="409">
                  <c:v>-12.096243746480468</c:v>
                </c:pt>
                <c:pt idx="410">
                  <c:v>-12.142213836480366</c:v>
                </c:pt>
                <c:pt idx="411">
                  <c:v>-12.163952426480549</c:v>
                </c:pt>
                <c:pt idx="412">
                  <c:v>-12.297161813606849</c:v>
                </c:pt>
                <c:pt idx="413">
                  <c:v>-12.386935966480625</c:v>
                </c:pt>
                <c:pt idx="414">
                  <c:v>-12.223375466480512</c:v>
                </c:pt>
                <c:pt idx="415">
                  <c:v>-11.905432786480535</c:v>
                </c:pt>
                <c:pt idx="416">
                  <c:v>-11.558359156480336</c:v>
                </c:pt>
                <c:pt idx="417">
                  <c:v>-11.119687099089212</c:v>
                </c:pt>
                <c:pt idx="418">
                  <c:v>-10.40987853648055</c:v>
                </c:pt>
                <c:pt idx="419">
                  <c:v>-9.964241066480481</c:v>
                </c:pt>
                <c:pt idx="420">
                  <c:v>-4.5056643998138277</c:v>
                </c:pt>
                <c:pt idx="421">
                  <c:v>-3.2679612764804506</c:v>
                </c:pt>
                <c:pt idx="422">
                  <c:v>-1.4673618164805045</c:v>
                </c:pt>
                <c:pt idx="423">
                  <c:v>-0.15315237648047741</c:v>
                </c:pt>
                <c:pt idx="424">
                  <c:v>0.76379388956353056</c:v>
                </c:pt>
                <c:pt idx="425">
                  <c:v>1.6837204535194694</c:v>
                </c:pt>
                <c:pt idx="426">
                  <c:v>2.5911820935196768</c:v>
                </c:pt>
                <c:pt idx="427">
                  <c:v>3.9871185793528534</c:v>
                </c:pt>
                <c:pt idx="428">
                  <c:v>7.727686856596403</c:v>
                </c:pt>
                <c:pt idx="429">
                  <c:v>7.9525440035194777</c:v>
                </c:pt>
                <c:pt idx="430">
                  <c:v>8.3141953722950888</c:v>
                </c:pt>
                <c:pt idx="431">
                  <c:v>8.5596555135195622</c:v>
                </c:pt>
                <c:pt idx="432">
                  <c:v>8.3916875235195221</c:v>
                </c:pt>
                <c:pt idx="433">
                  <c:v>7.7832115435193998</c:v>
                </c:pt>
                <c:pt idx="434">
                  <c:v>7.0688480735195327</c:v>
                </c:pt>
                <c:pt idx="435">
                  <c:v>6.2293344335194405</c:v>
                </c:pt>
                <c:pt idx="436">
                  <c:v>5.4075917883582765</c:v>
                </c:pt>
                <c:pt idx="437">
                  <c:v>2.3862054811385307</c:v>
                </c:pt>
                <c:pt idx="438">
                  <c:v>2.0196888135195064</c:v>
                </c:pt>
                <c:pt idx="439">
                  <c:v>1.6616868935195299</c:v>
                </c:pt>
                <c:pt idx="440">
                  <c:v>1.0557060735195587</c:v>
                </c:pt>
                <c:pt idx="441">
                  <c:v>0.39637311533772412</c:v>
                </c:pt>
                <c:pt idx="442">
                  <c:v>-0.36313700648051384</c:v>
                </c:pt>
                <c:pt idx="443">
                  <c:v>-1.2803537164804482</c:v>
                </c:pt>
                <c:pt idx="444">
                  <c:v>-1.798976516480508</c:v>
                </c:pt>
                <c:pt idx="445">
                  <c:v>-1.5378610664803882</c:v>
                </c:pt>
                <c:pt idx="446">
                  <c:v>-0.80986215738950329</c:v>
                </c:pt>
                <c:pt idx="447">
                  <c:v>-0.31180347648053441</c:v>
                </c:pt>
                <c:pt idx="448">
                  <c:v>-0.14402621648052621</c:v>
                </c:pt>
                <c:pt idx="449">
                  <c:v>-0.44274463648051199</c:v>
                </c:pt>
                <c:pt idx="450">
                  <c:v>-0.89889188648056995</c:v>
                </c:pt>
                <c:pt idx="451">
                  <c:v>-1.2320904950518639</c:v>
                </c:pt>
                <c:pt idx="452">
                  <c:v>-1.3497902064806051</c:v>
                </c:pt>
                <c:pt idx="453">
                  <c:v>-1.2471411164805062</c:v>
                </c:pt>
                <c:pt idx="454">
                  <c:v>-0.90004314648051342</c:v>
                </c:pt>
                <c:pt idx="455">
                  <c:v>-0.5804930464805127</c:v>
                </c:pt>
                <c:pt idx="456">
                  <c:v>-0.42905522605492774</c:v>
                </c:pt>
                <c:pt idx="457">
                  <c:v>-0.3793241064805245</c:v>
                </c:pt>
                <c:pt idx="458">
                  <c:v>-0.40929353648044753</c:v>
                </c:pt>
                <c:pt idx="459">
                  <c:v>-0.61345966648048089</c:v>
                </c:pt>
                <c:pt idx="460">
                  <c:v>-0.8520890364805217</c:v>
                </c:pt>
                <c:pt idx="461">
                  <c:v>-0.84572533021683705</c:v>
                </c:pt>
                <c:pt idx="462">
                  <c:v>-0.78155276648055849</c:v>
                </c:pt>
                <c:pt idx="463">
                  <c:v>-0.71880310648053602</c:v>
                </c:pt>
                <c:pt idx="464">
                  <c:v>-0.52869149648050551</c:v>
                </c:pt>
                <c:pt idx="465">
                  <c:v>0.11019376351958959</c:v>
                </c:pt>
                <c:pt idx="466">
                  <c:v>0.46115340091078849</c:v>
                </c:pt>
                <c:pt idx="467">
                  <c:v>0.43874465351940739</c:v>
                </c:pt>
                <c:pt idx="468">
                  <c:v>0.44112653351949416</c:v>
                </c:pt>
                <c:pt idx="469">
                  <c:v>0.51033424351958012</c:v>
                </c:pt>
                <c:pt idx="470">
                  <c:v>0.70860256351956263</c:v>
                </c:pt>
                <c:pt idx="471">
                  <c:v>0.6991993173578952</c:v>
                </c:pt>
                <c:pt idx="472">
                  <c:v>0.70126948351948248</c:v>
                </c:pt>
                <c:pt idx="473">
                  <c:v>0.70482244351970302</c:v>
                </c:pt>
                <c:pt idx="474">
                  <c:v>0.70908059351960162</c:v>
                </c:pt>
                <c:pt idx="475">
                  <c:v>0.71192311351944704</c:v>
                </c:pt>
                <c:pt idx="476">
                  <c:v>0.71268453351959293</c:v>
                </c:pt>
                <c:pt idx="477">
                  <c:v>0.71378248351953766</c:v>
                </c:pt>
                <c:pt idx="478">
                  <c:v>0.71417648351952345</c:v>
                </c:pt>
                <c:pt idx="479">
                  <c:v>0.71469728351947093</c:v>
                </c:pt>
                <c:pt idx="480">
                  <c:v>0.71579138351957328</c:v>
                </c:pt>
                <c:pt idx="481">
                  <c:v>0.7140639032165268</c:v>
                </c:pt>
                <c:pt idx="482">
                  <c:v>0.71158313351958236</c:v>
                </c:pt>
                <c:pt idx="483">
                  <c:v>0.71294144351963984</c:v>
                </c:pt>
                <c:pt idx="484">
                  <c:v>0.71223403351960735</c:v>
                </c:pt>
                <c:pt idx="485">
                  <c:v>0.71307303351960671</c:v>
                </c:pt>
                <c:pt idx="486">
                  <c:v>0.71258767036162851</c:v>
                </c:pt>
                <c:pt idx="487">
                  <c:v>0.71438295351934755</c:v>
                </c:pt>
                <c:pt idx="488">
                  <c:v>0.71428913351952894</c:v>
                </c:pt>
                <c:pt idx="489">
                  <c:v>0.7158200235194988</c:v>
                </c:pt>
                <c:pt idx="490">
                  <c:v>0.71614296351953066</c:v>
                </c:pt>
                <c:pt idx="491">
                  <c:v>0.71722351416470098</c:v>
                </c:pt>
                <c:pt idx="492">
                  <c:v>0.71776570351951863</c:v>
                </c:pt>
                <c:pt idx="493">
                  <c:v>0.71862698351961285</c:v>
                </c:pt>
                <c:pt idx="494">
                  <c:v>0.71882219438910533</c:v>
                </c:pt>
                <c:pt idx="495">
                  <c:v>0.72031505116659411</c:v>
                </c:pt>
                <c:pt idx="496">
                  <c:v>0.72027598351962763</c:v>
                </c:pt>
                <c:pt idx="497">
                  <c:v>0.72053697198116118</c:v>
                </c:pt>
                <c:pt idx="498">
                  <c:v>0.72056373351955472</c:v>
                </c:pt>
                <c:pt idx="499">
                  <c:v>0.72081649351955002</c:v>
                </c:pt>
                <c:pt idx="500">
                  <c:v>0.72083365351957762</c:v>
                </c:pt>
                <c:pt idx="501">
                  <c:v>0.72161409351949202</c:v>
                </c:pt>
                <c:pt idx="502">
                  <c:v>0.72219680308479917</c:v>
                </c:pt>
                <c:pt idx="503">
                  <c:v>0.7328500168528651</c:v>
                </c:pt>
                <c:pt idx="504">
                  <c:v>0.73417163351938153</c:v>
                </c:pt>
                <c:pt idx="505">
                  <c:v>0.73670012351954073</c:v>
                </c:pt>
                <c:pt idx="506">
                  <c:v>0.73956358351946949</c:v>
                </c:pt>
                <c:pt idx="507">
                  <c:v>0.74224875351949093</c:v>
                </c:pt>
                <c:pt idx="508">
                  <c:v>0.74487066079223041</c:v>
                </c:pt>
                <c:pt idx="509">
                  <c:v>0.74746213351951962</c:v>
                </c:pt>
                <c:pt idx="510">
                  <c:v>0.75043183351948584</c:v>
                </c:pt>
                <c:pt idx="511">
                  <c:v>0.75279450351945376</c:v>
                </c:pt>
                <c:pt idx="512">
                  <c:v>0.75523815351949986</c:v>
                </c:pt>
                <c:pt idx="513">
                  <c:v>0.75769549917603773</c:v>
                </c:pt>
                <c:pt idx="514">
                  <c:v>0.75956949351950742</c:v>
                </c:pt>
                <c:pt idx="515">
                  <c:v>0.76129064351951614</c:v>
                </c:pt>
                <c:pt idx="516">
                  <c:v>0.76282920351948824</c:v>
                </c:pt>
                <c:pt idx="517">
                  <c:v>0.764073048102901</c:v>
                </c:pt>
                <c:pt idx="518">
                  <c:v>0.76518396351960405</c:v>
                </c:pt>
                <c:pt idx="519">
                  <c:v>0.76562726685286031</c:v>
                </c:pt>
                <c:pt idx="520">
                  <c:v>0.76760098003117638</c:v>
                </c:pt>
                <c:pt idx="521">
                  <c:v>0.76804321351956206</c:v>
                </c:pt>
                <c:pt idx="522">
                  <c:v>0.76864750351948941</c:v>
                </c:pt>
                <c:pt idx="523">
                  <c:v>0.76918299351952191</c:v>
                </c:pt>
                <c:pt idx="524">
                  <c:v>0.76960113970501731</c:v>
                </c:pt>
                <c:pt idx="525">
                  <c:v>0.77012958351954852</c:v>
                </c:pt>
                <c:pt idx="526">
                  <c:v>0.77058902351944902</c:v>
                </c:pt>
                <c:pt idx="527">
                  <c:v>0.77106349351943515</c:v>
                </c:pt>
                <c:pt idx="528">
                  <c:v>0.77138362270883953</c:v>
                </c:pt>
                <c:pt idx="529">
                  <c:v>0.77233893351954963</c:v>
                </c:pt>
                <c:pt idx="530">
                  <c:v>0.77265292351947379</c:v>
                </c:pt>
                <c:pt idx="531">
                  <c:v>0.77297825351959737</c:v>
                </c:pt>
                <c:pt idx="532">
                  <c:v>0.77318375351951873</c:v>
                </c:pt>
                <c:pt idx="533">
                  <c:v>0.77340543351957147</c:v>
                </c:pt>
                <c:pt idx="534">
                  <c:v>0.77351685188696673</c:v>
                </c:pt>
                <c:pt idx="535">
                  <c:v>0.77349405351957123</c:v>
                </c:pt>
                <c:pt idx="536">
                  <c:v>0.7734703535195</c:v>
                </c:pt>
                <c:pt idx="537">
                  <c:v>0.77345567351962108</c:v>
                </c:pt>
                <c:pt idx="538">
                  <c:v>0.77345095732889091</c:v>
                </c:pt>
                <c:pt idx="539">
                  <c:v>0.77345531351966224</c:v>
                </c:pt>
                <c:pt idx="540">
                  <c:v>0.77344813351945185</c:v>
                </c:pt>
                <c:pt idx="541">
                  <c:v>0.77344293351946214</c:v>
                </c:pt>
                <c:pt idx="542">
                  <c:v>0.77342919351957606</c:v>
                </c:pt>
                <c:pt idx="543">
                  <c:v>0.77338532127451765</c:v>
                </c:pt>
                <c:pt idx="544">
                  <c:v>0.77331057351950983</c:v>
                </c:pt>
                <c:pt idx="545">
                  <c:v>0.77323380448726198</c:v>
                </c:pt>
                <c:pt idx="546">
                  <c:v>0.77308060018617686</c:v>
                </c:pt>
                <c:pt idx="547">
                  <c:v>0.77307538351949789</c:v>
                </c:pt>
                <c:pt idx="548">
                  <c:v>0.77307230561251572</c:v>
                </c:pt>
                <c:pt idx="549">
                  <c:v>0.7730573135195874</c:v>
                </c:pt>
                <c:pt idx="550">
                  <c:v>0.77304241351950576</c:v>
                </c:pt>
                <c:pt idx="551">
                  <c:v>0.77303403351950872</c:v>
                </c:pt>
                <c:pt idx="552">
                  <c:v>0.77303663351955298</c:v>
                </c:pt>
                <c:pt idx="553">
                  <c:v>0.77304373149939964</c:v>
                </c:pt>
                <c:pt idx="554">
                  <c:v>0.77310018351943222</c:v>
                </c:pt>
                <c:pt idx="555">
                  <c:v>0.77382143351951604</c:v>
                </c:pt>
                <c:pt idx="556">
                  <c:v>0.77395454351959414</c:v>
                </c:pt>
                <c:pt idx="557">
                  <c:v>0.77403867351947098</c:v>
                </c:pt>
                <c:pt idx="558">
                  <c:v>0.77414414404584875</c:v>
                </c:pt>
                <c:pt idx="559">
                  <c:v>0.77438063351952791</c:v>
                </c:pt>
                <c:pt idx="560">
                  <c:v>0.77457083351944833</c:v>
                </c:pt>
                <c:pt idx="561">
                  <c:v>0.77467193351950037</c:v>
                </c:pt>
                <c:pt idx="562">
                  <c:v>0.77523896800214231</c:v>
                </c:pt>
                <c:pt idx="563">
                  <c:v>0.77526540290708135</c:v>
                </c:pt>
                <c:pt idx="564">
                  <c:v>0.77527791351940367</c:v>
                </c:pt>
                <c:pt idx="565">
                  <c:v>0.77531248351965587</c:v>
                </c:pt>
                <c:pt idx="566">
                  <c:v>0.77532873351953013</c:v>
                </c:pt>
                <c:pt idx="567">
                  <c:v>0.77536003351954763</c:v>
                </c:pt>
                <c:pt idx="568">
                  <c:v>0.77537204310854713</c:v>
                </c:pt>
                <c:pt idx="569">
                  <c:v>0.77539065765743975</c:v>
                </c:pt>
                <c:pt idx="570">
                  <c:v>0.77528289903675329</c:v>
                </c:pt>
                <c:pt idx="571">
                  <c:v>0.77531043351940854</c:v>
                </c:pt>
                <c:pt idx="572">
                  <c:v>0.77560378351960013</c:v>
                </c:pt>
                <c:pt idx="573">
                  <c:v>0.77587717841748871</c:v>
                </c:pt>
                <c:pt idx="574">
                  <c:v>0.77598793351943174</c:v>
                </c:pt>
                <c:pt idx="575">
                  <c:v>0.77600736209093668</c:v>
                </c:pt>
                <c:pt idx="576">
                  <c:v>0.77690162582720745</c:v>
                </c:pt>
                <c:pt idx="577">
                  <c:v>0.77708181107051688</c:v>
                </c:pt>
                <c:pt idx="578">
                  <c:v>0.77742506351938845</c:v>
                </c:pt>
                <c:pt idx="579">
                  <c:v>0.77775170119633685</c:v>
                </c:pt>
                <c:pt idx="580">
                  <c:v>0.77803825351954059</c:v>
                </c:pt>
                <c:pt idx="581">
                  <c:v>0.77834779351967176</c:v>
                </c:pt>
                <c:pt idx="582">
                  <c:v>0.77883690942316264</c:v>
                </c:pt>
                <c:pt idx="583">
                  <c:v>0.78409814339593709</c:v>
                </c:pt>
                <c:pt idx="584">
                  <c:v>0.78536465351948004</c:v>
                </c:pt>
                <c:pt idx="585">
                  <c:v>0.78634791351942135</c:v>
                </c:pt>
                <c:pt idx="586">
                  <c:v>0.78745352351953102</c:v>
                </c:pt>
                <c:pt idx="587">
                  <c:v>0.78872913760126562</c:v>
                </c:pt>
                <c:pt idx="588">
                  <c:v>0.79001086351949845</c:v>
                </c:pt>
                <c:pt idx="589">
                  <c:v>0.79110677726947665</c:v>
                </c:pt>
                <c:pt idx="590">
                  <c:v>0.79765625704885701</c:v>
                </c:pt>
                <c:pt idx="591">
                  <c:v>0.79909219351954164</c:v>
                </c:pt>
                <c:pt idx="592">
                  <c:v>0.80057177351955056</c:v>
                </c:pt>
                <c:pt idx="593">
                  <c:v>0.80200223560289885</c:v>
                </c:pt>
                <c:pt idx="594">
                  <c:v>0.80325990351954624</c:v>
                </c:pt>
                <c:pt idx="595">
                  <c:v>0.8043081235194337</c:v>
                </c:pt>
                <c:pt idx="596">
                  <c:v>0.80504353351950941</c:v>
                </c:pt>
                <c:pt idx="597">
                  <c:v>0.80852393351951002</c:v>
                </c:pt>
                <c:pt idx="598">
                  <c:v>0.80898841627821172</c:v>
                </c:pt>
                <c:pt idx="599">
                  <c:v>0.80985708351948948</c:v>
                </c:pt>
                <c:pt idx="600">
                  <c:v>0.81067637351949906</c:v>
                </c:pt>
                <c:pt idx="601">
                  <c:v>0.81142883351965645</c:v>
                </c:pt>
                <c:pt idx="602">
                  <c:v>0.81203133351954215</c:v>
                </c:pt>
                <c:pt idx="603">
                  <c:v>0.81263887351954667</c:v>
                </c:pt>
                <c:pt idx="604">
                  <c:v>0.81294239505800192</c:v>
                </c:pt>
                <c:pt idx="605">
                  <c:v>0.81446524351953564</c:v>
                </c:pt>
                <c:pt idx="606">
                  <c:v>0.81478366351950671</c:v>
                </c:pt>
                <c:pt idx="607">
                  <c:v>0.81504795351965265</c:v>
                </c:pt>
                <c:pt idx="608">
                  <c:v>0.81522670351962745</c:v>
                </c:pt>
                <c:pt idx="609">
                  <c:v>0.81545766351946725</c:v>
                </c:pt>
                <c:pt idx="610">
                  <c:v>0.81560611129724236</c:v>
                </c:pt>
                <c:pt idx="611">
                  <c:v>0.81573750669024059</c:v>
                </c:pt>
                <c:pt idx="612">
                  <c:v>0.81619210018617161</c:v>
                </c:pt>
                <c:pt idx="613">
                  <c:v>0.81629826351951384</c:v>
                </c:pt>
                <c:pt idx="614">
                  <c:v>0.81654092351959684</c:v>
                </c:pt>
                <c:pt idx="615">
                  <c:v>0.81672806351944893</c:v>
                </c:pt>
                <c:pt idx="616">
                  <c:v>0.81690440351945903</c:v>
                </c:pt>
                <c:pt idx="617">
                  <c:v>0.81705609822533631</c:v>
                </c:pt>
                <c:pt idx="618">
                  <c:v>0.81721961351951267</c:v>
                </c:pt>
                <c:pt idx="619">
                  <c:v>0.81749044351940392</c:v>
                </c:pt>
                <c:pt idx="620">
                  <c:v>0.81769960018617427</c:v>
                </c:pt>
                <c:pt idx="621">
                  <c:v>0.82053304066246802</c:v>
                </c:pt>
                <c:pt idx="622">
                  <c:v>0.82077132351952331</c:v>
                </c:pt>
                <c:pt idx="623">
                  <c:v>0.8209593637521948</c:v>
                </c:pt>
                <c:pt idx="624">
                  <c:v>0.82125016351956504</c:v>
                </c:pt>
                <c:pt idx="625">
                  <c:v>0.82152517351951848</c:v>
                </c:pt>
                <c:pt idx="626">
                  <c:v>0.8216844668528156</c:v>
                </c:pt>
                <c:pt idx="627">
                  <c:v>0.82230749601953368</c:v>
                </c:pt>
                <c:pt idx="628">
                  <c:v>0.8223978914142549</c:v>
                </c:pt>
                <c:pt idx="629">
                  <c:v>0.82259471351945046</c:v>
                </c:pt>
                <c:pt idx="630">
                  <c:v>0.82284311719307413</c:v>
                </c:pt>
                <c:pt idx="631">
                  <c:v>0.82314279351966491</c:v>
                </c:pt>
                <c:pt idx="632">
                  <c:v>0.82350005351958133</c:v>
                </c:pt>
                <c:pt idx="633">
                  <c:v>0.82391132351959606</c:v>
                </c:pt>
                <c:pt idx="634">
                  <c:v>0.8243340735195237</c:v>
                </c:pt>
                <c:pt idx="635">
                  <c:v>0.82478810698891891</c:v>
                </c:pt>
                <c:pt idx="636">
                  <c:v>0.8252908435195826</c:v>
                </c:pt>
                <c:pt idx="637">
                  <c:v>0.82575889351950638</c:v>
                </c:pt>
                <c:pt idx="638">
                  <c:v>0.82623404351942065</c:v>
                </c:pt>
                <c:pt idx="639">
                  <c:v>0.82665582351945976</c:v>
                </c:pt>
                <c:pt idx="640">
                  <c:v>0.82699871246690315</c:v>
                </c:pt>
                <c:pt idx="641">
                  <c:v>0.82728245351958685</c:v>
                </c:pt>
                <c:pt idx="642">
                  <c:v>0.82752778351944301</c:v>
                </c:pt>
                <c:pt idx="643">
                  <c:v>0.8277255335194843</c:v>
                </c:pt>
                <c:pt idx="644">
                  <c:v>0.82790346351940536</c:v>
                </c:pt>
                <c:pt idx="645">
                  <c:v>0.82808683351957812</c:v>
                </c:pt>
                <c:pt idx="646">
                  <c:v>0.82814811719291015</c:v>
                </c:pt>
                <c:pt idx="647">
                  <c:v>0.82810333351959331</c:v>
                </c:pt>
                <c:pt idx="648">
                  <c:v>0.82798843351945128</c:v>
                </c:pt>
                <c:pt idx="649">
                  <c:v>0.82780030351951006</c:v>
                </c:pt>
                <c:pt idx="650">
                  <c:v>0.8276482335195261</c:v>
                </c:pt>
                <c:pt idx="651">
                  <c:v>0.8275692192337516</c:v>
                </c:pt>
                <c:pt idx="652">
                  <c:v>0.82743028351950465</c:v>
                </c:pt>
                <c:pt idx="653">
                  <c:v>0.82718810351947558</c:v>
                </c:pt>
                <c:pt idx="654">
                  <c:v>0.8270044735196509</c:v>
                </c:pt>
                <c:pt idx="655">
                  <c:v>0.82676944351945303</c:v>
                </c:pt>
                <c:pt idx="656">
                  <c:v>0.82661813760108793</c:v>
                </c:pt>
                <c:pt idx="657">
                  <c:v>0.82647269351943464</c:v>
                </c:pt>
                <c:pt idx="658">
                  <c:v>0.8263033435195839</c:v>
                </c:pt>
                <c:pt idx="659">
                  <c:v>0.82599259351948762</c:v>
                </c:pt>
                <c:pt idx="660">
                  <c:v>0.82576763351956162</c:v>
                </c:pt>
                <c:pt idx="661">
                  <c:v>0.82558391311144419</c:v>
                </c:pt>
                <c:pt idx="662">
                  <c:v>0.82535490351962459</c:v>
                </c:pt>
                <c:pt idx="663">
                  <c:v>0.82519882351944362</c:v>
                </c:pt>
                <c:pt idx="664">
                  <c:v>0.82503250351945212</c:v>
                </c:pt>
                <c:pt idx="665">
                  <c:v>0.82491017351964069</c:v>
                </c:pt>
                <c:pt idx="666">
                  <c:v>0.82478720902965108</c:v>
                </c:pt>
                <c:pt idx="667">
                  <c:v>0.82468316351949533</c:v>
                </c:pt>
                <c:pt idx="668">
                  <c:v>0.82456518351949648</c:v>
                </c:pt>
                <c:pt idx="669">
                  <c:v>0.82446575351954743</c:v>
                </c:pt>
                <c:pt idx="670">
                  <c:v>0.82434432351952602</c:v>
                </c:pt>
                <c:pt idx="671">
                  <c:v>0.82407710685282609</c:v>
                </c:pt>
                <c:pt idx="672">
                  <c:v>0.82378572351949275</c:v>
                </c:pt>
                <c:pt idx="673">
                  <c:v>0.82349482351949677</c:v>
                </c:pt>
                <c:pt idx="674">
                  <c:v>0.82328731351961459</c:v>
                </c:pt>
                <c:pt idx="675">
                  <c:v>0.82309078351947584</c:v>
                </c:pt>
                <c:pt idx="676">
                  <c:v>0.8229022735194893</c:v>
                </c:pt>
                <c:pt idx="677">
                  <c:v>0.82272367820031911</c:v>
                </c:pt>
                <c:pt idx="678">
                  <c:v>0.8225677635195725</c:v>
                </c:pt>
                <c:pt idx="679">
                  <c:v>0.82242886351951972</c:v>
                </c:pt>
                <c:pt idx="680">
                  <c:v>0.82231735351950874</c:v>
                </c:pt>
                <c:pt idx="681">
                  <c:v>0.82219605351949143</c:v>
                </c:pt>
                <c:pt idx="682">
                  <c:v>0.82207744372360025</c:v>
                </c:pt>
                <c:pt idx="683">
                  <c:v>0.82197790351955313</c:v>
                </c:pt>
                <c:pt idx="684">
                  <c:v>0.82188612864139543</c:v>
                </c:pt>
                <c:pt idx="685">
                  <c:v>0.82158993351950493</c:v>
                </c:pt>
                <c:pt idx="686">
                  <c:v>0.82153796351951769</c:v>
                </c:pt>
                <c:pt idx="687">
                  <c:v>0.82130408351959283</c:v>
                </c:pt>
                <c:pt idx="688">
                  <c:v>0.82095792161476311</c:v>
                </c:pt>
                <c:pt idx="689">
                  <c:v>0.82048227351954495</c:v>
                </c:pt>
                <c:pt idx="690">
                  <c:v>0.82001468351950302</c:v>
                </c:pt>
                <c:pt idx="691">
                  <c:v>0.81967198351955561</c:v>
                </c:pt>
                <c:pt idx="692">
                  <c:v>0.81930156570339818</c:v>
                </c:pt>
                <c:pt idx="693">
                  <c:v>0.81827314780524296</c:v>
                </c:pt>
                <c:pt idx="694">
                  <c:v>0.81802945435283925</c:v>
                </c:pt>
                <c:pt idx="695">
                  <c:v>0.817633093519476</c:v>
                </c:pt>
                <c:pt idx="696">
                  <c:v>0.81708366351944062</c:v>
                </c:pt>
                <c:pt idx="697">
                  <c:v>0.81664093351940936</c:v>
                </c:pt>
                <c:pt idx="698">
                  <c:v>0.81618813351956043</c:v>
                </c:pt>
                <c:pt idx="699">
                  <c:v>0.81582365303185633</c:v>
                </c:pt>
                <c:pt idx="700">
                  <c:v>0.81539787351952986</c:v>
                </c:pt>
                <c:pt idx="701">
                  <c:v>0.81492140351953479</c:v>
                </c:pt>
                <c:pt idx="702">
                  <c:v>0.81455936351943592</c:v>
                </c:pt>
                <c:pt idx="703">
                  <c:v>0.81421079351954972</c:v>
                </c:pt>
                <c:pt idx="704">
                  <c:v>0.81384835704888348</c:v>
                </c:pt>
                <c:pt idx="705">
                  <c:v>0.81340076351948221</c:v>
                </c:pt>
                <c:pt idx="706">
                  <c:v>0.81314627351952173</c:v>
                </c:pt>
                <c:pt idx="707">
                  <c:v>0.81299087351958188</c:v>
                </c:pt>
                <c:pt idx="708">
                  <c:v>0.81286875351963772</c:v>
                </c:pt>
                <c:pt idx="709">
                  <c:v>0.81281144571460118</c:v>
                </c:pt>
                <c:pt idx="710">
                  <c:v>0.81273619351941329</c:v>
                </c:pt>
                <c:pt idx="711">
                  <c:v>0.8126342135195449</c:v>
                </c:pt>
                <c:pt idx="712">
                  <c:v>0.81249870351946663</c:v>
                </c:pt>
                <c:pt idx="713">
                  <c:v>0.81237233351956228</c:v>
                </c:pt>
                <c:pt idx="714">
                  <c:v>0.81226623964199951</c:v>
                </c:pt>
                <c:pt idx="715">
                  <c:v>0.81212391351954272</c:v>
                </c:pt>
                <c:pt idx="716">
                  <c:v>0.81188678351954024</c:v>
                </c:pt>
                <c:pt idx="717">
                  <c:v>0.81152773351958296</c:v>
                </c:pt>
                <c:pt idx="718">
                  <c:v>0.81123563351954475</c:v>
                </c:pt>
                <c:pt idx="719">
                  <c:v>0.81096914780528073</c:v>
                </c:pt>
                <c:pt idx="720">
                  <c:v>0.81069658351950158</c:v>
                </c:pt>
                <c:pt idx="721">
                  <c:v>0.81046112351944544</c:v>
                </c:pt>
                <c:pt idx="722">
                  <c:v>0.81025119351956243</c:v>
                </c:pt>
                <c:pt idx="723">
                  <c:v>0.8100731935194434</c:v>
                </c:pt>
                <c:pt idx="724">
                  <c:v>0.80987158658069824</c:v>
                </c:pt>
                <c:pt idx="725">
                  <c:v>0.80973763351941874</c:v>
                </c:pt>
                <c:pt idx="726">
                  <c:v>0.80965989351953793</c:v>
                </c:pt>
                <c:pt idx="727">
                  <c:v>0.80955560351965539</c:v>
                </c:pt>
                <c:pt idx="728">
                  <c:v>0.80947072351959581</c:v>
                </c:pt>
                <c:pt idx="729">
                  <c:v>0.8093827192337526</c:v>
                </c:pt>
                <c:pt idx="730">
                  <c:v>0.80929407351951044</c:v>
                </c:pt>
                <c:pt idx="731">
                  <c:v>0.80920425351945391</c:v>
                </c:pt>
                <c:pt idx="732">
                  <c:v>0.80911244351946721</c:v>
                </c:pt>
                <c:pt idx="733">
                  <c:v>0.80900873351940583</c:v>
                </c:pt>
                <c:pt idx="734">
                  <c:v>0.80889358300414949</c:v>
                </c:pt>
                <c:pt idx="735">
                  <c:v>0.80870567351946976</c:v>
                </c:pt>
                <c:pt idx="736">
                  <c:v>0.80837138351951432</c:v>
                </c:pt>
                <c:pt idx="737">
                  <c:v>0.80792336351947847</c:v>
                </c:pt>
                <c:pt idx="738">
                  <c:v>0.8075709135194703</c:v>
                </c:pt>
                <c:pt idx="739">
                  <c:v>0.80727351083903898</c:v>
                </c:pt>
                <c:pt idx="740">
                  <c:v>0.80695979351956781</c:v>
                </c:pt>
                <c:pt idx="741">
                  <c:v>0.80670844351949755</c:v>
                </c:pt>
                <c:pt idx="742">
                  <c:v>0.80648300351946034</c:v>
                </c:pt>
                <c:pt idx="743">
                  <c:v>0.80629376351957682</c:v>
                </c:pt>
                <c:pt idx="744">
                  <c:v>0.80610301785682759</c:v>
                </c:pt>
                <c:pt idx="745">
                  <c:v>0.80590563351954414</c:v>
                </c:pt>
                <c:pt idx="746">
                  <c:v>0.80573467351949601</c:v>
                </c:pt>
                <c:pt idx="747">
                  <c:v>0.80559365351946632</c:v>
                </c:pt>
                <c:pt idx="748">
                  <c:v>0.80545567351957514</c:v>
                </c:pt>
                <c:pt idx="749">
                  <c:v>0.80533066547833698</c:v>
                </c:pt>
                <c:pt idx="750">
                  <c:v>0.80523358351953789</c:v>
                </c:pt>
                <c:pt idx="751">
                  <c:v>0.80546614351955259</c:v>
                </c:pt>
                <c:pt idx="752">
                  <c:v>0.80580760351952585</c:v>
                </c:pt>
                <c:pt idx="753">
                  <c:v>0.80606894351950609</c:v>
                </c:pt>
                <c:pt idx="754">
                  <c:v>0.80636574984607967</c:v>
                </c:pt>
                <c:pt idx="755">
                  <c:v>0.80660956351958701</c:v>
                </c:pt>
                <c:pt idx="756">
                  <c:v>0.80684218351947856</c:v>
                </c:pt>
                <c:pt idx="757">
                  <c:v>0.80705478351967508</c:v>
                </c:pt>
                <c:pt idx="758">
                  <c:v>0.80720718351948062</c:v>
                </c:pt>
                <c:pt idx="759">
                  <c:v>0.80733390851938225</c:v>
                </c:pt>
                <c:pt idx="760">
                  <c:v>0.80734947198118356</c:v>
                </c:pt>
                <c:pt idx="761">
                  <c:v>0.80703926685289673</c:v>
                </c:pt>
                <c:pt idx="762">
                  <c:v>0.80697901351953805</c:v>
                </c:pt>
                <c:pt idx="763">
                  <c:v>0.80688734351956271</c:v>
                </c:pt>
                <c:pt idx="764">
                  <c:v>0.80680903351961364</c:v>
                </c:pt>
                <c:pt idx="765">
                  <c:v>0.80674229434441735</c:v>
                </c:pt>
                <c:pt idx="766">
                  <c:v>0.80667330351963074</c:v>
                </c:pt>
                <c:pt idx="767">
                  <c:v>0.80659697351957538</c:v>
                </c:pt>
                <c:pt idx="768">
                  <c:v>0.80652676351944308</c:v>
                </c:pt>
                <c:pt idx="769">
                  <c:v>0.80648167351959943</c:v>
                </c:pt>
                <c:pt idx="770">
                  <c:v>0.80643954327555889</c:v>
                </c:pt>
                <c:pt idx="771">
                  <c:v>0.80640088351940165</c:v>
                </c:pt>
                <c:pt idx="772">
                  <c:v>0.80637183351963448</c:v>
                </c:pt>
                <c:pt idx="773">
                  <c:v>0.8063245735194331</c:v>
                </c:pt>
                <c:pt idx="774">
                  <c:v>0.80622520351956006</c:v>
                </c:pt>
                <c:pt idx="775">
                  <c:v>0.80601283042679484</c:v>
                </c:pt>
                <c:pt idx="776">
                  <c:v>0.80582645351951543</c:v>
                </c:pt>
                <c:pt idx="777">
                  <c:v>0.80567924351960618</c:v>
                </c:pt>
                <c:pt idx="778">
                  <c:v>0.8055964335194834</c:v>
                </c:pt>
                <c:pt idx="779">
                  <c:v>0.80549987166382686</c:v>
                </c:pt>
                <c:pt idx="780">
                  <c:v>0.805331363519457</c:v>
                </c:pt>
                <c:pt idx="781">
                  <c:v>0.80511875351949436</c:v>
                </c:pt>
                <c:pt idx="782">
                  <c:v>0.80479258351952865</c:v>
                </c:pt>
                <c:pt idx="783">
                  <c:v>0.80449945351945495</c:v>
                </c:pt>
                <c:pt idx="784">
                  <c:v>0.80423133351956744</c:v>
                </c:pt>
                <c:pt idx="785">
                  <c:v>0.80399913105036092</c:v>
                </c:pt>
                <c:pt idx="786">
                  <c:v>0.80376221351947685</c:v>
                </c:pt>
                <c:pt idx="787">
                  <c:v>0.80353773351956193</c:v>
                </c:pt>
                <c:pt idx="788">
                  <c:v>0.80336804351951252</c:v>
                </c:pt>
                <c:pt idx="789">
                  <c:v>0.80314121351951029</c:v>
                </c:pt>
                <c:pt idx="790">
                  <c:v>0.80299530351948123</c:v>
                </c:pt>
                <c:pt idx="791">
                  <c:v>0.80281919882558861</c:v>
                </c:pt>
                <c:pt idx="792">
                  <c:v>0.8026306435195214</c:v>
                </c:pt>
                <c:pt idx="793">
                  <c:v>0.80241554351952971</c:v>
                </c:pt>
                <c:pt idx="794">
                  <c:v>0.80221006351956703</c:v>
                </c:pt>
                <c:pt idx="795">
                  <c:v>0.80207976351947285</c:v>
                </c:pt>
                <c:pt idx="796">
                  <c:v>0.80192208351961369</c:v>
                </c:pt>
                <c:pt idx="797">
                  <c:v>0.80183177562491892</c:v>
                </c:pt>
                <c:pt idx="798">
                  <c:v>0.80179105351956592</c:v>
                </c:pt>
                <c:pt idx="799">
                  <c:v>0.80171968351949396</c:v>
                </c:pt>
                <c:pt idx="800">
                  <c:v>0.801625933519589</c:v>
                </c:pt>
                <c:pt idx="801">
                  <c:v>0.80154609351956219</c:v>
                </c:pt>
                <c:pt idx="802">
                  <c:v>0.80148642331552367</c:v>
                </c:pt>
                <c:pt idx="803">
                  <c:v>0.8014091052367005</c:v>
                </c:pt>
                <c:pt idx="804">
                  <c:v>0.80132529351953985</c:v>
                </c:pt>
                <c:pt idx="805">
                  <c:v>0.80125268351940804</c:v>
                </c:pt>
                <c:pt idx="806">
                  <c:v>0.80094496351949873</c:v>
                </c:pt>
                <c:pt idx="807">
                  <c:v>0.80061132351959008</c:v>
                </c:pt>
                <c:pt idx="808">
                  <c:v>0.80029567841751292</c:v>
                </c:pt>
                <c:pt idx="809">
                  <c:v>0.80003949351956316</c:v>
                </c:pt>
                <c:pt idx="810">
                  <c:v>0.79984898351959588</c:v>
                </c:pt>
                <c:pt idx="811">
                  <c:v>0.79972249351951086</c:v>
                </c:pt>
                <c:pt idx="812">
                  <c:v>0.79966557351956191</c:v>
                </c:pt>
                <c:pt idx="813">
                  <c:v>0.79959214780512844</c:v>
                </c:pt>
                <c:pt idx="814">
                  <c:v>0.79944763351954884</c:v>
                </c:pt>
                <c:pt idx="815">
                  <c:v>0.79925970351948228</c:v>
                </c:pt>
                <c:pt idx="816">
                  <c:v>0.79903348351948034</c:v>
                </c:pt>
                <c:pt idx="817">
                  <c:v>0.79883442351946621</c:v>
                </c:pt>
                <c:pt idx="818">
                  <c:v>0.79862730351948175</c:v>
                </c:pt>
                <c:pt idx="819">
                  <c:v>0.7983433149627357</c:v>
                </c:pt>
                <c:pt idx="820">
                  <c:v>0.79801011351956674</c:v>
                </c:pt>
                <c:pt idx="821">
                  <c:v>0.79772082351958384</c:v>
                </c:pt>
                <c:pt idx="822">
                  <c:v>0.79744252351964917</c:v>
                </c:pt>
                <c:pt idx="823">
                  <c:v>0.7971001835195467</c:v>
                </c:pt>
                <c:pt idx="824">
                  <c:v>0.79679766351958436</c:v>
                </c:pt>
                <c:pt idx="825">
                  <c:v>0.79640990259156319</c:v>
                </c:pt>
                <c:pt idx="826">
                  <c:v>0.79607326351943208</c:v>
                </c:pt>
                <c:pt idx="827">
                  <c:v>0.79578116351957862</c:v>
                </c:pt>
                <c:pt idx="828">
                  <c:v>0.79547339351941571</c:v>
                </c:pt>
                <c:pt idx="829">
                  <c:v>0.79526309351950908</c:v>
                </c:pt>
                <c:pt idx="830">
                  <c:v>0.79507044634006263</c:v>
                </c:pt>
                <c:pt idx="831">
                  <c:v>0.7948775035195158</c:v>
                </c:pt>
                <c:pt idx="832">
                  <c:v>0.79470685351958592</c:v>
                </c:pt>
                <c:pt idx="833">
                  <c:v>0.79452087351947442</c:v>
                </c:pt>
                <c:pt idx="834">
                  <c:v>0.7939565735195091</c:v>
                </c:pt>
                <c:pt idx="835">
                  <c:v>0.79324099351950428</c:v>
                </c:pt>
                <c:pt idx="836">
                  <c:v>0.79260786060281441</c:v>
                </c:pt>
                <c:pt idx="837">
                  <c:v>0.79205626351952674</c:v>
                </c:pt>
                <c:pt idx="838">
                  <c:v>0.7914758635195942</c:v>
                </c:pt>
                <c:pt idx="839">
                  <c:v>0.79084517351950057</c:v>
                </c:pt>
                <c:pt idx="840">
                  <c:v>0.7903826535195011</c:v>
                </c:pt>
                <c:pt idx="841">
                  <c:v>0.79000720096134081</c:v>
                </c:pt>
                <c:pt idx="842">
                  <c:v>0.78974027047615913</c:v>
                </c:pt>
                <c:pt idx="843">
                  <c:v>0.78942939351964014</c:v>
                </c:pt>
                <c:pt idx="844">
                  <c:v>0.78894211351948274</c:v>
                </c:pt>
                <c:pt idx="845">
                  <c:v>0.78859742351950524</c:v>
                </c:pt>
                <c:pt idx="846">
                  <c:v>0.78814526351949654</c:v>
                </c:pt>
                <c:pt idx="847">
                  <c:v>0.78772850052980936</c:v>
                </c:pt>
                <c:pt idx="848">
                  <c:v>0.787317213519515</c:v>
                </c:pt>
                <c:pt idx="849">
                  <c:v>0.78697576351959275</c:v>
                </c:pt>
                <c:pt idx="850">
                  <c:v>0.78668604351953775</c:v>
                </c:pt>
                <c:pt idx="851">
                  <c:v>0.78639704351959983</c:v>
                </c:pt>
                <c:pt idx="852">
                  <c:v>0.78614668351954742</c:v>
                </c:pt>
                <c:pt idx="853">
                  <c:v>0.78584957637659214</c:v>
                </c:pt>
                <c:pt idx="854">
                  <c:v>0.78559761351957091</c:v>
                </c:pt>
                <c:pt idx="855">
                  <c:v>0.78524263351954482</c:v>
                </c:pt>
                <c:pt idx="856">
                  <c:v>0.78496164351960851</c:v>
                </c:pt>
                <c:pt idx="857">
                  <c:v>0.78468588351948698</c:v>
                </c:pt>
                <c:pt idx="858">
                  <c:v>0.78448432825635428</c:v>
                </c:pt>
                <c:pt idx="859">
                  <c:v>0.78427194351954221</c:v>
                </c:pt>
                <c:pt idx="860">
                  <c:v>0.78407097351950505</c:v>
                </c:pt>
                <c:pt idx="861">
                  <c:v>0.78389995351949493</c:v>
                </c:pt>
                <c:pt idx="862">
                  <c:v>0.78367353351950475</c:v>
                </c:pt>
                <c:pt idx="863">
                  <c:v>0.78349509351957691</c:v>
                </c:pt>
                <c:pt idx="864">
                  <c:v>0.78329752114838413</c:v>
                </c:pt>
                <c:pt idx="865">
                  <c:v>0.7831425535196106</c:v>
                </c:pt>
                <c:pt idx="866">
                  <c:v>0.78301713351952174</c:v>
                </c:pt>
                <c:pt idx="867">
                  <c:v>0.78286268351959643</c:v>
                </c:pt>
                <c:pt idx="868">
                  <c:v>0.78276094351946313</c:v>
                </c:pt>
                <c:pt idx="869">
                  <c:v>0.78264515001431811</c:v>
                </c:pt>
                <c:pt idx="870">
                  <c:v>0.78254225351953743</c:v>
                </c:pt>
                <c:pt idx="871">
                  <c:v>0.78241309351946597</c:v>
                </c:pt>
                <c:pt idx="872">
                  <c:v>0.78231655351942209</c:v>
                </c:pt>
                <c:pt idx="873">
                  <c:v>0.78224250351946978</c:v>
                </c:pt>
                <c:pt idx="874">
                  <c:v>0.78214478200438031</c:v>
                </c:pt>
                <c:pt idx="875">
                  <c:v>0.78206532527227057</c:v>
                </c:pt>
                <c:pt idx="876">
                  <c:v>0.78197284351951191</c:v>
                </c:pt>
                <c:pt idx="877">
                  <c:v>0.78187997351953742</c:v>
                </c:pt>
                <c:pt idx="878">
                  <c:v>0.78177409351951654</c:v>
                </c:pt>
                <c:pt idx="879">
                  <c:v>0.78171001351955771</c:v>
                </c:pt>
                <c:pt idx="880">
                  <c:v>0.7817368955447821</c:v>
                </c:pt>
                <c:pt idx="881">
                  <c:v>0.78176303351948251</c:v>
                </c:pt>
                <c:pt idx="882">
                  <c:v>0.78180207351945818</c:v>
                </c:pt>
                <c:pt idx="883">
                  <c:v>0.7821500535195729</c:v>
                </c:pt>
                <c:pt idx="884">
                  <c:v>0.78317155351948076</c:v>
                </c:pt>
                <c:pt idx="885">
                  <c:v>0.78476707351958952</c:v>
                </c:pt>
                <c:pt idx="886">
                  <c:v>0.78671332101949076</c:v>
                </c:pt>
                <c:pt idx="887">
                  <c:v>0.78899244351958975</c:v>
                </c:pt>
                <c:pt idx="888">
                  <c:v>0.79082713351945721</c:v>
                </c:pt>
                <c:pt idx="889">
                  <c:v>0.79254485351954473</c:v>
                </c:pt>
                <c:pt idx="890">
                  <c:v>0.79405170351962795</c:v>
                </c:pt>
                <c:pt idx="891">
                  <c:v>0.79563585104529033</c:v>
                </c:pt>
                <c:pt idx="892">
                  <c:v>0.79703568351961018</c:v>
                </c:pt>
                <c:pt idx="893">
                  <c:v>0.79829749351945645</c:v>
                </c:pt>
                <c:pt idx="894">
                  <c:v>0.79953975351951123</c:v>
                </c:pt>
                <c:pt idx="895">
                  <c:v>0.8005375735194491</c:v>
                </c:pt>
                <c:pt idx="896">
                  <c:v>0.80171738712776608</c:v>
                </c:pt>
                <c:pt idx="897">
                  <c:v>0.80265033351956583</c:v>
                </c:pt>
                <c:pt idx="898">
                  <c:v>0.80348531351948815</c:v>
                </c:pt>
                <c:pt idx="899">
                  <c:v>0.80431220351948718</c:v>
                </c:pt>
                <c:pt idx="900">
                  <c:v>0.80522313351950492</c:v>
                </c:pt>
                <c:pt idx="901">
                  <c:v>0.8064143435195632</c:v>
                </c:pt>
                <c:pt idx="902">
                  <c:v>0.80747305723078022</c:v>
                </c:pt>
                <c:pt idx="903">
                  <c:v>0.80839535351952962</c:v>
                </c:pt>
                <c:pt idx="904">
                  <c:v>0.80974434351956892</c:v>
                </c:pt>
                <c:pt idx="905">
                  <c:v>0.81084297351948498</c:v>
                </c:pt>
                <c:pt idx="906">
                  <c:v>0.81174609351958837</c:v>
                </c:pt>
                <c:pt idx="907">
                  <c:v>0.81265671274022111</c:v>
                </c:pt>
                <c:pt idx="908">
                  <c:v>0.81349362351949173</c:v>
                </c:pt>
                <c:pt idx="909">
                  <c:v>0.8143161235194043</c:v>
                </c:pt>
                <c:pt idx="910">
                  <c:v>0.81496432351947612</c:v>
                </c:pt>
                <c:pt idx="911">
                  <c:v>0.81559412351958871</c:v>
                </c:pt>
                <c:pt idx="912">
                  <c:v>0.81618091351946043</c:v>
                </c:pt>
                <c:pt idx="913">
                  <c:v>0.81678395413806015</c:v>
                </c:pt>
                <c:pt idx="914">
                  <c:v>0.81739708351950946</c:v>
                </c:pt>
                <c:pt idx="915">
                  <c:v>0.81787449351946884</c:v>
                </c:pt>
                <c:pt idx="916">
                  <c:v>0.81833846351953832</c:v>
                </c:pt>
                <c:pt idx="917">
                  <c:v>0.81871695351956952</c:v>
                </c:pt>
                <c:pt idx="918">
                  <c:v>0.8190713458906913</c:v>
                </c:pt>
                <c:pt idx="919">
                  <c:v>0.81942179351945321</c:v>
                </c:pt>
                <c:pt idx="920">
                  <c:v>0.81968713351940914</c:v>
                </c:pt>
                <c:pt idx="921">
                  <c:v>0.81999152351954785</c:v>
                </c:pt>
                <c:pt idx="922">
                  <c:v>0.82023059351953975</c:v>
                </c:pt>
                <c:pt idx="923">
                  <c:v>0.82043381351951472</c:v>
                </c:pt>
                <c:pt idx="924">
                  <c:v>0.82075272733396787</c:v>
                </c:pt>
                <c:pt idx="925">
                  <c:v>0.82097913351947283</c:v>
                </c:pt>
                <c:pt idx="926">
                  <c:v>0.82114697351950405</c:v>
                </c:pt>
                <c:pt idx="927">
                  <c:v>0.82133668351951883</c:v>
                </c:pt>
                <c:pt idx="928">
                  <c:v>0.82149312351948844</c:v>
                </c:pt>
                <c:pt idx="929">
                  <c:v>0.8216589438287516</c:v>
                </c:pt>
                <c:pt idx="930">
                  <c:v>0.8217960135195318</c:v>
                </c:pt>
                <c:pt idx="931">
                  <c:v>0.82192730351954446</c:v>
                </c:pt>
                <c:pt idx="932">
                  <c:v>0.82205586351942395</c:v>
                </c:pt>
                <c:pt idx="933">
                  <c:v>0.82213947351957084</c:v>
                </c:pt>
                <c:pt idx="934">
                  <c:v>0.8222367582618233</c:v>
                </c:pt>
                <c:pt idx="935">
                  <c:v>0.82224859351960355</c:v>
                </c:pt>
                <c:pt idx="936">
                  <c:v>0.82220596351947983</c:v>
                </c:pt>
                <c:pt idx="937">
                  <c:v>0.82214902351954366</c:v>
                </c:pt>
                <c:pt idx="938">
                  <c:v>0.82210651351942965</c:v>
                </c:pt>
                <c:pt idx="939">
                  <c:v>0.82204506754011708</c:v>
                </c:pt>
                <c:pt idx="940">
                  <c:v>0.82199301351948906</c:v>
                </c:pt>
                <c:pt idx="941">
                  <c:v>0.82195827351954198</c:v>
                </c:pt>
                <c:pt idx="942">
                  <c:v>0.82193081351958663</c:v>
                </c:pt>
                <c:pt idx="943">
                  <c:v>0.82190583351943813</c:v>
                </c:pt>
                <c:pt idx="944">
                  <c:v>0.82189973351950185</c:v>
                </c:pt>
                <c:pt idx="945">
                  <c:v>0.82189341805556682</c:v>
                </c:pt>
                <c:pt idx="946">
                  <c:v>0.82189273351951941</c:v>
                </c:pt>
                <c:pt idx="947">
                  <c:v>0.82189788351952631</c:v>
                </c:pt>
                <c:pt idx="948">
                  <c:v>0.82189588351950305</c:v>
                </c:pt>
                <c:pt idx="949">
                  <c:v>0.82187173351937359</c:v>
                </c:pt>
                <c:pt idx="950">
                  <c:v>0.8218703252718742</c:v>
                </c:pt>
                <c:pt idx="951">
                  <c:v>0.82181285351950384</c:v>
                </c:pt>
                <c:pt idx="952">
                  <c:v>0.82167360351951446</c:v>
                </c:pt>
                <c:pt idx="953">
                  <c:v>0.82148148351954853</c:v>
                </c:pt>
                <c:pt idx="954">
                  <c:v>0.82130057351953689</c:v>
                </c:pt>
                <c:pt idx="955">
                  <c:v>0.82116916032374832</c:v>
                </c:pt>
                <c:pt idx="956">
                  <c:v>0.82105820351948511</c:v>
                </c:pt>
                <c:pt idx="957">
                  <c:v>0.82103188351942469</c:v>
                </c:pt>
                <c:pt idx="958">
                  <c:v>0.82105353351970245</c:v>
                </c:pt>
                <c:pt idx="959">
                  <c:v>0.82107527351945486</c:v>
                </c:pt>
                <c:pt idx="960">
                  <c:v>0.82110783351936356</c:v>
                </c:pt>
                <c:pt idx="961">
                  <c:v>0.82111893351944354</c:v>
                </c:pt>
                <c:pt idx="962">
                  <c:v>0.82118710351944912</c:v>
                </c:pt>
                <c:pt idx="963">
                  <c:v>0.82143990351957574</c:v>
                </c:pt>
                <c:pt idx="964">
                  <c:v>0.8217721935195359</c:v>
                </c:pt>
                <c:pt idx="965">
                  <c:v>0.82207667351951874</c:v>
                </c:pt>
                <c:pt idx="966">
                  <c:v>0.82229970671538433</c:v>
                </c:pt>
                <c:pt idx="967">
                  <c:v>0.82263670351953544</c:v>
                </c:pt>
                <c:pt idx="968">
                  <c:v>0.82293680351953946</c:v>
                </c:pt>
                <c:pt idx="969">
                  <c:v>0.82322942351953576</c:v>
                </c:pt>
                <c:pt idx="970">
                  <c:v>0.82346629351948764</c:v>
                </c:pt>
                <c:pt idx="971">
                  <c:v>0.82366798671085917</c:v>
                </c:pt>
                <c:pt idx="972">
                  <c:v>0.82391608828137919</c:v>
                </c:pt>
                <c:pt idx="973">
                  <c:v>0.82408045351957115</c:v>
                </c:pt>
                <c:pt idx="974">
                  <c:v>0.82420124351961044</c:v>
                </c:pt>
                <c:pt idx="975">
                  <c:v>0.82435227351940932</c:v>
                </c:pt>
                <c:pt idx="976">
                  <c:v>0.82446709351941661</c:v>
                </c:pt>
                <c:pt idx="977">
                  <c:v>0.8245692356027946</c:v>
                </c:pt>
                <c:pt idx="978">
                  <c:v>0.82469886351944455</c:v>
                </c:pt>
                <c:pt idx="979">
                  <c:v>0.82480048351965263</c:v>
                </c:pt>
                <c:pt idx="980">
                  <c:v>0.82488275351946072</c:v>
                </c:pt>
                <c:pt idx="981">
                  <c:v>0.82493119351951838</c:v>
                </c:pt>
                <c:pt idx="982">
                  <c:v>0.82498310018615939</c:v>
                </c:pt>
                <c:pt idx="983">
                  <c:v>0.82502334766080332</c:v>
                </c:pt>
                <c:pt idx="984">
                  <c:v>0.82504689351947091</c:v>
                </c:pt>
                <c:pt idx="985">
                  <c:v>0.82507273351954802</c:v>
                </c:pt>
                <c:pt idx="986">
                  <c:v>0.82507313351941081</c:v>
                </c:pt>
                <c:pt idx="987">
                  <c:v>0.82505333351946342</c:v>
                </c:pt>
                <c:pt idx="988">
                  <c:v>0.82504795413812848</c:v>
                </c:pt>
                <c:pt idx="989">
                  <c:v>0.82504103351954017</c:v>
                </c:pt>
                <c:pt idx="990">
                  <c:v>0.82503485351935546</c:v>
                </c:pt>
                <c:pt idx="991">
                  <c:v>0.82501028351973105</c:v>
                </c:pt>
                <c:pt idx="992">
                  <c:v>0.82498933351952575</c:v>
                </c:pt>
                <c:pt idx="993">
                  <c:v>0.82498638143614733</c:v>
                </c:pt>
                <c:pt idx="994">
                  <c:v>0.82497423351955534</c:v>
                </c:pt>
                <c:pt idx="995">
                  <c:v>0.8249622335194291</c:v>
                </c:pt>
                <c:pt idx="996">
                  <c:v>0.82497383351955067</c:v>
                </c:pt>
                <c:pt idx="997">
                  <c:v>0.82496221351959809</c:v>
                </c:pt>
                <c:pt idx="998">
                  <c:v>0.8248256248775907</c:v>
                </c:pt>
                <c:pt idx="999">
                  <c:v>0.82464309351959797</c:v>
                </c:pt>
                <c:pt idx="1000">
                  <c:v>0.82450485351954272</c:v>
                </c:pt>
                <c:pt idx="1001">
                  <c:v>0.82437594351959875</c:v>
                </c:pt>
                <c:pt idx="1002">
                  <c:v>0.82425631351958395</c:v>
                </c:pt>
                <c:pt idx="1003">
                  <c:v>0.82413672351951561</c:v>
                </c:pt>
                <c:pt idx="1004">
                  <c:v>0.82400163455038511</c:v>
                </c:pt>
                <c:pt idx="1005">
                  <c:v>0.82388450351955123</c:v>
                </c:pt>
                <c:pt idx="1006">
                  <c:v>0.82377620351955771</c:v>
                </c:pt>
                <c:pt idx="1007">
                  <c:v>0.82367882351944433</c:v>
                </c:pt>
                <c:pt idx="1008">
                  <c:v>0.8235975135194169</c:v>
                </c:pt>
                <c:pt idx="1009">
                  <c:v>0.823514964447426</c:v>
                </c:pt>
                <c:pt idx="1010">
                  <c:v>0.82358903351962465</c:v>
                </c:pt>
                <c:pt idx="1011">
                  <c:v>0.82369067351955094</c:v>
                </c:pt>
                <c:pt idx="1012">
                  <c:v>0.82375559351960725</c:v>
                </c:pt>
                <c:pt idx="1013">
                  <c:v>0.82379973351943703</c:v>
                </c:pt>
                <c:pt idx="1014">
                  <c:v>0.82381679810282549</c:v>
                </c:pt>
                <c:pt idx="1015">
                  <c:v>0.82384581351973973</c:v>
                </c:pt>
                <c:pt idx="1016">
                  <c:v>0.82386707351950883</c:v>
                </c:pt>
                <c:pt idx="1017">
                  <c:v>0.82389337351948244</c:v>
                </c:pt>
                <c:pt idx="1018">
                  <c:v>0.82390477351950187</c:v>
                </c:pt>
                <c:pt idx="1019">
                  <c:v>0.82390493351950111</c:v>
                </c:pt>
                <c:pt idx="1020">
                  <c:v>0.82392939743711247</c:v>
                </c:pt>
                <c:pt idx="1021">
                  <c:v>0.82398541351946664</c:v>
                </c:pt>
                <c:pt idx="1022">
                  <c:v>0.82404981351958007</c:v>
                </c:pt>
                <c:pt idx="1023">
                  <c:v>0.82412113351954064</c:v>
                </c:pt>
                <c:pt idx="1024">
                  <c:v>0.82417225351949275</c:v>
                </c:pt>
                <c:pt idx="1025">
                  <c:v>0.8242191177301379</c:v>
                </c:pt>
                <c:pt idx="1026">
                  <c:v>0.82428213351963109</c:v>
                </c:pt>
                <c:pt idx="1027">
                  <c:v>0.82432471351961589</c:v>
                </c:pt>
                <c:pt idx="1028">
                  <c:v>0.82436979351945183</c:v>
                </c:pt>
                <c:pt idx="1029">
                  <c:v>0.82439808351955468</c:v>
                </c:pt>
                <c:pt idx="1030">
                  <c:v>0.8244157756246866</c:v>
                </c:pt>
                <c:pt idx="1031">
                  <c:v>0.82444959351934721</c:v>
                </c:pt>
                <c:pt idx="1032">
                  <c:v>0.82447505351967765</c:v>
                </c:pt>
                <c:pt idx="1033">
                  <c:v>0.82452939351949828</c:v>
                </c:pt>
                <c:pt idx="1034">
                  <c:v>0.82463096351941112</c:v>
                </c:pt>
                <c:pt idx="1035">
                  <c:v>0.82472578768614846</c:v>
                </c:pt>
                <c:pt idx="1036">
                  <c:v>0.82479661351945355</c:v>
                </c:pt>
                <c:pt idx="1037">
                  <c:v>0.82483616351959221</c:v>
                </c:pt>
                <c:pt idx="1038">
                  <c:v>0.82477189351951163</c:v>
                </c:pt>
                <c:pt idx="1039">
                  <c:v>0.8247174535194266</c:v>
                </c:pt>
                <c:pt idx="1040">
                  <c:v>0.82466175266851904</c:v>
                </c:pt>
                <c:pt idx="1041">
                  <c:v>0.82463059205616673</c:v>
                </c:pt>
                <c:pt idx="1042">
                  <c:v>0.82454883351952946</c:v>
                </c:pt>
                <c:pt idx="1043">
                  <c:v>0.82450247351954453</c:v>
                </c:pt>
                <c:pt idx="1044">
                  <c:v>0.8244746135194565</c:v>
                </c:pt>
                <c:pt idx="1045">
                  <c:v>0.82440098351946745</c:v>
                </c:pt>
                <c:pt idx="1046">
                  <c:v>0.8243385650984435</c:v>
                </c:pt>
                <c:pt idx="1047">
                  <c:v>0.82429021351947596</c:v>
                </c:pt>
                <c:pt idx="1048">
                  <c:v>0.82421999351952058</c:v>
                </c:pt>
                <c:pt idx="1049">
                  <c:v>0.82404978351942793</c:v>
                </c:pt>
                <c:pt idx="1050">
                  <c:v>0.82387864351943585</c:v>
                </c:pt>
                <c:pt idx="1051">
                  <c:v>0.82376239404594265</c:v>
                </c:pt>
                <c:pt idx="1052">
                  <c:v>0.82347524351953916</c:v>
                </c:pt>
                <c:pt idx="1053">
                  <c:v>0.82306151351951973</c:v>
                </c:pt>
                <c:pt idx="1054">
                  <c:v>0.82279240351944372</c:v>
                </c:pt>
                <c:pt idx="1055">
                  <c:v>0.8225033035195255</c:v>
                </c:pt>
                <c:pt idx="1056">
                  <c:v>0.82221482011748059</c:v>
                </c:pt>
                <c:pt idx="1057">
                  <c:v>0.82178805351941286</c:v>
                </c:pt>
                <c:pt idx="1058">
                  <c:v>0.8213829835194415</c:v>
                </c:pt>
                <c:pt idx="1059">
                  <c:v>0.82102141351950375</c:v>
                </c:pt>
                <c:pt idx="1060">
                  <c:v>0.82072585351954841</c:v>
                </c:pt>
                <c:pt idx="1061">
                  <c:v>0.82045870378975372</c:v>
                </c:pt>
                <c:pt idx="1062">
                  <c:v>0.8201699035195279</c:v>
                </c:pt>
                <c:pt idx="1063">
                  <c:v>0.82003857351936915</c:v>
                </c:pt>
                <c:pt idx="1064">
                  <c:v>0.82009525351945511</c:v>
                </c:pt>
                <c:pt idx="1065">
                  <c:v>0.82016053351955542</c:v>
                </c:pt>
                <c:pt idx="1066">
                  <c:v>0.8202073224083366</c:v>
                </c:pt>
                <c:pt idx="1067">
                  <c:v>0.82018730351954638</c:v>
                </c:pt>
                <c:pt idx="1068">
                  <c:v>0.81971362351977484</c:v>
                </c:pt>
                <c:pt idx="1069">
                  <c:v>0.81917720351947354</c:v>
                </c:pt>
                <c:pt idx="1070">
                  <c:v>0.81867413351955098</c:v>
                </c:pt>
                <c:pt idx="1071">
                  <c:v>0.81831558300406448</c:v>
                </c:pt>
                <c:pt idx="1072">
                  <c:v>0.8179811235194594</c:v>
                </c:pt>
                <c:pt idx="1073">
                  <c:v>0.81767466351955465</c:v>
                </c:pt>
                <c:pt idx="1074">
                  <c:v>0.81736776351952767</c:v>
                </c:pt>
                <c:pt idx="1075">
                  <c:v>0.81708171351949976</c:v>
                </c:pt>
                <c:pt idx="1076">
                  <c:v>0.81685578283466498</c:v>
                </c:pt>
                <c:pt idx="1077">
                  <c:v>0.81667214351954009</c:v>
                </c:pt>
                <c:pt idx="1078">
                  <c:v>0.81640975351949452</c:v>
                </c:pt>
                <c:pt idx="1079">
                  <c:v>0.81623202351960344</c:v>
                </c:pt>
                <c:pt idx="1080">
                  <c:v>0.81607537351952475</c:v>
                </c:pt>
                <c:pt idx="1081">
                  <c:v>0.81599286685293748</c:v>
                </c:pt>
                <c:pt idx="1082">
                  <c:v>0.81591521351967389</c:v>
                </c:pt>
                <c:pt idx="1083">
                  <c:v>0.81567015351959116</c:v>
                </c:pt>
                <c:pt idx="1084">
                  <c:v>0.81528647351953532</c:v>
                </c:pt>
                <c:pt idx="1085">
                  <c:v>0.81491092351951999</c:v>
                </c:pt>
                <c:pt idx="1086">
                  <c:v>0.8145847835196065</c:v>
                </c:pt>
                <c:pt idx="1087">
                  <c:v>0.81421406893615256</c:v>
                </c:pt>
                <c:pt idx="1088">
                  <c:v>0.81384920351959589</c:v>
                </c:pt>
                <c:pt idx="1089">
                  <c:v>0.81351567351958964</c:v>
                </c:pt>
                <c:pt idx="1090">
                  <c:v>0.81321477351944793</c:v>
                </c:pt>
                <c:pt idx="1091">
                  <c:v>0.81297832299316064</c:v>
                </c:pt>
                <c:pt idx="1092">
                  <c:v>0.81271176067996009</c:v>
                </c:pt>
                <c:pt idx="1093">
                  <c:v>0.81251985351943312</c:v>
                </c:pt>
                <c:pt idx="1094">
                  <c:v>0.81229114351947396</c:v>
                </c:pt>
                <c:pt idx="1095">
                  <c:v>0.81205409351952118</c:v>
                </c:pt>
                <c:pt idx="1096">
                  <c:v>0.81187973571726957</c:v>
                </c:pt>
                <c:pt idx="1097">
                  <c:v>0.81167545732905966</c:v>
                </c:pt>
                <c:pt idx="1098">
                  <c:v>0.81152655351941405</c:v>
                </c:pt>
                <c:pt idx="1099">
                  <c:v>0.81135641351953358</c:v>
                </c:pt>
                <c:pt idx="1100">
                  <c:v>0.8110574135194929</c:v>
                </c:pt>
                <c:pt idx="1101">
                  <c:v>0.81078446840328433</c:v>
                </c:pt>
                <c:pt idx="1102">
                  <c:v>0.81050046160943623</c:v>
                </c:pt>
                <c:pt idx="1103">
                  <c:v>0.8102237935194696</c:v>
                </c:pt>
                <c:pt idx="1104">
                  <c:v>0.81002680351954881</c:v>
                </c:pt>
                <c:pt idx="1105">
                  <c:v>0.80962404351956285</c:v>
                </c:pt>
                <c:pt idx="1106">
                  <c:v>0.80905492321026862</c:v>
                </c:pt>
                <c:pt idx="1107">
                  <c:v>0.80856210351963376</c:v>
                </c:pt>
                <c:pt idx="1108">
                  <c:v>0.80805210351952894</c:v>
                </c:pt>
                <c:pt idx="1109">
                  <c:v>0.80763281351954697</c:v>
                </c:pt>
                <c:pt idx="1110">
                  <c:v>0.80722708351946459</c:v>
                </c:pt>
                <c:pt idx="1111">
                  <c:v>0.80689388301445342</c:v>
                </c:pt>
                <c:pt idx="1112">
                  <c:v>0.80638058658072953</c:v>
                </c:pt>
                <c:pt idx="1113">
                  <c:v>0.80588932351940934</c:v>
                </c:pt>
                <c:pt idx="1114">
                  <c:v>0.80533548351959916</c:v>
                </c:pt>
                <c:pt idx="1115">
                  <c:v>0.80479590351951957</c:v>
                </c:pt>
                <c:pt idx="1116">
                  <c:v>0.80419309351951573</c:v>
                </c:pt>
                <c:pt idx="1117">
                  <c:v>0.80367057269484166</c:v>
                </c:pt>
                <c:pt idx="1118">
                  <c:v>0.80322950351954625</c:v>
                </c:pt>
                <c:pt idx="1119">
                  <c:v>0.80281168351949383</c:v>
                </c:pt>
                <c:pt idx="1120">
                  <c:v>0.8024299835195452</c:v>
                </c:pt>
                <c:pt idx="1121">
                  <c:v>0.80205429434428765</c:v>
                </c:pt>
                <c:pt idx="1122">
                  <c:v>0.80170292351957095</c:v>
                </c:pt>
                <c:pt idx="1123">
                  <c:v>0.80141997351954353</c:v>
                </c:pt>
                <c:pt idx="1124">
                  <c:v>0.80118171351939815</c:v>
                </c:pt>
                <c:pt idx="1125">
                  <c:v>0.80094504351944851</c:v>
                </c:pt>
                <c:pt idx="1126">
                  <c:v>0.8007663458906501</c:v>
                </c:pt>
                <c:pt idx="1127">
                  <c:v>0.80056926351952051</c:v>
                </c:pt>
                <c:pt idx="1128">
                  <c:v>0.80041256351964285</c:v>
                </c:pt>
                <c:pt idx="1129">
                  <c:v>0.80026163351954005</c:v>
                </c:pt>
                <c:pt idx="1130">
                  <c:v>0.80013278351950134</c:v>
                </c:pt>
                <c:pt idx="1131">
                  <c:v>0.80000065516904351</c:v>
                </c:pt>
                <c:pt idx="1132">
                  <c:v>0.79987826351955982</c:v>
                </c:pt>
                <c:pt idx="1133">
                  <c:v>0.79975221351953985</c:v>
                </c:pt>
                <c:pt idx="1134">
                  <c:v>0.79963335351955345</c:v>
                </c:pt>
                <c:pt idx="1135">
                  <c:v>0.79951358351945578</c:v>
                </c:pt>
                <c:pt idx="1136">
                  <c:v>0.7994069647695452</c:v>
                </c:pt>
                <c:pt idx="1137">
                  <c:v>0.79930703351942634</c:v>
                </c:pt>
                <c:pt idx="1138">
                  <c:v>0.79920030351952698</c:v>
                </c:pt>
                <c:pt idx="1139">
                  <c:v>0.79911941351947802</c:v>
                </c:pt>
                <c:pt idx="1140">
                  <c:v>0.79904208976950031</c:v>
                </c:pt>
                <c:pt idx="1141">
                  <c:v>0.79885398351949299</c:v>
                </c:pt>
                <c:pt idx="1142">
                  <c:v>0.79853825351949603</c:v>
                </c:pt>
                <c:pt idx="1143">
                  <c:v>0.79828610351955831</c:v>
                </c:pt>
                <c:pt idx="1144">
                  <c:v>0.79805995351961223</c:v>
                </c:pt>
                <c:pt idx="1145">
                  <c:v>0.7978097043528436</c:v>
                </c:pt>
                <c:pt idx="1146">
                  <c:v>0.79761349351942123</c:v>
                </c:pt>
                <c:pt idx="1147">
                  <c:v>0.79742052351950599</c:v>
                </c:pt>
                <c:pt idx="1148">
                  <c:v>0.79715568351957744</c:v>
                </c:pt>
                <c:pt idx="1149">
                  <c:v>0.79665196351950873</c:v>
                </c:pt>
                <c:pt idx="1150">
                  <c:v>0.79596854176705245</c:v>
                </c:pt>
                <c:pt idx="1151">
                  <c:v>0.79534639351958014</c:v>
                </c:pt>
                <c:pt idx="1152">
                  <c:v>0.79474047351956811</c:v>
                </c:pt>
                <c:pt idx="1153">
                  <c:v>0.79424170351939005</c:v>
                </c:pt>
                <c:pt idx="1154">
                  <c:v>0.79360458351952479</c:v>
                </c:pt>
                <c:pt idx="1155">
                  <c:v>0.79314473351958314</c:v>
                </c:pt>
                <c:pt idx="1156">
                  <c:v>0.79270756893612293</c:v>
                </c:pt>
                <c:pt idx="1157">
                  <c:v>0.79229649351947296</c:v>
                </c:pt>
                <c:pt idx="1158">
                  <c:v>0.79194675351959676</c:v>
                </c:pt>
                <c:pt idx="1159">
                  <c:v>0.79159566351947364</c:v>
                </c:pt>
                <c:pt idx="1160">
                  <c:v>0.79104875351949089</c:v>
                </c:pt>
                <c:pt idx="1161">
                  <c:v>0.79033347518621588</c:v>
                </c:pt>
                <c:pt idx="1162">
                  <c:v>0.78970645351950042</c:v>
                </c:pt>
                <c:pt idx="1163">
                  <c:v>0.78909622351950792</c:v>
                </c:pt>
                <c:pt idx="1164">
                  <c:v>0.78860960351947595</c:v>
                </c:pt>
                <c:pt idx="1165">
                  <c:v>0.78811045351955078</c:v>
                </c:pt>
                <c:pt idx="1166">
                  <c:v>0.78769469351935606</c:v>
                </c:pt>
                <c:pt idx="1167">
                  <c:v>0.7873175376861925</c:v>
                </c:pt>
                <c:pt idx="1168">
                  <c:v>0.78691731351942462</c:v>
                </c:pt>
                <c:pt idx="1169">
                  <c:v>0.78658226351949168</c:v>
                </c:pt>
                <c:pt idx="1170">
                  <c:v>0.7862971035195303</c:v>
                </c:pt>
                <c:pt idx="1171">
                  <c:v>0.78603783351957235</c:v>
                </c:pt>
                <c:pt idx="1172">
                  <c:v>0.78576688351940061</c:v>
                </c:pt>
                <c:pt idx="1173">
                  <c:v>0.78554741268617123</c:v>
                </c:pt>
                <c:pt idx="1174">
                  <c:v>0.78534343351942981</c:v>
                </c:pt>
                <c:pt idx="1175">
                  <c:v>0.78514946351947446</c:v>
                </c:pt>
                <c:pt idx="1176">
                  <c:v>0.78487966351956162</c:v>
                </c:pt>
                <c:pt idx="1177">
                  <c:v>0.78466923351955176</c:v>
                </c:pt>
                <c:pt idx="1178">
                  <c:v>0.78457841268630113</c:v>
                </c:pt>
                <c:pt idx="1179">
                  <c:v>0.78461373351967745</c:v>
                </c:pt>
                <c:pt idx="1180">
                  <c:v>0.7846661135194497</c:v>
                </c:pt>
                <c:pt idx="1181">
                  <c:v>0.78470710351949469</c:v>
                </c:pt>
                <c:pt idx="1182">
                  <c:v>0.784757333519565</c:v>
                </c:pt>
                <c:pt idx="1183">
                  <c:v>0.78480739351950068</c:v>
                </c:pt>
                <c:pt idx="1184">
                  <c:v>0.78487448088789358</c:v>
                </c:pt>
                <c:pt idx="1185">
                  <c:v>0.78495303351948587</c:v>
                </c:pt>
                <c:pt idx="1186">
                  <c:v>0.78502063351956552</c:v>
                </c:pt>
                <c:pt idx="1187">
                  <c:v>0.78508529351957224</c:v>
                </c:pt>
                <c:pt idx="1188">
                  <c:v>0.78511499351957093</c:v>
                </c:pt>
                <c:pt idx="1189">
                  <c:v>0.78515214185291826</c:v>
                </c:pt>
                <c:pt idx="1190">
                  <c:v>0.78518893351954966</c:v>
                </c:pt>
                <c:pt idx="1191">
                  <c:v>0.78520703351939891</c:v>
                </c:pt>
                <c:pt idx="1192">
                  <c:v>0.78524765351949144</c:v>
                </c:pt>
                <c:pt idx="1193">
                  <c:v>0.78532950351953479</c:v>
                </c:pt>
                <c:pt idx="1194">
                  <c:v>0.78543913143619193</c:v>
                </c:pt>
                <c:pt idx="1195">
                  <c:v>0.78573279351940073</c:v>
                </c:pt>
                <c:pt idx="1196">
                  <c:v>0.78599942351951357</c:v>
                </c:pt>
                <c:pt idx="1197">
                  <c:v>0.78626972351945312</c:v>
                </c:pt>
                <c:pt idx="1198">
                  <c:v>0.78647673351957814</c:v>
                </c:pt>
                <c:pt idx="1199">
                  <c:v>0.78669394351962318</c:v>
                </c:pt>
                <c:pt idx="1200">
                  <c:v>0.7868626210194376</c:v>
                </c:pt>
                <c:pt idx="1201">
                  <c:v>0.7870446535195732</c:v>
                </c:pt>
                <c:pt idx="1202">
                  <c:v>0.7871811735194999</c:v>
                </c:pt>
                <c:pt idx="1203">
                  <c:v>0.78728698351955018</c:v>
                </c:pt>
                <c:pt idx="1204">
                  <c:v>0.7876005735196403</c:v>
                </c:pt>
                <c:pt idx="1205">
                  <c:v>0.78817564185277433</c:v>
                </c:pt>
                <c:pt idx="1206">
                  <c:v>0.78887236351948808</c:v>
                </c:pt>
                <c:pt idx="1207">
                  <c:v>0.7896678335195878</c:v>
                </c:pt>
                <c:pt idx="1208">
                  <c:v>0.79033617351961971</c:v>
                </c:pt>
                <c:pt idx="1209">
                  <c:v>0.79140026351946369</c:v>
                </c:pt>
                <c:pt idx="1210">
                  <c:v>0.79272104351952111</c:v>
                </c:pt>
                <c:pt idx="1211">
                  <c:v>0.79381771730336959</c:v>
                </c:pt>
                <c:pt idx="1212">
                  <c:v>0.79524580351950702</c:v>
                </c:pt>
                <c:pt idx="1213">
                  <c:v>0.79631528351939118</c:v>
                </c:pt>
                <c:pt idx="1214">
                  <c:v>0.79739513351951574</c:v>
                </c:pt>
                <c:pt idx="1215">
                  <c:v>0.79859899351953378</c:v>
                </c:pt>
                <c:pt idx="1216">
                  <c:v>0.79939994703300965</c:v>
                </c:pt>
                <c:pt idx="1217">
                  <c:v>0.80077493351966234</c:v>
                </c:pt>
                <c:pt idx="1218">
                  <c:v>0.80203226351952162</c:v>
                </c:pt>
                <c:pt idx="1219">
                  <c:v>0.80303318351954545</c:v>
                </c:pt>
                <c:pt idx="1220">
                  <c:v>0.8040494635194767</c:v>
                </c:pt>
                <c:pt idx="1221">
                  <c:v>0.80486435018622149</c:v>
                </c:pt>
                <c:pt idx="1222">
                  <c:v>0.80571130351945919</c:v>
                </c:pt>
                <c:pt idx="1223">
                  <c:v>0.80639842351951097</c:v>
                </c:pt>
                <c:pt idx="1224">
                  <c:v>0.80707556351956122</c:v>
                </c:pt>
                <c:pt idx="1225">
                  <c:v>0.80774705351940712</c:v>
                </c:pt>
                <c:pt idx="1226">
                  <c:v>0.80891391351946162</c:v>
                </c:pt>
                <c:pt idx="1227">
                  <c:v>0.80997533976955083</c:v>
                </c:pt>
                <c:pt idx="1228">
                  <c:v>0.81086446351945085</c:v>
                </c:pt>
                <c:pt idx="1229">
                  <c:v>0.81175065351956777</c:v>
                </c:pt>
                <c:pt idx="1230">
                  <c:v>0.81267253351946089</c:v>
                </c:pt>
                <c:pt idx="1231">
                  <c:v>0.81379973351951707</c:v>
                </c:pt>
                <c:pt idx="1232">
                  <c:v>0.81471865226949136</c:v>
                </c:pt>
                <c:pt idx="1233">
                  <c:v>0.81562955351948629</c:v>
                </c:pt>
                <c:pt idx="1234">
                  <c:v>0.8163541635195628</c:v>
                </c:pt>
                <c:pt idx="1235">
                  <c:v>0.8171303335195863</c:v>
                </c:pt>
                <c:pt idx="1236">
                  <c:v>0.81779150351953023</c:v>
                </c:pt>
                <c:pt idx="1237">
                  <c:v>0.81832085351935313</c:v>
                </c:pt>
                <c:pt idx="1238">
                  <c:v>0.81883225643633761</c:v>
                </c:pt>
                <c:pt idx="1239">
                  <c:v>0.81939615351959139</c:v>
                </c:pt>
                <c:pt idx="1240">
                  <c:v>0.81977112351961545</c:v>
                </c:pt>
                <c:pt idx="1241">
                  <c:v>0.8201723335195229</c:v>
                </c:pt>
                <c:pt idx="1242">
                  <c:v>0.82048847351953236</c:v>
                </c:pt>
                <c:pt idx="1243">
                  <c:v>0.82080390226958899</c:v>
                </c:pt>
                <c:pt idx="1244">
                  <c:v>0.82108834351947768</c:v>
                </c:pt>
                <c:pt idx="1245">
                  <c:v>0.82143879351951932</c:v>
                </c:pt>
                <c:pt idx="1246">
                  <c:v>0.82175792351958465</c:v>
                </c:pt>
                <c:pt idx="1247">
                  <c:v>0.82208981351949784</c:v>
                </c:pt>
                <c:pt idx="1248">
                  <c:v>0.82239653351950914</c:v>
                </c:pt>
                <c:pt idx="1249">
                  <c:v>0.82288464351943014</c:v>
                </c:pt>
                <c:pt idx="1250">
                  <c:v>0.8236105335194569</c:v>
                </c:pt>
                <c:pt idx="1251">
                  <c:v>0.82480646351953646</c:v>
                </c:pt>
                <c:pt idx="1252">
                  <c:v>0.82600018351942595</c:v>
                </c:pt>
                <c:pt idx="1253">
                  <c:v>0.82696753351943664</c:v>
                </c:pt>
                <c:pt idx="1254">
                  <c:v>0.82800354810287069</c:v>
                </c:pt>
                <c:pt idx="1255">
                  <c:v>0.8288354735194764</c:v>
                </c:pt>
                <c:pt idx="1256">
                  <c:v>0.82971722351960864</c:v>
                </c:pt>
                <c:pt idx="1257">
                  <c:v>0.83043897351950613</c:v>
                </c:pt>
                <c:pt idx="1258">
                  <c:v>0.83108997351946834</c:v>
                </c:pt>
                <c:pt idx="1259">
                  <c:v>0.8316429647695005</c:v>
                </c:pt>
                <c:pt idx="1260">
                  <c:v>0.83223715351962824</c:v>
                </c:pt>
                <c:pt idx="1261">
                  <c:v>0.83271955351949645</c:v>
                </c:pt>
                <c:pt idx="1262">
                  <c:v>0.83316168351952091</c:v>
                </c:pt>
                <c:pt idx="1263">
                  <c:v>0.83356777351946221</c:v>
                </c:pt>
                <c:pt idx="1264">
                  <c:v>0.83392924601953711</c:v>
                </c:pt>
                <c:pt idx="1265">
                  <c:v>0.83425870351953813</c:v>
                </c:pt>
                <c:pt idx="1266">
                  <c:v>0.83459507351959483</c:v>
                </c:pt>
                <c:pt idx="1267">
                  <c:v>0.83485638351960745</c:v>
                </c:pt>
                <c:pt idx="1268">
                  <c:v>0.83517168351954785</c:v>
                </c:pt>
                <c:pt idx="1269">
                  <c:v>0.83545512101959241</c:v>
                </c:pt>
                <c:pt idx="1270">
                  <c:v>0.83569098351952709</c:v>
                </c:pt>
                <c:pt idx="1271">
                  <c:v>0.83593433351947555</c:v>
                </c:pt>
                <c:pt idx="1272">
                  <c:v>0.83620315351956265</c:v>
                </c:pt>
                <c:pt idx="1273">
                  <c:v>0.83641447351958265</c:v>
                </c:pt>
                <c:pt idx="1274">
                  <c:v>0.83663278768625549</c:v>
                </c:pt>
                <c:pt idx="1275">
                  <c:v>0.8368212935195779</c:v>
                </c:pt>
                <c:pt idx="1276">
                  <c:v>0.83686699351947902</c:v>
                </c:pt>
                <c:pt idx="1277">
                  <c:v>0.83685453351942873</c:v>
                </c:pt>
                <c:pt idx="1278">
                  <c:v>0.83683413351943192</c:v>
                </c:pt>
                <c:pt idx="1279">
                  <c:v>0.83682651351959736</c:v>
                </c:pt>
                <c:pt idx="1280">
                  <c:v>0.83680679810284153</c:v>
                </c:pt>
                <c:pt idx="1281">
                  <c:v>0.83677746351946802</c:v>
                </c:pt>
                <c:pt idx="1282">
                  <c:v>0.83672566351943134</c:v>
                </c:pt>
                <c:pt idx="1283">
                  <c:v>0.83682193351958811</c:v>
                </c:pt>
                <c:pt idx="1284">
                  <c:v>0.83691341351951154</c:v>
                </c:pt>
                <c:pt idx="1285">
                  <c:v>0.83700355851952701</c:v>
                </c:pt>
                <c:pt idx="1286">
                  <c:v>0.83708688351958971</c:v>
                </c:pt>
                <c:pt idx="1287">
                  <c:v>0.83717541351946112</c:v>
                </c:pt>
                <c:pt idx="1288">
                  <c:v>0.83725224351951533</c:v>
                </c:pt>
                <c:pt idx="1289">
                  <c:v>0.83731702351938964</c:v>
                </c:pt>
                <c:pt idx="1290">
                  <c:v>0.83738836060290089</c:v>
                </c:pt>
                <c:pt idx="1291">
                  <c:v>0.8374326735196862</c:v>
                </c:pt>
                <c:pt idx="1292">
                  <c:v>0.83748081351934922</c:v>
                </c:pt>
                <c:pt idx="1293">
                  <c:v>0.83751593351959774</c:v>
                </c:pt>
                <c:pt idx="1294">
                  <c:v>0.83753393351953775</c:v>
                </c:pt>
                <c:pt idx="1295">
                  <c:v>0.83745776685286422</c:v>
                </c:pt>
                <c:pt idx="1296">
                  <c:v>0.83737071351941983</c:v>
                </c:pt>
                <c:pt idx="1297">
                  <c:v>0.8372899735196031</c:v>
                </c:pt>
                <c:pt idx="1298">
                  <c:v>0.83721294351951769</c:v>
                </c:pt>
                <c:pt idx="1299">
                  <c:v>0.83715043351955432</c:v>
                </c:pt>
                <c:pt idx="1300">
                  <c:v>0.83709535351947351</c:v>
                </c:pt>
                <c:pt idx="1301">
                  <c:v>0.83704114185287892</c:v>
                </c:pt>
                <c:pt idx="1302">
                  <c:v>0.83699059351953098</c:v>
                </c:pt>
                <c:pt idx="1303">
                  <c:v>0.83688618351958177</c:v>
                </c:pt>
                <c:pt idx="1304">
                  <c:v>0.83672619351949651</c:v>
                </c:pt>
                <c:pt idx="1305">
                  <c:v>0.83658269351946069</c:v>
                </c:pt>
                <c:pt idx="1306">
                  <c:v>0.83642736060291156</c:v>
                </c:pt>
                <c:pt idx="1307">
                  <c:v>0.83630471351955316</c:v>
                </c:pt>
                <c:pt idx="1308">
                  <c:v>0.83621698351950613</c:v>
                </c:pt>
                <c:pt idx="1309">
                  <c:v>0.83609979351960861</c:v>
                </c:pt>
                <c:pt idx="1310">
                  <c:v>0.83600044351948144</c:v>
                </c:pt>
                <c:pt idx="1311">
                  <c:v>0.83591670351958691</c:v>
                </c:pt>
                <c:pt idx="1312">
                  <c:v>0.83582644393622729</c:v>
                </c:pt>
                <c:pt idx="1313">
                  <c:v>0.83575163351946513</c:v>
                </c:pt>
                <c:pt idx="1314">
                  <c:v>0.83568381351953802</c:v>
                </c:pt>
                <c:pt idx="1315">
                  <c:v>0.83567113351966804</c:v>
                </c:pt>
                <c:pt idx="1316">
                  <c:v>0.83565033351959583</c:v>
                </c:pt>
                <c:pt idx="1317">
                  <c:v>0.8355860585194963</c:v>
                </c:pt>
                <c:pt idx="1318">
                  <c:v>0.83543668351940448</c:v>
                </c:pt>
                <c:pt idx="1319">
                  <c:v>0.83528138351945813</c:v>
                </c:pt>
                <c:pt idx="1320">
                  <c:v>0.83515756351961568</c:v>
                </c:pt>
                <c:pt idx="1321">
                  <c:v>0.83518323351957291</c:v>
                </c:pt>
                <c:pt idx="1322">
                  <c:v>0.835227088449088</c:v>
                </c:pt>
                <c:pt idx="1323">
                  <c:v>0.83527619351954763</c:v>
                </c:pt>
                <c:pt idx="1324">
                  <c:v>0.83533109351945734</c:v>
                </c:pt>
                <c:pt idx="1325">
                  <c:v>0.83538107351948598</c:v>
                </c:pt>
                <c:pt idx="1326">
                  <c:v>0.83541619351960583</c:v>
                </c:pt>
                <c:pt idx="1327">
                  <c:v>0.83545883878258564</c:v>
                </c:pt>
                <c:pt idx="1328">
                  <c:v>0.8354771735193367</c:v>
                </c:pt>
                <c:pt idx="1329">
                  <c:v>0.83545518351969861</c:v>
                </c:pt>
                <c:pt idx="1330">
                  <c:v>0.8354297335194194</c:v>
                </c:pt>
                <c:pt idx="1331">
                  <c:v>0.83541791351944994</c:v>
                </c:pt>
                <c:pt idx="1332">
                  <c:v>0.83540895435264417</c:v>
                </c:pt>
                <c:pt idx="1333">
                  <c:v>0.83539453351944848</c:v>
                </c:pt>
                <c:pt idx="1334">
                  <c:v>0.83536669351931891</c:v>
                </c:pt>
                <c:pt idx="1335">
                  <c:v>0.83533327351939612</c:v>
                </c:pt>
                <c:pt idx="1336">
                  <c:v>0.83531853351951235</c:v>
                </c:pt>
                <c:pt idx="1337">
                  <c:v>0.83530488351955534</c:v>
                </c:pt>
                <c:pt idx="1338">
                  <c:v>0.83523737101954509</c:v>
                </c:pt>
                <c:pt idx="1339">
                  <c:v>0.83518875351948951</c:v>
                </c:pt>
                <c:pt idx="1340">
                  <c:v>0.83515343351950877</c:v>
                </c:pt>
                <c:pt idx="1341">
                  <c:v>0.83517715351939636</c:v>
                </c:pt>
                <c:pt idx="1342">
                  <c:v>0.83521293351944359</c:v>
                </c:pt>
                <c:pt idx="1343">
                  <c:v>0.835198722251832</c:v>
                </c:pt>
                <c:pt idx="1344">
                  <c:v>0.83517083351964083</c:v>
                </c:pt>
                <c:pt idx="1345">
                  <c:v>0.83512838351964569</c:v>
                </c:pt>
                <c:pt idx="1346">
                  <c:v>0.83506089351941193</c:v>
                </c:pt>
                <c:pt idx="1347">
                  <c:v>0.83468612351960303</c:v>
                </c:pt>
                <c:pt idx="1348">
                  <c:v>0.83423762825627534</c:v>
                </c:pt>
                <c:pt idx="1349">
                  <c:v>0.83375029351955776</c:v>
                </c:pt>
                <c:pt idx="1350">
                  <c:v>0.83333311351957251</c:v>
                </c:pt>
                <c:pt idx="1351">
                  <c:v>0.8329463435195239</c:v>
                </c:pt>
                <c:pt idx="1352">
                  <c:v>0.83262813351962028</c:v>
                </c:pt>
                <c:pt idx="1353">
                  <c:v>0.83233469393620396</c:v>
                </c:pt>
                <c:pt idx="1354">
                  <c:v>0.83202294351956163</c:v>
                </c:pt>
                <c:pt idx="1355">
                  <c:v>0.83178854351949405</c:v>
                </c:pt>
                <c:pt idx="1356">
                  <c:v>0.83144798351943905</c:v>
                </c:pt>
                <c:pt idx="1357">
                  <c:v>0.83111541351942764</c:v>
                </c:pt>
                <c:pt idx="1358">
                  <c:v>0.83062429141422489</c:v>
                </c:pt>
                <c:pt idx="1359">
                  <c:v>0.83017445351949037</c:v>
                </c:pt>
                <c:pt idx="1360">
                  <c:v>0.82995806351955581</c:v>
                </c:pt>
                <c:pt idx="1361">
                  <c:v>0.82975227351956016</c:v>
                </c:pt>
                <c:pt idx="1362">
                  <c:v>0.82958268351958964</c:v>
                </c:pt>
                <c:pt idx="1363">
                  <c:v>0.82943560720367793</c:v>
                </c:pt>
                <c:pt idx="1364">
                  <c:v>0.82927975351948702</c:v>
                </c:pt>
                <c:pt idx="1365">
                  <c:v>0.82898786351951548</c:v>
                </c:pt>
                <c:pt idx="1366">
                  <c:v>0.82821065351949175</c:v>
                </c:pt>
                <c:pt idx="1367">
                  <c:v>0.82743307351945838</c:v>
                </c:pt>
                <c:pt idx="1368">
                  <c:v>0.8269137650984959</c:v>
                </c:pt>
                <c:pt idx="1369">
                  <c:v>0.82625437351953246</c:v>
                </c:pt>
                <c:pt idx="1370">
                  <c:v>0.82575218351945523</c:v>
                </c:pt>
                <c:pt idx="1371">
                  <c:v>0.82532566351956438</c:v>
                </c:pt>
                <c:pt idx="1372">
                  <c:v>0.82489206351951372</c:v>
                </c:pt>
                <c:pt idx="1373">
                  <c:v>0.82458976685283858</c:v>
                </c:pt>
                <c:pt idx="1374">
                  <c:v>0.82427874351959973</c:v>
                </c:pt>
                <c:pt idx="1375">
                  <c:v>0.8239999235194807</c:v>
                </c:pt>
                <c:pt idx="1376">
                  <c:v>0.82377036351948663</c:v>
                </c:pt>
                <c:pt idx="1377">
                  <c:v>0.8235374435195697</c:v>
                </c:pt>
                <c:pt idx="1378">
                  <c:v>0.82337034351964178</c:v>
                </c:pt>
                <c:pt idx="1379">
                  <c:v>0.8231590808879613</c:v>
                </c:pt>
                <c:pt idx="1380">
                  <c:v>0.82299654351952289</c:v>
                </c:pt>
                <c:pt idx="1381">
                  <c:v>0.82282442351956364</c:v>
                </c:pt>
                <c:pt idx="1382">
                  <c:v>0.82269147351956984</c:v>
                </c:pt>
                <c:pt idx="1383">
                  <c:v>0.82261688351948714</c:v>
                </c:pt>
                <c:pt idx="1384">
                  <c:v>0.82256922518622821</c:v>
                </c:pt>
                <c:pt idx="1385">
                  <c:v>0.82253955351951924</c:v>
                </c:pt>
                <c:pt idx="1386">
                  <c:v>0.82251487351942409</c:v>
                </c:pt>
                <c:pt idx="1387">
                  <c:v>0.82249143351971599</c:v>
                </c:pt>
                <c:pt idx="1388">
                  <c:v>0.82248053351956685</c:v>
                </c:pt>
                <c:pt idx="1389">
                  <c:v>0.82261402726943822</c:v>
                </c:pt>
                <c:pt idx="1390">
                  <c:v>0.82288616351956989</c:v>
                </c:pt>
                <c:pt idx="1391">
                  <c:v>0.82309537351950779</c:v>
                </c:pt>
                <c:pt idx="1392">
                  <c:v>0.82330478351946113</c:v>
                </c:pt>
                <c:pt idx="1393">
                  <c:v>0.82348782351952843</c:v>
                </c:pt>
                <c:pt idx="1394">
                  <c:v>0.82361258976949592</c:v>
                </c:pt>
                <c:pt idx="1395">
                  <c:v>0.8237016935194964</c:v>
                </c:pt>
                <c:pt idx="1396">
                  <c:v>0.8237605935195379</c:v>
                </c:pt>
                <c:pt idx="1397">
                  <c:v>0.82382213351955635</c:v>
                </c:pt>
                <c:pt idx="1398">
                  <c:v>0.82388579351948055</c:v>
                </c:pt>
                <c:pt idx="1399">
                  <c:v>0.82393783976947099</c:v>
                </c:pt>
                <c:pt idx="1400">
                  <c:v>0.82399835351958517</c:v>
                </c:pt>
                <c:pt idx="1401">
                  <c:v>0.82404073351963825</c:v>
                </c:pt>
                <c:pt idx="1402">
                  <c:v>0.82408378351945544</c:v>
                </c:pt>
                <c:pt idx="1403">
                  <c:v>0.82410363351957083</c:v>
                </c:pt>
                <c:pt idx="1404">
                  <c:v>0.82411440226955812</c:v>
                </c:pt>
                <c:pt idx="1405">
                  <c:v>0.824124383519518</c:v>
                </c:pt>
                <c:pt idx="1406">
                  <c:v>0.82413555351955403</c:v>
                </c:pt>
                <c:pt idx="1407">
                  <c:v>0.82414459351969094</c:v>
                </c:pt>
                <c:pt idx="1408">
                  <c:v>0.82415193351938898</c:v>
                </c:pt>
                <c:pt idx="1409">
                  <c:v>0.82417091268598641</c:v>
                </c:pt>
                <c:pt idx="1410">
                  <c:v>0.8241773335193161</c:v>
                </c:pt>
                <c:pt idx="1411">
                  <c:v>0.82415147351942186</c:v>
                </c:pt>
                <c:pt idx="1412">
                  <c:v>0.82406972351951446</c:v>
                </c:pt>
                <c:pt idx="1413">
                  <c:v>0.82400221351929326</c:v>
                </c:pt>
                <c:pt idx="1414">
                  <c:v>0.82392473351951923</c:v>
                </c:pt>
                <c:pt idx="1415">
                  <c:v>0.82387105351955414</c:v>
                </c:pt>
                <c:pt idx="1416">
                  <c:v>0.82372728351957436</c:v>
                </c:pt>
                <c:pt idx="1417">
                  <c:v>0.82330038351945234</c:v>
                </c:pt>
                <c:pt idx="1418">
                  <c:v>0.82297027351945973</c:v>
                </c:pt>
                <c:pt idx="1419">
                  <c:v>0.82266501685286664</c:v>
                </c:pt>
                <c:pt idx="1420">
                  <c:v>0.82238968351954633</c:v>
                </c:pt>
                <c:pt idx="1421">
                  <c:v>0.82217511351946393</c:v>
                </c:pt>
                <c:pt idx="1422">
                  <c:v>0.82191426351947472</c:v>
                </c:pt>
                <c:pt idx="1423">
                  <c:v>0.82169046351951691</c:v>
                </c:pt>
                <c:pt idx="1424">
                  <c:v>0.82149922518608798</c:v>
                </c:pt>
                <c:pt idx="1425">
                  <c:v>0.82129412351952191</c:v>
                </c:pt>
                <c:pt idx="1426">
                  <c:v>0.82110129351940531</c:v>
                </c:pt>
                <c:pt idx="1427">
                  <c:v>0.82089600351949388</c:v>
                </c:pt>
                <c:pt idx="1428">
                  <c:v>0.82071014351949179</c:v>
                </c:pt>
                <c:pt idx="1429">
                  <c:v>0.82049154404582225</c:v>
                </c:pt>
                <c:pt idx="1430">
                  <c:v>0.82021743351953114</c:v>
                </c:pt>
                <c:pt idx="1431">
                  <c:v>0.82001063351960135</c:v>
                </c:pt>
                <c:pt idx="1432">
                  <c:v>0.81982452351951485</c:v>
                </c:pt>
                <c:pt idx="1433">
                  <c:v>0.81966600351948693</c:v>
                </c:pt>
                <c:pt idx="1434">
                  <c:v>0.81952392351946912</c:v>
                </c:pt>
                <c:pt idx="1435">
                  <c:v>0.81940517562485149</c:v>
                </c:pt>
                <c:pt idx="1436">
                  <c:v>0.81925825351956438</c:v>
                </c:pt>
                <c:pt idx="1437">
                  <c:v>0.81912013351946222</c:v>
                </c:pt>
                <c:pt idx="1438">
                  <c:v>0.81897135351960082</c:v>
                </c:pt>
                <c:pt idx="1439">
                  <c:v>0.81882011060288584</c:v>
                </c:pt>
                <c:pt idx="1440">
                  <c:v>0.81858255351946241</c:v>
                </c:pt>
                <c:pt idx="1441">
                  <c:v>0.81816716351951868</c:v>
                </c:pt>
                <c:pt idx="1442">
                  <c:v>0.81776680351953279</c:v>
                </c:pt>
                <c:pt idx="1443">
                  <c:v>0.81740644351954472</c:v>
                </c:pt>
                <c:pt idx="1444">
                  <c:v>0.81709981773003926</c:v>
                </c:pt>
                <c:pt idx="1445">
                  <c:v>0.81683298351943279</c:v>
                </c:pt>
                <c:pt idx="1446">
                  <c:v>0.8166751335194965</c:v>
                </c:pt>
                <c:pt idx="1447">
                  <c:v>0.81659466351963772</c:v>
                </c:pt>
                <c:pt idx="1448">
                  <c:v>0.81658753351965152</c:v>
                </c:pt>
                <c:pt idx="1449">
                  <c:v>0.81658314404587862</c:v>
                </c:pt>
                <c:pt idx="1450">
                  <c:v>0.81654676351951161</c:v>
                </c:pt>
                <c:pt idx="1451">
                  <c:v>0.81650965351950378</c:v>
                </c:pt>
                <c:pt idx="1452">
                  <c:v>0.81648633351953492</c:v>
                </c:pt>
                <c:pt idx="1453">
                  <c:v>0.81646063351952614</c:v>
                </c:pt>
                <c:pt idx="1454">
                  <c:v>0.81643093351942764</c:v>
                </c:pt>
                <c:pt idx="1455">
                  <c:v>0.81641346351956667</c:v>
                </c:pt>
                <c:pt idx="1456">
                  <c:v>0.81635603351956854</c:v>
                </c:pt>
                <c:pt idx="1457">
                  <c:v>0.8163843135193789</c:v>
                </c:pt>
                <c:pt idx="1458">
                  <c:v>0.81643818351955133</c:v>
                </c:pt>
                <c:pt idx="1459">
                  <c:v>0.81648614404593856</c:v>
                </c:pt>
                <c:pt idx="1460">
                  <c:v>0.81650511351942634</c:v>
                </c:pt>
                <c:pt idx="1461">
                  <c:v>0.8165510635196257</c:v>
                </c:pt>
                <c:pt idx="1462">
                  <c:v>0.81657453351959974</c:v>
                </c:pt>
                <c:pt idx="1463">
                  <c:v>0.8166014835193639</c:v>
                </c:pt>
                <c:pt idx="1464">
                  <c:v>0.81661256509825331</c:v>
                </c:pt>
                <c:pt idx="1465">
                  <c:v>0.81660233351944123</c:v>
                </c:pt>
                <c:pt idx="1466">
                  <c:v>0.81651137351944669</c:v>
                </c:pt>
                <c:pt idx="1467">
                  <c:v>0.81629891351946093</c:v>
                </c:pt>
                <c:pt idx="1468">
                  <c:v>0.81607524351946403</c:v>
                </c:pt>
                <c:pt idx="1469">
                  <c:v>0.81585905851947915</c:v>
                </c:pt>
                <c:pt idx="1470">
                  <c:v>0.81567259351953703</c:v>
                </c:pt>
                <c:pt idx="1471">
                  <c:v>0.81550732351954025</c:v>
                </c:pt>
                <c:pt idx="1472">
                  <c:v>0.81536805351956354</c:v>
                </c:pt>
                <c:pt idx="1473">
                  <c:v>0.81522592351952072</c:v>
                </c:pt>
                <c:pt idx="1474">
                  <c:v>0.81510513351950964</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0.5587539335195264</c:v>
                </c:pt>
                <c:pt idx="1">
                  <c:v>0.56002793351954983</c:v>
                </c:pt>
                <c:pt idx="2">
                  <c:v>0.56019078162083269</c:v>
                </c:pt>
                <c:pt idx="3">
                  <c:v>0.5611457251861367</c:v>
                </c:pt>
                <c:pt idx="4">
                  <c:v>0.56143594351947024</c:v>
                </c:pt>
                <c:pt idx="5">
                  <c:v>0.56177777351960889</c:v>
                </c:pt>
                <c:pt idx="6">
                  <c:v>0.5620660835196245</c:v>
                </c:pt>
                <c:pt idx="7">
                  <c:v>0.56236655351960951</c:v>
                </c:pt>
                <c:pt idx="8">
                  <c:v>0.56261081351941344</c:v>
                </c:pt>
                <c:pt idx="9">
                  <c:v>0.56285751351947555</c:v>
                </c:pt>
                <c:pt idx="10">
                  <c:v>0.56298713351952789</c:v>
                </c:pt>
                <c:pt idx="11">
                  <c:v>0.56494156509840843</c:v>
                </c:pt>
                <c:pt idx="12">
                  <c:v>0.56525183351956843</c:v>
                </c:pt>
                <c:pt idx="13">
                  <c:v>0.56604058351950959</c:v>
                </c:pt>
                <c:pt idx="14">
                  <c:v>0.56660442351953622</c:v>
                </c:pt>
                <c:pt idx="15">
                  <c:v>0.56708049351956924</c:v>
                </c:pt>
                <c:pt idx="16">
                  <c:v>0.56791892351962769</c:v>
                </c:pt>
                <c:pt idx="17">
                  <c:v>0.56909893351954155</c:v>
                </c:pt>
                <c:pt idx="18">
                  <c:v>0.57040815932600708</c:v>
                </c:pt>
                <c:pt idx="19">
                  <c:v>0.57134351937811823</c:v>
                </c:pt>
                <c:pt idx="20">
                  <c:v>0.57283343351949212</c:v>
                </c:pt>
                <c:pt idx="21">
                  <c:v>0.57474743351947732</c:v>
                </c:pt>
                <c:pt idx="22">
                  <c:v>0.58581489351955462</c:v>
                </c:pt>
                <c:pt idx="23">
                  <c:v>0.6367161935195047</c:v>
                </c:pt>
                <c:pt idx="24">
                  <c:v>0.6773921935194811</c:v>
                </c:pt>
                <c:pt idx="25">
                  <c:v>0.67622157351947076</c:v>
                </c:pt>
                <c:pt idx="26">
                  <c:v>0.67450393351951776</c:v>
                </c:pt>
                <c:pt idx="27">
                  <c:v>0.80356905851961369</c:v>
                </c:pt>
                <c:pt idx="28">
                  <c:v>1.0371027035194937</c:v>
                </c:pt>
                <c:pt idx="29">
                  <c:v>1.4626913435194799</c:v>
                </c:pt>
                <c:pt idx="30">
                  <c:v>1.9762350835195979</c:v>
                </c:pt>
                <c:pt idx="31">
                  <c:v>1.7315956135195585</c:v>
                </c:pt>
                <c:pt idx="32">
                  <c:v>1.0482378760483049</c:v>
                </c:pt>
                <c:pt idx="33">
                  <c:v>0.18570929859880897</c:v>
                </c:pt>
                <c:pt idx="34">
                  <c:v>0.45873047351950902</c:v>
                </c:pt>
                <c:pt idx="35">
                  <c:v>0.72962171351946425</c:v>
                </c:pt>
                <c:pt idx="36">
                  <c:v>0.57882402351936002</c:v>
                </c:pt>
                <c:pt idx="37">
                  <c:v>-4.7516308904775442E-2</c:v>
                </c:pt>
                <c:pt idx="38">
                  <c:v>-0.68030802648058886</c:v>
                </c:pt>
                <c:pt idx="39">
                  <c:v>-1.3463869464805223</c:v>
                </c:pt>
                <c:pt idx="40">
                  <c:v>-2.0661112600288769</c:v>
                </c:pt>
                <c:pt idx="41">
                  <c:v>-3.5023871509874462</c:v>
                </c:pt>
                <c:pt idx="42">
                  <c:v>-4.0166649064804005</c:v>
                </c:pt>
                <c:pt idx="43">
                  <c:v>-4.1141821964804262</c:v>
                </c:pt>
                <c:pt idx="44">
                  <c:v>-4.07213128648044</c:v>
                </c:pt>
                <c:pt idx="45">
                  <c:v>-4.1479630164805457</c:v>
                </c:pt>
                <c:pt idx="46">
                  <c:v>-4.5439064664805215</c:v>
                </c:pt>
                <c:pt idx="47">
                  <c:v>-5.127428739949762</c:v>
                </c:pt>
                <c:pt idx="48">
                  <c:v>-5.5667792664805074</c:v>
                </c:pt>
                <c:pt idx="49">
                  <c:v>-7.9660430664804807</c:v>
                </c:pt>
                <c:pt idx="50">
                  <c:v>-8.1694166664805028</c:v>
                </c:pt>
                <c:pt idx="51">
                  <c:v>-8.2922306464804336</c:v>
                </c:pt>
                <c:pt idx="52">
                  <c:v>-8.0500776964804714</c:v>
                </c:pt>
                <c:pt idx="53">
                  <c:v>-7.653578416480455</c:v>
                </c:pt>
                <c:pt idx="54">
                  <c:v>-7.1161258564805197</c:v>
                </c:pt>
                <c:pt idx="55">
                  <c:v>-6.2579930664805365</c:v>
                </c:pt>
                <c:pt idx="56">
                  <c:v>-1.5226725280190441</c:v>
                </c:pt>
                <c:pt idx="57">
                  <c:v>-0.33748960648043191</c:v>
                </c:pt>
                <c:pt idx="58">
                  <c:v>1.0883450835193997</c:v>
                </c:pt>
                <c:pt idx="59">
                  <c:v>2.814680283519535</c:v>
                </c:pt>
                <c:pt idx="60">
                  <c:v>4.3497179435195363</c:v>
                </c:pt>
                <c:pt idx="61">
                  <c:v>6.2088244935195434</c:v>
                </c:pt>
                <c:pt idx="62">
                  <c:v>7.6796836535194775</c:v>
                </c:pt>
                <c:pt idx="63">
                  <c:v>9.3091563271365345</c:v>
                </c:pt>
                <c:pt idx="64">
                  <c:v>13.089865462091009</c:v>
                </c:pt>
                <c:pt idx="65">
                  <c:v>14.5467316135195</c:v>
                </c:pt>
                <c:pt idx="66">
                  <c:v>15.092465273519554</c:v>
                </c:pt>
                <c:pt idx="67">
                  <c:v>13.786278273519468</c:v>
                </c:pt>
                <c:pt idx="68">
                  <c:v>11.51581246351952</c:v>
                </c:pt>
                <c:pt idx="69">
                  <c:v>8.2570198189361861</c:v>
                </c:pt>
                <c:pt idx="70">
                  <c:v>5.7712203235194171</c:v>
                </c:pt>
                <c:pt idx="71">
                  <c:v>4.0399887735195108</c:v>
                </c:pt>
                <c:pt idx="72">
                  <c:v>3.3676739335195256</c:v>
                </c:pt>
                <c:pt idx="73">
                  <c:v>-2.4156634047158132</c:v>
                </c:pt>
                <c:pt idx="74">
                  <c:v>-4.5871264664803277</c:v>
                </c:pt>
                <c:pt idx="75">
                  <c:v>-6.9310344664804395</c:v>
                </c:pt>
                <c:pt idx="76">
                  <c:v>-8.1648044169959508</c:v>
                </c:pt>
                <c:pt idx="77">
                  <c:v>-9.196817426480365</c:v>
                </c:pt>
                <c:pt idx="78">
                  <c:v>-10.007180616480539</c:v>
                </c:pt>
                <c:pt idx="79">
                  <c:v>-11.049590296480366</c:v>
                </c:pt>
                <c:pt idx="80">
                  <c:v>-11.732130566480492</c:v>
                </c:pt>
                <c:pt idx="81">
                  <c:v>-12.200336649813849</c:v>
                </c:pt>
                <c:pt idx="82">
                  <c:v>-10.812777753047726</c:v>
                </c:pt>
                <c:pt idx="83">
                  <c:v>-10.469263386480335</c:v>
                </c:pt>
                <c:pt idx="84">
                  <c:v>-10.118524486480592</c:v>
                </c:pt>
                <c:pt idx="85">
                  <c:v>-9.30651138648048</c:v>
                </c:pt>
                <c:pt idx="86">
                  <c:v>-8.5872747864803607</c:v>
                </c:pt>
                <c:pt idx="87">
                  <c:v>-8.0034908419906543</c:v>
                </c:pt>
                <c:pt idx="88">
                  <c:v>-7.7130060464804284</c:v>
                </c:pt>
                <c:pt idx="89">
                  <c:v>-7.5411542331471955</c:v>
                </c:pt>
                <c:pt idx="90">
                  <c:v>-6.2532359639163815</c:v>
                </c:pt>
                <c:pt idx="91">
                  <c:v>-5.9884137664805621</c:v>
                </c:pt>
                <c:pt idx="92">
                  <c:v>-5.4231780564804932</c:v>
                </c:pt>
                <c:pt idx="93">
                  <c:v>-5.0668207159649814</c:v>
                </c:pt>
                <c:pt idx="94">
                  <c:v>-4.6703231364804338</c:v>
                </c:pt>
                <c:pt idx="95">
                  <c:v>-4.0335622664804145</c:v>
                </c:pt>
                <c:pt idx="96">
                  <c:v>-3.1172328264805031</c:v>
                </c:pt>
                <c:pt idx="97">
                  <c:v>-2.099979766480375</c:v>
                </c:pt>
                <c:pt idx="98">
                  <c:v>-1.2908340664804712</c:v>
                </c:pt>
                <c:pt idx="99">
                  <c:v>1.0803978198830044</c:v>
                </c:pt>
                <c:pt idx="100">
                  <c:v>1.3028057435195848</c:v>
                </c:pt>
                <c:pt idx="101">
                  <c:v>1.3943623935195717</c:v>
                </c:pt>
                <c:pt idx="102">
                  <c:v>1.328620773519432</c:v>
                </c:pt>
                <c:pt idx="103">
                  <c:v>1.1793854635196372</c:v>
                </c:pt>
                <c:pt idx="104">
                  <c:v>1.0689637416003137</c:v>
                </c:pt>
                <c:pt idx="105">
                  <c:v>1.0011134188134743</c:v>
                </c:pt>
                <c:pt idx="106">
                  <c:v>0.96448666351938073</c:v>
                </c:pt>
                <c:pt idx="107">
                  <c:v>0.96417581351954651</c:v>
                </c:pt>
                <c:pt idx="108">
                  <c:v>0.9847399935195259</c:v>
                </c:pt>
                <c:pt idx="109">
                  <c:v>0.83752617351960623</c:v>
                </c:pt>
                <c:pt idx="110">
                  <c:v>0.52168005351941849</c:v>
                </c:pt>
                <c:pt idx="111">
                  <c:v>8.2343083519560836E-2</c:v>
                </c:pt>
                <c:pt idx="112">
                  <c:v>-0.31292426648042254</c:v>
                </c:pt>
                <c:pt idx="113">
                  <c:v>-0.57663941370275063</c:v>
                </c:pt>
                <c:pt idx="114">
                  <c:v>-1.1151290970926047</c:v>
                </c:pt>
                <c:pt idx="115">
                  <c:v>-1.6613428364803728</c:v>
                </c:pt>
                <c:pt idx="116">
                  <c:v>-2.3756961064804747</c:v>
                </c:pt>
                <c:pt idx="117">
                  <c:v>-2.8838384264805508</c:v>
                </c:pt>
                <c:pt idx="118">
                  <c:v>-3.444768166480543</c:v>
                </c:pt>
                <c:pt idx="119">
                  <c:v>-3.9555908893972287</c:v>
                </c:pt>
                <c:pt idx="120">
                  <c:v>-4.5042189175443639</c:v>
                </c:pt>
                <c:pt idx="121">
                  <c:v>-5.2508359020969362</c:v>
                </c:pt>
                <c:pt idx="122">
                  <c:v>-5.1600017164804655</c:v>
                </c:pt>
                <c:pt idx="123">
                  <c:v>-4.960881106480528</c:v>
                </c:pt>
                <c:pt idx="124">
                  <c:v>-4.7838595452039527</c:v>
                </c:pt>
                <c:pt idx="125">
                  <c:v>-4.7241957364804925</c:v>
                </c:pt>
                <c:pt idx="126">
                  <c:v>-4.7539567464802817</c:v>
                </c:pt>
                <c:pt idx="127">
                  <c:v>-4.8228018264805961</c:v>
                </c:pt>
                <c:pt idx="128">
                  <c:v>-4.852632326480375</c:v>
                </c:pt>
                <c:pt idx="129">
                  <c:v>-4.8126668008553946</c:v>
                </c:pt>
                <c:pt idx="130">
                  <c:v>-3.381551234901508</c:v>
                </c:pt>
                <c:pt idx="131">
                  <c:v>-3.2665517764807399</c:v>
                </c:pt>
                <c:pt idx="132">
                  <c:v>-3.295395566480495</c:v>
                </c:pt>
                <c:pt idx="133">
                  <c:v>-3.2237174164804272</c:v>
                </c:pt>
                <c:pt idx="134">
                  <c:v>-2.9994789864803977</c:v>
                </c:pt>
                <c:pt idx="135">
                  <c:v>-2.5514972664804816</c:v>
                </c:pt>
                <c:pt idx="136">
                  <c:v>-2.2310160664804792</c:v>
                </c:pt>
                <c:pt idx="137">
                  <c:v>-1.9909780009067228</c:v>
                </c:pt>
                <c:pt idx="138">
                  <c:v>-2.2253150064805007</c:v>
                </c:pt>
                <c:pt idx="139">
                  <c:v>-2.3070979264805231</c:v>
                </c:pt>
                <c:pt idx="140">
                  <c:v>-2.5636227064803601</c:v>
                </c:pt>
                <c:pt idx="141">
                  <c:v>-2.5257103864805401</c:v>
                </c:pt>
                <c:pt idx="142">
                  <c:v>-2.5048386864806105</c:v>
                </c:pt>
                <c:pt idx="143">
                  <c:v>-2.6331066364806759</c:v>
                </c:pt>
                <c:pt idx="144">
                  <c:v>-2.7860108357112665</c:v>
                </c:pt>
                <c:pt idx="145">
                  <c:v>-3.503112915537117</c:v>
                </c:pt>
                <c:pt idx="146">
                  <c:v>-3.7184899250662644</c:v>
                </c:pt>
                <c:pt idx="147">
                  <c:v>-4.0567896864805864</c:v>
                </c:pt>
                <c:pt idx="148">
                  <c:v>-4.2134805564803877</c:v>
                </c:pt>
                <c:pt idx="149">
                  <c:v>-3.786185076480451</c:v>
                </c:pt>
                <c:pt idx="150">
                  <c:v>-2.6014400864805372</c:v>
                </c:pt>
                <c:pt idx="151">
                  <c:v>-1.0122026364805381</c:v>
                </c:pt>
                <c:pt idx="152">
                  <c:v>0.47133753134552592</c:v>
                </c:pt>
                <c:pt idx="153">
                  <c:v>4.5030682841688918</c:v>
                </c:pt>
                <c:pt idx="154">
                  <c:v>5.4020575235195585</c:v>
                </c:pt>
                <c:pt idx="155">
                  <c:v>5.8728933035196773</c:v>
                </c:pt>
                <c:pt idx="156">
                  <c:v>5.9032243935194693</c:v>
                </c:pt>
                <c:pt idx="157">
                  <c:v>5.7833064935194916</c:v>
                </c:pt>
                <c:pt idx="158">
                  <c:v>5.7759734535195566</c:v>
                </c:pt>
                <c:pt idx="159">
                  <c:v>5.8629556607922648</c:v>
                </c:pt>
                <c:pt idx="160">
                  <c:v>5.9172252952216864</c:v>
                </c:pt>
                <c:pt idx="161">
                  <c:v>5.947224219233803</c:v>
                </c:pt>
                <c:pt idx="162">
                  <c:v>4.2368917112973064</c:v>
                </c:pt>
                <c:pt idx="163">
                  <c:v>2.6122085935194965</c:v>
                </c:pt>
                <c:pt idx="164">
                  <c:v>1.2630044835195657</c:v>
                </c:pt>
                <c:pt idx="165">
                  <c:v>0.27936396351957188</c:v>
                </c:pt>
                <c:pt idx="166">
                  <c:v>-0.63885197557139883</c:v>
                </c:pt>
                <c:pt idx="167">
                  <c:v>-1.5282555464804943</c:v>
                </c:pt>
                <c:pt idx="168">
                  <c:v>-2.2952619564805312</c:v>
                </c:pt>
                <c:pt idx="169">
                  <c:v>-2.727439446915171</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-13.397880448503049</c:v>
                </c:pt>
                <c:pt idx="178">
                  <c:v>-14.022291780766192</c:v>
                </c:pt>
                <c:pt idx="179">
                  <c:v>-13.949330106480332</c:v>
                </c:pt>
                <c:pt idx="180">
                  <c:v>-13.632458296480436</c:v>
                </c:pt>
                <c:pt idx="181">
                  <c:v>-13.122688375758814</c:v>
                </c:pt>
                <c:pt idx="182">
                  <c:v>-12.229498666480467</c:v>
                </c:pt>
                <c:pt idx="183">
                  <c:v>-11.81800584648046</c:v>
                </c:pt>
                <c:pt idx="184">
                  <c:v>-11.552031326480549</c:v>
                </c:pt>
                <c:pt idx="185">
                  <c:v>-11.163787366480495</c:v>
                </c:pt>
                <c:pt idx="186">
                  <c:v>-10.661310410230422</c:v>
                </c:pt>
                <c:pt idx="187">
                  <c:v>-8.8023731664804732</c:v>
                </c:pt>
                <c:pt idx="188">
                  <c:v>-8.6611271068846634</c:v>
                </c:pt>
                <c:pt idx="189">
                  <c:v>-8.0729380364804797</c:v>
                </c:pt>
                <c:pt idx="190">
                  <c:v>-7.4136820864805077</c:v>
                </c:pt>
                <c:pt idx="191">
                  <c:v>-6.1045334831470797</c:v>
                </c:pt>
                <c:pt idx="192">
                  <c:v>-4.1423667064804865</c:v>
                </c:pt>
                <c:pt idx="193">
                  <c:v>-2.4162452792463815</c:v>
                </c:pt>
                <c:pt idx="194">
                  <c:v>5.3047056580094489</c:v>
                </c:pt>
                <c:pt idx="195">
                  <c:v>7.1461832335195492</c:v>
                </c:pt>
                <c:pt idx="196">
                  <c:v>8.7666597435195115</c:v>
                </c:pt>
                <c:pt idx="197">
                  <c:v>10.256358433519505</c:v>
                </c:pt>
                <c:pt idx="198">
                  <c:v>11.440449683519606</c:v>
                </c:pt>
                <c:pt idx="199">
                  <c:v>12.114099063519646</c:v>
                </c:pt>
                <c:pt idx="200">
                  <c:v>12.513508998035704</c:v>
                </c:pt>
                <c:pt idx="201">
                  <c:v>12.719749377963968</c:v>
                </c:pt>
                <c:pt idx="202">
                  <c:v>12.179683933519517</c:v>
                </c:pt>
                <c:pt idx="203">
                  <c:v>11.710334693519656</c:v>
                </c:pt>
                <c:pt idx="204">
                  <c:v>10.052904923519534</c:v>
                </c:pt>
                <c:pt idx="205">
                  <c:v>8.0764798835195393</c:v>
                </c:pt>
                <c:pt idx="206">
                  <c:v>6.9988957376431529</c:v>
                </c:pt>
                <c:pt idx="207">
                  <c:v>6.0057588735194809</c:v>
                </c:pt>
                <c:pt idx="208">
                  <c:v>5.4442025235195661</c:v>
                </c:pt>
                <c:pt idx="209">
                  <c:v>4.8786395019404978</c:v>
                </c:pt>
                <c:pt idx="210">
                  <c:v>2.0282122600502248</c:v>
                </c:pt>
                <c:pt idx="211">
                  <c:v>1.2942627356028993</c:v>
                </c:pt>
                <c:pt idx="212">
                  <c:v>0.23613279351960159</c:v>
                </c:pt>
                <c:pt idx="213">
                  <c:v>-1.3426493164803475</c:v>
                </c:pt>
                <c:pt idx="214">
                  <c:v>-2.9284168864805342</c:v>
                </c:pt>
                <c:pt idx="215">
                  <c:v>-4.5816224264804095</c:v>
                </c:pt>
                <c:pt idx="216">
                  <c:v>-6.1227881964806112</c:v>
                </c:pt>
                <c:pt idx="217">
                  <c:v>-6.7194435147563087</c:v>
                </c:pt>
                <c:pt idx="218">
                  <c:v>-8.3075490521946644</c:v>
                </c:pt>
                <c:pt idx="219">
                  <c:v>-7.902849526480523</c:v>
                </c:pt>
                <c:pt idx="220">
                  <c:v>-7.5351004875332421</c:v>
                </c:pt>
                <c:pt idx="221">
                  <c:v>-6.8825724964803783</c:v>
                </c:pt>
                <c:pt idx="222">
                  <c:v>-6.2311308564806041</c:v>
                </c:pt>
                <c:pt idx="223">
                  <c:v>-5.6152416064805948</c:v>
                </c:pt>
                <c:pt idx="224">
                  <c:v>-4.5742157230460805</c:v>
                </c:pt>
                <c:pt idx="225">
                  <c:v>-3.7902145764805386</c:v>
                </c:pt>
                <c:pt idx="226">
                  <c:v>-3.3107341264805972</c:v>
                </c:pt>
                <c:pt idx="227">
                  <c:v>-3.3869225464805055</c:v>
                </c:pt>
                <c:pt idx="228">
                  <c:v>-3.878907026480519</c:v>
                </c:pt>
                <c:pt idx="229">
                  <c:v>-4.5711667432482983</c:v>
                </c:pt>
                <c:pt idx="230">
                  <c:v>-4.700448056480397</c:v>
                </c:pt>
                <c:pt idx="231">
                  <c:v>-4.4287968164804692</c:v>
                </c:pt>
                <c:pt idx="232">
                  <c:v>-4.4154913064803338</c:v>
                </c:pt>
                <c:pt idx="233">
                  <c:v>-4.951321593362171</c:v>
                </c:pt>
                <c:pt idx="234">
                  <c:v>-6.0938278464803917</c:v>
                </c:pt>
                <c:pt idx="235">
                  <c:v>-6.9748408364805243</c:v>
                </c:pt>
                <c:pt idx="236">
                  <c:v>-7.4735520764805159</c:v>
                </c:pt>
                <c:pt idx="237">
                  <c:v>-7.7244846138489107</c:v>
                </c:pt>
                <c:pt idx="238">
                  <c:v>-7.9583525064804785</c:v>
                </c:pt>
                <c:pt idx="239">
                  <c:v>-7.7179859664804358</c:v>
                </c:pt>
                <c:pt idx="240">
                  <c:v>-6.8787382664805943</c:v>
                </c:pt>
                <c:pt idx="241">
                  <c:v>-5.8067501876926588</c:v>
                </c:pt>
                <c:pt idx="242">
                  <c:v>-4.4876629364805334</c:v>
                </c:pt>
                <c:pt idx="243">
                  <c:v>-3.4465355864804943</c:v>
                </c:pt>
                <c:pt idx="244">
                  <c:v>-2.4818540264805193</c:v>
                </c:pt>
                <c:pt idx="245">
                  <c:v>-1.0079666164805297</c:v>
                </c:pt>
                <c:pt idx="246">
                  <c:v>0.62759186351958407</c:v>
                </c:pt>
                <c:pt idx="247">
                  <c:v>2.1969226035194245</c:v>
                </c:pt>
                <c:pt idx="248">
                  <c:v>3.5531778935195604</c:v>
                </c:pt>
                <c:pt idx="249">
                  <c:v>5.0344787161281488</c:v>
                </c:pt>
                <c:pt idx="250">
                  <c:v>6.3572570935194914</c:v>
                </c:pt>
                <c:pt idx="251">
                  <c:v>7.7322790935193844</c:v>
                </c:pt>
                <c:pt idx="252">
                  <c:v>8.7058648235195903</c:v>
                </c:pt>
                <c:pt idx="253">
                  <c:v>9.7606739872828232</c:v>
                </c:pt>
                <c:pt idx="254">
                  <c:v>11.009576398166052</c:v>
                </c:pt>
                <c:pt idx="255">
                  <c:v>12.619825383519508</c:v>
                </c:pt>
                <c:pt idx="256">
                  <c:v>13.915993563519606</c:v>
                </c:pt>
                <c:pt idx="257">
                  <c:v>14.860626246650956</c:v>
                </c:pt>
                <c:pt idx="258">
                  <c:v>15.480752083519494</c:v>
                </c:pt>
                <c:pt idx="259">
                  <c:v>16.095602553519505</c:v>
                </c:pt>
                <c:pt idx="260">
                  <c:v>16.405732403519526</c:v>
                </c:pt>
                <c:pt idx="261">
                  <c:v>16.496279985065925</c:v>
                </c:pt>
                <c:pt idx="262">
                  <c:v>16.067542458772046</c:v>
                </c:pt>
                <c:pt idx="263">
                  <c:v>15.266727433519662</c:v>
                </c:pt>
                <c:pt idx="264">
                  <c:v>14.486298183519395</c:v>
                </c:pt>
                <c:pt idx="265">
                  <c:v>12.806854263306736</c:v>
                </c:pt>
                <c:pt idx="266">
                  <c:v>10.718509383519461</c:v>
                </c:pt>
                <c:pt idx="267">
                  <c:v>8.7805205135196367</c:v>
                </c:pt>
                <c:pt idx="268">
                  <c:v>7.2457690935195878</c:v>
                </c:pt>
                <c:pt idx="269">
                  <c:v>5.9178365135194735</c:v>
                </c:pt>
                <c:pt idx="270">
                  <c:v>4.3432696935194901</c:v>
                </c:pt>
                <c:pt idx="271">
                  <c:v>2.9029050335196289</c:v>
                </c:pt>
                <c:pt idx="272">
                  <c:v>1.0737257235195723</c:v>
                </c:pt>
                <c:pt idx="273">
                  <c:v>-0.51932016648044055</c:v>
                </c:pt>
                <c:pt idx="274">
                  <c:v>-1.5572233851618478</c:v>
                </c:pt>
                <c:pt idx="275">
                  <c:v>-3.212092566480437</c:v>
                </c:pt>
                <c:pt idx="276">
                  <c:v>-8.7238021584345056</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-9.1813250765814693</c:v>
                </c:pt>
                <c:pt idx="285">
                  <c:v>-8.8870864764803255</c:v>
                </c:pt>
                <c:pt idx="286">
                  <c:v>-9.2234785864804358</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-5.7619086664804779</c:v>
                </c:pt>
                <c:pt idx="295">
                  <c:v>-4.7105705180933475</c:v>
                </c:pt>
                <c:pt idx="296">
                  <c:v>-3.5141799564805192</c:v>
                </c:pt>
                <c:pt idx="297">
                  <c:v>-2.0903141164805992</c:v>
                </c:pt>
                <c:pt idx="298">
                  <c:v>-1.0547012164805802</c:v>
                </c:pt>
                <c:pt idx="299">
                  <c:v>0.10798649351957576</c:v>
                </c:pt>
                <c:pt idx="300">
                  <c:v>1.0171589135195238</c:v>
                </c:pt>
                <c:pt idx="301">
                  <c:v>1.8908779840246557</c:v>
                </c:pt>
                <c:pt idx="302">
                  <c:v>3.0557613335195128</c:v>
                </c:pt>
                <c:pt idx="303">
                  <c:v>3.8370755557417198</c:v>
                </c:pt>
                <c:pt idx="304">
                  <c:v>9.5449490278591309</c:v>
                </c:pt>
                <c:pt idx="305">
                  <c:v>10.393078853519615</c:v>
                </c:pt>
                <c:pt idx="306">
                  <c:v>10.64396393351954</c:v>
                </c:pt>
                <c:pt idx="307">
                  <c:v>11.833031603519487</c:v>
                </c:pt>
                <c:pt idx="308">
                  <c:v>12.427746613519535</c:v>
                </c:pt>
                <c:pt idx="309">
                  <c:v>12.397758273519472</c:v>
                </c:pt>
                <c:pt idx="310">
                  <c:v>12.401598803519494</c:v>
                </c:pt>
                <c:pt idx="311">
                  <c:v>12.449624413519473</c:v>
                </c:pt>
                <c:pt idx="312">
                  <c:v>12.283541832509432</c:v>
                </c:pt>
                <c:pt idx="313">
                  <c:v>11.908866003519535</c:v>
                </c:pt>
                <c:pt idx="314">
                  <c:v>11.515318513519532</c:v>
                </c:pt>
                <c:pt idx="315">
                  <c:v>11.1614590935195</c:v>
                </c:pt>
                <c:pt idx="316">
                  <c:v>10.786255753519452</c:v>
                </c:pt>
                <c:pt idx="317">
                  <c:v>10.484008273519549</c:v>
                </c:pt>
                <c:pt idx="318">
                  <c:v>10.295925878574437</c:v>
                </c:pt>
                <c:pt idx="319">
                  <c:v>10.055708023519459</c:v>
                </c:pt>
                <c:pt idx="320">
                  <c:v>9.7911670935196007</c:v>
                </c:pt>
                <c:pt idx="321">
                  <c:v>9.4070567135195802</c:v>
                </c:pt>
                <c:pt idx="322">
                  <c:v>8.6589264035195264</c:v>
                </c:pt>
                <c:pt idx="323">
                  <c:v>7.4295372668528881</c:v>
                </c:pt>
                <c:pt idx="324">
                  <c:v>5.9276524935195765</c:v>
                </c:pt>
                <c:pt idx="325">
                  <c:v>4.2929085035195556</c:v>
                </c:pt>
                <c:pt idx="326">
                  <c:v>2.7638134335195437</c:v>
                </c:pt>
                <c:pt idx="327">
                  <c:v>1.0283202135195491</c:v>
                </c:pt>
                <c:pt idx="328">
                  <c:v>-0.60221450648037966</c:v>
                </c:pt>
                <c:pt idx="329">
                  <c:v>-2.6103272364805159</c:v>
                </c:pt>
                <c:pt idx="330">
                  <c:v>-4.1846422264803209</c:v>
                </c:pt>
                <c:pt idx="331">
                  <c:v>-5.6317728664804605</c:v>
                </c:pt>
                <c:pt idx="332">
                  <c:v>-6.7813681564804416</c:v>
                </c:pt>
                <c:pt idx="333">
                  <c:v>-7.840917286480531</c:v>
                </c:pt>
                <c:pt idx="334">
                  <c:v>-8.8540060664804798</c:v>
                </c:pt>
                <c:pt idx="335">
                  <c:v>-9.835410066480339</c:v>
                </c:pt>
                <c:pt idx="336">
                  <c:v>-10.359798576480422</c:v>
                </c:pt>
                <c:pt idx="337">
                  <c:v>-10.651730106480514</c:v>
                </c:pt>
                <c:pt idx="338">
                  <c:v>-10.959015005874505</c:v>
                </c:pt>
                <c:pt idx="339">
                  <c:v>-11.409207656480532</c:v>
                </c:pt>
                <c:pt idx="340">
                  <c:v>-11.793837896480525</c:v>
                </c:pt>
                <c:pt idx="341">
                  <c:v>-12.12959470648042</c:v>
                </c:pt>
                <c:pt idx="342">
                  <c:v>-12.351608206480453</c:v>
                </c:pt>
                <c:pt idx="343">
                  <c:v>-12.661526561217286</c:v>
                </c:pt>
                <c:pt idx="344">
                  <c:v>-13.045004056480412</c:v>
                </c:pt>
                <c:pt idx="345">
                  <c:v>-13.545171706480357</c:v>
                </c:pt>
                <c:pt idx="346">
                  <c:v>-13.985408066480279</c:v>
                </c:pt>
                <c:pt idx="347">
                  <c:v>-14.507605606480425</c:v>
                </c:pt>
                <c:pt idx="348">
                  <c:v>-14.708839316480478</c:v>
                </c:pt>
                <c:pt idx="349">
                  <c:v>-14.574240324212481</c:v>
                </c:pt>
                <c:pt idx="350">
                  <c:v>-14.321888736480362</c:v>
                </c:pt>
                <c:pt idx="351">
                  <c:v>-13.99199290648035</c:v>
                </c:pt>
                <c:pt idx="352">
                  <c:v>-13.587309886480497</c:v>
                </c:pt>
                <c:pt idx="353">
                  <c:v>-13.048777946480465</c:v>
                </c:pt>
                <c:pt idx="354">
                  <c:v>-12.404612450318909</c:v>
                </c:pt>
                <c:pt idx="355">
                  <c:v>-11.869779486480384</c:v>
                </c:pt>
                <c:pt idx="356">
                  <c:v>-11.527166006480524</c:v>
                </c:pt>
                <c:pt idx="357">
                  <c:v>-10.982098676480494</c:v>
                </c:pt>
                <c:pt idx="358">
                  <c:v>-10.225448606480455</c:v>
                </c:pt>
                <c:pt idx="359">
                  <c:v>-9.5631933775915599</c:v>
                </c:pt>
                <c:pt idx="360">
                  <c:v>-8.618862114673302</c:v>
                </c:pt>
                <c:pt idx="361">
                  <c:v>-4.7514150138488986</c:v>
                </c:pt>
                <c:pt idx="362">
                  <c:v>-3.8564274264804217</c:v>
                </c:pt>
                <c:pt idx="363">
                  <c:v>-2.3005187864804952</c:v>
                </c:pt>
                <c:pt idx="364">
                  <c:v>-1.3408081864805159</c:v>
                </c:pt>
                <c:pt idx="365">
                  <c:v>-0.36399133243797621</c:v>
                </c:pt>
                <c:pt idx="366">
                  <c:v>0.43887368351953188</c:v>
                </c:pt>
                <c:pt idx="367">
                  <c:v>1.7423828035195617</c:v>
                </c:pt>
                <c:pt idx="368">
                  <c:v>3.0278951035196249</c:v>
                </c:pt>
                <c:pt idx="369">
                  <c:v>4.0897779835195287</c:v>
                </c:pt>
                <c:pt idx="370">
                  <c:v>4.5381667704760265</c:v>
                </c:pt>
                <c:pt idx="371">
                  <c:v>4.4064284735194708</c:v>
                </c:pt>
                <c:pt idx="372">
                  <c:v>3.8147919135194988</c:v>
                </c:pt>
                <c:pt idx="373">
                  <c:v>3.3429869235195029</c:v>
                </c:pt>
                <c:pt idx="374">
                  <c:v>3.0613508535194711</c:v>
                </c:pt>
                <c:pt idx="375">
                  <c:v>2.8443997314993092</c:v>
                </c:pt>
                <c:pt idx="376">
                  <c:v>2.6415732535194252</c:v>
                </c:pt>
                <c:pt idx="377">
                  <c:v>2.3672237535194549</c:v>
                </c:pt>
                <c:pt idx="378">
                  <c:v>2.0486661735194929</c:v>
                </c:pt>
                <c:pt idx="379">
                  <c:v>1.8436499735195184</c:v>
                </c:pt>
                <c:pt idx="380">
                  <c:v>1.5372053880649328</c:v>
                </c:pt>
                <c:pt idx="381">
                  <c:v>0.99676906351949435</c:v>
                </c:pt>
                <c:pt idx="382">
                  <c:v>0.43419267351957574</c:v>
                </c:pt>
                <c:pt idx="383">
                  <c:v>-0.32246613648035816</c:v>
                </c:pt>
                <c:pt idx="384">
                  <c:v>-0.99057374648043606</c:v>
                </c:pt>
                <c:pt idx="385">
                  <c:v>-1.5733449564806676</c:v>
                </c:pt>
                <c:pt idx="386">
                  <c:v>-2.3938740774694196</c:v>
                </c:pt>
                <c:pt idx="387">
                  <c:v>-2.9215253764804183</c:v>
                </c:pt>
                <c:pt idx="388">
                  <c:v>-3.891243426480556</c:v>
                </c:pt>
                <c:pt idx="389">
                  <c:v>-5.0399606264804495</c:v>
                </c:pt>
                <c:pt idx="390">
                  <c:v>-6.4557995664804491</c:v>
                </c:pt>
                <c:pt idx="391">
                  <c:v>-7.5347699266954606</c:v>
                </c:pt>
                <c:pt idx="392">
                  <c:v>-8.7356020064804927</c:v>
                </c:pt>
                <c:pt idx="393">
                  <c:v>-9.5927450664804041</c:v>
                </c:pt>
                <c:pt idx="394">
                  <c:v>-10.428221686480562</c:v>
                </c:pt>
                <c:pt idx="395">
                  <c:v>-11.381256156480589</c:v>
                </c:pt>
                <c:pt idx="396">
                  <c:v>-11.901456696915208</c:v>
                </c:pt>
                <c:pt idx="397">
                  <c:v>-12.568555096480523</c:v>
                </c:pt>
                <c:pt idx="398">
                  <c:v>-12.923677186480361</c:v>
                </c:pt>
                <c:pt idx="399">
                  <c:v>-13.194678136480558</c:v>
                </c:pt>
                <c:pt idx="400">
                  <c:v>-13.183179806480396</c:v>
                </c:pt>
                <c:pt idx="401">
                  <c:v>-12.853134460419955</c:v>
                </c:pt>
                <c:pt idx="402">
                  <c:v>-12.428030334521736</c:v>
                </c:pt>
                <c:pt idx="403">
                  <c:v>-12.105963186480491</c:v>
                </c:pt>
                <c:pt idx="404">
                  <c:v>-11.917682536480504</c:v>
                </c:pt>
                <c:pt idx="405">
                  <c:v>-11.904296676480389</c:v>
                </c:pt>
                <c:pt idx="406">
                  <c:v>-11.919320856480384</c:v>
                </c:pt>
                <c:pt idx="407">
                  <c:v>-11.9418172062654</c:v>
                </c:pt>
                <c:pt idx="408">
                  <c:v>-12.055022416480526</c:v>
                </c:pt>
                <c:pt idx="409">
                  <c:v>-12.185509326480489</c:v>
                </c:pt>
                <c:pt idx="410">
                  <c:v>-12.23033126648043</c:v>
                </c:pt>
                <c:pt idx="411">
                  <c:v>-12.238688406480472</c:v>
                </c:pt>
                <c:pt idx="412">
                  <c:v>-12.365984641193098</c:v>
                </c:pt>
                <c:pt idx="413">
                  <c:v>-12.443839776480374</c:v>
                </c:pt>
                <c:pt idx="414">
                  <c:v>-12.268764516480474</c:v>
                </c:pt>
                <c:pt idx="415">
                  <c:v>-11.933634636480566</c:v>
                </c:pt>
                <c:pt idx="416">
                  <c:v>-11.548966036480476</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0.8920302082448901</c:v>
                </c:pt>
                <c:pt idx="425">
                  <c:v>1.8281886435194252</c:v>
                </c:pt>
                <c:pt idx="426">
                  <c:v>2.6577852635195711</c:v>
                </c:pt>
                <c:pt idx="427">
                  <c:v>3.9622478397695735</c:v>
                </c:pt>
                <c:pt idx="428">
                  <c:v>7.6055923950579682</c:v>
                </c:pt>
                <c:pt idx="429">
                  <c:v>7.9245639935194987</c:v>
                </c:pt>
                <c:pt idx="430">
                  <c:v>8.2805252498461215</c:v>
                </c:pt>
                <c:pt idx="431">
                  <c:v>8.5302739135195615</c:v>
                </c:pt>
                <c:pt idx="432">
                  <c:v>8.3808818135195793</c:v>
                </c:pt>
                <c:pt idx="433">
                  <c:v>7.7766821335195591</c:v>
                </c:pt>
                <c:pt idx="434">
                  <c:v>7.0590595735195185</c:v>
                </c:pt>
                <c:pt idx="435">
                  <c:v>6.3518458725440752</c:v>
                </c:pt>
                <c:pt idx="436">
                  <c:v>5.6034115625516971</c:v>
                </c:pt>
                <c:pt idx="437">
                  <c:v>2.2966379335195048</c:v>
                </c:pt>
                <c:pt idx="438">
                  <c:v>1.8141091535194103</c:v>
                </c:pt>
                <c:pt idx="439">
                  <c:v>1.4313318535194515</c:v>
                </c:pt>
                <c:pt idx="440">
                  <c:v>0.79935699351938183</c:v>
                </c:pt>
                <c:pt idx="441">
                  <c:v>8.4081317357870972E-2</c:v>
                </c:pt>
                <c:pt idx="442">
                  <c:v>-0.62654459648041472</c:v>
                </c:pt>
                <c:pt idx="443">
                  <c:v>-1.4690673164803765</c:v>
                </c:pt>
                <c:pt idx="444">
                  <c:v>-2.0359898564803993</c:v>
                </c:pt>
                <c:pt idx="445">
                  <c:v>-1.7794307364805633</c:v>
                </c:pt>
                <c:pt idx="446">
                  <c:v>-1.0636276826421343</c:v>
                </c:pt>
                <c:pt idx="447">
                  <c:v>-0.56698763648049111</c:v>
                </c:pt>
                <c:pt idx="448">
                  <c:v>-0.40194744648054825</c:v>
                </c:pt>
                <c:pt idx="449">
                  <c:v>-0.68871960648046171</c:v>
                </c:pt>
                <c:pt idx="450">
                  <c:v>-1.0916248664805011</c:v>
                </c:pt>
                <c:pt idx="451">
                  <c:v>-1.4217664236233243</c:v>
                </c:pt>
                <c:pt idx="452">
                  <c:v>-1.5619933464803775</c:v>
                </c:pt>
                <c:pt idx="453">
                  <c:v>-1.4751894664804719</c:v>
                </c:pt>
                <c:pt idx="454">
                  <c:v>-1.096869746480436</c:v>
                </c:pt>
                <c:pt idx="455">
                  <c:v>-0.77546075648049884</c:v>
                </c:pt>
                <c:pt idx="456">
                  <c:v>-0.60424751328901072</c:v>
                </c:pt>
                <c:pt idx="457">
                  <c:v>-0.54534702648049949</c:v>
                </c:pt>
                <c:pt idx="458">
                  <c:v>-0.56314883648042313</c:v>
                </c:pt>
                <c:pt idx="459">
                  <c:v>-0.76608951648053436</c:v>
                </c:pt>
                <c:pt idx="460">
                  <c:v>-1.0029216564805516</c:v>
                </c:pt>
                <c:pt idx="461">
                  <c:v>-0.99932862692013202</c:v>
                </c:pt>
                <c:pt idx="462">
                  <c:v>-0.92475575648043695</c:v>
                </c:pt>
                <c:pt idx="463">
                  <c:v>-0.86700931648043467</c:v>
                </c:pt>
                <c:pt idx="464">
                  <c:v>-0.67818607648055762</c:v>
                </c:pt>
                <c:pt idx="465">
                  <c:v>-6.1866976480317276E-2</c:v>
                </c:pt>
                <c:pt idx="466">
                  <c:v>0.32737300960651805</c:v>
                </c:pt>
                <c:pt idx="467">
                  <c:v>0.30682495351955219</c:v>
                </c:pt>
                <c:pt idx="468">
                  <c:v>0.31232233351944699</c:v>
                </c:pt>
                <c:pt idx="469">
                  <c:v>0.37910425351954313</c:v>
                </c:pt>
                <c:pt idx="470">
                  <c:v>0.59936829351940468</c:v>
                </c:pt>
                <c:pt idx="471">
                  <c:v>0.58360518604484923</c:v>
                </c:pt>
                <c:pt idx="472">
                  <c:v>0.58497176351949065</c:v>
                </c:pt>
                <c:pt idx="473">
                  <c:v>0.58600488351942204</c:v>
                </c:pt>
                <c:pt idx="474">
                  <c:v>0.58838116351955683</c:v>
                </c:pt>
                <c:pt idx="475">
                  <c:v>0.58966776351948624</c:v>
                </c:pt>
                <c:pt idx="476">
                  <c:v>0.59002074404585858</c:v>
                </c:pt>
                <c:pt idx="477">
                  <c:v>0.59014771351945683</c:v>
                </c:pt>
                <c:pt idx="478">
                  <c:v>0.59066487351947261</c:v>
                </c:pt>
                <c:pt idx="479">
                  <c:v>0.59099001351937408</c:v>
                </c:pt>
                <c:pt idx="480">
                  <c:v>0.59083515351952109</c:v>
                </c:pt>
                <c:pt idx="481">
                  <c:v>0.59318534766097741</c:v>
                </c:pt>
                <c:pt idx="482">
                  <c:v>0.59323127351952132</c:v>
                </c:pt>
                <c:pt idx="483">
                  <c:v>0.59336788351947689</c:v>
                </c:pt>
                <c:pt idx="484">
                  <c:v>0.59385671351950031</c:v>
                </c:pt>
                <c:pt idx="485">
                  <c:v>0.5940423835194365</c:v>
                </c:pt>
                <c:pt idx="486">
                  <c:v>0.59434914404580752</c:v>
                </c:pt>
                <c:pt idx="487">
                  <c:v>0.59450555351952539</c:v>
                </c:pt>
                <c:pt idx="488">
                  <c:v>0.59478237351949304</c:v>
                </c:pt>
                <c:pt idx="489">
                  <c:v>0.59491318351956557</c:v>
                </c:pt>
                <c:pt idx="490">
                  <c:v>0.59516163351948181</c:v>
                </c:pt>
                <c:pt idx="491">
                  <c:v>0.59521832061631108</c:v>
                </c:pt>
                <c:pt idx="492">
                  <c:v>0.59542003351943162</c:v>
                </c:pt>
                <c:pt idx="493">
                  <c:v>0.59548963351959161</c:v>
                </c:pt>
                <c:pt idx="494">
                  <c:v>0.59562784656297663</c:v>
                </c:pt>
                <c:pt idx="495">
                  <c:v>0.59595146293131052</c:v>
                </c:pt>
                <c:pt idx="496">
                  <c:v>0.59607194351949055</c:v>
                </c:pt>
                <c:pt idx="497">
                  <c:v>0.5961681771092483</c:v>
                </c:pt>
                <c:pt idx="498">
                  <c:v>0.59627515351959937</c:v>
                </c:pt>
                <c:pt idx="499">
                  <c:v>0.59635693351951602</c:v>
                </c:pt>
                <c:pt idx="500">
                  <c:v>0.59642627351942679</c:v>
                </c:pt>
                <c:pt idx="501">
                  <c:v>0.59651457351964132</c:v>
                </c:pt>
                <c:pt idx="502">
                  <c:v>0.59658136830215336</c:v>
                </c:pt>
                <c:pt idx="503">
                  <c:v>0.59715901685285644</c:v>
                </c:pt>
                <c:pt idx="504">
                  <c:v>0.59723280351960262</c:v>
                </c:pt>
                <c:pt idx="505">
                  <c:v>0.59731735351937232</c:v>
                </c:pt>
                <c:pt idx="506">
                  <c:v>0.59739706351950872</c:v>
                </c:pt>
                <c:pt idx="507">
                  <c:v>0.59747164351938431</c:v>
                </c:pt>
                <c:pt idx="508">
                  <c:v>0.59755181230727339</c:v>
                </c:pt>
                <c:pt idx="509">
                  <c:v>0.597636383519486</c:v>
                </c:pt>
                <c:pt idx="510">
                  <c:v>0.59780021351942059</c:v>
                </c:pt>
                <c:pt idx="511">
                  <c:v>0.59793981351955983</c:v>
                </c:pt>
                <c:pt idx="512">
                  <c:v>0.59813039351948305</c:v>
                </c:pt>
                <c:pt idx="513">
                  <c:v>0.59831333755994331</c:v>
                </c:pt>
                <c:pt idx="514">
                  <c:v>0.59847914351945519</c:v>
                </c:pt>
                <c:pt idx="515">
                  <c:v>0.59864995351952688</c:v>
                </c:pt>
                <c:pt idx="516">
                  <c:v>0.59882372351952995</c:v>
                </c:pt>
                <c:pt idx="517">
                  <c:v>0.59894599601945253</c:v>
                </c:pt>
                <c:pt idx="518">
                  <c:v>0.59910000351945314</c:v>
                </c:pt>
                <c:pt idx="519">
                  <c:v>0.59916226685284335</c:v>
                </c:pt>
                <c:pt idx="520">
                  <c:v>0.59936370096144698</c:v>
                </c:pt>
                <c:pt idx="521">
                  <c:v>0.59941509351955369</c:v>
                </c:pt>
                <c:pt idx="522">
                  <c:v>0.59952177351955549</c:v>
                </c:pt>
                <c:pt idx="523">
                  <c:v>0.59961628351953777</c:v>
                </c:pt>
                <c:pt idx="524">
                  <c:v>0.59972170671541392</c:v>
                </c:pt>
                <c:pt idx="525">
                  <c:v>0.59984911351941184</c:v>
                </c:pt>
                <c:pt idx="526">
                  <c:v>0.59993509351943453</c:v>
                </c:pt>
                <c:pt idx="527">
                  <c:v>0.6000582435195132</c:v>
                </c:pt>
                <c:pt idx="528">
                  <c:v>0.60015896054653695</c:v>
                </c:pt>
                <c:pt idx="529">
                  <c:v>0.60058393351950223</c:v>
                </c:pt>
                <c:pt idx="530">
                  <c:v>0.60062197351950952</c:v>
                </c:pt>
                <c:pt idx="531">
                  <c:v>0.60073053351953876</c:v>
                </c:pt>
                <c:pt idx="532">
                  <c:v>0.60083208351946382</c:v>
                </c:pt>
                <c:pt idx="533">
                  <c:v>0.6009320235194624</c:v>
                </c:pt>
                <c:pt idx="534">
                  <c:v>0.60102746413168973</c:v>
                </c:pt>
                <c:pt idx="535">
                  <c:v>0.60113691351951126</c:v>
                </c:pt>
                <c:pt idx="536">
                  <c:v>0.6012490335195656</c:v>
                </c:pt>
                <c:pt idx="537">
                  <c:v>0.60134156351939816</c:v>
                </c:pt>
                <c:pt idx="538">
                  <c:v>0.60143862399564796</c:v>
                </c:pt>
                <c:pt idx="539">
                  <c:v>0.60154569351951226</c:v>
                </c:pt>
                <c:pt idx="540">
                  <c:v>0.60164218351965815</c:v>
                </c:pt>
                <c:pt idx="541">
                  <c:v>0.60179559351956913</c:v>
                </c:pt>
                <c:pt idx="542">
                  <c:v>0.60191191351957285</c:v>
                </c:pt>
                <c:pt idx="543">
                  <c:v>0.60203570902970682</c:v>
                </c:pt>
                <c:pt idx="544">
                  <c:v>0.6021596735195095</c:v>
                </c:pt>
                <c:pt idx="545">
                  <c:v>0.60228024534745828</c:v>
                </c:pt>
                <c:pt idx="546">
                  <c:v>0.60265393351950591</c:v>
                </c:pt>
                <c:pt idx="547">
                  <c:v>0.60270675351951342</c:v>
                </c:pt>
                <c:pt idx="548">
                  <c:v>0.6028012591008296</c:v>
                </c:pt>
                <c:pt idx="549">
                  <c:v>0.60298283351953375</c:v>
                </c:pt>
                <c:pt idx="550">
                  <c:v>0.6031428735195169</c:v>
                </c:pt>
                <c:pt idx="551">
                  <c:v>0.60326027351959555</c:v>
                </c:pt>
                <c:pt idx="552">
                  <c:v>0.60339193351949005</c:v>
                </c:pt>
                <c:pt idx="553">
                  <c:v>0.6035280547316404</c:v>
                </c:pt>
                <c:pt idx="554">
                  <c:v>0.60362065574162238</c:v>
                </c:pt>
                <c:pt idx="555">
                  <c:v>0.60401559141423888</c:v>
                </c:pt>
                <c:pt idx="556">
                  <c:v>0.60410248351963969</c:v>
                </c:pt>
                <c:pt idx="557">
                  <c:v>0.6042221735196166</c:v>
                </c:pt>
                <c:pt idx="558">
                  <c:v>0.60432112299324103</c:v>
                </c:pt>
                <c:pt idx="559">
                  <c:v>0.60444854351965205</c:v>
                </c:pt>
                <c:pt idx="560">
                  <c:v>0.60458108351966189</c:v>
                </c:pt>
                <c:pt idx="561">
                  <c:v>0.60466053351952143</c:v>
                </c:pt>
                <c:pt idx="562">
                  <c:v>0.6052745197264926</c:v>
                </c:pt>
                <c:pt idx="563">
                  <c:v>0.60534187229508585</c:v>
                </c:pt>
                <c:pt idx="564">
                  <c:v>0.60543741351939695</c:v>
                </c:pt>
                <c:pt idx="565">
                  <c:v>0.60555373351952846</c:v>
                </c:pt>
                <c:pt idx="566">
                  <c:v>0.6056716235193994</c:v>
                </c:pt>
                <c:pt idx="567">
                  <c:v>0.60578921351952952</c:v>
                </c:pt>
                <c:pt idx="568">
                  <c:v>0.60584993351957983</c:v>
                </c:pt>
                <c:pt idx="569">
                  <c:v>0.6059370024849644</c:v>
                </c:pt>
                <c:pt idx="570">
                  <c:v>0.60655993351944948</c:v>
                </c:pt>
                <c:pt idx="571">
                  <c:v>0.60663490351952065</c:v>
                </c:pt>
                <c:pt idx="572">
                  <c:v>0.60678585351956882</c:v>
                </c:pt>
                <c:pt idx="573">
                  <c:v>0.60684362739695552</c:v>
                </c:pt>
                <c:pt idx="574">
                  <c:v>0.60694872351948037</c:v>
                </c:pt>
                <c:pt idx="575">
                  <c:v>0.60703179066237589</c:v>
                </c:pt>
                <c:pt idx="576">
                  <c:v>0.60750547198105653</c:v>
                </c:pt>
                <c:pt idx="577">
                  <c:v>0.60761710698881211</c:v>
                </c:pt>
                <c:pt idx="578">
                  <c:v>0.60774244351942774</c:v>
                </c:pt>
                <c:pt idx="579">
                  <c:v>0.60788088301437471</c:v>
                </c:pt>
                <c:pt idx="580">
                  <c:v>0.60805203351964132</c:v>
                </c:pt>
                <c:pt idx="581">
                  <c:v>0.60814022351961272</c:v>
                </c:pt>
                <c:pt idx="582">
                  <c:v>0.60825231906173349</c:v>
                </c:pt>
                <c:pt idx="583">
                  <c:v>0.60882187179116465</c:v>
                </c:pt>
                <c:pt idx="584">
                  <c:v>0.60899387351950973</c:v>
                </c:pt>
                <c:pt idx="585">
                  <c:v>0.60913371351946943</c:v>
                </c:pt>
                <c:pt idx="586">
                  <c:v>0.60928445351947913</c:v>
                </c:pt>
                <c:pt idx="587">
                  <c:v>0.60947569882554853</c:v>
                </c:pt>
                <c:pt idx="588">
                  <c:v>0.60963797351948346</c:v>
                </c:pt>
                <c:pt idx="589">
                  <c:v>0.60975221476957175</c:v>
                </c:pt>
                <c:pt idx="590">
                  <c:v>0.61037450704894525</c:v>
                </c:pt>
                <c:pt idx="591">
                  <c:v>0.6105190135194225</c:v>
                </c:pt>
                <c:pt idx="592">
                  <c:v>0.61065381351953407</c:v>
                </c:pt>
                <c:pt idx="593">
                  <c:v>0.61080981893631792</c:v>
                </c:pt>
                <c:pt idx="594">
                  <c:v>0.61093562351956665</c:v>
                </c:pt>
                <c:pt idx="595">
                  <c:v>0.61103175351962613</c:v>
                </c:pt>
                <c:pt idx="596">
                  <c:v>0.61110977351951634</c:v>
                </c:pt>
                <c:pt idx="597">
                  <c:v>0.61167004463064278</c:v>
                </c:pt>
                <c:pt idx="598">
                  <c:v>0.61173070938163221</c:v>
                </c:pt>
                <c:pt idx="599">
                  <c:v>0.6119009735194828</c:v>
                </c:pt>
                <c:pt idx="600">
                  <c:v>0.61206496351954365</c:v>
                </c:pt>
                <c:pt idx="601">
                  <c:v>0.61221362351940933</c:v>
                </c:pt>
                <c:pt idx="602">
                  <c:v>0.61234321351948096</c:v>
                </c:pt>
                <c:pt idx="603">
                  <c:v>0.61248115351941146</c:v>
                </c:pt>
                <c:pt idx="604">
                  <c:v>0.61255662582722403</c:v>
                </c:pt>
                <c:pt idx="605">
                  <c:v>0.6130137335195659</c:v>
                </c:pt>
                <c:pt idx="606">
                  <c:v>0.61314572351940955</c:v>
                </c:pt>
                <c:pt idx="607">
                  <c:v>0.61328088351955079</c:v>
                </c:pt>
                <c:pt idx="608">
                  <c:v>0.61340229351959885</c:v>
                </c:pt>
                <c:pt idx="609">
                  <c:v>0.61355774351955028</c:v>
                </c:pt>
                <c:pt idx="610">
                  <c:v>0.61366926685292367</c:v>
                </c:pt>
                <c:pt idx="611">
                  <c:v>0.61375647010497425</c:v>
                </c:pt>
                <c:pt idx="612">
                  <c:v>0.61423393351948663</c:v>
                </c:pt>
                <c:pt idx="613">
                  <c:v>0.6143166035196117</c:v>
                </c:pt>
                <c:pt idx="614">
                  <c:v>0.61448228351959266</c:v>
                </c:pt>
                <c:pt idx="615">
                  <c:v>0.61459347351953442</c:v>
                </c:pt>
                <c:pt idx="616">
                  <c:v>0.61471677351947585</c:v>
                </c:pt>
                <c:pt idx="617">
                  <c:v>0.61487092175485714</c:v>
                </c:pt>
                <c:pt idx="618">
                  <c:v>0.61503379351961485</c:v>
                </c:pt>
                <c:pt idx="619">
                  <c:v>0.61519204351940038</c:v>
                </c:pt>
                <c:pt idx="620">
                  <c:v>0.61525606685285061</c:v>
                </c:pt>
                <c:pt idx="621">
                  <c:v>0.61595776685281578</c:v>
                </c:pt>
                <c:pt idx="622">
                  <c:v>0.61611986351951531</c:v>
                </c:pt>
                <c:pt idx="623">
                  <c:v>0.61623531724036695</c:v>
                </c:pt>
                <c:pt idx="624">
                  <c:v>0.61642256351950664</c:v>
                </c:pt>
                <c:pt idx="625">
                  <c:v>0.61656366351941472</c:v>
                </c:pt>
                <c:pt idx="626">
                  <c:v>0.61667340018620131</c:v>
                </c:pt>
                <c:pt idx="627">
                  <c:v>0.61701393351954481</c:v>
                </c:pt>
                <c:pt idx="628">
                  <c:v>0.61712510194058745</c:v>
                </c:pt>
                <c:pt idx="629">
                  <c:v>0.61727533351960084</c:v>
                </c:pt>
                <c:pt idx="630">
                  <c:v>0.61737557637665952</c:v>
                </c:pt>
                <c:pt idx="631">
                  <c:v>0.61751053351956409</c:v>
                </c:pt>
                <c:pt idx="632">
                  <c:v>0.61768287351949924</c:v>
                </c:pt>
                <c:pt idx="633">
                  <c:v>0.61782721351944814</c:v>
                </c:pt>
                <c:pt idx="634">
                  <c:v>0.61803101351965528</c:v>
                </c:pt>
                <c:pt idx="635">
                  <c:v>0.61818246413184852</c:v>
                </c:pt>
                <c:pt idx="636">
                  <c:v>0.61837748351949573</c:v>
                </c:pt>
                <c:pt idx="637">
                  <c:v>0.61855003351959725</c:v>
                </c:pt>
                <c:pt idx="638">
                  <c:v>0.61869518351954911</c:v>
                </c:pt>
                <c:pt idx="639">
                  <c:v>0.6188491235194965</c:v>
                </c:pt>
                <c:pt idx="640">
                  <c:v>0.61898409141419153</c:v>
                </c:pt>
                <c:pt idx="641">
                  <c:v>0.61916497351961663</c:v>
                </c:pt>
                <c:pt idx="642">
                  <c:v>0.61932881351948821</c:v>
                </c:pt>
                <c:pt idx="643">
                  <c:v>0.61944952351943572</c:v>
                </c:pt>
                <c:pt idx="644">
                  <c:v>0.61958453351957177</c:v>
                </c:pt>
                <c:pt idx="645">
                  <c:v>0.61973089351947475</c:v>
                </c:pt>
                <c:pt idx="646">
                  <c:v>0.61988017841753162</c:v>
                </c:pt>
                <c:pt idx="647">
                  <c:v>0.62005636351948135</c:v>
                </c:pt>
                <c:pt idx="648">
                  <c:v>0.62021293351945439</c:v>
                </c:pt>
                <c:pt idx="649">
                  <c:v>0.62033653351952034</c:v>
                </c:pt>
                <c:pt idx="650">
                  <c:v>0.62048878351950543</c:v>
                </c:pt>
                <c:pt idx="651">
                  <c:v>0.62063079066254578</c:v>
                </c:pt>
                <c:pt idx="652">
                  <c:v>0.62077854351943573</c:v>
                </c:pt>
                <c:pt idx="653">
                  <c:v>0.62089517351958601</c:v>
                </c:pt>
                <c:pt idx="654">
                  <c:v>0.62100947351966373</c:v>
                </c:pt>
                <c:pt idx="655">
                  <c:v>0.62117412351943835</c:v>
                </c:pt>
                <c:pt idx="656">
                  <c:v>0.62130878045832105</c:v>
                </c:pt>
                <c:pt idx="657">
                  <c:v>0.6214219035195474</c:v>
                </c:pt>
                <c:pt idx="658">
                  <c:v>0.62153648351949209</c:v>
                </c:pt>
                <c:pt idx="659">
                  <c:v>0.62167184351953675</c:v>
                </c:pt>
                <c:pt idx="660">
                  <c:v>0.62181502351961671</c:v>
                </c:pt>
                <c:pt idx="661">
                  <c:v>0.62194452535621281</c:v>
                </c:pt>
                <c:pt idx="662">
                  <c:v>0.62211410351955032</c:v>
                </c:pt>
                <c:pt idx="663">
                  <c:v>0.62224406351961681</c:v>
                </c:pt>
                <c:pt idx="664">
                  <c:v>0.62239974351960858</c:v>
                </c:pt>
                <c:pt idx="665">
                  <c:v>0.62254743351951503</c:v>
                </c:pt>
                <c:pt idx="666">
                  <c:v>0.62269022943796415</c:v>
                </c:pt>
                <c:pt idx="667">
                  <c:v>0.62281722351943392</c:v>
                </c:pt>
                <c:pt idx="668">
                  <c:v>0.62298787351950624</c:v>
                </c:pt>
                <c:pt idx="669">
                  <c:v>0.62311395351957843</c:v>
                </c:pt>
                <c:pt idx="670">
                  <c:v>0.62323225351957534</c:v>
                </c:pt>
                <c:pt idx="671">
                  <c:v>0.62335864018619724</c:v>
                </c:pt>
                <c:pt idx="672">
                  <c:v>0.62346559351941289</c:v>
                </c:pt>
                <c:pt idx="673">
                  <c:v>0.62364625351955327</c:v>
                </c:pt>
                <c:pt idx="674">
                  <c:v>0.62379127351954433</c:v>
                </c:pt>
                <c:pt idx="675">
                  <c:v>0.62393860351953423</c:v>
                </c:pt>
                <c:pt idx="676">
                  <c:v>0.62408841351945954</c:v>
                </c:pt>
                <c:pt idx="677">
                  <c:v>0.62422068883859105</c:v>
                </c:pt>
                <c:pt idx="678">
                  <c:v>0.62437952351942294</c:v>
                </c:pt>
                <c:pt idx="679">
                  <c:v>0.62451815351950324</c:v>
                </c:pt>
                <c:pt idx="680">
                  <c:v>0.62463072351955895</c:v>
                </c:pt>
                <c:pt idx="681">
                  <c:v>0.62477332351953452</c:v>
                </c:pt>
                <c:pt idx="682">
                  <c:v>0.62489281107059513</c:v>
                </c:pt>
                <c:pt idx="683">
                  <c:v>0.62500160351947964</c:v>
                </c:pt>
                <c:pt idx="684">
                  <c:v>0.62511236034877982</c:v>
                </c:pt>
                <c:pt idx="685">
                  <c:v>0.6255532668528615</c:v>
                </c:pt>
                <c:pt idx="686">
                  <c:v>0.62563160351949487</c:v>
                </c:pt>
                <c:pt idx="687">
                  <c:v>0.62579856351955276</c:v>
                </c:pt>
                <c:pt idx="688">
                  <c:v>0.62586393351939784</c:v>
                </c:pt>
                <c:pt idx="689">
                  <c:v>0.626025913519485</c:v>
                </c:pt>
                <c:pt idx="690">
                  <c:v>0.62617478351954525</c:v>
                </c:pt>
                <c:pt idx="691">
                  <c:v>0.62629233351952984</c:v>
                </c:pt>
                <c:pt idx="692">
                  <c:v>0.62642335880688904</c:v>
                </c:pt>
                <c:pt idx="693">
                  <c:v>0.62685393351944219</c:v>
                </c:pt>
                <c:pt idx="694">
                  <c:v>0.62699068351963683</c:v>
                </c:pt>
                <c:pt idx="695">
                  <c:v>0.62713181351946945</c:v>
                </c:pt>
                <c:pt idx="696">
                  <c:v>0.62724186351960076</c:v>
                </c:pt>
                <c:pt idx="697">
                  <c:v>0.6273439335194273</c:v>
                </c:pt>
                <c:pt idx="698">
                  <c:v>0.62747802351952975</c:v>
                </c:pt>
                <c:pt idx="699">
                  <c:v>0.62758628717806153</c:v>
                </c:pt>
                <c:pt idx="700">
                  <c:v>0.62771617351950271</c:v>
                </c:pt>
                <c:pt idx="701">
                  <c:v>0.62783271351935377</c:v>
                </c:pt>
                <c:pt idx="702">
                  <c:v>0.62794803351954509</c:v>
                </c:pt>
                <c:pt idx="703">
                  <c:v>0.62808330351958874</c:v>
                </c:pt>
                <c:pt idx="704">
                  <c:v>0.62819329822542636</c:v>
                </c:pt>
                <c:pt idx="705">
                  <c:v>0.62835682351946809</c:v>
                </c:pt>
                <c:pt idx="706">
                  <c:v>0.62846653351954274</c:v>
                </c:pt>
                <c:pt idx="707">
                  <c:v>0.62859023351963161</c:v>
                </c:pt>
                <c:pt idx="708">
                  <c:v>0.62877146351944235</c:v>
                </c:pt>
                <c:pt idx="709">
                  <c:v>0.62886990912939233</c:v>
                </c:pt>
                <c:pt idx="710">
                  <c:v>0.6290286735196422</c:v>
                </c:pt>
                <c:pt idx="711">
                  <c:v>0.62916447351959504</c:v>
                </c:pt>
                <c:pt idx="712">
                  <c:v>0.62927580351944856</c:v>
                </c:pt>
                <c:pt idx="713">
                  <c:v>0.62939850351961035</c:v>
                </c:pt>
                <c:pt idx="714">
                  <c:v>0.6294999539276207</c:v>
                </c:pt>
                <c:pt idx="715">
                  <c:v>0.62963943351934459</c:v>
                </c:pt>
                <c:pt idx="716">
                  <c:v>0.6297611135195359</c:v>
                </c:pt>
                <c:pt idx="717">
                  <c:v>0.62990729351956576</c:v>
                </c:pt>
                <c:pt idx="718">
                  <c:v>0.62999566351962288</c:v>
                </c:pt>
                <c:pt idx="719">
                  <c:v>0.63010752535618064</c:v>
                </c:pt>
                <c:pt idx="720">
                  <c:v>0.63023935351948579</c:v>
                </c:pt>
                <c:pt idx="721">
                  <c:v>0.63033951351953066</c:v>
                </c:pt>
                <c:pt idx="722">
                  <c:v>0.6304574935195153</c:v>
                </c:pt>
                <c:pt idx="723">
                  <c:v>0.63058479351956032</c:v>
                </c:pt>
                <c:pt idx="724">
                  <c:v>0.63073576005015763</c:v>
                </c:pt>
                <c:pt idx="725">
                  <c:v>0.630873413519496</c:v>
                </c:pt>
                <c:pt idx="726">
                  <c:v>0.63099687351957878</c:v>
                </c:pt>
                <c:pt idx="727">
                  <c:v>0.63109033351933896</c:v>
                </c:pt>
                <c:pt idx="728">
                  <c:v>0.63119026351955698</c:v>
                </c:pt>
                <c:pt idx="729">
                  <c:v>0.63133408658080759</c:v>
                </c:pt>
                <c:pt idx="730">
                  <c:v>0.63145042351943936</c:v>
                </c:pt>
                <c:pt idx="731">
                  <c:v>0.63157672351957261</c:v>
                </c:pt>
                <c:pt idx="732">
                  <c:v>0.63171517351949602</c:v>
                </c:pt>
                <c:pt idx="733">
                  <c:v>0.63183694351974395</c:v>
                </c:pt>
                <c:pt idx="734">
                  <c:v>0.63191966547833578</c:v>
                </c:pt>
                <c:pt idx="735">
                  <c:v>0.63206750351949403</c:v>
                </c:pt>
                <c:pt idx="736">
                  <c:v>0.63217989351963455</c:v>
                </c:pt>
                <c:pt idx="737">
                  <c:v>0.63228647351962763</c:v>
                </c:pt>
                <c:pt idx="738">
                  <c:v>0.63237543351965575</c:v>
                </c:pt>
                <c:pt idx="739">
                  <c:v>0.63248212939575388</c:v>
                </c:pt>
                <c:pt idx="740">
                  <c:v>0.63258124351948242</c:v>
                </c:pt>
                <c:pt idx="741">
                  <c:v>0.63267575351947936</c:v>
                </c:pt>
                <c:pt idx="742">
                  <c:v>0.632781713519464</c:v>
                </c:pt>
                <c:pt idx="743">
                  <c:v>0.63290590351964271</c:v>
                </c:pt>
                <c:pt idx="744">
                  <c:v>0.6330000540015992</c:v>
                </c:pt>
                <c:pt idx="745">
                  <c:v>0.63312521351956319</c:v>
                </c:pt>
                <c:pt idx="746">
                  <c:v>0.6332265235194543</c:v>
                </c:pt>
                <c:pt idx="747">
                  <c:v>0.63335017351960254</c:v>
                </c:pt>
                <c:pt idx="748">
                  <c:v>0.6334678935194662</c:v>
                </c:pt>
                <c:pt idx="749">
                  <c:v>0.63357445929273148</c:v>
                </c:pt>
                <c:pt idx="750">
                  <c:v>0.63373076351942392</c:v>
                </c:pt>
                <c:pt idx="751">
                  <c:v>0.63384835351946878</c:v>
                </c:pt>
                <c:pt idx="752">
                  <c:v>0.63397469351940616</c:v>
                </c:pt>
                <c:pt idx="753">
                  <c:v>0.63405851351944909</c:v>
                </c:pt>
                <c:pt idx="754">
                  <c:v>0.63415197433582216</c:v>
                </c:pt>
                <c:pt idx="755">
                  <c:v>0.63425346351951384</c:v>
                </c:pt>
                <c:pt idx="756">
                  <c:v>0.63437821351952606</c:v>
                </c:pt>
                <c:pt idx="757">
                  <c:v>0.63450070351947874</c:v>
                </c:pt>
                <c:pt idx="758">
                  <c:v>0.63459680351950043</c:v>
                </c:pt>
                <c:pt idx="759">
                  <c:v>0.63474385851949999</c:v>
                </c:pt>
                <c:pt idx="760">
                  <c:v>0.63484438406898414</c:v>
                </c:pt>
                <c:pt idx="761">
                  <c:v>0.63527226685283722</c:v>
                </c:pt>
                <c:pt idx="762">
                  <c:v>0.63532814351954436</c:v>
                </c:pt>
                <c:pt idx="763">
                  <c:v>0.63542602351942912</c:v>
                </c:pt>
                <c:pt idx="764">
                  <c:v>0.63551509351955848</c:v>
                </c:pt>
                <c:pt idx="765">
                  <c:v>0.63564141805564189</c:v>
                </c:pt>
                <c:pt idx="766">
                  <c:v>0.63574606351952012</c:v>
                </c:pt>
                <c:pt idx="767">
                  <c:v>0.63585008351957184</c:v>
                </c:pt>
                <c:pt idx="768">
                  <c:v>0.63595425351952939</c:v>
                </c:pt>
                <c:pt idx="769">
                  <c:v>0.63604726351954399</c:v>
                </c:pt>
                <c:pt idx="770">
                  <c:v>0.63615275059271448</c:v>
                </c:pt>
                <c:pt idx="771">
                  <c:v>0.63623961351969216</c:v>
                </c:pt>
                <c:pt idx="772">
                  <c:v>0.63635433351957771</c:v>
                </c:pt>
                <c:pt idx="773">
                  <c:v>0.63647094351949862</c:v>
                </c:pt>
                <c:pt idx="774">
                  <c:v>0.63659970351965023</c:v>
                </c:pt>
                <c:pt idx="775">
                  <c:v>0.6367158201174592</c:v>
                </c:pt>
                <c:pt idx="776">
                  <c:v>0.63682523351950315</c:v>
                </c:pt>
                <c:pt idx="777">
                  <c:v>0.6369210235194066</c:v>
                </c:pt>
                <c:pt idx="778">
                  <c:v>0.63702419351952289</c:v>
                </c:pt>
                <c:pt idx="779">
                  <c:v>0.63715626341652865</c:v>
                </c:pt>
                <c:pt idx="780">
                  <c:v>0.63727535351942821</c:v>
                </c:pt>
                <c:pt idx="781">
                  <c:v>0.63737601351955708</c:v>
                </c:pt>
                <c:pt idx="782">
                  <c:v>0.63748829351958192</c:v>
                </c:pt>
                <c:pt idx="783">
                  <c:v>0.63759447351969856</c:v>
                </c:pt>
                <c:pt idx="784">
                  <c:v>0.63769429351947415</c:v>
                </c:pt>
                <c:pt idx="785">
                  <c:v>0.63779042734674385</c:v>
                </c:pt>
                <c:pt idx="786">
                  <c:v>0.63792009351939827</c:v>
                </c:pt>
                <c:pt idx="787">
                  <c:v>0.63803772351968779</c:v>
                </c:pt>
                <c:pt idx="788">
                  <c:v>0.63812620351939175</c:v>
                </c:pt>
                <c:pt idx="789">
                  <c:v>0.63825310351946052</c:v>
                </c:pt>
                <c:pt idx="790">
                  <c:v>0.63836071351941859</c:v>
                </c:pt>
                <c:pt idx="791">
                  <c:v>0.63846608658070658</c:v>
                </c:pt>
                <c:pt idx="792">
                  <c:v>0.63856010351953785</c:v>
                </c:pt>
                <c:pt idx="793">
                  <c:v>0.6386849135194842</c:v>
                </c:pt>
                <c:pt idx="794">
                  <c:v>0.63879074351947973</c:v>
                </c:pt>
                <c:pt idx="795">
                  <c:v>0.63886182351944898</c:v>
                </c:pt>
                <c:pt idx="796">
                  <c:v>0.63904019351954888</c:v>
                </c:pt>
                <c:pt idx="797">
                  <c:v>0.6391699335195119</c:v>
                </c:pt>
                <c:pt idx="798">
                  <c:v>0.63927526351950847</c:v>
                </c:pt>
                <c:pt idx="799">
                  <c:v>0.63940388351963429</c:v>
                </c:pt>
                <c:pt idx="800">
                  <c:v>0.63952136351946365</c:v>
                </c:pt>
                <c:pt idx="801">
                  <c:v>0.63965042351952706</c:v>
                </c:pt>
                <c:pt idx="802">
                  <c:v>0.63979279066229844</c:v>
                </c:pt>
                <c:pt idx="803">
                  <c:v>0.6399103476609157</c:v>
                </c:pt>
                <c:pt idx="804">
                  <c:v>0.64001914351963762</c:v>
                </c:pt>
                <c:pt idx="805">
                  <c:v>0.64010869351956545</c:v>
                </c:pt>
                <c:pt idx="806">
                  <c:v>0.64024507351949533</c:v>
                </c:pt>
                <c:pt idx="807">
                  <c:v>0.6403185235194544</c:v>
                </c:pt>
                <c:pt idx="808">
                  <c:v>0.64042690290723658</c:v>
                </c:pt>
                <c:pt idx="809">
                  <c:v>0.64055129351953655</c:v>
                </c:pt>
                <c:pt idx="810">
                  <c:v>0.64067785351946382</c:v>
                </c:pt>
                <c:pt idx="811">
                  <c:v>0.64087223351964473</c:v>
                </c:pt>
                <c:pt idx="812">
                  <c:v>0.64100511351946965</c:v>
                </c:pt>
                <c:pt idx="813">
                  <c:v>0.64112988249911562</c:v>
                </c:pt>
                <c:pt idx="814">
                  <c:v>0.64128080351953576</c:v>
                </c:pt>
                <c:pt idx="815">
                  <c:v>0.64140231351954946</c:v>
                </c:pt>
                <c:pt idx="816">
                  <c:v>0.6415531835195909</c:v>
                </c:pt>
                <c:pt idx="817">
                  <c:v>0.64166832351945424</c:v>
                </c:pt>
                <c:pt idx="818">
                  <c:v>0.64176814351955636</c:v>
                </c:pt>
                <c:pt idx="819">
                  <c:v>0.64188557269474744</c:v>
                </c:pt>
                <c:pt idx="820">
                  <c:v>0.64202359351942584</c:v>
                </c:pt>
                <c:pt idx="821">
                  <c:v>0.64212589351939253</c:v>
                </c:pt>
                <c:pt idx="822">
                  <c:v>0.64223637351958063</c:v>
                </c:pt>
                <c:pt idx="823">
                  <c:v>0.64240368351948995</c:v>
                </c:pt>
                <c:pt idx="824">
                  <c:v>0.64254830351953296</c:v>
                </c:pt>
                <c:pt idx="825">
                  <c:v>0.64270012939576304</c:v>
                </c:pt>
                <c:pt idx="826">
                  <c:v>0.6428320435194339</c:v>
                </c:pt>
                <c:pt idx="827">
                  <c:v>0.64292536351951013</c:v>
                </c:pt>
                <c:pt idx="828">
                  <c:v>0.64303033351947703</c:v>
                </c:pt>
                <c:pt idx="829">
                  <c:v>0.6431279935194999</c:v>
                </c:pt>
                <c:pt idx="830">
                  <c:v>0.64319549762213113</c:v>
                </c:pt>
                <c:pt idx="831">
                  <c:v>0.64327718351955832</c:v>
                </c:pt>
                <c:pt idx="832">
                  <c:v>0.64337631351951108</c:v>
                </c:pt>
                <c:pt idx="833">
                  <c:v>0.64345932351963619</c:v>
                </c:pt>
                <c:pt idx="834">
                  <c:v>0.64359736351947583</c:v>
                </c:pt>
                <c:pt idx="835">
                  <c:v>0.6437148335195394</c:v>
                </c:pt>
                <c:pt idx="836">
                  <c:v>0.6438205168528699</c:v>
                </c:pt>
                <c:pt idx="837">
                  <c:v>0.64390261351952971</c:v>
                </c:pt>
                <c:pt idx="838">
                  <c:v>0.64399200351947217</c:v>
                </c:pt>
                <c:pt idx="839">
                  <c:v>0.6441115335194928</c:v>
                </c:pt>
                <c:pt idx="840">
                  <c:v>0.64418761351950637</c:v>
                </c:pt>
                <c:pt idx="841">
                  <c:v>0.64428877072877833</c:v>
                </c:pt>
                <c:pt idx="842">
                  <c:v>0.64434554221509233</c:v>
                </c:pt>
                <c:pt idx="843">
                  <c:v>0.64445499351937519</c:v>
                </c:pt>
                <c:pt idx="844">
                  <c:v>0.64456990351948251</c:v>
                </c:pt>
                <c:pt idx="845">
                  <c:v>0.64464129351947097</c:v>
                </c:pt>
                <c:pt idx="846">
                  <c:v>0.64478081351956074</c:v>
                </c:pt>
                <c:pt idx="847">
                  <c:v>0.64486017063281065</c:v>
                </c:pt>
                <c:pt idx="848">
                  <c:v>0.64497460351952962</c:v>
                </c:pt>
                <c:pt idx="849">
                  <c:v>0.64508599351962936</c:v>
                </c:pt>
                <c:pt idx="850">
                  <c:v>0.64520984351960964</c:v>
                </c:pt>
                <c:pt idx="851">
                  <c:v>0.64533648351951489</c:v>
                </c:pt>
                <c:pt idx="852">
                  <c:v>0.64545012351953823</c:v>
                </c:pt>
                <c:pt idx="853">
                  <c:v>0.6455778620909598</c:v>
                </c:pt>
                <c:pt idx="854">
                  <c:v>0.64569532351949088</c:v>
                </c:pt>
                <c:pt idx="855">
                  <c:v>0.64577835351940449</c:v>
                </c:pt>
                <c:pt idx="856">
                  <c:v>0.64585569351950833</c:v>
                </c:pt>
                <c:pt idx="857">
                  <c:v>0.64593511351965582</c:v>
                </c:pt>
                <c:pt idx="858">
                  <c:v>0.6459921703615239</c:v>
                </c:pt>
                <c:pt idx="859">
                  <c:v>0.64607700351946584</c:v>
                </c:pt>
                <c:pt idx="860">
                  <c:v>0.64621149351948814</c:v>
                </c:pt>
                <c:pt idx="861">
                  <c:v>0.6462730435195857</c:v>
                </c:pt>
                <c:pt idx="862">
                  <c:v>0.64635231351945799</c:v>
                </c:pt>
                <c:pt idx="863">
                  <c:v>0.6464370735194368</c:v>
                </c:pt>
                <c:pt idx="864">
                  <c:v>0.64658172733392405</c:v>
                </c:pt>
                <c:pt idx="865">
                  <c:v>0.64667683351939387</c:v>
                </c:pt>
                <c:pt idx="866">
                  <c:v>0.6467582035195113</c:v>
                </c:pt>
                <c:pt idx="867">
                  <c:v>0.64689267351954582</c:v>
                </c:pt>
                <c:pt idx="868">
                  <c:v>0.64698829351944243</c:v>
                </c:pt>
                <c:pt idx="869">
                  <c:v>0.64707817063296602</c:v>
                </c:pt>
                <c:pt idx="870">
                  <c:v>0.64714331351952192</c:v>
                </c:pt>
                <c:pt idx="871">
                  <c:v>0.64721865351943153</c:v>
                </c:pt>
                <c:pt idx="872">
                  <c:v>0.64730896351945</c:v>
                </c:pt>
                <c:pt idx="873">
                  <c:v>0.64739588351956512</c:v>
                </c:pt>
                <c:pt idx="874">
                  <c:v>0.64751916584275149</c:v>
                </c:pt>
                <c:pt idx="875">
                  <c:v>0.64760128403504802</c:v>
                </c:pt>
                <c:pt idx="876">
                  <c:v>0.6477317335195073</c:v>
                </c:pt>
                <c:pt idx="877">
                  <c:v>0.64784084351957527</c:v>
                </c:pt>
                <c:pt idx="878">
                  <c:v>0.64794346351943988</c:v>
                </c:pt>
                <c:pt idx="879">
                  <c:v>0.64805490351966477</c:v>
                </c:pt>
                <c:pt idx="880">
                  <c:v>0.64817942719034283</c:v>
                </c:pt>
                <c:pt idx="881">
                  <c:v>0.64828057351948631</c:v>
                </c:pt>
                <c:pt idx="882">
                  <c:v>0.64840195351949648</c:v>
                </c:pt>
                <c:pt idx="883">
                  <c:v>0.64850186351957073</c:v>
                </c:pt>
                <c:pt idx="884">
                  <c:v>0.64857527351955513</c:v>
                </c:pt>
                <c:pt idx="885">
                  <c:v>0.64865634351953383</c:v>
                </c:pt>
                <c:pt idx="886">
                  <c:v>0.6487061960194469</c:v>
                </c:pt>
                <c:pt idx="887">
                  <c:v>0.64885379351945038</c:v>
                </c:pt>
                <c:pt idx="888">
                  <c:v>0.6489740735195545</c:v>
                </c:pt>
                <c:pt idx="889">
                  <c:v>0.64907666351946625</c:v>
                </c:pt>
                <c:pt idx="890">
                  <c:v>0.64917446351952934</c:v>
                </c:pt>
                <c:pt idx="891">
                  <c:v>0.64929311908663578</c:v>
                </c:pt>
                <c:pt idx="892">
                  <c:v>0.64939745351964051</c:v>
                </c:pt>
                <c:pt idx="893">
                  <c:v>0.6494978335195617</c:v>
                </c:pt>
                <c:pt idx="894">
                  <c:v>0.6496170935195954</c:v>
                </c:pt>
                <c:pt idx="895">
                  <c:v>0.64970619351960601</c:v>
                </c:pt>
                <c:pt idx="896">
                  <c:v>0.6498535726948097</c:v>
                </c:pt>
                <c:pt idx="897">
                  <c:v>0.64996429351951734</c:v>
                </c:pt>
                <c:pt idx="898">
                  <c:v>0.65005934351954453</c:v>
                </c:pt>
                <c:pt idx="899">
                  <c:v>0.65018756351958062</c:v>
                </c:pt>
                <c:pt idx="900">
                  <c:v>0.65029910351950138</c:v>
                </c:pt>
                <c:pt idx="901">
                  <c:v>0.6504258535196078</c:v>
                </c:pt>
                <c:pt idx="902">
                  <c:v>0.65053073764325142</c:v>
                </c:pt>
                <c:pt idx="903">
                  <c:v>0.65063985351950826</c:v>
                </c:pt>
                <c:pt idx="904">
                  <c:v>0.6508137335196128</c:v>
                </c:pt>
                <c:pt idx="905">
                  <c:v>0.65094255351965591</c:v>
                </c:pt>
                <c:pt idx="906">
                  <c:v>0.651045793519473</c:v>
                </c:pt>
                <c:pt idx="907">
                  <c:v>0.6511675179351929</c:v>
                </c:pt>
                <c:pt idx="908">
                  <c:v>0.65125592351968487</c:v>
                </c:pt>
                <c:pt idx="909">
                  <c:v>0.65138581351948299</c:v>
                </c:pt>
                <c:pt idx="910">
                  <c:v>0.65150041351947208</c:v>
                </c:pt>
                <c:pt idx="911">
                  <c:v>0.65161727351940657</c:v>
                </c:pt>
                <c:pt idx="912">
                  <c:v>0.65171099351947304</c:v>
                </c:pt>
                <c:pt idx="913">
                  <c:v>0.65181773764327089</c:v>
                </c:pt>
                <c:pt idx="914">
                  <c:v>0.65197667351949984</c:v>
                </c:pt>
                <c:pt idx="915">
                  <c:v>0.65208736351937113</c:v>
                </c:pt>
                <c:pt idx="916">
                  <c:v>0.65222028351951211</c:v>
                </c:pt>
                <c:pt idx="917">
                  <c:v>0.65231887351940576</c:v>
                </c:pt>
                <c:pt idx="918">
                  <c:v>0.65241095413811956</c:v>
                </c:pt>
                <c:pt idx="919">
                  <c:v>0.65251898351951365</c:v>
                </c:pt>
                <c:pt idx="920">
                  <c:v>0.65262925351952195</c:v>
                </c:pt>
                <c:pt idx="921">
                  <c:v>0.6527726235195821</c:v>
                </c:pt>
                <c:pt idx="922">
                  <c:v>0.65288552351957274</c:v>
                </c:pt>
                <c:pt idx="923">
                  <c:v>0.65297093351941315</c:v>
                </c:pt>
                <c:pt idx="924">
                  <c:v>0.65309658300412843</c:v>
                </c:pt>
                <c:pt idx="925">
                  <c:v>0.65320907351943502</c:v>
                </c:pt>
                <c:pt idx="926">
                  <c:v>0.65331162351955674</c:v>
                </c:pt>
                <c:pt idx="927">
                  <c:v>0.65342504351959074</c:v>
                </c:pt>
                <c:pt idx="928">
                  <c:v>0.65354930351946938</c:v>
                </c:pt>
                <c:pt idx="929">
                  <c:v>0.65367407784950204</c:v>
                </c:pt>
                <c:pt idx="930">
                  <c:v>0.65380676351955491</c:v>
                </c:pt>
                <c:pt idx="931">
                  <c:v>0.65390955351956903</c:v>
                </c:pt>
                <c:pt idx="932">
                  <c:v>0.65403761351956335</c:v>
                </c:pt>
                <c:pt idx="933">
                  <c:v>0.65412362351932574</c:v>
                </c:pt>
                <c:pt idx="934">
                  <c:v>0.65423758300407564</c:v>
                </c:pt>
                <c:pt idx="935">
                  <c:v>0.65433312351949291</c:v>
                </c:pt>
                <c:pt idx="936">
                  <c:v>0.65442715351949277</c:v>
                </c:pt>
                <c:pt idx="937">
                  <c:v>0.65455336351941185</c:v>
                </c:pt>
                <c:pt idx="938">
                  <c:v>0.65466253351954184</c:v>
                </c:pt>
                <c:pt idx="939">
                  <c:v>0.65475880980827172</c:v>
                </c:pt>
                <c:pt idx="940">
                  <c:v>0.65486621351968255</c:v>
                </c:pt>
                <c:pt idx="941">
                  <c:v>0.65495467351951286</c:v>
                </c:pt>
                <c:pt idx="942">
                  <c:v>0.65507558351950523</c:v>
                </c:pt>
                <c:pt idx="943">
                  <c:v>0.65516536351968591</c:v>
                </c:pt>
                <c:pt idx="944">
                  <c:v>0.65529657351952186</c:v>
                </c:pt>
                <c:pt idx="945">
                  <c:v>0.65541121187011719</c:v>
                </c:pt>
                <c:pt idx="946">
                  <c:v>0.65549397351955485</c:v>
                </c:pt>
                <c:pt idx="947">
                  <c:v>0.65564658351948479</c:v>
                </c:pt>
                <c:pt idx="948">
                  <c:v>0.65574802351938</c:v>
                </c:pt>
                <c:pt idx="949">
                  <c:v>0.65586436351951283</c:v>
                </c:pt>
                <c:pt idx="950">
                  <c:v>0.65597180980815073</c:v>
                </c:pt>
                <c:pt idx="951">
                  <c:v>0.65610341351953194</c:v>
                </c:pt>
                <c:pt idx="952">
                  <c:v>0.65621707351957115</c:v>
                </c:pt>
                <c:pt idx="953">
                  <c:v>0.65633430351948663</c:v>
                </c:pt>
                <c:pt idx="954">
                  <c:v>0.65646066351961019</c:v>
                </c:pt>
                <c:pt idx="955">
                  <c:v>0.65656504692162798</c:v>
                </c:pt>
                <c:pt idx="956">
                  <c:v>0.65669888351953953</c:v>
                </c:pt>
                <c:pt idx="957">
                  <c:v>0.6567965835194659</c:v>
                </c:pt>
                <c:pt idx="958">
                  <c:v>0.65687529351953411</c:v>
                </c:pt>
                <c:pt idx="959">
                  <c:v>0.65700921351953034</c:v>
                </c:pt>
                <c:pt idx="960">
                  <c:v>0.65709861351950927</c:v>
                </c:pt>
                <c:pt idx="961">
                  <c:v>0.65721089228239316</c:v>
                </c:pt>
                <c:pt idx="962">
                  <c:v>0.65732265351968566</c:v>
                </c:pt>
                <c:pt idx="963">
                  <c:v>0.65739816351947455</c:v>
                </c:pt>
                <c:pt idx="964">
                  <c:v>0.65754141351951101</c:v>
                </c:pt>
                <c:pt idx="965">
                  <c:v>0.65764592351946805</c:v>
                </c:pt>
                <c:pt idx="966">
                  <c:v>0.65774726341646805</c:v>
                </c:pt>
                <c:pt idx="967">
                  <c:v>0.65787066351965984</c:v>
                </c:pt>
                <c:pt idx="968">
                  <c:v>0.65799526351941096</c:v>
                </c:pt>
                <c:pt idx="969">
                  <c:v>0.65814056351946726</c:v>
                </c:pt>
                <c:pt idx="970">
                  <c:v>0.65824514351953711</c:v>
                </c:pt>
                <c:pt idx="971">
                  <c:v>0.65837286968979958</c:v>
                </c:pt>
                <c:pt idx="972">
                  <c:v>0.65853233828150359</c:v>
                </c:pt>
                <c:pt idx="973">
                  <c:v>0.6586461935195308</c:v>
                </c:pt>
                <c:pt idx="974">
                  <c:v>0.65873244351944071</c:v>
                </c:pt>
                <c:pt idx="975">
                  <c:v>0.65883113351949929</c:v>
                </c:pt>
                <c:pt idx="976">
                  <c:v>0.65892443351944574</c:v>
                </c:pt>
                <c:pt idx="977">
                  <c:v>0.65907851685277352</c:v>
                </c:pt>
                <c:pt idx="978">
                  <c:v>0.65922036351950952</c:v>
                </c:pt>
                <c:pt idx="979">
                  <c:v>0.65934797351954488</c:v>
                </c:pt>
                <c:pt idx="980">
                  <c:v>0.65946930351947275</c:v>
                </c:pt>
                <c:pt idx="981">
                  <c:v>0.65956938351946803</c:v>
                </c:pt>
                <c:pt idx="982">
                  <c:v>0.65971410018619303</c:v>
                </c:pt>
                <c:pt idx="983">
                  <c:v>0.65986030725690625</c:v>
                </c:pt>
                <c:pt idx="984">
                  <c:v>0.65996112351942349</c:v>
                </c:pt>
                <c:pt idx="985">
                  <c:v>0.66006590351948136</c:v>
                </c:pt>
                <c:pt idx="986">
                  <c:v>0.66016120351953633</c:v>
                </c:pt>
                <c:pt idx="987">
                  <c:v>0.66028499351951142</c:v>
                </c:pt>
                <c:pt idx="988">
                  <c:v>0.6603877685709707</c:v>
                </c:pt>
                <c:pt idx="989">
                  <c:v>0.66048974351949175</c:v>
                </c:pt>
                <c:pt idx="990">
                  <c:v>0.66057734351963404</c:v>
                </c:pt>
                <c:pt idx="991">
                  <c:v>0.66068248351956571</c:v>
                </c:pt>
                <c:pt idx="992">
                  <c:v>0.66077874351937327</c:v>
                </c:pt>
                <c:pt idx="993">
                  <c:v>0.66087735018619786</c:v>
                </c:pt>
                <c:pt idx="994">
                  <c:v>0.66099645351958791</c:v>
                </c:pt>
                <c:pt idx="995">
                  <c:v>0.66110538351959802</c:v>
                </c:pt>
                <c:pt idx="996">
                  <c:v>0.66124167351945617</c:v>
                </c:pt>
                <c:pt idx="997">
                  <c:v>0.66136441351953623</c:v>
                </c:pt>
                <c:pt idx="998">
                  <c:v>0.66145541500100102</c:v>
                </c:pt>
                <c:pt idx="999">
                  <c:v>0.66161443351944682</c:v>
                </c:pt>
                <c:pt idx="1000">
                  <c:v>0.6617169935195909</c:v>
                </c:pt>
                <c:pt idx="1001">
                  <c:v>0.66181867351957702</c:v>
                </c:pt>
                <c:pt idx="1002">
                  <c:v>0.66195231351954975</c:v>
                </c:pt>
                <c:pt idx="1003">
                  <c:v>0.66202889351953387</c:v>
                </c:pt>
                <c:pt idx="1004">
                  <c:v>0.66213251083905789</c:v>
                </c:pt>
                <c:pt idx="1005">
                  <c:v>0.66222842351953715</c:v>
                </c:pt>
                <c:pt idx="1006">
                  <c:v>0.66231542351954475</c:v>
                </c:pt>
                <c:pt idx="1007">
                  <c:v>0.66242890351941275</c:v>
                </c:pt>
                <c:pt idx="1008">
                  <c:v>0.66252814351946665</c:v>
                </c:pt>
                <c:pt idx="1009">
                  <c:v>0.66266474795249064</c:v>
                </c:pt>
                <c:pt idx="1010">
                  <c:v>0.6627765335194914</c:v>
                </c:pt>
                <c:pt idx="1011">
                  <c:v>0.66290079351956921</c:v>
                </c:pt>
                <c:pt idx="1012">
                  <c:v>0.66302449351954407</c:v>
                </c:pt>
                <c:pt idx="1013">
                  <c:v>0.66311078351948571</c:v>
                </c:pt>
                <c:pt idx="1014">
                  <c:v>0.6631955481029197</c:v>
                </c:pt>
                <c:pt idx="1015">
                  <c:v>0.66331575351956973</c:v>
                </c:pt>
                <c:pt idx="1016">
                  <c:v>0.66340607351965275</c:v>
                </c:pt>
                <c:pt idx="1017">
                  <c:v>0.66353622351957176</c:v>
                </c:pt>
                <c:pt idx="1018">
                  <c:v>0.66362458351960674</c:v>
                </c:pt>
                <c:pt idx="1019">
                  <c:v>0.66375069351956084</c:v>
                </c:pt>
                <c:pt idx="1020">
                  <c:v>0.66384841805559425</c:v>
                </c:pt>
                <c:pt idx="1021">
                  <c:v>0.66395565351952335</c:v>
                </c:pt>
                <c:pt idx="1022">
                  <c:v>0.66403884351949283</c:v>
                </c:pt>
                <c:pt idx="1023">
                  <c:v>0.66416507351964094</c:v>
                </c:pt>
                <c:pt idx="1024">
                  <c:v>0.66426877351948166</c:v>
                </c:pt>
                <c:pt idx="1025">
                  <c:v>0.66437515720375062</c:v>
                </c:pt>
                <c:pt idx="1026">
                  <c:v>0.66450182351957277</c:v>
                </c:pt>
                <c:pt idx="1027">
                  <c:v>0.66459838351953271</c:v>
                </c:pt>
                <c:pt idx="1028">
                  <c:v>0.66468663351950907</c:v>
                </c:pt>
                <c:pt idx="1029">
                  <c:v>0.66478594351961862</c:v>
                </c:pt>
                <c:pt idx="1030">
                  <c:v>0.66487444667748785</c:v>
                </c:pt>
                <c:pt idx="1031">
                  <c:v>0.66496949351947943</c:v>
                </c:pt>
                <c:pt idx="1032">
                  <c:v>0.66511391351943461</c:v>
                </c:pt>
                <c:pt idx="1033">
                  <c:v>0.66522356351943324</c:v>
                </c:pt>
                <c:pt idx="1034">
                  <c:v>0.66533096351952303</c:v>
                </c:pt>
                <c:pt idx="1035">
                  <c:v>0.66545994393622721</c:v>
                </c:pt>
                <c:pt idx="1036">
                  <c:v>0.66555878351950093</c:v>
                </c:pt>
                <c:pt idx="1037">
                  <c:v>0.66566300351956942</c:v>
                </c:pt>
                <c:pt idx="1038">
                  <c:v>0.66578172351961507</c:v>
                </c:pt>
                <c:pt idx="1039">
                  <c:v>0.66590692351947256</c:v>
                </c:pt>
                <c:pt idx="1040">
                  <c:v>0.66599384841320874</c:v>
                </c:pt>
                <c:pt idx="1041">
                  <c:v>0.66608364083643323</c:v>
                </c:pt>
                <c:pt idx="1042">
                  <c:v>0.66620198351951432</c:v>
                </c:pt>
                <c:pt idx="1043">
                  <c:v>0.6663002735195539</c:v>
                </c:pt>
                <c:pt idx="1044">
                  <c:v>0.66640154351954128</c:v>
                </c:pt>
                <c:pt idx="1045">
                  <c:v>0.66649099351951735</c:v>
                </c:pt>
                <c:pt idx="1046">
                  <c:v>0.6665366966774402</c:v>
                </c:pt>
                <c:pt idx="1047">
                  <c:v>0.66668445351956573</c:v>
                </c:pt>
                <c:pt idx="1048">
                  <c:v>0.66676512351961081</c:v>
                </c:pt>
                <c:pt idx="1049">
                  <c:v>0.6668468935195625</c:v>
                </c:pt>
                <c:pt idx="1050">
                  <c:v>0.66694439351954371</c:v>
                </c:pt>
                <c:pt idx="1051">
                  <c:v>0.6670286703616175</c:v>
                </c:pt>
                <c:pt idx="1052">
                  <c:v>0.66713218351954162</c:v>
                </c:pt>
                <c:pt idx="1053">
                  <c:v>0.66723990351953022</c:v>
                </c:pt>
                <c:pt idx="1054">
                  <c:v>0.66731393351969392</c:v>
                </c:pt>
                <c:pt idx="1055">
                  <c:v>0.66741609351959175</c:v>
                </c:pt>
                <c:pt idx="1056">
                  <c:v>0.66747531496285739</c:v>
                </c:pt>
                <c:pt idx="1057">
                  <c:v>0.66757697351943102</c:v>
                </c:pt>
                <c:pt idx="1058">
                  <c:v>0.66767193351952936</c:v>
                </c:pt>
                <c:pt idx="1059">
                  <c:v>0.66776381351958558</c:v>
                </c:pt>
                <c:pt idx="1060">
                  <c:v>0.66787533351944783</c:v>
                </c:pt>
                <c:pt idx="1061">
                  <c:v>0.66797123081671872</c:v>
                </c:pt>
                <c:pt idx="1062">
                  <c:v>0.66807663351947677</c:v>
                </c:pt>
                <c:pt idx="1063">
                  <c:v>0.66818661351958097</c:v>
                </c:pt>
                <c:pt idx="1064">
                  <c:v>0.66829543351958964</c:v>
                </c:pt>
                <c:pt idx="1065">
                  <c:v>0.66840368351944368</c:v>
                </c:pt>
                <c:pt idx="1066">
                  <c:v>0.66849443351947069</c:v>
                </c:pt>
                <c:pt idx="1067">
                  <c:v>0.66856223351958066</c:v>
                </c:pt>
                <c:pt idx="1068">
                  <c:v>0.66870762351955237</c:v>
                </c:pt>
                <c:pt idx="1069">
                  <c:v>0.66882849351954188</c:v>
                </c:pt>
                <c:pt idx="1070">
                  <c:v>0.66893057351960328</c:v>
                </c:pt>
                <c:pt idx="1071">
                  <c:v>0.66902764485973898</c:v>
                </c:pt>
                <c:pt idx="1072">
                  <c:v>0.66911963351944392</c:v>
                </c:pt>
                <c:pt idx="1073">
                  <c:v>0.66921399351957733</c:v>
                </c:pt>
                <c:pt idx="1074">
                  <c:v>0.66932513351952194</c:v>
                </c:pt>
                <c:pt idx="1075">
                  <c:v>0.66943827351950402</c:v>
                </c:pt>
                <c:pt idx="1076">
                  <c:v>0.66954913899898871</c:v>
                </c:pt>
                <c:pt idx="1077">
                  <c:v>0.66963388351948128</c:v>
                </c:pt>
                <c:pt idx="1078">
                  <c:v>0.66972364351950431</c:v>
                </c:pt>
                <c:pt idx="1079">
                  <c:v>0.66981255351952074</c:v>
                </c:pt>
                <c:pt idx="1080">
                  <c:v>0.66990085351943707</c:v>
                </c:pt>
                <c:pt idx="1081">
                  <c:v>0.66995713351954622</c:v>
                </c:pt>
                <c:pt idx="1082">
                  <c:v>0.67005623351954613</c:v>
                </c:pt>
                <c:pt idx="1083">
                  <c:v>0.67016022351947457</c:v>
                </c:pt>
                <c:pt idx="1084">
                  <c:v>0.67025997351950706</c:v>
                </c:pt>
                <c:pt idx="1085">
                  <c:v>0.67037150351961872</c:v>
                </c:pt>
                <c:pt idx="1086">
                  <c:v>0.67045615351948173</c:v>
                </c:pt>
                <c:pt idx="1087">
                  <c:v>0.67058327726942968</c:v>
                </c:pt>
                <c:pt idx="1088">
                  <c:v>0.67067498351957577</c:v>
                </c:pt>
                <c:pt idx="1089">
                  <c:v>0.67076732351947088</c:v>
                </c:pt>
                <c:pt idx="1090">
                  <c:v>0.670850633519536</c:v>
                </c:pt>
                <c:pt idx="1091">
                  <c:v>0.67094953351950515</c:v>
                </c:pt>
                <c:pt idx="1092">
                  <c:v>0.67105969895166595</c:v>
                </c:pt>
                <c:pt idx="1093">
                  <c:v>0.67116109351953013</c:v>
                </c:pt>
                <c:pt idx="1094">
                  <c:v>0.67126900351952712</c:v>
                </c:pt>
                <c:pt idx="1095">
                  <c:v>0.67135219351945363</c:v>
                </c:pt>
                <c:pt idx="1096">
                  <c:v>0.67142119725582483</c:v>
                </c:pt>
                <c:pt idx="1097">
                  <c:v>0.67151220732907313</c:v>
                </c:pt>
                <c:pt idx="1098">
                  <c:v>0.67157407351939513</c:v>
                </c:pt>
                <c:pt idx="1099">
                  <c:v>0.6716788335194801</c:v>
                </c:pt>
                <c:pt idx="1100">
                  <c:v>0.67178029351950452</c:v>
                </c:pt>
                <c:pt idx="1101">
                  <c:v>0.67188337537999154</c:v>
                </c:pt>
                <c:pt idx="1102">
                  <c:v>0.67197982115992283</c:v>
                </c:pt>
                <c:pt idx="1103">
                  <c:v>0.67206629351952096</c:v>
                </c:pt>
                <c:pt idx="1104">
                  <c:v>0.67216916351961253</c:v>
                </c:pt>
                <c:pt idx="1105">
                  <c:v>0.67224749351953572</c:v>
                </c:pt>
                <c:pt idx="1106">
                  <c:v>0.67232262424128941</c:v>
                </c:pt>
                <c:pt idx="1107">
                  <c:v>0.67240454351953383</c:v>
                </c:pt>
                <c:pt idx="1108">
                  <c:v>0.67249815351948483</c:v>
                </c:pt>
                <c:pt idx="1109">
                  <c:v>0.67257403351951039</c:v>
                </c:pt>
                <c:pt idx="1110">
                  <c:v>0.67265639351938988</c:v>
                </c:pt>
                <c:pt idx="1111">
                  <c:v>0.67272444867100534</c:v>
                </c:pt>
                <c:pt idx="1112">
                  <c:v>0.67282481107059833</c:v>
                </c:pt>
                <c:pt idx="1113">
                  <c:v>0.67290347351968249</c:v>
                </c:pt>
                <c:pt idx="1114">
                  <c:v>0.6729828235195332</c:v>
                </c:pt>
                <c:pt idx="1115">
                  <c:v>0.67305509351948056</c:v>
                </c:pt>
                <c:pt idx="1116">
                  <c:v>0.67312810351943175</c:v>
                </c:pt>
                <c:pt idx="1117">
                  <c:v>0.6732079129009636</c:v>
                </c:pt>
                <c:pt idx="1118">
                  <c:v>0.6732760435195364</c:v>
                </c:pt>
                <c:pt idx="1119">
                  <c:v>0.67335765351948906</c:v>
                </c:pt>
                <c:pt idx="1120">
                  <c:v>0.67344426351961362</c:v>
                </c:pt>
                <c:pt idx="1121">
                  <c:v>0.67354469640606884</c:v>
                </c:pt>
                <c:pt idx="1122">
                  <c:v>0.67362739351951073</c:v>
                </c:pt>
                <c:pt idx="1123">
                  <c:v>0.67373468351937105</c:v>
                </c:pt>
                <c:pt idx="1124">
                  <c:v>0.67380679351951811</c:v>
                </c:pt>
                <c:pt idx="1125">
                  <c:v>0.6738955435195072</c:v>
                </c:pt>
                <c:pt idx="1126">
                  <c:v>0.67397386135469661</c:v>
                </c:pt>
                <c:pt idx="1127">
                  <c:v>0.67406514351952784</c:v>
                </c:pt>
                <c:pt idx="1128">
                  <c:v>0.67412747351961899</c:v>
                </c:pt>
                <c:pt idx="1129">
                  <c:v>0.67420353351953155</c:v>
                </c:pt>
                <c:pt idx="1130">
                  <c:v>0.67429622351947716</c:v>
                </c:pt>
                <c:pt idx="1131">
                  <c:v>0.67439411908650049</c:v>
                </c:pt>
                <c:pt idx="1132">
                  <c:v>0.6744653135195624</c:v>
                </c:pt>
                <c:pt idx="1133">
                  <c:v>0.6745542035194636</c:v>
                </c:pt>
                <c:pt idx="1134">
                  <c:v>0.67462317351956413</c:v>
                </c:pt>
                <c:pt idx="1135">
                  <c:v>0.67468329351957901</c:v>
                </c:pt>
                <c:pt idx="1136">
                  <c:v>0.67475391268617169</c:v>
                </c:pt>
                <c:pt idx="1137">
                  <c:v>0.67481916351951599</c:v>
                </c:pt>
                <c:pt idx="1138">
                  <c:v>0.67491746351943538</c:v>
                </c:pt>
                <c:pt idx="1139">
                  <c:v>0.67500025351947168</c:v>
                </c:pt>
                <c:pt idx="1140">
                  <c:v>0.67508965226949236</c:v>
                </c:pt>
                <c:pt idx="1141">
                  <c:v>0.6751649235193613</c:v>
                </c:pt>
                <c:pt idx="1142">
                  <c:v>0.67523902351955245</c:v>
                </c:pt>
                <c:pt idx="1143">
                  <c:v>0.67532838351939994</c:v>
                </c:pt>
                <c:pt idx="1144">
                  <c:v>0.67541527351947706</c:v>
                </c:pt>
                <c:pt idx="1145">
                  <c:v>0.67550227726958711</c:v>
                </c:pt>
                <c:pt idx="1146">
                  <c:v>0.67555975351966446</c:v>
                </c:pt>
                <c:pt idx="1147">
                  <c:v>0.67563752351945572</c:v>
                </c:pt>
                <c:pt idx="1148">
                  <c:v>0.67573675351943085</c:v>
                </c:pt>
                <c:pt idx="1149">
                  <c:v>0.67581614351944119</c:v>
                </c:pt>
                <c:pt idx="1150">
                  <c:v>0.67588044898349198</c:v>
                </c:pt>
                <c:pt idx="1151">
                  <c:v>0.67593754351956681</c:v>
                </c:pt>
                <c:pt idx="1152">
                  <c:v>0.67601163351949434</c:v>
                </c:pt>
                <c:pt idx="1153">
                  <c:v>0.67607404351957778</c:v>
                </c:pt>
                <c:pt idx="1154">
                  <c:v>0.67615289351955754</c:v>
                </c:pt>
                <c:pt idx="1155">
                  <c:v>0.67621743351941221</c:v>
                </c:pt>
                <c:pt idx="1156">
                  <c:v>0.67630717310282762</c:v>
                </c:pt>
                <c:pt idx="1157">
                  <c:v>0.67638506351947614</c:v>
                </c:pt>
                <c:pt idx="1158">
                  <c:v>0.67644497351946642</c:v>
                </c:pt>
                <c:pt idx="1159">
                  <c:v>0.67652706351944425</c:v>
                </c:pt>
                <c:pt idx="1160">
                  <c:v>0.67659283351950761</c:v>
                </c:pt>
                <c:pt idx="1161">
                  <c:v>0.67666188143618955</c:v>
                </c:pt>
                <c:pt idx="1162">
                  <c:v>0.67672855351958194</c:v>
                </c:pt>
                <c:pt idx="1163">
                  <c:v>0.67682916351945765</c:v>
                </c:pt>
                <c:pt idx="1164">
                  <c:v>0.67690205351959842</c:v>
                </c:pt>
                <c:pt idx="1165">
                  <c:v>0.67701134351962389</c:v>
                </c:pt>
                <c:pt idx="1166">
                  <c:v>0.67706805351954857</c:v>
                </c:pt>
                <c:pt idx="1167">
                  <c:v>0.67714495435286914</c:v>
                </c:pt>
                <c:pt idx="1168">
                  <c:v>0.67721163351953406</c:v>
                </c:pt>
                <c:pt idx="1169">
                  <c:v>0.67726376351940609</c:v>
                </c:pt>
                <c:pt idx="1170">
                  <c:v>0.67732495351950273</c:v>
                </c:pt>
                <c:pt idx="1171">
                  <c:v>0.67739737351942653</c:v>
                </c:pt>
                <c:pt idx="1172">
                  <c:v>0.67746793351955181</c:v>
                </c:pt>
                <c:pt idx="1173">
                  <c:v>0.67752461060291602</c:v>
                </c:pt>
                <c:pt idx="1174">
                  <c:v>0.67759843351963456</c:v>
                </c:pt>
                <c:pt idx="1175">
                  <c:v>0.67765513351946594</c:v>
                </c:pt>
                <c:pt idx="1176">
                  <c:v>0.67774155351941157</c:v>
                </c:pt>
                <c:pt idx="1177">
                  <c:v>0.67783075351941635</c:v>
                </c:pt>
                <c:pt idx="1178">
                  <c:v>0.67791345435273365</c:v>
                </c:pt>
                <c:pt idx="1179">
                  <c:v>0.67798916351934246</c:v>
                </c:pt>
                <c:pt idx="1180">
                  <c:v>0.67805869351948966</c:v>
                </c:pt>
                <c:pt idx="1181">
                  <c:v>0.67811780351952722</c:v>
                </c:pt>
                <c:pt idx="1182">
                  <c:v>0.67819604351952067</c:v>
                </c:pt>
                <c:pt idx="1183">
                  <c:v>0.67828827351958476</c:v>
                </c:pt>
                <c:pt idx="1184">
                  <c:v>0.67837301773010983</c:v>
                </c:pt>
                <c:pt idx="1185">
                  <c:v>0.67847022351951181</c:v>
                </c:pt>
                <c:pt idx="1186">
                  <c:v>0.67854814351954973</c:v>
                </c:pt>
                <c:pt idx="1187">
                  <c:v>0.67862945351933557</c:v>
                </c:pt>
                <c:pt idx="1188">
                  <c:v>0.67870963351954638</c:v>
                </c:pt>
                <c:pt idx="1189">
                  <c:v>0.6787974022694675</c:v>
                </c:pt>
                <c:pt idx="1190">
                  <c:v>0.67889583351954819</c:v>
                </c:pt>
                <c:pt idx="1191">
                  <c:v>0.6789726735194398</c:v>
                </c:pt>
                <c:pt idx="1192">
                  <c:v>0.67906698351959016</c:v>
                </c:pt>
                <c:pt idx="1193">
                  <c:v>0.67916029351960139</c:v>
                </c:pt>
                <c:pt idx="1194">
                  <c:v>0.67923323560289384</c:v>
                </c:pt>
                <c:pt idx="1195">
                  <c:v>0.67933128351946004</c:v>
                </c:pt>
                <c:pt idx="1196">
                  <c:v>0.67938627351956904</c:v>
                </c:pt>
                <c:pt idx="1197">
                  <c:v>0.67944967351959995</c:v>
                </c:pt>
                <c:pt idx="1198">
                  <c:v>0.67950198351945823</c:v>
                </c:pt>
                <c:pt idx="1199">
                  <c:v>0.67957095351943086</c:v>
                </c:pt>
                <c:pt idx="1200">
                  <c:v>0.67961981893608991</c:v>
                </c:pt>
                <c:pt idx="1201">
                  <c:v>0.67969707351952102</c:v>
                </c:pt>
                <c:pt idx="1202">
                  <c:v>0.67973121351944665</c:v>
                </c:pt>
                <c:pt idx="1203">
                  <c:v>0.67981473351960675</c:v>
                </c:pt>
                <c:pt idx="1204">
                  <c:v>0.67987559351948401</c:v>
                </c:pt>
                <c:pt idx="1205">
                  <c:v>0.67996168351959396</c:v>
                </c:pt>
                <c:pt idx="1206">
                  <c:v>0.68003344351957684</c:v>
                </c:pt>
                <c:pt idx="1207">
                  <c:v>0.68012492351959986</c:v>
                </c:pt>
                <c:pt idx="1208">
                  <c:v>0.68018907351954305</c:v>
                </c:pt>
                <c:pt idx="1209">
                  <c:v>0.68028898351964529</c:v>
                </c:pt>
                <c:pt idx="1210">
                  <c:v>0.6803684335194764</c:v>
                </c:pt>
                <c:pt idx="1211">
                  <c:v>0.68045914973583843</c:v>
                </c:pt>
                <c:pt idx="1212">
                  <c:v>0.6805445835194206</c:v>
                </c:pt>
                <c:pt idx="1213">
                  <c:v>0.68064110351954854</c:v>
                </c:pt>
                <c:pt idx="1214">
                  <c:v>0.68071345351958756</c:v>
                </c:pt>
                <c:pt idx="1215">
                  <c:v>0.68080170351952085</c:v>
                </c:pt>
                <c:pt idx="1216">
                  <c:v>0.68085244703310388</c:v>
                </c:pt>
                <c:pt idx="1217">
                  <c:v>0.68092614351949998</c:v>
                </c:pt>
                <c:pt idx="1218">
                  <c:v>0.68103353351956764</c:v>
                </c:pt>
                <c:pt idx="1219">
                  <c:v>0.6811063835194775</c:v>
                </c:pt>
                <c:pt idx="1220">
                  <c:v>0.68118941351957629</c:v>
                </c:pt>
                <c:pt idx="1221">
                  <c:v>0.68127222518619135</c:v>
                </c:pt>
                <c:pt idx="1222">
                  <c:v>0.68137775351959862</c:v>
                </c:pt>
                <c:pt idx="1223">
                  <c:v>0.68146141351959999</c:v>
                </c:pt>
                <c:pt idx="1224">
                  <c:v>0.6815559335195619</c:v>
                </c:pt>
                <c:pt idx="1225">
                  <c:v>0.68162111351952659</c:v>
                </c:pt>
                <c:pt idx="1226">
                  <c:v>0.68170732351947583</c:v>
                </c:pt>
                <c:pt idx="1227">
                  <c:v>0.68180430851953155</c:v>
                </c:pt>
                <c:pt idx="1228">
                  <c:v>0.68187939351953775</c:v>
                </c:pt>
                <c:pt idx="1229">
                  <c:v>0.68199288351952725</c:v>
                </c:pt>
                <c:pt idx="1230">
                  <c:v>0.68206759351946289</c:v>
                </c:pt>
                <c:pt idx="1231">
                  <c:v>0.68217148351953971</c:v>
                </c:pt>
                <c:pt idx="1232">
                  <c:v>0.68225062101947764</c:v>
                </c:pt>
                <c:pt idx="1233">
                  <c:v>0.68233428351956604</c:v>
                </c:pt>
                <c:pt idx="1234">
                  <c:v>0.68239642351946372</c:v>
                </c:pt>
                <c:pt idx="1235">
                  <c:v>0.68250243351944562</c:v>
                </c:pt>
                <c:pt idx="1236">
                  <c:v>0.68260611351951206</c:v>
                </c:pt>
                <c:pt idx="1237">
                  <c:v>0.68270570351946014</c:v>
                </c:pt>
                <c:pt idx="1238">
                  <c:v>0.68280245435285281</c:v>
                </c:pt>
                <c:pt idx="1239">
                  <c:v>0.68292588351951666</c:v>
                </c:pt>
                <c:pt idx="1240">
                  <c:v>0.68299617351942765</c:v>
                </c:pt>
                <c:pt idx="1241">
                  <c:v>0.68312346351959286</c:v>
                </c:pt>
                <c:pt idx="1242">
                  <c:v>0.68321633351946787</c:v>
                </c:pt>
                <c:pt idx="1243">
                  <c:v>0.6833059439360909</c:v>
                </c:pt>
                <c:pt idx="1244">
                  <c:v>0.68339653351947083</c:v>
                </c:pt>
                <c:pt idx="1245">
                  <c:v>0.68351777351956855</c:v>
                </c:pt>
                <c:pt idx="1246">
                  <c:v>0.68361813351958789</c:v>
                </c:pt>
                <c:pt idx="1247">
                  <c:v>0.68371457351953802</c:v>
                </c:pt>
                <c:pt idx="1248">
                  <c:v>0.68378314685284636</c:v>
                </c:pt>
                <c:pt idx="1249">
                  <c:v>0.68389952351960004</c:v>
                </c:pt>
                <c:pt idx="1250">
                  <c:v>0.68401339351936463</c:v>
                </c:pt>
                <c:pt idx="1251">
                  <c:v>0.68412295351951991</c:v>
                </c:pt>
                <c:pt idx="1252">
                  <c:v>0.68423760351954865</c:v>
                </c:pt>
                <c:pt idx="1253">
                  <c:v>0.6843331535196171</c:v>
                </c:pt>
                <c:pt idx="1254">
                  <c:v>0.6844384856028255</c:v>
                </c:pt>
                <c:pt idx="1255">
                  <c:v>0.68454894351940265</c:v>
                </c:pt>
                <c:pt idx="1256">
                  <c:v>0.68469929351957226</c:v>
                </c:pt>
                <c:pt idx="1257">
                  <c:v>0.68480133351944561</c:v>
                </c:pt>
                <c:pt idx="1258">
                  <c:v>0.68491733351953621</c:v>
                </c:pt>
                <c:pt idx="1259">
                  <c:v>0.6850373918528585</c:v>
                </c:pt>
                <c:pt idx="1260">
                  <c:v>0.68514850351945733</c:v>
                </c:pt>
                <c:pt idx="1261">
                  <c:v>0.68524549351955999</c:v>
                </c:pt>
                <c:pt idx="1262">
                  <c:v>0.68535103351953852</c:v>
                </c:pt>
                <c:pt idx="1263">
                  <c:v>0.68542794351961334</c:v>
                </c:pt>
                <c:pt idx="1264">
                  <c:v>0.68551603768632652</c:v>
                </c:pt>
                <c:pt idx="1265">
                  <c:v>0.68560433351954975</c:v>
                </c:pt>
                <c:pt idx="1266">
                  <c:v>0.68576422351952748</c:v>
                </c:pt>
                <c:pt idx="1267">
                  <c:v>0.68584999351952602</c:v>
                </c:pt>
                <c:pt idx="1268">
                  <c:v>0.68597780351950677</c:v>
                </c:pt>
                <c:pt idx="1269">
                  <c:v>0.68607940226944253</c:v>
                </c:pt>
                <c:pt idx="1270">
                  <c:v>0.68618364351947081</c:v>
                </c:pt>
                <c:pt idx="1271">
                  <c:v>0.68627714351941904</c:v>
                </c:pt>
                <c:pt idx="1272">
                  <c:v>0.68639511351946703</c:v>
                </c:pt>
                <c:pt idx="1273">
                  <c:v>0.68647787351963552</c:v>
                </c:pt>
                <c:pt idx="1274">
                  <c:v>0.68659301685291041</c:v>
                </c:pt>
                <c:pt idx="1275">
                  <c:v>0.68669487351940073</c:v>
                </c:pt>
                <c:pt idx="1276">
                  <c:v>0.686767793519522</c:v>
                </c:pt>
                <c:pt idx="1277">
                  <c:v>0.68686996351961249</c:v>
                </c:pt>
                <c:pt idx="1278">
                  <c:v>0.68695339351951679</c:v>
                </c:pt>
                <c:pt idx="1279">
                  <c:v>0.68705957351943459</c:v>
                </c:pt>
                <c:pt idx="1280">
                  <c:v>0.68716070435279153</c:v>
                </c:pt>
                <c:pt idx="1281">
                  <c:v>0.68730716351949184</c:v>
                </c:pt>
                <c:pt idx="1282">
                  <c:v>0.68740012351955215</c:v>
                </c:pt>
                <c:pt idx="1283">
                  <c:v>0.68751311351954314</c:v>
                </c:pt>
                <c:pt idx="1284">
                  <c:v>0.6875990235194539</c:v>
                </c:pt>
                <c:pt idx="1285">
                  <c:v>0.68771446476951348</c:v>
                </c:pt>
                <c:pt idx="1286">
                  <c:v>0.68781683351959133</c:v>
                </c:pt>
                <c:pt idx="1287">
                  <c:v>0.68790552351964629</c:v>
                </c:pt>
                <c:pt idx="1288">
                  <c:v>0.68801828351946881</c:v>
                </c:pt>
                <c:pt idx="1289">
                  <c:v>0.68812126351966185</c:v>
                </c:pt>
                <c:pt idx="1290">
                  <c:v>0.68825399601945492</c:v>
                </c:pt>
                <c:pt idx="1291">
                  <c:v>0.6883329535195486</c:v>
                </c:pt>
                <c:pt idx="1292">
                  <c:v>0.68845937351956388</c:v>
                </c:pt>
                <c:pt idx="1293">
                  <c:v>0.68855745351960729</c:v>
                </c:pt>
                <c:pt idx="1294">
                  <c:v>0.68866128351952272</c:v>
                </c:pt>
                <c:pt idx="1295">
                  <c:v>0.68876118351961679</c:v>
                </c:pt>
                <c:pt idx="1296">
                  <c:v>0.6888002935194355</c:v>
                </c:pt>
                <c:pt idx="1297">
                  <c:v>0.6889438535195046</c:v>
                </c:pt>
                <c:pt idx="1298">
                  <c:v>0.68904380351948236</c:v>
                </c:pt>
                <c:pt idx="1299">
                  <c:v>0.68914413351940629</c:v>
                </c:pt>
                <c:pt idx="1300">
                  <c:v>0.68923810351958581</c:v>
                </c:pt>
                <c:pt idx="1301">
                  <c:v>0.68933496476944356</c:v>
                </c:pt>
                <c:pt idx="1302">
                  <c:v>0.68945551351950518</c:v>
                </c:pt>
                <c:pt idx="1303">
                  <c:v>0.68955359351940615</c:v>
                </c:pt>
                <c:pt idx="1304">
                  <c:v>0.68967439351951076</c:v>
                </c:pt>
                <c:pt idx="1305">
                  <c:v>0.68976286351954763</c:v>
                </c:pt>
                <c:pt idx="1306">
                  <c:v>0.68985089185285631</c:v>
                </c:pt>
                <c:pt idx="1307">
                  <c:v>0.68994165351956893</c:v>
                </c:pt>
                <c:pt idx="1308">
                  <c:v>0.690026443519699</c:v>
                </c:pt>
                <c:pt idx="1309">
                  <c:v>0.69013486351948972</c:v>
                </c:pt>
                <c:pt idx="1310">
                  <c:v>0.69021370351951838</c:v>
                </c:pt>
                <c:pt idx="1311">
                  <c:v>0.69029865351953434</c:v>
                </c:pt>
                <c:pt idx="1312">
                  <c:v>0.69039693351949472</c:v>
                </c:pt>
                <c:pt idx="1313">
                  <c:v>0.69047805351942793</c:v>
                </c:pt>
                <c:pt idx="1314">
                  <c:v>0.69059244351946369</c:v>
                </c:pt>
                <c:pt idx="1315">
                  <c:v>0.69068671351952582</c:v>
                </c:pt>
                <c:pt idx="1316">
                  <c:v>0.69081176351953411</c:v>
                </c:pt>
                <c:pt idx="1317">
                  <c:v>0.69090824601966028</c:v>
                </c:pt>
                <c:pt idx="1318">
                  <c:v>0.69098644351943528</c:v>
                </c:pt>
                <c:pt idx="1319">
                  <c:v>0.6911149935195342</c:v>
                </c:pt>
                <c:pt idx="1320">
                  <c:v>0.69118739351954162</c:v>
                </c:pt>
                <c:pt idx="1321">
                  <c:v>0.69128825351951684</c:v>
                </c:pt>
                <c:pt idx="1322">
                  <c:v>0.69137221520961134</c:v>
                </c:pt>
                <c:pt idx="1323">
                  <c:v>0.69145855351962382</c:v>
                </c:pt>
                <c:pt idx="1324">
                  <c:v>0.69155350351947242</c:v>
                </c:pt>
                <c:pt idx="1325">
                  <c:v>0.691649053519513</c:v>
                </c:pt>
                <c:pt idx="1326">
                  <c:v>0.69176305351950895</c:v>
                </c:pt>
                <c:pt idx="1327">
                  <c:v>0.69185418615103345</c:v>
                </c:pt>
                <c:pt idx="1328">
                  <c:v>0.69198194351953679</c:v>
                </c:pt>
                <c:pt idx="1329">
                  <c:v>0.69206658351946249</c:v>
                </c:pt>
                <c:pt idx="1330">
                  <c:v>0.69217525351957987</c:v>
                </c:pt>
                <c:pt idx="1331">
                  <c:v>0.69226762351951265</c:v>
                </c:pt>
                <c:pt idx="1332">
                  <c:v>0.69238666268624627</c:v>
                </c:pt>
                <c:pt idx="1333">
                  <c:v>0.69249525351943975</c:v>
                </c:pt>
                <c:pt idx="1334">
                  <c:v>0.69259087351953541</c:v>
                </c:pt>
                <c:pt idx="1335">
                  <c:v>0.69267769351955666</c:v>
                </c:pt>
                <c:pt idx="1336">
                  <c:v>0.69277073351958107</c:v>
                </c:pt>
                <c:pt idx="1337">
                  <c:v>0.69285977351935935</c:v>
                </c:pt>
                <c:pt idx="1338">
                  <c:v>0.69297555851962078</c:v>
                </c:pt>
                <c:pt idx="1339">
                  <c:v>0.6930789535195605</c:v>
                </c:pt>
                <c:pt idx="1340">
                  <c:v>0.69315735351970909</c:v>
                </c:pt>
                <c:pt idx="1341">
                  <c:v>0.69328110351955274</c:v>
                </c:pt>
                <c:pt idx="1342">
                  <c:v>0.69339974351945011</c:v>
                </c:pt>
                <c:pt idx="1343">
                  <c:v>0.693493510984311</c:v>
                </c:pt>
                <c:pt idx="1344">
                  <c:v>0.69362395351949202</c:v>
                </c:pt>
                <c:pt idx="1345">
                  <c:v>0.69375384351957392</c:v>
                </c:pt>
                <c:pt idx="1346">
                  <c:v>0.69384057351963713</c:v>
                </c:pt>
                <c:pt idx="1347">
                  <c:v>0.69398291351944863</c:v>
                </c:pt>
                <c:pt idx="1348">
                  <c:v>0.69408914404607469</c:v>
                </c:pt>
                <c:pt idx="1349">
                  <c:v>0.69418772351957636</c:v>
                </c:pt>
                <c:pt idx="1350">
                  <c:v>0.69426979351945328</c:v>
                </c:pt>
                <c:pt idx="1351">
                  <c:v>0.69437251351952534</c:v>
                </c:pt>
                <c:pt idx="1352">
                  <c:v>0.69447441351934491</c:v>
                </c:pt>
                <c:pt idx="1353">
                  <c:v>0.69456164185282865</c:v>
                </c:pt>
                <c:pt idx="1354">
                  <c:v>0.6946637135195749</c:v>
                </c:pt>
                <c:pt idx="1355">
                  <c:v>0.69474261351952349</c:v>
                </c:pt>
                <c:pt idx="1356">
                  <c:v>0.69483333351952603</c:v>
                </c:pt>
                <c:pt idx="1357">
                  <c:v>0.69494371351963502</c:v>
                </c:pt>
                <c:pt idx="1358">
                  <c:v>0.69503910194057994</c:v>
                </c:pt>
                <c:pt idx="1359">
                  <c:v>0.69512292351952021</c:v>
                </c:pt>
                <c:pt idx="1360">
                  <c:v>0.6951909535193298</c:v>
                </c:pt>
                <c:pt idx="1361">
                  <c:v>0.69525783351939241</c:v>
                </c:pt>
                <c:pt idx="1362">
                  <c:v>0.69533687351946583</c:v>
                </c:pt>
                <c:pt idx="1363">
                  <c:v>0.69542237562477283</c:v>
                </c:pt>
                <c:pt idx="1364">
                  <c:v>0.69552075351958864</c:v>
                </c:pt>
                <c:pt idx="1365">
                  <c:v>0.69559971351962724</c:v>
                </c:pt>
                <c:pt idx="1366">
                  <c:v>0.69567822351965014</c:v>
                </c:pt>
                <c:pt idx="1367">
                  <c:v>0.69573169351961917</c:v>
                </c:pt>
                <c:pt idx="1368">
                  <c:v>0.6958053229932093</c:v>
                </c:pt>
                <c:pt idx="1369">
                  <c:v>0.69590683351950189</c:v>
                </c:pt>
                <c:pt idx="1370">
                  <c:v>0.69603453351943789</c:v>
                </c:pt>
                <c:pt idx="1371">
                  <c:v>0.69612794351958518</c:v>
                </c:pt>
                <c:pt idx="1372">
                  <c:v>0.69621271351962832</c:v>
                </c:pt>
                <c:pt idx="1373">
                  <c:v>0.69628177726951912</c:v>
                </c:pt>
                <c:pt idx="1374">
                  <c:v>0.69635496351948256</c:v>
                </c:pt>
                <c:pt idx="1375">
                  <c:v>0.69645735351952021</c:v>
                </c:pt>
                <c:pt idx="1376">
                  <c:v>0.69653774351945663</c:v>
                </c:pt>
                <c:pt idx="1377">
                  <c:v>0.69662480351946998</c:v>
                </c:pt>
                <c:pt idx="1378">
                  <c:v>0.69669903351955109</c:v>
                </c:pt>
                <c:pt idx="1379">
                  <c:v>0.69682879667736608</c:v>
                </c:pt>
                <c:pt idx="1380">
                  <c:v>0.6969236135195308</c:v>
                </c:pt>
                <c:pt idx="1381">
                  <c:v>0.69704073351950113</c:v>
                </c:pt>
                <c:pt idx="1382">
                  <c:v>0.69711341351951761</c:v>
                </c:pt>
                <c:pt idx="1383">
                  <c:v>0.69721811351954011</c:v>
                </c:pt>
                <c:pt idx="1384">
                  <c:v>0.69731769393622756</c:v>
                </c:pt>
                <c:pt idx="1385">
                  <c:v>0.69739291351949384</c:v>
                </c:pt>
                <c:pt idx="1386">
                  <c:v>0.69747523351951246</c:v>
                </c:pt>
                <c:pt idx="1387">
                  <c:v>0.69757638351957518</c:v>
                </c:pt>
                <c:pt idx="1388">
                  <c:v>0.69765649351943204</c:v>
                </c:pt>
                <c:pt idx="1389">
                  <c:v>0.69774960018615695</c:v>
                </c:pt>
                <c:pt idx="1390">
                  <c:v>0.69784775351948314</c:v>
                </c:pt>
                <c:pt idx="1391">
                  <c:v>0.69791378351948219</c:v>
                </c:pt>
                <c:pt idx="1392">
                  <c:v>0.69800333351950905</c:v>
                </c:pt>
                <c:pt idx="1393">
                  <c:v>0.69807478351957331</c:v>
                </c:pt>
                <c:pt idx="1394">
                  <c:v>0.69816026685282373</c:v>
                </c:pt>
                <c:pt idx="1395">
                  <c:v>0.69823366351936045</c:v>
                </c:pt>
                <c:pt idx="1396">
                  <c:v>0.69830889351962377</c:v>
                </c:pt>
                <c:pt idx="1397">
                  <c:v>0.69840852351943283</c:v>
                </c:pt>
                <c:pt idx="1398">
                  <c:v>0.69851396351951678</c:v>
                </c:pt>
                <c:pt idx="1399">
                  <c:v>0.6985896835195009</c:v>
                </c:pt>
                <c:pt idx="1400">
                  <c:v>0.69866526351951586</c:v>
                </c:pt>
                <c:pt idx="1401">
                  <c:v>0.69872723351957755</c:v>
                </c:pt>
                <c:pt idx="1402">
                  <c:v>0.69883074351956531</c:v>
                </c:pt>
                <c:pt idx="1403">
                  <c:v>0.69891634351958509</c:v>
                </c:pt>
                <c:pt idx="1404">
                  <c:v>0.69898656893617761</c:v>
                </c:pt>
                <c:pt idx="1405">
                  <c:v>0.69907997351950313</c:v>
                </c:pt>
                <c:pt idx="1406">
                  <c:v>0.69916347351951935</c:v>
                </c:pt>
                <c:pt idx="1407">
                  <c:v>0.69923193351945689</c:v>
                </c:pt>
                <c:pt idx="1408">
                  <c:v>0.69931667351957594</c:v>
                </c:pt>
                <c:pt idx="1409">
                  <c:v>0.69941020435281587</c:v>
                </c:pt>
                <c:pt idx="1410">
                  <c:v>0.69947403351949378</c:v>
                </c:pt>
                <c:pt idx="1411">
                  <c:v>0.69952738351949528</c:v>
                </c:pt>
                <c:pt idx="1412">
                  <c:v>0.69959790351941842</c:v>
                </c:pt>
                <c:pt idx="1413">
                  <c:v>0.69965756351946595</c:v>
                </c:pt>
                <c:pt idx="1414">
                  <c:v>0.69972541773016461</c:v>
                </c:pt>
                <c:pt idx="1415">
                  <c:v>0.69979746351951677</c:v>
                </c:pt>
                <c:pt idx="1416">
                  <c:v>0.69986994351951681</c:v>
                </c:pt>
                <c:pt idx="1417">
                  <c:v>0.69994910351934481</c:v>
                </c:pt>
                <c:pt idx="1418">
                  <c:v>0.70001638351939732</c:v>
                </c:pt>
                <c:pt idx="1419">
                  <c:v>0.70008164185286148</c:v>
                </c:pt>
                <c:pt idx="1420">
                  <c:v>0.70016009351944342</c:v>
                </c:pt>
                <c:pt idx="1421">
                  <c:v>0.70023733351955308</c:v>
                </c:pt>
                <c:pt idx="1422">
                  <c:v>0.70033121351940553</c:v>
                </c:pt>
                <c:pt idx="1423">
                  <c:v>0.7004222335195327</c:v>
                </c:pt>
                <c:pt idx="1424">
                  <c:v>0.700489787686152</c:v>
                </c:pt>
                <c:pt idx="1425">
                  <c:v>0.70061512351975364</c:v>
                </c:pt>
                <c:pt idx="1426">
                  <c:v>0.70069092351953133</c:v>
                </c:pt>
                <c:pt idx="1427">
                  <c:v>0.70078868351944856</c:v>
                </c:pt>
                <c:pt idx="1428">
                  <c:v>0.70087463351943358</c:v>
                </c:pt>
                <c:pt idx="1429">
                  <c:v>0.7009603229932253</c:v>
                </c:pt>
                <c:pt idx="1430">
                  <c:v>0.7010381835194297</c:v>
                </c:pt>
                <c:pt idx="1431">
                  <c:v>0.70111007351967225</c:v>
                </c:pt>
                <c:pt idx="1432">
                  <c:v>0.70119284351955025</c:v>
                </c:pt>
                <c:pt idx="1433">
                  <c:v>0.70127450351947163</c:v>
                </c:pt>
                <c:pt idx="1434">
                  <c:v>0.70135942351944913</c:v>
                </c:pt>
                <c:pt idx="1435">
                  <c:v>0.70142831246687398</c:v>
                </c:pt>
                <c:pt idx="1436">
                  <c:v>0.70152165351947871</c:v>
                </c:pt>
                <c:pt idx="1437">
                  <c:v>0.70159232351947765</c:v>
                </c:pt>
                <c:pt idx="1438">
                  <c:v>0.7016481235194908</c:v>
                </c:pt>
                <c:pt idx="1439">
                  <c:v>0.70171965226950372</c:v>
                </c:pt>
                <c:pt idx="1440">
                  <c:v>0.70178196351945155</c:v>
                </c:pt>
                <c:pt idx="1441">
                  <c:v>0.70185663351938432</c:v>
                </c:pt>
                <c:pt idx="1442">
                  <c:v>0.70191283351964273</c:v>
                </c:pt>
                <c:pt idx="1443">
                  <c:v>0.70196555351952872</c:v>
                </c:pt>
                <c:pt idx="1444">
                  <c:v>0.70203324930889743</c:v>
                </c:pt>
                <c:pt idx="1445">
                  <c:v>0.70207710351945729</c:v>
                </c:pt>
                <c:pt idx="1446">
                  <c:v>0.70217388351950683</c:v>
                </c:pt>
                <c:pt idx="1447">
                  <c:v>0.70226201351952988</c:v>
                </c:pt>
                <c:pt idx="1448">
                  <c:v>0.70232602351944728</c:v>
                </c:pt>
                <c:pt idx="1449">
                  <c:v>0.70239408088794131</c:v>
                </c:pt>
                <c:pt idx="1450">
                  <c:v>0.70245743351952705</c:v>
                </c:pt>
                <c:pt idx="1451">
                  <c:v>0.70252293351944672</c:v>
                </c:pt>
                <c:pt idx="1452">
                  <c:v>0.70258839351942015</c:v>
                </c:pt>
                <c:pt idx="1453">
                  <c:v>0.70264482351947843</c:v>
                </c:pt>
                <c:pt idx="1454">
                  <c:v>0.70270321773011823</c:v>
                </c:pt>
                <c:pt idx="1455">
                  <c:v>0.70275973351954291</c:v>
                </c:pt>
                <c:pt idx="1456">
                  <c:v>0.70285015351956326</c:v>
                </c:pt>
                <c:pt idx="1457">
                  <c:v>0.70293178351948904</c:v>
                </c:pt>
                <c:pt idx="1458">
                  <c:v>0.70299877351945406</c:v>
                </c:pt>
                <c:pt idx="1459">
                  <c:v>0.7030921335194622</c:v>
                </c:pt>
                <c:pt idx="1460">
                  <c:v>0.70314383351949106</c:v>
                </c:pt>
                <c:pt idx="1461">
                  <c:v>0.70321530351948558</c:v>
                </c:pt>
                <c:pt idx="1462">
                  <c:v>0.70329335351948474</c:v>
                </c:pt>
                <c:pt idx="1463">
                  <c:v>0.70337576351953179</c:v>
                </c:pt>
                <c:pt idx="1464">
                  <c:v>0.70346845983520701</c:v>
                </c:pt>
                <c:pt idx="1465">
                  <c:v>0.7035279835195356</c:v>
                </c:pt>
                <c:pt idx="1466">
                  <c:v>0.70360369351959706</c:v>
                </c:pt>
                <c:pt idx="1467">
                  <c:v>0.70366663351950398</c:v>
                </c:pt>
                <c:pt idx="1468">
                  <c:v>0.70374646351950831</c:v>
                </c:pt>
                <c:pt idx="1469">
                  <c:v>0.70382824601944116</c:v>
                </c:pt>
                <c:pt idx="1470">
                  <c:v>0.7039004835197038</c:v>
                </c:pt>
                <c:pt idx="1471">
                  <c:v>0.70399689351948824</c:v>
                </c:pt>
                <c:pt idx="1472">
                  <c:v>0.70408472351935814</c:v>
                </c:pt>
                <c:pt idx="1473">
                  <c:v>0.70418399351949312</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0.99760393351951415</c:v>
                </c:pt>
                <c:pt idx="1">
                  <c:v>1.0038679335194867</c:v>
                </c:pt>
                <c:pt idx="2">
                  <c:v>1.0038679335194867</c:v>
                </c:pt>
                <c:pt idx="3">
                  <c:v>1.0040139335196161</c:v>
                </c:pt>
                <c:pt idx="4">
                  <c:v>1.0040139335196161</c:v>
                </c:pt>
                <c:pt idx="5">
                  <c:v>1.0040139335196161</c:v>
                </c:pt>
                <c:pt idx="6">
                  <c:v>1.0040139335196161</c:v>
                </c:pt>
                <c:pt idx="7">
                  <c:v>1.0040139335196161</c:v>
                </c:pt>
                <c:pt idx="8">
                  <c:v>1.0040069335196193</c:v>
                </c:pt>
                <c:pt idx="9">
                  <c:v>1.00366471351954</c:v>
                </c:pt>
                <c:pt idx="10">
                  <c:v>1.0036699335195178</c:v>
                </c:pt>
                <c:pt idx="11">
                  <c:v>0.99497993351958813</c:v>
                </c:pt>
                <c:pt idx="12">
                  <c:v>1.0019233035194608</c:v>
                </c:pt>
                <c:pt idx="13">
                  <c:v>0.99737599351939843</c:v>
                </c:pt>
                <c:pt idx="14">
                  <c:v>0.99504320351962861</c:v>
                </c:pt>
                <c:pt idx="15">
                  <c:v>0.98960167351943118</c:v>
                </c:pt>
                <c:pt idx="16">
                  <c:v>0.98824203351964002</c:v>
                </c:pt>
                <c:pt idx="17">
                  <c:v>0.9769139335195125</c:v>
                </c:pt>
                <c:pt idx="18">
                  <c:v>0.9659113528743577</c:v>
                </c:pt>
                <c:pt idx="19">
                  <c:v>0.95510004463061193</c:v>
                </c:pt>
                <c:pt idx="20">
                  <c:v>0.96606581351962051</c:v>
                </c:pt>
                <c:pt idx="21">
                  <c:v>0.99445363351952665</c:v>
                </c:pt>
                <c:pt idx="22">
                  <c:v>1.0151363335196488</c:v>
                </c:pt>
                <c:pt idx="23">
                  <c:v>1.0559297835194306</c:v>
                </c:pt>
                <c:pt idx="24">
                  <c:v>1.1407853735195919</c:v>
                </c:pt>
                <c:pt idx="25">
                  <c:v>1.1156495535196314</c:v>
                </c:pt>
                <c:pt idx="26">
                  <c:v>1.1048279923430329</c:v>
                </c:pt>
                <c:pt idx="27">
                  <c:v>1.6525468263766787</c:v>
                </c:pt>
                <c:pt idx="28">
                  <c:v>2.0037323335195647</c:v>
                </c:pt>
                <c:pt idx="29">
                  <c:v>2.4742276235196798</c:v>
                </c:pt>
                <c:pt idx="30">
                  <c:v>2.8389729135194264</c:v>
                </c:pt>
                <c:pt idx="31">
                  <c:v>2.577665073519511</c:v>
                </c:pt>
                <c:pt idx="32">
                  <c:v>1.9827882438644622</c:v>
                </c:pt>
                <c:pt idx="33">
                  <c:v>1.1687530763766043</c:v>
                </c:pt>
                <c:pt idx="34">
                  <c:v>1.5255839335193571</c:v>
                </c:pt>
                <c:pt idx="35">
                  <c:v>1.8276989735194742</c:v>
                </c:pt>
                <c:pt idx="36">
                  <c:v>1.7043412135194553</c:v>
                </c:pt>
                <c:pt idx="37">
                  <c:v>1.0722146708932034</c:v>
                </c:pt>
                <c:pt idx="38">
                  <c:v>0.59681113351939552</c:v>
                </c:pt>
                <c:pt idx="39">
                  <c:v>0.11265919351947667</c:v>
                </c:pt>
                <c:pt idx="40">
                  <c:v>-0.6233677008891334</c:v>
                </c:pt>
                <c:pt idx="41">
                  <c:v>-2.4085966861989476</c:v>
                </c:pt>
                <c:pt idx="42">
                  <c:v>-3.1095021064804484</c:v>
                </c:pt>
                <c:pt idx="43">
                  <c:v>-3.5380789664804553</c:v>
                </c:pt>
                <c:pt idx="44">
                  <c:v>-3.5536570164804999</c:v>
                </c:pt>
                <c:pt idx="45">
                  <c:v>-3.6125042064804527</c:v>
                </c:pt>
                <c:pt idx="46">
                  <c:v>-4.064798206480388</c:v>
                </c:pt>
                <c:pt idx="47">
                  <c:v>-4.7658465358682625</c:v>
                </c:pt>
                <c:pt idx="48">
                  <c:v>-5.1886105464805157</c:v>
                </c:pt>
                <c:pt idx="49">
                  <c:v>-7.739657288702718</c:v>
                </c:pt>
                <c:pt idx="50">
                  <c:v>-7.9698259664804549</c:v>
                </c:pt>
                <c:pt idx="51">
                  <c:v>-8.0800323464805928</c:v>
                </c:pt>
                <c:pt idx="52">
                  <c:v>-7.8452028064805006</c:v>
                </c:pt>
                <c:pt idx="53">
                  <c:v>-7.4579130664804545</c:v>
                </c:pt>
                <c:pt idx="54">
                  <c:v>-6.9784695664803724</c:v>
                </c:pt>
                <c:pt idx="55">
                  <c:v>-6.1340708339223653</c:v>
                </c:pt>
                <c:pt idx="56">
                  <c:v>-1.8322471434035359</c:v>
                </c:pt>
                <c:pt idx="57">
                  <c:v>-0.449873916480513</c:v>
                </c:pt>
                <c:pt idx="58">
                  <c:v>0.65936253351938512</c:v>
                </c:pt>
                <c:pt idx="59">
                  <c:v>2.6879351335194883</c:v>
                </c:pt>
                <c:pt idx="60">
                  <c:v>4.1903614835195118</c:v>
                </c:pt>
                <c:pt idx="61">
                  <c:v>6.1282088735195259</c:v>
                </c:pt>
                <c:pt idx="62">
                  <c:v>7.5962996835193088</c:v>
                </c:pt>
                <c:pt idx="63">
                  <c:v>9.2238481675620498</c:v>
                </c:pt>
                <c:pt idx="64">
                  <c:v>12.884873147805108</c:v>
                </c:pt>
                <c:pt idx="65">
                  <c:v>14.429339833519538</c:v>
                </c:pt>
                <c:pt idx="66">
                  <c:v>14.957707873519416</c:v>
                </c:pt>
                <c:pt idx="67">
                  <c:v>13.710291653519461</c:v>
                </c:pt>
                <c:pt idx="68">
                  <c:v>11.837719333519374</c:v>
                </c:pt>
                <c:pt idx="69">
                  <c:v>8.3655577876862051</c:v>
                </c:pt>
                <c:pt idx="70">
                  <c:v>6.1473341535194646</c:v>
                </c:pt>
                <c:pt idx="71">
                  <c:v>4.5748043035195121</c:v>
                </c:pt>
                <c:pt idx="72">
                  <c:v>4.0850979335195214</c:v>
                </c:pt>
                <c:pt idx="73">
                  <c:v>-1.552030331186288</c:v>
                </c:pt>
                <c:pt idx="74">
                  <c:v>-3.7524858964804366</c:v>
                </c:pt>
                <c:pt idx="75">
                  <c:v>-6.0724980264804165</c:v>
                </c:pt>
                <c:pt idx="76">
                  <c:v>-7.3058715819445315</c:v>
                </c:pt>
                <c:pt idx="77">
                  <c:v>-8.3843430564805885</c:v>
                </c:pt>
                <c:pt idx="78">
                  <c:v>-9.2051504464806158</c:v>
                </c:pt>
                <c:pt idx="79">
                  <c:v>-10.386074816480505</c:v>
                </c:pt>
                <c:pt idx="80">
                  <c:v>-11.017839536480626</c:v>
                </c:pt>
                <c:pt idx="81">
                  <c:v>-11.465178177591625</c:v>
                </c:pt>
                <c:pt idx="82">
                  <c:v>-10.554814185883359</c:v>
                </c:pt>
                <c:pt idx="83">
                  <c:v>-10.267816226480464</c:v>
                </c:pt>
                <c:pt idx="84">
                  <c:v>-9.9853783764804405</c:v>
                </c:pt>
                <c:pt idx="85">
                  <c:v>-9.2701991064805309</c:v>
                </c:pt>
                <c:pt idx="86">
                  <c:v>-8.6246594864803114</c:v>
                </c:pt>
                <c:pt idx="87">
                  <c:v>-7.9856788215823986</c:v>
                </c:pt>
                <c:pt idx="88">
                  <c:v>-7.7086984964805687</c:v>
                </c:pt>
                <c:pt idx="89">
                  <c:v>-7.5465729664804808</c:v>
                </c:pt>
                <c:pt idx="90">
                  <c:v>-6.4431781177625993</c:v>
                </c:pt>
                <c:pt idx="91">
                  <c:v>-6.2428468664804457</c:v>
                </c:pt>
                <c:pt idx="92">
                  <c:v>-5.8605380764803492</c:v>
                </c:pt>
                <c:pt idx="93">
                  <c:v>-5.2367405613259725</c:v>
                </c:pt>
                <c:pt idx="94">
                  <c:v>-4.8589191164803651</c:v>
                </c:pt>
                <c:pt idx="95">
                  <c:v>-4.280259266480412</c:v>
                </c:pt>
                <c:pt idx="96">
                  <c:v>-3.4381939264804382</c:v>
                </c:pt>
                <c:pt idx="97">
                  <c:v>-2.7048326664804003</c:v>
                </c:pt>
                <c:pt idx="98">
                  <c:v>-1.8526018664804127</c:v>
                </c:pt>
                <c:pt idx="99">
                  <c:v>0.35565416079222711</c:v>
                </c:pt>
                <c:pt idx="100">
                  <c:v>0.61464860351942785</c:v>
                </c:pt>
                <c:pt idx="101">
                  <c:v>0.71461998351946954</c:v>
                </c:pt>
                <c:pt idx="102">
                  <c:v>0.69645255351962021</c:v>
                </c:pt>
                <c:pt idx="103">
                  <c:v>0.58703858351971383</c:v>
                </c:pt>
                <c:pt idx="104">
                  <c:v>0.52226034766098883</c:v>
                </c:pt>
                <c:pt idx="105">
                  <c:v>0.55059812469592351</c:v>
                </c:pt>
                <c:pt idx="106">
                  <c:v>0.52260393351947743</c:v>
                </c:pt>
                <c:pt idx="107">
                  <c:v>0.56309033351965365</c:v>
                </c:pt>
                <c:pt idx="108">
                  <c:v>0.63070702351950614</c:v>
                </c:pt>
                <c:pt idx="109">
                  <c:v>0.54763841351947984</c:v>
                </c:pt>
                <c:pt idx="110">
                  <c:v>0.27703743351938215</c:v>
                </c:pt>
                <c:pt idx="111">
                  <c:v>-0.13723396648055086</c:v>
                </c:pt>
                <c:pt idx="112">
                  <c:v>-0.48616831648024583</c:v>
                </c:pt>
                <c:pt idx="113">
                  <c:v>-0.68252223314719651</c:v>
                </c:pt>
                <c:pt idx="114">
                  <c:v>-1.0948023521949035</c:v>
                </c:pt>
                <c:pt idx="115">
                  <c:v>-1.5502433164803477</c:v>
                </c:pt>
                <c:pt idx="116">
                  <c:v>-2.2414595464804852</c:v>
                </c:pt>
                <c:pt idx="117">
                  <c:v>-2.6437599664804035</c:v>
                </c:pt>
                <c:pt idx="118">
                  <c:v>-3.1465558764805053</c:v>
                </c:pt>
                <c:pt idx="119">
                  <c:v>-3.6320917227303662</c:v>
                </c:pt>
                <c:pt idx="120">
                  <c:v>-4.1925985132888695</c:v>
                </c:pt>
                <c:pt idx="121">
                  <c:v>-4.9719474363434291</c:v>
                </c:pt>
                <c:pt idx="122">
                  <c:v>-4.890540906480437</c:v>
                </c:pt>
                <c:pt idx="123">
                  <c:v>-4.7467914064804972</c:v>
                </c:pt>
                <c:pt idx="124">
                  <c:v>-4.5463974707357835</c:v>
                </c:pt>
                <c:pt idx="125">
                  <c:v>-4.4816486964804376</c:v>
                </c:pt>
                <c:pt idx="126">
                  <c:v>-4.5075531064802448</c:v>
                </c:pt>
                <c:pt idx="127">
                  <c:v>-4.5209042064804201</c:v>
                </c:pt>
                <c:pt idx="128">
                  <c:v>-4.183690366480576</c:v>
                </c:pt>
                <c:pt idx="129">
                  <c:v>-3.8210669258553764</c:v>
                </c:pt>
                <c:pt idx="130">
                  <c:v>-2.0501334349014972</c:v>
                </c:pt>
                <c:pt idx="131">
                  <c:v>-2.0359602464804434</c:v>
                </c:pt>
                <c:pt idx="132">
                  <c:v>-2.2165860264805701</c:v>
                </c:pt>
                <c:pt idx="133">
                  <c:v>-2.2851971764804246</c:v>
                </c:pt>
                <c:pt idx="134">
                  <c:v>-2.1773754864805572</c:v>
                </c:pt>
                <c:pt idx="135">
                  <c:v>-1.8143114664804618</c:v>
                </c:pt>
                <c:pt idx="136">
                  <c:v>-1.6328560664804859</c:v>
                </c:pt>
                <c:pt idx="137">
                  <c:v>-1.3892660664804595</c:v>
                </c:pt>
                <c:pt idx="138">
                  <c:v>-1.7653446164803761</c:v>
                </c:pt>
                <c:pt idx="139">
                  <c:v>-1.9899189864803621</c:v>
                </c:pt>
                <c:pt idx="140">
                  <c:v>-2.1645794564803831</c:v>
                </c:pt>
                <c:pt idx="141">
                  <c:v>-2.3021602364804608</c:v>
                </c:pt>
                <c:pt idx="142">
                  <c:v>-2.3737935664804306</c:v>
                </c:pt>
                <c:pt idx="143">
                  <c:v>-2.527289326480485</c:v>
                </c:pt>
                <c:pt idx="144">
                  <c:v>-2.6986176049419872</c:v>
                </c:pt>
                <c:pt idx="145">
                  <c:v>-3.4027651608201941</c:v>
                </c:pt>
                <c:pt idx="146">
                  <c:v>-3.6413038442582462</c:v>
                </c:pt>
                <c:pt idx="147">
                  <c:v>-3.9827860864803037</c:v>
                </c:pt>
                <c:pt idx="148">
                  <c:v>-4.1551943664803836</c:v>
                </c:pt>
                <c:pt idx="149">
                  <c:v>-3.7195515764802574</c:v>
                </c:pt>
                <c:pt idx="150">
                  <c:v>-2.6867021364804629</c:v>
                </c:pt>
                <c:pt idx="151">
                  <c:v>-1.1174311764805083</c:v>
                </c:pt>
                <c:pt idx="152">
                  <c:v>0.21639514004121463</c:v>
                </c:pt>
                <c:pt idx="153">
                  <c:v>3.9355210504026994</c:v>
                </c:pt>
                <c:pt idx="154">
                  <c:v>4.8273387935195728</c:v>
                </c:pt>
                <c:pt idx="155">
                  <c:v>5.3097307835194005</c:v>
                </c:pt>
                <c:pt idx="156">
                  <c:v>5.4379813335194456</c:v>
                </c:pt>
                <c:pt idx="157">
                  <c:v>5.3738335835195574</c:v>
                </c:pt>
                <c:pt idx="158">
                  <c:v>5.4078071535194985</c:v>
                </c:pt>
                <c:pt idx="159">
                  <c:v>5.5250983274589345</c:v>
                </c:pt>
                <c:pt idx="160">
                  <c:v>5.6109166994770288</c:v>
                </c:pt>
                <c:pt idx="161">
                  <c:v>5.6754216478052903</c:v>
                </c:pt>
                <c:pt idx="162">
                  <c:v>3.7018903038898676</c:v>
                </c:pt>
                <c:pt idx="163">
                  <c:v>2.8446138935196066</c:v>
                </c:pt>
                <c:pt idx="164">
                  <c:v>1.4736255335195803</c:v>
                </c:pt>
                <c:pt idx="165">
                  <c:v>0.55724719351947294</c:v>
                </c:pt>
                <c:pt idx="166">
                  <c:v>-0.39907632910671986</c:v>
                </c:pt>
                <c:pt idx="167">
                  <c:v>-1.1750914664803815</c:v>
                </c:pt>
                <c:pt idx="168">
                  <c:v>-2.0324654664805299</c:v>
                </c:pt>
                <c:pt idx="169">
                  <c:v>-2.4171401969152977</c:v>
                </c:pt>
                <c:pt idx="170">
                  <c:v>-5.4026426074640046</c:v>
                </c:pt>
                <c:pt idx="171">
                  <c:v>-6.13283174356377</c:v>
                </c:pt>
                <c:pt idx="172">
                  <c:v>-6.6859558964803645</c:v>
                </c:pt>
                <c:pt idx="173">
                  <c:v>-7.4915775664807116</c:v>
                </c:pt>
                <c:pt idx="174">
                  <c:v>-8.4142971664805906</c:v>
                </c:pt>
                <c:pt idx="175">
                  <c:v>-10.231543626480358</c:v>
                </c:pt>
                <c:pt idx="176">
                  <c:v>-11.607043266480471</c:v>
                </c:pt>
                <c:pt idx="177">
                  <c:v>-12.643508538390563</c:v>
                </c:pt>
                <c:pt idx="178">
                  <c:v>-13.425173209337647</c:v>
                </c:pt>
                <c:pt idx="179">
                  <c:v>-13.392775926480454</c:v>
                </c:pt>
                <c:pt idx="180">
                  <c:v>-13.162946056480415</c:v>
                </c:pt>
                <c:pt idx="181">
                  <c:v>-12.723856355140327</c:v>
                </c:pt>
                <c:pt idx="182">
                  <c:v>-11.893672686480414</c:v>
                </c:pt>
                <c:pt idx="183">
                  <c:v>-11.565791866480614</c:v>
                </c:pt>
                <c:pt idx="184">
                  <c:v>-11.366707666480469</c:v>
                </c:pt>
                <c:pt idx="185">
                  <c:v>-11.014017016480611</c:v>
                </c:pt>
                <c:pt idx="186">
                  <c:v>-10.850904347730562</c:v>
                </c:pt>
                <c:pt idx="187">
                  <c:v>-8.8816060664804724</c:v>
                </c:pt>
                <c:pt idx="188">
                  <c:v>-8.7403562685006477</c:v>
                </c:pt>
                <c:pt idx="189">
                  <c:v>-8.1623765264804877</c:v>
                </c:pt>
                <c:pt idx="190">
                  <c:v>-7.6240259164805444</c:v>
                </c:pt>
                <c:pt idx="191">
                  <c:v>-6.4404305560638448</c:v>
                </c:pt>
                <c:pt idx="192">
                  <c:v>-4.699003656480528</c:v>
                </c:pt>
                <c:pt idx="193">
                  <c:v>-3.0616455558422606</c:v>
                </c:pt>
                <c:pt idx="194">
                  <c:v>4.4640257294378216</c:v>
                </c:pt>
                <c:pt idx="195">
                  <c:v>6.2467946335195297</c:v>
                </c:pt>
                <c:pt idx="196">
                  <c:v>7.9133645635195915</c:v>
                </c:pt>
                <c:pt idx="197">
                  <c:v>9.4100724935195483</c:v>
                </c:pt>
                <c:pt idx="198">
                  <c:v>10.59707983351953</c:v>
                </c:pt>
                <c:pt idx="199">
                  <c:v>11.331432213519399</c:v>
                </c:pt>
                <c:pt idx="200">
                  <c:v>11.765482374379722</c:v>
                </c:pt>
                <c:pt idx="201">
                  <c:v>12.123224600186205</c:v>
                </c:pt>
                <c:pt idx="202">
                  <c:v>12.008918933519519</c:v>
                </c:pt>
                <c:pt idx="203">
                  <c:v>11.584302233519496</c:v>
                </c:pt>
                <c:pt idx="204">
                  <c:v>10.223238983519604</c:v>
                </c:pt>
                <c:pt idx="205">
                  <c:v>8.3519235335196242</c:v>
                </c:pt>
                <c:pt idx="206">
                  <c:v>7.1571559747566313</c:v>
                </c:pt>
                <c:pt idx="207">
                  <c:v>6.2791003035194137</c:v>
                </c:pt>
                <c:pt idx="208">
                  <c:v>5.6231568735195445</c:v>
                </c:pt>
                <c:pt idx="209">
                  <c:v>5.0415042493090834</c:v>
                </c:pt>
                <c:pt idx="210">
                  <c:v>2.2415943416828426</c:v>
                </c:pt>
                <c:pt idx="211">
                  <c:v>1.5184287147695839</c:v>
                </c:pt>
                <c:pt idx="212">
                  <c:v>0.51023233351955355</c:v>
                </c:pt>
                <c:pt idx="213">
                  <c:v>-1.0140136464805067</c:v>
                </c:pt>
                <c:pt idx="214">
                  <c:v>-2.4592566064804791</c:v>
                </c:pt>
                <c:pt idx="215">
                  <c:v>-4.0347336164804917</c:v>
                </c:pt>
                <c:pt idx="216">
                  <c:v>-5.5372314664804625</c:v>
                </c:pt>
                <c:pt idx="217">
                  <c:v>-6.0379160664805163</c:v>
                </c:pt>
                <c:pt idx="218">
                  <c:v>-7.5313185950519586</c:v>
                </c:pt>
                <c:pt idx="219">
                  <c:v>-7.1816406264803732</c:v>
                </c:pt>
                <c:pt idx="220">
                  <c:v>-6.8000946559543269</c:v>
                </c:pt>
                <c:pt idx="221">
                  <c:v>-6.320198236480489</c:v>
                </c:pt>
                <c:pt idx="222">
                  <c:v>-5.7014441164805163</c:v>
                </c:pt>
                <c:pt idx="223">
                  <c:v>-5.1559115564806142</c:v>
                </c:pt>
                <c:pt idx="224">
                  <c:v>-4.2356985109248377</c:v>
                </c:pt>
                <c:pt idx="225">
                  <c:v>-3.4808758164803919</c:v>
                </c:pt>
                <c:pt idx="226">
                  <c:v>-3.260631186480496</c:v>
                </c:pt>
                <c:pt idx="227">
                  <c:v>-3.4690186064806587</c:v>
                </c:pt>
                <c:pt idx="228">
                  <c:v>-3.878393066480315</c:v>
                </c:pt>
                <c:pt idx="229">
                  <c:v>-4.6646418341573366</c:v>
                </c:pt>
                <c:pt idx="230">
                  <c:v>-4.8868952564802557</c:v>
                </c:pt>
                <c:pt idx="231">
                  <c:v>-4.755002286480547</c:v>
                </c:pt>
                <c:pt idx="232">
                  <c:v>-4.7726050364803712</c:v>
                </c:pt>
                <c:pt idx="233">
                  <c:v>-5.2423998729320704</c:v>
                </c:pt>
                <c:pt idx="234">
                  <c:v>-6.3819753064804816</c:v>
                </c:pt>
                <c:pt idx="235">
                  <c:v>-7.2480798064805185</c:v>
                </c:pt>
                <c:pt idx="236">
                  <c:v>-7.7275724664804653</c:v>
                </c:pt>
                <c:pt idx="237">
                  <c:v>-7.9736885717434802</c:v>
                </c:pt>
                <c:pt idx="238">
                  <c:v>-8.1996162264804475</c:v>
                </c:pt>
                <c:pt idx="239">
                  <c:v>-8.0687441664805988</c:v>
                </c:pt>
                <c:pt idx="240">
                  <c:v>-7.3276533064804408</c:v>
                </c:pt>
                <c:pt idx="241">
                  <c:v>-6.3822463190057004</c:v>
                </c:pt>
                <c:pt idx="242">
                  <c:v>-5.2393442164805766</c:v>
                </c:pt>
                <c:pt idx="243">
                  <c:v>-4.3060964164806421</c:v>
                </c:pt>
                <c:pt idx="244">
                  <c:v>-3.5483815164805761</c:v>
                </c:pt>
                <c:pt idx="245">
                  <c:v>-1.995506566480501</c:v>
                </c:pt>
                <c:pt idx="246">
                  <c:v>-0.33138866648064924</c:v>
                </c:pt>
                <c:pt idx="247">
                  <c:v>1.330751113519526</c:v>
                </c:pt>
                <c:pt idx="248">
                  <c:v>2.7548812635195938</c:v>
                </c:pt>
                <c:pt idx="249">
                  <c:v>4.2624691509108033</c:v>
                </c:pt>
                <c:pt idx="250">
                  <c:v>5.6237336435194418</c:v>
                </c:pt>
                <c:pt idx="251">
                  <c:v>7.0814288335193538</c:v>
                </c:pt>
                <c:pt idx="252">
                  <c:v>8.0952789435194425</c:v>
                </c:pt>
                <c:pt idx="253">
                  <c:v>9.2949963206163027</c:v>
                </c:pt>
                <c:pt idx="254">
                  <c:v>10.507464125438702</c:v>
                </c:pt>
                <c:pt idx="255">
                  <c:v>12.19022428351958</c:v>
                </c:pt>
                <c:pt idx="256">
                  <c:v>13.537656643519583</c:v>
                </c:pt>
                <c:pt idx="257">
                  <c:v>14.533694135539736</c:v>
                </c:pt>
                <c:pt idx="258">
                  <c:v>15.128278703519491</c:v>
                </c:pt>
                <c:pt idx="259">
                  <c:v>15.852261823519456</c:v>
                </c:pt>
                <c:pt idx="260">
                  <c:v>16.206841653519461</c:v>
                </c:pt>
                <c:pt idx="261">
                  <c:v>16.380029345890719</c:v>
                </c:pt>
                <c:pt idx="262">
                  <c:v>16.045707691095366</c:v>
                </c:pt>
                <c:pt idx="263">
                  <c:v>15.339492053519441</c:v>
                </c:pt>
                <c:pt idx="264">
                  <c:v>14.675372153519501</c:v>
                </c:pt>
                <c:pt idx="265">
                  <c:v>13.200534890966372</c:v>
                </c:pt>
                <c:pt idx="266">
                  <c:v>11.379901913519504</c:v>
                </c:pt>
                <c:pt idx="267">
                  <c:v>9.412036193519473</c:v>
                </c:pt>
                <c:pt idx="268">
                  <c:v>7.9413724135195913</c:v>
                </c:pt>
                <c:pt idx="269">
                  <c:v>6.6505143635195445</c:v>
                </c:pt>
                <c:pt idx="270">
                  <c:v>5.1154401835195529</c:v>
                </c:pt>
                <c:pt idx="271">
                  <c:v>3.7956799635195884</c:v>
                </c:pt>
                <c:pt idx="272">
                  <c:v>2.0423496635195866</c:v>
                </c:pt>
                <c:pt idx="273">
                  <c:v>0.35058192351971246</c:v>
                </c:pt>
                <c:pt idx="274">
                  <c:v>-0.52214731922782676</c:v>
                </c:pt>
                <c:pt idx="275">
                  <c:v>-2.1754534664805187</c:v>
                </c:pt>
                <c:pt idx="276">
                  <c:v>-7.8455872963654336</c:v>
                </c:pt>
                <c:pt idx="277">
                  <c:v>-8.5381036464803639</c:v>
                </c:pt>
                <c:pt idx="278">
                  <c:v>-8.9139486764805582</c:v>
                </c:pt>
                <c:pt idx="279">
                  <c:v>-9.6005296064804071</c:v>
                </c:pt>
                <c:pt idx="280">
                  <c:v>-9.919341066480424</c:v>
                </c:pt>
                <c:pt idx="281">
                  <c:v>-9.9009182864805858</c:v>
                </c:pt>
                <c:pt idx="282">
                  <c:v>-9.8330596664806507</c:v>
                </c:pt>
                <c:pt idx="283">
                  <c:v>-9.4781289264804904</c:v>
                </c:pt>
                <c:pt idx="284">
                  <c:v>-9.0433033594098617</c:v>
                </c:pt>
                <c:pt idx="285">
                  <c:v>-8.7715765164804367</c:v>
                </c:pt>
                <c:pt idx="286">
                  <c:v>-9.1013708064804</c:v>
                </c:pt>
                <c:pt idx="287">
                  <c:v>-9.5356667664804036</c:v>
                </c:pt>
                <c:pt idx="288">
                  <c:v>-9.8407796464805131</c:v>
                </c:pt>
                <c:pt idx="289">
                  <c:v>-9.8064205164803226</c:v>
                </c:pt>
                <c:pt idx="290">
                  <c:v>-10.023055045203847</c:v>
                </c:pt>
                <c:pt idx="291">
                  <c:v>-9.6000789564803988</c:v>
                </c:pt>
                <c:pt idx="292">
                  <c:v>-8.66694772648043</c:v>
                </c:pt>
                <c:pt idx="293">
                  <c:v>-7.6109585864803906</c:v>
                </c:pt>
                <c:pt idx="294">
                  <c:v>-6.704611746480694</c:v>
                </c:pt>
                <c:pt idx="295">
                  <c:v>-5.63405877615787</c:v>
                </c:pt>
                <c:pt idx="296">
                  <c:v>-4.5634967264805075</c:v>
                </c:pt>
                <c:pt idx="297">
                  <c:v>-2.9835809664805888</c:v>
                </c:pt>
                <c:pt idx="298">
                  <c:v>-1.8784424264803343</c:v>
                </c:pt>
                <c:pt idx="299">
                  <c:v>-0.80180407648043706</c:v>
                </c:pt>
                <c:pt idx="300">
                  <c:v>-1.2705926480407474E-2</c:v>
                </c:pt>
                <c:pt idx="301">
                  <c:v>0.88211909513569253</c:v>
                </c:pt>
                <c:pt idx="302">
                  <c:v>2.1730395535195592</c:v>
                </c:pt>
                <c:pt idx="303">
                  <c:v>2.7127908224083379</c:v>
                </c:pt>
                <c:pt idx="304">
                  <c:v>8.9014157825761089</c:v>
                </c:pt>
                <c:pt idx="305">
                  <c:v>9.7675460335194266</c:v>
                </c:pt>
                <c:pt idx="306">
                  <c:v>10.657831623519542</c:v>
                </c:pt>
                <c:pt idx="307">
                  <c:v>11.557387033519607</c:v>
                </c:pt>
                <c:pt idx="308">
                  <c:v>12.221426033519521</c:v>
                </c:pt>
                <c:pt idx="309">
                  <c:v>12.22937268351944</c:v>
                </c:pt>
                <c:pt idx="310">
                  <c:v>12.445513233519453</c:v>
                </c:pt>
                <c:pt idx="311">
                  <c:v>12.680477233519539</c:v>
                </c:pt>
                <c:pt idx="312">
                  <c:v>12.659538276953946</c:v>
                </c:pt>
                <c:pt idx="313">
                  <c:v>12.376798023519386</c:v>
                </c:pt>
                <c:pt idx="314">
                  <c:v>12.05099498351953</c:v>
                </c:pt>
                <c:pt idx="315">
                  <c:v>11.731176753519373</c:v>
                </c:pt>
                <c:pt idx="316">
                  <c:v>11.338825643519579</c:v>
                </c:pt>
                <c:pt idx="317">
                  <c:v>11.054148213519515</c:v>
                </c:pt>
                <c:pt idx="318">
                  <c:v>10.888308988464555</c:v>
                </c:pt>
                <c:pt idx="319">
                  <c:v>10.674594283519415</c:v>
                </c:pt>
                <c:pt idx="320">
                  <c:v>10.409615543519696</c:v>
                </c:pt>
                <c:pt idx="321">
                  <c:v>10.062664333519498</c:v>
                </c:pt>
                <c:pt idx="322">
                  <c:v>9.3447225435195929</c:v>
                </c:pt>
                <c:pt idx="323">
                  <c:v>8.137590044630624</c:v>
                </c:pt>
                <c:pt idx="324">
                  <c:v>6.6820770635196283</c:v>
                </c:pt>
                <c:pt idx="325">
                  <c:v>5.034072623519549</c:v>
                </c:pt>
                <c:pt idx="326">
                  <c:v>3.53788153351951</c:v>
                </c:pt>
                <c:pt idx="327">
                  <c:v>1.8167382335194726</c:v>
                </c:pt>
                <c:pt idx="328">
                  <c:v>0.20452082351965822</c:v>
                </c:pt>
                <c:pt idx="329">
                  <c:v>-1.819191416480507</c:v>
                </c:pt>
                <c:pt idx="330">
                  <c:v>-3.3266969264805644</c:v>
                </c:pt>
                <c:pt idx="331">
                  <c:v>-4.860958646480567</c:v>
                </c:pt>
                <c:pt idx="332">
                  <c:v>-6.0397773964805044</c:v>
                </c:pt>
                <c:pt idx="333">
                  <c:v>-7.145653806480567</c:v>
                </c:pt>
                <c:pt idx="334">
                  <c:v>-8.2203195664806259</c:v>
                </c:pt>
                <c:pt idx="335">
                  <c:v>-9.2670788064805087</c:v>
                </c:pt>
                <c:pt idx="336">
                  <c:v>-9.8753537464805685</c:v>
                </c:pt>
                <c:pt idx="337">
                  <c:v>-10.225429206480403</c:v>
                </c:pt>
                <c:pt idx="338">
                  <c:v>-10.589571480621924</c:v>
                </c:pt>
                <c:pt idx="339">
                  <c:v>-11.118065966480497</c:v>
                </c:pt>
                <c:pt idx="340">
                  <c:v>-11.550527626480559</c:v>
                </c:pt>
                <c:pt idx="341">
                  <c:v>-11.961480696480482</c:v>
                </c:pt>
                <c:pt idx="342">
                  <c:v>-12.21502836648045</c:v>
                </c:pt>
                <c:pt idx="343">
                  <c:v>-12.539986698059536</c:v>
                </c:pt>
                <c:pt idx="344">
                  <c:v>-12.919620386480489</c:v>
                </c:pt>
                <c:pt idx="345">
                  <c:v>-13.44735996648043</c:v>
                </c:pt>
                <c:pt idx="346">
                  <c:v>-13.883406666480528</c:v>
                </c:pt>
                <c:pt idx="347">
                  <c:v>-14.452700886480489</c:v>
                </c:pt>
                <c:pt idx="348">
                  <c:v>-14.729001616480501</c:v>
                </c:pt>
                <c:pt idx="349">
                  <c:v>-14.704033375758822</c:v>
                </c:pt>
                <c:pt idx="350">
                  <c:v>-14.525603326480507</c:v>
                </c:pt>
                <c:pt idx="351">
                  <c:v>-14.273128566480477</c:v>
                </c:pt>
                <c:pt idx="352">
                  <c:v>-13.922334266480506</c:v>
                </c:pt>
                <c:pt idx="353">
                  <c:v>-13.440789906480607</c:v>
                </c:pt>
                <c:pt idx="354">
                  <c:v>-13.03534168264208</c:v>
                </c:pt>
                <c:pt idx="355">
                  <c:v>-12.800389756480456</c:v>
                </c:pt>
                <c:pt idx="356">
                  <c:v>-12.718793916480308</c:v>
                </c:pt>
                <c:pt idx="357">
                  <c:v>-12.538277956480623</c:v>
                </c:pt>
                <c:pt idx="358">
                  <c:v>-12.116109566480773</c:v>
                </c:pt>
                <c:pt idx="359">
                  <c:v>-11.595232977591579</c:v>
                </c:pt>
                <c:pt idx="360">
                  <c:v>-10.670712765275749</c:v>
                </c:pt>
                <c:pt idx="361">
                  <c:v>-6.5924244875330942</c:v>
                </c:pt>
                <c:pt idx="362">
                  <c:v>-5.5225266664805126</c:v>
                </c:pt>
                <c:pt idx="363">
                  <c:v>-3.8818580364804789</c:v>
                </c:pt>
                <c:pt idx="364">
                  <c:v>-2.7348168764803953</c:v>
                </c:pt>
                <c:pt idx="365">
                  <c:v>-1.7667290345655289</c:v>
                </c:pt>
                <c:pt idx="366">
                  <c:v>-0.89897581648044467</c:v>
                </c:pt>
                <c:pt idx="367">
                  <c:v>0.56354921351953691</c:v>
                </c:pt>
                <c:pt idx="368">
                  <c:v>1.9145354635193716</c:v>
                </c:pt>
                <c:pt idx="369">
                  <c:v>3.1564649135194842</c:v>
                </c:pt>
                <c:pt idx="370">
                  <c:v>3.6888001400412094</c:v>
                </c:pt>
                <c:pt idx="371">
                  <c:v>3.6778945435194585</c:v>
                </c:pt>
                <c:pt idx="372">
                  <c:v>3.2109885935194171</c:v>
                </c:pt>
                <c:pt idx="373">
                  <c:v>2.8137841335195182</c:v>
                </c:pt>
                <c:pt idx="374">
                  <c:v>2.6106366835195161</c:v>
                </c:pt>
                <c:pt idx="375">
                  <c:v>2.503563085034628</c:v>
                </c:pt>
                <c:pt idx="376">
                  <c:v>2.4172333835194877</c:v>
                </c:pt>
                <c:pt idx="377">
                  <c:v>2.2505171735194982</c:v>
                </c:pt>
                <c:pt idx="378">
                  <c:v>1.990635543519474</c:v>
                </c:pt>
                <c:pt idx="379">
                  <c:v>1.80950452351945</c:v>
                </c:pt>
                <c:pt idx="380">
                  <c:v>1.569875751701403</c:v>
                </c:pt>
                <c:pt idx="381">
                  <c:v>1.0569942735194777</c:v>
                </c:pt>
                <c:pt idx="382">
                  <c:v>0.47646354351945791</c:v>
                </c:pt>
                <c:pt idx="383">
                  <c:v>-0.13242667648054862</c:v>
                </c:pt>
                <c:pt idx="384">
                  <c:v>-0.70184205648047326</c:v>
                </c:pt>
                <c:pt idx="385">
                  <c:v>-1.166304566480648</c:v>
                </c:pt>
                <c:pt idx="386">
                  <c:v>-1.7291287697771902</c:v>
                </c:pt>
                <c:pt idx="387">
                  <c:v>-2.0844990664804763</c:v>
                </c:pt>
                <c:pt idx="388">
                  <c:v>-2.8936619564803872</c:v>
                </c:pt>
                <c:pt idx="389">
                  <c:v>-3.8691237364805184</c:v>
                </c:pt>
                <c:pt idx="390">
                  <c:v>-5.4871206064805449</c:v>
                </c:pt>
                <c:pt idx="391">
                  <c:v>-6.4726185395988836</c:v>
                </c:pt>
                <c:pt idx="392">
                  <c:v>-7.8248456164804274</c:v>
                </c:pt>
                <c:pt idx="393">
                  <c:v>-8.6840960164803569</c:v>
                </c:pt>
                <c:pt idx="394">
                  <c:v>-9.495739846480479</c:v>
                </c:pt>
                <c:pt idx="395">
                  <c:v>-10.498033866480345</c:v>
                </c:pt>
                <c:pt idx="396">
                  <c:v>-11.052666283871829</c:v>
                </c:pt>
                <c:pt idx="397">
                  <c:v>-11.720896616480546</c:v>
                </c:pt>
                <c:pt idx="398">
                  <c:v>-12.013695316480497</c:v>
                </c:pt>
                <c:pt idx="399">
                  <c:v>-12.341811716480493</c:v>
                </c:pt>
                <c:pt idx="400">
                  <c:v>-12.407340566480414</c:v>
                </c:pt>
                <c:pt idx="401">
                  <c:v>-12.212265177591448</c:v>
                </c:pt>
                <c:pt idx="402">
                  <c:v>-11.862299530398168</c:v>
                </c:pt>
                <c:pt idx="403">
                  <c:v>-11.589605646480464</c:v>
                </c:pt>
                <c:pt idx="404">
                  <c:v>-11.427976946480568</c:v>
                </c:pt>
                <c:pt idx="405">
                  <c:v>-11.486387256480388</c:v>
                </c:pt>
                <c:pt idx="406">
                  <c:v>-11.628890026480418</c:v>
                </c:pt>
                <c:pt idx="407">
                  <c:v>-11.709496303039648</c:v>
                </c:pt>
                <c:pt idx="408">
                  <c:v>-11.896873166480486</c:v>
                </c:pt>
                <c:pt idx="409">
                  <c:v>-12.038803756480318</c:v>
                </c:pt>
                <c:pt idx="410">
                  <c:v>-12.128393856480553</c:v>
                </c:pt>
                <c:pt idx="411">
                  <c:v>-12.185612906480429</c:v>
                </c:pt>
                <c:pt idx="412">
                  <c:v>-12.421222031997743</c:v>
                </c:pt>
                <c:pt idx="413">
                  <c:v>-12.591953166480462</c:v>
                </c:pt>
                <c:pt idx="414">
                  <c:v>-12.515351906480447</c:v>
                </c:pt>
                <c:pt idx="415">
                  <c:v>-12.26685324648065</c:v>
                </c:pt>
                <c:pt idx="416">
                  <c:v>-12.082013496480457</c:v>
                </c:pt>
                <c:pt idx="417">
                  <c:v>-11.907102718654372</c:v>
                </c:pt>
                <c:pt idx="418">
                  <c:v>-11.137881146480407</c:v>
                </c:pt>
                <c:pt idx="419">
                  <c:v>-10.782286066480482</c:v>
                </c:pt>
                <c:pt idx="420">
                  <c:v>-5.8838443998138406</c:v>
                </c:pt>
                <c:pt idx="421">
                  <c:v>-4.4807621664804884</c:v>
                </c:pt>
                <c:pt idx="422">
                  <c:v>-2.6244306464803495</c:v>
                </c:pt>
                <c:pt idx="423">
                  <c:v>-1.2577645164805911</c:v>
                </c:pt>
                <c:pt idx="424">
                  <c:v>-0.45113216538169365</c:v>
                </c:pt>
                <c:pt idx="425">
                  <c:v>0.65822402351956599</c:v>
                </c:pt>
                <c:pt idx="426">
                  <c:v>1.5261596335194838</c:v>
                </c:pt>
                <c:pt idx="427">
                  <c:v>2.8609436106028308</c:v>
                </c:pt>
                <c:pt idx="428">
                  <c:v>7.1621239335195792</c:v>
                </c:pt>
                <c:pt idx="429">
                  <c:v>7.4362435535196489</c:v>
                </c:pt>
                <c:pt idx="430">
                  <c:v>8.0101363314787228</c:v>
                </c:pt>
                <c:pt idx="431">
                  <c:v>8.3488582735195216</c:v>
                </c:pt>
                <c:pt idx="432">
                  <c:v>8.2623537435196219</c:v>
                </c:pt>
                <c:pt idx="433">
                  <c:v>7.7546337435195358</c:v>
                </c:pt>
                <c:pt idx="434">
                  <c:v>7.2296892635194165</c:v>
                </c:pt>
                <c:pt idx="435">
                  <c:v>6.6027379091292868</c:v>
                </c:pt>
                <c:pt idx="436">
                  <c:v>6.3269136754550441</c:v>
                </c:pt>
                <c:pt idx="437">
                  <c:v>3.4071733382814253</c:v>
                </c:pt>
                <c:pt idx="438">
                  <c:v>3.1200813735194832</c:v>
                </c:pt>
                <c:pt idx="439">
                  <c:v>2.7599549335194378</c:v>
                </c:pt>
                <c:pt idx="440">
                  <c:v>2.0180178335195071</c:v>
                </c:pt>
                <c:pt idx="441">
                  <c:v>1.3329522163477781</c:v>
                </c:pt>
                <c:pt idx="442">
                  <c:v>0.53975045351934658</c:v>
                </c:pt>
                <c:pt idx="443">
                  <c:v>-0.43190211648061461</c:v>
                </c:pt>
                <c:pt idx="444">
                  <c:v>-1.11351594648049</c:v>
                </c:pt>
                <c:pt idx="445">
                  <c:v>-1.006966236480451</c:v>
                </c:pt>
                <c:pt idx="446">
                  <c:v>-0.4371336422380665</c:v>
                </c:pt>
                <c:pt idx="447">
                  <c:v>-2.7428306480302939E-2</c:v>
                </c:pt>
                <c:pt idx="448">
                  <c:v>0.10544021351952891</c:v>
                </c:pt>
                <c:pt idx="449">
                  <c:v>-0.22077881648044695</c:v>
                </c:pt>
                <c:pt idx="450">
                  <c:v>-0.68365827648054323</c:v>
                </c:pt>
                <c:pt idx="451">
                  <c:v>-1.0786410664804293</c:v>
                </c:pt>
                <c:pt idx="452">
                  <c:v>-1.2299082964806014</c:v>
                </c:pt>
                <c:pt idx="453">
                  <c:v>-1.1662378464805281</c:v>
                </c:pt>
                <c:pt idx="454">
                  <c:v>-0.85268712648043299</c:v>
                </c:pt>
                <c:pt idx="455">
                  <c:v>-0.57577981648061949</c:v>
                </c:pt>
                <c:pt idx="456">
                  <c:v>-0.41535061967201181</c:v>
                </c:pt>
                <c:pt idx="457">
                  <c:v>-0.38172922648047347</c:v>
                </c:pt>
                <c:pt idx="458">
                  <c:v>-0.43168281648060275</c:v>
                </c:pt>
                <c:pt idx="459">
                  <c:v>-0.57705435648048864</c:v>
                </c:pt>
                <c:pt idx="460">
                  <c:v>-0.80355908648039098</c:v>
                </c:pt>
                <c:pt idx="461">
                  <c:v>-0.88976422032673952</c:v>
                </c:pt>
                <c:pt idx="462">
                  <c:v>-0.74083542648048772</c:v>
                </c:pt>
                <c:pt idx="463">
                  <c:v>-0.60709926648043266</c:v>
                </c:pt>
                <c:pt idx="464">
                  <c:v>-0.45729726648035285</c:v>
                </c:pt>
                <c:pt idx="465">
                  <c:v>6.3672533519550711E-2</c:v>
                </c:pt>
                <c:pt idx="466">
                  <c:v>0.46960040091084937</c:v>
                </c:pt>
                <c:pt idx="467">
                  <c:v>0.45070961351957806</c:v>
                </c:pt>
                <c:pt idx="468">
                  <c:v>0.46057019351961537</c:v>
                </c:pt>
                <c:pt idx="469">
                  <c:v>0.52483503351950889</c:v>
                </c:pt>
                <c:pt idx="470">
                  <c:v>0.67989868351952576</c:v>
                </c:pt>
                <c:pt idx="471">
                  <c:v>0.69317734766093508</c:v>
                </c:pt>
                <c:pt idx="472">
                  <c:v>0.74891541351961211</c:v>
                </c:pt>
                <c:pt idx="473">
                  <c:v>0.74904273351947426</c:v>
                </c:pt>
                <c:pt idx="474">
                  <c:v>0.75251593351939083</c:v>
                </c:pt>
                <c:pt idx="475">
                  <c:v>0.72680578351962333</c:v>
                </c:pt>
                <c:pt idx="476">
                  <c:v>0.72471896509854639</c:v>
                </c:pt>
                <c:pt idx="477">
                  <c:v>0.71640743351947878</c:v>
                </c:pt>
                <c:pt idx="478">
                  <c:v>0.70704593351956702</c:v>
                </c:pt>
                <c:pt idx="479">
                  <c:v>0.72167937351972045</c:v>
                </c:pt>
                <c:pt idx="480">
                  <c:v>0.71451723351940211</c:v>
                </c:pt>
                <c:pt idx="481">
                  <c:v>0.64116787291328614</c:v>
                </c:pt>
                <c:pt idx="482">
                  <c:v>0.74030709351947666</c:v>
                </c:pt>
                <c:pt idx="483">
                  <c:v>0.70307005351941176</c:v>
                </c:pt>
                <c:pt idx="484">
                  <c:v>0.72418422351958656</c:v>
                </c:pt>
                <c:pt idx="485">
                  <c:v>0.70605449351944594</c:v>
                </c:pt>
                <c:pt idx="486">
                  <c:v>0.71628811246687052</c:v>
                </c:pt>
                <c:pt idx="487">
                  <c:v>0.72007541351966653</c:v>
                </c:pt>
                <c:pt idx="488">
                  <c:v>0.71195981351948556</c:v>
                </c:pt>
                <c:pt idx="489">
                  <c:v>0.72585387351939845</c:v>
                </c:pt>
                <c:pt idx="490">
                  <c:v>0.72210433351945391</c:v>
                </c:pt>
                <c:pt idx="491">
                  <c:v>0.73188258943343953</c:v>
                </c:pt>
                <c:pt idx="492">
                  <c:v>0.72409707351944563</c:v>
                </c:pt>
                <c:pt idx="493">
                  <c:v>0.73010392351959341</c:v>
                </c:pt>
                <c:pt idx="494">
                  <c:v>0.71507436830214033</c:v>
                </c:pt>
                <c:pt idx="495">
                  <c:v>0.72227370999016216</c:v>
                </c:pt>
                <c:pt idx="496">
                  <c:v>0.72099216351954021</c:v>
                </c:pt>
                <c:pt idx="497">
                  <c:v>0.72378072839146068</c:v>
                </c:pt>
                <c:pt idx="498">
                  <c:v>0.72283438351956875</c:v>
                </c:pt>
                <c:pt idx="499">
                  <c:v>0.72194399351958849</c:v>
                </c:pt>
                <c:pt idx="500">
                  <c:v>0.72220870351945643</c:v>
                </c:pt>
                <c:pt idx="501">
                  <c:v>0.73060503351956696</c:v>
                </c:pt>
                <c:pt idx="502">
                  <c:v>0.73052686830206426</c:v>
                </c:pt>
                <c:pt idx="503">
                  <c:v>0.75891393351950887</c:v>
                </c:pt>
                <c:pt idx="504">
                  <c:v>0.75905197351954756</c:v>
                </c:pt>
                <c:pt idx="505">
                  <c:v>0.76216979351957603</c:v>
                </c:pt>
                <c:pt idx="506">
                  <c:v>0.76479294351939631</c:v>
                </c:pt>
                <c:pt idx="507">
                  <c:v>0.7683220835195359</c:v>
                </c:pt>
                <c:pt idx="508">
                  <c:v>0.77111100422654055</c:v>
                </c:pt>
                <c:pt idx="509">
                  <c:v>0.77532222351958113</c:v>
                </c:pt>
                <c:pt idx="510">
                  <c:v>0.7777800835195029</c:v>
                </c:pt>
                <c:pt idx="511">
                  <c:v>0.77788313351952398</c:v>
                </c:pt>
                <c:pt idx="512">
                  <c:v>0.7780210335194232</c:v>
                </c:pt>
                <c:pt idx="513">
                  <c:v>0.7794110042267024</c:v>
                </c:pt>
                <c:pt idx="514">
                  <c:v>0.77726031351956271</c:v>
                </c:pt>
                <c:pt idx="515">
                  <c:v>0.77704223351942447</c:v>
                </c:pt>
                <c:pt idx="516">
                  <c:v>0.77704393351943724</c:v>
                </c:pt>
                <c:pt idx="517">
                  <c:v>0.7765617460194677</c:v>
                </c:pt>
                <c:pt idx="518">
                  <c:v>0.77385113351944357</c:v>
                </c:pt>
                <c:pt idx="519">
                  <c:v>0.77380393351951726</c:v>
                </c:pt>
                <c:pt idx="520">
                  <c:v>0.77391793351954186</c:v>
                </c:pt>
                <c:pt idx="521">
                  <c:v>0.77417701351953427</c:v>
                </c:pt>
                <c:pt idx="522">
                  <c:v>0.77429893351951806</c:v>
                </c:pt>
                <c:pt idx="523">
                  <c:v>0.77429893351951806</c:v>
                </c:pt>
                <c:pt idx="524">
                  <c:v>0.77429893351948986</c:v>
                </c:pt>
                <c:pt idx="525">
                  <c:v>0.7751660835196077</c:v>
                </c:pt>
                <c:pt idx="526">
                  <c:v>0.77533393351960489</c:v>
                </c:pt>
                <c:pt idx="527">
                  <c:v>0.77533393351960489</c:v>
                </c:pt>
                <c:pt idx="528">
                  <c:v>0.7753339335195909</c:v>
                </c:pt>
                <c:pt idx="529">
                  <c:v>0.77533393351956215</c:v>
                </c:pt>
                <c:pt idx="530">
                  <c:v>0.77533393351960489</c:v>
                </c:pt>
                <c:pt idx="531">
                  <c:v>0.77533393351960489</c:v>
                </c:pt>
                <c:pt idx="532">
                  <c:v>0.77533393351960489</c:v>
                </c:pt>
                <c:pt idx="533">
                  <c:v>0.77533393351960489</c:v>
                </c:pt>
                <c:pt idx="534">
                  <c:v>0.7741401988254355</c:v>
                </c:pt>
                <c:pt idx="535">
                  <c:v>0.77333393351938218</c:v>
                </c:pt>
                <c:pt idx="536">
                  <c:v>0.77333393351938218</c:v>
                </c:pt>
                <c:pt idx="537">
                  <c:v>0.77333393351938218</c:v>
                </c:pt>
                <c:pt idx="538">
                  <c:v>0.77357852875751121</c:v>
                </c:pt>
                <c:pt idx="539">
                  <c:v>0.77345993351940523</c:v>
                </c:pt>
                <c:pt idx="540">
                  <c:v>0.77334149351938275</c:v>
                </c:pt>
                <c:pt idx="541">
                  <c:v>0.77333393351938218</c:v>
                </c:pt>
                <c:pt idx="542">
                  <c:v>0.77333393351938218</c:v>
                </c:pt>
                <c:pt idx="543">
                  <c:v>0.77280764780523725</c:v>
                </c:pt>
                <c:pt idx="544">
                  <c:v>0.77241981351952005</c:v>
                </c:pt>
                <c:pt idx="545">
                  <c:v>0.77225173997115371</c:v>
                </c:pt>
                <c:pt idx="546">
                  <c:v>0.77288393351953788</c:v>
                </c:pt>
                <c:pt idx="547">
                  <c:v>0.77288393351960882</c:v>
                </c:pt>
                <c:pt idx="548">
                  <c:v>0.77288393351960882</c:v>
                </c:pt>
                <c:pt idx="549">
                  <c:v>0.77288393351960882</c:v>
                </c:pt>
                <c:pt idx="550">
                  <c:v>0.77288393351960882</c:v>
                </c:pt>
                <c:pt idx="551">
                  <c:v>0.77290593351952519</c:v>
                </c:pt>
                <c:pt idx="552">
                  <c:v>0.77299393351950185</c:v>
                </c:pt>
                <c:pt idx="553">
                  <c:v>0.77364322644901107</c:v>
                </c:pt>
                <c:pt idx="554">
                  <c:v>0.77494793351962743</c:v>
                </c:pt>
                <c:pt idx="555">
                  <c:v>0.7754339335196081</c:v>
                </c:pt>
                <c:pt idx="556">
                  <c:v>0.77525075351960071</c:v>
                </c:pt>
                <c:pt idx="557">
                  <c:v>0.77444201351951902</c:v>
                </c:pt>
                <c:pt idx="558">
                  <c:v>0.77612625983515215</c:v>
                </c:pt>
                <c:pt idx="559">
                  <c:v>0.77635393351937454</c:v>
                </c:pt>
                <c:pt idx="560">
                  <c:v>0.77635393351937454</c:v>
                </c:pt>
                <c:pt idx="561">
                  <c:v>0.77635393351953075</c:v>
                </c:pt>
                <c:pt idx="562">
                  <c:v>0.77555793351962188</c:v>
                </c:pt>
                <c:pt idx="563">
                  <c:v>0.77555793351967883</c:v>
                </c:pt>
                <c:pt idx="564">
                  <c:v>0.77555793351967883</c:v>
                </c:pt>
                <c:pt idx="565">
                  <c:v>0.77555793351967883</c:v>
                </c:pt>
                <c:pt idx="566">
                  <c:v>0.77555793351967883</c:v>
                </c:pt>
                <c:pt idx="567">
                  <c:v>0.77555793351967883</c:v>
                </c:pt>
                <c:pt idx="568">
                  <c:v>0.77555793351969293</c:v>
                </c:pt>
                <c:pt idx="569">
                  <c:v>0.77544762317467109</c:v>
                </c:pt>
                <c:pt idx="570">
                  <c:v>0.77499393351955403</c:v>
                </c:pt>
                <c:pt idx="571">
                  <c:v>0.77651083351946704</c:v>
                </c:pt>
                <c:pt idx="572">
                  <c:v>0.77900393351961872</c:v>
                </c:pt>
                <c:pt idx="573">
                  <c:v>0.77900393351961872</c:v>
                </c:pt>
                <c:pt idx="574">
                  <c:v>0.77726063351939034</c:v>
                </c:pt>
                <c:pt idx="575">
                  <c:v>0.77621393351952883</c:v>
                </c:pt>
                <c:pt idx="576">
                  <c:v>0.78025393351948968</c:v>
                </c:pt>
                <c:pt idx="577">
                  <c:v>0.78050634168265232</c:v>
                </c:pt>
                <c:pt idx="578">
                  <c:v>0.7805739335194064</c:v>
                </c:pt>
                <c:pt idx="579">
                  <c:v>0.7805739335194064</c:v>
                </c:pt>
                <c:pt idx="580">
                  <c:v>0.7805739335194064</c:v>
                </c:pt>
                <c:pt idx="581">
                  <c:v>0.78237263351931574</c:v>
                </c:pt>
                <c:pt idx="582">
                  <c:v>0.78540074074838628</c:v>
                </c:pt>
                <c:pt idx="583">
                  <c:v>0.7957127606801605</c:v>
                </c:pt>
                <c:pt idx="584">
                  <c:v>0.79559393351959806</c:v>
                </c:pt>
                <c:pt idx="585">
                  <c:v>0.79622360351949373</c:v>
                </c:pt>
                <c:pt idx="586">
                  <c:v>0.79879629351947345</c:v>
                </c:pt>
                <c:pt idx="587">
                  <c:v>0.80213662739714653</c:v>
                </c:pt>
                <c:pt idx="588">
                  <c:v>0.80452550351944319</c:v>
                </c:pt>
                <c:pt idx="589">
                  <c:v>0.80498393351955166</c:v>
                </c:pt>
                <c:pt idx="590">
                  <c:v>0.81543360999002346</c:v>
                </c:pt>
                <c:pt idx="591">
                  <c:v>0.81549393351944865</c:v>
                </c:pt>
                <c:pt idx="592">
                  <c:v>0.81549393351944865</c:v>
                </c:pt>
                <c:pt idx="593">
                  <c:v>0.81546435018611851</c:v>
                </c:pt>
                <c:pt idx="594">
                  <c:v>0.81545393351944995</c:v>
                </c:pt>
                <c:pt idx="595">
                  <c:v>0.81545393351944995</c:v>
                </c:pt>
                <c:pt idx="596">
                  <c:v>0.81545393351953543</c:v>
                </c:pt>
                <c:pt idx="597">
                  <c:v>0.81669393351953135</c:v>
                </c:pt>
                <c:pt idx="598">
                  <c:v>0.81707065765745335</c:v>
                </c:pt>
                <c:pt idx="599">
                  <c:v>0.81807693351953525</c:v>
                </c:pt>
                <c:pt idx="600">
                  <c:v>0.81813393351954766</c:v>
                </c:pt>
                <c:pt idx="601">
                  <c:v>0.81813393351954766</c:v>
                </c:pt>
                <c:pt idx="602">
                  <c:v>0.81813393351954766</c:v>
                </c:pt>
                <c:pt idx="603">
                  <c:v>0.81813393351954766</c:v>
                </c:pt>
                <c:pt idx="604">
                  <c:v>0.81813393351954766</c:v>
                </c:pt>
                <c:pt idx="605">
                  <c:v>0.81791673351959582</c:v>
                </c:pt>
                <c:pt idx="606">
                  <c:v>0.81767533351964561</c:v>
                </c:pt>
                <c:pt idx="607">
                  <c:v>0.81730393351966768</c:v>
                </c:pt>
                <c:pt idx="608">
                  <c:v>0.81726133351955377</c:v>
                </c:pt>
                <c:pt idx="609">
                  <c:v>0.81711367351960029</c:v>
                </c:pt>
                <c:pt idx="610">
                  <c:v>0.81710793351966515</c:v>
                </c:pt>
                <c:pt idx="611">
                  <c:v>0.81710793351965094</c:v>
                </c:pt>
                <c:pt idx="612">
                  <c:v>0.81791393351953479</c:v>
                </c:pt>
                <c:pt idx="613">
                  <c:v>0.81824473351971982</c:v>
                </c:pt>
                <c:pt idx="614">
                  <c:v>0.81860393351968275</c:v>
                </c:pt>
                <c:pt idx="615">
                  <c:v>0.81860393351968275</c:v>
                </c:pt>
                <c:pt idx="616">
                  <c:v>0.81860393351968275</c:v>
                </c:pt>
                <c:pt idx="617">
                  <c:v>0.81860393351966843</c:v>
                </c:pt>
                <c:pt idx="618">
                  <c:v>0.81901733351963912</c:v>
                </c:pt>
                <c:pt idx="619">
                  <c:v>0.82089767351931231</c:v>
                </c:pt>
                <c:pt idx="620">
                  <c:v>0.82045213351949564</c:v>
                </c:pt>
                <c:pt idx="621">
                  <c:v>0.82386405256720263</c:v>
                </c:pt>
                <c:pt idx="622">
                  <c:v>0.82265307351950456</c:v>
                </c:pt>
                <c:pt idx="623">
                  <c:v>0.82296765444976949</c:v>
                </c:pt>
                <c:pt idx="624">
                  <c:v>0.82400696351953684</c:v>
                </c:pt>
                <c:pt idx="625">
                  <c:v>0.82418793351952524</c:v>
                </c:pt>
                <c:pt idx="626">
                  <c:v>0.82418793351952524</c:v>
                </c:pt>
                <c:pt idx="627">
                  <c:v>0.82418793351952524</c:v>
                </c:pt>
                <c:pt idx="628">
                  <c:v>0.82418793351948272</c:v>
                </c:pt>
                <c:pt idx="629">
                  <c:v>0.82507417351948265</c:v>
                </c:pt>
                <c:pt idx="630">
                  <c:v>0.82567393351945406</c:v>
                </c:pt>
                <c:pt idx="631">
                  <c:v>0.82593917351954382</c:v>
                </c:pt>
                <c:pt idx="632">
                  <c:v>0.82758393351947779</c:v>
                </c:pt>
                <c:pt idx="633">
                  <c:v>0.82781163351953113</c:v>
                </c:pt>
                <c:pt idx="634">
                  <c:v>0.8288702935196004</c:v>
                </c:pt>
                <c:pt idx="635">
                  <c:v>0.82926153556034876</c:v>
                </c:pt>
                <c:pt idx="636">
                  <c:v>0.82997287351938143</c:v>
                </c:pt>
                <c:pt idx="637">
                  <c:v>0.83032393351949485</c:v>
                </c:pt>
                <c:pt idx="638">
                  <c:v>0.83036173351942488</c:v>
                </c:pt>
                <c:pt idx="639">
                  <c:v>0.83069593351956483</c:v>
                </c:pt>
                <c:pt idx="640">
                  <c:v>0.83022536509852785</c:v>
                </c:pt>
                <c:pt idx="641">
                  <c:v>0.82994448351956884</c:v>
                </c:pt>
                <c:pt idx="642">
                  <c:v>0.82977883351945592</c:v>
                </c:pt>
                <c:pt idx="643">
                  <c:v>0.82980393351952875</c:v>
                </c:pt>
                <c:pt idx="644">
                  <c:v>0.8295733335195481</c:v>
                </c:pt>
                <c:pt idx="645">
                  <c:v>0.82975503351954716</c:v>
                </c:pt>
                <c:pt idx="646">
                  <c:v>0.82804791311130566</c:v>
                </c:pt>
                <c:pt idx="647">
                  <c:v>0.82774749351968113</c:v>
                </c:pt>
                <c:pt idx="648">
                  <c:v>0.82612683351958127</c:v>
                </c:pt>
                <c:pt idx="649">
                  <c:v>0.82613563351959896</c:v>
                </c:pt>
                <c:pt idx="650">
                  <c:v>0.82658228351955643</c:v>
                </c:pt>
                <c:pt idx="651">
                  <c:v>0.82699903556026322</c:v>
                </c:pt>
                <c:pt idx="652">
                  <c:v>0.82526283351954555</c:v>
                </c:pt>
                <c:pt idx="653">
                  <c:v>0.82485933351944174</c:v>
                </c:pt>
                <c:pt idx="654">
                  <c:v>0.8248539335194498</c:v>
                </c:pt>
                <c:pt idx="655">
                  <c:v>0.82490153351952289</c:v>
                </c:pt>
                <c:pt idx="656">
                  <c:v>0.82520142331534885</c:v>
                </c:pt>
                <c:pt idx="657">
                  <c:v>0.82497763351950992</c:v>
                </c:pt>
                <c:pt idx="658">
                  <c:v>0.8238225835195867</c:v>
                </c:pt>
                <c:pt idx="659">
                  <c:v>0.82350393351958973</c:v>
                </c:pt>
                <c:pt idx="660">
                  <c:v>0.82350393351958973</c:v>
                </c:pt>
                <c:pt idx="661">
                  <c:v>0.82350393351958973</c:v>
                </c:pt>
                <c:pt idx="662">
                  <c:v>0.82350393351958973</c:v>
                </c:pt>
                <c:pt idx="663">
                  <c:v>0.82350603351959284</c:v>
                </c:pt>
                <c:pt idx="664">
                  <c:v>0.8236491335195103</c:v>
                </c:pt>
                <c:pt idx="665">
                  <c:v>0.82358033351964366</c:v>
                </c:pt>
                <c:pt idx="666">
                  <c:v>0.82357393351963992</c:v>
                </c:pt>
                <c:pt idx="667">
                  <c:v>0.82357393351963992</c:v>
                </c:pt>
                <c:pt idx="668">
                  <c:v>0.82357393351963992</c:v>
                </c:pt>
                <c:pt idx="669">
                  <c:v>0.82357393351963992</c:v>
                </c:pt>
                <c:pt idx="670">
                  <c:v>0.82247909351968973</c:v>
                </c:pt>
                <c:pt idx="671">
                  <c:v>0.82105993351964934</c:v>
                </c:pt>
                <c:pt idx="672">
                  <c:v>0.82105993351970641</c:v>
                </c:pt>
                <c:pt idx="673">
                  <c:v>0.82105993351970641</c:v>
                </c:pt>
                <c:pt idx="674">
                  <c:v>0.82105993351970641</c:v>
                </c:pt>
                <c:pt idx="675">
                  <c:v>0.82105993351970641</c:v>
                </c:pt>
                <c:pt idx="676">
                  <c:v>0.82105993351970641</c:v>
                </c:pt>
                <c:pt idx="677">
                  <c:v>0.82105993351969209</c:v>
                </c:pt>
                <c:pt idx="678">
                  <c:v>0.82105993351970641</c:v>
                </c:pt>
                <c:pt idx="679">
                  <c:v>0.82105993351970641</c:v>
                </c:pt>
                <c:pt idx="680">
                  <c:v>0.82105993351970641</c:v>
                </c:pt>
                <c:pt idx="681">
                  <c:v>0.82105993351970641</c:v>
                </c:pt>
                <c:pt idx="682">
                  <c:v>0.82105993351970641</c:v>
                </c:pt>
                <c:pt idx="683">
                  <c:v>0.82105993351970641</c:v>
                </c:pt>
                <c:pt idx="684">
                  <c:v>0.82105993351967799</c:v>
                </c:pt>
                <c:pt idx="685">
                  <c:v>0.82088993351951034</c:v>
                </c:pt>
                <c:pt idx="686">
                  <c:v>0.81996663351959886</c:v>
                </c:pt>
                <c:pt idx="687">
                  <c:v>0.81845442351958342</c:v>
                </c:pt>
                <c:pt idx="688">
                  <c:v>0.81651702875748788</c:v>
                </c:pt>
                <c:pt idx="689">
                  <c:v>0.81610803351964045</c:v>
                </c:pt>
                <c:pt idx="690">
                  <c:v>0.8160139335196277</c:v>
                </c:pt>
                <c:pt idx="691">
                  <c:v>0.81607187351966126</c:v>
                </c:pt>
                <c:pt idx="692">
                  <c:v>0.81573927834696769</c:v>
                </c:pt>
                <c:pt idx="693">
                  <c:v>0.8154084573290421</c:v>
                </c:pt>
                <c:pt idx="694">
                  <c:v>0.8145091939361605</c:v>
                </c:pt>
                <c:pt idx="695">
                  <c:v>0.81246853351946413</c:v>
                </c:pt>
                <c:pt idx="696">
                  <c:v>0.81227233351950212</c:v>
                </c:pt>
                <c:pt idx="697">
                  <c:v>0.81230893351948952</c:v>
                </c:pt>
                <c:pt idx="698">
                  <c:v>0.81230038351961298</c:v>
                </c:pt>
                <c:pt idx="699">
                  <c:v>0.81226393351963111</c:v>
                </c:pt>
                <c:pt idx="700">
                  <c:v>0.81137703351960533</c:v>
                </c:pt>
                <c:pt idx="701">
                  <c:v>0.81103433351960064</c:v>
                </c:pt>
                <c:pt idx="702">
                  <c:v>0.81107393351960888</c:v>
                </c:pt>
                <c:pt idx="703">
                  <c:v>0.81054923351946706</c:v>
                </c:pt>
                <c:pt idx="704">
                  <c:v>0.80962052175478061</c:v>
                </c:pt>
                <c:pt idx="705">
                  <c:v>0.81019413351948844</c:v>
                </c:pt>
                <c:pt idx="706">
                  <c:v>0.81104663351951034</c:v>
                </c:pt>
                <c:pt idx="707">
                  <c:v>0.81118501351939232</c:v>
                </c:pt>
                <c:pt idx="708">
                  <c:v>0.81197337351950716</c:v>
                </c:pt>
                <c:pt idx="709">
                  <c:v>0.81198893351951573</c:v>
                </c:pt>
                <c:pt idx="710">
                  <c:v>0.81189848351949989</c:v>
                </c:pt>
                <c:pt idx="711">
                  <c:v>0.81127893351941816</c:v>
                </c:pt>
                <c:pt idx="712">
                  <c:v>0.81127893351941816</c:v>
                </c:pt>
                <c:pt idx="713">
                  <c:v>0.81127893351941816</c:v>
                </c:pt>
                <c:pt idx="714">
                  <c:v>0.81119270902979679</c:v>
                </c:pt>
                <c:pt idx="715">
                  <c:v>0.81050193351961763</c:v>
                </c:pt>
                <c:pt idx="716">
                  <c:v>0.80865173351944053</c:v>
                </c:pt>
                <c:pt idx="717">
                  <c:v>0.80846393351943391</c:v>
                </c:pt>
                <c:pt idx="718">
                  <c:v>0.80846393351943391</c:v>
                </c:pt>
                <c:pt idx="719">
                  <c:v>0.80846393351943391</c:v>
                </c:pt>
                <c:pt idx="720">
                  <c:v>0.80814373351957214</c:v>
                </c:pt>
                <c:pt idx="721">
                  <c:v>0.80817273351961205</c:v>
                </c:pt>
                <c:pt idx="722">
                  <c:v>0.80831973351944009</c:v>
                </c:pt>
                <c:pt idx="723">
                  <c:v>0.80836393351947344</c:v>
                </c:pt>
                <c:pt idx="724">
                  <c:v>0.80805378045835141</c:v>
                </c:pt>
                <c:pt idx="725">
                  <c:v>0.80901988351965315</c:v>
                </c:pt>
                <c:pt idx="726">
                  <c:v>0.80853171351950004</c:v>
                </c:pt>
                <c:pt idx="727">
                  <c:v>0.80858423351963893</c:v>
                </c:pt>
                <c:pt idx="728">
                  <c:v>0.80853993351962572</c:v>
                </c:pt>
                <c:pt idx="729">
                  <c:v>0.80853993351962572</c:v>
                </c:pt>
                <c:pt idx="730">
                  <c:v>0.80847913351952672</c:v>
                </c:pt>
                <c:pt idx="731">
                  <c:v>0.80821993351949595</c:v>
                </c:pt>
                <c:pt idx="732">
                  <c:v>0.80817769351946844</c:v>
                </c:pt>
                <c:pt idx="733">
                  <c:v>0.80732133351949675</c:v>
                </c:pt>
                <c:pt idx="734">
                  <c:v>0.80781145929292109</c:v>
                </c:pt>
                <c:pt idx="735">
                  <c:v>0.80587709351954162</c:v>
                </c:pt>
                <c:pt idx="736">
                  <c:v>0.80401931351933364</c:v>
                </c:pt>
                <c:pt idx="737">
                  <c:v>0.80428393351951422</c:v>
                </c:pt>
                <c:pt idx="738">
                  <c:v>0.80428393351951422</c:v>
                </c:pt>
                <c:pt idx="739">
                  <c:v>0.80428393351951422</c:v>
                </c:pt>
                <c:pt idx="740">
                  <c:v>0.80428393351951422</c:v>
                </c:pt>
                <c:pt idx="741">
                  <c:v>0.80428393351951422</c:v>
                </c:pt>
                <c:pt idx="742">
                  <c:v>0.80428393351951422</c:v>
                </c:pt>
                <c:pt idx="743">
                  <c:v>0.80428393351951422</c:v>
                </c:pt>
                <c:pt idx="744">
                  <c:v>0.80428393351951422</c:v>
                </c:pt>
                <c:pt idx="745">
                  <c:v>0.80428393351951422</c:v>
                </c:pt>
                <c:pt idx="746">
                  <c:v>0.80428393351951422</c:v>
                </c:pt>
                <c:pt idx="747">
                  <c:v>0.80428393351951422</c:v>
                </c:pt>
                <c:pt idx="748">
                  <c:v>0.80428393351951422</c:v>
                </c:pt>
                <c:pt idx="749">
                  <c:v>0.80428393351951422</c:v>
                </c:pt>
                <c:pt idx="750">
                  <c:v>0.80555799351958535</c:v>
                </c:pt>
                <c:pt idx="751">
                  <c:v>0.80885187351960075</c:v>
                </c:pt>
                <c:pt idx="752">
                  <c:v>0.80891393351960539</c:v>
                </c:pt>
                <c:pt idx="753">
                  <c:v>0.80891393351960539</c:v>
                </c:pt>
                <c:pt idx="754">
                  <c:v>0.8089139335196196</c:v>
                </c:pt>
                <c:pt idx="755">
                  <c:v>0.80891393351960539</c:v>
                </c:pt>
                <c:pt idx="756">
                  <c:v>0.80891393351960539</c:v>
                </c:pt>
                <c:pt idx="757">
                  <c:v>0.80889553351963195</c:v>
                </c:pt>
                <c:pt idx="758">
                  <c:v>0.80856543351949073</c:v>
                </c:pt>
                <c:pt idx="759">
                  <c:v>0.80798862101961788</c:v>
                </c:pt>
                <c:pt idx="760">
                  <c:v>0.80733393351960103</c:v>
                </c:pt>
                <c:pt idx="761">
                  <c:v>0.80607393351948575</c:v>
                </c:pt>
                <c:pt idx="762">
                  <c:v>0.80607393351959944</c:v>
                </c:pt>
                <c:pt idx="763">
                  <c:v>0.80607393351959944</c:v>
                </c:pt>
                <c:pt idx="764">
                  <c:v>0.80607393351959944</c:v>
                </c:pt>
                <c:pt idx="765">
                  <c:v>0.80607393351959944</c:v>
                </c:pt>
                <c:pt idx="766">
                  <c:v>0.80607393351959944</c:v>
                </c:pt>
                <c:pt idx="767">
                  <c:v>0.80607843351958819</c:v>
                </c:pt>
                <c:pt idx="768">
                  <c:v>0.80611758351953711</c:v>
                </c:pt>
                <c:pt idx="769">
                  <c:v>0.80611393351954064</c:v>
                </c:pt>
                <c:pt idx="770">
                  <c:v>0.80592881156830776</c:v>
                </c:pt>
                <c:pt idx="771">
                  <c:v>0.80579393351955308</c:v>
                </c:pt>
                <c:pt idx="772">
                  <c:v>0.80579393351955308</c:v>
                </c:pt>
                <c:pt idx="773">
                  <c:v>0.80579393351955308</c:v>
                </c:pt>
                <c:pt idx="774">
                  <c:v>0.80438118351949583</c:v>
                </c:pt>
                <c:pt idx="775">
                  <c:v>0.80406893351950293</c:v>
                </c:pt>
                <c:pt idx="776">
                  <c:v>0.80406893351950293</c:v>
                </c:pt>
                <c:pt idx="777">
                  <c:v>0.80450955351949482</c:v>
                </c:pt>
                <c:pt idx="778">
                  <c:v>0.80474793351949414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0.80055701351960828</c:v>
                </c:pt>
                <c:pt idx="793">
                  <c:v>0.80040853351960095</c:v>
                </c:pt>
                <c:pt idx="794">
                  <c:v>0.80080083351933273</c:v>
                </c:pt>
                <c:pt idx="795">
                  <c:v>0.80064179351936138</c:v>
                </c:pt>
                <c:pt idx="796">
                  <c:v>0.80083113351949486</c:v>
                </c:pt>
                <c:pt idx="797">
                  <c:v>0.80116393351941895</c:v>
                </c:pt>
                <c:pt idx="798">
                  <c:v>0.80116393351946169</c:v>
                </c:pt>
                <c:pt idx="799">
                  <c:v>0.80091893351941246</c:v>
                </c:pt>
                <c:pt idx="800">
                  <c:v>0.80066393351938836</c:v>
                </c:pt>
                <c:pt idx="801">
                  <c:v>0.80066393351938836</c:v>
                </c:pt>
                <c:pt idx="802">
                  <c:v>0.80066393351938836</c:v>
                </c:pt>
                <c:pt idx="803">
                  <c:v>0.80066393351938836</c:v>
                </c:pt>
                <c:pt idx="804">
                  <c:v>0.80066393351938836</c:v>
                </c:pt>
                <c:pt idx="805">
                  <c:v>0.79995667351937572</c:v>
                </c:pt>
                <c:pt idx="806">
                  <c:v>0.79756823351948491</c:v>
                </c:pt>
                <c:pt idx="807">
                  <c:v>0.79729193351941796</c:v>
                </c:pt>
                <c:pt idx="808">
                  <c:v>0.79745393351942084</c:v>
                </c:pt>
                <c:pt idx="809">
                  <c:v>0.79745393351942084</c:v>
                </c:pt>
                <c:pt idx="810">
                  <c:v>0.79753493351950089</c:v>
                </c:pt>
                <c:pt idx="811">
                  <c:v>0.7988343935194282</c:v>
                </c:pt>
                <c:pt idx="812">
                  <c:v>0.79893393351942188</c:v>
                </c:pt>
                <c:pt idx="813">
                  <c:v>0.7984870967846831</c:v>
                </c:pt>
                <c:pt idx="814">
                  <c:v>0.79754821351937766</c:v>
                </c:pt>
                <c:pt idx="815">
                  <c:v>0.79679793351928685</c:v>
                </c:pt>
                <c:pt idx="816">
                  <c:v>0.79679793351928685</c:v>
                </c:pt>
                <c:pt idx="817">
                  <c:v>0.79679793351928685</c:v>
                </c:pt>
                <c:pt idx="818">
                  <c:v>0.79637081351951666</c:v>
                </c:pt>
                <c:pt idx="819">
                  <c:v>0.79508774795259263</c:v>
                </c:pt>
                <c:pt idx="820">
                  <c:v>0.79500593351953375</c:v>
                </c:pt>
                <c:pt idx="821">
                  <c:v>0.79491103351935544</c:v>
                </c:pt>
                <c:pt idx="822">
                  <c:v>0.79434143351937836</c:v>
                </c:pt>
                <c:pt idx="823">
                  <c:v>0.79366471351957613</c:v>
                </c:pt>
                <c:pt idx="824">
                  <c:v>0.79325003351954171</c:v>
                </c:pt>
                <c:pt idx="825">
                  <c:v>0.79277419125125448</c:v>
                </c:pt>
                <c:pt idx="826">
                  <c:v>0.7927089335192794</c:v>
                </c:pt>
                <c:pt idx="827">
                  <c:v>0.7927089335192794</c:v>
                </c:pt>
                <c:pt idx="828">
                  <c:v>0.79277076351942832</c:v>
                </c:pt>
                <c:pt idx="829">
                  <c:v>0.79325077351967388</c:v>
                </c:pt>
                <c:pt idx="830">
                  <c:v>0.79299236941702111</c:v>
                </c:pt>
                <c:pt idx="831">
                  <c:v>0.79318393351962868</c:v>
                </c:pt>
                <c:pt idx="832">
                  <c:v>0.79303813351955932</c:v>
                </c:pt>
                <c:pt idx="833">
                  <c:v>0.79157819351965486</c:v>
                </c:pt>
                <c:pt idx="834">
                  <c:v>0.78774213351941591</c:v>
                </c:pt>
                <c:pt idx="835">
                  <c:v>0.78672393351945424</c:v>
                </c:pt>
                <c:pt idx="836">
                  <c:v>0.78674044393615361</c:v>
                </c:pt>
                <c:pt idx="837">
                  <c:v>0.78591713351967485</c:v>
                </c:pt>
                <c:pt idx="838">
                  <c:v>0.78546976351954367</c:v>
                </c:pt>
                <c:pt idx="839">
                  <c:v>0.78522403351946968</c:v>
                </c:pt>
                <c:pt idx="840">
                  <c:v>0.78584503351967827</c:v>
                </c:pt>
                <c:pt idx="841">
                  <c:v>0.78672691026366692</c:v>
                </c:pt>
                <c:pt idx="842">
                  <c:v>0.78707893351942482</c:v>
                </c:pt>
                <c:pt idx="843">
                  <c:v>0.78652558351933521</c:v>
                </c:pt>
                <c:pt idx="844">
                  <c:v>0.78513815351955452</c:v>
                </c:pt>
                <c:pt idx="845">
                  <c:v>0.78482247351971091</c:v>
                </c:pt>
                <c:pt idx="846">
                  <c:v>0.78357813351955485</c:v>
                </c:pt>
                <c:pt idx="847">
                  <c:v>0.78354393351956753</c:v>
                </c:pt>
                <c:pt idx="848">
                  <c:v>0.78354393351956753</c:v>
                </c:pt>
                <c:pt idx="849">
                  <c:v>0.78354393351956753</c:v>
                </c:pt>
                <c:pt idx="850">
                  <c:v>0.78354393351956753</c:v>
                </c:pt>
                <c:pt idx="851">
                  <c:v>0.78354393351956753</c:v>
                </c:pt>
                <c:pt idx="852">
                  <c:v>0.78334603351957854</c:v>
                </c:pt>
                <c:pt idx="853">
                  <c:v>0.78261071923371639</c:v>
                </c:pt>
                <c:pt idx="854">
                  <c:v>0.78232393351949292</c:v>
                </c:pt>
                <c:pt idx="855">
                  <c:v>0.78232393351949292</c:v>
                </c:pt>
                <c:pt idx="856">
                  <c:v>0.78232393351949292</c:v>
                </c:pt>
                <c:pt idx="857">
                  <c:v>0.78232393351949292</c:v>
                </c:pt>
                <c:pt idx="858">
                  <c:v>0.78232393351949292</c:v>
                </c:pt>
                <c:pt idx="859">
                  <c:v>0.78232393351949292</c:v>
                </c:pt>
                <c:pt idx="860">
                  <c:v>0.78232393351949292</c:v>
                </c:pt>
                <c:pt idx="861">
                  <c:v>0.78217383351952252</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0.78156393351950748</c:v>
                </c:pt>
                <c:pt idx="870">
                  <c:v>0.78144003351957325</c:v>
                </c:pt>
                <c:pt idx="871">
                  <c:v>0.7813539335195403</c:v>
                </c:pt>
                <c:pt idx="872">
                  <c:v>0.7813539335195403</c:v>
                </c:pt>
                <c:pt idx="873">
                  <c:v>0.7813539335195403</c:v>
                </c:pt>
                <c:pt idx="874">
                  <c:v>0.78135393351952609</c:v>
                </c:pt>
                <c:pt idx="875">
                  <c:v>0.78135393351951188</c:v>
                </c:pt>
                <c:pt idx="876">
                  <c:v>0.78121353351957645</c:v>
                </c:pt>
                <c:pt idx="877">
                  <c:v>0.78072393351968161</c:v>
                </c:pt>
                <c:pt idx="878">
                  <c:v>0.78072393351968161</c:v>
                </c:pt>
                <c:pt idx="879">
                  <c:v>0.78154013351948515</c:v>
                </c:pt>
                <c:pt idx="880">
                  <c:v>0.78189393351945591</c:v>
                </c:pt>
                <c:pt idx="881">
                  <c:v>0.78189393351944181</c:v>
                </c:pt>
                <c:pt idx="882">
                  <c:v>0.78284063351937105</c:v>
                </c:pt>
                <c:pt idx="883">
                  <c:v>0.78830683351947095</c:v>
                </c:pt>
                <c:pt idx="884">
                  <c:v>0.79700593351947235</c:v>
                </c:pt>
                <c:pt idx="885">
                  <c:v>0.80467860351956277</c:v>
                </c:pt>
                <c:pt idx="886">
                  <c:v>0.80708255851946831</c:v>
                </c:pt>
                <c:pt idx="887">
                  <c:v>0.80839393351942612</c:v>
                </c:pt>
                <c:pt idx="888">
                  <c:v>0.80839393351942612</c:v>
                </c:pt>
                <c:pt idx="889">
                  <c:v>0.80914173351951091</c:v>
                </c:pt>
                <c:pt idx="890">
                  <c:v>0.80961393351948674</c:v>
                </c:pt>
                <c:pt idx="891">
                  <c:v>0.80987001599372399</c:v>
                </c:pt>
                <c:pt idx="892">
                  <c:v>0.81049653351956863</c:v>
                </c:pt>
                <c:pt idx="893">
                  <c:v>0.8106439335195722</c:v>
                </c:pt>
                <c:pt idx="894">
                  <c:v>0.81076903351964824</c:v>
                </c:pt>
                <c:pt idx="895">
                  <c:v>0.81161393351968092</c:v>
                </c:pt>
                <c:pt idx="896">
                  <c:v>0.8116139335196666</c:v>
                </c:pt>
                <c:pt idx="897">
                  <c:v>0.81161393351968092</c:v>
                </c:pt>
                <c:pt idx="898">
                  <c:v>0.81161393351968092</c:v>
                </c:pt>
                <c:pt idx="899">
                  <c:v>0.81266329351947808</c:v>
                </c:pt>
                <c:pt idx="900">
                  <c:v>0.81618951351964619</c:v>
                </c:pt>
                <c:pt idx="901">
                  <c:v>0.81784793351950269</c:v>
                </c:pt>
                <c:pt idx="902">
                  <c:v>0.81788535619980984</c:v>
                </c:pt>
                <c:pt idx="903">
                  <c:v>0.81857393351947416</c:v>
                </c:pt>
                <c:pt idx="904">
                  <c:v>0.82102083351964006</c:v>
                </c:pt>
                <c:pt idx="905">
                  <c:v>0.82105393351963585</c:v>
                </c:pt>
                <c:pt idx="906">
                  <c:v>0.82112517351960468</c:v>
                </c:pt>
                <c:pt idx="907">
                  <c:v>0.8213879335193327</c:v>
                </c:pt>
                <c:pt idx="908">
                  <c:v>0.82138793351936101</c:v>
                </c:pt>
                <c:pt idx="909">
                  <c:v>0.82138793351936101</c:v>
                </c:pt>
                <c:pt idx="910">
                  <c:v>0.82138793351936101</c:v>
                </c:pt>
                <c:pt idx="911">
                  <c:v>0.82145701351929312</c:v>
                </c:pt>
                <c:pt idx="912">
                  <c:v>0.82267197351937726</c:v>
                </c:pt>
                <c:pt idx="913">
                  <c:v>0.82269393351941789</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0.82242181351958332</c:v>
                </c:pt>
                <c:pt idx="922">
                  <c:v>0.82250993351959822</c:v>
                </c:pt>
                <c:pt idx="923">
                  <c:v>0.82276541351954835</c:v>
                </c:pt>
                <c:pt idx="924">
                  <c:v>0.82364950052965491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0.8202201135196534</c:v>
                </c:pt>
                <c:pt idx="957">
                  <c:v>0.8212579335196184</c:v>
                </c:pt>
                <c:pt idx="958">
                  <c:v>0.8212579335196184</c:v>
                </c:pt>
                <c:pt idx="959">
                  <c:v>0.8212579335196184</c:v>
                </c:pt>
                <c:pt idx="960">
                  <c:v>0.8212579335196184</c:v>
                </c:pt>
                <c:pt idx="961">
                  <c:v>0.82138207784952044</c:v>
                </c:pt>
                <c:pt idx="962">
                  <c:v>0.82350478351942513</c:v>
                </c:pt>
                <c:pt idx="963">
                  <c:v>0.82488393351940226</c:v>
                </c:pt>
                <c:pt idx="964">
                  <c:v>0.82488393351940226</c:v>
                </c:pt>
                <c:pt idx="965">
                  <c:v>0.82488393351940226</c:v>
                </c:pt>
                <c:pt idx="966">
                  <c:v>0.82500515001424901</c:v>
                </c:pt>
                <c:pt idx="967">
                  <c:v>0.82586527351944072</c:v>
                </c:pt>
                <c:pt idx="968">
                  <c:v>0.82589848351966588</c:v>
                </c:pt>
                <c:pt idx="969">
                  <c:v>0.82565393351970373</c:v>
                </c:pt>
                <c:pt idx="970">
                  <c:v>0.82565393351970373</c:v>
                </c:pt>
                <c:pt idx="971">
                  <c:v>0.82565393351968952</c:v>
                </c:pt>
                <c:pt idx="972">
                  <c:v>0.82565393351967531</c:v>
                </c:pt>
                <c:pt idx="973">
                  <c:v>0.82565393351970373</c:v>
                </c:pt>
                <c:pt idx="974">
                  <c:v>0.82565393351970373</c:v>
                </c:pt>
                <c:pt idx="975">
                  <c:v>0.82565393351970373</c:v>
                </c:pt>
                <c:pt idx="976">
                  <c:v>0.82565393351970373</c:v>
                </c:pt>
                <c:pt idx="977">
                  <c:v>0.82565393351968952</c:v>
                </c:pt>
                <c:pt idx="978">
                  <c:v>0.82565393351970373</c:v>
                </c:pt>
                <c:pt idx="979">
                  <c:v>0.82565393351970373</c:v>
                </c:pt>
                <c:pt idx="980">
                  <c:v>0.82555773351973039</c:v>
                </c:pt>
                <c:pt idx="981">
                  <c:v>0.82535393351943764</c:v>
                </c:pt>
                <c:pt idx="982">
                  <c:v>0.82535393351940933</c:v>
                </c:pt>
                <c:pt idx="983">
                  <c:v>0.82535393351943764</c:v>
                </c:pt>
                <c:pt idx="984">
                  <c:v>0.82535393351943764</c:v>
                </c:pt>
                <c:pt idx="985">
                  <c:v>0.82523973351941071</c:v>
                </c:pt>
                <c:pt idx="986">
                  <c:v>0.82493093351951108</c:v>
                </c:pt>
                <c:pt idx="987">
                  <c:v>0.82492393351948623</c:v>
                </c:pt>
                <c:pt idx="988">
                  <c:v>0.82492393351945781</c:v>
                </c:pt>
                <c:pt idx="989">
                  <c:v>0.82492393351948623</c:v>
                </c:pt>
                <c:pt idx="990">
                  <c:v>0.82492393351948623</c:v>
                </c:pt>
                <c:pt idx="991">
                  <c:v>0.82492393351948623</c:v>
                </c:pt>
                <c:pt idx="992">
                  <c:v>0.82492393351948623</c:v>
                </c:pt>
                <c:pt idx="993">
                  <c:v>0.82492393351945781</c:v>
                </c:pt>
                <c:pt idx="994">
                  <c:v>0.82492393351948623</c:v>
                </c:pt>
                <c:pt idx="995">
                  <c:v>0.82492393351948623</c:v>
                </c:pt>
                <c:pt idx="996">
                  <c:v>0.82493953351952642</c:v>
                </c:pt>
                <c:pt idx="997">
                  <c:v>0.82398354351951764</c:v>
                </c:pt>
                <c:pt idx="998">
                  <c:v>0.82302793351949832</c:v>
                </c:pt>
                <c:pt idx="999">
                  <c:v>0.82302793351956915</c:v>
                </c:pt>
                <c:pt idx="1000">
                  <c:v>0.82302793351956915</c:v>
                </c:pt>
                <c:pt idx="1001">
                  <c:v>0.82290280351955425</c:v>
                </c:pt>
                <c:pt idx="1002">
                  <c:v>0.82290766351953004</c:v>
                </c:pt>
                <c:pt idx="1003">
                  <c:v>0.82275393351957904</c:v>
                </c:pt>
                <c:pt idx="1004">
                  <c:v>0.82275393351956472</c:v>
                </c:pt>
                <c:pt idx="1005">
                  <c:v>0.82275393351957904</c:v>
                </c:pt>
                <c:pt idx="1006">
                  <c:v>0.82275393351957904</c:v>
                </c:pt>
                <c:pt idx="1007">
                  <c:v>0.82275393351957904</c:v>
                </c:pt>
                <c:pt idx="1008">
                  <c:v>0.82275393351957904</c:v>
                </c:pt>
                <c:pt idx="1009">
                  <c:v>0.8234191293958445</c:v>
                </c:pt>
                <c:pt idx="1010">
                  <c:v>0.82464393351975263</c:v>
                </c:pt>
                <c:pt idx="1011">
                  <c:v>0.82410393351966604</c:v>
                </c:pt>
                <c:pt idx="1012">
                  <c:v>0.82410393351966604</c:v>
                </c:pt>
                <c:pt idx="1013">
                  <c:v>0.82410393351966604</c:v>
                </c:pt>
                <c:pt idx="1014">
                  <c:v>0.82410393351968059</c:v>
                </c:pt>
                <c:pt idx="1015">
                  <c:v>0.82410393351966604</c:v>
                </c:pt>
                <c:pt idx="1016">
                  <c:v>0.82410393351966604</c:v>
                </c:pt>
                <c:pt idx="1017">
                  <c:v>0.82410393351966604</c:v>
                </c:pt>
                <c:pt idx="1018">
                  <c:v>0.82410393351966604</c:v>
                </c:pt>
                <c:pt idx="1019">
                  <c:v>0.82410393351966604</c:v>
                </c:pt>
                <c:pt idx="1020">
                  <c:v>0.82425898506598116</c:v>
                </c:pt>
                <c:pt idx="1021">
                  <c:v>0.82469393351948439</c:v>
                </c:pt>
                <c:pt idx="1022">
                  <c:v>0.82469393351948439</c:v>
                </c:pt>
                <c:pt idx="1023">
                  <c:v>0.82469393351948439</c:v>
                </c:pt>
                <c:pt idx="1024">
                  <c:v>0.82469393351948439</c:v>
                </c:pt>
                <c:pt idx="1025">
                  <c:v>0.82469393351956954</c:v>
                </c:pt>
                <c:pt idx="1026">
                  <c:v>0.82469393351948439</c:v>
                </c:pt>
                <c:pt idx="1027">
                  <c:v>0.82469393351948439</c:v>
                </c:pt>
                <c:pt idx="1028">
                  <c:v>0.82469393351948439</c:v>
                </c:pt>
                <c:pt idx="1029">
                  <c:v>0.82469393351948439</c:v>
                </c:pt>
                <c:pt idx="1030">
                  <c:v>0.82469393351956954</c:v>
                </c:pt>
                <c:pt idx="1031">
                  <c:v>0.82469393351948439</c:v>
                </c:pt>
                <c:pt idx="1032">
                  <c:v>0.8247775335196369</c:v>
                </c:pt>
                <c:pt idx="1033">
                  <c:v>0.82559803351945527</c:v>
                </c:pt>
                <c:pt idx="1034">
                  <c:v>0.8256989335195476</c:v>
                </c:pt>
                <c:pt idx="1035">
                  <c:v>0.82569893351957624</c:v>
                </c:pt>
                <c:pt idx="1036">
                  <c:v>0.8256989335195476</c:v>
                </c:pt>
                <c:pt idx="1037">
                  <c:v>0.82474058351967061</c:v>
                </c:pt>
                <c:pt idx="1038">
                  <c:v>0.82407393351962832</c:v>
                </c:pt>
                <c:pt idx="1039">
                  <c:v>0.82407393351962832</c:v>
                </c:pt>
                <c:pt idx="1040">
                  <c:v>0.82407393351962832</c:v>
                </c:pt>
                <c:pt idx="1041">
                  <c:v>0.82407393351960012</c:v>
                </c:pt>
                <c:pt idx="1042">
                  <c:v>0.82407393351962832</c:v>
                </c:pt>
                <c:pt idx="1043">
                  <c:v>0.82407393351962832</c:v>
                </c:pt>
                <c:pt idx="1044">
                  <c:v>0.82400643351964242</c:v>
                </c:pt>
                <c:pt idx="1045">
                  <c:v>0.82362393351947161</c:v>
                </c:pt>
                <c:pt idx="1046">
                  <c:v>0.82362393351940044</c:v>
                </c:pt>
                <c:pt idx="1047">
                  <c:v>0.82362393351947161</c:v>
                </c:pt>
                <c:pt idx="1048">
                  <c:v>0.8228387135193036</c:v>
                </c:pt>
                <c:pt idx="1049">
                  <c:v>0.82228793351927743</c:v>
                </c:pt>
                <c:pt idx="1050">
                  <c:v>0.82228793351927743</c:v>
                </c:pt>
                <c:pt idx="1051">
                  <c:v>0.82228793351934848</c:v>
                </c:pt>
                <c:pt idx="1052">
                  <c:v>0.81966277351939731</c:v>
                </c:pt>
                <c:pt idx="1053">
                  <c:v>0.81985869351962071</c:v>
                </c:pt>
                <c:pt idx="1054">
                  <c:v>0.82007393351962343</c:v>
                </c:pt>
                <c:pt idx="1055">
                  <c:v>0.82003403351959092</c:v>
                </c:pt>
                <c:pt idx="1056">
                  <c:v>0.81824729434424648</c:v>
                </c:pt>
                <c:pt idx="1057">
                  <c:v>0.81764993351951953</c:v>
                </c:pt>
                <c:pt idx="1058">
                  <c:v>0.81764993351951953</c:v>
                </c:pt>
                <c:pt idx="1059">
                  <c:v>0.81764993351951953</c:v>
                </c:pt>
                <c:pt idx="1060">
                  <c:v>0.81764993351951953</c:v>
                </c:pt>
                <c:pt idx="1061">
                  <c:v>0.8176499335195907</c:v>
                </c:pt>
                <c:pt idx="1062">
                  <c:v>0.81774791351959719</c:v>
                </c:pt>
                <c:pt idx="1063">
                  <c:v>0.8202846535195083</c:v>
                </c:pt>
                <c:pt idx="1064">
                  <c:v>0.82080393351951431</c:v>
                </c:pt>
                <c:pt idx="1065">
                  <c:v>0.82080393351951431</c:v>
                </c:pt>
                <c:pt idx="1066">
                  <c:v>0.82080393351958536</c:v>
                </c:pt>
                <c:pt idx="1067">
                  <c:v>0.82080393351951431</c:v>
                </c:pt>
                <c:pt idx="1068">
                  <c:v>0.81587208351955121</c:v>
                </c:pt>
                <c:pt idx="1069">
                  <c:v>0.814143933519617</c:v>
                </c:pt>
                <c:pt idx="1070">
                  <c:v>0.81447943351956587</c:v>
                </c:pt>
                <c:pt idx="1071">
                  <c:v>0.81475393351958347</c:v>
                </c:pt>
                <c:pt idx="1072">
                  <c:v>0.81475393351955483</c:v>
                </c:pt>
                <c:pt idx="1073">
                  <c:v>0.81454861351966223</c:v>
                </c:pt>
                <c:pt idx="1074">
                  <c:v>0.81439993351962436</c:v>
                </c:pt>
                <c:pt idx="1075">
                  <c:v>0.81439993351962436</c:v>
                </c:pt>
                <c:pt idx="1076">
                  <c:v>0.81445401571122011</c:v>
                </c:pt>
                <c:pt idx="1077">
                  <c:v>0.81448393351948334</c:v>
                </c:pt>
                <c:pt idx="1078">
                  <c:v>0.81448393351948334</c:v>
                </c:pt>
                <c:pt idx="1079">
                  <c:v>0.81448393351948334</c:v>
                </c:pt>
                <c:pt idx="1080">
                  <c:v>0.81455559351940132</c:v>
                </c:pt>
                <c:pt idx="1081">
                  <c:v>0.81538300018630139</c:v>
                </c:pt>
                <c:pt idx="1082">
                  <c:v>0.81499055351969263</c:v>
                </c:pt>
                <c:pt idx="1083">
                  <c:v>0.81194796351951504</c:v>
                </c:pt>
                <c:pt idx="1084">
                  <c:v>0.81143893351961083</c:v>
                </c:pt>
                <c:pt idx="1085">
                  <c:v>0.81143893351961083</c:v>
                </c:pt>
                <c:pt idx="1086">
                  <c:v>0.81154780351971589</c:v>
                </c:pt>
                <c:pt idx="1087">
                  <c:v>0.81074266268622364</c:v>
                </c:pt>
                <c:pt idx="1088">
                  <c:v>0.81043393351954762</c:v>
                </c:pt>
                <c:pt idx="1089">
                  <c:v>0.81043393351954762</c:v>
                </c:pt>
                <c:pt idx="1090">
                  <c:v>0.81043393351954762</c:v>
                </c:pt>
                <c:pt idx="1091">
                  <c:v>0.81043393351959059</c:v>
                </c:pt>
                <c:pt idx="1092">
                  <c:v>0.81043393351961868</c:v>
                </c:pt>
                <c:pt idx="1093">
                  <c:v>0.81027791351958511</c:v>
                </c:pt>
                <c:pt idx="1094">
                  <c:v>0.81002793351954983</c:v>
                </c:pt>
                <c:pt idx="1095">
                  <c:v>0.81002793351954983</c:v>
                </c:pt>
                <c:pt idx="1096">
                  <c:v>0.81002793351954983</c:v>
                </c:pt>
                <c:pt idx="1097">
                  <c:v>0.81002793351954983</c:v>
                </c:pt>
                <c:pt idx="1098">
                  <c:v>0.81002793351954983</c:v>
                </c:pt>
                <c:pt idx="1099">
                  <c:v>0.80907787351939975</c:v>
                </c:pt>
                <c:pt idx="1100">
                  <c:v>0.80804393351931503</c:v>
                </c:pt>
                <c:pt idx="1101">
                  <c:v>0.80804393351934345</c:v>
                </c:pt>
                <c:pt idx="1102">
                  <c:v>0.80804393351934345</c:v>
                </c:pt>
                <c:pt idx="1103">
                  <c:v>0.80804393351931503</c:v>
                </c:pt>
                <c:pt idx="1104">
                  <c:v>0.80783181351931477</c:v>
                </c:pt>
                <c:pt idx="1105">
                  <c:v>0.80463373351935275</c:v>
                </c:pt>
                <c:pt idx="1106">
                  <c:v>0.80351993351938256</c:v>
                </c:pt>
                <c:pt idx="1107">
                  <c:v>0.80351993351936812</c:v>
                </c:pt>
                <c:pt idx="1108">
                  <c:v>0.80351993351936812</c:v>
                </c:pt>
                <c:pt idx="1109">
                  <c:v>0.80349725351938184</c:v>
                </c:pt>
                <c:pt idx="1110">
                  <c:v>0.80324691351964361</c:v>
                </c:pt>
                <c:pt idx="1111">
                  <c:v>0.8027714082671058</c:v>
                </c:pt>
                <c:pt idx="1112">
                  <c:v>0.8016089743359629</c:v>
                </c:pt>
                <c:pt idx="1113">
                  <c:v>0.80045393351966254</c:v>
                </c:pt>
                <c:pt idx="1114">
                  <c:v>0.80025833351929543</c:v>
                </c:pt>
                <c:pt idx="1115">
                  <c:v>0.7988063335197213</c:v>
                </c:pt>
                <c:pt idx="1116">
                  <c:v>0.79860033351944582</c:v>
                </c:pt>
                <c:pt idx="1117">
                  <c:v>0.7989770263031919</c:v>
                </c:pt>
                <c:pt idx="1118">
                  <c:v>0.79897393351967616</c:v>
                </c:pt>
                <c:pt idx="1119">
                  <c:v>0.79897393351967616</c:v>
                </c:pt>
                <c:pt idx="1120">
                  <c:v>0.79896549351968849</c:v>
                </c:pt>
                <c:pt idx="1121">
                  <c:v>0.79839242836490598</c:v>
                </c:pt>
                <c:pt idx="1122">
                  <c:v>0.79853075351967129</c:v>
                </c:pt>
                <c:pt idx="1123">
                  <c:v>0.79885793351962775</c:v>
                </c:pt>
                <c:pt idx="1124">
                  <c:v>0.79885793351962775</c:v>
                </c:pt>
                <c:pt idx="1125">
                  <c:v>0.79885793351962775</c:v>
                </c:pt>
                <c:pt idx="1126">
                  <c:v>0.79885793351962775</c:v>
                </c:pt>
                <c:pt idx="1127">
                  <c:v>0.79885793351962775</c:v>
                </c:pt>
                <c:pt idx="1128">
                  <c:v>0.79888807351956392</c:v>
                </c:pt>
                <c:pt idx="1129">
                  <c:v>0.79892949351953801</c:v>
                </c:pt>
                <c:pt idx="1130">
                  <c:v>0.79865393351965963</c:v>
                </c:pt>
                <c:pt idx="1131">
                  <c:v>0.79865393351964564</c:v>
                </c:pt>
                <c:pt idx="1132">
                  <c:v>0.79865393351965963</c:v>
                </c:pt>
                <c:pt idx="1133">
                  <c:v>0.79865393351965963</c:v>
                </c:pt>
                <c:pt idx="1134">
                  <c:v>0.79865393351965963</c:v>
                </c:pt>
                <c:pt idx="1135">
                  <c:v>0.79845573351946109</c:v>
                </c:pt>
                <c:pt idx="1136">
                  <c:v>0.79845393351946825</c:v>
                </c:pt>
                <c:pt idx="1137">
                  <c:v>0.79845393351946825</c:v>
                </c:pt>
                <c:pt idx="1138">
                  <c:v>0.79845393351946825</c:v>
                </c:pt>
                <c:pt idx="1139">
                  <c:v>0.79845393351946825</c:v>
                </c:pt>
                <c:pt idx="1140">
                  <c:v>0.79799914185279852</c:v>
                </c:pt>
                <c:pt idx="1141">
                  <c:v>0.79629535351949743</c:v>
                </c:pt>
                <c:pt idx="1142">
                  <c:v>0.7958793135195924</c:v>
                </c:pt>
                <c:pt idx="1143">
                  <c:v>0.79573793351957589</c:v>
                </c:pt>
                <c:pt idx="1144">
                  <c:v>0.79573793351957589</c:v>
                </c:pt>
                <c:pt idx="1145">
                  <c:v>0.79573793351954714</c:v>
                </c:pt>
                <c:pt idx="1146">
                  <c:v>0.79573793351957589</c:v>
                </c:pt>
                <c:pt idx="1147">
                  <c:v>0.79516587351967893</c:v>
                </c:pt>
                <c:pt idx="1148">
                  <c:v>0.79379641351961572</c:v>
                </c:pt>
                <c:pt idx="1149">
                  <c:v>0.79030881351958793</c:v>
                </c:pt>
                <c:pt idx="1150">
                  <c:v>0.7892983665093426</c:v>
                </c:pt>
                <c:pt idx="1151">
                  <c:v>0.78944843351953886</c:v>
                </c:pt>
                <c:pt idx="1152">
                  <c:v>0.78888563351930008</c:v>
                </c:pt>
                <c:pt idx="1153">
                  <c:v>0.78860393351928371</c:v>
                </c:pt>
                <c:pt idx="1154">
                  <c:v>0.78860393351928371</c:v>
                </c:pt>
                <c:pt idx="1155">
                  <c:v>0.78860393351928371</c:v>
                </c:pt>
                <c:pt idx="1156">
                  <c:v>0.78860393351929792</c:v>
                </c:pt>
                <c:pt idx="1157">
                  <c:v>0.78860393351928371</c:v>
                </c:pt>
                <c:pt idx="1158">
                  <c:v>0.78860393351928371</c:v>
                </c:pt>
                <c:pt idx="1159">
                  <c:v>0.78754573351969293</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0.78276788351948334</c:v>
                </c:pt>
                <c:pt idx="1176">
                  <c:v>0.78264393351949524</c:v>
                </c:pt>
                <c:pt idx="1177">
                  <c:v>0.78264393351949524</c:v>
                </c:pt>
                <c:pt idx="1178">
                  <c:v>0.78472214185283895</c:v>
                </c:pt>
                <c:pt idx="1179">
                  <c:v>0.78511793351948733</c:v>
                </c:pt>
                <c:pt idx="1180">
                  <c:v>0.78511793351948733</c:v>
                </c:pt>
                <c:pt idx="1181">
                  <c:v>0.78511793351948733</c:v>
                </c:pt>
                <c:pt idx="1182">
                  <c:v>0.78511793351948733</c:v>
                </c:pt>
                <c:pt idx="1183">
                  <c:v>0.78515919351956165</c:v>
                </c:pt>
                <c:pt idx="1184">
                  <c:v>0.78550588088795315</c:v>
                </c:pt>
                <c:pt idx="1185">
                  <c:v>0.78567393351954751</c:v>
                </c:pt>
                <c:pt idx="1186">
                  <c:v>0.78567393351954751</c:v>
                </c:pt>
                <c:pt idx="1187">
                  <c:v>0.78546303351950564</c:v>
                </c:pt>
                <c:pt idx="1188">
                  <c:v>0.78530393351955763</c:v>
                </c:pt>
                <c:pt idx="1189">
                  <c:v>0.78530393351958616</c:v>
                </c:pt>
                <c:pt idx="1190">
                  <c:v>0.78530393351955763</c:v>
                </c:pt>
                <c:pt idx="1191">
                  <c:v>0.78530393351955763</c:v>
                </c:pt>
                <c:pt idx="1192">
                  <c:v>0.78585173351950788</c:v>
                </c:pt>
                <c:pt idx="1193">
                  <c:v>0.78596393351951144</c:v>
                </c:pt>
                <c:pt idx="1194">
                  <c:v>0.78737137101957466</c:v>
                </c:pt>
                <c:pt idx="1195">
                  <c:v>0.78861993351966952</c:v>
                </c:pt>
                <c:pt idx="1196">
                  <c:v>0.78861993351966952</c:v>
                </c:pt>
                <c:pt idx="1197">
                  <c:v>0.78861993351966952</c:v>
                </c:pt>
                <c:pt idx="1198">
                  <c:v>0.78861993351966952</c:v>
                </c:pt>
                <c:pt idx="1199">
                  <c:v>0.78861993351966952</c:v>
                </c:pt>
                <c:pt idx="1200">
                  <c:v>0.7886604856030176</c:v>
                </c:pt>
                <c:pt idx="1201">
                  <c:v>0.7888489335195038</c:v>
                </c:pt>
                <c:pt idx="1202">
                  <c:v>0.7888489335195038</c:v>
                </c:pt>
                <c:pt idx="1203">
                  <c:v>0.7888489335195038</c:v>
                </c:pt>
                <c:pt idx="1204">
                  <c:v>0.79062973351956645</c:v>
                </c:pt>
                <c:pt idx="1205">
                  <c:v>0.7956195376862496</c:v>
                </c:pt>
                <c:pt idx="1206">
                  <c:v>0.79641493351955739</c:v>
                </c:pt>
                <c:pt idx="1207">
                  <c:v>0.79647393351956464</c:v>
                </c:pt>
                <c:pt idx="1208">
                  <c:v>0.79807865351952545</c:v>
                </c:pt>
                <c:pt idx="1209">
                  <c:v>0.80399375351947855</c:v>
                </c:pt>
                <c:pt idx="1210">
                  <c:v>0.80623381351941281</c:v>
                </c:pt>
                <c:pt idx="1211">
                  <c:v>0.80629528487085622</c:v>
                </c:pt>
                <c:pt idx="1212">
                  <c:v>0.80664393351972352</c:v>
                </c:pt>
                <c:pt idx="1213">
                  <c:v>0.80709203351942482</c:v>
                </c:pt>
                <c:pt idx="1214">
                  <c:v>0.80868563351934641</c:v>
                </c:pt>
                <c:pt idx="1215">
                  <c:v>0.80990265351943003</c:v>
                </c:pt>
                <c:pt idx="1216">
                  <c:v>0.81110174433045767</c:v>
                </c:pt>
                <c:pt idx="1217">
                  <c:v>0.81247807351935841</c:v>
                </c:pt>
                <c:pt idx="1218">
                  <c:v>0.81323993351938406</c:v>
                </c:pt>
                <c:pt idx="1219">
                  <c:v>0.81323993351938406</c:v>
                </c:pt>
                <c:pt idx="1220">
                  <c:v>0.81323993351938406</c:v>
                </c:pt>
                <c:pt idx="1221">
                  <c:v>0.81323993351939838</c:v>
                </c:pt>
                <c:pt idx="1222">
                  <c:v>0.81323993351938406</c:v>
                </c:pt>
                <c:pt idx="1223">
                  <c:v>0.81323993351938406</c:v>
                </c:pt>
                <c:pt idx="1224">
                  <c:v>0.81336503351943201</c:v>
                </c:pt>
                <c:pt idx="1225">
                  <c:v>0.81705877351940648</c:v>
                </c:pt>
                <c:pt idx="1226">
                  <c:v>0.81959943351957121</c:v>
                </c:pt>
                <c:pt idx="1227">
                  <c:v>0.81980393351950953</c:v>
                </c:pt>
                <c:pt idx="1228">
                  <c:v>0.81980393351955194</c:v>
                </c:pt>
                <c:pt idx="1229">
                  <c:v>0.82065773351942572</c:v>
                </c:pt>
                <c:pt idx="1230">
                  <c:v>0.82245423351956526</c:v>
                </c:pt>
                <c:pt idx="1231">
                  <c:v>0.82387393351945115</c:v>
                </c:pt>
                <c:pt idx="1232">
                  <c:v>0.82387393351945115</c:v>
                </c:pt>
                <c:pt idx="1233">
                  <c:v>0.82387393351945115</c:v>
                </c:pt>
                <c:pt idx="1234">
                  <c:v>0.82387393351945115</c:v>
                </c:pt>
                <c:pt idx="1235">
                  <c:v>0.82387393351945115</c:v>
                </c:pt>
                <c:pt idx="1236">
                  <c:v>0.82387393351945115</c:v>
                </c:pt>
                <c:pt idx="1237">
                  <c:v>0.82387393351945115</c:v>
                </c:pt>
                <c:pt idx="1238">
                  <c:v>0.82387393351945115</c:v>
                </c:pt>
                <c:pt idx="1239">
                  <c:v>0.82370635351952648</c:v>
                </c:pt>
                <c:pt idx="1240">
                  <c:v>0.82361141351958689</c:v>
                </c:pt>
                <c:pt idx="1241">
                  <c:v>0.82374393351966579</c:v>
                </c:pt>
                <c:pt idx="1242">
                  <c:v>0.82374393351966579</c:v>
                </c:pt>
                <c:pt idx="1243">
                  <c:v>0.82374393351968012</c:v>
                </c:pt>
                <c:pt idx="1244">
                  <c:v>0.82402441351963795</c:v>
                </c:pt>
                <c:pt idx="1245">
                  <c:v>0.8248068235197652</c:v>
                </c:pt>
                <c:pt idx="1246">
                  <c:v>0.82485893351976391</c:v>
                </c:pt>
                <c:pt idx="1247">
                  <c:v>0.82561482351950177</c:v>
                </c:pt>
                <c:pt idx="1248">
                  <c:v>0.82607460018614653</c:v>
                </c:pt>
                <c:pt idx="1249">
                  <c:v>0.82781303351961832</c:v>
                </c:pt>
                <c:pt idx="1250">
                  <c:v>0.83352277351936266</c:v>
                </c:pt>
                <c:pt idx="1251">
                  <c:v>0.83648643351956764</c:v>
                </c:pt>
                <c:pt idx="1252">
                  <c:v>0.83685393351956383</c:v>
                </c:pt>
                <c:pt idx="1253">
                  <c:v>0.83685393351956383</c:v>
                </c:pt>
                <c:pt idx="1254">
                  <c:v>0.83685393351959236</c:v>
                </c:pt>
                <c:pt idx="1255">
                  <c:v>0.83735893351972401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0.83739768351955512</c:v>
                </c:pt>
                <c:pt idx="1265">
                  <c:v>0.8374239335192758</c:v>
                </c:pt>
                <c:pt idx="1266">
                  <c:v>0.83726023351930245</c:v>
                </c:pt>
                <c:pt idx="1267">
                  <c:v>0.83763723351937414</c:v>
                </c:pt>
                <c:pt idx="1268">
                  <c:v>0.83811793351929964</c:v>
                </c:pt>
                <c:pt idx="1269">
                  <c:v>0.83795987101957836</c:v>
                </c:pt>
                <c:pt idx="1270">
                  <c:v>0.83805333351949718</c:v>
                </c:pt>
                <c:pt idx="1271">
                  <c:v>0.83858393351958704</c:v>
                </c:pt>
                <c:pt idx="1272">
                  <c:v>0.83859993351958972</c:v>
                </c:pt>
                <c:pt idx="1273">
                  <c:v>0.83859993351958972</c:v>
                </c:pt>
                <c:pt idx="1274">
                  <c:v>0.83859993351961781</c:v>
                </c:pt>
                <c:pt idx="1275">
                  <c:v>0.83846055351956761</c:v>
                </c:pt>
                <c:pt idx="1276">
                  <c:v>0.83697498351958233</c:v>
                </c:pt>
                <c:pt idx="1277">
                  <c:v>0.83671393351957635</c:v>
                </c:pt>
                <c:pt idx="1278">
                  <c:v>0.83671393351957635</c:v>
                </c:pt>
                <c:pt idx="1279">
                  <c:v>0.83671393351957635</c:v>
                </c:pt>
                <c:pt idx="1280">
                  <c:v>0.83671393351960455</c:v>
                </c:pt>
                <c:pt idx="1281">
                  <c:v>0.83614293351949742</c:v>
                </c:pt>
                <c:pt idx="1282">
                  <c:v>0.83643323351938681</c:v>
                </c:pt>
                <c:pt idx="1283">
                  <c:v>0.83787393351944695</c:v>
                </c:pt>
                <c:pt idx="1284">
                  <c:v>0.83784453351958688</c:v>
                </c:pt>
                <c:pt idx="1285">
                  <c:v>0.83780393351952442</c:v>
                </c:pt>
                <c:pt idx="1286">
                  <c:v>0.83780393351955273</c:v>
                </c:pt>
                <c:pt idx="1287">
                  <c:v>0.83780393351955273</c:v>
                </c:pt>
                <c:pt idx="1288">
                  <c:v>0.83780393351955273</c:v>
                </c:pt>
                <c:pt idx="1289">
                  <c:v>0.83780393351955273</c:v>
                </c:pt>
                <c:pt idx="1290">
                  <c:v>0.83780393351952442</c:v>
                </c:pt>
                <c:pt idx="1291">
                  <c:v>0.83780393351955273</c:v>
                </c:pt>
                <c:pt idx="1292">
                  <c:v>0.83780393351955273</c:v>
                </c:pt>
                <c:pt idx="1293">
                  <c:v>0.83780393351955273</c:v>
                </c:pt>
                <c:pt idx="1294">
                  <c:v>0.83709313351974424</c:v>
                </c:pt>
                <c:pt idx="1295">
                  <c:v>0.83652393351974319</c:v>
                </c:pt>
                <c:pt idx="1296">
                  <c:v>0.8365239335197574</c:v>
                </c:pt>
                <c:pt idx="1297">
                  <c:v>0.8365239335197574</c:v>
                </c:pt>
                <c:pt idx="1298">
                  <c:v>0.8365239335197574</c:v>
                </c:pt>
                <c:pt idx="1299">
                  <c:v>0.8365239335197574</c:v>
                </c:pt>
                <c:pt idx="1300">
                  <c:v>0.8365239335197574</c:v>
                </c:pt>
                <c:pt idx="1301">
                  <c:v>0.83652393351974319</c:v>
                </c:pt>
                <c:pt idx="1302">
                  <c:v>0.83633039351958893</c:v>
                </c:pt>
                <c:pt idx="1303">
                  <c:v>0.83523809351947909</c:v>
                </c:pt>
                <c:pt idx="1304">
                  <c:v>0.83518993351948767</c:v>
                </c:pt>
                <c:pt idx="1305">
                  <c:v>0.83518993351948767</c:v>
                </c:pt>
                <c:pt idx="1306">
                  <c:v>0.83518993351948767</c:v>
                </c:pt>
                <c:pt idx="1307">
                  <c:v>0.83518993351948767</c:v>
                </c:pt>
                <c:pt idx="1308">
                  <c:v>0.83518993351948767</c:v>
                </c:pt>
                <c:pt idx="1309">
                  <c:v>0.83518993351948767</c:v>
                </c:pt>
                <c:pt idx="1310">
                  <c:v>0.83518993351948767</c:v>
                </c:pt>
                <c:pt idx="1311">
                  <c:v>0.83518993351948767</c:v>
                </c:pt>
                <c:pt idx="1312">
                  <c:v>0.83518993351948767</c:v>
                </c:pt>
                <c:pt idx="1313">
                  <c:v>0.83519945351943703</c:v>
                </c:pt>
                <c:pt idx="1314">
                  <c:v>0.83540957351952772</c:v>
                </c:pt>
                <c:pt idx="1315">
                  <c:v>0.83570393351952577</c:v>
                </c:pt>
                <c:pt idx="1316">
                  <c:v>0.83540333351935203</c:v>
                </c:pt>
                <c:pt idx="1317">
                  <c:v>0.83422599601949843</c:v>
                </c:pt>
                <c:pt idx="1318">
                  <c:v>0.83370993351948697</c:v>
                </c:pt>
                <c:pt idx="1319">
                  <c:v>0.83370993351948697</c:v>
                </c:pt>
                <c:pt idx="1320">
                  <c:v>0.83415897351955004</c:v>
                </c:pt>
                <c:pt idx="1321">
                  <c:v>0.83587393351939498</c:v>
                </c:pt>
                <c:pt idx="1322">
                  <c:v>0.83587393351939498</c:v>
                </c:pt>
                <c:pt idx="1323">
                  <c:v>0.83587393351939498</c:v>
                </c:pt>
                <c:pt idx="1324">
                  <c:v>0.83587393351939498</c:v>
                </c:pt>
                <c:pt idx="1325">
                  <c:v>0.83587393351939498</c:v>
                </c:pt>
                <c:pt idx="1326">
                  <c:v>0.83586913351932446</c:v>
                </c:pt>
                <c:pt idx="1327">
                  <c:v>0.83574556509833564</c:v>
                </c:pt>
                <c:pt idx="1328">
                  <c:v>0.83523973351955783</c:v>
                </c:pt>
                <c:pt idx="1329">
                  <c:v>0.83527393351957413</c:v>
                </c:pt>
                <c:pt idx="1330">
                  <c:v>0.83527393351957413</c:v>
                </c:pt>
                <c:pt idx="1331">
                  <c:v>0.83527393351957413</c:v>
                </c:pt>
                <c:pt idx="1332">
                  <c:v>0.83527393351960222</c:v>
                </c:pt>
                <c:pt idx="1333">
                  <c:v>0.83527393351957413</c:v>
                </c:pt>
                <c:pt idx="1334">
                  <c:v>0.83527393351957413</c:v>
                </c:pt>
                <c:pt idx="1335">
                  <c:v>0.83527393351957413</c:v>
                </c:pt>
                <c:pt idx="1336">
                  <c:v>0.83527213351958141</c:v>
                </c:pt>
                <c:pt idx="1337">
                  <c:v>0.83489493351946487</c:v>
                </c:pt>
                <c:pt idx="1338">
                  <c:v>0.83466393351960755</c:v>
                </c:pt>
                <c:pt idx="1339">
                  <c:v>0.83488983351973944</c:v>
                </c:pt>
                <c:pt idx="1340">
                  <c:v>0.83516121351956973</c:v>
                </c:pt>
                <c:pt idx="1341">
                  <c:v>0.83554793351956413</c:v>
                </c:pt>
                <c:pt idx="1342">
                  <c:v>0.83536751351965677</c:v>
                </c:pt>
                <c:pt idx="1343">
                  <c:v>0.83474393351947695</c:v>
                </c:pt>
                <c:pt idx="1344">
                  <c:v>0.83474393351947695</c:v>
                </c:pt>
                <c:pt idx="1345">
                  <c:v>0.83463993351948385</c:v>
                </c:pt>
                <c:pt idx="1346">
                  <c:v>0.83393593351949902</c:v>
                </c:pt>
                <c:pt idx="1347">
                  <c:v>0.82951003351969654</c:v>
                </c:pt>
                <c:pt idx="1348">
                  <c:v>0.82939893351967009</c:v>
                </c:pt>
                <c:pt idx="1349">
                  <c:v>0.82939893351968452</c:v>
                </c:pt>
                <c:pt idx="1350">
                  <c:v>0.82939893351968452</c:v>
                </c:pt>
                <c:pt idx="1351">
                  <c:v>0.82939893351968452</c:v>
                </c:pt>
                <c:pt idx="1352">
                  <c:v>0.82939893351968452</c:v>
                </c:pt>
                <c:pt idx="1353">
                  <c:v>0.82939893351967009</c:v>
                </c:pt>
                <c:pt idx="1354">
                  <c:v>0.82939893351968452</c:v>
                </c:pt>
                <c:pt idx="1355">
                  <c:v>0.82915848351966304</c:v>
                </c:pt>
                <c:pt idx="1356">
                  <c:v>0.82784927351956183</c:v>
                </c:pt>
                <c:pt idx="1357">
                  <c:v>0.82713335351945738</c:v>
                </c:pt>
                <c:pt idx="1358">
                  <c:v>0.82585893351947026</c:v>
                </c:pt>
                <c:pt idx="1359">
                  <c:v>0.82740299351959856</c:v>
                </c:pt>
                <c:pt idx="1360">
                  <c:v>0.82797993351965748</c:v>
                </c:pt>
                <c:pt idx="1361">
                  <c:v>0.82797993351965748</c:v>
                </c:pt>
                <c:pt idx="1362">
                  <c:v>0.82797993351965748</c:v>
                </c:pt>
                <c:pt idx="1363">
                  <c:v>0.82797993351965748</c:v>
                </c:pt>
                <c:pt idx="1364">
                  <c:v>0.82787047351969589</c:v>
                </c:pt>
                <c:pt idx="1365">
                  <c:v>0.82382778351951935</c:v>
                </c:pt>
                <c:pt idx="1366">
                  <c:v>0.82050148351946461</c:v>
                </c:pt>
                <c:pt idx="1367">
                  <c:v>0.82037513351954794</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0.82141682825638873</c:v>
                </c:pt>
                <c:pt idx="1380">
                  <c:v>0.82144893351957704</c:v>
                </c:pt>
                <c:pt idx="1381">
                  <c:v>0.82144893351957704</c:v>
                </c:pt>
                <c:pt idx="1382">
                  <c:v>0.82168988351961081</c:v>
                </c:pt>
                <c:pt idx="1383">
                  <c:v>0.82216393351959072</c:v>
                </c:pt>
                <c:pt idx="1384">
                  <c:v>0.82216393351961869</c:v>
                </c:pt>
                <c:pt idx="1385">
                  <c:v>0.82216393351959072</c:v>
                </c:pt>
                <c:pt idx="1386">
                  <c:v>0.82216393351959072</c:v>
                </c:pt>
                <c:pt idx="1387">
                  <c:v>0.82215493351959923</c:v>
                </c:pt>
                <c:pt idx="1388">
                  <c:v>0.82216393351959072</c:v>
                </c:pt>
                <c:pt idx="1389">
                  <c:v>0.82478153768619267</c:v>
                </c:pt>
                <c:pt idx="1390">
                  <c:v>0.82520393351956078</c:v>
                </c:pt>
                <c:pt idx="1391">
                  <c:v>0.82520393351956078</c:v>
                </c:pt>
                <c:pt idx="1392">
                  <c:v>0.82520393351956078</c:v>
                </c:pt>
                <c:pt idx="1393">
                  <c:v>0.82520393351956078</c:v>
                </c:pt>
                <c:pt idx="1394">
                  <c:v>0.82463185018600904</c:v>
                </c:pt>
                <c:pt idx="1395">
                  <c:v>0.82445393351935081</c:v>
                </c:pt>
                <c:pt idx="1396">
                  <c:v>0.82445393351935081</c:v>
                </c:pt>
                <c:pt idx="1397">
                  <c:v>0.82445393351935081</c:v>
                </c:pt>
                <c:pt idx="1398">
                  <c:v>0.82445393351935081</c:v>
                </c:pt>
                <c:pt idx="1399">
                  <c:v>0.82445393351935081</c:v>
                </c:pt>
                <c:pt idx="1400">
                  <c:v>0.82445393351935081</c:v>
                </c:pt>
                <c:pt idx="1401">
                  <c:v>0.82439083351941678</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0.82433613351950918</c:v>
                </c:pt>
                <c:pt idx="1411">
                  <c:v>0.8236060935194307</c:v>
                </c:pt>
                <c:pt idx="1412">
                  <c:v>0.82341393351939041</c:v>
                </c:pt>
                <c:pt idx="1413">
                  <c:v>0.82323393351936169</c:v>
                </c:pt>
                <c:pt idx="1414">
                  <c:v>0.82323393351936169</c:v>
                </c:pt>
                <c:pt idx="1415">
                  <c:v>0.82323393351936169</c:v>
                </c:pt>
                <c:pt idx="1416">
                  <c:v>0.8203157235197126</c:v>
                </c:pt>
                <c:pt idx="1417">
                  <c:v>0.81980893351945405</c:v>
                </c:pt>
                <c:pt idx="1418">
                  <c:v>0.81980893351945405</c:v>
                </c:pt>
                <c:pt idx="1419">
                  <c:v>0.81980893351942574</c:v>
                </c:pt>
                <c:pt idx="1420">
                  <c:v>0.81980893351945405</c:v>
                </c:pt>
                <c:pt idx="1421">
                  <c:v>0.81980893351945405</c:v>
                </c:pt>
                <c:pt idx="1422">
                  <c:v>0.81968433351936221</c:v>
                </c:pt>
                <c:pt idx="1423">
                  <c:v>0.81936393351952574</c:v>
                </c:pt>
                <c:pt idx="1424">
                  <c:v>0.8193639335195686</c:v>
                </c:pt>
                <c:pt idx="1425">
                  <c:v>0.81936393351952574</c:v>
                </c:pt>
                <c:pt idx="1426">
                  <c:v>0.81892161351960679</c:v>
                </c:pt>
                <c:pt idx="1427">
                  <c:v>0.81890793351961144</c:v>
                </c:pt>
                <c:pt idx="1428">
                  <c:v>0.81886257351965241</c:v>
                </c:pt>
                <c:pt idx="1429">
                  <c:v>0.81767694404577185</c:v>
                </c:pt>
                <c:pt idx="1430">
                  <c:v>0.81785873351944383</c:v>
                </c:pt>
                <c:pt idx="1431">
                  <c:v>0.81797393351945424</c:v>
                </c:pt>
                <c:pt idx="1432">
                  <c:v>0.81797393351945424</c:v>
                </c:pt>
                <c:pt idx="1433">
                  <c:v>0.81797393351945424</c:v>
                </c:pt>
                <c:pt idx="1434">
                  <c:v>0.81808283351948363</c:v>
                </c:pt>
                <c:pt idx="1435">
                  <c:v>0.81808393351944653</c:v>
                </c:pt>
                <c:pt idx="1436">
                  <c:v>0.81765613351936395</c:v>
                </c:pt>
                <c:pt idx="1437">
                  <c:v>0.81761893351935577</c:v>
                </c:pt>
                <c:pt idx="1438">
                  <c:v>0.81761893351935577</c:v>
                </c:pt>
                <c:pt idx="1439">
                  <c:v>0.81750066268610078</c:v>
                </c:pt>
                <c:pt idx="1440">
                  <c:v>0.81482588351970286</c:v>
                </c:pt>
                <c:pt idx="1441">
                  <c:v>0.81420893351963763</c:v>
                </c:pt>
                <c:pt idx="1442">
                  <c:v>0.81420893351963763</c:v>
                </c:pt>
                <c:pt idx="1443">
                  <c:v>0.81420893351963763</c:v>
                </c:pt>
                <c:pt idx="1444">
                  <c:v>0.81420893351963763</c:v>
                </c:pt>
                <c:pt idx="1445">
                  <c:v>0.81420893351963763</c:v>
                </c:pt>
                <c:pt idx="1446">
                  <c:v>0.81545221351966291</c:v>
                </c:pt>
                <c:pt idx="1447">
                  <c:v>0.81636233351957821</c:v>
                </c:pt>
                <c:pt idx="1448">
                  <c:v>0.81665021351962286</c:v>
                </c:pt>
                <c:pt idx="1449">
                  <c:v>0.81635279667722216</c:v>
                </c:pt>
                <c:pt idx="1450">
                  <c:v>0.81623793351931795</c:v>
                </c:pt>
                <c:pt idx="1451">
                  <c:v>0.81623793351931795</c:v>
                </c:pt>
                <c:pt idx="1452">
                  <c:v>0.81623793351931795</c:v>
                </c:pt>
                <c:pt idx="1453">
                  <c:v>0.81623793351931795</c:v>
                </c:pt>
                <c:pt idx="1454">
                  <c:v>0.81623793351933238</c:v>
                </c:pt>
                <c:pt idx="1455">
                  <c:v>0.81612159351948366</c:v>
                </c:pt>
                <c:pt idx="1456">
                  <c:v>0.81633775351942028</c:v>
                </c:pt>
                <c:pt idx="1457">
                  <c:v>0.81690993351941232</c:v>
                </c:pt>
                <c:pt idx="1458">
                  <c:v>0.81690993351941232</c:v>
                </c:pt>
                <c:pt idx="1459">
                  <c:v>0.81690993351941232</c:v>
                </c:pt>
                <c:pt idx="1460">
                  <c:v>0.81690993351941232</c:v>
                </c:pt>
                <c:pt idx="1461">
                  <c:v>0.81690993351941232</c:v>
                </c:pt>
                <c:pt idx="1462">
                  <c:v>0.81690993351941232</c:v>
                </c:pt>
                <c:pt idx="1463">
                  <c:v>0.8165964735194966</c:v>
                </c:pt>
                <c:pt idx="1464">
                  <c:v>0.81649393351946764</c:v>
                </c:pt>
                <c:pt idx="1465">
                  <c:v>0.81645143351941873</c:v>
                </c:pt>
                <c:pt idx="1466">
                  <c:v>0.81474945351935502</c:v>
                </c:pt>
                <c:pt idx="1467">
                  <c:v>0.81394893351929953</c:v>
                </c:pt>
                <c:pt idx="1468">
                  <c:v>0.81394893351929953</c:v>
                </c:pt>
                <c:pt idx="1469">
                  <c:v>0.81388461060294071</c:v>
                </c:pt>
                <c:pt idx="1470">
                  <c:v>0.81388393351957733</c:v>
                </c:pt>
                <c:pt idx="1471">
                  <c:v>0.81388393351957733</c:v>
                </c:pt>
                <c:pt idx="1472">
                  <c:v>0.81388393351957733</c:v>
                </c:pt>
                <c:pt idx="1473">
                  <c:v>0.81388393351957733</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0.84447042854044718</c:v>
                </c:pt>
                <c:pt idx="2">
                  <c:v>0.84245493458010423</c:v>
                </c:pt>
                <c:pt idx="3">
                  <c:v>0.84132487978193637</c:v>
                </c:pt>
                <c:pt idx="4">
                  <c:v>0.84337602353519991</c:v>
                </c:pt>
                <c:pt idx="5">
                  <c:v>0.84391921330168906</c:v>
                </c:pt>
                <c:pt idx="6">
                  <c:v>0.84545709679791492</c:v>
                </c:pt>
                <c:pt idx="7">
                  <c:v>0.84670877639519004</c:v>
                </c:pt>
                <c:pt idx="8">
                  <c:v>0.84739939389763208</c:v>
                </c:pt>
                <c:pt idx="9">
                  <c:v>0.84862960583089408</c:v>
                </c:pt>
                <c:pt idx="10">
                  <c:v>0.84983568442909574</c:v>
                </c:pt>
                <c:pt idx="11">
                  <c:v>0.84492706463194622</c:v>
                </c:pt>
                <c:pt idx="12">
                  <c:v>0.84713309241101364</c:v>
                </c:pt>
                <c:pt idx="13">
                  <c:v>0.8520173512001179</c:v>
                </c:pt>
                <c:pt idx="14">
                  <c:v>0.84632677909310439</c:v>
                </c:pt>
                <c:pt idx="15">
                  <c:v>0.84823450784654142</c:v>
                </c:pt>
                <c:pt idx="16">
                  <c:v>0.85355291053477378</c:v>
                </c:pt>
                <c:pt idx="17">
                  <c:v>0.85059998259721681</c:v>
                </c:pt>
                <c:pt idx="18">
                  <c:v>0.87445748237223597</c:v>
                </c:pt>
                <c:pt idx="19">
                  <c:v>0.84575342265777964</c:v>
                </c:pt>
                <c:pt idx="20">
                  <c:v>0.86768713324845281</c:v>
                </c:pt>
                <c:pt idx="21">
                  <c:v>0.87822029050424555</c:v>
                </c:pt>
                <c:pt idx="22">
                  <c:v>0.9145445076844827</c:v>
                </c:pt>
                <c:pt idx="23">
                  <c:v>0.9641930768703022</c:v>
                </c:pt>
                <c:pt idx="24">
                  <c:v>0.94910546409857977</c:v>
                </c:pt>
                <c:pt idx="25">
                  <c:v>0.93192502444694014</c:v>
                </c:pt>
                <c:pt idx="26">
                  <c:v>1.240575916795962</c:v>
                </c:pt>
                <c:pt idx="27">
                  <c:v>1.4391342923574784</c:v>
                </c:pt>
                <c:pt idx="28">
                  <c:v>1.7992563542984779</c:v>
                </c:pt>
                <c:pt idx="29">
                  <c:v>2.3440687792675448</c:v>
                </c:pt>
                <c:pt idx="30">
                  <c:v>2.8368324544014167</c:v>
                </c:pt>
                <c:pt idx="31">
                  <c:v>2.7754310648742546</c:v>
                </c:pt>
                <c:pt idx="32">
                  <c:v>2.1590413452181272</c:v>
                </c:pt>
                <c:pt idx="33">
                  <c:v>1.4540851311098497</c:v>
                </c:pt>
                <c:pt idx="34">
                  <c:v>1.683570433145448</c:v>
                </c:pt>
                <c:pt idx="35">
                  <c:v>1.7439955657104345</c:v>
                </c:pt>
                <c:pt idx="36">
                  <c:v>1.2334975024246968</c:v>
                </c:pt>
                <c:pt idx="37">
                  <c:v>0.52026672468998902</c:v>
                </c:pt>
                <c:pt idx="38">
                  <c:v>-0.15833874225623396</c:v>
                </c:pt>
                <c:pt idx="39">
                  <c:v>-0.95214258765794557</c:v>
                </c:pt>
                <c:pt idx="40">
                  <c:v>-1.7531740443756401</c:v>
                </c:pt>
                <c:pt idx="41">
                  <c:v>-2.2592106174233493</c:v>
                </c:pt>
                <c:pt idx="42">
                  <c:v>-3.5084452346475388</c:v>
                </c:pt>
                <c:pt idx="43">
                  <c:v>-3.8677405057468945</c:v>
                </c:pt>
                <c:pt idx="44">
                  <c:v>-3.8807624890724948</c:v>
                </c:pt>
                <c:pt idx="45">
                  <c:v>-3.9329592500556743</c:v>
                </c:pt>
                <c:pt idx="46">
                  <c:v>-4.2397585978861958</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-7.4773474946666205</c:v>
                </c:pt>
                <c:pt idx="55">
                  <c:v>-6.7066209042773464</c:v>
                </c:pt>
                <c:pt idx="56">
                  <c:v>-5.5645949094314453</c:v>
                </c:pt>
                <c:pt idx="57">
                  <c:v>-0.79620420831919625</c:v>
                </c:pt>
                <c:pt idx="58">
                  <c:v>0.75803026810058372</c:v>
                </c:pt>
                <c:pt idx="59">
                  <c:v>2.2982720857777821</c:v>
                </c:pt>
                <c:pt idx="60">
                  <c:v>3.8960294282014867</c:v>
                </c:pt>
                <c:pt idx="61">
                  <c:v>5.65737159417165</c:v>
                </c:pt>
                <c:pt idx="62">
                  <c:v>7.5286483869088574</c:v>
                </c:pt>
                <c:pt idx="63">
                  <c:v>9.1196228676816702</c:v>
                </c:pt>
                <c:pt idx="64">
                  <c:v>10.305991209529202</c:v>
                </c:pt>
                <c:pt idx="65">
                  <c:v>11.378663918888709</c:v>
                </c:pt>
                <c:pt idx="66">
                  <c:v>14.365261122162977</c:v>
                </c:pt>
                <c:pt idx="67">
                  <c:v>15.445294954064002</c:v>
                </c:pt>
                <c:pt idx="68">
                  <c:v>14.958758419314695</c:v>
                </c:pt>
                <c:pt idx="69">
                  <c:v>12.771930074344525</c:v>
                </c:pt>
                <c:pt idx="70">
                  <c:v>9.8379150065046304</c:v>
                </c:pt>
                <c:pt idx="71">
                  <c:v>7.1405115036742615</c:v>
                </c:pt>
                <c:pt idx="72">
                  <c:v>5.1778411639089796</c:v>
                </c:pt>
                <c:pt idx="73">
                  <c:v>3.787166230442268</c:v>
                </c:pt>
                <c:pt idx="74">
                  <c:v>2.1110076058783989</c:v>
                </c:pt>
                <c:pt idx="75">
                  <c:v>-5.9217980176970304</c:v>
                </c:pt>
                <c:pt idx="76">
                  <c:v>-7.627245861831339</c:v>
                </c:pt>
                <c:pt idx="77">
                  <c:v>-8.7145432204597171</c:v>
                </c:pt>
                <c:pt idx="78">
                  <c:v>-9.8079677141194992</c:v>
                </c:pt>
                <c:pt idx="79">
                  <c:v>-10.837318203175411</c:v>
                </c:pt>
                <c:pt idx="80">
                  <c:v>-11.719692431775599</c:v>
                </c:pt>
                <c:pt idx="81">
                  <c:v>-12.423374037053989</c:v>
                </c:pt>
                <c:pt idx="82">
                  <c:v>-12.538224123293697</c:v>
                </c:pt>
                <c:pt idx="83">
                  <c:v>-11.561832796114292</c:v>
                </c:pt>
                <c:pt idx="84">
                  <c:v>-11.202819535936687</c:v>
                </c:pt>
                <c:pt idx="85">
                  <c:v>-10.849355728568696</c:v>
                </c:pt>
                <c:pt idx="86">
                  <c:v>-10.282917515960834</c:v>
                </c:pt>
                <c:pt idx="87">
                  <c:v>-9.5284563380610372</c:v>
                </c:pt>
                <c:pt idx="88">
                  <c:v>-8.887432915062579</c:v>
                </c:pt>
                <c:pt idx="89">
                  <c:v>-8.5229978507218505</c:v>
                </c:pt>
                <c:pt idx="90">
                  <c:v>-8.2646854086813164</c:v>
                </c:pt>
                <c:pt idx="91">
                  <c:v>-7.9139943545523863</c:v>
                </c:pt>
                <c:pt idx="92">
                  <c:v>-5.9955168565369199</c:v>
                </c:pt>
                <c:pt idx="93">
                  <c:v>-5.6831114412176174</c:v>
                </c:pt>
                <c:pt idx="94">
                  <c:v>-5.1598885943983515</c:v>
                </c:pt>
                <c:pt idx="95">
                  <c:v>-4.3847002208792496</c:v>
                </c:pt>
                <c:pt idx="96">
                  <c:v>-3.3402601743449472</c:v>
                </c:pt>
                <c:pt idx="97">
                  <c:v>-2.1834224589379416</c:v>
                </c:pt>
                <c:pt idx="98">
                  <c:v>-5.8121292812145967E-2</c:v>
                </c:pt>
                <c:pt idx="99">
                  <c:v>0.27432222793015643</c:v>
                </c:pt>
                <c:pt idx="100">
                  <c:v>0.54559354993745013</c:v>
                </c:pt>
                <c:pt idx="101">
                  <c:v>0.75863183641882936</c:v>
                </c:pt>
                <c:pt idx="102">
                  <c:v>0.83669976975359384</c:v>
                </c:pt>
                <c:pt idx="103">
                  <c:v>0.75359887871967179</c:v>
                </c:pt>
                <c:pt idx="104">
                  <c:v>0.69507571193601358</c:v>
                </c:pt>
                <c:pt idx="105">
                  <c:v>0.75014907349276472</c:v>
                </c:pt>
                <c:pt idx="106">
                  <c:v>0.83481962737532489</c:v>
                </c:pt>
                <c:pt idx="107">
                  <c:v>0.93550515347776297</c:v>
                </c:pt>
                <c:pt idx="108">
                  <c:v>1.0508877810293171</c:v>
                </c:pt>
                <c:pt idx="109">
                  <c:v>1.0207382777885812</c:v>
                </c:pt>
                <c:pt idx="110">
                  <c:v>0.82080827217568275</c:v>
                </c:pt>
                <c:pt idx="111">
                  <c:v>0.48271915422478184</c:v>
                </c:pt>
                <c:pt idx="112">
                  <c:v>7.4588732551518475E-2</c:v>
                </c:pt>
                <c:pt idx="113">
                  <c:v>-0.2111863633490714</c:v>
                </c:pt>
                <c:pt idx="114">
                  <c:v>-0.48487280230139634</c:v>
                </c:pt>
                <c:pt idx="115">
                  <c:v>-0.9551169073685204</c:v>
                </c:pt>
                <c:pt idx="116">
                  <c:v>-1.5462426869493979</c:v>
                </c:pt>
                <c:pt idx="117">
                  <c:v>-2.1638891044945865</c:v>
                </c:pt>
                <c:pt idx="118">
                  <c:v>-2.6568042770187787</c:v>
                </c:pt>
                <c:pt idx="119">
                  <c:v>-3.146105748235116</c:v>
                </c:pt>
                <c:pt idx="120">
                  <c:v>-3.7061370157285296</c:v>
                </c:pt>
                <c:pt idx="121">
                  <c:v>-4.1603154533939186</c:v>
                </c:pt>
                <c:pt idx="122">
                  <c:v>-4.5125009529132285</c:v>
                </c:pt>
                <c:pt idx="123">
                  <c:v>-4.1666945465147602</c:v>
                </c:pt>
                <c:pt idx="124">
                  <c:v>-4.0552953754076952</c:v>
                </c:pt>
                <c:pt idx="125">
                  <c:v>-4.0523658313817066</c:v>
                </c:pt>
                <c:pt idx="126">
                  <c:v>-4.1227585198777454</c:v>
                </c:pt>
                <c:pt idx="127">
                  <c:v>-4.1583586800877015</c:v>
                </c:pt>
                <c:pt idx="128">
                  <c:v>-4.0080127078593666</c:v>
                </c:pt>
                <c:pt idx="129">
                  <c:v>-3.7042729812130517</c:v>
                </c:pt>
                <c:pt idx="130">
                  <c:v>-2.8646389649082513</c:v>
                </c:pt>
                <c:pt idx="131">
                  <c:v>-2.8460637342234478</c:v>
                </c:pt>
                <c:pt idx="132">
                  <c:v>-2.9762702865560868</c:v>
                </c:pt>
                <c:pt idx="133">
                  <c:v>-3.0558848687965252</c:v>
                </c:pt>
                <c:pt idx="134">
                  <c:v>-2.9639562902834484</c:v>
                </c:pt>
                <c:pt idx="135">
                  <c:v>-2.6669685091956685</c:v>
                </c:pt>
                <c:pt idx="136">
                  <c:v>-2.1670790305099539</c:v>
                </c:pt>
                <c:pt idx="137">
                  <c:v>-1.8433402064098772</c:v>
                </c:pt>
                <c:pt idx="138">
                  <c:v>-2.0720940182342957</c:v>
                </c:pt>
                <c:pt idx="139">
                  <c:v>-2.3861678969858389</c:v>
                </c:pt>
                <c:pt idx="140">
                  <c:v>-2.6362980759646453</c:v>
                </c:pt>
                <c:pt idx="141">
                  <c:v>-2.8285667627356483</c:v>
                </c:pt>
                <c:pt idx="142">
                  <c:v>-2.876387725081571</c:v>
                </c:pt>
                <c:pt idx="143">
                  <c:v>-2.860417832110187</c:v>
                </c:pt>
                <c:pt idx="144">
                  <c:v>-2.9898850544106486</c:v>
                </c:pt>
                <c:pt idx="145">
                  <c:v>-3.2423181455046404</c:v>
                </c:pt>
                <c:pt idx="146">
                  <c:v>-4.0974060719345289</c:v>
                </c:pt>
                <c:pt idx="147">
                  <c:v>-4.4331428063306504</c:v>
                </c:pt>
                <c:pt idx="148">
                  <c:v>-4.7418174205432866</c:v>
                </c:pt>
                <c:pt idx="149">
                  <c:v>-4.5390295594315564</c:v>
                </c:pt>
                <c:pt idx="150">
                  <c:v>-3.5728044375947672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5.9640608241745685</c:v>
                </c:pt>
                <c:pt idx="161">
                  <c:v>6.1099938111801624</c:v>
                </c:pt>
                <c:pt idx="162">
                  <c:v>6.2164810896910874</c:v>
                </c:pt>
                <c:pt idx="163">
                  <c:v>3.5582949014186198</c:v>
                </c:pt>
                <c:pt idx="164">
                  <c:v>2.0958560905208667</c:v>
                </c:pt>
                <c:pt idx="165">
                  <c:v>1.0584606145333595</c:v>
                </c:pt>
                <c:pt idx="166">
                  <c:v>0.17943773327178297</c:v>
                </c:pt>
                <c:pt idx="167">
                  <c:v>-0.68869168046833851</c:v>
                </c:pt>
                <c:pt idx="168">
                  <c:v>-1.5311841688862846</c:v>
                </c:pt>
                <c:pt idx="169">
                  <c:v>-2.091836831812202</c:v>
                </c:pt>
                <c:pt idx="170">
                  <c:v>-2.6330463746827775</c:v>
                </c:pt>
                <c:pt idx="171">
                  <c:v>-5.7474132705758318</c:v>
                </c:pt>
                <c:pt idx="172">
                  <c:v>-6.5267489349589312</c:v>
                </c:pt>
                <c:pt idx="173">
                  <c:v>-7.4478337919170361</c:v>
                </c:pt>
                <c:pt idx="174">
                  <c:v>-8.6902165151478243</c:v>
                </c:pt>
                <c:pt idx="175">
                  <c:v>-10.164575229889479</c:v>
                </c:pt>
                <c:pt idx="176">
                  <c:v>-11.672348899652651</c:v>
                </c:pt>
                <c:pt idx="177">
                  <c:v>-12.915661591084461</c:v>
                </c:pt>
                <c:pt idx="178">
                  <c:v>-13.648430998872158</c:v>
                </c:pt>
                <c:pt idx="179">
                  <c:v>-13.932936912815737</c:v>
                </c:pt>
                <c:pt idx="180">
                  <c:v>-13.941621877800358</c:v>
                </c:pt>
                <c:pt idx="181">
                  <c:v>-13.466033680944609</c:v>
                </c:pt>
                <c:pt idx="182">
                  <c:v>-12.799922669560743</c:v>
                </c:pt>
                <c:pt idx="183">
                  <c:v>-12.35526642629026</c:v>
                </c:pt>
                <c:pt idx="184">
                  <c:v>-12.169993143376185</c:v>
                </c:pt>
                <c:pt idx="185">
                  <c:v>-11.930036455275118</c:v>
                </c:pt>
                <c:pt idx="186">
                  <c:v>-11.482269592074573</c:v>
                </c:pt>
                <c:pt idx="187">
                  <c:v>-9.6095431296315716</c:v>
                </c:pt>
                <c:pt idx="188">
                  <c:v>-9.2315953708188054</c:v>
                </c:pt>
                <c:pt idx="189">
                  <c:v>-8.5897398789974986</c:v>
                </c:pt>
                <c:pt idx="190">
                  <c:v>-7.5387732072563125</c:v>
                </c:pt>
                <c:pt idx="191">
                  <c:v>-5.8624108889016195</c:v>
                </c:pt>
                <c:pt idx="192">
                  <c:v>-3.9785145627629124</c:v>
                </c:pt>
                <c:pt idx="193">
                  <c:v>-2.1923619623056396</c:v>
                </c:pt>
                <c:pt idx="194">
                  <c:v>-0.35749666138806929</c:v>
                </c:pt>
                <c:pt idx="195">
                  <c:v>3.8970737641255653</c:v>
                </c:pt>
                <c:pt idx="196">
                  <c:v>5.8194161626284115</c:v>
                </c:pt>
                <c:pt idx="197">
                  <c:v>7.5300765035733122</c:v>
                </c:pt>
                <c:pt idx="198">
                  <c:v>9.1852656908469204</c:v>
                </c:pt>
                <c:pt idx="199">
                  <c:v>10.606526363198924</c:v>
                </c:pt>
                <c:pt idx="200">
                  <c:v>11.567793678390146</c:v>
                </c:pt>
                <c:pt idx="201">
                  <c:v>12.184273651407022</c:v>
                </c:pt>
                <c:pt idx="202">
                  <c:v>12.636883877638997</c:v>
                </c:pt>
                <c:pt idx="203">
                  <c:v>10.964013607333982</c:v>
                </c:pt>
                <c:pt idx="204">
                  <c:v>9.0571738409723217</c:v>
                </c:pt>
                <c:pt idx="205">
                  <c:v>7.5071882361006299</c:v>
                </c:pt>
                <c:pt idx="206">
                  <c:v>6.5343572588625847</c:v>
                </c:pt>
                <c:pt idx="207">
                  <c:v>5.8764954463942871</c:v>
                </c:pt>
                <c:pt idx="208">
                  <c:v>5.2905750298708494</c:v>
                </c:pt>
                <c:pt idx="209">
                  <c:v>4.6642554104446106</c:v>
                </c:pt>
                <c:pt idx="210">
                  <c:v>4.0461819163488411</c:v>
                </c:pt>
                <c:pt idx="211">
                  <c:v>1.9708002360163879</c:v>
                </c:pt>
                <c:pt idx="212">
                  <c:v>1.0101613302453241</c:v>
                </c:pt>
                <c:pt idx="213">
                  <c:v>-0.34490044549346532</c:v>
                </c:pt>
                <c:pt idx="214">
                  <c:v>-2.002702711361537</c:v>
                </c:pt>
                <c:pt idx="215">
                  <c:v>-3.7501191840879367</c:v>
                </c:pt>
                <c:pt idx="216">
                  <c:v>-5.3258640126134225</c:v>
                </c:pt>
                <c:pt idx="217">
                  <c:v>-6.5280899287659766</c:v>
                </c:pt>
                <c:pt idx="218">
                  <c:v>-7.3471621159204119</c:v>
                </c:pt>
                <c:pt idx="219">
                  <c:v>-7.9796040892456723</c:v>
                </c:pt>
                <c:pt idx="220">
                  <c:v>-8.3492792747176736</c:v>
                </c:pt>
                <c:pt idx="221">
                  <c:v>-8.2120648724056231</c:v>
                </c:pt>
                <c:pt idx="222">
                  <c:v>-7.7935278796491758</c:v>
                </c:pt>
                <c:pt idx="223">
                  <c:v>-7.3234691003815175</c:v>
                </c:pt>
                <c:pt idx="224">
                  <c:v>-6.8754455738502145</c:v>
                </c:pt>
                <c:pt idx="225">
                  <c:v>-6.3366999837772102</c:v>
                </c:pt>
                <c:pt idx="226">
                  <c:v>-5.5174224356017314</c:v>
                </c:pt>
                <c:pt idx="227">
                  <c:v>-4.7409061215260238</c:v>
                </c:pt>
                <c:pt idx="228">
                  <c:v>-4.2219079743813674</c:v>
                </c:pt>
                <c:pt idx="229">
                  <c:v>-4.1239161610510822</c:v>
                </c:pt>
                <c:pt idx="230">
                  <c:v>-4.5683031430862968</c:v>
                </c:pt>
                <c:pt idx="231">
                  <c:v>-5.2588370895583552</c:v>
                </c:pt>
                <c:pt idx="232">
                  <c:v>-5.6333975298887253</c:v>
                </c:pt>
                <c:pt idx="233">
                  <c:v>-5.515076037948857</c:v>
                </c:pt>
                <c:pt idx="234">
                  <c:v>-5.3481372594968359</c:v>
                </c:pt>
                <c:pt idx="235">
                  <c:v>-5.7534154890364544</c:v>
                </c:pt>
                <c:pt idx="236">
                  <c:v>-6.6657763730406856</c:v>
                </c:pt>
                <c:pt idx="237">
                  <c:v>-7.7131529455721495</c:v>
                </c:pt>
                <c:pt idx="238">
                  <c:v>-8.368085062232451</c:v>
                </c:pt>
                <c:pt idx="239">
                  <c:v>-8.7118515187987953</c:v>
                </c:pt>
                <c:pt idx="240">
                  <c:v>-9.0002340963332728</c:v>
                </c:pt>
                <c:pt idx="241">
                  <c:v>-8.952599142805715</c:v>
                </c:pt>
                <c:pt idx="242">
                  <c:v>-8.3467518011607922</c:v>
                </c:pt>
                <c:pt idx="243">
                  <c:v>-7.3241414945598269</c:v>
                </c:pt>
                <c:pt idx="244">
                  <c:v>-6.071078935760811</c:v>
                </c:pt>
                <c:pt idx="245">
                  <c:v>-4.8354200025309382</c:v>
                </c:pt>
                <c:pt idx="246">
                  <c:v>-3.7831506619330368</c:v>
                </c:pt>
                <c:pt idx="247">
                  <c:v>-2.4206901774537783</c:v>
                </c:pt>
                <c:pt idx="248">
                  <c:v>-0.6901904136997109</c:v>
                </c:pt>
                <c:pt idx="249">
                  <c:v>1.0689785165141923</c:v>
                </c:pt>
                <c:pt idx="250">
                  <c:v>2.6911752742290673</c:v>
                </c:pt>
                <c:pt idx="251">
                  <c:v>4.205120608062515</c:v>
                </c:pt>
                <c:pt idx="252">
                  <c:v>5.7392680667228184</c:v>
                </c:pt>
                <c:pt idx="253">
                  <c:v>7.1819745464857725</c:v>
                </c:pt>
                <c:pt idx="254">
                  <c:v>8.3807364942552649</c:v>
                </c:pt>
                <c:pt idx="255">
                  <c:v>9.4926720148216983</c:v>
                </c:pt>
                <c:pt idx="256">
                  <c:v>10.722743094400569</c:v>
                </c:pt>
                <c:pt idx="257">
                  <c:v>12.235616638743981</c:v>
                </c:pt>
                <c:pt idx="258">
                  <c:v>13.772091066963497</c:v>
                </c:pt>
                <c:pt idx="259">
                  <c:v>14.93513567883328</c:v>
                </c:pt>
                <c:pt idx="260">
                  <c:v>15.76746465603877</c:v>
                </c:pt>
                <c:pt idx="261">
                  <c:v>16.453742939311944</c:v>
                </c:pt>
                <c:pt idx="262">
                  <c:v>16.996741460508176</c:v>
                </c:pt>
                <c:pt idx="263">
                  <c:v>17.278116719300129</c:v>
                </c:pt>
                <c:pt idx="264">
                  <c:v>17.100739742194577</c:v>
                </c:pt>
                <c:pt idx="265">
                  <c:v>16.50071399845217</c:v>
                </c:pt>
                <c:pt idx="266">
                  <c:v>15.677066039899772</c:v>
                </c:pt>
                <c:pt idx="267">
                  <c:v>14.412948288692149</c:v>
                </c:pt>
                <c:pt idx="268">
                  <c:v>12.551593332307281</c:v>
                </c:pt>
                <c:pt idx="269">
                  <c:v>7.3565578244388501</c:v>
                </c:pt>
                <c:pt idx="270">
                  <c:v>5.9036837732954286</c:v>
                </c:pt>
                <c:pt idx="271">
                  <c:v>4.3001807144735551</c:v>
                </c:pt>
                <c:pt idx="272">
                  <c:v>2.5728198495299353</c:v>
                </c:pt>
                <c:pt idx="273">
                  <c:v>0.7640805119217049</c:v>
                </c:pt>
                <c:pt idx="274">
                  <c:v>-0.97689473786412884</c:v>
                </c:pt>
                <c:pt idx="275">
                  <c:v>-2.714296255992509</c:v>
                </c:pt>
                <c:pt idx="276">
                  <c:v>-4.5361176221153965</c:v>
                </c:pt>
                <c:pt idx="277">
                  <c:v>-6.4592662106132686</c:v>
                </c:pt>
                <c:pt idx="278">
                  <c:v>-8.1303402929485884</c:v>
                </c:pt>
                <c:pt idx="279">
                  <c:v>-9.1868327395102689</c:v>
                </c:pt>
                <c:pt idx="280">
                  <c:v>-9.8711566779889264</c:v>
                </c:pt>
                <c:pt idx="281">
                  <c:v>-10.462646506652611</c:v>
                </c:pt>
                <c:pt idx="282">
                  <c:v>-10.938269006236141</c:v>
                </c:pt>
                <c:pt idx="283">
                  <c:v>-11.011662272725605</c:v>
                </c:pt>
                <c:pt idx="284">
                  <c:v>-10.814606761711275</c:v>
                </c:pt>
                <c:pt idx="285">
                  <c:v>-10.689504713309407</c:v>
                </c:pt>
                <c:pt idx="286">
                  <c:v>-10.272786068691989</c:v>
                </c:pt>
                <c:pt idx="287">
                  <c:v>-9.8520958967451584</c:v>
                </c:pt>
                <c:pt idx="288">
                  <c:v>-9.9993614536578193</c:v>
                </c:pt>
                <c:pt idx="289">
                  <c:v>-10.548531430224088</c:v>
                </c:pt>
                <c:pt idx="290">
                  <c:v>-10.88708630067177</c:v>
                </c:pt>
                <c:pt idx="291">
                  <c:v>-10.74377861071013</c:v>
                </c:pt>
                <c:pt idx="292">
                  <c:v>-10.601283865041751</c:v>
                </c:pt>
                <c:pt idx="293">
                  <c:v>-10.269678484401576</c:v>
                </c:pt>
                <c:pt idx="294">
                  <c:v>-9.1898929678223737</c:v>
                </c:pt>
                <c:pt idx="295">
                  <c:v>-7.9412516663641544</c:v>
                </c:pt>
                <c:pt idx="296">
                  <c:v>-6.8773074834179511</c:v>
                </c:pt>
                <c:pt idx="297">
                  <c:v>-3.1442867170771658</c:v>
                </c:pt>
                <c:pt idx="298">
                  <c:v>-1.7152497225731054</c:v>
                </c:pt>
                <c:pt idx="299">
                  <c:v>-0.5846896042323948</c:v>
                </c:pt>
                <c:pt idx="300">
                  <c:v>0.4426640126150545</c:v>
                </c:pt>
                <c:pt idx="301">
                  <c:v>1.470861984325353</c:v>
                </c:pt>
                <c:pt idx="302">
                  <c:v>2.6391153826477449</c:v>
                </c:pt>
                <c:pt idx="303">
                  <c:v>3.9950601891955122</c:v>
                </c:pt>
                <c:pt idx="304">
                  <c:v>5.6572975245646564</c:v>
                </c:pt>
                <c:pt idx="305">
                  <c:v>7.5238901735690575</c:v>
                </c:pt>
                <c:pt idx="306">
                  <c:v>9.2980380335411006</c:v>
                </c:pt>
                <c:pt idx="307">
                  <c:v>10.739272152191997</c:v>
                </c:pt>
                <c:pt idx="308">
                  <c:v>11.835226851484325</c:v>
                </c:pt>
                <c:pt idx="309">
                  <c:v>12.740769840659041</c:v>
                </c:pt>
                <c:pt idx="310">
                  <c:v>13.29082045628229</c:v>
                </c:pt>
                <c:pt idx="311">
                  <c:v>13.316706569672679</c:v>
                </c:pt>
                <c:pt idx="312">
                  <c:v>13.280190556985989</c:v>
                </c:pt>
                <c:pt idx="313">
                  <c:v>13.383173113651818</c:v>
                </c:pt>
                <c:pt idx="314">
                  <c:v>13.360754307848104</c:v>
                </c:pt>
                <c:pt idx="315">
                  <c:v>13.064116156554832</c:v>
                </c:pt>
                <c:pt idx="316">
                  <c:v>12.677945153545309</c:v>
                </c:pt>
                <c:pt idx="317">
                  <c:v>12.313691772236467</c:v>
                </c:pt>
                <c:pt idx="318">
                  <c:v>11.946695083392996</c:v>
                </c:pt>
                <c:pt idx="319">
                  <c:v>11.624105856021188</c:v>
                </c:pt>
                <c:pt idx="320">
                  <c:v>11.428916049124197</c:v>
                </c:pt>
                <c:pt idx="321">
                  <c:v>11.222336066985296</c:v>
                </c:pt>
                <c:pt idx="322">
                  <c:v>10.970019316780185</c:v>
                </c:pt>
                <c:pt idx="323">
                  <c:v>10.671561299528054</c:v>
                </c:pt>
                <c:pt idx="324">
                  <c:v>10.094968113444192</c:v>
                </c:pt>
                <c:pt idx="325">
                  <c:v>9.0762276402449515</c:v>
                </c:pt>
                <c:pt idx="326">
                  <c:v>7.6195120630393225</c:v>
                </c:pt>
                <c:pt idx="327">
                  <c:v>5.9248208561558862</c:v>
                </c:pt>
                <c:pt idx="328">
                  <c:v>4.2575300156018585</c:v>
                </c:pt>
                <c:pt idx="329">
                  <c:v>2.5093118968535042</c:v>
                </c:pt>
                <c:pt idx="330">
                  <c:v>0.62295724570850564</c:v>
                </c:pt>
                <c:pt idx="331">
                  <c:v>-1.3307024452568048</c:v>
                </c:pt>
                <c:pt idx="332">
                  <c:v>-3.2338416530716785</c:v>
                </c:pt>
                <c:pt idx="333">
                  <c:v>-4.8515908548458935</c:v>
                </c:pt>
                <c:pt idx="334">
                  <c:v>-6.2539754646256815</c:v>
                </c:pt>
                <c:pt idx="335">
                  <c:v>-7.4686977431017159</c:v>
                </c:pt>
                <c:pt idx="336">
                  <c:v>-8.6153374548409261</c:v>
                </c:pt>
                <c:pt idx="337">
                  <c:v>-9.78281895759552</c:v>
                </c:pt>
                <c:pt idx="338">
                  <c:v>-10.658766737096553</c:v>
                </c:pt>
                <c:pt idx="339">
                  <c:v>-11.116659886978582</c:v>
                </c:pt>
                <c:pt idx="340">
                  <c:v>-11.520679236763161</c:v>
                </c:pt>
                <c:pt idx="341">
                  <c:v>-12.021796252224679</c:v>
                </c:pt>
                <c:pt idx="342">
                  <c:v>-12.537648262455672</c:v>
                </c:pt>
                <c:pt idx="343">
                  <c:v>-12.969964934189655</c:v>
                </c:pt>
                <c:pt idx="344">
                  <c:v>-13.278541041896261</c:v>
                </c:pt>
                <c:pt idx="345">
                  <c:v>-13.616458124457438</c:v>
                </c:pt>
                <c:pt idx="346">
                  <c:v>-14.026178101905288</c:v>
                </c:pt>
                <c:pt idx="347">
                  <c:v>-14.547530084019943</c:v>
                </c:pt>
                <c:pt idx="348">
                  <c:v>-15.09832625273658</c:v>
                </c:pt>
                <c:pt idx="349">
                  <c:v>-15.658531386489855</c:v>
                </c:pt>
                <c:pt idx="350">
                  <c:v>-16.059252210251259</c:v>
                </c:pt>
                <c:pt idx="351">
                  <c:v>-16.083523059793968</c:v>
                </c:pt>
                <c:pt idx="352">
                  <c:v>-15.886097200744665</c:v>
                </c:pt>
                <c:pt idx="353">
                  <c:v>-15.617100369676448</c:v>
                </c:pt>
                <c:pt idx="354">
                  <c:v>-14.164144280372</c:v>
                </c:pt>
                <c:pt idx="355">
                  <c:v>-13.579655243825648</c:v>
                </c:pt>
                <c:pt idx="356">
                  <c:v>-13.154884261522701</c:v>
                </c:pt>
                <c:pt idx="357">
                  <c:v>-12.680782920958309</c:v>
                </c:pt>
                <c:pt idx="358">
                  <c:v>-11.942867496867937</c:v>
                </c:pt>
                <c:pt idx="359">
                  <c:v>-11.097111278446079</c:v>
                </c:pt>
                <c:pt idx="360">
                  <c:v>-10.15681401004457</c:v>
                </c:pt>
                <c:pt idx="361">
                  <c:v>-9.0815456770184557</c:v>
                </c:pt>
                <c:pt idx="362">
                  <c:v>-7.8547368475692085</c:v>
                </c:pt>
                <c:pt idx="363">
                  <c:v>-6.4940851489641602</c:v>
                </c:pt>
                <c:pt idx="364">
                  <c:v>-4.9778798383435827</c:v>
                </c:pt>
                <c:pt idx="365">
                  <c:v>-3.3402403667963654</c:v>
                </c:pt>
                <c:pt idx="366">
                  <c:v>-1.9068857061539861</c:v>
                </c:pt>
                <c:pt idx="367">
                  <c:v>-0.93931287415747988</c:v>
                </c:pt>
                <c:pt idx="368">
                  <c:v>-0.10345756514725221</c:v>
                </c:pt>
                <c:pt idx="369">
                  <c:v>1.1074157238619766</c:v>
                </c:pt>
                <c:pt idx="370">
                  <c:v>2.6360740132468257</c:v>
                </c:pt>
                <c:pt idx="371">
                  <c:v>3.9324626438172019</c:v>
                </c:pt>
                <c:pt idx="372">
                  <c:v>4.7420205292398085</c:v>
                </c:pt>
                <c:pt idx="373">
                  <c:v>4.9261472510651885</c:v>
                </c:pt>
                <c:pt idx="374">
                  <c:v>4.5362941689651297</c:v>
                </c:pt>
                <c:pt idx="375">
                  <c:v>4.0560449751287972</c:v>
                </c:pt>
                <c:pt idx="376">
                  <c:v>3.807785433181663</c:v>
                </c:pt>
                <c:pt idx="377">
                  <c:v>3.6551149957967941</c:v>
                </c:pt>
                <c:pt idx="378">
                  <c:v>3.5463176714175697</c:v>
                </c:pt>
                <c:pt idx="379">
                  <c:v>3.3420712234085945</c:v>
                </c:pt>
                <c:pt idx="380">
                  <c:v>3.0615160806084276</c:v>
                </c:pt>
                <c:pt idx="381">
                  <c:v>2.8460869812718235</c:v>
                </c:pt>
                <c:pt idx="382">
                  <c:v>2.635612918559616</c:v>
                </c:pt>
                <c:pt idx="383">
                  <c:v>2.2448473990774289</c:v>
                </c:pt>
                <c:pt idx="384">
                  <c:v>1.6315924169745699</c:v>
                </c:pt>
                <c:pt idx="385">
                  <c:v>0.95456625725825006</c:v>
                </c:pt>
                <c:pt idx="386">
                  <c:v>0.32677282530474405</c:v>
                </c:pt>
                <c:pt idx="387">
                  <c:v>-0.29501983960334155</c:v>
                </c:pt>
                <c:pt idx="388">
                  <c:v>-1.0172222617261184</c:v>
                </c:pt>
                <c:pt idx="389">
                  <c:v>-1.6662038796360301</c:v>
                </c:pt>
                <c:pt idx="390">
                  <c:v>-2.4339323205436187</c:v>
                </c:pt>
                <c:pt idx="391">
                  <c:v>-3.6223362105457975</c:v>
                </c:pt>
                <c:pt idx="392">
                  <c:v>-5.0275796339481786</c:v>
                </c:pt>
                <c:pt idx="393">
                  <c:v>-6.3926402955534787</c:v>
                </c:pt>
                <c:pt idx="394">
                  <c:v>-7.5974260148249764</c:v>
                </c:pt>
                <c:pt idx="395">
                  <c:v>-8.6513504620407389</c:v>
                </c:pt>
                <c:pt idx="396">
                  <c:v>-9.67914579291363</c:v>
                </c:pt>
                <c:pt idx="397">
                  <c:v>-10.617969258274169</c:v>
                </c:pt>
                <c:pt idx="398">
                  <c:v>-11.438743073223833</c:v>
                </c:pt>
                <c:pt idx="399">
                  <c:v>-12.137893379224863</c:v>
                </c:pt>
                <c:pt idx="400">
                  <c:v>-12.675789293765142</c:v>
                </c:pt>
                <c:pt idx="401">
                  <c:v>-13.076325854200949</c:v>
                </c:pt>
                <c:pt idx="402">
                  <c:v>-13.252238742312443</c:v>
                </c:pt>
                <c:pt idx="403">
                  <c:v>-13.134538797587055</c:v>
                </c:pt>
                <c:pt idx="404">
                  <c:v>-12.847281076317881</c:v>
                </c:pt>
                <c:pt idx="405">
                  <c:v>-12.576308954541702</c:v>
                </c:pt>
                <c:pt idx="406">
                  <c:v>-12.397704668333265</c:v>
                </c:pt>
                <c:pt idx="407">
                  <c:v>-12.418668492061768</c:v>
                </c:pt>
                <c:pt idx="408">
                  <c:v>-12.511553904186583</c:v>
                </c:pt>
                <c:pt idx="409">
                  <c:v>-12.592106423182059</c:v>
                </c:pt>
                <c:pt idx="410">
                  <c:v>-12.719324919534785</c:v>
                </c:pt>
                <c:pt idx="411">
                  <c:v>-12.915675555026727</c:v>
                </c:pt>
                <c:pt idx="412">
                  <c:v>-13.044103753772468</c:v>
                </c:pt>
                <c:pt idx="413">
                  <c:v>-13.212768141572791</c:v>
                </c:pt>
                <c:pt idx="414">
                  <c:v>-13.36861180895508</c:v>
                </c:pt>
                <c:pt idx="415">
                  <c:v>-13.32699379674041</c:v>
                </c:pt>
                <c:pt idx="416">
                  <c:v>-13.030666494945322</c:v>
                </c:pt>
                <c:pt idx="417">
                  <c:v>-12.67267229899187</c:v>
                </c:pt>
                <c:pt idx="418">
                  <c:v>-12.22867873585286</c:v>
                </c:pt>
                <c:pt idx="419">
                  <c:v>-11.532812991932687</c:v>
                </c:pt>
                <c:pt idx="420">
                  <c:v>-10.634841950471847</c:v>
                </c:pt>
                <c:pt idx="421">
                  <c:v>-4.5501835619101305</c:v>
                </c:pt>
                <c:pt idx="422">
                  <c:v>-2.3540235848229258</c:v>
                </c:pt>
                <c:pt idx="423">
                  <c:v>-0.74499000799360748</c:v>
                </c:pt>
                <c:pt idx="424">
                  <c:v>0.49573690662765574</c:v>
                </c:pt>
                <c:pt idx="425">
                  <c:v>1.4848224289728051</c:v>
                </c:pt>
                <c:pt idx="426">
                  <c:v>2.5206716303217287</c:v>
                </c:pt>
                <c:pt idx="427">
                  <c:v>3.9343561240371079</c:v>
                </c:pt>
                <c:pt idx="428">
                  <c:v>5.7532455176223039</c:v>
                </c:pt>
                <c:pt idx="429">
                  <c:v>7.3979305569713425</c:v>
                </c:pt>
                <c:pt idx="430">
                  <c:v>9.2463315283583505</c:v>
                </c:pt>
                <c:pt idx="431">
                  <c:v>9.603061683969413</c:v>
                </c:pt>
                <c:pt idx="432">
                  <c:v>9.7052806254860435</c:v>
                </c:pt>
                <c:pt idx="433">
                  <c:v>9.2602506949769321</c:v>
                </c:pt>
                <c:pt idx="434">
                  <c:v>8.5990127958928859</c:v>
                </c:pt>
                <c:pt idx="435">
                  <c:v>7.7714751204991632</c:v>
                </c:pt>
                <c:pt idx="436">
                  <c:v>6.7691858409348082</c:v>
                </c:pt>
                <c:pt idx="437">
                  <c:v>5.6456889350513109</c:v>
                </c:pt>
                <c:pt idx="438">
                  <c:v>4.7120158876708711</c:v>
                </c:pt>
                <c:pt idx="439">
                  <c:v>3.8181681934664757</c:v>
                </c:pt>
                <c:pt idx="440">
                  <c:v>3.1096436425570886</c:v>
                </c:pt>
                <c:pt idx="441">
                  <c:v>2.6026538407197108</c:v>
                </c:pt>
                <c:pt idx="442">
                  <c:v>1.9989356303073862</c:v>
                </c:pt>
                <c:pt idx="443">
                  <c:v>1.2333508834020959</c:v>
                </c:pt>
                <c:pt idx="444">
                  <c:v>0.48241126447521776</c:v>
                </c:pt>
                <c:pt idx="445">
                  <c:v>-0.60029616908543892</c:v>
                </c:pt>
                <c:pt idx="446">
                  <c:v>-1.4446253333166936</c:v>
                </c:pt>
                <c:pt idx="447">
                  <c:v>-1.5274751484940055</c:v>
                </c:pt>
                <c:pt idx="448">
                  <c:v>-0.95122874629250043</c:v>
                </c:pt>
                <c:pt idx="449">
                  <c:v>-0.41861123988832105</c:v>
                </c:pt>
                <c:pt idx="450">
                  <c:v>-0.14415909878454158</c:v>
                </c:pt>
                <c:pt idx="451">
                  <c:v>-0.27720367060831563</c:v>
                </c:pt>
                <c:pt idx="452">
                  <c:v>-0.78502076013616318</c:v>
                </c:pt>
                <c:pt idx="453">
                  <c:v>-1.2072668112303968</c:v>
                </c:pt>
                <c:pt idx="454">
                  <c:v>-1.3840300199480855</c:v>
                </c:pt>
                <c:pt idx="455">
                  <c:v>-1.3547156828312841</c:v>
                </c:pt>
                <c:pt idx="456">
                  <c:v>-1.0781602988090948</c:v>
                </c:pt>
                <c:pt idx="457">
                  <c:v>-0.71778912113347848</c:v>
                </c:pt>
                <c:pt idx="458">
                  <c:v>-0.4809545125020237</c:v>
                </c:pt>
                <c:pt idx="459">
                  <c:v>-0.39114112973841486</c:v>
                </c:pt>
                <c:pt idx="460">
                  <c:v>-0.40997742543149235</c:v>
                </c:pt>
                <c:pt idx="461">
                  <c:v>-0.5446186678102265</c:v>
                </c:pt>
                <c:pt idx="462">
                  <c:v>-0.78201456620948329</c:v>
                </c:pt>
                <c:pt idx="463">
                  <c:v>-0.94352353399881395</c:v>
                </c:pt>
                <c:pt idx="464">
                  <c:v>-0.7739640119622635</c:v>
                </c:pt>
                <c:pt idx="465">
                  <c:v>-0.57648612963878054</c:v>
                </c:pt>
                <c:pt idx="466">
                  <c:v>-0.48701406660617874</c:v>
                </c:pt>
                <c:pt idx="467">
                  <c:v>-7.4232115353396494E-2</c:v>
                </c:pt>
                <c:pt idx="468">
                  <c:v>0.53415668276349493</c:v>
                </c:pt>
                <c:pt idx="469">
                  <c:v>0.47171661119104175</c:v>
                </c:pt>
                <c:pt idx="470">
                  <c:v>0.49395557431937237</c:v>
                </c:pt>
                <c:pt idx="471">
                  <c:v>0.55231138249561673</c:v>
                </c:pt>
                <c:pt idx="472">
                  <c:v>0.77156465731664525</c:v>
                </c:pt>
                <c:pt idx="473">
                  <c:v>0.81439034184032244</c:v>
                </c:pt>
                <c:pt idx="474">
                  <c:v>0.83619827260017188</c:v>
                </c:pt>
                <c:pt idx="475">
                  <c:v>0.81019661517630959</c:v>
                </c:pt>
                <c:pt idx="476">
                  <c:v>0.8156772728028161</c:v>
                </c:pt>
                <c:pt idx="477">
                  <c:v>0.80964156744251192</c:v>
                </c:pt>
                <c:pt idx="478">
                  <c:v>0.81976911581170953</c:v>
                </c:pt>
                <c:pt idx="479">
                  <c:v>0.80810841764682129</c:v>
                </c:pt>
                <c:pt idx="480">
                  <c:v>0.81310062188391896</c:v>
                </c:pt>
                <c:pt idx="481">
                  <c:v>0.82160231961219665</c:v>
                </c:pt>
                <c:pt idx="482">
                  <c:v>0.7950129813285115</c:v>
                </c:pt>
                <c:pt idx="483">
                  <c:v>0.81347839774964803</c:v>
                </c:pt>
                <c:pt idx="484">
                  <c:v>0.85871449397690469</c:v>
                </c:pt>
                <c:pt idx="485">
                  <c:v>0.82152469261500061</c:v>
                </c:pt>
                <c:pt idx="486">
                  <c:v>0.85589417605939433</c:v>
                </c:pt>
                <c:pt idx="487">
                  <c:v>0.82451731154071672</c:v>
                </c:pt>
                <c:pt idx="488">
                  <c:v>0.84795321788922728</c:v>
                </c:pt>
                <c:pt idx="489">
                  <c:v>0.82861297755826513</c:v>
                </c:pt>
                <c:pt idx="490">
                  <c:v>0.84511678262251166</c:v>
                </c:pt>
                <c:pt idx="491">
                  <c:v>0.83117121542551375</c:v>
                </c:pt>
                <c:pt idx="492">
                  <c:v>0.84274243811231053</c:v>
                </c:pt>
                <c:pt idx="493">
                  <c:v>0.8310735152612807</c:v>
                </c:pt>
                <c:pt idx="494">
                  <c:v>0.84011568965311789</c:v>
                </c:pt>
                <c:pt idx="495">
                  <c:v>0.8316880615318496</c:v>
                </c:pt>
                <c:pt idx="496">
                  <c:v>0.82911633404100349</c:v>
                </c:pt>
                <c:pt idx="497">
                  <c:v>0.8344593823284614</c:v>
                </c:pt>
                <c:pt idx="498">
                  <c:v>0.82832822507450055</c:v>
                </c:pt>
                <c:pt idx="499">
                  <c:v>0.83090937253459229</c:v>
                </c:pt>
                <c:pt idx="500">
                  <c:v>0.82742655472669902</c:v>
                </c:pt>
                <c:pt idx="501">
                  <c:v>0.83017131367653052</c:v>
                </c:pt>
                <c:pt idx="502">
                  <c:v>0.82656026855333653</c:v>
                </c:pt>
                <c:pt idx="503">
                  <c:v>0.83027743774076168</c:v>
                </c:pt>
                <c:pt idx="504">
                  <c:v>0.82775862524320609</c:v>
                </c:pt>
                <c:pt idx="505">
                  <c:v>0.82803227866959661</c:v>
                </c:pt>
                <c:pt idx="506">
                  <c:v>0.82441563658582628</c:v>
                </c:pt>
                <c:pt idx="507">
                  <c:v>0.82359551110761231</c:v>
                </c:pt>
                <c:pt idx="508">
                  <c:v>0.82284201791929978</c:v>
                </c:pt>
                <c:pt idx="509">
                  <c:v>0.82411200621810132</c:v>
                </c:pt>
                <c:pt idx="510">
                  <c:v>0.8229299945503501</c:v>
                </c:pt>
                <c:pt idx="511">
                  <c:v>0.82298189450168058</c:v>
                </c:pt>
                <c:pt idx="512">
                  <c:v>0.81989610989839434</c:v>
                </c:pt>
                <c:pt idx="513">
                  <c:v>0.81910700486265831</c:v>
                </c:pt>
                <c:pt idx="514">
                  <c:v>0.818090350177471</c:v>
                </c:pt>
                <c:pt idx="515">
                  <c:v>0.81894808912798567</c:v>
                </c:pt>
                <c:pt idx="516">
                  <c:v>0.81908870564751624</c:v>
                </c:pt>
                <c:pt idx="517">
                  <c:v>0.81878846191524679</c:v>
                </c:pt>
                <c:pt idx="518">
                  <c:v>0.81921584202982012</c:v>
                </c:pt>
                <c:pt idx="519">
                  <c:v>0.82079385288743389</c:v>
                </c:pt>
                <c:pt idx="520">
                  <c:v>0.81903910139865843</c:v>
                </c:pt>
                <c:pt idx="521">
                  <c:v>0.81822273252448985</c:v>
                </c:pt>
                <c:pt idx="522">
                  <c:v>0.81774407855928688</c:v>
                </c:pt>
                <c:pt idx="523">
                  <c:v>0.81751049557604449</c:v>
                </c:pt>
                <c:pt idx="524">
                  <c:v>0.8161316890828515</c:v>
                </c:pt>
                <c:pt idx="525">
                  <c:v>0.81713767159746453</c:v>
                </c:pt>
                <c:pt idx="526">
                  <c:v>0.81673529756437846</c:v>
                </c:pt>
                <c:pt idx="527">
                  <c:v>0.81625966026605568</c:v>
                </c:pt>
                <c:pt idx="528">
                  <c:v>0.81664946485379675</c:v>
                </c:pt>
                <c:pt idx="529">
                  <c:v>0.81645775472472337</c:v>
                </c:pt>
                <c:pt idx="530">
                  <c:v>0.81565421142801176</c:v>
                </c:pt>
                <c:pt idx="531">
                  <c:v>0.81540566843318674</c:v>
                </c:pt>
                <c:pt idx="532">
                  <c:v>0.81506325776918254</c:v>
                </c:pt>
                <c:pt idx="533">
                  <c:v>0.81618872116241881</c:v>
                </c:pt>
                <c:pt idx="534">
                  <c:v>0.81767768342874114</c:v>
                </c:pt>
                <c:pt idx="535">
                  <c:v>0.81670704714305509</c:v>
                </c:pt>
                <c:pt idx="536">
                  <c:v>0.81630805025903919</c:v>
                </c:pt>
                <c:pt idx="537">
                  <c:v>0.81594995861905795</c:v>
                </c:pt>
                <c:pt idx="538">
                  <c:v>0.81585038963915224</c:v>
                </c:pt>
                <c:pt idx="539">
                  <c:v>0.81664485447612423</c:v>
                </c:pt>
                <c:pt idx="540">
                  <c:v>0.81512588680931253</c:v>
                </c:pt>
                <c:pt idx="541">
                  <c:v>0.81516274137172196</c:v>
                </c:pt>
                <c:pt idx="542">
                  <c:v>0.81558075843528854</c:v>
                </c:pt>
                <c:pt idx="543">
                  <c:v>0.81422341960610845</c:v>
                </c:pt>
                <c:pt idx="544">
                  <c:v>0.81200607458305285</c:v>
                </c:pt>
                <c:pt idx="545">
                  <c:v>0.81075363607587336</c:v>
                </c:pt>
                <c:pt idx="546">
                  <c:v>0.81016965490184134</c:v>
                </c:pt>
                <c:pt idx="547">
                  <c:v>0.80947528079533959</c:v>
                </c:pt>
                <c:pt idx="548">
                  <c:v>0.80938021784301384</c:v>
                </c:pt>
                <c:pt idx="549">
                  <c:v>0.80892956765340807</c:v>
                </c:pt>
                <c:pt idx="550">
                  <c:v>0.80964596911996978</c:v>
                </c:pt>
                <c:pt idx="551">
                  <c:v>0.8087511858795724</c:v>
                </c:pt>
                <c:pt idx="552">
                  <c:v>0.80833309292501099</c:v>
                </c:pt>
                <c:pt idx="553">
                  <c:v>0.80846806505211055</c:v>
                </c:pt>
                <c:pt idx="554">
                  <c:v>0.80851014660649412</c:v>
                </c:pt>
                <c:pt idx="555">
                  <c:v>0.80754189140066068</c:v>
                </c:pt>
                <c:pt idx="556">
                  <c:v>0.80707749545534568</c:v>
                </c:pt>
                <c:pt idx="557">
                  <c:v>0.80759423721154655</c:v>
                </c:pt>
                <c:pt idx="558">
                  <c:v>0.80720300966771652</c:v>
                </c:pt>
                <c:pt idx="559">
                  <c:v>0.80617786467790609</c:v>
                </c:pt>
                <c:pt idx="560">
                  <c:v>0.80559030714093161</c:v>
                </c:pt>
                <c:pt idx="561">
                  <c:v>0.80580740280643681</c:v>
                </c:pt>
                <c:pt idx="562">
                  <c:v>0.80662329736190963</c:v>
                </c:pt>
                <c:pt idx="563">
                  <c:v>0.80599898961264649</c:v>
                </c:pt>
                <c:pt idx="564">
                  <c:v>0.80582074064805931</c:v>
                </c:pt>
                <c:pt idx="565">
                  <c:v>0.80734872985637196</c:v>
                </c:pt>
                <c:pt idx="566">
                  <c:v>0.80843925493473989</c:v>
                </c:pt>
                <c:pt idx="567">
                  <c:v>0.80943272492225948</c:v>
                </c:pt>
                <c:pt idx="568">
                  <c:v>0.80939310982506618</c:v>
                </c:pt>
                <c:pt idx="569">
                  <c:v>0.81106065307906761</c:v>
                </c:pt>
                <c:pt idx="570">
                  <c:v>0.81150415054280245</c:v>
                </c:pt>
                <c:pt idx="571">
                  <c:v>0.81072340300242751</c:v>
                </c:pt>
                <c:pt idx="572">
                  <c:v>0.81152718345849462</c:v>
                </c:pt>
                <c:pt idx="573">
                  <c:v>0.81153655599585728</c:v>
                </c:pt>
                <c:pt idx="574">
                  <c:v>0.81230010474044412</c:v>
                </c:pt>
                <c:pt idx="575">
                  <c:v>0.81190761550888679</c:v>
                </c:pt>
                <c:pt idx="576">
                  <c:v>0.81028527482629897</c:v>
                </c:pt>
                <c:pt idx="577">
                  <c:v>0.80921578103874459</c:v>
                </c:pt>
                <c:pt idx="578">
                  <c:v>0.80818488730639615</c:v>
                </c:pt>
                <c:pt idx="579">
                  <c:v>0.80879484217202013</c:v>
                </c:pt>
                <c:pt idx="580">
                  <c:v>0.80969112425947332</c:v>
                </c:pt>
                <c:pt idx="581">
                  <c:v>0.80970594197543733</c:v>
                </c:pt>
                <c:pt idx="582">
                  <c:v>0.8095139472551407</c:v>
                </c:pt>
                <c:pt idx="583">
                  <c:v>0.80712333361375965</c:v>
                </c:pt>
                <c:pt idx="584">
                  <c:v>0.80639024561560291</c:v>
                </c:pt>
                <c:pt idx="585">
                  <c:v>0.80528625937274956</c:v>
                </c:pt>
                <c:pt idx="586">
                  <c:v>0.80392081918029168</c:v>
                </c:pt>
                <c:pt idx="587">
                  <c:v>0.80370885564305206</c:v>
                </c:pt>
                <c:pt idx="588">
                  <c:v>0.803019718014923</c:v>
                </c:pt>
                <c:pt idx="589">
                  <c:v>0.80216081224043045</c:v>
                </c:pt>
                <c:pt idx="590">
                  <c:v>0.80099193920047218</c:v>
                </c:pt>
                <c:pt idx="591">
                  <c:v>0.80203895028198269</c:v>
                </c:pt>
                <c:pt idx="592">
                  <c:v>0.80183484146229489</c:v>
                </c:pt>
                <c:pt idx="593">
                  <c:v>0.80148623619614068</c:v>
                </c:pt>
                <c:pt idx="594">
                  <c:v>0.80122284702628122</c:v>
                </c:pt>
                <c:pt idx="595">
                  <c:v>0.7992110337790026</c:v>
                </c:pt>
                <c:pt idx="596">
                  <c:v>0.79770305133311603</c:v>
                </c:pt>
                <c:pt idx="597">
                  <c:v>0.79645367692469904</c:v>
                </c:pt>
                <c:pt idx="598">
                  <c:v>0.79940835984139358</c:v>
                </c:pt>
                <c:pt idx="599">
                  <c:v>0.80095620403017165</c:v>
                </c:pt>
                <c:pt idx="600">
                  <c:v>0.79995612204008659</c:v>
                </c:pt>
                <c:pt idx="601">
                  <c:v>0.79925883561681155</c:v>
                </c:pt>
                <c:pt idx="602">
                  <c:v>0.79858155595599079</c:v>
                </c:pt>
                <c:pt idx="603">
                  <c:v>0.79816986630376641</c:v>
                </c:pt>
                <c:pt idx="604">
                  <c:v>0.79809545518730851</c:v>
                </c:pt>
                <c:pt idx="605">
                  <c:v>0.79885076027302671</c:v>
                </c:pt>
                <c:pt idx="606">
                  <c:v>0.79668283925772698</c:v>
                </c:pt>
                <c:pt idx="607">
                  <c:v>0.79689735462953615</c:v>
                </c:pt>
                <c:pt idx="608">
                  <c:v>0.79774345379934175</c:v>
                </c:pt>
                <c:pt idx="609">
                  <c:v>0.79836647140176331</c:v>
                </c:pt>
                <c:pt idx="610">
                  <c:v>0.79767145222183489</c:v>
                </c:pt>
                <c:pt idx="611">
                  <c:v>0.79935333887308968</c:v>
                </c:pt>
                <c:pt idx="612">
                  <c:v>0.79928259898329657</c:v>
                </c:pt>
                <c:pt idx="613">
                  <c:v>0.8006455916912929</c:v>
                </c:pt>
                <c:pt idx="614">
                  <c:v>0.79811546194976279</c:v>
                </c:pt>
                <c:pt idx="615">
                  <c:v>0.79961837867200813</c:v>
                </c:pt>
                <c:pt idx="616">
                  <c:v>0.8001432881960967</c:v>
                </c:pt>
                <c:pt idx="617">
                  <c:v>0.80087821655078584</c:v>
                </c:pt>
                <c:pt idx="618">
                  <c:v>0.8012203710827065</c:v>
                </c:pt>
                <c:pt idx="619">
                  <c:v>0.80129119634985124</c:v>
                </c:pt>
                <c:pt idx="620">
                  <c:v>0.80208276784277621</c:v>
                </c:pt>
                <c:pt idx="621">
                  <c:v>0.8013833564717745</c:v>
                </c:pt>
                <c:pt idx="622">
                  <c:v>0.80100095125561666</c:v>
                </c:pt>
                <c:pt idx="623">
                  <c:v>0.801010598897818</c:v>
                </c:pt>
                <c:pt idx="624">
                  <c:v>0.80027580335236359</c:v>
                </c:pt>
                <c:pt idx="625">
                  <c:v>0.79953693815252769</c:v>
                </c:pt>
                <c:pt idx="626">
                  <c:v>0.79846229326399509</c:v>
                </c:pt>
                <c:pt idx="627">
                  <c:v>0.79853970207457814</c:v>
                </c:pt>
                <c:pt idx="628">
                  <c:v>0.79752696526176647</c:v>
                </c:pt>
                <c:pt idx="629">
                  <c:v>0.79765428188517262</c:v>
                </c:pt>
                <c:pt idx="630">
                  <c:v>0.79525284429124077</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0.7940981154346789</c:v>
                </c:pt>
                <c:pt idx="640">
                  <c:v>0.79369139664234489</c:v>
                </c:pt>
                <c:pt idx="641">
                  <c:v>0.79462731279976162</c:v>
                </c:pt>
                <c:pt idx="642">
                  <c:v>0.79367814417810245</c:v>
                </c:pt>
                <c:pt idx="643">
                  <c:v>0.79233557563298951</c:v>
                </c:pt>
                <c:pt idx="644">
                  <c:v>0.79191447549791849</c:v>
                </c:pt>
                <c:pt idx="645">
                  <c:v>0.79187277339848128</c:v>
                </c:pt>
                <c:pt idx="646">
                  <c:v>0.79068814349156469</c:v>
                </c:pt>
                <c:pt idx="647">
                  <c:v>0.79059409558122673</c:v>
                </c:pt>
                <c:pt idx="648">
                  <c:v>0.78923835046285251</c:v>
                </c:pt>
                <c:pt idx="649">
                  <c:v>0.7880982211356411</c:v>
                </c:pt>
                <c:pt idx="650">
                  <c:v>0.7878138386204514</c:v>
                </c:pt>
                <c:pt idx="651">
                  <c:v>0.78651433821262606</c:v>
                </c:pt>
                <c:pt idx="652">
                  <c:v>0.78652655666213889</c:v>
                </c:pt>
                <c:pt idx="653">
                  <c:v>0.78533619698541179</c:v>
                </c:pt>
                <c:pt idx="654">
                  <c:v>0.78444771269725777</c:v>
                </c:pt>
                <c:pt idx="655">
                  <c:v>0.78225767894450371</c:v>
                </c:pt>
                <c:pt idx="656">
                  <c:v>0.78130815932701103</c:v>
                </c:pt>
                <c:pt idx="657">
                  <c:v>0.78001612469537918</c:v>
                </c:pt>
                <c:pt idx="658">
                  <c:v>0.78052351288697253</c:v>
                </c:pt>
                <c:pt idx="659">
                  <c:v>0.7790077705873133</c:v>
                </c:pt>
                <c:pt idx="660">
                  <c:v>0.77999718040682364</c:v>
                </c:pt>
                <c:pt idx="661">
                  <c:v>0.77971107137159423</c:v>
                </c:pt>
                <c:pt idx="662">
                  <c:v>0.78010348471215685</c:v>
                </c:pt>
                <c:pt idx="663">
                  <c:v>0.77885554274618618</c:v>
                </c:pt>
                <c:pt idx="664">
                  <c:v>0.77850492636878288</c:v>
                </c:pt>
                <c:pt idx="665">
                  <c:v>0.77878830332835514</c:v>
                </c:pt>
                <c:pt idx="666">
                  <c:v>0.77916905791545354</c:v>
                </c:pt>
                <c:pt idx="667">
                  <c:v>0.77820129600105792</c:v>
                </c:pt>
                <c:pt idx="668">
                  <c:v>0.77753174773491196</c:v>
                </c:pt>
                <c:pt idx="669">
                  <c:v>0.77805751103264242</c:v>
                </c:pt>
                <c:pt idx="670">
                  <c:v>0.77752237519754863</c:v>
                </c:pt>
                <c:pt idx="671">
                  <c:v>0.77609199128973261</c:v>
                </c:pt>
                <c:pt idx="672">
                  <c:v>0.77649615824751095</c:v>
                </c:pt>
                <c:pt idx="673">
                  <c:v>0.7770469276266998</c:v>
                </c:pt>
                <c:pt idx="674">
                  <c:v>0.77622191666596085</c:v>
                </c:pt>
                <c:pt idx="675">
                  <c:v>0.77568650572601427</c:v>
                </c:pt>
                <c:pt idx="676">
                  <c:v>0.77483462935452985</c:v>
                </c:pt>
                <c:pt idx="677">
                  <c:v>0.77459495611930185</c:v>
                </c:pt>
                <c:pt idx="678">
                  <c:v>0.77341410178915737</c:v>
                </c:pt>
                <c:pt idx="679">
                  <c:v>0.77155840579628432</c:v>
                </c:pt>
                <c:pt idx="680">
                  <c:v>0.77152860909602361</c:v>
                </c:pt>
                <c:pt idx="681">
                  <c:v>0.77105545722764679</c:v>
                </c:pt>
                <c:pt idx="682">
                  <c:v>0.77049589397989904</c:v>
                </c:pt>
                <c:pt idx="683">
                  <c:v>0.77006098168449477</c:v>
                </c:pt>
                <c:pt idx="684">
                  <c:v>0.76953138589172432</c:v>
                </c:pt>
                <c:pt idx="685">
                  <c:v>0.7677292973974521</c:v>
                </c:pt>
                <c:pt idx="686">
                  <c:v>0.7674414049239433</c:v>
                </c:pt>
                <c:pt idx="687">
                  <c:v>0.76687987799681467</c:v>
                </c:pt>
                <c:pt idx="688">
                  <c:v>0.76683746441933942</c:v>
                </c:pt>
                <c:pt idx="689">
                  <c:v>0.76691653334533783</c:v>
                </c:pt>
                <c:pt idx="690">
                  <c:v>0.76678007185756769</c:v>
                </c:pt>
                <c:pt idx="691">
                  <c:v>0.76682583412500149</c:v>
                </c:pt>
                <c:pt idx="692">
                  <c:v>0.76512424427525638</c:v>
                </c:pt>
                <c:pt idx="693">
                  <c:v>0.76367041005130476</c:v>
                </c:pt>
                <c:pt idx="694">
                  <c:v>0.76287993897773299</c:v>
                </c:pt>
                <c:pt idx="695">
                  <c:v>0.76113572685031272</c:v>
                </c:pt>
                <c:pt idx="696">
                  <c:v>0.76176157139214262</c:v>
                </c:pt>
                <c:pt idx="697">
                  <c:v>0.76100811614931296</c:v>
                </c:pt>
                <c:pt idx="698">
                  <c:v>0.76121619027328791</c:v>
                </c:pt>
                <c:pt idx="699">
                  <c:v>0.76090805387798377</c:v>
                </c:pt>
                <c:pt idx="700">
                  <c:v>0.76152524684685852</c:v>
                </c:pt>
                <c:pt idx="701">
                  <c:v>0.76188747454583028</c:v>
                </c:pt>
                <c:pt idx="702">
                  <c:v>0.76285093913288926</c:v>
                </c:pt>
                <c:pt idx="703">
                  <c:v>0.76233341000764199</c:v>
                </c:pt>
                <c:pt idx="704">
                  <c:v>0.76278471475706067</c:v>
                </c:pt>
                <c:pt idx="705">
                  <c:v>0.76325643418297773</c:v>
                </c:pt>
                <c:pt idx="706">
                  <c:v>0.762927940029414</c:v>
                </c:pt>
                <c:pt idx="707">
                  <c:v>0.76030664623519373</c:v>
                </c:pt>
                <c:pt idx="708">
                  <c:v>0.75839751349842333</c:v>
                </c:pt>
                <c:pt idx="709">
                  <c:v>0.75804977149231001</c:v>
                </c:pt>
                <c:pt idx="710">
                  <c:v>0.75817667071527262</c:v>
                </c:pt>
                <c:pt idx="711">
                  <c:v>0.76015158196828758</c:v>
                </c:pt>
                <c:pt idx="712">
                  <c:v>0.76047826422444609</c:v>
                </c:pt>
                <c:pt idx="713">
                  <c:v>0.76056498865415278</c:v>
                </c:pt>
                <c:pt idx="714">
                  <c:v>0.75921990621999691</c:v>
                </c:pt>
                <c:pt idx="715">
                  <c:v>0.7596375722877442</c:v>
                </c:pt>
                <c:pt idx="716">
                  <c:v>0.75966326138811291</c:v>
                </c:pt>
                <c:pt idx="717">
                  <c:v>0.75993090993983969</c:v>
                </c:pt>
                <c:pt idx="718">
                  <c:v>0.75730160964610638</c:v>
                </c:pt>
                <c:pt idx="719">
                  <c:v>0.75565146440175135</c:v>
                </c:pt>
                <c:pt idx="720">
                  <c:v>0.75475573252396133</c:v>
                </c:pt>
                <c:pt idx="721">
                  <c:v>0.75392600683542832</c:v>
                </c:pt>
                <c:pt idx="722">
                  <c:v>0.75291383920503563</c:v>
                </c:pt>
                <c:pt idx="723">
                  <c:v>0.75177533204777136</c:v>
                </c:pt>
                <c:pt idx="724">
                  <c:v>0.75092226039319643</c:v>
                </c:pt>
                <c:pt idx="725">
                  <c:v>0.75048477729046681</c:v>
                </c:pt>
                <c:pt idx="726">
                  <c:v>0.74963173409500472</c:v>
                </c:pt>
                <c:pt idx="727">
                  <c:v>0.74835327446434974</c:v>
                </c:pt>
                <c:pt idx="728">
                  <c:v>0.74925382542004115</c:v>
                </c:pt>
                <c:pt idx="729">
                  <c:v>0.74726844121030922</c:v>
                </c:pt>
                <c:pt idx="730">
                  <c:v>0.74794255242227381</c:v>
                </c:pt>
                <c:pt idx="731">
                  <c:v>0.74607105213057501</c:v>
                </c:pt>
                <c:pt idx="732">
                  <c:v>0.74642671525884929</c:v>
                </c:pt>
                <c:pt idx="733">
                  <c:v>0.74611597011073649</c:v>
                </c:pt>
                <c:pt idx="734">
                  <c:v>0.74567610592818334</c:v>
                </c:pt>
                <c:pt idx="735">
                  <c:v>0.74466415648440476</c:v>
                </c:pt>
                <c:pt idx="736">
                  <c:v>0.74462336507686189</c:v>
                </c:pt>
                <c:pt idx="737">
                  <c:v>0.74363938146316877</c:v>
                </c:pt>
                <c:pt idx="738">
                  <c:v>0.74390150894532781</c:v>
                </c:pt>
                <c:pt idx="739">
                  <c:v>0.7435008709186377</c:v>
                </c:pt>
                <c:pt idx="740">
                  <c:v>0.74337616304804044</c:v>
                </c:pt>
                <c:pt idx="741">
                  <c:v>0.74257630995073476</c:v>
                </c:pt>
                <c:pt idx="742">
                  <c:v>0.74163851549131743</c:v>
                </c:pt>
                <c:pt idx="743">
                  <c:v>0.74295121144518883</c:v>
                </c:pt>
                <c:pt idx="744">
                  <c:v>0.74239681827117499</c:v>
                </c:pt>
                <c:pt idx="745">
                  <c:v>0.74166839756892977</c:v>
                </c:pt>
                <c:pt idx="746">
                  <c:v>0.74087405605483581</c:v>
                </c:pt>
                <c:pt idx="747">
                  <c:v>0.74039591435382635</c:v>
                </c:pt>
                <c:pt idx="748">
                  <c:v>0.74085768257357709</c:v>
                </c:pt>
                <c:pt idx="749">
                  <c:v>0.74147144147512756</c:v>
                </c:pt>
                <c:pt idx="750">
                  <c:v>0.74216360525650771</c:v>
                </c:pt>
                <c:pt idx="751">
                  <c:v>0.74332935727947858</c:v>
                </c:pt>
                <c:pt idx="752">
                  <c:v>0.74282159911931012</c:v>
                </c:pt>
                <c:pt idx="753">
                  <c:v>0.74302085091558512</c:v>
                </c:pt>
                <c:pt idx="754">
                  <c:v>0.74771554349609948</c:v>
                </c:pt>
                <c:pt idx="755">
                  <c:v>0.74757302021542671</c:v>
                </c:pt>
                <c:pt idx="756">
                  <c:v>0.74847333401176286</c:v>
                </c:pt>
                <c:pt idx="757">
                  <c:v>0.75068716907649968</c:v>
                </c:pt>
                <c:pt idx="758">
                  <c:v>0.75112679609969779</c:v>
                </c:pt>
                <c:pt idx="759">
                  <c:v>0.75035460526854103</c:v>
                </c:pt>
                <c:pt idx="760">
                  <c:v>0.74927752238191669</c:v>
                </c:pt>
                <c:pt idx="761">
                  <c:v>0.74926370073522697</c:v>
                </c:pt>
                <c:pt idx="762">
                  <c:v>0.74970137356541544</c:v>
                </c:pt>
                <c:pt idx="763">
                  <c:v>0.7494081592361681</c:v>
                </c:pt>
                <c:pt idx="764">
                  <c:v>0.7490308766618915</c:v>
                </c:pt>
                <c:pt idx="765">
                  <c:v>0.74969814819830582</c:v>
                </c:pt>
                <c:pt idx="766">
                  <c:v>0.74798879849478817</c:v>
                </c:pt>
                <c:pt idx="767">
                  <c:v>0.746764676813513</c:v>
                </c:pt>
                <c:pt idx="768">
                  <c:v>0.74636891478300549</c:v>
                </c:pt>
                <c:pt idx="769">
                  <c:v>0.74490084151187874</c:v>
                </c:pt>
                <c:pt idx="770">
                  <c:v>0.74484179832106201</c:v>
                </c:pt>
                <c:pt idx="771">
                  <c:v>0.7452736844632003</c:v>
                </c:pt>
                <c:pt idx="772">
                  <c:v>0.74444319986474738</c:v>
                </c:pt>
                <c:pt idx="773">
                  <c:v>0.74488890765358984</c:v>
                </c:pt>
                <c:pt idx="774">
                  <c:v>0.74454218068947864</c:v>
                </c:pt>
                <c:pt idx="775">
                  <c:v>0.74568305944022484</c:v>
                </c:pt>
                <c:pt idx="776">
                  <c:v>0.74705584208601328</c:v>
                </c:pt>
                <c:pt idx="777">
                  <c:v>0.74669570138928565</c:v>
                </c:pt>
                <c:pt idx="778">
                  <c:v>0.74607686727773648</c:v>
                </c:pt>
                <c:pt idx="779">
                  <c:v>0.7463095964873363</c:v>
                </c:pt>
                <c:pt idx="780">
                  <c:v>0.74604202382658991</c:v>
                </c:pt>
                <c:pt idx="781">
                  <c:v>0.7453102828935132</c:v>
                </c:pt>
                <c:pt idx="782">
                  <c:v>0.74485657809150063</c:v>
                </c:pt>
                <c:pt idx="783">
                  <c:v>0.744601793062728</c:v>
                </c:pt>
                <c:pt idx="784">
                  <c:v>0.7447875836945318</c:v>
                </c:pt>
                <c:pt idx="785">
                  <c:v>0.74377067287721865</c:v>
                </c:pt>
                <c:pt idx="786">
                  <c:v>0.74435144765689676</c:v>
                </c:pt>
                <c:pt idx="787">
                  <c:v>0.74359250928999643</c:v>
                </c:pt>
                <c:pt idx="788">
                  <c:v>0.7419507689728847</c:v>
                </c:pt>
                <c:pt idx="789">
                  <c:v>0.74099627849548755</c:v>
                </c:pt>
                <c:pt idx="790">
                  <c:v>0.74241626533755301</c:v>
                </c:pt>
                <c:pt idx="791">
                  <c:v>0.74317829626232901</c:v>
                </c:pt>
                <c:pt idx="792">
                  <c:v>0.74248490873871731</c:v>
                </c:pt>
                <c:pt idx="793">
                  <c:v>0.74235788619290588</c:v>
                </c:pt>
                <c:pt idx="794">
                  <c:v>0.74170355407042643</c:v>
                </c:pt>
                <c:pt idx="795">
                  <c:v>0.73999020111710956</c:v>
                </c:pt>
                <c:pt idx="796">
                  <c:v>0.74106838442310163</c:v>
                </c:pt>
                <c:pt idx="797">
                  <c:v>0.74022097613368532</c:v>
                </c:pt>
                <c:pt idx="798">
                  <c:v>0.73979298889121026</c:v>
                </c:pt>
                <c:pt idx="799">
                  <c:v>0.73921444340938103</c:v>
                </c:pt>
                <c:pt idx="800">
                  <c:v>0.73941406517425867</c:v>
                </c:pt>
                <c:pt idx="801">
                  <c:v>0.73862381228728724</c:v>
                </c:pt>
                <c:pt idx="802">
                  <c:v>0.74012898676650729</c:v>
                </c:pt>
                <c:pt idx="803">
                  <c:v>0.74038133379721649</c:v>
                </c:pt>
                <c:pt idx="804">
                  <c:v>0.73902556970608668</c:v>
                </c:pt>
                <c:pt idx="805">
                  <c:v>0.7403844832733173</c:v>
                </c:pt>
                <c:pt idx="806">
                  <c:v>0.73955560187205549</c:v>
                </c:pt>
                <c:pt idx="807">
                  <c:v>0.74098433515081319</c:v>
                </c:pt>
                <c:pt idx="808">
                  <c:v>0.74018907345845286</c:v>
                </c:pt>
                <c:pt idx="809">
                  <c:v>0.74080913131223269</c:v>
                </c:pt>
                <c:pt idx="810">
                  <c:v>0.74108284165684779</c:v>
                </c:pt>
                <c:pt idx="811">
                  <c:v>0.74149688392976998</c:v>
                </c:pt>
                <c:pt idx="812">
                  <c:v>0.74207691877228399</c:v>
                </c:pt>
                <c:pt idx="813">
                  <c:v>0.74286253282245696</c:v>
                </c:pt>
                <c:pt idx="814">
                  <c:v>0.74285880467753906</c:v>
                </c:pt>
                <c:pt idx="815">
                  <c:v>0.74243723971014219</c:v>
                </c:pt>
                <c:pt idx="816">
                  <c:v>0.74314690585126153</c:v>
                </c:pt>
                <c:pt idx="817">
                  <c:v>0.7436732857633076</c:v>
                </c:pt>
                <c:pt idx="818">
                  <c:v>0.74452192728131195</c:v>
                </c:pt>
                <c:pt idx="819">
                  <c:v>0.74499238501951481</c:v>
                </c:pt>
                <c:pt idx="820">
                  <c:v>0.74577309461440722</c:v>
                </c:pt>
                <c:pt idx="821">
                  <c:v>0.74364618319322062</c:v>
                </c:pt>
                <c:pt idx="822">
                  <c:v>0.7427700027319446</c:v>
                </c:pt>
                <c:pt idx="823">
                  <c:v>0.74258110056952398</c:v>
                </c:pt>
                <c:pt idx="824">
                  <c:v>0.74234393173696822</c:v>
                </c:pt>
                <c:pt idx="825">
                  <c:v>0.74239771947668509</c:v>
                </c:pt>
                <c:pt idx="826">
                  <c:v>0.74117916629688851</c:v>
                </c:pt>
                <c:pt idx="827">
                  <c:v>0.74152385369062324</c:v>
                </c:pt>
                <c:pt idx="828">
                  <c:v>0.73899126697824635</c:v>
                </c:pt>
                <c:pt idx="829">
                  <c:v>0.73908728805433554</c:v>
                </c:pt>
                <c:pt idx="830">
                  <c:v>0.74030459851915964</c:v>
                </c:pt>
                <c:pt idx="831">
                  <c:v>0.74111516173253711</c:v>
                </c:pt>
                <c:pt idx="832">
                  <c:v>0.74042525570811812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0.7361861936634998</c:v>
                </c:pt>
                <c:pt idx="843">
                  <c:v>0.73484235394428765</c:v>
                </c:pt>
                <c:pt idx="844">
                  <c:v>0.73358747743904473</c:v>
                </c:pt>
                <c:pt idx="845">
                  <c:v>0.73341571715414511</c:v>
                </c:pt>
                <c:pt idx="846">
                  <c:v>0.73194630630433744</c:v>
                </c:pt>
                <c:pt idx="847">
                  <c:v>0.73124729336103678</c:v>
                </c:pt>
                <c:pt idx="848">
                  <c:v>0.73037223229187065</c:v>
                </c:pt>
                <c:pt idx="849">
                  <c:v>0.7315517110977936</c:v>
                </c:pt>
                <c:pt idx="850">
                  <c:v>0.73119324000285268</c:v>
                </c:pt>
                <c:pt idx="851">
                  <c:v>0.73064917748995173</c:v>
                </c:pt>
                <c:pt idx="852">
                  <c:v>0.72934734343415664</c:v>
                </c:pt>
                <c:pt idx="853">
                  <c:v>0.72865565397145848</c:v>
                </c:pt>
                <c:pt idx="854">
                  <c:v>0.72765994519971877</c:v>
                </c:pt>
                <c:pt idx="855">
                  <c:v>0.72654835088503944</c:v>
                </c:pt>
                <c:pt idx="856">
                  <c:v>0.72496970444038333</c:v>
                </c:pt>
                <c:pt idx="857">
                  <c:v>0.72388275572495753</c:v>
                </c:pt>
                <c:pt idx="858">
                  <c:v>0.72411240186303849</c:v>
                </c:pt>
                <c:pt idx="859">
                  <c:v>0.72412740930647623</c:v>
                </c:pt>
                <c:pt idx="860">
                  <c:v>0.72317311804295059</c:v>
                </c:pt>
                <c:pt idx="861">
                  <c:v>0.72319510745751392</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0.7251086608444981</c:v>
                </c:pt>
                <c:pt idx="873">
                  <c:v>0.72672845917890094</c:v>
                </c:pt>
                <c:pt idx="874">
                  <c:v>0.72762420054306221</c:v>
                </c:pt>
                <c:pt idx="875">
                  <c:v>0.72707311811352371</c:v>
                </c:pt>
                <c:pt idx="876">
                  <c:v>0.72738833134371839</c:v>
                </c:pt>
                <c:pt idx="877">
                  <c:v>0.72627535201846194</c:v>
                </c:pt>
                <c:pt idx="878">
                  <c:v>0.72554004420881335</c:v>
                </c:pt>
                <c:pt idx="879">
                  <c:v>0.72485649405487651</c:v>
                </c:pt>
                <c:pt idx="880">
                  <c:v>0.72441864098358644</c:v>
                </c:pt>
                <c:pt idx="881">
                  <c:v>0.72565109170108166</c:v>
                </c:pt>
                <c:pt idx="882">
                  <c:v>0.72712498960571281</c:v>
                </c:pt>
                <c:pt idx="883">
                  <c:v>0.7272677405593555</c:v>
                </c:pt>
                <c:pt idx="884">
                  <c:v>0.72788866167316291</c:v>
                </c:pt>
                <c:pt idx="885">
                  <c:v>0.72668766777134408</c:v>
                </c:pt>
                <c:pt idx="886">
                  <c:v>0.72594067274913276</c:v>
                </c:pt>
                <c:pt idx="887">
                  <c:v>0.72516516168712997</c:v>
                </c:pt>
                <c:pt idx="888">
                  <c:v>0.7259412798770486</c:v>
                </c:pt>
                <c:pt idx="889">
                  <c:v>0.72706105144598632</c:v>
                </c:pt>
                <c:pt idx="890">
                  <c:v>0.7265551621014481</c:v>
                </c:pt>
                <c:pt idx="891">
                  <c:v>0.72862192042606488</c:v>
                </c:pt>
                <c:pt idx="892">
                  <c:v>0.72971903853424203</c:v>
                </c:pt>
                <c:pt idx="893">
                  <c:v>0.72961216504648951</c:v>
                </c:pt>
                <c:pt idx="894">
                  <c:v>0.72807508789202302</c:v>
                </c:pt>
                <c:pt idx="895">
                  <c:v>0.7271752294415994</c:v>
                </c:pt>
                <c:pt idx="896">
                  <c:v>0.72730096184056947</c:v>
                </c:pt>
                <c:pt idx="897">
                  <c:v>0.72853859211818461</c:v>
                </c:pt>
                <c:pt idx="898">
                  <c:v>0.72905110295165798</c:v>
                </c:pt>
                <c:pt idx="899">
                  <c:v>0.73000607723412292</c:v>
                </c:pt>
                <c:pt idx="900">
                  <c:v>0.73033140293883081</c:v>
                </c:pt>
                <c:pt idx="901">
                  <c:v>0.73074280799983193</c:v>
                </c:pt>
                <c:pt idx="902">
                  <c:v>0.72999055752649211</c:v>
                </c:pt>
                <c:pt idx="903">
                  <c:v>0.7294086254092067</c:v>
                </c:pt>
                <c:pt idx="904">
                  <c:v>0.72954354061806725</c:v>
                </c:pt>
                <c:pt idx="905">
                  <c:v>0.72936062435755389</c:v>
                </c:pt>
                <c:pt idx="906">
                  <c:v>0.72912614016878763</c:v>
                </c:pt>
                <c:pt idx="907">
                  <c:v>0.72991595668257547</c:v>
                </c:pt>
                <c:pt idx="908">
                  <c:v>0.73052557003873653</c:v>
                </c:pt>
                <c:pt idx="909">
                  <c:v>0.7303403580757506</c:v>
                </c:pt>
                <c:pt idx="910">
                  <c:v>0.73167662766860575</c:v>
                </c:pt>
                <c:pt idx="911">
                  <c:v>0.732373212100214</c:v>
                </c:pt>
                <c:pt idx="912">
                  <c:v>0.73375815627728991</c:v>
                </c:pt>
                <c:pt idx="913">
                  <c:v>0.73499473356739076</c:v>
                </c:pt>
                <c:pt idx="914">
                  <c:v>0.73669648468549598</c:v>
                </c:pt>
                <c:pt idx="915">
                  <c:v>0.73816081083893459</c:v>
                </c:pt>
                <c:pt idx="916">
                  <c:v>0.73763566415547688</c:v>
                </c:pt>
                <c:pt idx="917">
                  <c:v>0.73720011627303028</c:v>
                </c:pt>
                <c:pt idx="918">
                  <c:v>0.73638089200034074</c:v>
                </c:pt>
                <c:pt idx="919">
                  <c:v>0.73658147188896783</c:v>
                </c:pt>
                <c:pt idx="920">
                  <c:v>0.73658237309447849</c:v>
                </c:pt>
                <c:pt idx="921">
                  <c:v>0.73667436246167073</c:v>
                </c:pt>
                <c:pt idx="922">
                  <c:v>0.73776411914376183</c:v>
                </c:pt>
                <c:pt idx="923">
                  <c:v>0.73897015031008129</c:v>
                </c:pt>
                <c:pt idx="924">
                  <c:v>0.73867310348579485</c:v>
                </c:pt>
                <c:pt idx="925">
                  <c:v>0.73845405362727978</c:v>
                </c:pt>
                <c:pt idx="926">
                  <c:v>0.73827300618239655</c:v>
                </c:pt>
                <c:pt idx="927">
                  <c:v>0.73907489885009192</c:v>
                </c:pt>
                <c:pt idx="928">
                  <c:v>0.73828016839465249</c:v>
                </c:pt>
                <c:pt idx="929">
                  <c:v>0.73923243906057245</c:v>
                </c:pt>
                <c:pt idx="930">
                  <c:v>0.74092627854287274</c:v>
                </c:pt>
                <c:pt idx="931">
                  <c:v>0.74211326107050013</c:v>
                </c:pt>
                <c:pt idx="932">
                  <c:v>0.74269767861773084</c:v>
                </c:pt>
                <c:pt idx="933">
                  <c:v>0.74294989283920676</c:v>
                </c:pt>
                <c:pt idx="934">
                  <c:v>0.74239912346000403</c:v>
                </c:pt>
                <c:pt idx="935">
                  <c:v>0.74177303227247704</c:v>
                </c:pt>
                <c:pt idx="936">
                  <c:v>0.74094529872242298</c:v>
                </c:pt>
                <c:pt idx="937">
                  <c:v>0.73927189288939177</c:v>
                </c:pt>
                <c:pt idx="938">
                  <c:v>0.73823392232215213</c:v>
                </c:pt>
                <c:pt idx="939">
                  <c:v>0.74004103859455539</c:v>
                </c:pt>
                <c:pt idx="940">
                  <c:v>0.73945294033427444</c:v>
                </c:pt>
                <c:pt idx="941">
                  <c:v>0.73973903988313372</c:v>
                </c:pt>
                <c:pt idx="942">
                  <c:v>0.73814123096329398</c:v>
                </c:pt>
                <c:pt idx="943">
                  <c:v>0.73765124078133248</c:v>
                </c:pt>
                <c:pt idx="944">
                  <c:v>0.73770440242037749</c:v>
                </c:pt>
                <c:pt idx="945">
                  <c:v>0.73789620741320083</c:v>
                </c:pt>
                <c:pt idx="946">
                  <c:v>0.7384969415234508</c:v>
                </c:pt>
                <c:pt idx="947">
                  <c:v>0.73862921003400617</c:v>
                </c:pt>
                <c:pt idx="948">
                  <c:v>0.73920415069378054</c:v>
                </c:pt>
                <c:pt idx="949">
                  <c:v>0.73960946550275264</c:v>
                </c:pt>
                <c:pt idx="950">
                  <c:v>0.73873471748393671</c:v>
                </c:pt>
                <c:pt idx="951">
                  <c:v>0.73857668398200349</c:v>
                </c:pt>
                <c:pt idx="952">
                  <c:v>0.73881831141027043</c:v>
                </c:pt>
                <c:pt idx="953">
                  <c:v>0.73674902971022505</c:v>
                </c:pt>
                <c:pt idx="954">
                  <c:v>0.73540673626996522</c:v>
                </c:pt>
                <c:pt idx="955">
                  <c:v>0.73507014075310928</c:v>
                </c:pt>
                <c:pt idx="956">
                  <c:v>0.73529151477322352</c:v>
                </c:pt>
                <c:pt idx="957">
                  <c:v>0.7350493276488953</c:v>
                </c:pt>
                <c:pt idx="958">
                  <c:v>0.73435233530321398</c:v>
                </c:pt>
                <c:pt idx="959">
                  <c:v>0.73440908279158656</c:v>
                </c:pt>
                <c:pt idx="960">
                  <c:v>0.73559369372573269</c:v>
                </c:pt>
                <c:pt idx="961">
                  <c:v>0.73649282172534902</c:v>
                </c:pt>
                <c:pt idx="962">
                  <c:v>0.73659532199478428</c:v>
                </c:pt>
                <c:pt idx="963">
                  <c:v>0.73632059660815274</c:v>
                </c:pt>
                <c:pt idx="964">
                  <c:v>0.73683697788216307</c:v>
                </c:pt>
                <c:pt idx="965">
                  <c:v>0.73587583745670371</c:v>
                </c:pt>
                <c:pt idx="966">
                  <c:v>0.73542720786471705</c:v>
                </c:pt>
                <c:pt idx="967">
                  <c:v>0.73551535525049871</c:v>
                </c:pt>
                <c:pt idx="968">
                  <c:v>0.73623161442148488</c:v>
                </c:pt>
                <c:pt idx="969">
                  <c:v>0.73664568515353379</c:v>
                </c:pt>
                <c:pt idx="970">
                  <c:v>0.73799210516641267</c:v>
                </c:pt>
                <c:pt idx="971">
                  <c:v>0.74095306806259509</c:v>
                </c:pt>
                <c:pt idx="972">
                  <c:v>0.74201549450162951</c:v>
                </c:pt>
                <c:pt idx="973">
                  <c:v>0.74205280440997989</c:v>
                </c:pt>
                <c:pt idx="974">
                  <c:v>0.74090367251399469</c:v>
                </c:pt>
                <c:pt idx="975">
                  <c:v>0.73970934753299411</c:v>
                </c:pt>
                <c:pt idx="976">
                  <c:v>0.7404297237902</c:v>
                </c:pt>
                <c:pt idx="977">
                  <c:v>0.74004871307100495</c:v>
                </c:pt>
                <c:pt idx="978">
                  <c:v>0.74002975929605008</c:v>
                </c:pt>
                <c:pt idx="979">
                  <c:v>0.73879667299154084</c:v>
                </c:pt>
                <c:pt idx="980">
                  <c:v>0.7393400999173565</c:v>
                </c:pt>
                <c:pt idx="981">
                  <c:v>0.74047046776587444</c:v>
                </c:pt>
                <c:pt idx="982">
                  <c:v>0.74071075761543193</c:v>
                </c:pt>
                <c:pt idx="983">
                  <c:v>0.74007610023230086</c:v>
                </c:pt>
                <c:pt idx="984">
                  <c:v>0.73990608544021086</c:v>
                </c:pt>
                <c:pt idx="985">
                  <c:v>0.73978770498096913</c:v>
                </c:pt>
                <c:pt idx="986">
                  <c:v>0.7405960294101277</c:v>
                </c:pt>
                <c:pt idx="987">
                  <c:v>0.74013145322369711</c:v>
                </c:pt>
                <c:pt idx="988">
                  <c:v>0.73979354858727242</c:v>
                </c:pt>
                <c:pt idx="989">
                  <c:v>0.7411144502545004</c:v>
                </c:pt>
                <c:pt idx="990">
                  <c:v>0.74114156231095762</c:v>
                </c:pt>
                <c:pt idx="991">
                  <c:v>0.74027869123219181</c:v>
                </c:pt>
                <c:pt idx="992">
                  <c:v>0.7396079192238294</c:v>
                </c:pt>
                <c:pt idx="993">
                  <c:v>0.73906258553682846</c:v>
                </c:pt>
                <c:pt idx="994">
                  <c:v>0.73939779604310774</c:v>
                </c:pt>
                <c:pt idx="995">
                  <c:v>0.73977782966579786</c:v>
                </c:pt>
                <c:pt idx="996">
                  <c:v>0.739005316297906</c:v>
                </c:pt>
                <c:pt idx="997">
                  <c:v>0.7378248224499947</c:v>
                </c:pt>
                <c:pt idx="998">
                  <c:v>0.73717060416399283</c:v>
                </c:pt>
                <c:pt idx="999">
                  <c:v>0.73672046623856646</c:v>
                </c:pt>
                <c:pt idx="1000">
                  <c:v>0.73696773805927762</c:v>
                </c:pt>
                <c:pt idx="1001">
                  <c:v>0.73614595246564862</c:v>
                </c:pt>
                <c:pt idx="1002">
                  <c:v>0.7364733367134878</c:v>
                </c:pt>
                <c:pt idx="1003">
                  <c:v>0.73514736932260383</c:v>
                </c:pt>
                <c:pt idx="1004">
                  <c:v>0.7337167956873285</c:v>
                </c:pt>
                <c:pt idx="1005">
                  <c:v>0.73222660967877595</c:v>
                </c:pt>
                <c:pt idx="1006">
                  <c:v>0.73279347743439915</c:v>
                </c:pt>
                <c:pt idx="1007">
                  <c:v>0.73266199629286199</c:v>
                </c:pt>
                <c:pt idx="1008">
                  <c:v>0.73256451431521441</c:v>
                </c:pt>
                <c:pt idx="1009">
                  <c:v>0.73184840692623265</c:v>
                </c:pt>
                <c:pt idx="1010">
                  <c:v>0.733198887107122</c:v>
                </c:pt>
                <c:pt idx="1011">
                  <c:v>0.73515311806517081</c:v>
                </c:pt>
                <c:pt idx="1012">
                  <c:v>0.73596271366839994</c:v>
                </c:pt>
                <c:pt idx="1013">
                  <c:v>0.73592990978764306</c:v>
                </c:pt>
                <c:pt idx="1014">
                  <c:v>0.73561501909415505</c:v>
                </c:pt>
                <c:pt idx="1015">
                  <c:v>0.73606773731326314</c:v>
                </c:pt>
                <c:pt idx="1016">
                  <c:v>0.73647597392540853</c:v>
                </c:pt>
                <c:pt idx="1017">
                  <c:v>0.73653916266161445</c:v>
                </c:pt>
                <c:pt idx="1018">
                  <c:v>0.73540754261173902</c:v>
                </c:pt>
                <c:pt idx="1019">
                  <c:v>0.73662329731124054</c:v>
                </c:pt>
                <c:pt idx="1020">
                  <c:v>0.73619060482732834</c:v>
                </c:pt>
                <c:pt idx="1021">
                  <c:v>0.73555896411107824</c:v>
                </c:pt>
                <c:pt idx="1022">
                  <c:v>0.7335946111921603</c:v>
                </c:pt>
                <c:pt idx="1023">
                  <c:v>0.73216661785056669</c:v>
                </c:pt>
                <c:pt idx="1024">
                  <c:v>0.73179543501467537</c:v>
                </c:pt>
                <c:pt idx="1025">
                  <c:v>0.73148682430067424</c:v>
                </c:pt>
                <c:pt idx="1026">
                  <c:v>0.73085998368959837</c:v>
                </c:pt>
                <c:pt idx="1027">
                  <c:v>0.73150040878802269</c:v>
                </c:pt>
                <c:pt idx="1028">
                  <c:v>0.73161238594491329</c:v>
                </c:pt>
                <c:pt idx="1029">
                  <c:v>0.73222930380894979</c:v>
                </c:pt>
                <c:pt idx="1030">
                  <c:v>0.73168209181994803</c:v>
                </c:pt>
                <c:pt idx="1031">
                  <c:v>0.73212121606533775</c:v>
                </c:pt>
                <c:pt idx="1032">
                  <c:v>0.73100725015719115</c:v>
                </c:pt>
                <c:pt idx="1033">
                  <c:v>0.73178691625096803</c:v>
                </c:pt>
                <c:pt idx="1034">
                  <c:v>0.73215548084766602</c:v>
                </c:pt>
                <c:pt idx="1035">
                  <c:v>0.73174627662540159</c:v>
                </c:pt>
                <c:pt idx="1036">
                  <c:v>0.73129535133094259</c:v>
                </c:pt>
                <c:pt idx="1037">
                  <c:v>0.73127554378235959</c:v>
                </c:pt>
                <c:pt idx="1038">
                  <c:v>0.73077287980493111</c:v>
                </c:pt>
                <c:pt idx="1039">
                  <c:v>0.73015245198257639</c:v>
                </c:pt>
                <c:pt idx="1040">
                  <c:v>0.72970924859643582</c:v>
                </c:pt>
                <c:pt idx="1041">
                  <c:v>0.72929683797980283</c:v>
                </c:pt>
                <c:pt idx="1042">
                  <c:v>0.72956837594480817</c:v>
                </c:pt>
                <c:pt idx="1043">
                  <c:v>0.72862334338213963</c:v>
                </c:pt>
                <c:pt idx="1044">
                  <c:v>0.72756170431215139</c:v>
                </c:pt>
                <c:pt idx="1045">
                  <c:v>0.72832708392688539</c:v>
                </c:pt>
                <c:pt idx="1046">
                  <c:v>0.72828217543309393</c:v>
                </c:pt>
                <c:pt idx="1047">
                  <c:v>0.72873061529762162</c:v>
                </c:pt>
                <c:pt idx="1048">
                  <c:v>0.72769263524398342</c:v>
                </c:pt>
                <c:pt idx="1049">
                  <c:v>0.72842285835724851</c:v>
                </c:pt>
                <c:pt idx="1050">
                  <c:v>0.72749423722133622</c:v>
                </c:pt>
                <c:pt idx="1051">
                  <c:v>0.72793171083768038</c:v>
                </c:pt>
                <c:pt idx="1052">
                  <c:v>0.72671056787781652</c:v>
                </c:pt>
                <c:pt idx="1053">
                  <c:v>0.72574447556522192</c:v>
                </c:pt>
                <c:pt idx="1054">
                  <c:v>0.72632356177034263</c:v>
                </c:pt>
                <c:pt idx="1055">
                  <c:v>0.72672859198813478</c:v>
                </c:pt>
                <c:pt idx="1056">
                  <c:v>0.72560692314442599</c:v>
                </c:pt>
                <c:pt idx="1057">
                  <c:v>0.72550001171117651</c:v>
                </c:pt>
                <c:pt idx="1058">
                  <c:v>0.72473345578606541</c:v>
                </c:pt>
                <c:pt idx="1059">
                  <c:v>0.72505866765430971</c:v>
                </c:pt>
                <c:pt idx="1060">
                  <c:v>0.72596956824386893</c:v>
                </c:pt>
                <c:pt idx="1061">
                  <c:v>0.7269589021723849</c:v>
                </c:pt>
                <c:pt idx="1062">
                  <c:v>0.72949483757473432</c:v>
                </c:pt>
                <c:pt idx="1063">
                  <c:v>0.7295685846450225</c:v>
                </c:pt>
                <c:pt idx="1064">
                  <c:v>0.73030689014879635</c:v>
                </c:pt>
                <c:pt idx="1065">
                  <c:v>0.73106016515052352</c:v>
                </c:pt>
                <c:pt idx="1066">
                  <c:v>0.73150084516123559</c:v>
                </c:pt>
                <c:pt idx="1067">
                  <c:v>0.73195469225882503</c:v>
                </c:pt>
                <c:pt idx="1068">
                  <c:v>0.73204701364909464</c:v>
                </c:pt>
                <c:pt idx="1069">
                  <c:v>0.73258697804848794</c:v>
                </c:pt>
                <c:pt idx="1070">
                  <c:v>0.73271081317268771</c:v>
                </c:pt>
                <c:pt idx="1071">
                  <c:v>0.73295618771862769</c:v>
                </c:pt>
                <c:pt idx="1072">
                  <c:v>0.7334596200923329</c:v>
                </c:pt>
                <c:pt idx="1073">
                  <c:v>0.73353592848354765</c:v>
                </c:pt>
                <c:pt idx="1074">
                  <c:v>0.73354565201674427</c:v>
                </c:pt>
                <c:pt idx="1075">
                  <c:v>0.73309091320000186</c:v>
                </c:pt>
                <c:pt idx="1076">
                  <c:v>0.73340487422885325</c:v>
                </c:pt>
                <c:pt idx="1077">
                  <c:v>0.73234987562055698</c:v>
                </c:pt>
                <c:pt idx="1078">
                  <c:v>0.73202845830185503</c:v>
                </c:pt>
                <c:pt idx="1079">
                  <c:v>0.73113049712623024</c:v>
                </c:pt>
                <c:pt idx="1080">
                  <c:v>0.73184766698906889</c:v>
                </c:pt>
                <c:pt idx="1081">
                  <c:v>0.73282554137799161</c:v>
                </c:pt>
                <c:pt idx="1082">
                  <c:v>0.7337076603092928</c:v>
                </c:pt>
                <c:pt idx="1083">
                  <c:v>0.73393709774717331</c:v>
                </c:pt>
                <c:pt idx="1084">
                  <c:v>0.73393291425630025</c:v>
                </c:pt>
                <c:pt idx="1085">
                  <c:v>0.7335162727169402</c:v>
                </c:pt>
                <c:pt idx="1086">
                  <c:v>0.73334524288284819</c:v>
                </c:pt>
                <c:pt idx="1087">
                  <c:v>0.7329349382412006</c:v>
                </c:pt>
                <c:pt idx="1088">
                  <c:v>0.73388418275386869</c:v>
                </c:pt>
                <c:pt idx="1089">
                  <c:v>0.7359179759293395</c:v>
                </c:pt>
                <c:pt idx="1090">
                  <c:v>0.73575956297247591</c:v>
                </c:pt>
                <c:pt idx="1091">
                  <c:v>0.73699394891022507</c:v>
                </c:pt>
                <c:pt idx="1092">
                  <c:v>0.7378523898523921</c:v>
                </c:pt>
                <c:pt idx="1093">
                  <c:v>0.73922330368256461</c:v>
                </c:pt>
                <c:pt idx="1094">
                  <c:v>0.73896940088653218</c:v>
                </c:pt>
                <c:pt idx="1095">
                  <c:v>0.73911280639998744</c:v>
                </c:pt>
                <c:pt idx="1096">
                  <c:v>0.73946906716983563</c:v>
                </c:pt>
                <c:pt idx="1097">
                  <c:v>0.74010120117749545</c:v>
                </c:pt>
                <c:pt idx="1098">
                  <c:v>0.74053710954217422</c:v>
                </c:pt>
                <c:pt idx="1099">
                  <c:v>0.74093208420366352</c:v>
                </c:pt>
                <c:pt idx="1100">
                  <c:v>0.74185912111514085</c:v>
                </c:pt>
                <c:pt idx="1101">
                  <c:v>0.74162213252368814</c:v>
                </c:pt>
                <c:pt idx="1102">
                  <c:v>0.74079501558794925</c:v>
                </c:pt>
                <c:pt idx="1103">
                  <c:v>0.7398843047258481</c:v>
                </c:pt>
                <c:pt idx="1104">
                  <c:v>0.74023450370280841</c:v>
                </c:pt>
                <c:pt idx="1105">
                  <c:v>0.74165405417167585</c:v>
                </c:pt>
                <c:pt idx="1106">
                  <c:v>0.74164547848973017</c:v>
                </c:pt>
                <c:pt idx="1107">
                  <c:v>0.74095122770609145</c:v>
                </c:pt>
                <c:pt idx="1108">
                  <c:v>0.74114110696501734</c:v>
                </c:pt>
                <c:pt idx="1109">
                  <c:v>0.74201905189183059</c:v>
                </c:pt>
                <c:pt idx="1110">
                  <c:v>0.7419863618475514</c:v>
                </c:pt>
                <c:pt idx="1111">
                  <c:v>0.7419243019898405</c:v>
                </c:pt>
                <c:pt idx="1112">
                  <c:v>0.74166240218067991</c:v>
                </c:pt>
                <c:pt idx="1113">
                  <c:v>0.74123347578716881</c:v>
                </c:pt>
                <c:pt idx="1114">
                  <c:v>0.74122144706512971</c:v>
                </c:pt>
                <c:pt idx="1115">
                  <c:v>0.74098017063268173</c:v>
                </c:pt>
                <c:pt idx="1116">
                  <c:v>0.74170585925925581</c:v>
                </c:pt>
                <c:pt idx="1117">
                  <c:v>0.74174154699767336</c:v>
                </c:pt>
                <c:pt idx="1118">
                  <c:v>0.74096992534893502</c:v>
                </c:pt>
                <c:pt idx="1119">
                  <c:v>0.74179785811281862</c:v>
                </c:pt>
                <c:pt idx="1120">
                  <c:v>0.74153547449859103</c:v>
                </c:pt>
                <c:pt idx="1121">
                  <c:v>0.74088100956686298</c:v>
                </c:pt>
                <c:pt idx="1122">
                  <c:v>0.74125486756018732</c:v>
                </c:pt>
                <c:pt idx="1123">
                  <c:v>0.74005278272538533</c:v>
                </c:pt>
                <c:pt idx="1124">
                  <c:v>0.73913933978762691</c:v>
                </c:pt>
                <c:pt idx="1125">
                  <c:v>0.73871298420144149</c:v>
                </c:pt>
                <c:pt idx="1126">
                  <c:v>0.73817194784182061</c:v>
                </c:pt>
                <c:pt idx="1127">
                  <c:v>0.73879621764558645</c:v>
                </c:pt>
                <c:pt idx="1128">
                  <c:v>0.73918296762096247</c:v>
                </c:pt>
                <c:pt idx="1129">
                  <c:v>0.73925351778325421</c:v>
                </c:pt>
                <c:pt idx="1130">
                  <c:v>0.7386074577787699</c:v>
                </c:pt>
                <c:pt idx="1131">
                  <c:v>0.73731940742416691</c:v>
                </c:pt>
                <c:pt idx="1132">
                  <c:v>0.73691801048755701</c:v>
                </c:pt>
                <c:pt idx="1133">
                  <c:v>0.73611865068170379</c:v>
                </c:pt>
                <c:pt idx="1134">
                  <c:v>0.73495579200276495</c:v>
                </c:pt>
                <c:pt idx="1135">
                  <c:v>0.73463686011402274</c:v>
                </c:pt>
                <c:pt idx="1136">
                  <c:v>0.73536709271365908</c:v>
                </c:pt>
                <c:pt idx="1137">
                  <c:v>0.73683752809184</c:v>
                </c:pt>
                <c:pt idx="1138">
                  <c:v>0.73591771979724241</c:v>
                </c:pt>
                <c:pt idx="1139">
                  <c:v>0.73566480358411512</c:v>
                </c:pt>
                <c:pt idx="1140">
                  <c:v>0.7345975675535501</c:v>
                </c:pt>
                <c:pt idx="1141">
                  <c:v>0.73351472643800264</c:v>
                </c:pt>
                <c:pt idx="1142">
                  <c:v>0.73326081415561362</c:v>
                </c:pt>
                <c:pt idx="1143">
                  <c:v>0.73116013255811685</c:v>
                </c:pt>
                <c:pt idx="1144">
                  <c:v>0.73054382182202449</c:v>
                </c:pt>
                <c:pt idx="1145">
                  <c:v>0.73175932987581405</c:v>
                </c:pt>
                <c:pt idx="1146">
                  <c:v>0.73260069534507055</c:v>
                </c:pt>
                <c:pt idx="1147">
                  <c:v>0.73337772422691216</c:v>
                </c:pt>
                <c:pt idx="1148">
                  <c:v>0.73405350504064859</c:v>
                </c:pt>
                <c:pt idx="1149">
                  <c:v>0.73357679578207058</c:v>
                </c:pt>
                <c:pt idx="1150">
                  <c:v>0.73301033594053422</c:v>
                </c:pt>
                <c:pt idx="1151">
                  <c:v>0.73350002255853075</c:v>
                </c:pt>
                <c:pt idx="1152">
                  <c:v>0.73358582680997153</c:v>
                </c:pt>
                <c:pt idx="1153">
                  <c:v>0.73312741676656423</c:v>
                </c:pt>
                <c:pt idx="1154">
                  <c:v>0.73195727255250675</c:v>
                </c:pt>
                <c:pt idx="1155">
                  <c:v>0.73020113605315395</c:v>
                </c:pt>
                <c:pt idx="1156">
                  <c:v>0.7286037255610156</c:v>
                </c:pt>
                <c:pt idx="1157">
                  <c:v>0.72856985920637385</c:v>
                </c:pt>
                <c:pt idx="1158">
                  <c:v>0.72911760243232493</c:v>
                </c:pt>
                <c:pt idx="1159">
                  <c:v>0.72926995359631541</c:v>
                </c:pt>
                <c:pt idx="1160">
                  <c:v>0.72798906545395425</c:v>
                </c:pt>
                <c:pt idx="1161">
                  <c:v>0.72797992058957606</c:v>
                </c:pt>
                <c:pt idx="1162">
                  <c:v>0.72905356940884769</c:v>
                </c:pt>
                <c:pt idx="1163">
                  <c:v>0.7298932463035761</c:v>
                </c:pt>
                <c:pt idx="1164">
                  <c:v>0.72981735531280378</c:v>
                </c:pt>
                <c:pt idx="1165">
                  <c:v>0.73026941897211373</c:v>
                </c:pt>
                <c:pt idx="1166">
                  <c:v>0.73114127364692683</c:v>
                </c:pt>
                <c:pt idx="1167">
                  <c:v>0.73139784211399261</c:v>
                </c:pt>
                <c:pt idx="1168">
                  <c:v>0.73121312344242972</c:v>
                </c:pt>
                <c:pt idx="1169">
                  <c:v>0.73022211991209929</c:v>
                </c:pt>
                <c:pt idx="1170">
                  <c:v>0.7288657202339266</c:v>
                </c:pt>
                <c:pt idx="1171">
                  <c:v>0.72744635000616142</c:v>
                </c:pt>
                <c:pt idx="1172">
                  <c:v>0.72732621456776769</c:v>
                </c:pt>
                <c:pt idx="1173">
                  <c:v>0.72775534017512222</c:v>
                </c:pt>
                <c:pt idx="1174">
                  <c:v>0.72779626439189871</c:v>
                </c:pt>
                <c:pt idx="1175">
                  <c:v>0.72825037710796869</c:v>
                </c:pt>
                <c:pt idx="1176">
                  <c:v>0.72995340888650162</c:v>
                </c:pt>
                <c:pt idx="1177">
                  <c:v>0.73200506490394468</c:v>
                </c:pt>
                <c:pt idx="1178">
                  <c:v>0.73156529558514194</c:v>
                </c:pt>
                <c:pt idx="1179">
                  <c:v>0.73211006008968149</c:v>
                </c:pt>
                <c:pt idx="1180">
                  <c:v>0.73161103887983392</c:v>
                </c:pt>
                <c:pt idx="1181">
                  <c:v>0.7315390373023265</c:v>
                </c:pt>
                <c:pt idx="1182">
                  <c:v>0.73041122128837821</c:v>
                </c:pt>
                <c:pt idx="1183">
                  <c:v>0.73058506857550765</c:v>
                </c:pt>
                <c:pt idx="1184">
                  <c:v>0.73004696350540166</c:v>
                </c:pt>
                <c:pt idx="1185">
                  <c:v>0.73130396495838568</c:v>
                </c:pt>
                <c:pt idx="1186">
                  <c:v>0.73087036178257869</c:v>
                </c:pt>
                <c:pt idx="1187">
                  <c:v>0.73153896141133146</c:v>
                </c:pt>
                <c:pt idx="1188">
                  <c:v>0.73170865366671523</c:v>
                </c:pt>
                <c:pt idx="1189">
                  <c:v>0.73140918781710673</c:v>
                </c:pt>
                <c:pt idx="1190">
                  <c:v>0.73071324845892605</c:v>
                </c:pt>
                <c:pt idx="1191">
                  <c:v>0.73044224173085559</c:v>
                </c:pt>
                <c:pt idx="1192">
                  <c:v>0.72925354216957361</c:v>
                </c:pt>
                <c:pt idx="1193">
                  <c:v>0.72861235816122849</c:v>
                </c:pt>
                <c:pt idx="1194">
                  <c:v>0.72919721208165833</c:v>
                </c:pt>
                <c:pt idx="1195">
                  <c:v>0.72926251627922067</c:v>
                </c:pt>
                <c:pt idx="1196">
                  <c:v>0.73075878305338926</c:v>
                </c:pt>
                <c:pt idx="1197">
                  <c:v>0.73116658329234929</c:v>
                </c:pt>
                <c:pt idx="1198">
                  <c:v>0.73050248020479103</c:v>
                </c:pt>
                <c:pt idx="1199">
                  <c:v>0.72882849570295583</c:v>
                </c:pt>
                <c:pt idx="1200">
                  <c:v>0.72797398211955089</c:v>
                </c:pt>
                <c:pt idx="1201">
                  <c:v>0.72753087359714663</c:v>
                </c:pt>
                <c:pt idx="1202">
                  <c:v>0.7279607770871479</c:v>
                </c:pt>
                <c:pt idx="1203">
                  <c:v>0.7278579447946355</c:v>
                </c:pt>
                <c:pt idx="1204">
                  <c:v>0.72623941763433253</c:v>
                </c:pt>
                <c:pt idx="1205">
                  <c:v>0.72592541865998383</c:v>
                </c:pt>
                <c:pt idx="1206">
                  <c:v>0.72645955842581622</c:v>
                </c:pt>
                <c:pt idx="1207">
                  <c:v>0.72539089943919111</c:v>
                </c:pt>
                <c:pt idx="1208">
                  <c:v>0.72501260182291061</c:v>
                </c:pt>
                <c:pt idx="1209">
                  <c:v>0.72630574636026779</c:v>
                </c:pt>
                <c:pt idx="1210">
                  <c:v>0.72745898585613111</c:v>
                </c:pt>
                <c:pt idx="1211">
                  <c:v>0.72739174643830073</c:v>
                </c:pt>
                <c:pt idx="1212">
                  <c:v>0.72836377722092038</c:v>
                </c:pt>
                <c:pt idx="1213">
                  <c:v>0.72860683709164675</c:v>
                </c:pt>
                <c:pt idx="1214">
                  <c:v>0.7278882632454613</c:v>
                </c:pt>
                <c:pt idx="1215">
                  <c:v>0.72829441285536256</c:v>
                </c:pt>
                <c:pt idx="1216">
                  <c:v>0.72787352142049166</c:v>
                </c:pt>
                <c:pt idx="1217">
                  <c:v>0.72805239648576503</c:v>
                </c:pt>
                <c:pt idx="1218">
                  <c:v>0.7287765672925135</c:v>
                </c:pt>
                <c:pt idx="1219">
                  <c:v>0.73004546465833231</c:v>
                </c:pt>
                <c:pt idx="1220">
                  <c:v>0.73119496652289273</c:v>
                </c:pt>
                <c:pt idx="1221">
                  <c:v>0.73157977179162959</c:v>
                </c:pt>
                <c:pt idx="1222">
                  <c:v>0.73127136977785756</c:v>
                </c:pt>
                <c:pt idx="1223">
                  <c:v>0.73318969481087515</c:v>
                </c:pt>
                <c:pt idx="1224">
                  <c:v>0.73436445888899038</c:v>
                </c:pt>
                <c:pt idx="1225">
                  <c:v>0.73586822938489183</c:v>
                </c:pt>
                <c:pt idx="1226">
                  <c:v>0.73489560096069828</c:v>
                </c:pt>
                <c:pt idx="1227">
                  <c:v>0.73598806125932015</c:v>
                </c:pt>
                <c:pt idx="1228">
                  <c:v>0.73568204032537232</c:v>
                </c:pt>
                <c:pt idx="1229">
                  <c:v>0.73715978021142803</c:v>
                </c:pt>
                <c:pt idx="1230">
                  <c:v>0.73722494211338618</c:v>
                </c:pt>
                <c:pt idx="1231">
                  <c:v>0.73812748520758475</c:v>
                </c:pt>
                <c:pt idx="1232">
                  <c:v>0.73878977639773802</c:v>
                </c:pt>
                <c:pt idx="1233">
                  <c:v>0.74018423540778167</c:v>
                </c:pt>
                <c:pt idx="1234">
                  <c:v>0.74047772484188101</c:v>
                </c:pt>
                <c:pt idx="1235">
                  <c:v>0.74193974580646227</c:v>
                </c:pt>
                <c:pt idx="1236">
                  <c:v>0.74175485638018368</c:v>
                </c:pt>
                <c:pt idx="1237">
                  <c:v>0.74232882942982348</c:v>
                </c:pt>
                <c:pt idx="1238">
                  <c:v>0.74392019710181523</c:v>
                </c:pt>
                <c:pt idx="1239">
                  <c:v>0.74320445019502324</c:v>
                </c:pt>
                <c:pt idx="1240">
                  <c:v>0.74343385917379146</c:v>
                </c:pt>
                <c:pt idx="1241">
                  <c:v>0.74325427263048083</c:v>
                </c:pt>
                <c:pt idx="1242">
                  <c:v>0.7430413699422187</c:v>
                </c:pt>
                <c:pt idx="1243">
                  <c:v>0.74280548177013372</c:v>
                </c:pt>
                <c:pt idx="1244">
                  <c:v>0.74351747207288121</c:v>
                </c:pt>
                <c:pt idx="1245">
                  <c:v>0.74411167955790369</c:v>
                </c:pt>
                <c:pt idx="1246">
                  <c:v>0.74372336433086161</c:v>
                </c:pt>
                <c:pt idx="1247">
                  <c:v>0.74423533444101531</c:v>
                </c:pt>
                <c:pt idx="1248">
                  <c:v>0.7446980512981588</c:v>
                </c:pt>
                <c:pt idx="1249">
                  <c:v>0.74523772161995772</c:v>
                </c:pt>
                <c:pt idx="1250">
                  <c:v>0.74429978486492132</c:v>
                </c:pt>
                <c:pt idx="1251">
                  <c:v>0.74255213867017766</c:v>
                </c:pt>
                <c:pt idx="1252">
                  <c:v>0.74299298943560643</c:v>
                </c:pt>
                <c:pt idx="1253">
                  <c:v>0.74315042529596553</c:v>
                </c:pt>
                <c:pt idx="1254">
                  <c:v>0.74448206553840635</c:v>
                </c:pt>
                <c:pt idx="1255">
                  <c:v>0.74493862573891079</c:v>
                </c:pt>
                <c:pt idx="1256">
                  <c:v>0.74586634566929888</c:v>
                </c:pt>
                <c:pt idx="1257">
                  <c:v>0.74597232743793973</c:v>
                </c:pt>
                <c:pt idx="1258">
                  <c:v>0.74744583640125506</c:v>
                </c:pt>
                <c:pt idx="1259">
                  <c:v>0.74744320867569092</c:v>
                </c:pt>
                <c:pt idx="1260">
                  <c:v>0.74728929226002117</c:v>
                </c:pt>
                <c:pt idx="1261">
                  <c:v>0.74748436056545131</c:v>
                </c:pt>
                <c:pt idx="1262">
                  <c:v>0.74829591984807586</c:v>
                </c:pt>
                <c:pt idx="1263">
                  <c:v>0.74908837357378433</c:v>
                </c:pt>
                <c:pt idx="1264">
                  <c:v>0.74965202544865428</c:v>
                </c:pt>
                <c:pt idx="1265">
                  <c:v>0.74850551179184777</c:v>
                </c:pt>
                <c:pt idx="1266">
                  <c:v>0.74890816092980139</c:v>
                </c:pt>
                <c:pt idx="1267">
                  <c:v>0.74874784121178128</c:v>
                </c:pt>
                <c:pt idx="1268">
                  <c:v>0.74838385853364309</c:v>
                </c:pt>
                <c:pt idx="1269">
                  <c:v>0.74930506132520258</c:v>
                </c:pt>
                <c:pt idx="1270">
                  <c:v>0.74883387313620653</c:v>
                </c:pt>
                <c:pt idx="1271">
                  <c:v>0.74870676521302948</c:v>
                </c:pt>
                <c:pt idx="1272">
                  <c:v>0.74862661484039028</c:v>
                </c:pt>
                <c:pt idx="1273">
                  <c:v>0.74821403346902593</c:v>
                </c:pt>
                <c:pt idx="1274">
                  <c:v>0.74832700669517804</c:v>
                </c:pt>
                <c:pt idx="1275">
                  <c:v>0.74856441268707419</c:v>
                </c:pt>
                <c:pt idx="1276">
                  <c:v>0.74924765927706005</c:v>
                </c:pt>
                <c:pt idx="1277">
                  <c:v>0.75121764710202399</c:v>
                </c:pt>
                <c:pt idx="1278">
                  <c:v>0.75180952093910514</c:v>
                </c:pt>
                <c:pt idx="1279">
                  <c:v>0.75307715661719543</c:v>
                </c:pt>
                <c:pt idx="1280">
                  <c:v>0.75473504274260961</c:v>
                </c:pt>
                <c:pt idx="1281">
                  <c:v>0.75459274713489344</c:v>
                </c:pt>
                <c:pt idx="1282">
                  <c:v>0.75459336374919439</c:v>
                </c:pt>
                <c:pt idx="1283">
                  <c:v>0.75442690634730525</c:v>
                </c:pt>
                <c:pt idx="1284">
                  <c:v>0.7541557004053776</c:v>
                </c:pt>
                <c:pt idx="1285">
                  <c:v>0.75392891915220162</c:v>
                </c:pt>
                <c:pt idx="1286">
                  <c:v>0.75126876917069296</c:v>
                </c:pt>
                <c:pt idx="1287">
                  <c:v>0.75231621662541692</c:v>
                </c:pt>
                <c:pt idx="1288">
                  <c:v>0.75280503998340054</c:v>
                </c:pt>
                <c:pt idx="1289">
                  <c:v>0.75287486918128388</c:v>
                </c:pt>
                <c:pt idx="1290">
                  <c:v>0.75381362176446487</c:v>
                </c:pt>
                <c:pt idx="1291">
                  <c:v>0.75312553712382213</c:v>
                </c:pt>
                <c:pt idx="1292">
                  <c:v>0.75180396192403953</c:v>
                </c:pt>
                <c:pt idx="1293">
                  <c:v>0.75100542743268783</c:v>
                </c:pt>
                <c:pt idx="1294">
                  <c:v>0.75120863504687962</c:v>
                </c:pt>
                <c:pt idx="1295">
                  <c:v>0.75236553628303704</c:v>
                </c:pt>
                <c:pt idx="1296">
                  <c:v>0.75356236566673807</c:v>
                </c:pt>
                <c:pt idx="1297">
                  <c:v>0.75482465102996366</c:v>
                </c:pt>
                <c:pt idx="1298">
                  <c:v>0.75578479538617693</c:v>
                </c:pt>
                <c:pt idx="1299">
                  <c:v>0.75710150407617538</c:v>
                </c:pt>
                <c:pt idx="1300">
                  <c:v>0.7561777209909335</c:v>
                </c:pt>
                <c:pt idx="1301">
                  <c:v>0.75562179102435345</c:v>
                </c:pt>
                <c:pt idx="1302">
                  <c:v>0.75595466788266208</c:v>
                </c:pt>
                <c:pt idx="1303">
                  <c:v>0.75656675718241218</c:v>
                </c:pt>
                <c:pt idx="1304">
                  <c:v>0.75652773972677778</c:v>
                </c:pt>
                <c:pt idx="1305">
                  <c:v>0.7548186841008262</c:v>
                </c:pt>
                <c:pt idx="1306">
                  <c:v>0.75584608684761179</c:v>
                </c:pt>
                <c:pt idx="1307">
                  <c:v>0.75442077814980768</c:v>
                </c:pt>
                <c:pt idx="1308">
                  <c:v>0.75325014064429763</c:v>
                </c:pt>
                <c:pt idx="1309">
                  <c:v>0.75284626776412744</c:v>
                </c:pt>
                <c:pt idx="1310">
                  <c:v>0.75243798372012782</c:v>
                </c:pt>
                <c:pt idx="1311">
                  <c:v>0.75298863926282444</c:v>
                </c:pt>
                <c:pt idx="1312">
                  <c:v>0.75128155680263831</c:v>
                </c:pt>
                <c:pt idx="1313">
                  <c:v>0.75058781828320775</c:v>
                </c:pt>
                <c:pt idx="1314">
                  <c:v>0.75190540920596061</c:v>
                </c:pt>
                <c:pt idx="1315">
                  <c:v>0.75238601736418831</c:v>
                </c:pt>
                <c:pt idx="1316">
                  <c:v>0.75147013642836691</c:v>
                </c:pt>
                <c:pt idx="1317">
                  <c:v>0.75063489915660864</c:v>
                </c:pt>
                <c:pt idx="1318">
                  <c:v>0.75103628660681943</c:v>
                </c:pt>
                <c:pt idx="1319">
                  <c:v>0.75122755087633653</c:v>
                </c:pt>
                <c:pt idx="1320">
                  <c:v>0.74980067692683883</c:v>
                </c:pt>
                <c:pt idx="1321">
                  <c:v>0.75101464818808983</c:v>
                </c:pt>
                <c:pt idx="1322">
                  <c:v>0.75173275720194954</c:v>
                </c:pt>
                <c:pt idx="1323">
                  <c:v>0.75242147742963572</c:v>
                </c:pt>
                <c:pt idx="1324">
                  <c:v>0.75327376171517813</c:v>
                </c:pt>
                <c:pt idx="1325">
                  <c:v>0.75390969975877953</c:v>
                </c:pt>
                <c:pt idx="1326">
                  <c:v>0.75391430065009524</c:v>
                </c:pt>
                <c:pt idx="1327">
                  <c:v>0.75525059870209077</c:v>
                </c:pt>
                <c:pt idx="1328">
                  <c:v>0.75667776672915465</c:v>
                </c:pt>
                <c:pt idx="1329">
                  <c:v>0.75828404698084761</c:v>
                </c:pt>
                <c:pt idx="1330">
                  <c:v>0.75551880694985152</c:v>
                </c:pt>
                <c:pt idx="1331">
                  <c:v>0.7546547026424838</c:v>
                </c:pt>
                <c:pt idx="1332">
                  <c:v>0.75509915822998186</c:v>
                </c:pt>
                <c:pt idx="1333">
                  <c:v>0.75523808617498411</c:v>
                </c:pt>
                <c:pt idx="1334">
                  <c:v>0.7542387061765512</c:v>
                </c:pt>
                <c:pt idx="1335">
                  <c:v>0.75365053202527621</c:v>
                </c:pt>
                <c:pt idx="1336">
                  <c:v>0.7534427140333978</c:v>
                </c:pt>
                <c:pt idx="1337">
                  <c:v>0.75430904763862872</c:v>
                </c:pt>
                <c:pt idx="1338">
                  <c:v>0.75451206552533256</c:v>
                </c:pt>
                <c:pt idx="1339">
                  <c:v>0.75290287295686664</c:v>
                </c:pt>
                <c:pt idx="1340">
                  <c:v>0.7523474457681234</c:v>
                </c:pt>
                <c:pt idx="1341">
                  <c:v>0.75306408439402639</c:v>
                </c:pt>
                <c:pt idx="1342">
                  <c:v>0.75338736104200144</c:v>
                </c:pt>
                <c:pt idx="1343">
                  <c:v>0.75205352944720949</c:v>
                </c:pt>
                <c:pt idx="1344">
                  <c:v>0.75270343143311935</c:v>
                </c:pt>
                <c:pt idx="1345">
                  <c:v>0.75197469768053837</c:v>
                </c:pt>
                <c:pt idx="1346">
                  <c:v>0.75353568998347964</c:v>
                </c:pt>
                <c:pt idx="1347">
                  <c:v>0.75516568616977553</c:v>
                </c:pt>
                <c:pt idx="1348">
                  <c:v>0.75598601086184669</c:v>
                </c:pt>
                <c:pt idx="1349">
                  <c:v>0.75586796242568277</c:v>
                </c:pt>
                <c:pt idx="1350">
                  <c:v>0.75520251227305868</c:v>
                </c:pt>
                <c:pt idx="1351">
                  <c:v>0.75344915528123124</c:v>
                </c:pt>
                <c:pt idx="1352">
                  <c:v>0.75377186274678865</c:v>
                </c:pt>
                <c:pt idx="1353">
                  <c:v>0.75404012791280195</c:v>
                </c:pt>
                <c:pt idx="1354">
                  <c:v>0.75290871656315583</c:v>
                </c:pt>
                <c:pt idx="1355">
                  <c:v>0.75185674410812464</c:v>
                </c:pt>
                <c:pt idx="1356">
                  <c:v>0.75257765160226597</c:v>
                </c:pt>
                <c:pt idx="1357">
                  <c:v>0.75413454579170036</c:v>
                </c:pt>
                <c:pt idx="1358">
                  <c:v>0.75231709885818554</c:v>
                </c:pt>
                <c:pt idx="1359">
                  <c:v>0.75234925766552907</c:v>
                </c:pt>
                <c:pt idx="1360">
                  <c:v>0.75342031670473375</c:v>
                </c:pt>
                <c:pt idx="1361">
                  <c:v>0.75246224986442178</c:v>
                </c:pt>
                <c:pt idx="1362">
                  <c:v>0.75130773919445915</c:v>
                </c:pt>
                <c:pt idx="1363">
                  <c:v>0.75175297266460483</c:v>
                </c:pt>
                <c:pt idx="1364">
                  <c:v>0.75037312267028289</c:v>
                </c:pt>
                <c:pt idx="1365">
                  <c:v>0.74942275876551889</c:v>
                </c:pt>
                <c:pt idx="1366">
                  <c:v>0.74869121704628627</c:v>
                </c:pt>
                <c:pt idx="1367">
                  <c:v>0.74942098481361086</c:v>
                </c:pt>
                <c:pt idx="1368">
                  <c:v>0.74985160926803496</c:v>
                </c:pt>
                <c:pt idx="1369">
                  <c:v>0.7494696499114466</c:v>
                </c:pt>
                <c:pt idx="1370">
                  <c:v>0.7512431275021928</c:v>
                </c:pt>
                <c:pt idx="1371">
                  <c:v>0.75306281321994128</c:v>
                </c:pt>
                <c:pt idx="1372">
                  <c:v>0.75480835343971386</c:v>
                </c:pt>
                <c:pt idx="1373">
                  <c:v>0.75361369643562193</c:v>
                </c:pt>
                <c:pt idx="1374">
                  <c:v>0.75280967882019967</c:v>
                </c:pt>
                <c:pt idx="1375">
                  <c:v>0.75324884101108602</c:v>
                </c:pt>
                <c:pt idx="1376">
                  <c:v>0.7527276786046575</c:v>
                </c:pt>
                <c:pt idx="1377">
                  <c:v>0.75271249092013193</c:v>
                </c:pt>
                <c:pt idx="1378">
                  <c:v>0.75234476112433413</c:v>
                </c:pt>
                <c:pt idx="1379">
                  <c:v>0.75189490779011714</c:v>
                </c:pt>
                <c:pt idx="1380">
                  <c:v>0.75178323419717719</c:v>
                </c:pt>
                <c:pt idx="1381">
                  <c:v>0.75166979613871421</c:v>
                </c:pt>
                <c:pt idx="1382">
                  <c:v>0.7517275207235774</c:v>
                </c:pt>
                <c:pt idx="1383">
                  <c:v>0.75167895997584844</c:v>
                </c:pt>
                <c:pt idx="1384">
                  <c:v>0.75068753904508889</c:v>
                </c:pt>
                <c:pt idx="1385">
                  <c:v>0.74955091967621001</c:v>
                </c:pt>
                <c:pt idx="1386">
                  <c:v>0.74802039760604111</c:v>
                </c:pt>
                <c:pt idx="1387">
                  <c:v>0.74798414068521879</c:v>
                </c:pt>
                <c:pt idx="1388">
                  <c:v>0.74848022111918089</c:v>
                </c:pt>
                <c:pt idx="1389">
                  <c:v>0.74659145562706919</c:v>
                </c:pt>
                <c:pt idx="1390">
                  <c:v>0.74816215249045115</c:v>
                </c:pt>
                <c:pt idx="1391">
                  <c:v>0.74874568780492745</c:v>
                </c:pt>
                <c:pt idx="1392">
                  <c:v>0.74861921546879318</c:v>
                </c:pt>
                <c:pt idx="1393">
                  <c:v>0.74958427376662939</c:v>
                </c:pt>
                <c:pt idx="1394">
                  <c:v>0.75163644204828062</c:v>
                </c:pt>
                <c:pt idx="1395">
                  <c:v>0.75188042209724415</c:v>
                </c:pt>
                <c:pt idx="1396">
                  <c:v>0.75225982961927707</c:v>
                </c:pt>
                <c:pt idx="1397">
                  <c:v>0.7537132084972884</c:v>
                </c:pt>
                <c:pt idx="1398">
                  <c:v>0.75281796991094985</c:v>
                </c:pt>
                <c:pt idx="1399">
                  <c:v>0.75168407313137253</c:v>
                </c:pt>
                <c:pt idx="1400">
                  <c:v>0.75272953793394515</c:v>
                </c:pt>
                <c:pt idx="1401">
                  <c:v>0.75358776068952693</c:v>
                </c:pt>
                <c:pt idx="1402">
                  <c:v>0.75398479389414774</c:v>
                </c:pt>
                <c:pt idx="1403">
                  <c:v>0.75482432849325698</c:v>
                </c:pt>
                <c:pt idx="1404">
                  <c:v>0.75538579850216081</c:v>
                </c:pt>
                <c:pt idx="1405">
                  <c:v>0.75567625229662405</c:v>
                </c:pt>
                <c:pt idx="1406">
                  <c:v>0.75583873490785458</c:v>
                </c:pt>
                <c:pt idx="1407">
                  <c:v>0.75572563835885442</c:v>
                </c:pt>
                <c:pt idx="1408">
                  <c:v>0.75537763073427322</c:v>
                </c:pt>
                <c:pt idx="1409">
                  <c:v>0.75480244342878722</c:v>
                </c:pt>
                <c:pt idx="1410">
                  <c:v>0.75356116089726255</c:v>
                </c:pt>
                <c:pt idx="1411">
                  <c:v>0.75384393072889155</c:v>
                </c:pt>
                <c:pt idx="1412">
                  <c:v>0.75478996884717753</c:v>
                </c:pt>
                <c:pt idx="1413">
                  <c:v>0.75384570468081391</c:v>
                </c:pt>
                <c:pt idx="1414">
                  <c:v>0.75295691682868005</c:v>
                </c:pt>
                <c:pt idx="1415">
                  <c:v>0.752774313618503</c:v>
                </c:pt>
                <c:pt idx="1416">
                  <c:v>0.75258594269301704</c:v>
                </c:pt>
                <c:pt idx="1417">
                  <c:v>0.75354000628357265</c:v>
                </c:pt>
                <c:pt idx="1418">
                  <c:v>0.7538690791059679</c:v>
                </c:pt>
                <c:pt idx="1419">
                  <c:v>0.75251615144061623</c:v>
                </c:pt>
                <c:pt idx="1420">
                  <c:v>0.75214345078492784</c:v>
                </c:pt>
                <c:pt idx="1421">
                  <c:v>0.75268093924071899</c:v>
                </c:pt>
                <c:pt idx="1422">
                  <c:v>0.75283918144286588</c:v>
                </c:pt>
                <c:pt idx="1423">
                  <c:v>0.75208163757292845</c:v>
                </c:pt>
                <c:pt idx="1424">
                  <c:v>0.75262715150100268</c:v>
                </c:pt>
                <c:pt idx="1425">
                  <c:v>0.75191413666989659</c:v>
                </c:pt>
                <c:pt idx="1426">
                  <c:v>0.75357135874914161</c:v>
                </c:pt>
                <c:pt idx="1427">
                  <c:v>0.7544252936637581</c:v>
                </c:pt>
                <c:pt idx="1428">
                  <c:v>0.75341554505870079</c:v>
                </c:pt>
                <c:pt idx="1429">
                  <c:v>0.75370489843378219</c:v>
                </c:pt>
                <c:pt idx="1430">
                  <c:v>0.75360275864657966</c:v>
                </c:pt>
                <c:pt idx="1431">
                  <c:v>0.75461593183258935</c:v>
                </c:pt>
                <c:pt idx="1432">
                  <c:v>0.75417599175904115</c:v>
                </c:pt>
                <c:pt idx="1433">
                  <c:v>0.7534652536576516</c:v>
                </c:pt>
                <c:pt idx="1434">
                  <c:v>0.75261916397421669</c:v>
                </c:pt>
                <c:pt idx="1435">
                  <c:v>0.75166212166226365</c:v>
                </c:pt>
                <c:pt idx="1436">
                  <c:v>0.75103980605152332</c:v>
                </c:pt>
                <c:pt idx="1437">
                  <c:v>0.75134404354717832</c:v>
                </c:pt>
                <c:pt idx="1438">
                  <c:v>0.75114040904617274</c:v>
                </c:pt>
                <c:pt idx="1439">
                  <c:v>0.75053865040754908</c:v>
                </c:pt>
                <c:pt idx="1440">
                  <c:v>0.74995916577471178</c:v>
                </c:pt>
                <c:pt idx="1441">
                  <c:v>0.75045446832601215</c:v>
                </c:pt>
                <c:pt idx="1442">
                  <c:v>0.750059038318583</c:v>
                </c:pt>
                <c:pt idx="1443">
                  <c:v>0.7501266856504718</c:v>
                </c:pt>
                <c:pt idx="1444">
                  <c:v>0.74944813481556594</c:v>
                </c:pt>
                <c:pt idx="1445">
                  <c:v>0.74875449115984372</c:v>
                </c:pt>
                <c:pt idx="1446">
                  <c:v>0.74782494035930847</c:v>
                </c:pt>
                <c:pt idx="1447">
                  <c:v>0.74702836954735119</c:v>
                </c:pt>
                <c:pt idx="1448">
                  <c:v>0.74764652063998971</c:v>
                </c:pt>
                <c:pt idx="1449">
                  <c:v>0.74705115581733139</c:v>
                </c:pt>
                <c:pt idx="1450">
                  <c:v>0.74721931128014774</c:v>
                </c:pt>
                <c:pt idx="1451">
                  <c:v>0.7468098224666595</c:v>
                </c:pt>
                <c:pt idx="1452">
                  <c:v>0.74758028677779009</c:v>
                </c:pt>
                <c:pt idx="1453">
                  <c:v>0.74808788366961232</c:v>
                </c:pt>
                <c:pt idx="1454">
                  <c:v>0.74967686077539519</c:v>
                </c:pt>
                <c:pt idx="1455">
                  <c:v>0.75016493470982959</c:v>
                </c:pt>
                <c:pt idx="1456">
                  <c:v>0.74972419778089283</c:v>
                </c:pt>
                <c:pt idx="1457">
                  <c:v>0.74946123549784738</c:v>
                </c:pt>
                <c:pt idx="1458">
                  <c:v>0.74797772789649764</c:v>
                </c:pt>
                <c:pt idx="1459">
                  <c:v>0.74607499846207792</c:v>
                </c:pt>
                <c:pt idx="1460">
                  <c:v>0.74519713891262973</c:v>
                </c:pt>
                <c:pt idx="1461">
                  <c:v>0.74647794167761106</c:v>
                </c:pt>
                <c:pt idx="1462">
                  <c:v>0.74559409622628481</c:v>
                </c:pt>
                <c:pt idx="1463">
                  <c:v>0.74515458303955051</c:v>
                </c:pt>
                <c:pt idx="1464">
                  <c:v>0.74617601885718465</c:v>
                </c:pt>
                <c:pt idx="1465">
                  <c:v>0.74683513211206809</c:v>
                </c:pt>
                <c:pt idx="1466">
                  <c:v>0.74713790870617913</c:v>
                </c:pt>
                <c:pt idx="1467">
                  <c:v>0.74787631856006009</c:v>
                </c:pt>
                <c:pt idx="1468">
                  <c:v>0.74721654125899306</c:v>
                </c:pt>
                <c:pt idx="1469">
                  <c:v>0.74642694293181933</c:v>
                </c:pt>
                <c:pt idx="1470">
                  <c:v>0.74690307352156571</c:v>
                </c:pt>
                <c:pt idx="1471">
                  <c:v>0.74665624756045212</c:v>
                </c:pt>
                <c:pt idx="1472">
                  <c:v>0.74530327246323258</c:v>
                </c:pt>
                <c:pt idx="1473">
                  <c:v>0.74397637540772621</c:v>
                </c:pt>
                <c:pt idx="1474">
                  <c:v>0.74279785472556659</c:v>
                </c:pt>
              </c:numCache>
            </c:numRef>
          </c:val>
          <c:extLst xmlns:c16r2="http://schemas.microsoft.com/office/drawing/2015/06/chart">
            <c:ext xmlns:c16="http://schemas.microsoft.com/office/drawing/2014/chart" uri="{C3380CC4-5D6E-409C-BE32-E72D297353CC}">
              <c16:uniqueId val="{00000003-CAD0-4CBE-B4A8-201E517D539E}"/>
            </c:ext>
          </c:extLst>
        </c:ser>
        <c:marker val="1"/>
        <c:axId val="293805440"/>
        <c:axId val="293840000"/>
        <c:extLst xmlns:c16r2="http://schemas.microsoft.com/office/drawing/2015/06/chart"/>
      </c:lineChart>
      <c:catAx>
        <c:axId val="2938054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840000"/>
        <c:crosses val="autoZero"/>
        <c:auto val="1"/>
        <c:lblAlgn val="ctr"/>
        <c:lblOffset val="100"/>
      </c:catAx>
      <c:valAx>
        <c:axId val="2938400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8054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6.7830167606539913</c:v>
                </c:pt>
                <c:pt idx="2">
                  <c:v>6.8627751455023827</c:v>
                </c:pt>
                <c:pt idx="3">
                  <c:v>6.9629329606541983</c:v>
                </c:pt>
                <c:pt idx="4">
                  <c:v>7.0361115606546614</c:v>
                </c:pt>
                <c:pt idx="5">
                  <c:v>7.1024648606547176</c:v>
                </c:pt>
                <c:pt idx="6">
                  <c:v>7.1699342606544256</c:v>
                </c:pt>
                <c:pt idx="7">
                  <c:v>7.2249434283306186</c:v>
                </c:pt>
                <c:pt idx="8">
                  <c:v>7.2880787606542885</c:v>
                </c:pt>
                <c:pt idx="9">
                  <c:v>7.3074134606542875</c:v>
                </c:pt>
                <c:pt idx="10">
                  <c:v>7.1729396606538671</c:v>
                </c:pt>
                <c:pt idx="11">
                  <c:v>6.7836586606545692</c:v>
                </c:pt>
                <c:pt idx="12">
                  <c:v>6.4817117111591092</c:v>
                </c:pt>
                <c:pt idx="13">
                  <c:v>6.4539772606541987</c:v>
                </c:pt>
                <c:pt idx="14">
                  <c:v>6.5413687606542261</c:v>
                </c:pt>
                <c:pt idx="15">
                  <c:v>6.1673820606541767</c:v>
                </c:pt>
                <c:pt idx="16">
                  <c:v>5.3747449259601012</c:v>
                </c:pt>
                <c:pt idx="17">
                  <c:v>4.9423783489661464</c:v>
                </c:pt>
                <c:pt idx="18">
                  <c:v>3.2668118689877033</c:v>
                </c:pt>
                <c:pt idx="19">
                  <c:v>3.3864167606542424</c:v>
                </c:pt>
                <c:pt idx="20">
                  <c:v>3.4331145606544187</c:v>
                </c:pt>
                <c:pt idx="21">
                  <c:v>3.4510663606537819</c:v>
                </c:pt>
                <c:pt idx="22">
                  <c:v>3.6871474769803294</c:v>
                </c:pt>
                <c:pt idx="23">
                  <c:v>3.7233259535833563</c:v>
                </c:pt>
                <c:pt idx="24">
                  <c:v>3.6259966606542093</c:v>
                </c:pt>
                <c:pt idx="25">
                  <c:v>1.6544421778955329</c:v>
                </c:pt>
                <c:pt idx="26">
                  <c:v>1.3580819131794328</c:v>
                </c:pt>
                <c:pt idx="27">
                  <c:v>0.88331626065399849</c:v>
                </c:pt>
                <c:pt idx="28">
                  <c:v>0.53863655861351878</c:v>
                </c:pt>
                <c:pt idx="29">
                  <c:v>0.45758486065415144</c:v>
                </c:pt>
                <c:pt idx="30">
                  <c:v>0.72751596065432977</c:v>
                </c:pt>
                <c:pt idx="31">
                  <c:v>1.1955619606542318</c:v>
                </c:pt>
                <c:pt idx="32">
                  <c:v>1.4262866606542275</c:v>
                </c:pt>
                <c:pt idx="33">
                  <c:v>0.73540207049040873</c:v>
                </c:pt>
                <c:pt idx="34">
                  <c:v>0.49691856065425133</c:v>
                </c:pt>
                <c:pt idx="35">
                  <c:v>0.56875736065450178</c:v>
                </c:pt>
                <c:pt idx="36">
                  <c:v>0.51764626065437391</c:v>
                </c:pt>
                <c:pt idx="37">
                  <c:v>0.46827616065462524</c:v>
                </c:pt>
                <c:pt idx="38">
                  <c:v>0.43637268106243743</c:v>
                </c:pt>
                <c:pt idx="39">
                  <c:v>0.30769076065382717</c:v>
                </c:pt>
                <c:pt idx="40">
                  <c:v>0.10263096065443733</c:v>
                </c:pt>
                <c:pt idx="41">
                  <c:v>-8.7980006012458006E-2</c:v>
                </c:pt>
                <c:pt idx="42">
                  <c:v>-0.3289197455953855</c:v>
                </c:pt>
                <c:pt idx="43">
                  <c:v>-0.27521243934597817</c:v>
                </c:pt>
                <c:pt idx="44">
                  <c:v>-0.11682633934611888</c:v>
                </c:pt>
                <c:pt idx="45">
                  <c:v>3.6139360654090083E-2</c:v>
                </c:pt>
                <c:pt idx="46">
                  <c:v>0.14675216065461427</c:v>
                </c:pt>
                <c:pt idx="47">
                  <c:v>0.31627456065410814</c:v>
                </c:pt>
                <c:pt idx="48">
                  <c:v>0.5702070606540135</c:v>
                </c:pt>
                <c:pt idx="49">
                  <c:v>0.94915786065416818</c:v>
                </c:pt>
                <c:pt idx="50">
                  <c:v>1.2811197375773418</c:v>
                </c:pt>
                <c:pt idx="51">
                  <c:v>0.44999308922564307</c:v>
                </c:pt>
                <c:pt idx="52">
                  <c:v>-0.33029463934531139</c:v>
                </c:pt>
                <c:pt idx="53">
                  <c:v>-2.3264495009619841</c:v>
                </c:pt>
                <c:pt idx="54">
                  <c:v>-4.1866498341911464</c:v>
                </c:pt>
                <c:pt idx="55">
                  <c:v>-6.2776502393457445</c:v>
                </c:pt>
                <c:pt idx="56">
                  <c:v>-8.0564990393458586</c:v>
                </c:pt>
                <c:pt idx="57">
                  <c:v>-9.6355364393461471</c:v>
                </c:pt>
                <c:pt idx="58">
                  <c:v>-10.842497625060053</c:v>
                </c:pt>
                <c:pt idx="59">
                  <c:v>-11.368783339345786</c:v>
                </c:pt>
                <c:pt idx="60">
                  <c:v>-13.107755130390384</c:v>
                </c:pt>
                <c:pt idx="61">
                  <c:v>-12.850589439345651</c:v>
                </c:pt>
                <c:pt idx="62">
                  <c:v>-12.307566939345982</c:v>
                </c:pt>
                <c:pt idx="63">
                  <c:v>-10.92862180873362</c:v>
                </c:pt>
                <c:pt idx="64">
                  <c:v>-8.8558195638357855</c:v>
                </c:pt>
                <c:pt idx="65">
                  <c:v>-6.5514101393458173</c:v>
                </c:pt>
                <c:pt idx="66">
                  <c:v>-2.8828512393460528</c:v>
                </c:pt>
                <c:pt idx="67">
                  <c:v>0.78450146065438275</c:v>
                </c:pt>
                <c:pt idx="68">
                  <c:v>3.5094342116745452</c:v>
                </c:pt>
                <c:pt idx="69">
                  <c:v>10.916111475468998</c:v>
                </c:pt>
                <c:pt idx="70">
                  <c:v>12.451284681487779</c:v>
                </c:pt>
                <c:pt idx="71">
                  <c:v>14.822309160654015</c:v>
                </c:pt>
                <c:pt idx="72">
                  <c:v>16.548943160654183</c:v>
                </c:pt>
                <c:pt idx="73">
                  <c:v>18.620549681487653</c:v>
                </c:pt>
                <c:pt idx="74">
                  <c:v>19.770924560653789</c:v>
                </c:pt>
                <c:pt idx="75">
                  <c:v>20.637427760654312</c:v>
                </c:pt>
                <c:pt idx="76">
                  <c:v>20.914970060654362</c:v>
                </c:pt>
                <c:pt idx="77">
                  <c:v>20.953799292233256</c:v>
                </c:pt>
                <c:pt idx="78">
                  <c:v>19.241176660653988</c:v>
                </c:pt>
                <c:pt idx="79">
                  <c:v>18.142780475087243</c:v>
                </c:pt>
                <c:pt idx="80">
                  <c:v>16.006682060654441</c:v>
                </c:pt>
                <c:pt idx="81">
                  <c:v>13.492285960654158</c:v>
                </c:pt>
                <c:pt idx="82">
                  <c:v>10.900345960654249</c:v>
                </c:pt>
                <c:pt idx="83">
                  <c:v>8.5332173823033486</c:v>
                </c:pt>
                <c:pt idx="84">
                  <c:v>5.6708125606546673</c:v>
                </c:pt>
                <c:pt idx="85">
                  <c:v>3.2887913859290183</c:v>
                </c:pt>
                <c:pt idx="86">
                  <c:v>-4.0959992484366685</c:v>
                </c:pt>
                <c:pt idx="87">
                  <c:v>-6.0421124302550293</c:v>
                </c:pt>
                <c:pt idx="88">
                  <c:v>-7.9313099393453985</c:v>
                </c:pt>
                <c:pt idx="89">
                  <c:v>-9.4902041393456251</c:v>
                </c:pt>
                <c:pt idx="90">
                  <c:v>-10.94836953934572</c:v>
                </c:pt>
                <c:pt idx="91">
                  <c:v>-12.152008339346258</c:v>
                </c:pt>
                <c:pt idx="92">
                  <c:v>-13.413481539345817</c:v>
                </c:pt>
                <c:pt idx="93">
                  <c:v>-14.290311339345635</c:v>
                </c:pt>
                <c:pt idx="94">
                  <c:v>-14.947375839345796</c:v>
                </c:pt>
                <c:pt idx="95">
                  <c:v>-16.377418777942239</c:v>
                </c:pt>
                <c:pt idx="96">
                  <c:v>-16.495464339345453</c:v>
                </c:pt>
                <c:pt idx="97">
                  <c:v>-16.709473039345923</c:v>
                </c:pt>
                <c:pt idx="98">
                  <c:v>-16.687557739345607</c:v>
                </c:pt>
                <c:pt idx="99">
                  <c:v>-16.150772639345689</c:v>
                </c:pt>
                <c:pt idx="100">
                  <c:v>-15.24555271434582</c:v>
                </c:pt>
                <c:pt idx="101">
                  <c:v>-13.587723939345953</c:v>
                </c:pt>
                <c:pt idx="102">
                  <c:v>-11.622288139345645</c:v>
                </c:pt>
                <c:pt idx="103">
                  <c:v>-10.454358339345792</c:v>
                </c:pt>
                <c:pt idx="104">
                  <c:v>-3.2984964379371036</c:v>
                </c:pt>
                <c:pt idx="105">
                  <c:v>-1.6671356393454175</c:v>
                </c:pt>
                <c:pt idx="106">
                  <c:v>-0.58358375601233048</c:v>
                </c:pt>
                <c:pt idx="107">
                  <c:v>0.38925096065423781</c:v>
                </c:pt>
                <c:pt idx="108">
                  <c:v>1.710040860654374</c:v>
                </c:pt>
                <c:pt idx="109">
                  <c:v>3.6726618606538741</c:v>
                </c:pt>
                <c:pt idx="110">
                  <c:v>5.6964275884894278</c:v>
                </c:pt>
                <c:pt idx="111">
                  <c:v>8.3525753606542708</c:v>
                </c:pt>
                <c:pt idx="112">
                  <c:v>10.178219639377858</c:v>
                </c:pt>
                <c:pt idx="113">
                  <c:v>16.795863327320827</c:v>
                </c:pt>
                <c:pt idx="114">
                  <c:v>17.579004060653745</c:v>
                </c:pt>
                <c:pt idx="115">
                  <c:v>18.966257860654025</c:v>
                </c:pt>
                <c:pt idx="116">
                  <c:v>19.830417060654163</c:v>
                </c:pt>
                <c:pt idx="117">
                  <c:v>20.238931360654256</c:v>
                </c:pt>
                <c:pt idx="118">
                  <c:v>20.476019960654014</c:v>
                </c:pt>
                <c:pt idx="119">
                  <c:v>20.197665448533314</c:v>
                </c:pt>
                <c:pt idx="120">
                  <c:v>19.372753014821107</c:v>
                </c:pt>
                <c:pt idx="121">
                  <c:v>18.910086660654201</c:v>
                </c:pt>
                <c:pt idx="122">
                  <c:v>15.968477471464952</c:v>
                </c:pt>
                <c:pt idx="123">
                  <c:v>13.441379460654097</c:v>
                </c:pt>
                <c:pt idx="124">
                  <c:v>11.242760460654036</c:v>
                </c:pt>
                <c:pt idx="125">
                  <c:v>9.3004352606539022</c:v>
                </c:pt>
                <c:pt idx="126">
                  <c:v>6.6338504606545143</c:v>
                </c:pt>
                <c:pt idx="127">
                  <c:v>3.9973770606540038</c:v>
                </c:pt>
                <c:pt idx="128">
                  <c:v>1.1788420606542904</c:v>
                </c:pt>
                <c:pt idx="129">
                  <c:v>-1.6494819393457765</c:v>
                </c:pt>
                <c:pt idx="130">
                  <c:v>-3.5513956470381345</c:v>
                </c:pt>
                <c:pt idx="131">
                  <c:v>-11.337743339345767</c:v>
                </c:pt>
                <c:pt idx="132">
                  <c:v>-12.098110239345264</c:v>
                </c:pt>
                <c:pt idx="133">
                  <c:v>-14.507120915103656</c:v>
                </c:pt>
                <c:pt idx="134">
                  <c:v>-16.724499839345739</c:v>
                </c:pt>
                <c:pt idx="135">
                  <c:v>-18.139772939345839</c:v>
                </c:pt>
                <c:pt idx="136">
                  <c:v>-18.990651139345736</c:v>
                </c:pt>
                <c:pt idx="137">
                  <c:v>-19.493659239345778</c:v>
                </c:pt>
                <c:pt idx="138">
                  <c:v>-19.779313039345872</c:v>
                </c:pt>
                <c:pt idx="139">
                  <c:v>-20.051944839345762</c:v>
                </c:pt>
                <c:pt idx="140">
                  <c:v>-19.979607625059828</c:v>
                </c:pt>
                <c:pt idx="141">
                  <c:v>-19.441579139345656</c:v>
                </c:pt>
                <c:pt idx="142">
                  <c:v>-18.335601239345799</c:v>
                </c:pt>
                <c:pt idx="143">
                  <c:v>-16.954704139345662</c:v>
                </c:pt>
                <c:pt idx="144">
                  <c:v>-15.473531439346068</c:v>
                </c:pt>
                <c:pt idx="145">
                  <c:v>-13.737101739346084</c:v>
                </c:pt>
                <c:pt idx="146">
                  <c:v>-12.262348639346104</c:v>
                </c:pt>
                <c:pt idx="147">
                  <c:v>-10.911625339345562</c:v>
                </c:pt>
                <c:pt idx="148">
                  <c:v>-10.093513339345806</c:v>
                </c:pt>
                <c:pt idx="149">
                  <c:v>-3.1522407306502473</c:v>
                </c:pt>
                <c:pt idx="150">
                  <c:v>-1.778963339345637</c:v>
                </c:pt>
                <c:pt idx="151">
                  <c:v>0.28292266065381022</c:v>
                </c:pt>
                <c:pt idx="152">
                  <c:v>3.1503065606544292</c:v>
                </c:pt>
                <c:pt idx="153">
                  <c:v>6.6836819606540416</c:v>
                </c:pt>
                <c:pt idx="154">
                  <c:v>9.3450627606538319</c:v>
                </c:pt>
                <c:pt idx="155">
                  <c:v>13.334715122192499</c:v>
                </c:pt>
                <c:pt idx="156">
                  <c:v>19.870842771765574</c:v>
                </c:pt>
                <c:pt idx="157">
                  <c:v>20.463141260653849</c:v>
                </c:pt>
                <c:pt idx="158">
                  <c:v>20.714068765917617</c:v>
                </c:pt>
                <c:pt idx="159">
                  <c:v>20.638669360654326</c:v>
                </c:pt>
                <c:pt idx="160">
                  <c:v>20.286449660654107</c:v>
                </c:pt>
                <c:pt idx="161">
                  <c:v>19.391640860654377</c:v>
                </c:pt>
                <c:pt idx="162">
                  <c:v>18.224657860654531</c:v>
                </c:pt>
                <c:pt idx="163">
                  <c:v>16.582446560654709</c:v>
                </c:pt>
                <c:pt idx="164">
                  <c:v>15.054218660654215</c:v>
                </c:pt>
                <c:pt idx="165">
                  <c:v>12.218556660654201</c:v>
                </c:pt>
                <c:pt idx="166">
                  <c:v>3.0892559253601339</c:v>
                </c:pt>
                <c:pt idx="167">
                  <c:v>-5.690903934578273E-2</c:v>
                </c:pt>
                <c:pt idx="168">
                  <c:v>-3.2124771393458773</c:v>
                </c:pt>
                <c:pt idx="169">
                  <c:v>-5.7455104393461056</c:v>
                </c:pt>
                <c:pt idx="170">
                  <c:v>-9.2845546296681505</c:v>
                </c:pt>
                <c:pt idx="171">
                  <c:v>-12.298254839345532</c:v>
                </c:pt>
                <c:pt idx="172">
                  <c:v>-15.282790295867306</c:v>
                </c:pt>
                <c:pt idx="173">
                  <c:v>-23.721148464345902</c:v>
                </c:pt>
                <c:pt idx="174">
                  <c:v>-26.216974539345593</c:v>
                </c:pt>
                <c:pt idx="175">
                  <c:v>-28.532131939345554</c:v>
                </c:pt>
                <c:pt idx="176">
                  <c:v>-30.414041655135406</c:v>
                </c:pt>
                <c:pt idx="177">
                  <c:v>-32.795873239345966</c:v>
                </c:pt>
                <c:pt idx="178">
                  <c:v>-34.858086339346158</c:v>
                </c:pt>
                <c:pt idx="179">
                  <c:v>-37.232762739345809</c:v>
                </c:pt>
                <c:pt idx="180">
                  <c:v>-39.213006439345975</c:v>
                </c:pt>
                <c:pt idx="181">
                  <c:v>-40.580154172679052</c:v>
                </c:pt>
                <c:pt idx="182">
                  <c:v>-45.228074839346</c:v>
                </c:pt>
                <c:pt idx="183">
                  <c:v>-46.152380539345806</c:v>
                </c:pt>
                <c:pt idx="184">
                  <c:v>-46.915004239345521</c:v>
                </c:pt>
                <c:pt idx="185">
                  <c:v>-47.348949739346018</c:v>
                </c:pt>
                <c:pt idx="186">
                  <c:v>-47.756648439345895</c:v>
                </c:pt>
                <c:pt idx="187">
                  <c:v>-48.120099403175516</c:v>
                </c:pt>
                <c:pt idx="188">
                  <c:v>-48.318630339345816</c:v>
                </c:pt>
                <c:pt idx="189">
                  <c:v>-47.997510439346044</c:v>
                </c:pt>
                <c:pt idx="190">
                  <c:v>-47.396707006012363</c:v>
                </c:pt>
                <c:pt idx="191">
                  <c:v>-43.213513672679099</c:v>
                </c:pt>
                <c:pt idx="192">
                  <c:v>-42.013083439345536</c:v>
                </c:pt>
                <c:pt idx="193">
                  <c:v>-39.969932439345484</c:v>
                </c:pt>
                <c:pt idx="194">
                  <c:v>-37.710306039345767</c:v>
                </c:pt>
                <c:pt idx="195">
                  <c:v>-35.724991539345751</c:v>
                </c:pt>
                <c:pt idx="196">
                  <c:v>-33.672698339345757</c:v>
                </c:pt>
                <c:pt idx="197">
                  <c:v>-31.851706739345673</c:v>
                </c:pt>
                <c:pt idx="198">
                  <c:v>-29.564180939345921</c:v>
                </c:pt>
                <c:pt idx="199">
                  <c:v>-28.319238339345816</c:v>
                </c:pt>
                <c:pt idx="200">
                  <c:v>-21.60193743770634</c:v>
                </c:pt>
                <c:pt idx="201">
                  <c:v>-19.802250839345948</c:v>
                </c:pt>
                <c:pt idx="202">
                  <c:v>-17.249169439345785</c:v>
                </c:pt>
                <c:pt idx="203">
                  <c:v>-15.267671839345384</c:v>
                </c:pt>
                <c:pt idx="204">
                  <c:v>-13.131063939345832</c:v>
                </c:pt>
                <c:pt idx="205">
                  <c:v>-11.236541634800062</c:v>
                </c:pt>
                <c:pt idx="206">
                  <c:v>-9.2056071393458296</c:v>
                </c:pt>
                <c:pt idx="207">
                  <c:v>-7.7751794393455498</c:v>
                </c:pt>
                <c:pt idx="208">
                  <c:v>-6.6481911518459356</c:v>
                </c:pt>
                <c:pt idx="209">
                  <c:v>-1.9501472029823503</c:v>
                </c:pt>
                <c:pt idx="210">
                  <c:v>-0.81155263934590471</c:v>
                </c:pt>
                <c:pt idx="211">
                  <c:v>1.5401917606542384</c:v>
                </c:pt>
                <c:pt idx="212">
                  <c:v>3.5713302606537241</c:v>
                </c:pt>
                <c:pt idx="213">
                  <c:v>5.2670303606538464</c:v>
                </c:pt>
                <c:pt idx="214">
                  <c:v>7.6235880606541855</c:v>
                </c:pt>
                <c:pt idx="215">
                  <c:v>9.6490051606542657</c:v>
                </c:pt>
                <c:pt idx="216">
                  <c:v>11.60870155427153</c:v>
                </c:pt>
                <c:pt idx="217">
                  <c:v>12.55999094636849</c:v>
                </c:pt>
                <c:pt idx="218">
                  <c:v>21.436854660653701</c:v>
                </c:pt>
                <c:pt idx="219">
                  <c:v>23.91832466065415</c:v>
                </c:pt>
                <c:pt idx="220">
                  <c:v>26.437724060654375</c:v>
                </c:pt>
                <c:pt idx="221">
                  <c:v>29.443200960654281</c:v>
                </c:pt>
                <c:pt idx="222">
                  <c:v>0.9247538580734731</c:v>
                </c:pt>
                <c:pt idx="223">
                  <c:v>35.119037853054202</c:v>
                </c:pt>
                <c:pt idx="224">
                  <c:v>37.508945675288345</c:v>
                </c:pt>
                <c:pt idx="225">
                  <c:v>45.793884982876435</c:v>
                </c:pt>
                <c:pt idx="226">
                  <c:v>48.011976270654202</c:v>
                </c:pt>
                <c:pt idx="227">
                  <c:v>49.898428882876409</c:v>
                </c:pt>
                <c:pt idx="228">
                  <c:v>52.004087440654203</c:v>
                </c:pt>
                <c:pt idx="229">
                  <c:v>53.705126630654213</c:v>
                </c:pt>
                <c:pt idx="230">
                  <c:v>55.660557470654197</c:v>
                </c:pt>
                <c:pt idx="231">
                  <c:v>57.327808816209767</c:v>
                </c:pt>
                <c:pt idx="232">
                  <c:v>59.701366310004886</c:v>
                </c:pt>
                <c:pt idx="233">
                  <c:v>59.194539990654206</c:v>
                </c:pt>
                <c:pt idx="234">
                  <c:v>58.230550890654257</c:v>
                </c:pt>
                <c:pt idx="235">
                  <c:v>57.007822110654175</c:v>
                </c:pt>
                <c:pt idx="236">
                  <c:v>55.221849690654196</c:v>
                </c:pt>
                <c:pt idx="237">
                  <c:v>53.132939022356361</c:v>
                </c:pt>
                <c:pt idx="238">
                  <c:v>50.445507890654206</c:v>
                </c:pt>
                <c:pt idx="239">
                  <c:v>48.04277473065423</c:v>
                </c:pt>
                <c:pt idx="240">
                  <c:v>46.540042660654194</c:v>
                </c:pt>
                <c:pt idx="241">
                  <c:v>35.813742664102477</c:v>
                </c:pt>
                <c:pt idx="242">
                  <c:v>-87.070645365103701</c:v>
                </c:pt>
                <c:pt idx="243">
                  <c:v>28.660615460654135</c:v>
                </c:pt>
                <c:pt idx="244">
                  <c:v>24.483097760654346</c:v>
                </c:pt>
                <c:pt idx="245">
                  <c:v>21.028012660654269</c:v>
                </c:pt>
                <c:pt idx="246">
                  <c:v>17.23903926065389</c:v>
                </c:pt>
                <c:pt idx="247">
                  <c:v>14.337331610149477</c:v>
                </c:pt>
                <c:pt idx="248">
                  <c:v>11.903724660654234</c:v>
                </c:pt>
                <c:pt idx="249">
                  <c:v>3.8177361767830575</c:v>
                </c:pt>
                <c:pt idx="250">
                  <c:v>1.6384874606542335</c:v>
                </c:pt>
                <c:pt idx="251">
                  <c:v>-1.6404166393457449</c:v>
                </c:pt>
                <c:pt idx="252">
                  <c:v>-4.5438232393458975</c:v>
                </c:pt>
                <c:pt idx="253">
                  <c:v>-8.2345700414737113</c:v>
                </c:pt>
                <c:pt idx="254">
                  <c:v>-11.278985639345652</c:v>
                </c:pt>
                <c:pt idx="255">
                  <c:v>-14.245465539345677</c:v>
                </c:pt>
                <c:pt idx="256">
                  <c:v>-16.795726839345075</c:v>
                </c:pt>
                <c:pt idx="257">
                  <c:v>-18.418218437385001</c:v>
                </c:pt>
                <c:pt idx="258">
                  <c:v>-28.391809655135262</c:v>
                </c:pt>
                <c:pt idx="259">
                  <c:v>-30.659814939345381</c:v>
                </c:pt>
                <c:pt idx="260">
                  <c:v>-32.729875339345433</c:v>
                </c:pt>
                <c:pt idx="261">
                  <c:v>-35.047283239345958</c:v>
                </c:pt>
                <c:pt idx="262">
                  <c:v>-37.304308823216772</c:v>
                </c:pt>
                <c:pt idx="263">
                  <c:v>-39.061470339345703</c:v>
                </c:pt>
                <c:pt idx="264">
                  <c:v>-40.466683339345764</c:v>
                </c:pt>
                <c:pt idx="265">
                  <c:v>-39.516177556213421</c:v>
                </c:pt>
                <c:pt idx="266">
                  <c:v>-38.195527439345831</c:v>
                </c:pt>
                <c:pt idx="267">
                  <c:v>-37.01293883934575</c:v>
                </c:pt>
                <c:pt idx="268">
                  <c:v>-35.653272371604196</c:v>
                </c:pt>
                <c:pt idx="269">
                  <c:v>-33.742722439345584</c:v>
                </c:pt>
                <c:pt idx="270">
                  <c:v>-32.142689639345846</c:v>
                </c:pt>
                <c:pt idx="271">
                  <c:v>-31.132765839345723</c:v>
                </c:pt>
                <c:pt idx="272">
                  <c:v>-26.822710398169011</c:v>
                </c:pt>
                <c:pt idx="273">
                  <c:v>-25.515250339345414</c:v>
                </c:pt>
                <c:pt idx="274">
                  <c:v>-23.137705561568115</c:v>
                </c:pt>
                <c:pt idx="275">
                  <c:v>-21.15039113934597</c:v>
                </c:pt>
                <c:pt idx="276">
                  <c:v>-19.113249839345819</c:v>
                </c:pt>
                <c:pt idx="277">
                  <c:v>-16.61473533934549</c:v>
                </c:pt>
                <c:pt idx="278">
                  <c:v>-13.983009601972356</c:v>
                </c:pt>
                <c:pt idx="279">
                  <c:v>-11.108645339345173</c:v>
                </c:pt>
                <c:pt idx="280">
                  <c:v>-9.5409696726791218</c:v>
                </c:pt>
                <c:pt idx="281">
                  <c:v>-1.1495606366430025</c:v>
                </c:pt>
                <c:pt idx="282">
                  <c:v>0.84444206065410321</c:v>
                </c:pt>
                <c:pt idx="283">
                  <c:v>3.3829603606544083</c:v>
                </c:pt>
                <c:pt idx="284">
                  <c:v>5.3082174687349948</c:v>
                </c:pt>
                <c:pt idx="285">
                  <c:v>7.5467492606544511</c:v>
                </c:pt>
                <c:pt idx="286">
                  <c:v>9.1581185606541986</c:v>
                </c:pt>
                <c:pt idx="287">
                  <c:v>11.212919760654298</c:v>
                </c:pt>
                <c:pt idx="288">
                  <c:v>12.525328617176285</c:v>
                </c:pt>
                <c:pt idx="289">
                  <c:v>13.214804160654175</c:v>
                </c:pt>
                <c:pt idx="290">
                  <c:v>18.83025666065414</c:v>
                </c:pt>
                <c:pt idx="291">
                  <c:v>20.47483896065393</c:v>
                </c:pt>
                <c:pt idx="292">
                  <c:v>22.730095860654167</c:v>
                </c:pt>
                <c:pt idx="293">
                  <c:v>24.754746460654701</c:v>
                </c:pt>
                <c:pt idx="294">
                  <c:v>27.242478260654025</c:v>
                </c:pt>
                <c:pt idx="295">
                  <c:v>29.191556560654654</c:v>
                </c:pt>
                <c:pt idx="296">
                  <c:v>-32.398770357252829</c:v>
                </c:pt>
                <c:pt idx="297">
                  <c:v>35.388608890154217</c:v>
                </c:pt>
                <c:pt idx="298">
                  <c:v>37.012869800654201</c:v>
                </c:pt>
                <c:pt idx="299">
                  <c:v>44.222850981408946</c:v>
                </c:pt>
                <c:pt idx="300">
                  <c:v>45.454484155654185</c:v>
                </c:pt>
                <c:pt idx="301">
                  <c:v>46.985038665654194</c:v>
                </c:pt>
                <c:pt idx="302">
                  <c:v>47.602918300654245</c:v>
                </c:pt>
                <c:pt idx="303">
                  <c:v>47.943729301958584</c:v>
                </c:pt>
                <c:pt idx="304">
                  <c:v>48.417440290654199</c:v>
                </c:pt>
                <c:pt idx="305">
                  <c:v>48.632262785654206</c:v>
                </c:pt>
                <c:pt idx="306">
                  <c:v>48.210199031440723</c:v>
                </c:pt>
                <c:pt idx="307">
                  <c:v>43.531192959504807</c:v>
                </c:pt>
                <c:pt idx="308">
                  <c:v>41.361568381706824</c:v>
                </c:pt>
                <c:pt idx="309">
                  <c:v>39.256883881654197</c:v>
                </c:pt>
                <c:pt idx="310">
                  <c:v>36.377892761654188</c:v>
                </c:pt>
                <c:pt idx="311">
                  <c:v>145.48001647575424</c:v>
                </c:pt>
                <c:pt idx="312">
                  <c:v>31.958960961729353</c:v>
                </c:pt>
                <c:pt idx="313">
                  <c:v>28.644092360654163</c:v>
                </c:pt>
                <c:pt idx="314">
                  <c:v>26.270050524290241</c:v>
                </c:pt>
                <c:pt idx="315">
                  <c:v>13.194186660654225</c:v>
                </c:pt>
                <c:pt idx="316">
                  <c:v>11.786171048409184</c:v>
                </c:pt>
                <c:pt idx="317">
                  <c:v>9.034062721260506</c:v>
                </c:pt>
                <c:pt idx="318">
                  <c:v>6.5368093606539333</c:v>
                </c:pt>
                <c:pt idx="319">
                  <c:v>4.0180115606542</c:v>
                </c:pt>
                <c:pt idx="320">
                  <c:v>1.3820858606538886</c:v>
                </c:pt>
                <c:pt idx="321">
                  <c:v>-0.40615092555304966</c:v>
                </c:pt>
                <c:pt idx="322">
                  <c:v>-2.1123166726791847</c:v>
                </c:pt>
                <c:pt idx="323">
                  <c:v>-9.6349219107743735</c:v>
                </c:pt>
                <c:pt idx="324">
                  <c:v>-11.049462839345896</c:v>
                </c:pt>
                <c:pt idx="325">
                  <c:v>-13.407519939345724</c:v>
                </c:pt>
                <c:pt idx="326">
                  <c:v>-15.360684359754437</c:v>
                </c:pt>
                <c:pt idx="327">
                  <c:v>-17.197652339345886</c:v>
                </c:pt>
                <c:pt idx="328">
                  <c:v>-18.593329539345618</c:v>
                </c:pt>
                <c:pt idx="329">
                  <c:v>-20.255915271164206</c:v>
                </c:pt>
                <c:pt idx="330">
                  <c:v>-25.489387488282087</c:v>
                </c:pt>
                <c:pt idx="331">
                  <c:v>-26.573866167628083</c:v>
                </c:pt>
                <c:pt idx="332">
                  <c:v>-27.515453239345831</c:v>
                </c:pt>
                <c:pt idx="333">
                  <c:v>-28.309032839346166</c:v>
                </c:pt>
                <c:pt idx="334">
                  <c:v>-28.531852539345778</c:v>
                </c:pt>
                <c:pt idx="335">
                  <c:v>-28.089270309042888</c:v>
                </c:pt>
                <c:pt idx="336">
                  <c:v>-27.18629653934623</c:v>
                </c:pt>
                <c:pt idx="337">
                  <c:v>-26.051955647038099</c:v>
                </c:pt>
                <c:pt idx="338">
                  <c:v>-20.205972704425385</c:v>
                </c:pt>
                <c:pt idx="339">
                  <c:v>-19.042053139345569</c:v>
                </c:pt>
                <c:pt idx="340">
                  <c:v>-17.890155239345802</c:v>
                </c:pt>
                <c:pt idx="341">
                  <c:v>-16.864136339345571</c:v>
                </c:pt>
                <c:pt idx="342">
                  <c:v>-15.704378013258687</c:v>
                </c:pt>
                <c:pt idx="343">
                  <c:v>-14.832655239345407</c:v>
                </c:pt>
                <c:pt idx="344">
                  <c:v>-14.060543639345502</c:v>
                </c:pt>
                <c:pt idx="345">
                  <c:v>-13.501080139345735</c:v>
                </c:pt>
                <c:pt idx="346">
                  <c:v>-12.787428739345614</c:v>
                </c:pt>
                <c:pt idx="347">
                  <c:v>-11.853511783790053</c:v>
                </c:pt>
                <c:pt idx="348">
                  <c:v>-10.219502339345585</c:v>
                </c:pt>
                <c:pt idx="349">
                  <c:v>-8.1373439393459535</c:v>
                </c:pt>
                <c:pt idx="350">
                  <c:v>-5.7968783393461081</c:v>
                </c:pt>
                <c:pt idx="351">
                  <c:v>-3.8992545393457463</c:v>
                </c:pt>
                <c:pt idx="352">
                  <c:v>-1.4284447393458777</c:v>
                </c:pt>
                <c:pt idx="353">
                  <c:v>0.51730807479538043</c:v>
                </c:pt>
                <c:pt idx="354">
                  <c:v>2.2464912948008191</c:v>
                </c:pt>
                <c:pt idx="355">
                  <c:v>8.0067366606537576</c:v>
                </c:pt>
                <c:pt idx="356">
                  <c:v>9.0074712606542526</c:v>
                </c:pt>
                <c:pt idx="357">
                  <c:v>10.918594860653915</c:v>
                </c:pt>
                <c:pt idx="358">
                  <c:v>12.36188046065422</c:v>
                </c:pt>
                <c:pt idx="359">
                  <c:v>14.291019791967301</c:v>
                </c:pt>
                <c:pt idx="360">
                  <c:v>15.884534560653837</c:v>
                </c:pt>
                <c:pt idx="361">
                  <c:v>17.657334921523784</c:v>
                </c:pt>
                <c:pt idx="362">
                  <c:v>24.230653601830792</c:v>
                </c:pt>
                <c:pt idx="363">
                  <c:v>25.801797660654426</c:v>
                </c:pt>
                <c:pt idx="364">
                  <c:v>27.03801531233978</c:v>
                </c:pt>
                <c:pt idx="365">
                  <c:v>28.850673060654181</c:v>
                </c:pt>
                <c:pt idx="366">
                  <c:v>30.34424466065434</c:v>
                </c:pt>
                <c:pt idx="367">
                  <c:v>31.823466660654454</c:v>
                </c:pt>
                <c:pt idx="368">
                  <c:v>-64.180904966715573</c:v>
                </c:pt>
                <c:pt idx="369">
                  <c:v>33.665219244654239</c:v>
                </c:pt>
                <c:pt idx="370">
                  <c:v>36.45835431500204</c:v>
                </c:pt>
                <c:pt idx="371">
                  <c:v>36.832215384654212</c:v>
                </c:pt>
                <c:pt idx="372">
                  <c:v>37.135452945654229</c:v>
                </c:pt>
                <c:pt idx="373">
                  <c:v>37.163435745654219</c:v>
                </c:pt>
                <c:pt idx="374">
                  <c:v>36.752322674654216</c:v>
                </c:pt>
                <c:pt idx="375">
                  <c:v>36.057880271654177</c:v>
                </c:pt>
                <c:pt idx="376">
                  <c:v>35.142400158634004</c:v>
                </c:pt>
                <c:pt idx="377">
                  <c:v>33.926951015054215</c:v>
                </c:pt>
                <c:pt idx="378">
                  <c:v>-21.305515813146194</c:v>
                </c:pt>
                <c:pt idx="379">
                  <c:v>31.04731736065429</c:v>
                </c:pt>
                <c:pt idx="380">
                  <c:v>29.523557860653909</c:v>
                </c:pt>
                <c:pt idx="381">
                  <c:v>27.849387305815014</c:v>
                </c:pt>
                <c:pt idx="382">
                  <c:v>26.034892160654483</c:v>
                </c:pt>
                <c:pt idx="383">
                  <c:v>24.188385960654564</c:v>
                </c:pt>
                <c:pt idx="384">
                  <c:v>22.315927660654104</c:v>
                </c:pt>
                <c:pt idx="385">
                  <c:v>20.179599460654586</c:v>
                </c:pt>
                <c:pt idx="386">
                  <c:v>18.679703124068396</c:v>
                </c:pt>
                <c:pt idx="387">
                  <c:v>16.089051960653933</c:v>
                </c:pt>
                <c:pt idx="388">
                  <c:v>14.038874560654275</c:v>
                </c:pt>
                <c:pt idx="389">
                  <c:v>11.906425660653781</c:v>
                </c:pt>
                <c:pt idx="390">
                  <c:v>9.5477436606543584</c:v>
                </c:pt>
                <c:pt idx="391">
                  <c:v>7.8438501606540294</c:v>
                </c:pt>
                <c:pt idx="392">
                  <c:v>5.4246862566137075</c:v>
                </c:pt>
                <c:pt idx="393">
                  <c:v>3.5690205606541672</c:v>
                </c:pt>
                <c:pt idx="394">
                  <c:v>2.0184747606543292</c:v>
                </c:pt>
                <c:pt idx="395">
                  <c:v>-2.342903934538753E-2</c:v>
                </c:pt>
                <c:pt idx="396">
                  <c:v>-1.6818911518458322</c:v>
                </c:pt>
                <c:pt idx="397">
                  <c:v>-7.7650672282344413</c:v>
                </c:pt>
                <c:pt idx="398">
                  <c:v>-9.1358528393458336</c:v>
                </c:pt>
                <c:pt idx="399">
                  <c:v>-10.772196539345892</c:v>
                </c:pt>
                <c:pt idx="400">
                  <c:v>-12.486046539346216</c:v>
                </c:pt>
                <c:pt idx="401">
                  <c:v>-14.306220739345862</c:v>
                </c:pt>
                <c:pt idx="402">
                  <c:v>-15.899779643693535</c:v>
                </c:pt>
                <c:pt idx="403">
                  <c:v>-17.31118773934606</c:v>
                </c:pt>
                <c:pt idx="404">
                  <c:v>-18.021721910774311</c:v>
                </c:pt>
                <c:pt idx="405">
                  <c:v>-23.337684232203173</c:v>
                </c:pt>
                <c:pt idx="406">
                  <c:v>-24.779576339345674</c:v>
                </c:pt>
                <c:pt idx="407">
                  <c:v>-26.80686803934589</c:v>
                </c:pt>
                <c:pt idx="408">
                  <c:v>-28.825630410052781</c:v>
                </c:pt>
                <c:pt idx="409">
                  <c:v>-30.842761539345631</c:v>
                </c:pt>
                <c:pt idx="410">
                  <c:v>-32.708421739345624</c:v>
                </c:pt>
                <c:pt idx="411">
                  <c:v>-33.957092239345613</c:v>
                </c:pt>
                <c:pt idx="412">
                  <c:v>-34.759777625060046</c:v>
                </c:pt>
                <c:pt idx="413">
                  <c:v>-38.755391521163503</c:v>
                </c:pt>
                <c:pt idx="414">
                  <c:v>-39.30934593934569</c:v>
                </c:pt>
                <c:pt idx="415">
                  <c:v>-39.622464403175115</c:v>
                </c:pt>
                <c:pt idx="416">
                  <c:v>-39.371138339346025</c:v>
                </c:pt>
                <c:pt idx="417">
                  <c:v>-38.751970139346028</c:v>
                </c:pt>
                <c:pt idx="418">
                  <c:v>-37.735097239345578</c:v>
                </c:pt>
                <c:pt idx="419">
                  <c:v>-35.720453139345636</c:v>
                </c:pt>
                <c:pt idx="420">
                  <c:v>-33.645749790958583</c:v>
                </c:pt>
                <c:pt idx="421">
                  <c:v>-31.19825903934565</c:v>
                </c:pt>
                <c:pt idx="422">
                  <c:v>-28.572351439345709</c:v>
                </c:pt>
                <c:pt idx="423">
                  <c:v>-26.284627039345693</c:v>
                </c:pt>
                <c:pt idx="424">
                  <c:v>-23.613592639345928</c:v>
                </c:pt>
                <c:pt idx="425">
                  <c:v>-21.634721013763958</c:v>
                </c:pt>
                <c:pt idx="426">
                  <c:v>-19.214784039345826</c:v>
                </c:pt>
                <c:pt idx="427">
                  <c:v>-16.817643939345988</c:v>
                </c:pt>
                <c:pt idx="428">
                  <c:v>-14.630413639345875</c:v>
                </c:pt>
                <c:pt idx="429">
                  <c:v>-12.084359639346252</c:v>
                </c:pt>
                <c:pt idx="430">
                  <c:v>-10.969821339345803</c:v>
                </c:pt>
                <c:pt idx="431">
                  <c:v>-1.9459993070875607</c:v>
                </c:pt>
                <c:pt idx="432">
                  <c:v>-0.14655853934561947</c:v>
                </c:pt>
                <c:pt idx="433">
                  <c:v>1.4367481606544739</c:v>
                </c:pt>
                <c:pt idx="434">
                  <c:v>3.166008460653869</c:v>
                </c:pt>
                <c:pt idx="435">
                  <c:v>4.7413713606542292</c:v>
                </c:pt>
                <c:pt idx="436">
                  <c:v>6.6515673749395319</c:v>
                </c:pt>
                <c:pt idx="437">
                  <c:v>8.5246254606544127</c:v>
                </c:pt>
                <c:pt idx="438">
                  <c:v>9.5648483627817882</c:v>
                </c:pt>
                <c:pt idx="439">
                  <c:v>14.88919370610887</c:v>
                </c:pt>
                <c:pt idx="440">
                  <c:v>16.224843260654385</c:v>
                </c:pt>
                <c:pt idx="441">
                  <c:v>17.493563660654104</c:v>
                </c:pt>
                <c:pt idx="442">
                  <c:v>19.108532882876425</c:v>
                </c:pt>
                <c:pt idx="443">
                  <c:v>20.488475360654036</c:v>
                </c:pt>
                <c:pt idx="444">
                  <c:v>21.581002060654271</c:v>
                </c:pt>
                <c:pt idx="445">
                  <c:v>22.971120593238531</c:v>
                </c:pt>
                <c:pt idx="446">
                  <c:v>28.148826660654208</c:v>
                </c:pt>
                <c:pt idx="447">
                  <c:v>28.939388395347692</c:v>
                </c:pt>
                <c:pt idx="448">
                  <c:v>30.617971408128554</c:v>
                </c:pt>
                <c:pt idx="449">
                  <c:v>32.239262760654299</c:v>
                </c:pt>
                <c:pt idx="450">
                  <c:v>88.093690868354273</c:v>
                </c:pt>
                <c:pt idx="451">
                  <c:v>36.204577023654203</c:v>
                </c:pt>
                <c:pt idx="452">
                  <c:v>37.788574090654208</c:v>
                </c:pt>
                <c:pt idx="453">
                  <c:v>39.544639685941547</c:v>
                </c:pt>
                <c:pt idx="454">
                  <c:v>46.422589660654204</c:v>
                </c:pt>
                <c:pt idx="455">
                  <c:v>47.305499257592977</c:v>
                </c:pt>
                <c:pt idx="456">
                  <c:v>48.945559780654222</c:v>
                </c:pt>
                <c:pt idx="457">
                  <c:v>50.616612300654218</c:v>
                </c:pt>
                <c:pt idx="458">
                  <c:v>52.251204790654207</c:v>
                </c:pt>
                <c:pt idx="459">
                  <c:v>54.103577802068358</c:v>
                </c:pt>
                <c:pt idx="460">
                  <c:v>56.130350470654193</c:v>
                </c:pt>
                <c:pt idx="461">
                  <c:v>58.010921330654206</c:v>
                </c:pt>
                <c:pt idx="462">
                  <c:v>60.221307570654247</c:v>
                </c:pt>
                <c:pt idx="463">
                  <c:v>62.385419920654229</c:v>
                </c:pt>
                <c:pt idx="464">
                  <c:v>64.308211193262878</c:v>
                </c:pt>
                <c:pt idx="465">
                  <c:v>66.483324070654191</c:v>
                </c:pt>
                <c:pt idx="466">
                  <c:v>68.723061170654105</c:v>
                </c:pt>
                <c:pt idx="467">
                  <c:v>70.548231360654199</c:v>
                </c:pt>
                <c:pt idx="468">
                  <c:v>72.953163500654213</c:v>
                </c:pt>
                <c:pt idx="469">
                  <c:v>74.921754946368566</c:v>
                </c:pt>
                <c:pt idx="470">
                  <c:v>76.825827120654125</c:v>
                </c:pt>
                <c:pt idx="471">
                  <c:v>78.778704100654153</c:v>
                </c:pt>
                <c:pt idx="472">
                  <c:v>80.713984100654216</c:v>
                </c:pt>
                <c:pt idx="473">
                  <c:v>82.778743530654125</c:v>
                </c:pt>
                <c:pt idx="474">
                  <c:v>84.801606936164319</c:v>
                </c:pt>
                <c:pt idx="475">
                  <c:v>86.791145860654169</c:v>
                </c:pt>
                <c:pt idx="476">
                  <c:v>88.325204990654285</c:v>
                </c:pt>
                <c:pt idx="477">
                  <c:v>89.913294220654222</c:v>
                </c:pt>
                <c:pt idx="478">
                  <c:v>90.589089870654135</c:v>
                </c:pt>
                <c:pt idx="479">
                  <c:v>90.823393579846083</c:v>
                </c:pt>
                <c:pt idx="480">
                  <c:v>91.215865540654278</c:v>
                </c:pt>
                <c:pt idx="481">
                  <c:v>91.780041290654154</c:v>
                </c:pt>
                <c:pt idx="482">
                  <c:v>92.443894180654155</c:v>
                </c:pt>
                <c:pt idx="483">
                  <c:v>92.759958772899139</c:v>
                </c:pt>
                <c:pt idx="484">
                  <c:v>92.843898220654168</c:v>
                </c:pt>
                <c:pt idx="485">
                  <c:v>92.76355958922565</c:v>
                </c:pt>
                <c:pt idx="486">
                  <c:v>83.304759416209691</c:v>
                </c:pt>
                <c:pt idx="487">
                  <c:v>80.595622730654156</c:v>
                </c:pt>
                <c:pt idx="488">
                  <c:v>78.070257490654228</c:v>
                </c:pt>
                <c:pt idx="489">
                  <c:v>76.043783216209746</c:v>
                </c:pt>
                <c:pt idx="490">
                  <c:v>73.448117540654209</c:v>
                </c:pt>
                <c:pt idx="491">
                  <c:v>71.148135500654135</c:v>
                </c:pt>
                <c:pt idx="492">
                  <c:v>68.769920270654154</c:v>
                </c:pt>
                <c:pt idx="493">
                  <c:v>66.528290860654138</c:v>
                </c:pt>
                <c:pt idx="494">
                  <c:v>63.867146310654192</c:v>
                </c:pt>
                <c:pt idx="495">
                  <c:v>61.428884010654194</c:v>
                </c:pt>
                <c:pt idx="496">
                  <c:v>59.076858110654236</c:v>
                </c:pt>
                <c:pt idx="497">
                  <c:v>57.380274895948304</c:v>
                </c:pt>
                <c:pt idx="498">
                  <c:v>45.868361660654202</c:v>
                </c:pt>
                <c:pt idx="499">
                  <c:v>44.101267499195863</c:v>
                </c:pt>
                <c:pt idx="500">
                  <c:v>41.372129467654197</c:v>
                </c:pt>
                <c:pt idx="501">
                  <c:v>38.976331321654214</c:v>
                </c:pt>
                <c:pt idx="502">
                  <c:v>36.413838577654197</c:v>
                </c:pt>
                <c:pt idx="503">
                  <c:v>109.7597430634342</c:v>
                </c:pt>
                <c:pt idx="504">
                  <c:v>32.773676660654175</c:v>
                </c:pt>
                <c:pt idx="505">
                  <c:v>24.066104486741374</c:v>
                </c:pt>
                <c:pt idx="506">
                  <c:v>21.516664660654278</c:v>
                </c:pt>
                <c:pt idx="507">
                  <c:v>19.147994360654206</c:v>
                </c:pt>
                <c:pt idx="508">
                  <c:v>16.327240460654373</c:v>
                </c:pt>
                <c:pt idx="509">
                  <c:v>13.901101660654145</c:v>
                </c:pt>
                <c:pt idx="510">
                  <c:v>11.570552317219498</c:v>
                </c:pt>
                <c:pt idx="511">
                  <c:v>8.945964660654397</c:v>
                </c:pt>
                <c:pt idx="512">
                  <c:v>1.932556660654257</c:v>
                </c:pt>
                <c:pt idx="513">
                  <c:v>1.0165228462211644</c:v>
                </c:pt>
                <c:pt idx="514">
                  <c:v>-0.72306753934572043</c:v>
                </c:pt>
                <c:pt idx="515">
                  <c:v>-1.8279392393451412</c:v>
                </c:pt>
                <c:pt idx="516">
                  <c:v>-3.4966873797496865</c:v>
                </c:pt>
                <c:pt idx="517">
                  <c:v>-5.127974539345467</c:v>
                </c:pt>
                <c:pt idx="518">
                  <c:v>-6.6364766393457426</c:v>
                </c:pt>
                <c:pt idx="519">
                  <c:v>-8.0793557679171499</c:v>
                </c:pt>
                <c:pt idx="520">
                  <c:v>-10.552403339345865</c:v>
                </c:pt>
                <c:pt idx="521">
                  <c:v>-10.552737922678951</c:v>
                </c:pt>
                <c:pt idx="522">
                  <c:v>-10.224301339345853</c:v>
                </c:pt>
                <c:pt idx="523">
                  <c:v>-9.6430736393457437</c:v>
                </c:pt>
                <c:pt idx="524">
                  <c:v>-8.9092365393456774</c:v>
                </c:pt>
                <c:pt idx="525">
                  <c:v>-8.5130833393454868</c:v>
                </c:pt>
                <c:pt idx="526">
                  <c:v>-8.1903705132586992</c:v>
                </c:pt>
                <c:pt idx="527">
                  <c:v>-7.5192140393458526</c:v>
                </c:pt>
                <c:pt idx="528">
                  <c:v>-6.8176597679172888</c:v>
                </c:pt>
                <c:pt idx="529">
                  <c:v>-3.1778852958674406</c:v>
                </c:pt>
                <c:pt idx="530">
                  <c:v>-2.1097595393462143</c:v>
                </c:pt>
                <c:pt idx="531">
                  <c:v>-1.3025738393457125</c:v>
                </c:pt>
                <c:pt idx="532">
                  <c:v>-0.73553568628466359</c:v>
                </c:pt>
                <c:pt idx="533">
                  <c:v>-0.39716853934544394</c:v>
                </c:pt>
                <c:pt idx="534">
                  <c:v>1.7876560654087832E-2</c:v>
                </c:pt>
                <c:pt idx="535">
                  <c:v>0.6118099939873789</c:v>
                </c:pt>
                <c:pt idx="536">
                  <c:v>3.689012910654184</c:v>
                </c:pt>
                <c:pt idx="537">
                  <c:v>4.1814302970180375</c:v>
                </c:pt>
                <c:pt idx="538">
                  <c:v>5.0597607606541173</c:v>
                </c:pt>
                <c:pt idx="539">
                  <c:v>5.9861306606542275</c:v>
                </c:pt>
                <c:pt idx="540">
                  <c:v>6.8693323606539121</c:v>
                </c:pt>
                <c:pt idx="541">
                  <c:v>8.1803666606542684</c:v>
                </c:pt>
                <c:pt idx="542">
                  <c:v>9.3063743606539902</c:v>
                </c:pt>
                <c:pt idx="543">
                  <c:v>10.423711060654965</c:v>
                </c:pt>
                <c:pt idx="544">
                  <c:v>11.609185122192912</c:v>
                </c:pt>
                <c:pt idx="545">
                  <c:v>15.586197797018032</c:v>
                </c:pt>
                <c:pt idx="546">
                  <c:v>16.356689341066556</c:v>
                </c:pt>
                <c:pt idx="547">
                  <c:v>17.307559460653593</c:v>
                </c:pt>
                <c:pt idx="548">
                  <c:v>18.7210627606541</c:v>
                </c:pt>
                <c:pt idx="549">
                  <c:v>19.809685960654299</c:v>
                </c:pt>
                <c:pt idx="550">
                  <c:v>20.859009800189082</c:v>
                </c:pt>
                <c:pt idx="551">
                  <c:v>21.562164660653764</c:v>
                </c:pt>
                <c:pt idx="552">
                  <c:v>21.816935370331578</c:v>
                </c:pt>
                <c:pt idx="553">
                  <c:v>24.040486660654551</c:v>
                </c:pt>
                <c:pt idx="554">
                  <c:v>24.249239560654189</c:v>
                </c:pt>
                <c:pt idx="555">
                  <c:v>24.670219925960161</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54.879823190654179</c:v>
                </c:pt>
                <c:pt idx="565">
                  <c:v>58.390402925960316</c:v>
                </c:pt>
                <c:pt idx="566">
                  <c:v>61.765704805581784</c:v>
                </c:pt>
                <c:pt idx="567">
                  <c:v>71.187649660654216</c:v>
                </c:pt>
                <c:pt idx="568">
                  <c:v>72.298674722509858</c:v>
                </c:pt>
                <c:pt idx="569">
                  <c:v>74.529013100654169</c:v>
                </c:pt>
                <c:pt idx="570">
                  <c:v>75.549416110654136</c:v>
                </c:pt>
                <c:pt idx="571">
                  <c:v>76.839511900654188</c:v>
                </c:pt>
                <c:pt idx="572">
                  <c:v>77.815774786969939</c:v>
                </c:pt>
                <c:pt idx="573">
                  <c:v>78.254830930654194</c:v>
                </c:pt>
                <c:pt idx="574">
                  <c:v>78.088118020654164</c:v>
                </c:pt>
                <c:pt idx="575">
                  <c:v>77.61601120610878</c:v>
                </c:pt>
                <c:pt idx="576">
                  <c:v>72.505715938431933</c:v>
                </c:pt>
                <c:pt idx="577">
                  <c:v>71.270947410654145</c:v>
                </c:pt>
                <c:pt idx="578">
                  <c:v>70.229808700654175</c:v>
                </c:pt>
                <c:pt idx="579">
                  <c:v>68.975552229075262</c:v>
                </c:pt>
                <c:pt idx="580">
                  <c:v>67.276860530654133</c:v>
                </c:pt>
                <c:pt idx="581">
                  <c:v>65.502918200654136</c:v>
                </c:pt>
                <c:pt idx="582">
                  <c:v>63.684339313715441</c:v>
                </c:pt>
                <c:pt idx="583">
                  <c:v>56.028816660654215</c:v>
                </c:pt>
                <c:pt idx="584">
                  <c:v>54.735029000654237</c:v>
                </c:pt>
                <c:pt idx="585">
                  <c:v>51.502629960654204</c:v>
                </c:pt>
                <c:pt idx="586">
                  <c:v>48.857541773154175</c:v>
                </c:pt>
                <c:pt idx="587">
                  <c:v>45.84442331565419</c:v>
                </c:pt>
                <c:pt idx="588">
                  <c:v>43.546708850654205</c:v>
                </c:pt>
                <c:pt idx="589">
                  <c:v>40.557529269654196</c:v>
                </c:pt>
                <c:pt idx="590">
                  <c:v>38.117370214654208</c:v>
                </c:pt>
                <c:pt idx="591">
                  <c:v>36.163411197320883</c:v>
                </c:pt>
                <c:pt idx="592">
                  <c:v>26.854953681930738</c:v>
                </c:pt>
                <c:pt idx="593">
                  <c:v>26.65557066065395</c:v>
                </c:pt>
                <c:pt idx="594">
                  <c:v>22.134787160654248</c:v>
                </c:pt>
                <c:pt idx="595">
                  <c:v>19.026049160653933</c:v>
                </c:pt>
                <c:pt idx="596">
                  <c:v>16.319682060654145</c:v>
                </c:pt>
                <c:pt idx="597">
                  <c:v>13.283023060653985</c:v>
                </c:pt>
                <c:pt idx="598">
                  <c:v>10.345413258592774</c:v>
                </c:pt>
                <c:pt idx="599">
                  <c:v>8.6159303273207701</c:v>
                </c:pt>
                <c:pt idx="600">
                  <c:v>1.1716460196280423</c:v>
                </c:pt>
                <c:pt idx="601">
                  <c:v>-0.70896563934610435</c:v>
                </c:pt>
                <c:pt idx="602">
                  <c:v>-2.5230519393461464</c:v>
                </c:pt>
                <c:pt idx="603">
                  <c:v>-4.6633015393459765</c:v>
                </c:pt>
                <c:pt idx="604">
                  <c:v>-6.6044522393458447</c:v>
                </c:pt>
                <c:pt idx="605">
                  <c:v>-8.5005441439436726</c:v>
                </c:pt>
                <c:pt idx="606">
                  <c:v>-10.309520380161757</c:v>
                </c:pt>
                <c:pt idx="607">
                  <c:v>-16.204385157527611</c:v>
                </c:pt>
                <c:pt idx="608">
                  <c:v>-17.18522476791685</c:v>
                </c:pt>
                <c:pt idx="609">
                  <c:v>-18.562986939345237</c:v>
                </c:pt>
                <c:pt idx="610">
                  <c:v>-19.622825839345744</c:v>
                </c:pt>
                <c:pt idx="611">
                  <c:v>-21.549256639345629</c:v>
                </c:pt>
                <c:pt idx="612">
                  <c:v>-23.008349359754213</c:v>
                </c:pt>
                <c:pt idx="613">
                  <c:v>-23.888791139345862</c:v>
                </c:pt>
                <c:pt idx="614">
                  <c:v>-24.552183595756041</c:v>
                </c:pt>
                <c:pt idx="615">
                  <c:v>-22.667304877807169</c:v>
                </c:pt>
                <c:pt idx="616">
                  <c:v>-21.544399905002301</c:v>
                </c:pt>
                <c:pt idx="617">
                  <c:v>-20.218528339345873</c:v>
                </c:pt>
                <c:pt idx="618">
                  <c:v>-18.791081586768087</c:v>
                </c:pt>
                <c:pt idx="619">
                  <c:v>-17.675400039345554</c:v>
                </c:pt>
                <c:pt idx="620">
                  <c:v>-15.585139339345979</c:v>
                </c:pt>
                <c:pt idx="621">
                  <c:v>-14.071330039346154</c:v>
                </c:pt>
                <c:pt idx="622">
                  <c:v>-12.420626139345703</c:v>
                </c:pt>
                <c:pt idx="623">
                  <c:v>-10.180089539345776</c:v>
                </c:pt>
                <c:pt idx="624">
                  <c:v>-8.247650497240496</c:v>
                </c:pt>
                <c:pt idx="625">
                  <c:v>-5.7154471393461694</c:v>
                </c:pt>
                <c:pt idx="626">
                  <c:v>-3.6377982393460115</c:v>
                </c:pt>
                <c:pt idx="627">
                  <c:v>-1.1866485393459818</c:v>
                </c:pt>
                <c:pt idx="628">
                  <c:v>0.95379116065407776</c:v>
                </c:pt>
                <c:pt idx="629">
                  <c:v>3.1816319606543297</c:v>
                </c:pt>
                <c:pt idx="630">
                  <c:v>6.0008112922329815</c:v>
                </c:pt>
                <c:pt idx="631">
                  <c:v>8.3453451606540039</c:v>
                </c:pt>
                <c:pt idx="632">
                  <c:v>10.412873866536644</c:v>
                </c:pt>
                <c:pt idx="633">
                  <c:v>19.32495605459372</c:v>
                </c:pt>
                <c:pt idx="634">
                  <c:v>21.185398960654432</c:v>
                </c:pt>
                <c:pt idx="635">
                  <c:v>23.95683066065385</c:v>
                </c:pt>
                <c:pt idx="636">
                  <c:v>27.132544295063205</c:v>
                </c:pt>
                <c:pt idx="637">
                  <c:v>29.71991786065383</c:v>
                </c:pt>
                <c:pt idx="638">
                  <c:v>10.678513556354289</c:v>
                </c:pt>
                <c:pt idx="639">
                  <c:v>34.8845718826542</c:v>
                </c:pt>
                <c:pt idx="640">
                  <c:v>37.131252260654215</c:v>
                </c:pt>
                <c:pt idx="641">
                  <c:v>45.888717387926953</c:v>
                </c:pt>
                <c:pt idx="642">
                  <c:v>47.76597201065421</c:v>
                </c:pt>
                <c:pt idx="643">
                  <c:v>50.299856609107813</c:v>
                </c:pt>
                <c:pt idx="644">
                  <c:v>52.096960860654221</c:v>
                </c:pt>
                <c:pt idx="645">
                  <c:v>53.438322640654235</c:v>
                </c:pt>
                <c:pt idx="646">
                  <c:v>54.121288880654191</c:v>
                </c:pt>
                <c:pt idx="647">
                  <c:v>54.460407380654203</c:v>
                </c:pt>
                <c:pt idx="648">
                  <c:v>54.416270517797066</c:v>
                </c:pt>
                <c:pt idx="649">
                  <c:v>54.133561333731137</c:v>
                </c:pt>
                <c:pt idx="650">
                  <c:v>45.264492545269597</c:v>
                </c:pt>
                <c:pt idx="651">
                  <c:v>43.178708695654215</c:v>
                </c:pt>
                <c:pt idx="652">
                  <c:v>40.971439808654196</c:v>
                </c:pt>
                <c:pt idx="653">
                  <c:v>38.607315925654213</c:v>
                </c:pt>
                <c:pt idx="654">
                  <c:v>35.692272817320912</c:v>
                </c:pt>
                <c:pt idx="655">
                  <c:v>22.938904660654266</c:v>
                </c:pt>
                <c:pt idx="656">
                  <c:v>20.991344943482311</c:v>
                </c:pt>
                <c:pt idx="657">
                  <c:v>17.099482260653872</c:v>
                </c:pt>
                <c:pt idx="658">
                  <c:v>13.960261660654506</c:v>
                </c:pt>
                <c:pt idx="659">
                  <c:v>10.919623260654646</c:v>
                </c:pt>
                <c:pt idx="660">
                  <c:v>7.5975982856546134</c:v>
                </c:pt>
                <c:pt idx="661">
                  <c:v>4.1680734606539414</c:v>
                </c:pt>
                <c:pt idx="662">
                  <c:v>1.5602170265079285</c:v>
                </c:pt>
                <c:pt idx="663">
                  <c:v>-11.007413939345785</c:v>
                </c:pt>
                <c:pt idx="664">
                  <c:v>-13.36896263934614</c:v>
                </c:pt>
                <c:pt idx="665">
                  <c:v>-16.910071439345984</c:v>
                </c:pt>
                <c:pt idx="666">
                  <c:v>-19.110909053631644</c:v>
                </c:pt>
                <c:pt idx="667">
                  <c:v>-21.924380739345679</c:v>
                </c:pt>
                <c:pt idx="668">
                  <c:v>-23.756235639345896</c:v>
                </c:pt>
                <c:pt idx="669">
                  <c:v>-25.099079339345558</c:v>
                </c:pt>
                <c:pt idx="670">
                  <c:v>-26.819609529821829</c:v>
                </c:pt>
                <c:pt idx="671">
                  <c:v>-26.719068139345836</c:v>
                </c:pt>
                <c:pt idx="672">
                  <c:v>-26.611789529822147</c:v>
                </c:pt>
                <c:pt idx="673">
                  <c:v>-26.753402539345799</c:v>
                </c:pt>
                <c:pt idx="674">
                  <c:v>-26.971898239345357</c:v>
                </c:pt>
                <c:pt idx="675">
                  <c:v>-26.756154839345918</c:v>
                </c:pt>
                <c:pt idx="676">
                  <c:v>-25.91619233934545</c:v>
                </c:pt>
                <c:pt idx="677">
                  <c:v>-24.778646339345912</c:v>
                </c:pt>
                <c:pt idx="678">
                  <c:v>-14.581943339345916</c:v>
                </c:pt>
                <c:pt idx="679">
                  <c:v>-13.225957153778833</c:v>
                </c:pt>
                <c:pt idx="680">
                  <c:v>-10.981107039345606</c:v>
                </c:pt>
                <c:pt idx="681">
                  <c:v>-8.8814817393456522</c:v>
                </c:pt>
                <c:pt idx="682">
                  <c:v>-6.7187539393460156</c:v>
                </c:pt>
                <c:pt idx="683">
                  <c:v>-5.4382241085766641</c:v>
                </c:pt>
                <c:pt idx="684">
                  <c:v>3.3371737792981548</c:v>
                </c:pt>
                <c:pt idx="685">
                  <c:v>5.9960801606541763</c:v>
                </c:pt>
                <c:pt idx="686">
                  <c:v>8.5457595606542327</c:v>
                </c:pt>
                <c:pt idx="687">
                  <c:v>12.795393660654151</c:v>
                </c:pt>
                <c:pt idx="688">
                  <c:v>15.980475860654053</c:v>
                </c:pt>
                <c:pt idx="689">
                  <c:v>18.898353497388889</c:v>
                </c:pt>
                <c:pt idx="690">
                  <c:v>21.64894936065452</c:v>
                </c:pt>
                <c:pt idx="691">
                  <c:v>23.056314029075224</c:v>
                </c:pt>
                <c:pt idx="692">
                  <c:v>31.016759818548906</c:v>
                </c:pt>
                <c:pt idx="693">
                  <c:v>32.142227160654372</c:v>
                </c:pt>
                <c:pt idx="694">
                  <c:v>77.124526935354254</c:v>
                </c:pt>
                <c:pt idx="695">
                  <c:v>35.662592594831445</c:v>
                </c:pt>
                <c:pt idx="696">
                  <c:v>38.0797664356542</c:v>
                </c:pt>
                <c:pt idx="697">
                  <c:v>40.24500280965421</c:v>
                </c:pt>
                <c:pt idx="698">
                  <c:v>42.399230235654215</c:v>
                </c:pt>
                <c:pt idx="699">
                  <c:v>44.582616120654208</c:v>
                </c:pt>
                <c:pt idx="700">
                  <c:v>46.467467820654207</c:v>
                </c:pt>
                <c:pt idx="701">
                  <c:v>47.889379318817454</c:v>
                </c:pt>
                <c:pt idx="702">
                  <c:v>49.058683070654205</c:v>
                </c:pt>
                <c:pt idx="703">
                  <c:v>49.505203030654187</c:v>
                </c:pt>
                <c:pt idx="704">
                  <c:v>49.442502240654235</c:v>
                </c:pt>
                <c:pt idx="705">
                  <c:v>49.067448610654196</c:v>
                </c:pt>
                <c:pt idx="706">
                  <c:v>48.374635433850095</c:v>
                </c:pt>
                <c:pt idx="707">
                  <c:v>47.092958459504807</c:v>
                </c:pt>
                <c:pt idx="708">
                  <c:v>40.316716320654216</c:v>
                </c:pt>
                <c:pt idx="709">
                  <c:v>38.924259257623909</c:v>
                </c:pt>
                <c:pt idx="710">
                  <c:v>35.797457108654214</c:v>
                </c:pt>
                <c:pt idx="711">
                  <c:v>-61.087373422945454</c:v>
                </c:pt>
                <c:pt idx="712">
                  <c:v>29.002906456572475</c:v>
                </c:pt>
                <c:pt idx="713">
                  <c:v>24.539775960653863</c:v>
                </c:pt>
                <c:pt idx="714">
                  <c:v>21.341627860653887</c:v>
                </c:pt>
                <c:pt idx="715">
                  <c:v>17.484680837869163</c:v>
                </c:pt>
                <c:pt idx="716">
                  <c:v>4.4123215255191894</c:v>
                </c:pt>
                <c:pt idx="717">
                  <c:v>1.5823862566143134</c:v>
                </c:pt>
                <c:pt idx="718">
                  <c:v>-2.1573385158162077</c:v>
                </c:pt>
                <c:pt idx="719">
                  <c:v>-6.0418514393456917</c:v>
                </c:pt>
                <c:pt idx="720">
                  <c:v>-8.4533007393461048</c:v>
                </c:pt>
                <c:pt idx="721">
                  <c:v>-12.682401539345797</c:v>
                </c:pt>
                <c:pt idx="722">
                  <c:v>-16.041982239345707</c:v>
                </c:pt>
                <c:pt idx="723">
                  <c:v>-18.478379869958527</c:v>
                </c:pt>
                <c:pt idx="724">
                  <c:v>-20.284056521164011</c:v>
                </c:pt>
                <c:pt idx="725">
                  <c:v>-29.910112469780351</c:v>
                </c:pt>
                <c:pt idx="726">
                  <c:v>-32.097745839345762</c:v>
                </c:pt>
                <c:pt idx="727">
                  <c:v>-34.496156639346054</c:v>
                </c:pt>
                <c:pt idx="728">
                  <c:v>-37.141806139345569</c:v>
                </c:pt>
                <c:pt idx="729">
                  <c:v>-39.315072829141755</c:v>
                </c:pt>
                <c:pt idx="730">
                  <c:v>-41.649234839345695</c:v>
                </c:pt>
                <c:pt idx="731">
                  <c:v>-43.562092839345738</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-61.737034053631454</c:v>
                </c:pt>
                <c:pt idx="741">
                  <c:v>-62.204505439345652</c:v>
                </c:pt>
                <c:pt idx="742">
                  <c:v>-62.520290639346044</c:v>
                </c:pt>
                <c:pt idx="743">
                  <c:v>-62.29655283934536</c:v>
                </c:pt>
                <c:pt idx="744">
                  <c:v>-61.720023739345848</c:v>
                </c:pt>
                <c:pt idx="745">
                  <c:v>-60.968800839345356</c:v>
                </c:pt>
                <c:pt idx="746">
                  <c:v>-59.638266739345625</c:v>
                </c:pt>
                <c:pt idx="747">
                  <c:v>-58.298771539346205</c:v>
                </c:pt>
                <c:pt idx="748">
                  <c:v>-57.367977339345828</c:v>
                </c:pt>
                <c:pt idx="749">
                  <c:v>-49.207637556213143</c:v>
                </c:pt>
                <c:pt idx="750">
                  <c:v>-46.037291639345824</c:v>
                </c:pt>
                <c:pt idx="751">
                  <c:v>-43.425648645468016</c:v>
                </c:pt>
                <c:pt idx="752">
                  <c:v>-40.617907539345751</c:v>
                </c:pt>
                <c:pt idx="753">
                  <c:v>-38.303367439345465</c:v>
                </c:pt>
                <c:pt idx="754">
                  <c:v>-35.892323239345501</c:v>
                </c:pt>
                <c:pt idx="755">
                  <c:v>-33.421131039345767</c:v>
                </c:pt>
                <c:pt idx="756">
                  <c:v>-32.311380636643072</c:v>
                </c:pt>
                <c:pt idx="757">
                  <c:v>-23.255773339345794</c:v>
                </c:pt>
                <c:pt idx="758">
                  <c:v>-22.260325041473315</c:v>
                </c:pt>
                <c:pt idx="759">
                  <c:v>-20.605606639345623</c:v>
                </c:pt>
                <c:pt idx="760">
                  <c:v>-18.970890539346208</c:v>
                </c:pt>
                <c:pt idx="761">
                  <c:v>-17.538068839345783</c:v>
                </c:pt>
                <c:pt idx="762">
                  <c:v>-16.014208700170578</c:v>
                </c:pt>
                <c:pt idx="763">
                  <c:v>-14.90625603934604</c:v>
                </c:pt>
                <c:pt idx="764">
                  <c:v>-13.819799339345657</c:v>
                </c:pt>
                <c:pt idx="765">
                  <c:v>-6.4529798393459687</c:v>
                </c:pt>
                <c:pt idx="766">
                  <c:v>-4.1935282393455378</c:v>
                </c:pt>
                <c:pt idx="767">
                  <c:v>-2.2752429547300599</c:v>
                </c:pt>
                <c:pt idx="768">
                  <c:v>0.20860896065397583</c:v>
                </c:pt>
                <c:pt idx="769">
                  <c:v>1.7722131606541893</c:v>
                </c:pt>
                <c:pt idx="770">
                  <c:v>3.2363388606540866</c:v>
                </c:pt>
                <c:pt idx="771">
                  <c:v>4.4683729606539373</c:v>
                </c:pt>
                <c:pt idx="772">
                  <c:v>4.9166766606542769</c:v>
                </c:pt>
                <c:pt idx="773">
                  <c:v>7.3293045394424867</c:v>
                </c:pt>
                <c:pt idx="774">
                  <c:v>7.57643826065447</c:v>
                </c:pt>
                <c:pt idx="775">
                  <c:v>7.8496213606537726</c:v>
                </c:pt>
                <c:pt idx="776">
                  <c:v>8.1653584606544261</c:v>
                </c:pt>
                <c:pt idx="777">
                  <c:v>8.3271372792109482</c:v>
                </c:pt>
                <c:pt idx="778">
                  <c:v>8.273353260654229</c:v>
                </c:pt>
                <c:pt idx="779">
                  <c:v>7.9353612194776719</c:v>
                </c:pt>
                <c:pt idx="780">
                  <c:v>5.0331491606541503</c:v>
                </c:pt>
                <c:pt idx="781">
                  <c:v>4.2534869606539569</c:v>
                </c:pt>
                <c:pt idx="782">
                  <c:v>3.0306448606542622</c:v>
                </c:pt>
                <c:pt idx="783">
                  <c:v>1.8495340075936606</c:v>
                </c:pt>
                <c:pt idx="784">
                  <c:v>-0.34764593934573895</c:v>
                </c:pt>
                <c:pt idx="785">
                  <c:v>-2.56823903934594</c:v>
                </c:pt>
                <c:pt idx="786">
                  <c:v>-4.558918439345744</c:v>
                </c:pt>
                <c:pt idx="787">
                  <c:v>-6.8478304060123474</c:v>
                </c:pt>
                <c:pt idx="788">
                  <c:v>-14.660931960035441</c:v>
                </c:pt>
                <c:pt idx="789">
                  <c:v>-16.063603764877712</c:v>
                </c:pt>
                <c:pt idx="790">
                  <c:v>-18.313439439345977</c:v>
                </c:pt>
                <c:pt idx="791">
                  <c:v>-20.370447939345858</c:v>
                </c:pt>
                <c:pt idx="792">
                  <c:v>-22.675049939345676</c:v>
                </c:pt>
                <c:pt idx="793">
                  <c:v>-24.349367439345713</c:v>
                </c:pt>
                <c:pt idx="794">
                  <c:v>-27.075674139345779</c:v>
                </c:pt>
                <c:pt idx="795">
                  <c:v>-29.122840440794903</c:v>
                </c:pt>
                <c:pt idx="796">
                  <c:v>-35.936992954730385</c:v>
                </c:pt>
                <c:pt idx="797">
                  <c:v>-37.094120939345601</c:v>
                </c:pt>
                <c:pt idx="798">
                  <c:v>-38.875841139345575</c:v>
                </c:pt>
                <c:pt idx="799">
                  <c:v>-40.366867539346082</c:v>
                </c:pt>
                <c:pt idx="800">
                  <c:v>-41.992376239345973</c:v>
                </c:pt>
                <c:pt idx="801">
                  <c:v>-43.295605039346015</c:v>
                </c:pt>
                <c:pt idx="802">
                  <c:v>-45.347297625060072</c:v>
                </c:pt>
                <c:pt idx="803">
                  <c:v>-46.804175539345977</c:v>
                </c:pt>
                <c:pt idx="804">
                  <c:v>-47.642807589345736</c:v>
                </c:pt>
                <c:pt idx="805">
                  <c:v>-51.875140181451343</c:v>
                </c:pt>
                <c:pt idx="806">
                  <c:v>-52.579887839346014</c:v>
                </c:pt>
                <c:pt idx="807">
                  <c:v>-53.197782539345951</c:v>
                </c:pt>
                <c:pt idx="808">
                  <c:v>-53.638288214345849</c:v>
                </c:pt>
                <c:pt idx="809">
                  <c:v>-53.942457339345708</c:v>
                </c:pt>
                <c:pt idx="810">
                  <c:v>-53.522666539345835</c:v>
                </c:pt>
                <c:pt idx="811">
                  <c:v>-52.779936339345817</c:v>
                </c:pt>
                <c:pt idx="812">
                  <c:v>-51.744270639345572</c:v>
                </c:pt>
                <c:pt idx="813">
                  <c:v>-50.818822926974462</c:v>
                </c:pt>
                <c:pt idx="814">
                  <c:v>-49.687187639345709</c:v>
                </c:pt>
                <c:pt idx="815">
                  <c:v>-48.42006133934602</c:v>
                </c:pt>
                <c:pt idx="816">
                  <c:v>-46.548310339345868</c:v>
                </c:pt>
                <c:pt idx="817">
                  <c:v>-45.271198639345762</c:v>
                </c:pt>
                <c:pt idx="818">
                  <c:v>-43.8584699372838</c:v>
                </c:pt>
                <c:pt idx="819">
                  <c:v>-42.557347039345743</c:v>
                </c:pt>
                <c:pt idx="820">
                  <c:v>-41.327882639345816</c:v>
                </c:pt>
                <c:pt idx="821">
                  <c:v>-39.890950639345931</c:v>
                </c:pt>
                <c:pt idx="822">
                  <c:v>-38.567220039346047</c:v>
                </c:pt>
                <c:pt idx="823">
                  <c:v>-37.322376632029062</c:v>
                </c:pt>
                <c:pt idx="824">
                  <c:v>-35.652602539345821</c:v>
                </c:pt>
                <c:pt idx="825">
                  <c:v>-33.609972239345439</c:v>
                </c:pt>
                <c:pt idx="826">
                  <c:v>-31.79210963934581</c:v>
                </c:pt>
                <c:pt idx="827">
                  <c:v>-29.966691039346067</c:v>
                </c:pt>
                <c:pt idx="828">
                  <c:v>-28.34550313316025</c:v>
                </c:pt>
                <c:pt idx="829">
                  <c:v>-26.717185739345787</c:v>
                </c:pt>
                <c:pt idx="830">
                  <c:v>-24.378940039345757</c:v>
                </c:pt>
                <c:pt idx="831">
                  <c:v>-22.848489539346069</c:v>
                </c:pt>
                <c:pt idx="832">
                  <c:v>-21.334661539345742</c:v>
                </c:pt>
                <c:pt idx="833">
                  <c:v>-20.000683648624026</c:v>
                </c:pt>
                <c:pt idx="834">
                  <c:v>-18.646238139346053</c:v>
                </c:pt>
                <c:pt idx="835">
                  <c:v>-17.256949239345818</c:v>
                </c:pt>
                <c:pt idx="836">
                  <c:v>-15.349338039345644</c:v>
                </c:pt>
                <c:pt idx="837">
                  <c:v>-13.230924039345666</c:v>
                </c:pt>
                <c:pt idx="838">
                  <c:v>-11.216241464345668</c:v>
                </c:pt>
                <c:pt idx="839">
                  <c:v>-8.9413828342949841</c:v>
                </c:pt>
                <c:pt idx="840">
                  <c:v>-6.3534435393459576</c:v>
                </c:pt>
                <c:pt idx="841">
                  <c:v>-4.3014049393457281</c:v>
                </c:pt>
                <c:pt idx="842">
                  <c:v>-2.1050428393454004</c:v>
                </c:pt>
                <c:pt idx="843">
                  <c:v>-0.48010643934588887</c:v>
                </c:pt>
                <c:pt idx="844">
                  <c:v>1.2129869699325018</c:v>
                </c:pt>
                <c:pt idx="845">
                  <c:v>2.4657578606539801</c:v>
                </c:pt>
                <c:pt idx="846">
                  <c:v>4.1975331606545865</c:v>
                </c:pt>
                <c:pt idx="847">
                  <c:v>5.5797778606539623</c:v>
                </c:pt>
                <c:pt idx="848">
                  <c:v>7.1605911606541213</c:v>
                </c:pt>
                <c:pt idx="849">
                  <c:v>8.9194278977675534</c:v>
                </c:pt>
                <c:pt idx="850">
                  <c:v>10.490609860653993</c:v>
                </c:pt>
                <c:pt idx="851">
                  <c:v>12.135430132876142</c:v>
                </c:pt>
                <c:pt idx="852">
                  <c:v>15.279686660654253</c:v>
                </c:pt>
                <c:pt idx="853">
                  <c:v>14.896065560653881</c:v>
                </c:pt>
                <c:pt idx="854">
                  <c:v>13.882616160654436</c:v>
                </c:pt>
                <c:pt idx="855">
                  <c:v>13.157744289519947</c:v>
                </c:pt>
                <c:pt idx="856">
                  <c:v>11.908706860654036</c:v>
                </c:pt>
                <c:pt idx="857">
                  <c:v>10.894156860654107</c:v>
                </c:pt>
                <c:pt idx="858">
                  <c:v>9.2170350817067401</c:v>
                </c:pt>
                <c:pt idx="859">
                  <c:v>-0.20514845045704544</c:v>
                </c:pt>
                <c:pt idx="860">
                  <c:v>-2.5375704393456422</c:v>
                </c:pt>
                <c:pt idx="861">
                  <c:v>-5.3830268810122561</c:v>
                </c:pt>
                <c:pt idx="862">
                  <c:v>-7.7056744393455565</c:v>
                </c:pt>
                <c:pt idx="863">
                  <c:v>-10.293194239345898</c:v>
                </c:pt>
                <c:pt idx="864">
                  <c:v>-12.501616439346098</c:v>
                </c:pt>
                <c:pt idx="865">
                  <c:v>-14.910890139346179</c:v>
                </c:pt>
                <c:pt idx="866">
                  <c:v>-16.868999628005724</c:v>
                </c:pt>
                <c:pt idx="867">
                  <c:v>-18.171963339345787</c:v>
                </c:pt>
                <c:pt idx="868">
                  <c:v>-22.891713339345806</c:v>
                </c:pt>
                <c:pt idx="869">
                  <c:v>-23.375591622174113</c:v>
                </c:pt>
                <c:pt idx="870">
                  <c:v>-24.647635239345789</c:v>
                </c:pt>
                <c:pt idx="871">
                  <c:v>-26.078039539345966</c:v>
                </c:pt>
                <c:pt idx="872">
                  <c:v>-27.807110639345801</c:v>
                </c:pt>
                <c:pt idx="873">
                  <c:v>-29.06261021434544</c:v>
                </c:pt>
                <c:pt idx="874">
                  <c:v>-30.438052339345965</c:v>
                </c:pt>
                <c:pt idx="875">
                  <c:v>-32.228355939345917</c:v>
                </c:pt>
                <c:pt idx="876">
                  <c:v>-33.111776997882473</c:v>
                </c:pt>
                <c:pt idx="877">
                  <c:v>-39.539920839345768</c:v>
                </c:pt>
                <c:pt idx="878">
                  <c:v>-40.205166256012255</c:v>
                </c:pt>
                <c:pt idx="879">
                  <c:v>-41.509704839345993</c:v>
                </c:pt>
                <c:pt idx="880">
                  <c:v>-42.600150349654847</c:v>
                </c:pt>
                <c:pt idx="881">
                  <c:v>-44.112626239346</c:v>
                </c:pt>
                <c:pt idx="882">
                  <c:v>-45.557512139345476</c:v>
                </c:pt>
                <c:pt idx="883">
                  <c:v>-46.49822773934585</c:v>
                </c:pt>
                <c:pt idx="884">
                  <c:v>-49.732955548648313</c:v>
                </c:pt>
                <c:pt idx="885">
                  <c:v>-49.861158939345742</c:v>
                </c:pt>
                <c:pt idx="886">
                  <c:v>-49.840263131012279</c:v>
                </c:pt>
                <c:pt idx="887">
                  <c:v>-50.25828623934575</c:v>
                </c:pt>
                <c:pt idx="888">
                  <c:v>-50.723758639345945</c:v>
                </c:pt>
                <c:pt idx="889">
                  <c:v>-50.834408239346004</c:v>
                </c:pt>
                <c:pt idx="890">
                  <c:v>-50.249918500635658</c:v>
                </c:pt>
                <c:pt idx="891">
                  <c:v>-49.224856394901416</c:v>
                </c:pt>
                <c:pt idx="892">
                  <c:v>-38.230081910774061</c:v>
                </c:pt>
                <c:pt idx="893">
                  <c:v>-35.791331739345779</c:v>
                </c:pt>
                <c:pt idx="894">
                  <c:v>-33.125679839345423</c:v>
                </c:pt>
                <c:pt idx="895">
                  <c:v>-29.94838213934581</c:v>
                </c:pt>
                <c:pt idx="896">
                  <c:v>-27.255263030067617</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-1.2187616922873292</c:v>
                </c:pt>
                <c:pt idx="1">
                  <c:v>-1.2089476393458085</c:v>
                </c:pt>
                <c:pt idx="2">
                  <c:v>-1.2015997029823202</c:v>
                </c:pt>
                <c:pt idx="3">
                  <c:v>-1.1937404393457323</c:v>
                </c:pt>
                <c:pt idx="4">
                  <c:v>-1.1877040393454759</c:v>
                </c:pt>
                <c:pt idx="5">
                  <c:v>-1.1817581393459027</c:v>
                </c:pt>
                <c:pt idx="6">
                  <c:v>-1.1739802393458945</c:v>
                </c:pt>
                <c:pt idx="7">
                  <c:v>-1.1457795009623055</c:v>
                </c:pt>
                <c:pt idx="8">
                  <c:v>-1.0852399393457408</c:v>
                </c:pt>
                <c:pt idx="9">
                  <c:v>-1.0082240393462034</c:v>
                </c:pt>
                <c:pt idx="10">
                  <c:v>-0.98857633934591127</c:v>
                </c:pt>
                <c:pt idx="11">
                  <c:v>-0.97242863934565094</c:v>
                </c:pt>
                <c:pt idx="12">
                  <c:v>-0.80078293530550582</c:v>
                </c:pt>
                <c:pt idx="13">
                  <c:v>-0.40553513934594332</c:v>
                </c:pt>
                <c:pt idx="14">
                  <c:v>8.0283260653686753E-2</c:v>
                </c:pt>
                <c:pt idx="15">
                  <c:v>0.22065306065417187</c:v>
                </c:pt>
                <c:pt idx="16">
                  <c:v>-0.14575680873400643</c:v>
                </c:pt>
                <c:pt idx="17">
                  <c:v>-0.45715139129345073</c:v>
                </c:pt>
                <c:pt idx="18">
                  <c:v>-0.45039083934580071</c:v>
                </c:pt>
                <c:pt idx="19">
                  <c:v>0.11782636065447605</c:v>
                </c:pt>
                <c:pt idx="20">
                  <c:v>0.55582096065336373</c:v>
                </c:pt>
                <c:pt idx="21">
                  <c:v>0.98474816065362369</c:v>
                </c:pt>
                <c:pt idx="22">
                  <c:v>1.6113515586135354</c:v>
                </c:pt>
                <c:pt idx="23">
                  <c:v>1.9919193879269415</c:v>
                </c:pt>
                <c:pt idx="24">
                  <c:v>2.1052166606542073</c:v>
                </c:pt>
                <c:pt idx="25">
                  <c:v>1.5188721778957874</c:v>
                </c:pt>
                <c:pt idx="26">
                  <c:v>1.3805146404524744</c:v>
                </c:pt>
                <c:pt idx="27">
                  <c:v>1.1357768606545164</c:v>
                </c:pt>
                <c:pt idx="28">
                  <c:v>0.98552339534808198</c:v>
                </c:pt>
                <c:pt idx="29">
                  <c:v>1.0921369606543299</c:v>
                </c:pt>
                <c:pt idx="30">
                  <c:v>1.5760702606546033</c:v>
                </c:pt>
                <c:pt idx="31">
                  <c:v>2.158266660654192</c:v>
                </c:pt>
                <c:pt idx="32">
                  <c:v>2.479528089225596</c:v>
                </c:pt>
                <c:pt idx="33">
                  <c:v>1.9741597754082825</c:v>
                </c:pt>
                <c:pt idx="34">
                  <c:v>1.7703727606539137</c:v>
                </c:pt>
                <c:pt idx="35">
                  <c:v>1.764177860654002</c:v>
                </c:pt>
                <c:pt idx="36">
                  <c:v>1.6616185606545177</c:v>
                </c:pt>
                <c:pt idx="37">
                  <c:v>1.5990834606537883</c:v>
                </c:pt>
                <c:pt idx="38">
                  <c:v>1.5879174769807498</c:v>
                </c:pt>
                <c:pt idx="39">
                  <c:v>1.5774703606541602</c:v>
                </c:pt>
                <c:pt idx="40">
                  <c:v>1.5487245606540228</c:v>
                </c:pt>
                <c:pt idx="41">
                  <c:v>1.5215566606541977</c:v>
                </c:pt>
                <c:pt idx="42">
                  <c:v>1.7127433794038325</c:v>
                </c:pt>
                <c:pt idx="43">
                  <c:v>1.8339661606540858</c:v>
                </c:pt>
                <c:pt idx="44">
                  <c:v>2.0370400606543058</c:v>
                </c:pt>
                <c:pt idx="45">
                  <c:v>2.2201859606542484</c:v>
                </c:pt>
                <c:pt idx="46">
                  <c:v>2.3316461606537455</c:v>
                </c:pt>
                <c:pt idx="47">
                  <c:v>2.4776574606538007</c:v>
                </c:pt>
                <c:pt idx="48">
                  <c:v>2.6779890606540002</c:v>
                </c:pt>
                <c:pt idx="49">
                  <c:v>3.0130324606541308</c:v>
                </c:pt>
                <c:pt idx="50">
                  <c:v>3.3571058914237137</c:v>
                </c:pt>
                <c:pt idx="51">
                  <c:v>2.323799874939938</c:v>
                </c:pt>
                <c:pt idx="52">
                  <c:v>1.8274292606542413</c:v>
                </c:pt>
                <c:pt idx="53">
                  <c:v>-0.39431717772964747</c:v>
                </c:pt>
                <c:pt idx="54">
                  <c:v>-2.595830349655273</c:v>
                </c:pt>
                <c:pt idx="55">
                  <c:v>-4.7347286393458035</c:v>
                </c:pt>
                <c:pt idx="56">
                  <c:v>-6.5781823393452878</c:v>
                </c:pt>
                <c:pt idx="57">
                  <c:v>-8.0737114393455158</c:v>
                </c:pt>
                <c:pt idx="58">
                  <c:v>-9.5434672168966053</c:v>
                </c:pt>
                <c:pt idx="59">
                  <c:v>-10.038543339345779</c:v>
                </c:pt>
                <c:pt idx="60">
                  <c:v>-11.936128115465465</c:v>
                </c:pt>
                <c:pt idx="61">
                  <c:v>-11.743345139345365</c:v>
                </c:pt>
                <c:pt idx="62">
                  <c:v>-11.334622939346335</c:v>
                </c:pt>
                <c:pt idx="63">
                  <c:v>-9.9323294617946623</c:v>
                </c:pt>
                <c:pt idx="64">
                  <c:v>-7.9351766046520424</c:v>
                </c:pt>
                <c:pt idx="65">
                  <c:v>-5.8071772393460002</c:v>
                </c:pt>
                <c:pt idx="66">
                  <c:v>-2.251886839345616</c:v>
                </c:pt>
                <c:pt idx="67">
                  <c:v>1.4145753606538847</c:v>
                </c:pt>
                <c:pt idx="68">
                  <c:v>3.8920878851441776</c:v>
                </c:pt>
                <c:pt idx="69">
                  <c:v>11.232932586580034</c:v>
                </c:pt>
                <c:pt idx="70">
                  <c:v>12.685200827320672</c:v>
                </c:pt>
                <c:pt idx="71">
                  <c:v>15.048146460654205</c:v>
                </c:pt>
                <c:pt idx="72">
                  <c:v>17.052080960654337</c:v>
                </c:pt>
                <c:pt idx="73">
                  <c:v>18.789186139821126</c:v>
                </c:pt>
                <c:pt idx="74">
                  <c:v>19.882114860654099</c:v>
                </c:pt>
                <c:pt idx="75">
                  <c:v>20.641074060654507</c:v>
                </c:pt>
                <c:pt idx="76">
                  <c:v>20.830552360654636</c:v>
                </c:pt>
                <c:pt idx="77">
                  <c:v>20.809399292233184</c:v>
                </c:pt>
                <c:pt idx="78">
                  <c:v>19.006398706108833</c:v>
                </c:pt>
                <c:pt idx="79">
                  <c:v>17.731908619417204</c:v>
                </c:pt>
                <c:pt idx="80">
                  <c:v>15.596102860654355</c:v>
                </c:pt>
                <c:pt idx="81">
                  <c:v>13.16109316065387</c:v>
                </c:pt>
                <c:pt idx="82">
                  <c:v>10.548222560654036</c:v>
                </c:pt>
                <c:pt idx="83">
                  <c:v>8.2850552173552554</c:v>
                </c:pt>
                <c:pt idx="84">
                  <c:v>5.3762700606543508</c:v>
                </c:pt>
                <c:pt idx="85">
                  <c:v>3.0869098474670991</c:v>
                </c:pt>
                <c:pt idx="86">
                  <c:v>-4.3678751575276333</c:v>
                </c:pt>
                <c:pt idx="87">
                  <c:v>-6.2331986928811638</c:v>
                </c:pt>
                <c:pt idx="88">
                  <c:v>-8.2057881393457173</c:v>
                </c:pt>
                <c:pt idx="89">
                  <c:v>-9.7539716393460498</c:v>
                </c:pt>
                <c:pt idx="90">
                  <c:v>-11.206500639345567</c:v>
                </c:pt>
                <c:pt idx="91">
                  <c:v>-12.31597621168607</c:v>
                </c:pt>
                <c:pt idx="92">
                  <c:v>-13.605208839345725</c:v>
                </c:pt>
                <c:pt idx="93">
                  <c:v>-14.495374639346045</c:v>
                </c:pt>
                <c:pt idx="94">
                  <c:v>-14.979864589345826</c:v>
                </c:pt>
                <c:pt idx="95">
                  <c:v>-16.464953339345922</c:v>
                </c:pt>
                <c:pt idx="96">
                  <c:v>-16.698184839345629</c:v>
                </c:pt>
                <c:pt idx="97">
                  <c:v>-16.978521039345523</c:v>
                </c:pt>
                <c:pt idx="98">
                  <c:v>-17.025594239346038</c:v>
                </c:pt>
                <c:pt idx="99">
                  <c:v>-16.65926473934536</c:v>
                </c:pt>
                <c:pt idx="100">
                  <c:v>-15.671646151846176</c:v>
                </c:pt>
                <c:pt idx="101">
                  <c:v>-14.045254339345608</c:v>
                </c:pt>
                <c:pt idx="102">
                  <c:v>-12.097894439345911</c:v>
                </c:pt>
                <c:pt idx="103">
                  <c:v>-10.977883339345798</c:v>
                </c:pt>
                <c:pt idx="104">
                  <c:v>-3.7656455928669752</c:v>
                </c:pt>
                <c:pt idx="105">
                  <c:v>-1.9863283393455622</c:v>
                </c:pt>
                <c:pt idx="106">
                  <c:v>-0.95612792267911595</c:v>
                </c:pt>
                <c:pt idx="107">
                  <c:v>0.11708126065434496</c:v>
                </c:pt>
                <c:pt idx="108">
                  <c:v>1.4723118606543153</c:v>
                </c:pt>
                <c:pt idx="109">
                  <c:v>3.4567933606543875</c:v>
                </c:pt>
                <c:pt idx="110">
                  <c:v>5.5823566606545105</c:v>
                </c:pt>
                <c:pt idx="111">
                  <c:v>8.1879220606543264</c:v>
                </c:pt>
                <c:pt idx="112">
                  <c:v>9.7264802776754227</c:v>
                </c:pt>
                <c:pt idx="113">
                  <c:v>16.678309327320953</c:v>
                </c:pt>
                <c:pt idx="114">
                  <c:v>17.348976660654451</c:v>
                </c:pt>
                <c:pt idx="115">
                  <c:v>18.842922560654415</c:v>
                </c:pt>
                <c:pt idx="116">
                  <c:v>19.746684360653937</c:v>
                </c:pt>
                <c:pt idx="117">
                  <c:v>20.185447160654526</c:v>
                </c:pt>
                <c:pt idx="118">
                  <c:v>20.38615496065416</c:v>
                </c:pt>
                <c:pt idx="119">
                  <c:v>20.067538781866627</c:v>
                </c:pt>
                <c:pt idx="120">
                  <c:v>19.267214160654248</c:v>
                </c:pt>
                <c:pt idx="121">
                  <c:v>18.80702666065423</c:v>
                </c:pt>
                <c:pt idx="122">
                  <c:v>15.255899633627171</c:v>
                </c:pt>
                <c:pt idx="123">
                  <c:v>13.423922860654045</c:v>
                </c:pt>
                <c:pt idx="124">
                  <c:v>11.093800060654246</c:v>
                </c:pt>
                <c:pt idx="125">
                  <c:v>9.2217827606536389</c:v>
                </c:pt>
                <c:pt idx="126">
                  <c:v>6.4941160606543349</c:v>
                </c:pt>
                <c:pt idx="127">
                  <c:v>3.9050730606545585</c:v>
                </c:pt>
                <c:pt idx="128">
                  <c:v>1.1079446606541405</c:v>
                </c:pt>
                <c:pt idx="129">
                  <c:v>-1.7659713393452419</c:v>
                </c:pt>
                <c:pt idx="130">
                  <c:v>-3.9832381085768702</c:v>
                </c:pt>
                <c:pt idx="131">
                  <c:v>-11.248513339345774</c:v>
                </c:pt>
                <c:pt idx="132">
                  <c:v>-12.151652839345564</c:v>
                </c:pt>
                <c:pt idx="133">
                  <c:v>-14.435482329244913</c:v>
                </c:pt>
                <c:pt idx="134">
                  <c:v>-16.752290039345823</c:v>
                </c:pt>
                <c:pt idx="135">
                  <c:v>-18.062917239346113</c:v>
                </c:pt>
                <c:pt idx="136">
                  <c:v>-19.016770939345967</c:v>
                </c:pt>
                <c:pt idx="137">
                  <c:v>-19.490874139346033</c:v>
                </c:pt>
                <c:pt idx="138">
                  <c:v>-19.798241939345743</c:v>
                </c:pt>
                <c:pt idx="139">
                  <c:v>-20.04006433934574</c:v>
                </c:pt>
                <c:pt idx="140">
                  <c:v>-19.96289887506008</c:v>
                </c:pt>
                <c:pt idx="141">
                  <c:v>-19.403561739345598</c:v>
                </c:pt>
                <c:pt idx="142">
                  <c:v>-18.316425539345573</c:v>
                </c:pt>
                <c:pt idx="143">
                  <c:v>-16.958031939345567</c:v>
                </c:pt>
                <c:pt idx="144">
                  <c:v>-15.517618839345857</c:v>
                </c:pt>
                <c:pt idx="145">
                  <c:v>-13.878128239345472</c:v>
                </c:pt>
                <c:pt idx="146">
                  <c:v>-12.274366839345763</c:v>
                </c:pt>
                <c:pt idx="147">
                  <c:v>-10.86940253934598</c:v>
                </c:pt>
                <c:pt idx="148">
                  <c:v>-10.084423339345793</c:v>
                </c:pt>
                <c:pt idx="149">
                  <c:v>-3.2686881219545398</c:v>
                </c:pt>
                <c:pt idx="150">
                  <c:v>-1.8041491393456681</c:v>
                </c:pt>
                <c:pt idx="151">
                  <c:v>0.39459896065397987</c:v>
                </c:pt>
                <c:pt idx="152">
                  <c:v>3.2965038606539574</c:v>
                </c:pt>
                <c:pt idx="153">
                  <c:v>6.7051908606540565</c:v>
                </c:pt>
                <c:pt idx="154">
                  <c:v>9.3897823606541806</c:v>
                </c:pt>
                <c:pt idx="155">
                  <c:v>13.249592814500435</c:v>
                </c:pt>
                <c:pt idx="156">
                  <c:v>19.781616521765542</c:v>
                </c:pt>
                <c:pt idx="157">
                  <c:v>20.388679860654626</c:v>
                </c:pt>
                <c:pt idx="158">
                  <c:v>20.697499397496426</c:v>
                </c:pt>
                <c:pt idx="159">
                  <c:v>20.615533460654095</c:v>
                </c:pt>
                <c:pt idx="160">
                  <c:v>20.290495760654387</c:v>
                </c:pt>
                <c:pt idx="161">
                  <c:v>19.382928260654417</c:v>
                </c:pt>
                <c:pt idx="162">
                  <c:v>18.19028836065452</c:v>
                </c:pt>
                <c:pt idx="163">
                  <c:v>17.531574160654039</c:v>
                </c:pt>
                <c:pt idx="164">
                  <c:v>14.08483139749643</c:v>
                </c:pt>
                <c:pt idx="165">
                  <c:v>12.390216660654232</c:v>
                </c:pt>
                <c:pt idx="166">
                  <c:v>3.0313594547720868</c:v>
                </c:pt>
                <c:pt idx="167">
                  <c:v>-7.4221393458060465E-3</c:v>
                </c:pt>
                <c:pt idx="168">
                  <c:v>-3.1897981393456121</c:v>
                </c:pt>
                <c:pt idx="169">
                  <c:v>-5.6156128393458271</c:v>
                </c:pt>
                <c:pt idx="170">
                  <c:v>-9.2332246296683138</c:v>
                </c:pt>
                <c:pt idx="171">
                  <c:v>-12.253083739346271</c:v>
                </c:pt>
                <c:pt idx="172">
                  <c:v>-15.284716817606522</c:v>
                </c:pt>
                <c:pt idx="173">
                  <c:v>-23.820698589345618</c:v>
                </c:pt>
                <c:pt idx="174">
                  <c:v>-26.224124139345687</c:v>
                </c:pt>
                <c:pt idx="175">
                  <c:v>-28.483796439345312</c:v>
                </c:pt>
                <c:pt idx="176">
                  <c:v>-30.657227970925071</c:v>
                </c:pt>
                <c:pt idx="177">
                  <c:v>-32.842789939345536</c:v>
                </c:pt>
                <c:pt idx="178">
                  <c:v>-34.839739039345829</c:v>
                </c:pt>
                <c:pt idx="179">
                  <c:v>-37.247872639345701</c:v>
                </c:pt>
                <c:pt idx="180">
                  <c:v>-39.230953739345409</c:v>
                </c:pt>
                <c:pt idx="181">
                  <c:v>-40.628763339345724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-48.672850339345715</c:v>
                </c:pt>
                <c:pt idx="190">
                  <c:v>-48.010129339345838</c:v>
                </c:pt>
                <c:pt idx="191">
                  <c:v>-44.432695339345969</c:v>
                </c:pt>
                <c:pt idx="192">
                  <c:v>-42.395178439345742</c:v>
                </c:pt>
                <c:pt idx="193">
                  <c:v>-40.287609339345451</c:v>
                </c:pt>
                <c:pt idx="194">
                  <c:v>-38.022784939345811</c:v>
                </c:pt>
                <c:pt idx="195">
                  <c:v>-36.006179039345909</c:v>
                </c:pt>
                <c:pt idx="196">
                  <c:v>-33.907267939346156</c:v>
                </c:pt>
                <c:pt idx="197">
                  <c:v>-32.113895739345125</c:v>
                </c:pt>
                <c:pt idx="198">
                  <c:v>-29.712323439345983</c:v>
                </c:pt>
                <c:pt idx="199">
                  <c:v>-28.367830839345793</c:v>
                </c:pt>
                <c:pt idx="200">
                  <c:v>-21.818910224591605</c:v>
                </c:pt>
                <c:pt idx="201">
                  <c:v>-20.021566939345966</c:v>
                </c:pt>
                <c:pt idx="202">
                  <c:v>-17.420128839346081</c:v>
                </c:pt>
                <c:pt idx="203">
                  <c:v>-15.434349439345969</c:v>
                </c:pt>
                <c:pt idx="204">
                  <c:v>-13.338381539345734</c:v>
                </c:pt>
                <c:pt idx="205">
                  <c:v>-11.466774362073409</c:v>
                </c:pt>
                <c:pt idx="206">
                  <c:v>-9.3627533393456659</c:v>
                </c:pt>
                <c:pt idx="207">
                  <c:v>-7.731294639345947</c:v>
                </c:pt>
                <c:pt idx="208">
                  <c:v>-6.6870745893457375</c:v>
                </c:pt>
                <c:pt idx="209">
                  <c:v>-2.2092987938909801</c:v>
                </c:pt>
                <c:pt idx="210">
                  <c:v>-0.85552493934619656</c:v>
                </c:pt>
                <c:pt idx="211">
                  <c:v>1.4910263606543022</c:v>
                </c:pt>
                <c:pt idx="212">
                  <c:v>3.513104860653983</c:v>
                </c:pt>
                <c:pt idx="213">
                  <c:v>5.3460757606543439</c:v>
                </c:pt>
                <c:pt idx="214">
                  <c:v>7.6859727606543515</c:v>
                </c:pt>
                <c:pt idx="215">
                  <c:v>9.7418890606542696</c:v>
                </c:pt>
                <c:pt idx="216">
                  <c:v>11.753502405334757</c:v>
                </c:pt>
                <c:pt idx="217">
                  <c:v>12.707065232082812</c:v>
                </c:pt>
                <c:pt idx="218">
                  <c:v>21.616010105098795</c:v>
                </c:pt>
                <c:pt idx="219">
                  <c:v>24.318360260654526</c:v>
                </c:pt>
                <c:pt idx="220">
                  <c:v>26.634948560654166</c:v>
                </c:pt>
                <c:pt idx="221">
                  <c:v>29.591570860654144</c:v>
                </c:pt>
                <c:pt idx="222">
                  <c:v>-10.582348853754414</c:v>
                </c:pt>
                <c:pt idx="223">
                  <c:v>35.256740922454213</c:v>
                </c:pt>
                <c:pt idx="224">
                  <c:v>37.790748030166412</c:v>
                </c:pt>
                <c:pt idx="225">
                  <c:v>45.864719838431995</c:v>
                </c:pt>
                <c:pt idx="226">
                  <c:v>47.80628326065419</c:v>
                </c:pt>
                <c:pt idx="227">
                  <c:v>49.741404171765289</c:v>
                </c:pt>
                <c:pt idx="228">
                  <c:v>51.771129130654217</c:v>
                </c:pt>
                <c:pt idx="229">
                  <c:v>53.337053520654216</c:v>
                </c:pt>
                <c:pt idx="230">
                  <c:v>55.239583100654215</c:v>
                </c:pt>
                <c:pt idx="231">
                  <c:v>56.708899938432012</c:v>
                </c:pt>
                <c:pt idx="232">
                  <c:v>58.540832959355541</c:v>
                </c:pt>
                <c:pt idx="233">
                  <c:v>57.899893540654205</c:v>
                </c:pt>
                <c:pt idx="234">
                  <c:v>56.873099130654175</c:v>
                </c:pt>
                <c:pt idx="235">
                  <c:v>55.700687770654213</c:v>
                </c:pt>
                <c:pt idx="236">
                  <c:v>53.941927020654191</c:v>
                </c:pt>
                <c:pt idx="237">
                  <c:v>51.956755181930831</c:v>
                </c:pt>
                <c:pt idx="238">
                  <c:v>49.409393700654206</c:v>
                </c:pt>
                <c:pt idx="239">
                  <c:v>47.092942670654203</c:v>
                </c:pt>
                <c:pt idx="240">
                  <c:v>45.566623098154217</c:v>
                </c:pt>
                <c:pt idx="241">
                  <c:v>35.236964717550769</c:v>
                </c:pt>
                <c:pt idx="242">
                  <c:v>-40.422478227164007</c:v>
                </c:pt>
                <c:pt idx="243">
                  <c:v>28.101473060653468</c:v>
                </c:pt>
                <c:pt idx="244">
                  <c:v>23.93557116065427</c:v>
                </c:pt>
                <c:pt idx="245">
                  <c:v>20.470326160654224</c:v>
                </c:pt>
                <c:pt idx="246">
                  <c:v>16.753262060653981</c:v>
                </c:pt>
                <c:pt idx="247">
                  <c:v>13.853712822270273</c:v>
                </c:pt>
                <c:pt idx="248">
                  <c:v>11.445171660654236</c:v>
                </c:pt>
                <c:pt idx="249">
                  <c:v>3.487893596138008</c:v>
                </c:pt>
                <c:pt idx="250">
                  <c:v>1.0850322606542022</c:v>
                </c:pt>
                <c:pt idx="251">
                  <c:v>-1.9525136393459097</c:v>
                </c:pt>
                <c:pt idx="252">
                  <c:v>-4.6925813393456197</c:v>
                </c:pt>
                <c:pt idx="253">
                  <c:v>-8.4318770627500559</c:v>
                </c:pt>
                <c:pt idx="254">
                  <c:v>-11.387521339345373</c:v>
                </c:pt>
                <c:pt idx="255">
                  <c:v>-14.372705139345902</c:v>
                </c:pt>
                <c:pt idx="256">
                  <c:v>-16.749181039345608</c:v>
                </c:pt>
                <c:pt idx="257">
                  <c:v>-18.766802947188687</c:v>
                </c:pt>
                <c:pt idx="258">
                  <c:v>-28.429050286713672</c:v>
                </c:pt>
                <c:pt idx="259">
                  <c:v>-30.780481039345709</c:v>
                </c:pt>
                <c:pt idx="260">
                  <c:v>-32.576545339345387</c:v>
                </c:pt>
                <c:pt idx="261">
                  <c:v>-35.240388739345761</c:v>
                </c:pt>
                <c:pt idx="262">
                  <c:v>-37.252745059776586</c:v>
                </c:pt>
                <c:pt idx="263">
                  <c:v>-39.208409539345496</c:v>
                </c:pt>
                <c:pt idx="264">
                  <c:v>-40.606913339345816</c:v>
                </c:pt>
                <c:pt idx="265">
                  <c:v>-39.9410267128398</c:v>
                </c:pt>
                <c:pt idx="266">
                  <c:v>-38.607995039345901</c:v>
                </c:pt>
                <c:pt idx="267">
                  <c:v>-37.555785339345732</c:v>
                </c:pt>
                <c:pt idx="268">
                  <c:v>-35.958599360851679</c:v>
                </c:pt>
                <c:pt idx="269">
                  <c:v>-34.125895839345972</c:v>
                </c:pt>
                <c:pt idx="270">
                  <c:v>-32.544856739345896</c:v>
                </c:pt>
                <c:pt idx="271">
                  <c:v>-31.463345839345816</c:v>
                </c:pt>
                <c:pt idx="272">
                  <c:v>-26.96041980993423</c:v>
                </c:pt>
                <c:pt idx="273">
                  <c:v>-25.739616739345923</c:v>
                </c:pt>
                <c:pt idx="274">
                  <c:v>-23.297811521164025</c:v>
                </c:pt>
                <c:pt idx="275">
                  <c:v>-21.277686539345602</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3.2201657606543126</c:v>
                </c:pt>
                <c:pt idx="284">
                  <c:v>5.1910131253009126</c:v>
                </c:pt>
                <c:pt idx="285">
                  <c:v>7.4876972606541035</c:v>
                </c:pt>
                <c:pt idx="286">
                  <c:v>9.154457560654178</c:v>
                </c:pt>
                <c:pt idx="287">
                  <c:v>11.292327860654321</c:v>
                </c:pt>
                <c:pt idx="288">
                  <c:v>12.898868073697823</c:v>
                </c:pt>
                <c:pt idx="289">
                  <c:v>14.226084910654436</c:v>
                </c:pt>
                <c:pt idx="290">
                  <c:v>19.326864402589884</c:v>
                </c:pt>
                <c:pt idx="291">
                  <c:v>20.805857460654135</c:v>
                </c:pt>
                <c:pt idx="292">
                  <c:v>23.133448460654176</c:v>
                </c:pt>
                <c:pt idx="293">
                  <c:v>24.888631960654607</c:v>
                </c:pt>
                <c:pt idx="294">
                  <c:v>27.661672560653983</c:v>
                </c:pt>
                <c:pt idx="295">
                  <c:v>29.862993960654364</c:v>
                </c:pt>
                <c:pt idx="296">
                  <c:v>-96.943318561255822</c:v>
                </c:pt>
                <c:pt idx="297">
                  <c:v>35.729588941654228</c:v>
                </c:pt>
                <c:pt idx="298">
                  <c:v>37.072779272654216</c:v>
                </c:pt>
                <c:pt idx="299">
                  <c:v>44.481780132352313</c:v>
                </c:pt>
                <c:pt idx="300">
                  <c:v>45.662641340654233</c:v>
                </c:pt>
                <c:pt idx="301">
                  <c:v>47.201161360654226</c:v>
                </c:pt>
                <c:pt idx="302">
                  <c:v>47.7878449906542</c:v>
                </c:pt>
                <c:pt idx="303">
                  <c:v>48.089386823697673</c:v>
                </c:pt>
                <c:pt idx="304">
                  <c:v>48.484713510654196</c:v>
                </c:pt>
                <c:pt idx="305">
                  <c:v>48.561685445654192</c:v>
                </c:pt>
                <c:pt idx="306">
                  <c:v>48.045543244923905</c:v>
                </c:pt>
                <c:pt idx="307">
                  <c:v>43.380535097435832</c:v>
                </c:pt>
                <c:pt idx="308">
                  <c:v>41.226143375391061</c:v>
                </c:pt>
                <c:pt idx="309">
                  <c:v>39.206456616654208</c:v>
                </c:pt>
                <c:pt idx="310">
                  <c:v>36.305800042654205</c:v>
                </c:pt>
                <c:pt idx="311">
                  <c:v>113.0062799655342</c:v>
                </c:pt>
                <c:pt idx="312">
                  <c:v>31.522622036998129</c:v>
                </c:pt>
                <c:pt idx="313">
                  <c:v>28.634083060654241</c:v>
                </c:pt>
                <c:pt idx="314">
                  <c:v>26.159779160653954</c:v>
                </c:pt>
                <c:pt idx="315">
                  <c:v>13.081256660654272</c:v>
                </c:pt>
                <c:pt idx="316">
                  <c:v>11.780057681062317</c:v>
                </c:pt>
                <c:pt idx="317">
                  <c:v>9.0516729232805915</c:v>
                </c:pt>
                <c:pt idx="318">
                  <c:v>6.5714906606548329</c:v>
                </c:pt>
                <c:pt idx="319">
                  <c:v>4.040298860654163</c:v>
                </c:pt>
                <c:pt idx="320">
                  <c:v>1.4246671606542241</c:v>
                </c:pt>
                <c:pt idx="321">
                  <c:v>2.3171143413378576E-2</c:v>
                </c:pt>
                <c:pt idx="322">
                  <c:v>-1.6408579226794591</c:v>
                </c:pt>
                <c:pt idx="323">
                  <c:v>-9.716954767917283</c:v>
                </c:pt>
                <c:pt idx="324">
                  <c:v>-10.702910239345446</c:v>
                </c:pt>
                <c:pt idx="325">
                  <c:v>-13.160846939345507</c:v>
                </c:pt>
                <c:pt idx="326">
                  <c:v>-15.173984359754291</c:v>
                </c:pt>
                <c:pt idx="327">
                  <c:v>-17.054899239346071</c:v>
                </c:pt>
                <c:pt idx="328">
                  <c:v>-18.576972339345502</c:v>
                </c:pt>
                <c:pt idx="329">
                  <c:v>-20.095011634800414</c:v>
                </c:pt>
                <c:pt idx="330">
                  <c:v>-25.259471849984322</c:v>
                </c:pt>
                <c:pt idx="331">
                  <c:v>-26.405893137325382</c:v>
                </c:pt>
                <c:pt idx="332">
                  <c:v>-27.34260223934562</c:v>
                </c:pt>
                <c:pt idx="333">
                  <c:v>-28.032254739345376</c:v>
                </c:pt>
                <c:pt idx="334">
                  <c:v>-28.191084039345753</c:v>
                </c:pt>
                <c:pt idx="335">
                  <c:v>-27.678160915102808</c:v>
                </c:pt>
                <c:pt idx="336">
                  <c:v>-26.898065139345761</c:v>
                </c:pt>
                <c:pt idx="337">
                  <c:v>-25.681539877807367</c:v>
                </c:pt>
                <c:pt idx="338">
                  <c:v>-19.920943180615666</c:v>
                </c:pt>
                <c:pt idx="339">
                  <c:v>-18.826454639345684</c:v>
                </c:pt>
                <c:pt idx="340">
                  <c:v>-17.653843339345372</c:v>
                </c:pt>
                <c:pt idx="341">
                  <c:v>-16.675446539345543</c:v>
                </c:pt>
                <c:pt idx="342">
                  <c:v>-15.611346382824252</c:v>
                </c:pt>
                <c:pt idx="343">
                  <c:v>-14.796481539346024</c:v>
                </c:pt>
                <c:pt idx="344">
                  <c:v>-14.158886339345662</c:v>
                </c:pt>
                <c:pt idx="345">
                  <c:v>-13.644898339346014</c:v>
                </c:pt>
                <c:pt idx="346">
                  <c:v>-12.955483839345685</c:v>
                </c:pt>
                <c:pt idx="347">
                  <c:v>-12.044575450456986</c:v>
                </c:pt>
                <c:pt idx="348">
                  <c:v>-10.421088139346015</c:v>
                </c:pt>
                <c:pt idx="349">
                  <c:v>-8.3895327393457908</c:v>
                </c:pt>
                <c:pt idx="350">
                  <c:v>-6.0520403393460898</c:v>
                </c:pt>
                <c:pt idx="351">
                  <c:v>-4.0213327393458371</c:v>
                </c:pt>
                <c:pt idx="352">
                  <c:v>-1.7234983393456669</c:v>
                </c:pt>
                <c:pt idx="353">
                  <c:v>0.21386565055274795</c:v>
                </c:pt>
                <c:pt idx="354">
                  <c:v>1.9482751972393544</c:v>
                </c:pt>
                <c:pt idx="355">
                  <c:v>7.5978273199951314</c:v>
                </c:pt>
                <c:pt idx="356">
                  <c:v>9.5565580606541403</c:v>
                </c:pt>
                <c:pt idx="357">
                  <c:v>11.063635360654416</c:v>
                </c:pt>
                <c:pt idx="358">
                  <c:v>12.61709586065427</c:v>
                </c:pt>
                <c:pt idx="359">
                  <c:v>14.592011004088253</c:v>
                </c:pt>
                <c:pt idx="360">
                  <c:v>16.172409160654354</c:v>
                </c:pt>
                <c:pt idx="361">
                  <c:v>17.792741443262784</c:v>
                </c:pt>
                <c:pt idx="362">
                  <c:v>24.881645719477827</c:v>
                </c:pt>
                <c:pt idx="363">
                  <c:v>26.573540360653681</c:v>
                </c:pt>
                <c:pt idx="364">
                  <c:v>28.045646773014127</c:v>
                </c:pt>
                <c:pt idx="365">
                  <c:v>29.665378660654319</c:v>
                </c:pt>
                <c:pt idx="366">
                  <c:v>31.112614360654284</c:v>
                </c:pt>
                <c:pt idx="367">
                  <c:v>32.493309460654075</c:v>
                </c:pt>
                <c:pt idx="368">
                  <c:v>69.639292358654103</c:v>
                </c:pt>
                <c:pt idx="369">
                  <c:v>34.247418441854215</c:v>
                </c:pt>
                <c:pt idx="370">
                  <c:v>36.855419943262902</c:v>
                </c:pt>
                <c:pt idx="371">
                  <c:v>37.145409494654196</c:v>
                </c:pt>
                <c:pt idx="372">
                  <c:v>37.291916143654213</c:v>
                </c:pt>
                <c:pt idx="373">
                  <c:v>37.200036825654209</c:v>
                </c:pt>
                <c:pt idx="374">
                  <c:v>36.674661439654187</c:v>
                </c:pt>
                <c:pt idx="375">
                  <c:v>35.901859390654202</c:v>
                </c:pt>
                <c:pt idx="376">
                  <c:v>35.085232541058261</c:v>
                </c:pt>
                <c:pt idx="377">
                  <c:v>94.852068182754124</c:v>
                </c:pt>
                <c:pt idx="378">
                  <c:v>32.412338160654315</c:v>
                </c:pt>
                <c:pt idx="379">
                  <c:v>30.705217960654231</c:v>
                </c:pt>
                <c:pt idx="380">
                  <c:v>29.217341560654013</c:v>
                </c:pt>
                <c:pt idx="381">
                  <c:v>27.453741284309825</c:v>
                </c:pt>
                <c:pt idx="382">
                  <c:v>25.699768960654193</c:v>
                </c:pt>
                <c:pt idx="383">
                  <c:v>23.811679460654446</c:v>
                </c:pt>
                <c:pt idx="384">
                  <c:v>21.974959560654163</c:v>
                </c:pt>
                <c:pt idx="385">
                  <c:v>19.978225660653777</c:v>
                </c:pt>
                <c:pt idx="386">
                  <c:v>18.393699465532329</c:v>
                </c:pt>
                <c:pt idx="387">
                  <c:v>16.05340216065423</c:v>
                </c:pt>
                <c:pt idx="388">
                  <c:v>13.950560060654823</c:v>
                </c:pt>
                <c:pt idx="389">
                  <c:v>12.032073860653892</c:v>
                </c:pt>
                <c:pt idx="390">
                  <c:v>9.5916982606540806</c:v>
                </c:pt>
                <c:pt idx="391">
                  <c:v>7.8691795606539454</c:v>
                </c:pt>
                <c:pt idx="392">
                  <c:v>5.5705348424726253</c:v>
                </c:pt>
                <c:pt idx="393">
                  <c:v>3.7818395606544764</c:v>
                </c:pt>
                <c:pt idx="394">
                  <c:v>2.1544378606541272</c:v>
                </c:pt>
                <c:pt idx="395">
                  <c:v>0.25597846065426233</c:v>
                </c:pt>
                <c:pt idx="396">
                  <c:v>-1.3227949018455547</c:v>
                </c:pt>
                <c:pt idx="397">
                  <c:v>-7.6923704504572452</c:v>
                </c:pt>
                <c:pt idx="398">
                  <c:v>-9.0774893393458527</c:v>
                </c:pt>
                <c:pt idx="399">
                  <c:v>-10.690816739345681</c:v>
                </c:pt>
                <c:pt idx="400">
                  <c:v>-12.26319903934581</c:v>
                </c:pt>
                <c:pt idx="401">
                  <c:v>-14.276734839345472</c:v>
                </c:pt>
                <c:pt idx="402">
                  <c:v>-15.917966708911308</c:v>
                </c:pt>
                <c:pt idx="403">
                  <c:v>-17.50974323934615</c:v>
                </c:pt>
                <c:pt idx="404">
                  <c:v>-18.336606910774314</c:v>
                </c:pt>
                <c:pt idx="405">
                  <c:v>-23.911053875059849</c:v>
                </c:pt>
                <c:pt idx="406">
                  <c:v>-25.500226739346367</c:v>
                </c:pt>
                <c:pt idx="407">
                  <c:v>-27.517532439345473</c:v>
                </c:pt>
                <c:pt idx="408">
                  <c:v>-29.557585359548007</c:v>
                </c:pt>
                <c:pt idx="409">
                  <c:v>-31.459467439345588</c:v>
                </c:pt>
                <c:pt idx="410">
                  <c:v>-33.231868139346133</c:v>
                </c:pt>
                <c:pt idx="411">
                  <c:v>-34.31958803934598</c:v>
                </c:pt>
                <c:pt idx="412">
                  <c:v>-35.036396196488681</c:v>
                </c:pt>
                <c:pt idx="413">
                  <c:v>-39.161915915103137</c:v>
                </c:pt>
                <c:pt idx="414">
                  <c:v>-39.860468939346035</c:v>
                </c:pt>
                <c:pt idx="415">
                  <c:v>-40.213767594664525</c:v>
                </c:pt>
                <c:pt idx="416">
                  <c:v>-39.973876439345567</c:v>
                </c:pt>
                <c:pt idx="417">
                  <c:v>-39.257583039346088</c:v>
                </c:pt>
                <c:pt idx="418">
                  <c:v>-38.347090239345945</c:v>
                </c:pt>
                <c:pt idx="419">
                  <c:v>-36.304221839345445</c:v>
                </c:pt>
                <c:pt idx="420">
                  <c:v>-34.287485274829578</c:v>
                </c:pt>
                <c:pt idx="421">
                  <c:v>-31.581562739345877</c:v>
                </c:pt>
                <c:pt idx="422">
                  <c:v>-28.935300839345857</c:v>
                </c:pt>
                <c:pt idx="423">
                  <c:v>-26.778641139345371</c:v>
                </c:pt>
                <c:pt idx="424">
                  <c:v>-23.898917439346064</c:v>
                </c:pt>
                <c:pt idx="425">
                  <c:v>-21.823877292834311</c:v>
                </c:pt>
                <c:pt idx="426">
                  <c:v>-19.318504839345724</c:v>
                </c:pt>
                <c:pt idx="427">
                  <c:v>-17.231710939345476</c:v>
                </c:pt>
                <c:pt idx="428">
                  <c:v>-14.759868139345656</c:v>
                </c:pt>
                <c:pt idx="429">
                  <c:v>-12.224572739346058</c:v>
                </c:pt>
                <c:pt idx="430">
                  <c:v>-10.800571339345655</c:v>
                </c:pt>
                <c:pt idx="431">
                  <c:v>-2.1110736619264125</c:v>
                </c:pt>
                <c:pt idx="432">
                  <c:v>-0.26448213934560294</c:v>
                </c:pt>
                <c:pt idx="433">
                  <c:v>1.1264005606544178</c:v>
                </c:pt>
                <c:pt idx="434">
                  <c:v>3.1029020606544582</c:v>
                </c:pt>
                <c:pt idx="435">
                  <c:v>4.7205251606538354</c:v>
                </c:pt>
                <c:pt idx="436">
                  <c:v>6.6684176810621807</c:v>
                </c:pt>
                <c:pt idx="437">
                  <c:v>8.6282814606542431</c:v>
                </c:pt>
                <c:pt idx="438">
                  <c:v>9.6135400649095573</c:v>
                </c:pt>
                <c:pt idx="439">
                  <c:v>15.282716433381101</c:v>
                </c:pt>
                <c:pt idx="440">
                  <c:v>16.693435160653969</c:v>
                </c:pt>
                <c:pt idx="441">
                  <c:v>18.112738360653392</c:v>
                </c:pt>
                <c:pt idx="442">
                  <c:v>19.680577660654194</c:v>
                </c:pt>
                <c:pt idx="443">
                  <c:v>21.168333860654172</c:v>
                </c:pt>
                <c:pt idx="444">
                  <c:v>22.356151460654146</c:v>
                </c:pt>
                <c:pt idx="445">
                  <c:v>23.817738795485816</c:v>
                </c:pt>
                <c:pt idx="446">
                  <c:v>29.016410410654267</c:v>
                </c:pt>
                <c:pt idx="447">
                  <c:v>29.865027068817312</c:v>
                </c:pt>
                <c:pt idx="448">
                  <c:v>31.632161105098938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51.249355960654214</c:v>
                </c:pt>
                <c:pt idx="458">
                  <c:v>52.837469460654184</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67.235930320654205</c:v>
                </c:pt>
                <c:pt idx="467">
                  <c:v>68.920111320654158</c:v>
                </c:pt>
                <c:pt idx="468">
                  <c:v>70.845528980654208</c:v>
                </c:pt>
                <c:pt idx="469">
                  <c:v>72.423889007593019</c:v>
                </c:pt>
                <c:pt idx="470">
                  <c:v>74.045447890654174</c:v>
                </c:pt>
                <c:pt idx="471">
                  <c:v>75.534992810654146</c:v>
                </c:pt>
                <c:pt idx="472">
                  <c:v>77.074822570654206</c:v>
                </c:pt>
                <c:pt idx="473">
                  <c:v>78.708910010654108</c:v>
                </c:pt>
                <c:pt idx="474">
                  <c:v>80.477246415756255</c:v>
                </c:pt>
                <c:pt idx="475">
                  <c:v>82.271756010654173</c:v>
                </c:pt>
                <c:pt idx="476">
                  <c:v>83.703847290654139</c:v>
                </c:pt>
                <c:pt idx="477">
                  <c:v>85.502284610654186</c:v>
                </c:pt>
                <c:pt idx="478">
                  <c:v>86.525012280654138</c:v>
                </c:pt>
                <c:pt idx="479">
                  <c:v>87.237403246512727</c:v>
                </c:pt>
                <c:pt idx="480">
                  <c:v>87.74339427065425</c:v>
                </c:pt>
                <c:pt idx="481">
                  <c:v>88.064993500654211</c:v>
                </c:pt>
                <c:pt idx="482">
                  <c:v>88.412007060654219</c:v>
                </c:pt>
                <c:pt idx="483">
                  <c:v>88.570626895348113</c:v>
                </c:pt>
                <c:pt idx="484">
                  <c:v>88.533763700654163</c:v>
                </c:pt>
                <c:pt idx="485">
                  <c:v>88.381791982082788</c:v>
                </c:pt>
                <c:pt idx="486">
                  <c:v>80.617230249543212</c:v>
                </c:pt>
                <c:pt idx="487">
                  <c:v>78.049090730654228</c:v>
                </c:pt>
                <c:pt idx="488">
                  <c:v>76.007427190654184</c:v>
                </c:pt>
                <c:pt idx="489">
                  <c:v>74.18015411519967</c:v>
                </c:pt>
                <c:pt idx="490">
                  <c:v>72.094332450654136</c:v>
                </c:pt>
                <c:pt idx="491">
                  <c:v>70.012374220654166</c:v>
                </c:pt>
                <c:pt idx="492">
                  <c:v>67.825163010654165</c:v>
                </c:pt>
                <c:pt idx="493">
                  <c:v>65.705743449543135</c:v>
                </c:pt>
                <c:pt idx="494">
                  <c:v>63.131150910654213</c:v>
                </c:pt>
                <c:pt idx="495">
                  <c:v>60.846883720654233</c:v>
                </c:pt>
                <c:pt idx="496">
                  <c:v>58.692103090654214</c:v>
                </c:pt>
                <c:pt idx="497">
                  <c:v>57.428361288105215</c:v>
                </c:pt>
                <c:pt idx="498">
                  <c:v>45.779813660654206</c:v>
                </c:pt>
                <c:pt idx="499">
                  <c:v>44.629964639820869</c:v>
                </c:pt>
                <c:pt idx="500">
                  <c:v>42.040330078654208</c:v>
                </c:pt>
                <c:pt idx="501">
                  <c:v>39.888738874654223</c:v>
                </c:pt>
                <c:pt idx="502">
                  <c:v>37.401085216654202</c:v>
                </c:pt>
                <c:pt idx="503">
                  <c:v>35.212581858054214</c:v>
                </c:pt>
                <c:pt idx="504">
                  <c:v>33.876683660654187</c:v>
                </c:pt>
                <c:pt idx="505">
                  <c:v>25.404597747610921</c:v>
                </c:pt>
                <c:pt idx="506">
                  <c:v>23.005325460654035</c:v>
                </c:pt>
                <c:pt idx="507">
                  <c:v>20.390412060654342</c:v>
                </c:pt>
                <c:pt idx="508">
                  <c:v>17.733520860654551</c:v>
                </c:pt>
                <c:pt idx="509">
                  <c:v>15.287836660654193</c:v>
                </c:pt>
                <c:pt idx="510">
                  <c:v>12.810813226310582</c:v>
                </c:pt>
                <c:pt idx="511">
                  <c:v>10.283791837124852</c:v>
                </c:pt>
                <c:pt idx="512">
                  <c:v>3.2123183273208724</c:v>
                </c:pt>
                <c:pt idx="513">
                  <c:v>2.0853071761180786</c:v>
                </c:pt>
                <c:pt idx="514">
                  <c:v>0.23206106065413223</c:v>
                </c:pt>
                <c:pt idx="515">
                  <c:v>-1.0379944393459932</c:v>
                </c:pt>
                <c:pt idx="516">
                  <c:v>-2.8644024302552094</c:v>
                </c:pt>
                <c:pt idx="517">
                  <c:v>-4.4832866393458062</c:v>
                </c:pt>
                <c:pt idx="518">
                  <c:v>-5.9576050393458218</c:v>
                </c:pt>
                <c:pt idx="519">
                  <c:v>-7.2830947679172464</c:v>
                </c:pt>
                <c:pt idx="520">
                  <c:v>-9.7933436841733474</c:v>
                </c:pt>
                <c:pt idx="521">
                  <c:v>-9.8334735476791497</c:v>
                </c:pt>
                <c:pt idx="522">
                  <c:v>-9.5934713393457436</c:v>
                </c:pt>
                <c:pt idx="523">
                  <c:v>-9.1082009393452967</c:v>
                </c:pt>
                <c:pt idx="524">
                  <c:v>-8.4746145393458541</c:v>
                </c:pt>
                <c:pt idx="525">
                  <c:v>-8.0958713393455923</c:v>
                </c:pt>
                <c:pt idx="526">
                  <c:v>-7.7293780132587813</c:v>
                </c:pt>
                <c:pt idx="527">
                  <c:v>-7.0469805393460643</c:v>
                </c:pt>
                <c:pt idx="528">
                  <c:v>-6.7101307202982508</c:v>
                </c:pt>
                <c:pt idx="529">
                  <c:v>-2.3366363828238819</c:v>
                </c:pt>
                <c:pt idx="530">
                  <c:v>-1.6406858393458501</c:v>
                </c:pt>
                <c:pt idx="531">
                  <c:v>-0.72975533934555892</c:v>
                </c:pt>
                <c:pt idx="532">
                  <c:v>-2.0795788325358437E-2</c:v>
                </c:pt>
                <c:pt idx="533">
                  <c:v>0.54751796065448843</c:v>
                </c:pt>
                <c:pt idx="534">
                  <c:v>1.1601369606543135</c:v>
                </c:pt>
                <c:pt idx="535">
                  <c:v>1.8735625273213827</c:v>
                </c:pt>
                <c:pt idx="536">
                  <c:v>5.1595941606542493</c:v>
                </c:pt>
                <c:pt idx="537">
                  <c:v>5.6439373677243321</c:v>
                </c:pt>
                <c:pt idx="538">
                  <c:v>6.5711660606542086</c:v>
                </c:pt>
                <c:pt idx="539">
                  <c:v>7.6299515606539767</c:v>
                </c:pt>
                <c:pt idx="540">
                  <c:v>8.6155041606539857</c:v>
                </c:pt>
                <c:pt idx="541">
                  <c:v>10.057662783103069</c:v>
                </c:pt>
                <c:pt idx="542">
                  <c:v>11.323276860654232</c:v>
                </c:pt>
                <c:pt idx="543">
                  <c:v>12.491867260653859</c:v>
                </c:pt>
                <c:pt idx="544">
                  <c:v>13.523793968346467</c:v>
                </c:pt>
                <c:pt idx="545">
                  <c:v>17.758929387926958</c:v>
                </c:pt>
                <c:pt idx="546">
                  <c:v>18.776258825602895</c:v>
                </c:pt>
                <c:pt idx="547">
                  <c:v>19.858595060653897</c:v>
                </c:pt>
                <c:pt idx="548">
                  <c:v>21.172107960653932</c:v>
                </c:pt>
                <c:pt idx="549">
                  <c:v>22.300622860654236</c:v>
                </c:pt>
                <c:pt idx="550">
                  <c:v>23.407090381584169</c:v>
                </c:pt>
                <c:pt idx="551">
                  <c:v>24.361888860654354</c:v>
                </c:pt>
                <c:pt idx="552">
                  <c:v>24.874624402589859</c:v>
                </c:pt>
                <c:pt idx="553">
                  <c:v>28.349574396503037</c:v>
                </c:pt>
                <c:pt idx="554">
                  <c:v>28.753536060654085</c:v>
                </c:pt>
                <c:pt idx="555">
                  <c:v>29.422208701470133</c:v>
                </c:pt>
                <c:pt idx="556">
                  <c:v>30.425076560654354</c:v>
                </c:pt>
                <c:pt idx="557">
                  <c:v>-28.664162423425807</c:v>
                </c:pt>
                <c:pt idx="558">
                  <c:v>34.370600492654198</c:v>
                </c:pt>
                <c:pt idx="559">
                  <c:v>35.261303067797058</c:v>
                </c:pt>
                <c:pt idx="560">
                  <c:v>44.263766660654206</c:v>
                </c:pt>
                <c:pt idx="561">
                  <c:v>46.726704850654201</c:v>
                </c:pt>
                <c:pt idx="562">
                  <c:v>49.35021785065419</c:v>
                </c:pt>
                <c:pt idx="563">
                  <c:v>51.87074992065422</c:v>
                </c:pt>
                <c:pt idx="564">
                  <c:v>54.8542934006542</c:v>
                </c:pt>
                <c:pt idx="565">
                  <c:v>57.548326630041984</c:v>
                </c:pt>
                <c:pt idx="566">
                  <c:v>60.47185883456725</c:v>
                </c:pt>
                <c:pt idx="567">
                  <c:v>68.769901660654213</c:v>
                </c:pt>
                <c:pt idx="568">
                  <c:v>69.972819516324279</c:v>
                </c:pt>
                <c:pt idx="569">
                  <c:v>71.588802890654151</c:v>
                </c:pt>
                <c:pt idx="570">
                  <c:v>72.47578807065409</c:v>
                </c:pt>
                <c:pt idx="571">
                  <c:v>73.696362130654151</c:v>
                </c:pt>
                <c:pt idx="572">
                  <c:v>74.555426776443667</c:v>
                </c:pt>
                <c:pt idx="573">
                  <c:v>75.014163450654223</c:v>
                </c:pt>
                <c:pt idx="574">
                  <c:v>74.726557280654191</c:v>
                </c:pt>
                <c:pt idx="575">
                  <c:v>74.419505569745169</c:v>
                </c:pt>
                <c:pt idx="576">
                  <c:v>69.613462623617167</c:v>
                </c:pt>
                <c:pt idx="577">
                  <c:v>68.516218010654171</c:v>
                </c:pt>
                <c:pt idx="578">
                  <c:v>67.575925060654242</c:v>
                </c:pt>
                <c:pt idx="579">
                  <c:v>66.377961429075285</c:v>
                </c:pt>
                <c:pt idx="580">
                  <c:v>64.849944420654168</c:v>
                </c:pt>
                <c:pt idx="581">
                  <c:v>63.271333160654201</c:v>
                </c:pt>
                <c:pt idx="582">
                  <c:v>61.521712864735875</c:v>
                </c:pt>
                <c:pt idx="583">
                  <c:v>54.807140660654191</c:v>
                </c:pt>
                <c:pt idx="584">
                  <c:v>53.08672716065422</c:v>
                </c:pt>
                <c:pt idx="585">
                  <c:v>50.433265945654227</c:v>
                </c:pt>
                <c:pt idx="586">
                  <c:v>47.395216748154226</c:v>
                </c:pt>
                <c:pt idx="587">
                  <c:v>44.7948335006542</c:v>
                </c:pt>
                <c:pt idx="588">
                  <c:v>42.801259060654168</c:v>
                </c:pt>
                <c:pt idx="589">
                  <c:v>39.87254971465422</c:v>
                </c:pt>
                <c:pt idx="590">
                  <c:v>37.38932900165419</c:v>
                </c:pt>
                <c:pt idx="591">
                  <c:v>35.701411960654205</c:v>
                </c:pt>
                <c:pt idx="592">
                  <c:v>27.513380490441648</c:v>
                </c:pt>
                <c:pt idx="593">
                  <c:v>24.90071166065411</c:v>
                </c:pt>
                <c:pt idx="594">
                  <c:v>22.392153860654453</c:v>
                </c:pt>
                <c:pt idx="595">
                  <c:v>19.274525060654483</c:v>
                </c:pt>
                <c:pt idx="596">
                  <c:v>16.635470460654016</c:v>
                </c:pt>
                <c:pt idx="597">
                  <c:v>13.591321560653789</c:v>
                </c:pt>
                <c:pt idx="598">
                  <c:v>10.765946866840073</c:v>
                </c:pt>
                <c:pt idx="599">
                  <c:v>9.5614756606541356</c:v>
                </c:pt>
                <c:pt idx="600">
                  <c:v>1.8624434555260341</c:v>
                </c:pt>
                <c:pt idx="601">
                  <c:v>-0.20125863934578092</c:v>
                </c:pt>
                <c:pt idx="602">
                  <c:v>-1.8981482393460287</c:v>
                </c:pt>
                <c:pt idx="603">
                  <c:v>-4.1107581393459878</c:v>
                </c:pt>
                <c:pt idx="604">
                  <c:v>-5.9978301393460356</c:v>
                </c:pt>
                <c:pt idx="605">
                  <c:v>-7.8257892014144659</c:v>
                </c:pt>
                <c:pt idx="606">
                  <c:v>-9.5206292577133826</c:v>
                </c:pt>
                <c:pt idx="607">
                  <c:v>-15.621743339345869</c:v>
                </c:pt>
                <c:pt idx="608">
                  <c:v>-16.554841094447973</c:v>
                </c:pt>
                <c:pt idx="609">
                  <c:v>-18.125446739346319</c:v>
                </c:pt>
                <c:pt idx="610">
                  <c:v>-19.342569139346374</c:v>
                </c:pt>
                <c:pt idx="611">
                  <c:v>-20.700066339345703</c:v>
                </c:pt>
                <c:pt idx="612">
                  <c:v>-22.660103543427383</c:v>
                </c:pt>
                <c:pt idx="613">
                  <c:v>-23.440149439345344</c:v>
                </c:pt>
                <c:pt idx="614">
                  <c:v>-24.115029877807494</c:v>
                </c:pt>
                <c:pt idx="615">
                  <c:v>-22.339343339345753</c:v>
                </c:pt>
                <c:pt idx="616">
                  <c:v>-21.219382329244986</c:v>
                </c:pt>
                <c:pt idx="617">
                  <c:v>-19.997946839345666</c:v>
                </c:pt>
                <c:pt idx="618">
                  <c:v>-18.430432823881965</c:v>
                </c:pt>
                <c:pt idx="619">
                  <c:v>-17.173943839345547</c:v>
                </c:pt>
                <c:pt idx="620">
                  <c:v>-15.285327439345906</c:v>
                </c:pt>
                <c:pt idx="621">
                  <c:v>-13.642019539346169</c:v>
                </c:pt>
                <c:pt idx="622">
                  <c:v>-11.986736039345892</c:v>
                </c:pt>
                <c:pt idx="623">
                  <c:v>-9.885549239345675</c:v>
                </c:pt>
                <c:pt idx="624">
                  <c:v>-7.9347812340823793</c:v>
                </c:pt>
                <c:pt idx="625">
                  <c:v>-5.4488933393462284</c:v>
                </c:pt>
                <c:pt idx="626">
                  <c:v>-3.6364583393462886</c:v>
                </c:pt>
                <c:pt idx="627">
                  <c:v>-0.92885893934578712</c:v>
                </c:pt>
                <c:pt idx="628">
                  <c:v>1.2520257606538507</c:v>
                </c:pt>
                <c:pt idx="629">
                  <c:v>3.3728523606537779</c:v>
                </c:pt>
                <c:pt idx="630">
                  <c:v>6.2327609764437284</c:v>
                </c:pt>
                <c:pt idx="631">
                  <c:v>8.6219411606542113</c:v>
                </c:pt>
                <c:pt idx="632">
                  <c:v>10.573335337124723</c:v>
                </c:pt>
                <c:pt idx="633">
                  <c:v>17.330679084896591</c:v>
                </c:pt>
                <c:pt idx="634">
                  <c:v>20.646726060654373</c:v>
                </c:pt>
                <c:pt idx="635">
                  <c:v>23.348027960654349</c:v>
                </c:pt>
                <c:pt idx="636">
                  <c:v>26.697601176783451</c:v>
                </c:pt>
                <c:pt idx="637">
                  <c:v>29.886630460654491</c:v>
                </c:pt>
                <c:pt idx="638">
                  <c:v>-18.005912855545596</c:v>
                </c:pt>
                <c:pt idx="639">
                  <c:v>34.93334817405421</c:v>
                </c:pt>
                <c:pt idx="640">
                  <c:v>37.170667231487535</c:v>
                </c:pt>
                <c:pt idx="641">
                  <c:v>45.804168024290554</c:v>
                </c:pt>
                <c:pt idx="642">
                  <c:v>47.6112726406542</c:v>
                </c:pt>
                <c:pt idx="643">
                  <c:v>50.188147186427415</c:v>
                </c:pt>
                <c:pt idx="644">
                  <c:v>51.881394230654195</c:v>
                </c:pt>
                <c:pt idx="645">
                  <c:v>53.062316460654216</c:v>
                </c:pt>
                <c:pt idx="646">
                  <c:v>53.562352980654261</c:v>
                </c:pt>
                <c:pt idx="647">
                  <c:v>53.596484760654192</c:v>
                </c:pt>
                <c:pt idx="648">
                  <c:v>53.329328752490937</c:v>
                </c:pt>
                <c:pt idx="649">
                  <c:v>53.065827872192671</c:v>
                </c:pt>
                <c:pt idx="650">
                  <c:v>44.374267732082771</c:v>
                </c:pt>
                <c:pt idx="651">
                  <c:v>42.357365126654209</c:v>
                </c:pt>
                <c:pt idx="652">
                  <c:v>40.164601769654197</c:v>
                </c:pt>
                <c:pt idx="653">
                  <c:v>38.042585974654216</c:v>
                </c:pt>
                <c:pt idx="654">
                  <c:v>35.035352727209791</c:v>
                </c:pt>
                <c:pt idx="655">
                  <c:v>22.312956660654219</c:v>
                </c:pt>
                <c:pt idx="656">
                  <c:v>20.477171913179518</c:v>
                </c:pt>
                <c:pt idx="657">
                  <c:v>16.465512460653876</c:v>
                </c:pt>
                <c:pt idx="658">
                  <c:v>13.398321160654167</c:v>
                </c:pt>
                <c:pt idx="659">
                  <c:v>9.8939236606542487</c:v>
                </c:pt>
                <c:pt idx="660">
                  <c:v>7.2882897856540616</c:v>
                </c:pt>
                <c:pt idx="661">
                  <c:v>3.831053760654072</c:v>
                </c:pt>
                <c:pt idx="662">
                  <c:v>1.2210614167516378</c:v>
                </c:pt>
                <c:pt idx="663">
                  <c:v>-10.933057339345627</c:v>
                </c:pt>
                <c:pt idx="664">
                  <c:v>-13.605499539345836</c:v>
                </c:pt>
                <c:pt idx="665">
                  <c:v>-16.982270039345948</c:v>
                </c:pt>
                <c:pt idx="666">
                  <c:v>-19.181602114855707</c:v>
                </c:pt>
                <c:pt idx="667">
                  <c:v>-22.010686839345723</c:v>
                </c:pt>
                <c:pt idx="668">
                  <c:v>-23.945749739345654</c:v>
                </c:pt>
                <c:pt idx="669">
                  <c:v>-25.281640406012734</c:v>
                </c:pt>
                <c:pt idx="670">
                  <c:v>-27.242309529821895</c:v>
                </c:pt>
                <c:pt idx="671">
                  <c:v>-27.228079639346156</c:v>
                </c:pt>
                <c:pt idx="672">
                  <c:v>-27.270703101250319</c:v>
                </c:pt>
                <c:pt idx="673">
                  <c:v>-27.50710223934572</c:v>
                </c:pt>
                <c:pt idx="674">
                  <c:v>-27.750988839346064</c:v>
                </c:pt>
                <c:pt idx="675">
                  <c:v>-27.566043539345841</c:v>
                </c:pt>
                <c:pt idx="676">
                  <c:v>-26.658934539345857</c:v>
                </c:pt>
                <c:pt idx="677">
                  <c:v>-25.408846139345819</c:v>
                </c:pt>
                <c:pt idx="678">
                  <c:v>-15.704339172679052</c:v>
                </c:pt>
                <c:pt idx="679">
                  <c:v>-13.656736432129328</c:v>
                </c:pt>
                <c:pt idx="680">
                  <c:v>-11.520545539346077</c:v>
                </c:pt>
                <c:pt idx="681">
                  <c:v>-9.6000554393459119</c:v>
                </c:pt>
                <c:pt idx="682">
                  <c:v>-7.027264939345967</c:v>
                </c:pt>
                <c:pt idx="683">
                  <c:v>-5.9590515444738816</c:v>
                </c:pt>
                <c:pt idx="684">
                  <c:v>2.8417103894680613</c:v>
                </c:pt>
                <c:pt idx="685">
                  <c:v>5.7453989606542564</c:v>
                </c:pt>
                <c:pt idx="686">
                  <c:v>8.5769047606541449</c:v>
                </c:pt>
                <c:pt idx="687">
                  <c:v>12.587840760654441</c:v>
                </c:pt>
                <c:pt idx="688">
                  <c:v>15.827053160654085</c:v>
                </c:pt>
                <c:pt idx="689">
                  <c:v>18.746758905552326</c:v>
                </c:pt>
                <c:pt idx="690">
                  <c:v>21.435100360654424</c:v>
                </c:pt>
                <c:pt idx="691">
                  <c:v>23.198761923812196</c:v>
                </c:pt>
                <c:pt idx="692">
                  <c:v>30.819510344864391</c:v>
                </c:pt>
                <c:pt idx="693">
                  <c:v>32.085833760654225</c:v>
                </c:pt>
                <c:pt idx="694">
                  <c:v>69.838189912554128</c:v>
                </c:pt>
                <c:pt idx="695">
                  <c:v>35.557133796097254</c:v>
                </c:pt>
                <c:pt idx="696">
                  <c:v>37.924014079654199</c:v>
                </c:pt>
                <c:pt idx="697">
                  <c:v>39.986785743654195</c:v>
                </c:pt>
                <c:pt idx="698">
                  <c:v>41.972516702654211</c:v>
                </c:pt>
                <c:pt idx="699">
                  <c:v>44.138786030654209</c:v>
                </c:pt>
                <c:pt idx="700">
                  <c:v>45.997389200654204</c:v>
                </c:pt>
                <c:pt idx="701">
                  <c:v>47.451390109633792</c:v>
                </c:pt>
                <c:pt idx="702">
                  <c:v>48.527091440654203</c:v>
                </c:pt>
                <c:pt idx="703">
                  <c:v>48.953421200654198</c:v>
                </c:pt>
                <c:pt idx="704">
                  <c:v>48.854752530654203</c:v>
                </c:pt>
                <c:pt idx="705">
                  <c:v>48.421311025654234</c:v>
                </c:pt>
                <c:pt idx="706">
                  <c:v>47.672204258592366</c:v>
                </c:pt>
                <c:pt idx="707">
                  <c:v>46.318038723872604</c:v>
                </c:pt>
                <c:pt idx="708">
                  <c:v>39.60495102732088</c:v>
                </c:pt>
                <c:pt idx="709">
                  <c:v>38.175355164694615</c:v>
                </c:pt>
                <c:pt idx="710">
                  <c:v>35.17142030705422</c:v>
                </c:pt>
                <c:pt idx="711">
                  <c:v>10.446455038153946</c:v>
                </c:pt>
                <c:pt idx="712">
                  <c:v>28.131647272899443</c:v>
                </c:pt>
                <c:pt idx="713">
                  <c:v>24.080246460654223</c:v>
                </c:pt>
                <c:pt idx="714">
                  <c:v>20.669803060654438</c:v>
                </c:pt>
                <c:pt idx="715">
                  <c:v>17.04598223027471</c:v>
                </c:pt>
                <c:pt idx="716">
                  <c:v>4.1055815255191401</c:v>
                </c:pt>
                <c:pt idx="717">
                  <c:v>1.0384776707555829</c:v>
                </c:pt>
                <c:pt idx="718">
                  <c:v>-2.1975663981692719</c:v>
                </c:pt>
                <c:pt idx="719">
                  <c:v>-6.5650526393458204</c:v>
                </c:pt>
                <c:pt idx="720">
                  <c:v>-9.6866447393454163</c:v>
                </c:pt>
                <c:pt idx="721">
                  <c:v>-13.084250939345679</c:v>
                </c:pt>
                <c:pt idx="722">
                  <c:v>-16.471016239345701</c:v>
                </c:pt>
                <c:pt idx="723">
                  <c:v>-19.099724461794832</c:v>
                </c:pt>
                <c:pt idx="724">
                  <c:v>-20.931472884800428</c:v>
                </c:pt>
                <c:pt idx="725">
                  <c:v>-30.17511174514317</c:v>
                </c:pt>
                <c:pt idx="726">
                  <c:v>-32.411934939345826</c:v>
                </c:pt>
                <c:pt idx="727">
                  <c:v>-34.858230439346045</c:v>
                </c:pt>
                <c:pt idx="728">
                  <c:v>-37.31269153934565</c:v>
                </c:pt>
                <c:pt idx="729">
                  <c:v>-39.439827420978354</c:v>
                </c:pt>
                <c:pt idx="730">
                  <c:v>-41.783985139345759</c:v>
                </c:pt>
                <c:pt idx="731">
                  <c:v>-43.97366213934572</c:v>
                </c:pt>
                <c:pt idx="732">
                  <c:v>-49.230438339345845</c:v>
                </c:pt>
                <c:pt idx="733">
                  <c:v>-50.047098086820654</c:v>
                </c:pt>
                <c:pt idx="734">
                  <c:v>-51.534776739345475</c:v>
                </c:pt>
                <c:pt idx="735">
                  <c:v>-53.773278761032415</c:v>
                </c:pt>
                <c:pt idx="736">
                  <c:v>-55.494592239345479</c:v>
                </c:pt>
                <c:pt idx="737">
                  <c:v>-57.336270239345524</c:v>
                </c:pt>
                <c:pt idx="738">
                  <c:v>-58.908282339345405</c:v>
                </c:pt>
                <c:pt idx="739">
                  <c:v>-60.270563467550858</c:v>
                </c:pt>
                <c:pt idx="740">
                  <c:v>-62.758645125059971</c:v>
                </c:pt>
                <c:pt idx="741">
                  <c:v>-63.166278039345862</c:v>
                </c:pt>
                <c:pt idx="742">
                  <c:v>-63.544824539345683</c:v>
                </c:pt>
                <c:pt idx="743">
                  <c:v>-63.356194939345755</c:v>
                </c:pt>
                <c:pt idx="744">
                  <c:v>-62.808270039346141</c:v>
                </c:pt>
                <c:pt idx="745">
                  <c:v>-62.057059276845266</c:v>
                </c:pt>
                <c:pt idx="746">
                  <c:v>-60.73232203934591</c:v>
                </c:pt>
                <c:pt idx="747">
                  <c:v>-59.338287239345988</c:v>
                </c:pt>
                <c:pt idx="748">
                  <c:v>-58.355873339345806</c:v>
                </c:pt>
                <c:pt idx="749">
                  <c:v>-49.743496833321501</c:v>
                </c:pt>
                <c:pt idx="750">
                  <c:v>-46.675692439345823</c:v>
                </c:pt>
                <c:pt idx="751">
                  <c:v>-43.979649053631789</c:v>
                </c:pt>
                <c:pt idx="752">
                  <c:v>-41.141679439346007</c:v>
                </c:pt>
                <c:pt idx="753">
                  <c:v>-38.782385839345935</c:v>
                </c:pt>
                <c:pt idx="754">
                  <c:v>-36.310157839346203</c:v>
                </c:pt>
                <c:pt idx="755">
                  <c:v>-33.912076739346034</c:v>
                </c:pt>
                <c:pt idx="756">
                  <c:v>-32.459818204210706</c:v>
                </c:pt>
                <c:pt idx="757">
                  <c:v>-23.554423339345753</c:v>
                </c:pt>
                <c:pt idx="758">
                  <c:v>-22.51978206275021</c:v>
                </c:pt>
                <c:pt idx="759">
                  <c:v>-20.766495439345587</c:v>
                </c:pt>
                <c:pt idx="760">
                  <c:v>-19.064831039345787</c:v>
                </c:pt>
                <c:pt idx="761">
                  <c:v>-17.515206539346018</c:v>
                </c:pt>
                <c:pt idx="762">
                  <c:v>-15.917547359964608</c:v>
                </c:pt>
                <c:pt idx="763">
                  <c:v>-14.517056639346272</c:v>
                </c:pt>
                <c:pt idx="764">
                  <c:v>-13.208441157527545</c:v>
                </c:pt>
                <c:pt idx="765">
                  <c:v>-6.16800408934591</c:v>
                </c:pt>
                <c:pt idx="766">
                  <c:v>-3.8849096393455507</c:v>
                </c:pt>
                <c:pt idx="767">
                  <c:v>-2.2809401342174178</c:v>
                </c:pt>
                <c:pt idx="768">
                  <c:v>0.50606476065416928</c:v>
                </c:pt>
                <c:pt idx="769">
                  <c:v>2.1118780606542473</c:v>
                </c:pt>
                <c:pt idx="770">
                  <c:v>3.5325663606542426</c:v>
                </c:pt>
                <c:pt idx="771">
                  <c:v>4.8830305606543885</c:v>
                </c:pt>
                <c:pt idx="772">
                  <c:v>5.5986622162097888</c:v>
                </c:pt>
                <c:pt idx="773">
                  <c:v>8.0565712061085737</c:v>
                </c:pt>
                <c:pt idx="774">
                  <c:v>8.4006853606542222</c:v>
                </c:pt>
                <c:pt idx="775">
                  <c:v>8.7281731606546948</c:v>
                </c:pt>
                <c:pt idx="776">
                  <c:v>9.1507935606542787</c:v>
                </c:pt>
                <c:pt idx="777">
                  <c:v>9.393279650344482</c:v>
                </c:pt>
                <c:pt idx="778">
                  <c:v>9.4220605606543018</c:v>
                </c:pt>
                <c:pt idx="779">
                  <c:v>9.1604826900662104</c:v>
                </c:pt>
                <c:pt idx="780">
                  <c:v>6.4318584788362614</c:v>
                </c:pt>
                <c:pt idx="781">
                  <c:v>5.5476938606541921</c:v>
                </c:pt>
                <c:pt idx="782">
                  <c:v>4.2634607606539126</c:v>
                </c:pt>
                <c:pt idx="783">
                  <c:v>2.9108416606539995</c:v>
                </c:pt>
                <c:pt idx="784">
                  <c:v>0.76762996065423328</c:v>
                </c:pt>
                <c:pt idx="785">
                  <c:v>-1.5531052393458253</c:v>
                </c:pt>
                <c:pt idx="786">
                  <c:v>-3.5314450393460657</c:v>
                </c:pt>
                <c:pt idx="787">
                  <c:v>-5.9689058726791568</c:v>
                </c:pt>
                <c:pt idx="788">
                  <c:v>-14.011504029001006</c:v>
                </c:pt>
                <c:pt idx="789">
                  <c:v>-15.399116637218647</c:v>
                </c:pt>
                <c:pt idx="790">
                  <c:v>-17.831689139345485</c:v>
                </c:pt>
                <c:pt idx="791">
                  <c:v>-19.839773239345668</c:v>
                </c:pt>
                <c:pt idx="792">
                  <c:v>-22.325115539345848</c:v>
                </c:pt>
                <c:pt idx="793">
                  <c:v>-24.222634839345503</c:v>
                </c:pt>
                <c:pt idx="794">
                  <c:v>-26.726949139345656</c:v>
                </c:pt>
                <c:pt idx="795">
                  <c:v>-28.952022179925034</c:v>
                </c:pt>
                <c:pt idx="796">
                  <c:v>-35.944519493191756</c:v>
                </c:pt>
                <c:pt idx="797">
                  <c:v>-37.035436839345792</c:v>
                </c:pt>
                <c:pt idx="798">
                  <c:v>-39.025048439345767</c:v>
                </c:pt>
                <c:pt idx="799">
                  <c:v>-40.598786739345655</c:v>
                </c:pt>
                <c:pt idx="800">
                  <c:v>-42.284851539345865</c:v>
                </c:pt>
                <c:pt idx="801">
                  <c:v>-43.632175839345521</c:v>
                </c:pt>
                <c:pt idx="802">
                  <c:v>-45.61250415567217</c:v>
                </c:pt>
                <c:pt idx="803">
                  <c:v>-47.169402639345549</c:v>
                </c:pt>
                <c:pt idx="804">
                  <c:v>-48.030713589345737</c:v>
                </c:pt>
                <c:pt idx="805">
                  <c:v>-52.190738602503657</c:v>
                </c:pt>
                <c:pt idx="806">
                  <c:v>-53.360819839345993</c:v>
                </c:pt>
                <c:pt idx="807">
                  <c:v>-54.091102839346036</c:v>
                </c:pt>
                <c:pt idx="808">
                  <c:v>-54.584437089345769</c:v>
                </c:pt>
                <c:pt idx="809">
                  <c:v>-54.970728939345761</c:v>
                </c:pt>
                <c:pt idx="810">
                  <c:v>-54.533325839346006</c:v>
                </c:pt>
                <c:pt idx="811">
                  <c:v>-53.794193039346105</c:v>
                </c:pt>
                <c:pt idx="812">
                  <c:v>-52.652891139345854</c:v>
                </c:pt>
                <c:pt idx="813">
                  <c:v>-51.716226741407525</c:v>
                </c:pt>
                <c:pt idx="814">
                  <c:v>-50.552608439345462</c:v>
                </c:pt>
                <c:pt idx="815">
                  <c:v>-49.058896539345625</c:v>
                </c:pt>
                <c:pt idx="816">
                  <c:v>-47.266573339345854</c:v>
                </c:pt>
                <c:pt idx="817">
                  <c:v>-45.87016433934614</c:v>
                </c:pt>
                <c:pt idx="818">
                  <c:v>-44.504154164088106</c:v>
                </c:pt>
                <c:pt idx="819">
                  <c:v>-43.219556639345754</c:v>
                </c:pt>
                <c:pt idx="820">
                  <c:v>-42.039291039346018</c:v>
                </c:pt>
                <c:pt idx="821">
                  <c:v>-40.527375639345507</c:v>
                </c:pt>
                <c:pt idx="822">
                  <c:v>-39.194539639345763</c:v>
                </c:pt>
                <c:pt idx="823">
                  <c:v>-37.909021266174989</c:v>
                </c:pt>
                <c:pt idx="824">
                  <c:v>-36.235160739346</c:v>
                </c:pt>
                <c:pt idx="825">
                  <c:v>-34.181486939345668</c:v>
                </c:pt>
                <c:pt idx="826">
                  <c:v>-32.307447739345804</c:v>
                </c:pt>
                <c:pt idx="827">
                  <c:v>-30.470398039345916</c:v>
                </c:pt>
                <c:pt idx="828">
                  <c:v>-28.683626844500672</c:v>
                </c:pt>
                <c:pt idx="829">
                  <c:v>-27.14239163934592</c:v>
                </c:pt>
                <c:pt idx="830">
                  <c:v>-24.743471139345729</c:v>
                </c:pt>
                <c:pt idx="831">
                  <c:v>-23.124266939345887</c:v>
                </c:pt>
                <c:pt idx="832">
                  <c:v>-21.548483739345777</c:v>
                </c:pt>
                <c:pt idx="833">
                  <c:v>-20.094076432129434</c:v>
                </c:pt>
                <c:pt idx="834">
                  <c:v>-18.61639713934585</c:v>
                </c:pt>
                <c:pt idx="835">
                  <c:v>-17.186762039345851</c:v>
                </c:pt>
                <c:pt idx="836">
                  <c:v>-15.171446739345873</c:v>
                </c:pt>
                <c:pt idx="837">
                  <c:v>-12.995021539345606</c:v>
                </c:pt>
                <c:pt idx="838">
                  <c:v>-11.008454339345576</c:v>
                </c:pt>
                <c:pt idx="839">
                  <c:v>-9.247193036315192</c:v>
                </c:pt>
                <c:pt idx="840">
                  <c:v>-6.0804004393455671</c:v>
                </c:pt>
                <c:pt idx="841">
                  <c:v>-4.0686175393457207</c:v>
                </c:pt>
                <c:pt idx="842">
                  <c:v>-1.7776422393453686</c:v>
                </c:pt>
                <c:pt idx="843">
                  <c:v>-0.11376873934563041</c:v>
                </c:pt>
                <c:pt idx="844">
                  <c:v>1.7456392379741024</c:v>
                </c:pt>
                <c:pt idx="845">
                  <c:v>3.2892811606548094</c:v>
                </c:pt>
                <c:pt idx="846">
                  <c:v>4.9815904606543331</c:v>
                </c:pt>
                <c:pt idx="847">
                  <c:v>6.4828866606542306</c:v>
                </c:pt>
                <c:pt idx="848">
                  <c:v>8.2545529606545607</c:v>
                </c:pt>
                <c:pt idx="849">
                  <c:v>10.027384495705746</c:v>
                </c:pt>
                <c:pt idx="850">
                  <c:v>11.635285660654461</c:v>
                </c:pt>
                <c:pt idx="851">
                  <c:v>13.246862216209653</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-1.9308800393456527</c:v>
                </c:pt>
                <c:pt idx="861">
                  <c:v>-4.871850735179466</c:v>
                </c:pt>
                <c:pt idx="862">
                  <c:v>-7.444822039345695</c:v>
                </c:pt>
                <c:pt idx="863">
                  <c:v>-9.9391859393455775</c:v>
                </c:pt>
                <c:pt idx="864">
                  <c:v>-12.157592139345358</c:v>
                </c:pt>
                <c:pt idx="865">
                  <c:v>-14.645498139345534</c:v>
                </c:pt>
                <c:pt idx="866">
                  <c:v>-16.439870452747531</c:v>
                </c:pt>
                <c:pt idx="867">
                  <c:v>-17.811863339345791</c:v>
                </c:pt>
                <c:pt idx="868">
                  <c:v>-22.676543339345805</c:v>
                </c:pt>
                <c:pt idx="869">
                  <c:v>-23.454634248436662</c:v>
                </c:pt>
                <c:pt idx="870">
                  <c:v>-24.856091439346191</c:v>
                </c:pt>
                <c:pt idx="871">
                  <c:v>-26.46185233934596</c:v>
                </c:pt>
                <c:pt idx="872">
                  <c:v>-28.22626063934586</c:v>
                </c:pt>
                <c:pt idx="873">
                  <c:v>-29.481275214345821</c:v>
                </c:pt>
                <c:pt idx="874">
                  <c:v>-31.278442339345915</c:v>
                </c:pt>
                <c:pt idx="875">
                  <c:v>-32.781781739346371</c:v>
                </c:pt>
                <c:pt idx="876">
                  <c:v>-33.474520412516704</c:v>
                </c:pt>
                <c:pt idx="877">
                  <c:v>-40.437603339345742</c:v>
                </c:pt>
                <c:pt idx="878">
                  <c:v>-41.149119797678622</c:v>
                </c:pt>
                <c:pt idx="879">
                  <c:v>-42.739452639345885</c:v>
                </c:pt>
                <c:pt idx="880">
                  <c:v>-43.930415401201444</c:v>
                </c:pt>
                <c:pt idx="881">
                  <c:v>-45.456466139345622</c:v>
                </c:pt>
                <c:pt idx="882">
                  <c:v>-46.801458039345491</c:v>
                </c:pt>
                <c:pt idx="883">
                  <c:v>-47.775142139345817</c:v>
                </c:pt>
                <c:pt idx="884">
                  <c:v>-51.344772292834307</c:v>
                </c:pt>
                <c:pt idx="885">
                  <c:v>-51.653467039345486</c:v>
                </c:pt>
                <c:pt idx="886">
                  <c:v>-51.788537089345823</c:v>
                </c:pt>
                <c:pt idx="887">
                  <c:v>-52.272162039346085</c:v>
                </c:pt>
                <c:pt idx="888">
                  <c:v>-52.764615539345868</c:v>
                </c:pt>
                <c:pt idx="889">
                  <c:v>-52.861021239345604</c:v>
                </c:pt>
                <c:pt idx="890">
                  <c:v>-52.221286565152447</c:v>
                </c:pt>
                <c:pt idx="891">
                  <c:v>-50.904039867123799</c:v>
                </c:pt>
                <c:pt idx="892">
                  <c:v>-40.040786434584106</c:v>
                </c:pt>
                <c:pt idx="893">
                  <c:v>-37.094932639345643</c:v>
                </c:pt>
                <c:pt idx="894">
                  <c:v>-34.36049133934597</c:v>
                </c:pt>
                <c:pt idx="895">
                  <c:v>-30.850813339345677</c:v>
                </c:pt>
                <c:pt idx="896">
                  <c:v>-28.358025401201814</c:v>
                </c:pt>
                <c:pt idx="897">
                  <c:v>-25.496386839345959</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7.7675668959489013</c:v>
                </c:pt>
                <c:pt idx="1">
                  <c:v>7.7680634606543908</c:v>
                </c:pt>
                <c:pt idx="2">
                  <c:v>7.7684436303517277</c:v>
                </c:pt>
                <c:pt idx="3">
                  <c:v>7.7688603606546298</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5.8540373606538179</c:v>
                </c:pt>
                <c:pt idx="12">
                  <c:v>5.2703318121690472</c:v>
                </c:pt>
                <c:pt idx="13">
                  <c:v>5.1439421606539781</c:v>
                </c:pt>
                <c:pt idx="14">
                  <c:v>5.3509093606542706</c:v>
                </c:pt>
                <c:pt idx="15">
                  <c:v>5.1045433606540769</c:v>
                </c:pt>
                <c:pt idx="16">
                  <c:v>4.4811298239192769</c:v>
                </c:pt>
                <c:pt idx="17">
                  <c:v>3.7704086087061341</c:v>
                </c:pt>
                <c:pt idx="18">
                  <c:v>-0.82183042267922723</c:v>
                </c:pt>
                <c:pt idx="19">
                  <c:v>-0.9935248393458096</c:v>
                </c:pt>
                <c:pt idx="20">
                  <c:v>-1.091348439345154</c:v>
                </c:pt>
                <c:pt idx="21">
                  <c:v>-1.8485095393455144</c:v>
                </c:pt>
                <c:pt idx="22">
                  <c:v>-1.65250425771336</c:v>
                </c:pt>
                <c:pt idx="23">
                  <c:v>-1.422255157528014</c:v>
                </c:pt>
                <c:pt idx="24">
                  <c:v>-1.2894633393457866</c:v>
                </c:pt>
                <c:pt idx="25">
                  <c:v>-1.9975988565871035</c:v>
                </c:pt>
                <c:pt idx="26">
                  <c:v>-2.1331536423760449</c:v>
                </c:pt>
                <c:pt idx="27">
                  <c:v>-2.3516039393463744</c:v>
                </c:pt>
                <c:pt idx="28">
                  <c:v>-2.432093747508759</c:v>
                </c:pt>
                <c:pt idx="29">
                  <c:v>-2.3193805393457283</c:v>
                </c:pt>
                <c:pt idx="30">
                  <c:v>-2.1181983393459518</c:v>
                </c:pt>
                <c:pt idx="31">
                  <c:v>-1.732959339345939</c:v>
                </c:pt>
                <c:pt idx="32">
                  <c:v>-1.1902890536314885</c:v>
                </c:pt>
                <c:pt idx="33">
                  <c:v>-0.58658432295203466</c:v>
                </c:pt>
                <c:pt idx="34">
                  <c:v>0.5850584606541247</c:v>
                </c:pt>
                <c:pt idx="35">
                  <c:v>0.89659596065399683</c:v>
                </c:pt>
                <c:pt idx="36">
                  <c:v>0.63502976065450456</c:v>
                </c:pt>
                <c:pt idx="37">
                  <c:v>0.27509876065403216</c:v>
                </c:pt>
                <c:pt idx="38">
                  <c:v>-0.11424313526418933</c:v>
                </c:pt>
                <c:pt idx="39">
                  <c:v>-1.304847339345486</c:v>
                </c:pt>
                <c:pt idx="40">
                  <c:v>-3.3018429393457582</c:v>
                </c:pt>
                <c:pt idx="41">
                  <c:v>-2.9230133393458573</c:v>
                </c:pt>
                <c:pt idx="42">
                  <c:v>-2.1925828705957429</c:v>
                </c:pt>
                <c:pt idx="43">
                  <c:v>-1.6985255393458947</c:v>
                </c:pt>
                <c:pt idx="44">
                  <c:v>-1.3051144393454024</c:v>
                </c:pt>
                <c:pt idx="45">
                  <c:v>-0.99611303934608486</c:v>
                </c:pt>
                <c:pt idx="46">
                  <c:v>-0.88059973934576852</c:v>
                </c:pt>
                <c:pt idx="47">
                  <c:v>-0.66155193934542944</c:v>
                </c:pt>
                <c:pt idx="48">
                  <c:v>-0.39460803934599675</c:v>
                </c:pt>
                <c:pt idx="49">
                  <c:v>-0.25298103934647997</c:v>
                </c:pt>
                <c:pt idx="50">
                  <c:v>0.15202281450041261</c:v>
                </c:pt>
                <c:pt idx="51">
                  <c:v>-0.18100583934563025</c:v>
                </c:pt>
                <c:pt idx="52">
                  <c:v>-0.6967314393462517</c:v>
                </c:pt>
                <c:pt idx="53">
                  <c:v>-2.4083341474267295</c:v>
                </c:pt>
                <c:pt idx="54">
                  <c:v>-4.2536231331602066</c:v>
                </c:pt>
                <c:pt idx="55">
                  <c:v>-6.3502358393456557</c:v>
                </c:pt>
                <c:pt idx="56">
                  <c:v>-8.3404330393463564</c:v>
                </c:pt>
                <c:pt idx="57">
                  <c:v>-9.9522678393455575</c:v>
                </c:pt>
                <c:pt idx="58">
                  <c:v>-11.439524155671734</c:v>
                </c:pt>
                <c:pt idx="59">
                  <c:v>-11.879523339345786</c:v>
                </c:pt>
                <c:pt idx="60">
                  <c:v>-13.923392593076986</c:v>
                </c:pt>
                <c:pt idx="61">
                  <c:v>-13.673017539345956</c:v>
                </c:pt>
                <c:pt idx="62">
                  <c:v>-12.948755339345439</c:v>
                </c:pt>
                <c:pt idx="63">
                  <c:v>-11.608666808734029</c:v>
                </c:pt>
                <c:pt idx="64">
                  <c:v>-9.6916831352643271</c:v>
                </c:pt>
                <c:pt idx="65">
                  <c:v>-7.4839025393462748</c:v>
                </c:pt>
                <c:pt idx="66">
                  <c:v>-4.042402539345856</c:v>
                </c:pt>
                <c:pt idx="67">
                  <c:v>-0.52808963934631969</c:v>
                </c:pt>
                <c:pt idx="68">
                  <c:v>1.2050276810620626</c:v>
                </c:pt>
                <c:pt idx="69">
                  <c:v>10.432874808802413</c:v>
                </c:pt>
                <c:pt idx="70">
                  <c:v>12.068725410654281</c:v>
                </c:pt>
                <c:pt idx="71">
                  <c:v>15.45775586065372</c:v>
                </c:pt>
                <c:pt idx="72">
                  <c:v>18.889133960653901</c:v>
                </c:pt>
                <c:pt idx="73">
                  <c:v>20.582704160653854</c:v>
                </c:pt>
                <c:pt idx="74">
                  <c:v>21.563494660654445</c:v>
                </c:pt>
                <c:pt idx="75">
                  <c:v>22.453444560654297</c:v>
                </c:pt>
                <c:pt idx="76">
                  <c:v>22.746277760654614</c:v>
                </c:pt>
                <c:pt idx="77">
                  <c:v>22.77744350275934</c:v>
                </c:pt>
                <c:pt idx="78">
                  <c:v>20.910523478836012</c:v>
                </c:pt>
                <c:pt idx="79">
                  <c:v>19.615643258592229</c:v>
                </c:pt>
                <c:pt idx="80">
                  <c:v>17.542951460654606</c:v>
                </c:pt>
                <c:pt idx="81">
                  <c:v>15.208663460654289</c:v>
                </c:pt>
                <c:pt idx="82">
                  <c:v>12.67990656065405</c:v>
                </c:pt>
                <c:pt idx="83">
                  <c:v>10.431884598798774</c:v>
                </c:pt>
                <c:pt idx="84">
                  <c:v>7.1450589606539534</c:v>
                </c:pt>
                <c:pt idx="85">
                  <c:v>5.2342242430718784</c:v>
                </c:pt>
                <c:pt idx="86">
                  <c:v>-3.4354027711641484</c:v>
                </c:pt>
                <c:pt idx="87">
                  <c:v>-4.9545812181337947</c:v>
                </c:pt>
                <c:pt idx="88">
                  <c:v>-6.9763534393456466</c:v>
                </c:pt>
                <c:pt idx="89">
                  <c:v>-9.5689178393459482</c:v>
                </c:pt>
                <c:pt idx="90">
                  <c:v>-11.464769139346238</c:v>
                </c:pt>
                <c:pt idx="91">
                  <c:v>-12.28277557338777</c:v>
                </c:pt>
                <c:pt idx="92">
                  <c:v>-13.263074939345703</c:v>
                </c:pt>
                <c:pt idx="93">
                  <c:v>-15.932924839345507</c:v>
                </c:pt>
                <c:pt idx="94">
                  <c:v>-16.412543339345785</c:v>
                </c:pt>
                <c:pt idx="95">
                  <c:v>-14.264361935836742</c:v>
                </c:pt>
                <c:pt idx="96">
                  <c:v>-13.789543239345566</c:v>
                </c:pt>
                <c:pt idx="97">
                  <c:v>-14.367874539345456</c:v>
                </c:pt>
                <c:pt idx="98">
                  <c:v>-14.079732239346136</c:v>
                </c:pt>
                <c:pt idx="99">
                  <c:v>-13.78484083934552</c:v>
                </c:pt>
                <c:pt idx="100">
                  <c:v>-13.261137193512695</c:v>
                </c:pt>
                <c:pt idx="101">
                  <c:v>-12.254007139345905</c:v>
                </c:pt>
                <c:pt idx="102">
                  <c:v>-10.856936739345951</c:v>
                </c:pt>
                <c:pt idx="103">
                  <c:v>-10.010073339345809</c:v>
                </c:pt>
                <c:pt idx="104">
                  <c:v>-3.550696156247227</c:v>
                </c:pt>
                <c:pt idx="105">
                  <c:v>-1.8400332393460421</c:v>
                </c:pt>
                <c:pt idx="106">
                  <c:v>-0.73154615184563432</c:v>
                </c:pt>
                <c:pt idx="107">
                  <c:v>0.40580626065440156</c:v>
                </c:pt>
                <c:pt idx="108">
                  <c:v>1.7795220606542439</c:v>
                </c:pt>
                <c:pt idx="109">
                  <c:v>3.6951843606540251</c:v>
                </c:pt>
                <c:pt idx="110">
                  <c:v>5.4250602689018574</c:v>
                </c:pt>
                <c:pt idx="111">
                  <c:v>7.7753291606536585</c:v>
                </c:pt>
                <c:pt idx="112">
                  <c:v>9.1526826181013874</c:v>
                </c:pt>
                <c:pt idx="113">
                  <c:v>16.188913327320787</c:v>
                </c:pt>
                <c:pt idx="114">
                  <c:v>16.875750460654622</c:v>
                </c:pt>
                <c:pt idx="115">
                  <c:v>18.404577760653638</c:v>
                </c:pt>
                <c:pt idx="116">
                  <c:v>19.61669066065383</c:v>
                </c:pt>
                <c:pt idx="117">
                  <c:v>20.337743060654709</c:v>
                </c:pt>
                <c:pt idx="118">
                  <c:v>21.056977460654039</c:v>
                </c:pt>
                <c:pt idx="119">
                  <c:v>20.63374746873518</c:v>
                </c:pt>
                <c:pt idx="120">
                  <c:v>19.922680410654323</c:v>
                </c:pt>
                <c:pt idx="121">
                  <c:v>19.403186660654228</c:v>
                </c:pt>
                <c:pt idx="122">
                  <c:v>15.951225309302799</c:v>
                </c:pt>
                <c:pt idx="123">
                  <c:v>14.084934260654336</c:v>
                </c:pt>
                <c:pt idx="124">
                  <c:v>11.777123560654552</c:v>
                </c:pt>
                <c:pt idx="125">
                  <c:v>9.6366279606539216</c:v>
                </c:pt>
                <c:pt idx="126">
                  <c:v>6.4047475606543571</c:v>
                </c:pt>
                <c:pt idx="127">
                  <c:v>3.4495435606539786</c:v>
                </c:pt>
                <c:pt idx="128">
                  <c:v>0.45822346065443764</c:v>
                </c:pt>
                <c:pt idx="129">
                  <c:v>-2.6005029393460282</c:v>
                </c:pt>
                <c:pt idx="130">
                  <c:v>-5.3384051854994823</c:v>
                </c:pt>
                <c:pt idx="131">
                  <c:v>-12.09547000601242</c:v>
                </c:pt>
                <c:pt idx="132">
                  <c:v>-12.870001639345395</c:v>
                </c:pt>
                <c:pt idx="133">
                  <c:v>-14.902647076719752</c:v>
                </c:pt>
                <c:pt idx="134">
                  <c:v>-16.803176539346222</c:v>
                </c:pt>
                <c:pt idx="135">
                  <c:v>-18.558607739345511</c:v>
                </c:pt>
                <c:pt idx="136">
                  <c:v>-19.455474439346006</c:v>
                </c:pt>
                <c:pt idx="137">
                  <c:v>-19.934157839346142</c:v>
                </c:pt>
                <c:pt idx="138">
                  <c:v>-20.526156239345873</c:v>
                </c:pt>
                <c:pt idx="139">
                  <c:v>-21.117775339345719</c:v>
                </c:pt>
                <c:pt idx="140">
                  <c:v>-19.45289655363182</c:v>
                </c:pt>
                <c:pt idx="141">
                  <c:v>-18.8163987393458</c:v>
                </c:pt>
                <c:pt idx="142">
                  <c:v>-17.537778239346039</c:v>
                </c:pt>
                <c:pt idx="143">
                  <c:v>-16.073080739345752</c:v>
                </c:pt>
                <c:pt idx="144">
                  <c:v>-14.541146639345815</c:v>
                </c:pt>
                <c:pt idx="145">
                  <c:v>-14.209994739345575</c:v>
                </c:pt>
                <c:pt idx="146">
                  <c:v>-13.309599939345853</c:v>
                </c:pt>
                <c:pt idx="147">
                  <c:v>-11.576442939345277</c:v>
                </c:pt>
                <c:pt idx="148">
                  <c:v>-10.038643339345812</c:v>
                </c:pt>
                <c:pt idx="149">
                  <c:v>-3.3577563828238786</c:v>
                </c:pt>
                <c:pt idx="150">
                  <c:v>-2.553252439345953</c:v>
                </c:pt>
                <c:pt idx="151">
                  <c:v>-7.7903393462861485E-3</c:v>
                </c:pt>
                <c:pt idx="152">
                  <c:v>3.027138860654305</c:v>
                </c:pt>
                <c:pt idx="153">
                  <c:v>6.2818568606543863</c:v>
                </c:pt>
                <c:pt idx="154">
                  <c:v>8.6896292606546126</c:v>
                </c:pt>
                <c:pt idx="155">
                  <c:v>12.463539517797653</c:v>
                </c:pt>
                <c:pt idx="156">
                  <c:v>19.458512910654058</c:v>
                </c:pt>
                <c:pt idx="157">
                  <c:v>20.100317260653533</c:v>
                </c:pt>
                <c:pt idx="158">
                  <c:v>20.241424029075461</c:v>
                </c:pt>
                <c:pt idx="159">
                  <c:v>20.163196160654032</c:v>
                </c:pt>
                <c:pt idx="160">
                  <c:v>19.973396460654563</c:v>
                </c:pt>
                <c:pt idx="161">
                  <c:v>18.814522760654263</c:v>
                </c:pt>
                <c:pt idx="162">
                  <c:v>17.517425660654183</c:v>
                </c:pt>
                <c:pt idx="163">
                  <c:v>17.19017666065389</c:v>
                </c:pt>
                <c:pt idx="164">
                  <c:v>14.602988976443839</c:v>
                </c:pt>
                <c:pt idx="165">
                  <c:v>12.112131660654255</c:v>
                </c:pt>
                <c:pt idx="166">
                  <c:v>3.7663562194780407</c:v>
                </c:pt>
                <c:pt idx="167">
                  <c:v>1.5649694606543108</c:v>
                </c:pt>
                <c:pt idx="168">
                  <c:v>-2.0063054393457933</c:v>
                </c:pt>
                <c:pt idx="169">
                  <c:v>-4.6332783393456234</c:v>
                </c:pt>
                <c:pt idx="170">
                  <c:v>-8.4670217264431891</c:v>
                </c:pt>
                <c:pt idx="171">
                  <c:v>-13.650206639345418</c:v>
                </c:pt>
                <c:pt idx="172">
                  <c:v>-17.174250730650222</c:v>
                </c:pt>
                <c:pt idx="173">
                  <c:v>-22.716948339346004</c:v>
                </c:pt>
                <c:pt idx="174">
                  <c:v>-25.305800039345684</c:v>
                </c:pt>
                <c:pt idx="175">
                  <c:v>-27.598859239345348</c:v>
                </c:pt>
                <c:pt idx="176">
                  <c:v>-29.964462813029897</c:v>
                </c:pt>
                <c:pt idx="177">
                  <c:v>-33.259730039345641</c:v>
                </c:pt>
                <c:pt idx="178">
                  <c:v>-35.524741439345796</c:v>
                </c:pt>
                <c:pt idx="179">
                  <c:v>-37.912624939345598</c:v>
                </c:pt>
                <c:pt idx="180">
                  <c:v>-39.555201539345944</c:v>
                </c:pt>
                <c:pt idx="181">
                  <c:v>-40.45525167267914</c:v>
                </c:pt>
                <c:pt idx="182">
                  <c:v>-41.517611839346074</c:v>
                </c:pt>
                <c:pt idx="183">
                  <c:v>-41.845143339345555</c:v>
                </c:pt>
                <c:pt idx="184">
                  <c:v>-42.680235339345884</c:v>
                </c:pt>
                <c:pt idx="185">
                  <c:v>-43.789619739345767</c:v>
                </c:pt>
                <c:pt idx="186">
                  <c:v>-46.400269239345896</c:v>
                </c:pt>
                <c:pt idx="187">
                  <c:v>-48.443089296793154</c:v>
                </c:pt>
                <c:pt idx="188">
                  <c:v>-49.410170239346144</c:v>
                </c:pt>
                <c:pt idx="189">
                  <c:v>-49.149534739345711</c:v>
                </c:pt>
                <c:pt idx="190">
                  <c:v>-48.369615339345671</c:v>
                </c:pt>
                <c:pt idx="191">
                  <c:v>-44.276494006012328</c:v>
                </c:pt>
                <c:pt idx="192">
                  <c:v>-42.215546639346016</c:v>
                </c:pt>
                <c:pt idx="193">
                  <c:v>-40.060308739346276</c:v>
                </c:pt>
                <c:pt idx="194">
                  <c:v>-37.8239678393454</c:v>
                </c:pt>
                <c:pt idx="195">
                  <c:v>-37.145970539346244</c:v>
                </c:pt>
                <c:pt idx="196">
                  <c:v>-36.028367039345646</c:v>
                </c:pt>
                <c:pt idx="197">
                  <c:v>-34.493641939345764</c:v>
                </c:pt>
                <c:pt idx="198">
                  <c:v>-31.814733339345757</c:v>
                </c:pt>
                <c:pt idx="199">
                  <c:v>-30.534143339345739</c:v>
                </c:pt>
                <c:pt idx="200">
                  <c:v>-20.122585798362188</c:v>
                </c:pt>
                <c:pt idx="201">
                  <c:v>-17.746595639345564</c:v>
                </c:pt>
                <c:pt idx="202">
                  <c:v>-14.902780739345875</c:v>
                </c:pt>
                <c:pt idx="203">
                  <c:v>-13.792639539345892</c:v>
                </c:pt>
                <c:pt idx="204">
                  <c:v>-12.084555239346008</c:v>
                </c:pt>
                <c:pt idx="205">
                  <c:v>-11.939996293891344</c:v>
                </c:pt>
                <c:pt idx="206">
                  <c:v>-10.537574839345499</c:v>
                </c:pt>
                <c:pt idx="207">
                  <c:v>-9.9231630393456989</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7.4208168606542095</c:v>
                </c:pt>
                <c:pt idx="216">
                  <c:v>9.6570016606543128</c:v>
                </c:pt>
                <c:pt idx="217">
                  <c:v>11.308956660654188</c:v>
                </c:pt>
                <c:pt idx="218">
                  <c:v>19.774149216209643</c:v>
                </c:pt>
                <c:pt idx="219">
                  <c:v>22.328391860654513</c:v>
                </c:pt>
                <c:pt idx="220">
                  <c:v>24.799750760654156</c:v>
                </c:pt>
                <c:pt idx="221">
                  <c:v>27.168084860654126</c:v>
                </c:pt>
                <c:pt idx="222">
                  <c:v>-39.630611169883579</c:v>
                </c:pt>
                <c:pt idx="223">
                  <c:v>37.500464369654189</c:v>
                </c:pt>
                <c:pt idx="224">
                  <c:v>40.303733803337146</c:v>
                </c:pt>
                <c:pt idx="225">
                  <c:v>47.771341582876403</c:v>
                </c:pt>
                <c:pt idx="226">
                  <c:v>49.565537895654217</c:v>
                </c:pt>
                <c:pt idx="227">
                  <c:v>51.066571793987556</c:v>
                </c:pt>
                <c:pt idx="228">
                  <c:v>54.7933434706542</c:v>
                </c:pt>
                <c:pt idx="229">
                  <c:v>55.66902642065422</c:v>
                </c:pt>
                <c:pt idx="230">
                  <c:v>59.369503240654261</c:v>
                </c:pt>
                <c:pt idx="231">
                  <c:v>62.701645171765321</c:v>
                </c:pt>
                <c:pt idx="232">
                  <c:v>63.81373102429059</c:v>
                </c:pt>
                <c:pt idx="233">
                  <c:v>62.884038960654209</c:v>
                </c:pt>
                <c:pt idx="234">
                  <c:v>61.481189730654236</c:v>
                </c:pt>
                <c:pt idx="235">
                  <c:v>60.133369950654249</c:v>
                </c:pt>
                <c:pt idx="236">
                  <c:v>57.902714050654176</c:v>
                </c:pt>
                <c:pt idx="237">
                  <c:v>55.547120628739336</c:v>
                </c:pt>
                <c:pt idx="238">
                  <c:v>52.494939570654196</c:v>
                </c:pt>
                <c:pt idx="239">
                  <c:v>49.816474460654206</c:v>
                </c:pt>
                <c:pt idx="240">
                  <c:v>47.698842160654209</c:v>
                </c:pt>
                <c:pt idx="241">
                  <c:v>34.398194708068011</c:v>
                </c:pt>
                <c:pt idx="242">
                  <c:v>31.639589084897011</c:v>
                </c:pt>
                <c:pt idx="243">
                  <c:v>27.339338860654159</c:v>
                </c:pt>
                <c:pt idx="244">
                  <c:v>23.089813260653727</c:v>
                </c:pt>
                <c:pt idx="245">
                  <c:v>19.340946860653894</c:v>
                </c:pt>
                <c:pt idx="246">
                  <c:v>14.992037260654346</c:v>
                </c:pt>
                <c:pt idx="247">
                  <c:v>10.119335650553467</c:v>
                </c:pt>
                <c:pt idx="248">
                  <c:v>6.5561676606542392</c:v>
                </c:pt>
                <c:pt idx="249">
                  <c:v>0.89345666065435103</c:v>
                </c:pt>
                <c:pt idx="250">
                  <c:v>-0.83291883934589384</c:v>
                </c:pt>
                <c:pt idx="251">
                  <c:v>-3.9693062393457126</c:v>
                </c:pt>
                <c:pt idx="252">
                  <c:v>-8.2818375393455916</c:v>
                </c:pt>
                <c:pt idx="253">
                  <c:v>-13.192318020197032</c:v>
                </c:pt>
                <c:pt idx="254">
                  <c:v>-14.984561739345398</c:v>
                </c:pt>
                <c:pt idx="255">
                  <c:v>-17.500365139345661</c:v>
                </c:pt>
                <c:pt idx="256">
                  <c:v>-19.803797039345845</c:v>
                </c:pt>
                <c:pt idx="257">
                  <c:v>-21.527884123659774</c:v>
                </c:pt>
                <c:pt idx="258">
                  <c:v>-26.673422076188267</c:v>
                </c:pt>
                <c:pt idx="259">
                  <c:v>-27.275275439345592</c:v>
                </c:pt>
                <c:pt idx="260">
                  <c:v>-28.574447639345401</c:v>
                </c:pt>
                <c:pt idx="261">
                  <c:v>-33.021755339345773</c:v>
                </c:pt>
                <c:pt idx="262">
                  <c:v>-35.358906457625125</c:v>
                </c:pt>
                <c:pt idx="263">
                  <c:v>-37.722034439345578</c:v>
                </c:pt>
                <c:pt idx="264">
                  <c:v>-39.055213339345812</c:v>
                </c:pt>
                <c:pt idx="265">
                  <c:v>-37.547947315249502</c:v>
                </c:pt>
                <c:pt idx="266">
                  <c:v>-36.210977839345958</c:v>
                </c:pt>
                <c:pt idx="267">
                  <c:v>-35.417761539345427</c:v>
                </c:pt>
                <c:pt idx="268">
                  <c:v>-34.698041511388851</c:v>
                </c:pt>
                <c:pt idx="269">
                  <c:v>-33.105970739346105</c:v>
                </c:pt>
                <c:pt idx="270">
                  <c:v>-31.958994339346297</c:v>
                </c:pt>
                <c:pt idx="271">
                  <c:v>-31.613465006012476</c:v>
                </c:pt>
                <c:pt idx="272">
                  <c:v>-28.011365300129853</c:v>
                </c:pt>
                <c:pt idx="273">
                  <c:v>-26.656053639345544</c:v>
                </c:pt>
                <c:pt idx="274">
                  <c:v>-23.961334046416134</c:v>
                </c:pt>
                <c:pt idx="275">
                  <c:v>-22.043402439346146</c:v>
                </c:pt>
                <c:pt idx="276">
                  <c:v>-20.034780039345662</c:v>
                </c:pt>
                <c:pt idx="277">
                  <c:v>-17.713784739345382</c:v>
                </c:pt>
                <c:pt idx="278">
                  <c:v>-15.149912733284737</c:v>
                </c:pt>
                <c:pt idx="279">
                  <c:v>-13.919016139345675</c:v>
                </c:pt>
                <c:pt idx="280">
                  <c:v>-12.790379339345634</c:v>
                </c:pt>
                <c:pt idx="281">
                  <c:v>-3.7013098258321406</c:v>
                </c:pt>
                <c:pt idx="282">
                  <c:v>-1.76000263934543</c:v>
                </c:pt>
                <c:pt idx="283">
                  <c:v>0.91049636065383766</c:v>
                </c:pt>
                <c:pt idx="284">
                  <c:v>2.8439038323710406</c:v>
                </c:pt>
                <c:pt idx="285">
                  <c:v>4.4714435606539968</c:v>
                </c:pt>
                <c:pt idx="286">
                  <c:v>5.7787794606543379</c:v>
                </c:pt>
                <c:pt idx="287">
                  <c:v>7.4273907606541361</c:v>
                </c:pt>
                <c:pt idx="288">
                  <c:v>8.6103749215232579</c:v>
                </c:pt>
                <c:pt idx="289">
                  <c:v>9.9901164106544229</c:v>
                </c:pt>
                <c:pt idx="290">
                  <c:v>16.494219563879817</c:v>
                </c:pt>
                <c:pt idx="291">
                  <c:v>18.354346860654346</c:v>
                </c:pt>
                <c:pt idx="292">
                  <c:v>20.340042260654172</c:v>
                </c:pt>
                <c:pt idx="293">
                  <c:v>21.925704760653893</c:v>
                </c:pt>
                <c:pt idx="294">
                  <c:v>24.905225860654291</c:v>
                </c:pt>
                <c:pt idx="295">
                  <c:v>28.035575160653885</c:v>
                </c:pt>
                <c:pt idx="296">
                  <c:v>31.660352060654247</c:v>
                </c:pt>
                <c:pt idx="297">
                  <c:v>45.623857595154249</c:v>
                </c:pt>
                <c:pt idx="298">
                  <c:v>37.477718348654228</c:v>
                </c:pt>
                <c:pt idx="299">
                  <c:v>43.880130802163649</c:v>
                </c:pt>
                <c:pt idx="300">
                  <c:v>44.793112395654255</c:v>
                </c:pt>
                <c:pt idx="301">
                  <c:v>47.269548320654238</c:v>
                </c:pt>
                <c:pt idx="302">
                  <c:v>48.355556720654228</c:v>
                </c:pt>
                <c:pt idx="303">
                  <c:v>49.606838725871611</c:v>
                </c:pt>
                <c:pt idx="304">
                  <c:v>55.023227570654235</c:v>
                </c:pt>
                <c:pt idx="305">
                  <c:v>55.864845530654179</c:v>
                </c:pt>
                <c:pt idx="306">
                  <c:v>55.069569098856491</c:v>
                </c:pt>
                <c:pt idx="307">
                  <c:v>48.558202706631249</c:v>
                </c:pt>
                <c:pt idx="308">
                  <c:v>45.080327808022645</c:v>
                </c:pt>
                <c:pt idx="309">
                  <c:v>41.412269035654191</c:v>
                </c:pt>
                <c:pt idx="310">
                  <c:v>38.448766835654204</c:v>
                </c:pt>
                <c:pt idx="311">
                  <c:v>35.711227779654187</c:v>
                </c:pt>
                <c:pt idx="312">
                  <c:v>203.34297553613791</c:v>
                </c:pt>
                <c:pt idx="313">
                  <c:v>29.601016160654137</c:v>
                </c:pt>
                <c:pt idx="314">
                  <c:v>25.066891660654171</c:v>
                </c:pt>
                <c:pt idx="315">
                  <c:v>11.41130666065413</c:v>
                </c:pt>
                <c:pt idx="316">
                  <c:v>11.074950028001183</c:v>
                </c:pt>
                <c:pt idx="317">
                  <c:v>8.5291295899474466</c:v>
                </c:pt>
                <c:pt idx="318">
                  <c:v>5.3408159606540817</c:v>
                </c:pt>
                <c:pt idx="319">
                  <c:v>2.2893227606538753</c:v>
                </c:pt>
                <c:pt idx="320">
                  <c:v>-1.1396354393457959</c:v>
                </c:pt>
                <c:pt idx="321">
                  <c:v>-2.4828909255523399</c:v>
                </c:pt>
                <c:pt idx="322">
                  <c:v>-3.4034248671235909</c:v>
                </c:pt>
                <c:pt idx="323">
                  <c:v>-9.6047733393457975</c:v>
                </c:pt>
                <c:pt idx="324">
                  <c:v>-10.099556039345776</c:v>
                </c:pt>
                <c:pt idx="325">
                  <c:v>-12.207570839345466</c:v>
                </c:pt>
                <c:pt idx="326">
                  <c:v>-14.785675890366353</c:v>
                </c:pt>
                <c:pt idx="327">
                  <c:v>-16.480479339345873</c:v>
                </c:pt>
                <c:pt idx="328">
                  <c:v>-19.009894039346136</c:v>
                </c:pt>
                <c:pt idx="329">
                  <c:v>-21.885221066618676</c:v>
                </c:pt>
                <c:pt idx="330">
                  <c:v>-25.307686743600868</c:v>
                </c:pt>
                <c:pt idx="331">
                  <c:v>-26.497335056517443</c:v>
                </c:pt>
                <c:pt idx="332">
                  <c:v>-28.447154039345776</c:v>
                </c:pt>
                <c:pt idx="333">
                  <c:v>-29.926827339346517</c:v>
                </c:pt>
                <c:pt idx="334">
                  <c:v>-30.031951739345807</c:v>
                </c:pt>
                <c:pt idx="335">
                  <c:v>-29.541320309042646</c:v>
                </c:pt>
                <c:pt idx="336">
                  <c:v>-28.818448039345803</c:v>
                </c:pt>
                <c:pt idx="337">
                  <c:v>-27.379974877807175</c:v>
                </c:pt>
                <c:pt idx="338">
                  <c:v>-20.408922545694622</c:v>
                </c:pt>
                <c:pt idx="339">
                  <c:v>-19.075038839345371</c:v>
                </c:pt>
                <c:pt idx="340">
                  <c:v>-17.440087139345898</c:v>
                </c:pt>
                <c:pt idx="341">
                  <c:v>-14.439142739345929</c:v>
                </c:pt>
                <c:pt idx="342">
                  <c:v>-12.892614426302661</c:v>
                </c:pt>
                <c:pt idx="343">
                  <c:v>-12.353735839345868</c:v>
                </c:pt>
                <c:pt idx="344">
                  <c:v>-12.08997753934557</c:v>
                </c:pt>
                <c:pt idx="345">
                  <c:v>-11.795704239345758</c:v>
                </c:pt>
                <c:pt idx="346">
                  <c:v>-11.132488439345654</c:v>
                </c:pt>
                <c:pt idx="347">
                  <c:v>-10.218694450457008</c:v>
                </c:pt>
                <c:pt idx="348">
                  <c:v>-8.5916791393457856</c:v>
                </c:pt>
                <c:pt idx="349">
                  <c:v>-6.7062990393458808</c:v>
                </c:pt>
                <c:pt idx="350">
                  <c:v>-4.6799852393463057</c:v>
                </c:pt>
                <c:pt idx="351">
                  <c:v>-2.7038990393453446</c:v>
                </c:pt>
                <c:pt idx="352">
                  <c:v>-0.85052833934582861</c:v>
                </c:pt>
                <c:pt idx="353">
                  <c:v>1.8245308020683524</c:v>
                </c:pt>
                <c:pt idx="354">
                  <c:v>2.3162905630929913</c:v>
                </c:pt>
                <c:pt idx="355">
                  <c:v>5.5879464408735089</c:v>
                </c:pt>
                <c:pt idx="356">
                  <c:v>7.2170571606545195</c:v>
                </c:pt>
                <c:pt idx="357">
                  <c:v>8.224551260654092</c:v>
                </c:pt>
                <c:pt idx="358">
                  <c:v>10.195768660654036</c:v>
                </c:pt>
                <c:pt idx="359">
                  <c:v>12.110117872775277</c:v>
                </c:pt>
                <c:pt idx="360">
                  <c:v>13.723774860654203</c:v>
                </c:pt>
                <c:pt idx="361">
                  <c:v>15.033468182393047</c:v>
                </c:pt>
                <c:pt idx="362">
                  <c:v>20.244359131242504</c:v>
                </c:pt>
                <c:pt idx="363">
                  <c:v>20.736425460654182</c:v>
                </c:pt>
                <c:pt idx="364">
                  <c:v>23.454749132564061</c:v>
                </c:pt>
                <c:pt idx="365">
                  <c:v>27.473615460653892</c:v>
                </c:pt>
                <c:pt idx="366">
                  <c:v>29.161788360654107</c:v>
                </c:pt>
                <c:pt idx="367">
                  <c:v>30.728054160653933</c:v>
                </c:pt>
                <c:pt idx="368">
                  <c:v>31.98407536065401</c:v>
                </c:pt>
                <c:pt idx="369">
                  <c:v>32.104904660654128</c:v>
                </c:pt>
                <c:pt idx="370">
                  <c:v>38.589561980219415</c:v>
                </c:pt>
                <c:pt idx="371">
                  <c:v>39.417182321654195</c:v>
                </c:pt>
                <c:pt idx="372">
                  <c:v>39.462127566654196</c:v>
                </c:pt>
                <c:pt idx="373">
                  <c:v>39.210968812654208</c:v>
                </c:pt>
                <c:pt idx="374">
                  <c:v>38.657375421654194</c:v>
                </c:pt>
                <c:pt idx="375">
                  <c:v>37.798008023654212</c:v>
                </c:pt>
                <c:pt idx="376">
                  <c:v>37.255367110149166</c:v>
                </c:pt>
                <c:pt idx="377">
                  <c:v>35.551855554654189</c:v>
                </c:pt>
                <c:pt idx="378">
                  <c:v>34.257710149654216</c:v>
                </c:pt>
                <c:pt idx="379">
                  <c:v>-10.687098144545644</c:v>
                </c:pt>
                <c:pt idx="380">
                  <c:v>30.781121560654299</c:v>
                </c:pt>
                <c:pt idx="381">
                  <c:v>28.809710746675641</c:v>
                </c:pt>
                <c:pt idx="382">
                  <c:v>27.061488360654501</c:v>
                </c:pt>
                <c:pt idx="383">
                  <c:v>22.973185960653836</c:v>
                </c:pt>
                <c:pt idx="384">
                  <c:v>20.427602660654372</c:v>
                </c:pt>
                <c:pt idx="385">
                  <c:v>19.033242660654089</c:v>
                </c:pt>
                <c:pt idx="386">
                  <c:v>17.812638124069053</c:v>
                </c:pt>
                <c:pt idx="387">
                  <c:v>15.137344660653977</c:v>
                </c:pt>
                <c:pt idx="388">
                  <c:v>12.898491860653735</c:v>
                </c:pt>
                <c:pt idx="389">
                  <c:v>10.460171760654129</c:v>
                </c:pt>
                <c:pt idx="390">
                  <c:v>6.6706206606543237</c:v>
                </c:pt>
                <c:pt idx="391">
                  <c:v>6.0170496606547772</c:v>
                </c:pt>
                <c:pt idx="392">
                  <c:v>4.5290528222703301</c:v>
                </c:pt>
                <c:pt idx="393">
                  <c:v>3.0375384606540479</c:v>
                </c:pt>
                <c:pt idx="394">
                  <c:v>1.1025524606543518</c:v>
                </c:pt>
                <c:pt idx="395">
                  <c:v>-2.9484872393453552</c:v>
                </c:pt>
                <c:pt idx="396">
                  <c:v>-3.2496946935124242</c:v>
                </c:pt>
                <c:pt idx="397">
                  <c:v>-7.2285538949015518</c:v>
                </c:pt>
                <c:pt idx="398">
                  <c:v>-8.835522539345682</c:v>
                </c:pt>
                <c:pt idx="399">
                  <c:v>-11.59163603934531</c:v>
                </c:pt>
                <c:pt idx="400">
                  <c:v>-12.903771339345045</c:v>
                </c:pt>
                <c:pt idx="401">
                  <c:v>-12.961254939345345</c:v>
                </c:pt>
                <c:pt idx="402">
                  <c:v>-12.329687143693949</c:v>
                </c:pt>
                <c:pt idx="403">
                  <c:v>-11.497550339345427</c:v>
                </c:pt>
                <c:pt idx="404">
                  <c:v>-10.964026910774297</c:v>
                </c:pt>
                <c:pt idx="405">
                  <c:v>-19.761074589345974</c:v>
                </c:pt>
                <c:pt idx="406">
                  <c:v>-21.644658439346081</c:v>
                </c:pt>
                <c:pt idx="407">
                  <c:v>-24.306912839345827</c:v>
                </c:pt>
                <c:pt idx="408">
                  <c:v>-30.260207278739685</c:v>
                </c:pt>
                <c:pt idx="409">
                  <c:v>-33.543998039346135</c:v>
                </c:pt>
                <c:pt idx="410">
                  <c:v>-34.172903739346154</c:v>
                </c:pt>
                <c:pt idx="411">
                  <c:v>-34.80820913934599</c:v>
                </c:pt>
                <c:pt idx="412">
                  <c:v>-35.572823339345803</c:v>
                </c:pt>
                <c:pt idx="413">
                  <c:v>-36.140763036315782</c:v>
                </c:pt>
                <c:pt idx="414">
                  <c:v>-36.544744139345994</c:v>
                </c:pt>
                <c:pt idx="415">
                  <c:v>-36.884712594664954</c:v>
                </c:pt>
                <c:pt idx="416">
                  <c:v>-37.130687139345618</c:v>
                </c:pt>
                <c:pt idx="417">
                  <c:v>-36.784549739346268</c:v>
                </c:pt>
                <c:pt idx="418">
                  <c:v>-36.107656139345977</c:v>
                </c:pt>
                <c:pt idx="419">
                  <c:v>-34.627106539345604</c:v>
                </c:pt>
                <c:pt idx="420">
                  <c:v>-33.104668070528021</c:v>
                </c:pt>
                <c:pt idx="421">
                  <c:v>-30.52460303934588</c:v>
                </c:pt>
                <c:pt idx="422">
                  <c:v>-27.97498693934596</c:v>
                </c:pt>
                <c:pt idx="423">
                  <c:v>-25.863162739345682</c:v>
                </c:pt>
                <c:pt idx="424">
                  <c:v>-23.322401639345731</c:v>
                </c:pt>
                <c:pt idx="425">
                  <c:v>-21.672818804461713</c:v>
                </c:pt>
                <c:pt idx="426">
                  <c:v>-20.234005539345894</c:v>
                </c:pt>
                <c:pt idx="427">
                  <c:v>-18.958608939345297</c:v>
                </c:pt>
                <c:pt idx="428">
                  <c:v>-15.71400933934564</c:v>
                </c:pt>
                <c:pt idx="429">
                  <c:v>-12.729874239345923</c:v>
                </c:pt>
                <c:pt idx="430">
                  <c:v>-11.105792339345731</c:v>
                </c:pt>
                <c:pt idx="431">
                  <c:v>-1.3437851135392975</c:v>
                </c:pt>
                <c:pt idx="432">
                  <c:v>-0.56836183934569839</c:v>
                </c:pt>
                <c:pt idx="433">
                  <c:v>0.82543896065419653</c:v>
                </c:pt>
                <c:pt idx="434">
                  <c:v>1.5087006606539148</c:v>
                </c:pt>
                <c:pt idx="435">
                  <c:v>3.4403288606541773</c:v>
                </c:pt>
                <c:pt idx="436">
                  <c:v>5.2687703341233618</c:v>
                </c:pt>
                <c:pt idx="437">
                  <c:v>6.4575879606543367</c:v>
                </c:pt>
                <c:pt idx="438">
                  <c:v>6.8225941074626899</c:v>
                </c:pt>
                <c:pt idx="439">
                  <c:v>11.458281660654048</c:v>
                </c:pt>
                <c:pt idx="440">
                  <c:v>14.403694460653924</c:v>
                </c:pt>
                <c:pt idx="441">
                  <c:v>15.023850760654398</c:v>
                </c:pt>
                <c:pt idx="442">
                  <c:v>17.23453277176548</c:v>
                </c:pt>
                <c:pt idx="443">
                  <c:v>18.189972760653923</c:v>
                </c:pt>
                <c:pt idx="444">
                  <c:v>19.671473760654706</c:v>
                </c:pt>
                <c:pt idx="445">
                  <c:v>21.30717812132827</c:v>
                </c:pt>
                <c:pt idx="446">
                  <c:v>26.313136660654216</c:v>
                </c:pt>
                <c:pt idx="447">
                  <c:v>26.848223293307676</c:v>
                </c:pt>
                <c:pt idx="448">
                  <c:v>29.264301307119069</c:v>
                </c:pt>
                <c:pt idx="449">
                  <c:v>-72.514385667825536</c:v>
                </c:pt>
                <c:pt idx="450">
                  <c:v>36.091292744654218</c:v>
                </c:pt>
                <c:pt idx="451">
                  <c:v>36.533232572654214</c:v>
                </c:pt>
                <c:pt idx="452">
                  <c:v>37.496390906654234</c:v>
                </c:pt>
                <c:pt idx="453">
                  <c:v>40.842187796286368</c:v>
                </c:pt>
                <c:pt idx="454">
                  <c:v>45.891061660654188</c:v>
                </c:pt>
                <c:pt idx="455">
                  <c:v>46.143163584123592</c:v>
                </c:pt>
                <c:pt idx="456">
                  <c:v>47.090142050654187</c:v>
                </c:pt>
                <c:pt idx="457">
                  <c:v>49.620957070654228</c:v>
                </c:pt>
                <c:pt idx="458">
                  <c:v>54.610527660654213</c:v>
                </c:pt>
                <c:pt idx="459">
                  <c:v>58.601405367724951</c:v>
                </c:pt>
                <c:pt idx="460">
                  <c:v>61.328551200654182</c:v>
                </c:pt>
                <c:pt idx="461">
                  <c:v>63.436149470654144</c:v>
                </c:pt>
                <c:pt idx="462">
                  <c:v>66.713303640654203</c:v>
                </c:pt>
                <c:pt idx="463">
                  <c:v>68.938756080654215</c:v>
                </c:pt>
                <c:pt idx="464">
                  <c:v>71.493864236741217</c:v>
                </c:pt>
                <c:pt idx="465">
                  <c:v>72.478820400654158</c:v>
                </c:pt>
                <c:pt idx="466">
                  <c:v>75.806645650654247</c:v>
                </c:pt>
                <c:pt idx="467">
                  <c:v>76.893488720654148</c:v>
                </c:pt>
                <c:pt idx="468">
                  <c:v>80.483709310654149</c:v>
                </c:pt>
                <c:pt idx="469">
                  <c:v>81.696274201470573</c:v>
                </c:pt>
                <c:pt idx="470">
                  <c:v>84.177829150654105</c:v>
                </c:pt>
                <c:pt idx="471">
                  <c:v>88.148297640654249</c:v>
                </c:pt>
                <c:pt idx="472">
                  <c:v>89.845083820654125</c:v>
                </c:pt>
                <c:pt idx="473">
                  <c:v>89.919258540654212</c:v>
                </c:pt>
                <c:pt idx="474">
                  <c:v>91.767023813715497</c:v>
                </c:pt>
                <c:pt idx="475">
                  <c:v>92.581228710654216</c:v>
                </c:pt>
                <c:pt idx="476">
                  <c:v>91.226778380654153</c:v>
                </c:pt>
                <c:pt idx="477">
                  <c:v>88.240568850654284</c:v>
                </c:pt>
                <c:pt idx="478">
                  <c:v>85.310621360654181</c:v>
                </c:pt>
                <c:pt idx="479">
                  <c:v>88.458792398027967</c:v>
                </c:pt>
                <c:pt idx="480">
                  <c:v>95.786028340654198</c:v>
                </c:pt>
                <c:pt idx="481">
                  <c:v>99.105447000654152</c:v>
                </c:pt>
                <c:pt idx="482">
                  <c:v>101.1323614106542</c:v>
                </c:pt>
                <c:pt idx="483">
                  <c:v>99.663652303511327</c:v>
                </c:pt>
                <c:pt idx="484">
                  <c:v>99.713287930654133</c:v>
                </c:pt>
                <c:pt idx="485">
                  <c:v>98.401921517797092</c:v>
                </c:pt>
                <c:pt idx="486">
                  <c:v>76.832366216209763</c:v>
                </c:pt>
                <c:pt idx="487">
                  <c:v>72.575092010654117</c:v>
                </c:pt>
                <c:pt idx="488">
                  <c:v>71.323312140654082</c:v>
                </c:pt>
                <c:pt idx="489">
                  <c:v>68.838227872775406</c:v>
                </c:pt>
                <c:pt idx="490">
                  <c:v>67.022501080654166</c:v>
                </c:pt>
                <c:pt idx="491">
                  <c:v>67.181757010654181</c:v>
                </c:pt>
                <c:pt idx="492">
                  <c:v>66.324244370654156</c:v>
                </c:pt>
                <c:pt idx="493">
                  <c:v>64.28483934954312</c:v>
                </c:pt>
                <c:pt idx="494">
                  <c:v>61.811963340654195</c:v>
                </c:pt>
                <c:pt idx="495">
                  <c:v>57.498167470654195</c:v>
                </c:pt>
                <c:pt idx="496">
                  <c:v>54.978599730654203</c:v>
                </c:pt>
                <c:pt idx="497">
                  <c:v>54.125691837124826</c:v>
                </c:pt>
                <c:pt idx="498">
                  <c:v>37.987390260654202</c:v>
                </c:pt>
                <c:pt idx="499">
                  <c:v>37.017428243987545</c:v>
                </c:pt>
                <c:pt idx="500">
                  <c:v>35.108270258654215</c:v>
                </c:pt>
                <c:pt idx="501">
                  <c:v>-135.9943329905459</c:v>
                </c:pt>
                <c:pt idx="502">
                  <c:v>30.170435260654244</c:v>
                </c:pt>
                <c:pt idx="503">
                  <c:v>28.582450960654114</c:v>
                </c:pt>
                <c:pt idx="504">
                  <c:v>27.139156660654244</c:v>
                </c:pt>
                <c:pt idx="505">
                  <c:v>19.494216008479889</c:v>
                </c:pt>
                <c:pt idx="506">
                  <c:v>17.656850960654499</c:v>
                </c:pt>
                <c:pt idx="507">
                  <c:v>16.441006060653876</c:v>
                </c:pt>
                <c:pt idx="508">
                  <c:v>12.704728060654297</c:v>
                </c:pt>
                <c:pt idx="509">
                  <c:v>10.611589860654192</c:v>
                </c:pt>
                <c:pt idx="510">
                  <c:v>7.7374897919677323</c:v>
                </c:pt>
                <c:pt idx="511">
                  <c:v>5.4850410135958345</c:v>
                </c:pt>
                <c:pt idx="512">
                  <c:v>3.9899116606542293</c:v>
                </c:pt>
                <c:pt idx="513">
                  <c:v>2.8945883101385439</c:v>
                </c:pt>
                <c:pt idx="514">
                  <c:v>1.389851660654756</c:v>
                </c:pt>
                <c:pt idx="515">
                  <c:v>0.12483096065375321</c:v>
                </c:pt>
                <c:pt idx="516">
                  <c:v>-2.853541218133671</c:v>
                </c:pt>
                <c:pt idx="517">
                  <c:v>-5.8131887393460007</c:v>
                </c:pt>
                <c:pt idx="518">
                  <c:v>-9.2940412393459191</c:v>
                </c:pt>
                <c:pt idx="519">
                  <c:v>-11.295962625060042</c:v>
                </c:pt>
                <c:pt idx="520">
                  <c:v>-9.494280235897353</c:v>
                </c:pt>
                <c:pt idx="521">
                  <c:v>-9.5937234435116316</c:v>
                </c:pt>
                <c:pt idx="522">
                  <c:v>-8.8294365393461582</c:v>
                </c:pt>
                <c:pt idx="523">
                  <c:v>-8.157075939346047</c:v>
                </c:pt>
                <c:pt idx="524">
                  <c:v>-8.1942563393455448</c:v>
                </c:pt>
                <c:pt idx="525">
                  <c:v>-9.2128210393455525</c:v>
                </c:pt>
                <c:pt idx="526">
                  <c:v>-8.9205102958670768</c:v>
                </c:pt>
                <c:pt idx="527">
                  <c:v>-8.1613648393449161</c:v>
                </c:pt>
                <c:pt idx="528">
                  <c:v>-7.7612538155361239</c:v>
                </c:pt>
                <c:pt idx="529">
                  <c:v>-4.2446576871718094</c:v>
                </c:pt>
                <c:pt idx="530">
                  <c:v>-3.4659971393456876</c:v>
                </c:pt>
                <c:pt idx="531">
                  <c:v>-2.668083839345627</c:v>
                </c:pt>
                <c:pt idx="532">
                  <c:v>-4.248616298529555</c:v>
                </c:pt>
                <c:pt idx="533">
                  <c:v>-4.9067995393454567</c:v>
                </c:pt>
                <c:pt idx="534">
                  <c:v>-3.9929962393457568</c:v>
                </c:pt>
                <c:pt idx="535">
                  <c:v>-1.8411996060120255</c:v>
                </c:pt>
                <c:pt idx="536">
                  <c:v>1.6971516606541854</c:v>
                </c:pt>
                <c:pt idx="537">
                  <c:v>2.3755879737848309</c:v>
                </c:pt>
                <c:pt idx="538">
                  <c:v>2.7346673606540435</c:v>
                </c:pt>
                <c:pt idx="539">
                  <c:v>1.8881294606547958</c:v>
                </c:pt>
                <c:pt idx="540">
                  <c:v>1.9160814606546523</c:v>
                </c:pt>
                <c:pt idx="541">
                  <c:v>1.1937430892259613</c:v>
                </c:pt>
                <c:pt idx="542">
                  <c:v>2.9647007606537841</c:v>
                </c:pt>
                <c:pt idx="543">
                  <c:v>4.8029166606538052</c:v>
                </c:pt>
                <c:pt idx="544">
                  <c:v>6.9797222375775068</c:v>
                </c:pt>
                <c:pt idx="545">
                  <c:v>11.530259387926773</c:v>
                </c:pt>
                <c:pt idx="546">
                  <c:v>12.590849031788483</c:v>
                </c:pt>
                <c:pt idx="547">
                  <c:v>14.207582360654044</c:v>
                </c:pt>
                <c:pt idx="548">
                  <c:v>16.706989060654394</c:v>
                </c:pt>
                <c:pt idx="549">
                  <c:v>17.435718060653869</c:v>
                </c:pt>
                <c:pt idx="550">
                  <c:v>15.185184800189241</c:v>
                </c:pt>
                <c:pt idx="551">
                  <c:v>13.465910360653996</c:v>
                </c:pt>
                <c:pt idx="552">
                  <c:v>12.846158596137855</c:v>
                </c:pt>
                <c:pt idx="553">
                  <c:v>7.990677792729743</c:v>
                </c:pt>
                <c:pt idx="554">
                  <c:v>7.4022496606544914</c:v>
                </c:pt>
                <c:pt idx="555">
                  <c:v>10.676451558613966</c:v>
                </c:pt>
                <c:pt idx="556">
                  <c:v>19.435105160653734</c:v>
                </c:pt>
                <c:pt idx="557">
                  <c:v>173.74862996979408</c:v>
                </c:pt>
                <c:pt idx="558">
                  <c:v>36.364219188654204</c:v>
                </c:pt>
                <c:pt idx="559">
                  <c:v>39.258516960654212</c:v>
                </c:pt>
                <c:pt idx="560">
                  <c:v>52.461072132876431</c:v>
                </c:pt>
                <c:pt idx="561">
                  <c:v>55.049997850654222</c:v>
                </c:pt>
                <c:pt idx="562">
                  <c:v>59.773962640654183</c:v>
                </c:pt>
                <c:pt idx="563">
                  <c:v>64.899806410654165</c:v>
                </c:pt>
                <c:pt idx="564">
                  <c:v>72.231029960654226</c:v>
                </c:pt>
                <c:pt idx="565">
                  <c:v>76.945809487184817</c:v>
                </c:pt>
                <c:pt idx="566">
                  <c:v>79.168071254857139</c:v>
                </c:pt>
                <c:pt idx="567">
                  <c:v>80.931732660654177</c:v>
                </c:pt>
                <c:pt idx="568">
                  <c:v>81.080533145190316</c:v>
                </c:pt>
                <c:pt idx="569">
                  <c:v>80.205817990654239</c:v>
                </c:pt>
                <c:pt idx="570">
                  <c:v>81.09121003065421</c:v>
                </c:pt>
                <c:pt idx="571">
                  <c:v>83.241211720654263</c:v>
                </c:pt>
                <c:pt idx="572">
                  <c:v>84.086620039601598</c:v>
                </c:pt>
                <c:pt idx="573">
                  <c:v>83.94330773065424</c:v>
                </c:pt>
                <c:pt idx="574">
                  <c:v>83.658126490654084</c:v>
                </c:pt>
                <c:pt idx="575">
                  <c:v>83.300066206108752</c:v>
                </c:pt>
                <c:pt idx="576">
                  <c:v>76.015504197691229</c:v>
                </c:pt>
                <c:pt idx="577">
                  <c:v>74.584171060654242</c:v>
                </c:pt>
                <c:pt idx="578">
                  <c:v>72.791612950654198</c:v>
                </c:pt>
                <c:pt idx="579">
                  <c:v>71.007997755391074</c:v>
                </c:pt>
                <c:pt idx="580">
                  <c:v>69.656765310654151</c:v>
                </c:pt>
                <c:pt idx="581">
                  <c:v>67.719168040654168</c:v>
                </c:pt>
                <c:pt idx="582">
                  <c:v>65.458755711674499</c:v>
                </c:pt>
                <c:pt idx="583">
                  <c:v>53.8218920606542</c:v>
                </c:pt>
                <c:pt idx="584">
                  <c:v>50.577686320654209</c:v>
                </c:pt>
                <c:pt idx="585">
                  <c:v>47.528656810654212</c:v>
                </c:pt>
                <c:pt idx="586">
                  <c:v>43.868191123154219</c:v>
                </c:pt>
                <c:pt idx="587">
                  <c:v>40.974513203654226</c:v>
                </c:pt>
                <c:pt idx="588">
                  <c:v>38.039605915654221</c:v>
                </c:pt>
                <c:pt idx="589">
                  <c:v>35.373075310654215</c:v>
                </c:pt>
                <c:pt idx="590">
                  <c:v>115.70986162945421</c:v>
                </c:pt>
                <c:pt idx="591">
                  <c:v>30.01522399398754</c:v>
                </c:pt>
                <c:pt idx="592">
                  <c:v>23.072095596824227</c:v>
                </c:pt>
                <c:pt idx="593">
                  <c:v>22.449838460654014</c:v>
                </c:pt>
                <c:pt idx="594">
                  <c:v>19.357394560654377</c:v>
                </c:pt>
                <c:pt idx="595">
                  <c:v>13.094099060653662</c:v>
                </c:pt>
                <c:pt idx="596">
                  <c:v>10.117397360654472</c:v>
                </c:pt>
                <c:pt idx="597">
                  <c:v>7.2661324606539779</c:v>
                </c:pt>
                <c:pt idx="598">
                  <c:v>7.9950692379740662</c:v>
                </c:pt>
                <c:pt idx="599">
                  <c:v>7.249643327320884</c:v>
                </c:pt>
                <c:pt idx="600">
                  <c:v>0.38066627603836889</c:v>
                </c:pt>
                <c:pt idx="601">
                  <c:v>-0.95502443934600501</c:v>
                </c:pt>
                <c:pt idx="602">
                  <c:v>-3.9232582393459547</c:v>
                </c:pt>
                <c:pt idx="603">
                  <c:v>-6.4892476393456509</c:v>
                </c:pt>
                <c:pt idx="604">
                  <c:v>-9.5096149393455143</c:v>
                </c:pt>
                <c:pt idx="605">
                  <c:v>-11.191273224402948</c:v>
                </c:pt>
                <c:pt idx="606">
                  <c:v>-12.923473849549683</c:v>
                </c:pt>
                <c:pt idx="607">
                  <c:v>-14.047443339345765</c:v>
                </c:pt>
                <c:pt idx="608">
                  <c:v>-14.706296298529825</c:v>
                </c:pt>
                <c:pt idx="609">
                  <c:v>-15.782527139346147</c:v>
                </c:pt>
                <c:pt idx="610">
                  <c:v>-16.701283439345325</c:v>
                </c:pt>
                <c:pt idx="611">
                  <c:v>-21.381034539345698</c:v>
                </c:pt>
                <c:pt idx="612">
                  <c:v>-24.224320890365945</c:v>
                </c:pt>
                <c:pt idx="613">
                  <c:v>-25.086409239345457</c:v>
                </c:pt>
                <c:pt idx="614">
                  <c:v>-25.841347570114799</c:v>
                </c:pt>
                <c:pt idx="615">
                  <c:v>-23.064907954730533</c:v>
                </c:pt>
                <c:pt idx="616">
                  <c:v>-21.913756470659166</c:v>
                </c:pt>
                <c:pt idx="617">
                  <c:v>-20.626030739345481</c:v>
                </c:pt>
                <c:pt idx="618">
                  <c:v>-19.544140865118887</c:v>
                </c:pt>
                <c:pt idx="619">
                  <c:v>-19.428016039346218</c:v>
                </c:pt>
                <c:pt idx="620">
                  <c:v>-17.232299939345907</c:v>
                </c:pt>
                <c:pt idx="621">
                  <c:v>-16.645369439345693</c:v>
                </c:pt>
                <c:pt idx="622">
                  <c:v>-14.620903239345981</c:v>
                </c:pt>
                <c:pt idx="623">
                  <c:v>-11.562578839345866</c:v>
                </c:pt>
                <c:pt idx="624">
                  <c:v>-9.0990343919767191</c:v>
                </c:pt>
                <c:pt idx="625">
                  <c:v>-8.7491643393458958</c:v>
                </c:pt>
                <c:pt idx="626">
                  <c:v>-8.3703960393459695</c:v>
                </c:pt>
                <c:pt idx="627">
                  <c:v>-5.7106973393458125</c:v>
                </c:pt>
                <c:pt idx="628">
                  <c:v>-2.7839887393460581</c:v>
                </c:pt>
                <c:pt idx="629">
                  <c:v>7.7769460654508335E-2</c:v>
                </c:pt>
                <c:pt idx="630">
                  <c:v>3.3991125553916959</c:v>
                </c:pt>
                <c:pt idx="631">
                  <c:v>5.0677622606540904</c:v>
                </c:pt>
                <c:pt idx="632">
                  <c:v>6.9858440135955107</c:v>
                </c:pt>
                <c:pt idx="633">
                  <c:v>16.51014029701787</c:v>
                </c:pt>
                <c:pt idx="634">
                  <c:v>18.226926560654874</c:v>
                </c:pt>
                <c:pt idx="635">
                  <c:v>20.194454960654248</c:v>
                </c:pt>
                <c:pt idx="636">
                  <c:v>25.853026660654628</c:v>
                </c:pt>
                <c:pt idx="637">
                  <c:v>28.746098660654077</c:v>
                </c:pt>
                <c:pt idx="638">
                  <c:v>-104.492228220146</c:v>
                </c:pt>
                <c:pt idx="639">
                  <c:v>37.160483083654199</c:v>
                </c:pt>
                <c:pt idx="640">
                  <c:v>39.163687568987534</c:v>
                </c:pt>
                <c:pt idx="641">
                  <c:v>48.18185341822997</c:v>
                </c:pt>
                <c:pt idx="642">
                  <c:v>49.85938252565419</c:v>
                </c:pt>
                <c:pt idx="643">
                  <c:v>52.420963371994425</c:v>
                </c:pt>
                <c:pt idx="644">
                  <c:v>54.496086900654205</c:v>
                </c:pt>
                <c:pt idx="645">
                  <c:v>56.260413190654212</c:v>
                </c:pt>
                <c:pt idx="646">
                  <c:v>57.043941450654167</c:v>
                </c:pt>
                <c:pt idx="647">
                  <c:v>57.870083200654214</c:v>
                </c:pt>
                <c:pt idx="648">
                  <c:v>57.768192691266492</c:v>
                </c:pt>
                <c:pt idx="649">
                  <c:v>57.494766718346497</c:v>
                </c:pt>
                <c:pt idx="650">
                  <c:v>45.536065847467391</c:v>
                </c:pt>
                <c:pt idx="651">
                  <c:v>42.994200590654195</c:v>
                </c:pt>
                <c:pt idx="652">
                  <c:v>40.316959750654199</c:v>
                </c:pt>
                <c:pt idx="653">
                  <c:v>37.723909814654213</c:v>
                </c:pt>
                <c:pt idx="654">
                  <c:v>-59.330085172679155</c:v>
                </c:pt>
                <c:pt idx="655">
                  <c:v>17.629756660654216</c:v>
                </c:pt>
                <c:pt idx="656">
                  <c:v>16.759411206109</c:v>
                </c:pt>
                <c:pt idx="657">
                  <c:v>13.359390460654367</c:v>
                </c:pt>
                <c:pt idx="658">
                  <c:v>10.092432660653571</c:v>
                </c:pt>
                <c:pt idx="659">
                  <c:v>6.1238099606543415</c:v>
                </c:pt>
                <c:pt idx="660">
                  <c:v>3.4280831606546371</c:v>
                </c:pt>
                <c:pt idx="661">
                  <c:v>0.15938816065465738</c:v>
                </c:pt>
                <c:pt idx="662">
                  <c:v>-0.86292797349204875</c:v>
                </c:pt>
                <c:pt idx="663">
                  <c:v>-11.509198539345736</c:v>
                </c:pt>
                <c:pt idx="664">
                  <c:v>-13.469528739345666</c:v>
                </c:pt>
                <c:pt idx="665">
                  <c:v>-15.870588339345666</c:v>
                </c:pt>
                <c:pt idx="666">
                  <c:v>-16.632718339345729</c:v>
                </c:pt>
                <c:pt idx="667">
                  <c:v>-20.116293539345797</c:v>
                </c:pt>
                <c:pt idx="668">
                  <c:v>-22.252735139345695</c:v>
                </c:pt>
                <c:pt idx="669">
                  <c:v>-24.036016806012476</c:v>
                </c:pt>
                <c:pt idx="670">
                  <c:v>-25.529186196488755</c:v>
                </c:pt>
                <c:pt idx="671">
                  <c:v>-25.089513939346133</c:v>
                </c:pt>
                <c:pt idx="672">
                  <c:v>-24.620261196488748</c:v>
                </c:pt>
                <c:pt idx="673">
                  <c:v>-24.774743339345481</c:v>
                </c:pt>
                <c:pt idx="674">
                  <c:v>-25.439502739345578</c:v>
                </c:pt>
                <c:pt idx="675">
                  <c:v>-25.610402939345867</c:v>
                </c:pt>
                <c:pt idx="676">
                  <c:v>-25.108962039345442</c:v>
                </c:pt>
                <c:pt idx="677">
                  <c:v>-24.216929839345426</c:v>
                </c:pt>
                <c:pt idx="678">
                  <c:v>-15.376473339345928</c:v>
                </c:pt>
                <c:pt idx="679">
                  <c:v>-13.943966432129002</c:v>
                </c:pt>
                <c:pt idx="680">
                  <c:v>-11.28302313934557</c:v>
                </c:pt>
                <c:pt idx="681">
                  <c:v>-9.3303601393452027</c:v>
                </c:pt>
                <c:pt idx="682">
                  <c:v>-8.2209639393462908</c:v>
                </c:pt>
                <c:pt idx="683">
                  <c:v>-7.4348494931921927</c:v>
                </c:pt>
                <c:pt idx="684">
                  <c:v>2.4203171691288503</c:v>
                </c:pt>
                <c:pt idx="685">
                  <c:v>5.2058408606538364</c:v>
                </c:pt>
                <c:pt idx="686">
                  <c:v>7.802432960654528</c:v>
                </c:pt>
                <c:pt idx="687">
                  <c:v>11.844221660654336</c:v>
                </c:pt>
                <c:pt idx="688">
                  <c:v>14.901717160655036</c:v>
                </c:pt>
                <c:pt idx="689">
                  <c:v>18.109394007592641</c:v>
                </c:pt>
                <c:pt idx="690">
                  <c:v>21.039958660653845</c:v>
                </c:pt>
                <c:pt idx="691">
                  <c:v>22.64463560802244</c:v>
                </c:pt>
                <c:pt idx="692">
                  <c:v>29.875270871180476</c:v>
                </c:pt>
                <c:pt idx="693">
                  <c:v>31.384063960654039</c:v>
                </c:pt>
                <c:pt idx="694">
                  <c:v>105.4683656161541</c:v>
                </c:pt>
                <c:pt idx="695">
                  <c:v>37.348999016350405</c:v>
                </c:pt>
                <c:pt idx="696">
                  <c:v>41.417434715654188</c:v>
                </c:pt>
                <c:pt idx="697">
                  <c:v>44.29711775565422</c:v>
                </c:pt>
                <c:pt idx="698">
                  <c:v>45.888585385654203</c:v>
                </c:pt>
                <c:pt idx="699">
                  <c:v>47.890604660654205</c:v>
                </c:pt>
                <c:pt idx="700">
                  <c:v>49.350086300654191</c:v>
                </c:pt>
                <c:pt idx="701">
                  <c:v>50.86502003820523</c:v>
                </c:pt>
                <c:pt idx="702">
                  <c:v>52.215271570654224</c:v>
                </c:pt>
                <c:pt idx="703">
                  <c:v>52.85839749065417</c:v>
                </c:pt>
                <c:pt idx="704">
                  <c:v>52.984170280654197</c:v>
                </c:pt>
                <c:pt idx="705">
                  <c:v>52.765068610654211</c:v>
                </c:pt>
                <c:pt idx="706">
                  <c:v>52.075277629726358</c:v>
                </c:pt>
                <c:pt idx="707">
                  <c:v>50.809602936516299</c:v>
                </c:pt>
                <c:pt idx="708">
                  <c:v>41.273635713987552</c:v>
                </c:pt>
                <c:pt idx="709">
                  <c:v>39.691344254593602</c:v>
                </c:pt>
                <c:pt idx="710">
                  <c:v>36.224346449654206</c:v>
                </c:pt>
                <c:pt idx="711">
                  <c:v>-114.44361911954564</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-7.4558758393457056</c:v>
                </c:pt>
                <c:pt idx="720">
                  <c:v>-11.417521939345534</c:v>
                </c:pt>
                <c:pt idx="721">
                  <c:v>-16.484189839346122</c:v>
                </c:pt>
                <c:pt idx="722">
                  <c:v>-19.931560139345606</c:v>
                </c:pt>
                <c:pt idx="723">
                  <c:v>-21.943242318938069</c:v>
                </c:pt>
                <c:pt idx="724">
                  <c:v>-23.821813339345624</c:v>
                </c:pt>
                <c:pt idx="725">
                  <c:v>-28.387936962534411</c:v>
                </c:pt>
                <c:pt idx="726">
                  <c:v>-31.015922139345662</c:v>
                </c:pt>
                <c:pt idx="727">
                  <c:v>-33.585175439345505</c:v>
                </c:pt>
                <c:pt idx="728">
                  <c:v>-37.889610639345904</c:v>
                </c:pt>
                <c:pt idx="729">
                  <c:v>-37.769621502611074</c:v>
                </c:pt>
                <c:pt idx="730">
                  <c:v>-39.126715739345819</c:v>
                </c:pt>
                <c:pt idx="731">
                  <c:v>-41.495168939345966</c:v>
                </c:pt>
                <c:pt idx="732">
                  <c:v>-47.09720333934581</c:v>
                </c:pt>
                <c:pt idx="733">
                  <c:v>-46.588104349446652</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-60.232615039345504</c:v>
                </c:pt>
                <c:pt idx="743">
                  <c:v>-59.900204539345722</c:v>
                </c:pt>
                <c:pt idx="744">
                  <c:v>-59.704668639345684</c:v>
                </c:pt>
                <c:pt idx="745">
                  <c:v>-58.864293756012643</c:v>
                </c:pt>
                <c:pt idx="746">
                  <c:v>-58.128814339345361</c:v>
                </c:pt>
                <c:pt idx="747">
                  <c:v>-57.325438339345567</c:v>
                </c:pt>
                <c:pt idx="748">
                  <c:v>-56.598423339345814</c:v>
                </c:pt>
                <c:pt idx="749">
                  <c:v>-49.164984062237217</c:v>
                </c:pt>
                <c:pt idx="750">
                  <c:v>-46.565164539345446</c:v>
                </c:pt>
                <c:pt idx="751">
                  <c:v>-44.224690278121344</c:v>
                </c:pt>
                <c:pt idx="752">
                  <c:v>-41.797431539345155</c:v>
                </c:pt>
                <c:pt idx="753">
                  <c:v>-42.725321339345172</c:v>
                </c:pt>
                <c:pt idx="754">
                  <c:v>-41.60420423934579</c:v>
                </c:pt>
                <c:pt idx="755">
                  <c:v>-39.179451739346277</c:v>
                </c:pt>
                <c:pt idx="756">
                  <c:v>-38.042063339345759</c:v>
                </c:pt>
                <c:pt idx="757">
                  <c:v>-25.965403339345794</c:v>
                </c:pt>
                <c:pt idx="758">
                  <c:v>-24.757735254239549</c:v>
                </c:pt>
                <c:pt idx="759">
                  <c:v>-22.551443539345527</c:v>
                </c:pt>
                <c:pt idx="760">
                  <c:v>-20.402612339346017</c:v>
                </c:pt>
                <c:pt idx="761">
                  <c:v>-20.162455539345892</c:v>
                </c:pt>
                <c:pt idx="762">
                  <c:v>-18.448261483675701</c:v>
                </c:pt>
                <c:pt idx="763">
                  <c:v>-17.912394939345909</c:v>
                </c:pt>
                <c:pt idx="764">
                  <c:v>-16.660451884800292</c:v>
                </c:pt>
                <c:pt idx="765">
                  <c:v>-7.9501778393459936</c:v>
                </c:pt>
                <c:pt idx="766">
                  <c:v>-5.6733118393456703</c:v>
                </c:pt>
                <c:pt idx="767">
                  <c:v>-4.3859180829354045</c:v>
                </c:pt>
                <c:pt idx="768">
                  <c:v>-1.5384698393459644</c:v>
                </c:pt>
                <c:pt idx="769">
                  <c:v>7.5660160654535971E-2</c:v>
                </c:pt>
                <c:pt idx="770">
                  <c:v>1.8632598606538981</c:v>
                </c:pt>
                <c:pt idx="771">
                  <c:v>2.8738333606539186</c:v>
                </c:pt>
                <c:pt idx="772">
                  <c:v>3.4846766606540878</c:v>
                </c:pt>
                <c:pt idx="773">
                  <c:v>5.8003072667150359</c:v>
                </c:pt>
                <c:pt idx="774">
                  <c:v>5.9748091606540488</c:v>
                </c:pt>
                <c:pt idx="775">
                  <c:v>5.9647946606546043</c:v>
                </c:pt>
                <c:pt idx="776">
                  <c:v>6.0244847606541594</c:v>
                </c:pt>
                <c:pt idx="777">
                  <c:v>5.2940522276653015</c:v>
                </c:pt>
                <c:pt idx="778">
                  <c:v>5.3213268606541515</c:v>
                </c:pt>
                <c:pt idx="779">
                  <c:v>3.5951346018304671</c:v>
                </c:pt>
                <c:pt idx="780">
                  <c:v>4.1660589333813505</c:v>
                </c:pt>
                <c:pt idx="781">
                  <c:v>3.7790919606545685</c:v>
                </c:pt>
                <c:pt idx="782">
                  <c:v>1.4037185606541698</c:v>
                </c:pt>
                <c:pt idx="783">
                  <c:v>0.6965495177971095</c:v>
                </c:pt>
                <c:pt idx="784">
                  <c:v>-1.4107202393457778</c:v>
                </c:pt>
                <c:pt idx="785">
                  <c:v>-3.8120164393458227</c:v>
                </c:pt>
                <c:pt idx="786">
                  <c:v>-6.2985820393456606</c:v>
                </c:pt>
                <c:pt idx="787">
                  <c:v>-9.2762661393457506</c:v>
                </c:pt>
                <c:pt idx="788">
                  <c:v>-12.57897299451815</c:v>
                </c:pt>
                <c:pt idx="789">
                  <c:v>-13.242746743601232</c:v>
                </c:pt>
                <c:pt idx="790">
                  <c:v>-16.429904139345862</c:v>
                </c:pt>
                <c:pt idx="791">
                  <c:v>-18.012503739346414</c:v>
                </c:pt>
                <c:pt idx="792">
                  <c:v>-19.412141139345689</c:v>
                </c:pt>
                <c:pt idx="793">
                  <c:v>-20.758207039345891</c:v>
                </c:pt>
                <c:pt idx="794">
                  <c:v>-24.741999239345709</c:v>
                </c:pt>
                <c:pt idx="795">
                  <c:v>-26.723793629200991</c:v>
                </c:pt>
                <c:pt idx="796">
                  <c:v>-33.309266031653323</c:v>
                </c:pt>
                <c:pt idx="797">
                  <c:v>-33.949069639345424</c:v>
                </c:pt>
                <c:pt idx="798">
                  <c:v>-34.847887539345862</c:v>
                </c:pt>
                <c:pt idx="799">
                  <c:v>-37.955328639345737</c:v>
                </c:pt>
                <c:pt idx="800">
                  <c:v>-41.425212039345581</c:v>
                </c:pt>
                <c:pt idx="801">
                  <c:v>-42.849947639346027</c:v>
                </c:pt>
                <c:pt idx="802">
                  <c:v>-45.579569257713423</c:v>
                </c:pt>
                <c:pt idx="803">
                  <c:v>-45.667322639345969</c:v>
                </c:pt>
                <c:pt idx="804">
                  <c:v>-46.066930339346015</c:v>
                </c:pt>
                <c:pt idx="805">
                  <c:v>-47.231083339345602</c:v>
                </c:pt>
                <c:pt idx="806">
                  <c:v>-48.572892539346228</c:v>
                </c:pt>
                <c:pt idx="807">
                  <c:v>-49.288700239346205</c:v>
                </c:pt>
                <c:pt idx="808">
                  <c:v>-51.155276214345406</c:v>
                </c:pt>
                <c:pt idx="809">
                  <c:v>-52.580467739345792</c:v>
                </c:pt>
                <c:pt idx="810">
                  <c:v>-52.517485039345715</c:v>
                </c:pt>
                <c:pt idx="811">
                  <c:v>-52.09531973934611</c:v>
                </c:pt>
                <c:pt idx="812">
                  <c:v>-50.785689739345742</c:v>
                </c:pt>
                <c:pt idx="813">
                  <c:v>-48.811359318727398</c:v>
                </c:pt>
                <c:pt idx="814">
                  <c:v>-47.252656739345014</c:v>
                </c:pt>
                <c:pt idx="815">
                  <c:v>-46.027581139345486</c:v>
                </c:pt>
                <c:pt idx="816">
                  <c:v>-44.568661239345772</c:v>
                </c:pt>
                <c:pt idx="817">
                  <c:v>-43.507076339345524</c:v>
                </c:pt>
                <c:pt idx="818">
                  <c:v>-42.476991792954152</c:v>
                </c:pt>
                <c:pt idx="819">
                  <c:v>-41.423851939345298</c:v>
                </c:pt>
                <c:pt idx="820">
                  <c:v>-40.387906539345437</c:v>
                </c:pt>
                <c:pt idx="821">
                  <c:v>-38.877507339345804</c:v>
                </c:pt>
                <c:pt idx="822">
                  <c:v>-37.814760839345745</c:v>
                </c:pt>
                <c:pt idx="823">
                  <c:v>-36.313857729590083</c:v>
                </c:pt>
                <c:pt idx="824">
                  <c:v>-34.972344939345703</c:v>
                </c:pt>
                <c:pt idx="825">
                  <c:v>-33.094386639346148</c:v>
                </c:pt>
                <c:pt idx="826">
                  <c:v>-31.487165439345912</c:v>
                </c:pt>
                <c:pt idx="827">
                  <c:v>-30.121395239345702</c:v>
                </c:pt>
                <c:pt idx="828">
                  <c:v>-28.498682926974702</c:v>
                </c:pt>
                <c:pt idx="829">
                  <c:v>-26.832600239345076</c:v>
                </c:pt>
                <c:pt idx="830">
                  <c:v>-26.235181239345643</c:v>
                </c:pt>
                <c:pt idx="831">
                  <c:v>-24.869559239345264</c:v>
                </c:pt>
                <c:pt idx="832">
                  <c:v>-24.287463139345498</c:v>
                </c:pt>
                <c:pt idx="833">
                  <c:v>-22.408500040376502</c:v>
                </c:pt>
                <c:pt idx="834">
                  <c:v>-20.78442853934591</c:v>
                </c:pt>
                <c:pt idx="835">
                  <c:v>-20.340160539346016</c:v>
                </c:pt>
                <c:pt idx="836">
                  <c:v>-18.402386139345921</c:v>
                </c:pt>
                <c:pt idx="837">
                  <c:v>-16.161890339345916</c:v>
                </c:pt>
                <c:pt idx="838">
                  <c:v>-14.017723839345479</c:v>
                </c:pt>
                <c:pt idx="839">
                  <c:v>-12.155665056517368</c:v>
                </c:pt>
                <c:pt idx="840">
                  <c:v>-9.2763952393464173</c:v>
                </c:pt>
                <c:pt idx="841">
                  <c:v>-7.3674782393451297</c:v>
                </c:pt>
                <c:pt idx="842">
                  <c:v>-5.6729533393460656</c:v>
                </c:pt>
                <c:pt idx="843">
                  <c:v>-5.8082739393453284</c:v>
                </c:pt>
                <c:pt idx="844">
                  <c:v>-4.9577683908921157</c:v>
                </c:pt>
                <c:pt idx="845">
                  <c:v>-4.6511157393456397</c:v>
                </c:pt>
                <c:pt idx="846">
                  <c:v>-2.05982523934557</c:v>
                </c:pt>
                <c:pt idx="847">
                  <c:v>-0.37540593934619437</c:v>
                </c:pt>
                <c:pt idx="848">
                  <c:v>1.2720179606545239</c:v>
                </c:pt>
                <c:pt idx="849">
                  <c:v>3.1990366606542007</c:v>
                </c:pt>
                <c:pt idx="850">
                  <c:v>4.9296689606545119</c:v>
                </c:pt>
                <c:pt idx="851">
                  <c:v>5.9424942995433412</c:v>
                </c:pt>
                <c:pt idx="852">
                  <c:v>11.838267771765345</c:v>
                </c:pt>
                <c:pt idx="853">
                  <c:v>11.596456260654467</c:v>
                </c:pt>
                <c:pt idx="854">
                  <c:v>10.97504386065464</c:v>
                </c:pt>
                <c:pt idx="855">
                  <c:v>10.487986763747021</c:v>
                </c:pt>
                <c:pt idx="856">
                  <c:v>9.5087001606543105</c:v>
                </c:pt>
                <c:pt idx="857">
                  <c:v>8.7794514606542826</c:v>
                </c:pt>
                <c:pt idx="858">
                  <c:v>7.1606619238117464</c:v>
                </c:pt>
                <c:pt idx="859">
                  <c:v>-0.79203733934571119</c:v>
                </c:pt>
                <c:pt idx="860">
                  <c:v>-2.8165547393459747</c:v>
                </c:pt>
                <c:pt idx="861">
                  <c:v>-4.3470486518452827</c:v>
                </c:pt>
                <c:pt idx="862">
                  <c:v>-6.1771184393458594</c:v>
                </c:pt>
                <c:pt idx="863">
                  <c:v>-9.1544509393454021</c:v>
                </c:pt>
                <c:pt idx="864">
                  <c:v>-11.61100363934554</c:v>
                </c:pt>
                <c:pt idx="865">
                  <c:v>-14.679454739345552</c:v>
                </c:pt>
                <c:pt idx="866">
                  <c:v>-16.174965298108432</c:v>
                </c:pt>
                <c:pt idx="867">
                  <c:v>-17.124913339345767</c:v>
                </c:pt>
                <c:pt idx="868">
                  <c:v>-19.830203339345751</c:v>
                </c:pt>
                <c:pt idx="869">
                  <c:v>-20.320553844396102</c:v>
                </c:pt>
                <c:pt idx="870">
                  <c:v>-21.662514939345314</c:v>
                </c:pt>
                <c:pt idx="871">
                  <c:v>-22.96629563934561</c:v>
                </c:pt>
                <c:pt idx="872">
                  <c:v>-25.307714339345857</c:v>
                </c:pt>
                <c:pt idx="873">
                  <c:v>-27.440777589345814</c:v>
                </c:pt>
                <c:pt idx="874">
                  <c:v>-28.877474339345781</c:v>
                </c:pt>
                <c:pt idx="875">
                  <c:v>-29.964947739346307</c:v>
                </c:pt>
                <c:pt idx="876">
                  <c:v>-30.507539436906534</c:v>
                </c:pt>
                <c:pt idx="877">
                  <c:v>-34.345863339345776</c:v>
                </c:pt>
                <c:pt idx="878">
                  <c:v>-35.077392193512992</c:v>
                </c:pt>
                <c:pt idx="879">
                  <c:v>-35.823753839346224</c:v>
                </c:pt>
                <c:pt idx="880">
                  <c:v>-37.958125504294614</c:v>
                </c:pt>
                <c:pt idx="881">
                  <c:v>-41.985165739346016</c:v>
                </c:pt>
                <c:pt idx="882">
                  <c:v>-43.2735044393458</c:v>
                </c:pt>
                <c:pt idx="883">
                  <c:v>-44.93138813934587</c:v>
                </c:pt>
                <c:pt idx="884">
                  <c:v>-44.249517874229639</c:v>
                </c:pt>
                <c:pt idx="885">
                  <c:v>-44.996043439345648</c:v>
                </c:pt>
                <c:pt idx="886">
                  <c:v>-45.599124172679709</c:v>
                </c:pt>
                <c:pt idx="887">
                  <c:v>-46.740260739345956</c:v>
                </c:pt>
                <c:pt idx="888">
                  <c:v>-48.332567639345825</c:v>
                </c:pt>
                <c:pt idx="889">
                  <c:v>-49.855791739345754</c:v>
                </c:pt>
                <c:pt idx="890">
                  <c:v>-49.375704737195349</c:v>
                </c:pt>
                <c:pt idx="891">
                  <c:v>-48.396786672679241</c:v>
                </c:pt>
                <c:pt idx="892">
                  <c:v>-38.370380244107778</c:v>
                </c:pt>
                <c:pt idx="893">
                  <c:v>-35.9460008393458</c:v>
                </c:pt>
                <c:pt idx="894">
                  <c:v>-34.014829539345754</c:v>
                </c:pt>
                <c:pt idx="895">
                  <c:v>-30.961195139345641</c:v>
                </c:pt>
                <c:pt idx="896">
                  <c:v>-28.634826638314969</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-32.993826539676022</c:v>
                </c:pt>
                <c:pt idx="4">
                  <c:v>-32.997007890009286</c:v>
                </c:pt>
                <c:pt idx="5">
                  <c:v>-32.999645253721042</c:v>
                </c:pt>
                <c:pt idx="6">
                  <c:v>-33.0016657754595</c:v>
                </c:pt>
                <c:pt idx="7">
                  <c:v>-33.003229736997525</c:v>
                </c:pt>
                <c:pt idx="8">
                  <c:v>-33.004298282147829</c:v>
                </c:pt>
                <c:pt idx="9">
                  <c:v>-33.825295520174294</c:v>
                </c:pt>
                <c:pt idx="10">
                  <c:v>-33.575527948349261</c:v>
                </c:pt>
                <c:pt idx="11">
                  <c:v>-33.565663333804252</c:v>
                </c:pt>
                <c:pt idx="12">
                  <c:v>-34.230016709841493</c:v>
                </c:pt>
                <c:pt idx="13">
                  <c:v>-34.913992460454253</c:v>
                </c:pt>
                <c:pt idx="14">
                  <c:v>-35.320112472864082</c:v>
                </c:pt>
                <c:pt idx="15">
                  <c:v>-35.741478681756277</c:v>
                </c:pt>
                <c:pt idx="16">
                  <c:v>-35.313725487080021</c:v>
                </c:pt>
                <c:pt idx="17">
                  <c:v>-34.734714869375765</c:v>
                </c:pt>
                <c:pt idx="18">
                  <c:v>-34.18937313794828</c:v>
                </c:pt>
                <c:pt idx="19">
                  <c:v>-33.694928154832326</c:v>
                </c:pt>
                <c:pt idx="20">
                  <c:v>-32.990455765429786</c:v>
                </c:pt>
                <c:pt idx="21">
                  <c:v>-32.339721483033514</c:v>
                </c:pt>
                <c:pt idx="22">
                  <c:v>-32.026924318419809</c:v>
                </c:pt>
                <c:pt idx="23">
                  <c:v>-32.024665802534287</c:v>
                </c:pt>
                <c:pt idx="24">
                  <c:v>-32.349406387712264</c:v>
                </c:pt>
                <c:pt idx="25">
                  <c:v>-32.603283001342021</c:v>
                </c:pt>
                <c:pt idx="26">
                  <c:v>-32.765323016339281</c:v>
                </c:pt>
                <c:pt idx="27">
                  <c:v>-32.903592758769321</c:v>
                </c:pt>
                <c:pt idx="28">
                  <c:v>-32.869724734532838</c:v>
                </c:pt>
                <c:pt idx="29">
                  <c:v>-32.440995278150766</c:v>
                </c:pt>
                <c:pt idx="30">
                  <c:v>-31.695398471537764</c:v>
                </c:pt>
                <c:pt idx="31">
                  <c:v>-31.05887583963829</c:v>
                </c:pt>
                <c:pt idx="32">
                  <c:v>-30.85566769421979</c:v>
                </c:pt>
                <c:pt idx="33">
                  <c:v>-31.359535302750999</c:v>
                </c:pt>
                <c:pt idx="34">
                  <c:v>-31.31921229440325</c:v>
                </c:pt>
                <c:pt idx="35">
                  <c:v>-31.34497394656853</c:v>
                </c:pt>
                <c:pt idx="36">
                  <c:v>-31.457496607903003</c:v>
                </c:pt>
                <c:pt idx="37">
                  <c:v>-31.535150698179052</c:v>
                </c:pt>
                <c:pt idx="38">
                  <c:v>-31.574390590306507</c:v>
                </c:pt>
                <c:pt idx="39">
                  <c:v>-31.598962271736522</c:v>
                </c:pt>
                <c:pt idx="40">
                  <c:v>-31.469979158066508</c:v>
                </c:pt>
                <c:pt idx="41">
                  <c:v>-31.256007848771553</c:v>
                </c:pt>
                <c:pt idx="42">
                  <c:v>-30.823601625668292</c:v>
                </c:pt>
                <c:pt idx="43">
                  <c:v>-30.596205503669069</c:v>
                </c:pt>
                <c:pt idx="44">
                  <c:v>-30.238160308969782</c:v>
                </c:pt>
                <c:pt idx="45">
                  <c:v>-29.939565080806581</c:v>
                </c:pt>
                <c:pt idx="46">
                  <c:v>-29.690778627710024</c:v>
                </c:pt>
                <c:pt idx="47">
                  <c:v>-29.433094107727293</c:v>
                </c:pt>
                <c:pt idx="48">
                  <c:v>-29.044964510027796</c:v>
                </c:pt>
                <c:pt idx="49">
                  <c:v>-28.442873317080576</c:v>
                </c:pt>
                <c:pt idx="50">
                  <c:v>-28.079441683419816</c:v>
                </c:pt>
                <c:pt idx="51">
                  <c:v>-29.552368031601532</c:v>
                </c:pt>
                <c:pt idx="52">
                  <c:v>-31.055796486796787</c:v>
                </c:pt>
                <c:pt idx="53">
                  <c:v>-32.847163860794502</c:v>
                </c:pt>
                <c:pt idx="54">
                  <c:v>-34.822053864330485</c:v>
                </c:pt>
                <c:pt idx="55">
                  <c:v>-36.70119736538976</c:v>
                </c:pt>
                <c:pt idx="56">
                  <c:v>-38.445985884887534</c:v>
                </c:pt>
                <c:pt idx="57">
                  <c:v>-39.64399499402856</c:v>
                </c:pt>
                <c:pt idx="58">
                  <c:v>-40.595073033015822</c:v>
                </c:pt>
                <c:pt idx="59">
                  <c:v>-41.484695154799041</c:v>
                </c:pt>
                <c:pt idx="60">
                  <c:v>-41.860691908021302</c:v>
                </c:pt>
                <c:pt idx="61">
                  <c:v>-41.245996739325562</c:v>
                </c:pt>
                <c:pt idx="62">
                  <c:v>-40.184076569103283</c:v>
                </c:pt>
                <c:pt idx="63">
                  <c:v>-38.407280265334791</c:v>
                </c:pt>
                <c:pt idx="64">
                  <c:v>-35.975776634021329</c:v>
                </c:pt>
                <c:pt idx="65">
                  <c:v>-32.912456826492004</c:v>
                </c:pt>
                <c:pt idx="66">
                  <c:v>-29.068443361190752</c:v>
                </c:pt>
                <c:pt idx="67">
                  <c:v>-25.16871498035578</c:v>
                </c:pt>
                <c:pt idx="68">
                  <c:v>-21.950222988930747</c:v>
                </c:pt>
                <c:pt idx="69">
                  <c:v>-16.754407625241242</c:v>
                </c:pt>
                <c:pt idx="70">
                  <c:v>-14.349962471343019</c:v>
                </c:pt>
                <c:pt idx="71">
                  <c:v>-12.256973943597753</c:v>
                </c:pt>
                <c:pt idx="72">
                  <c:v>-10.636632077905752</c:v>
                </c:pt>
                <c:pt idx="73">
                  <c:v>-9.4989860557017778</c:v>
                </c:pt>
                <c:pt idx="74">
                  <c:v>-8.7632101504232729</c:v>
                </c:pt>
                <c:pt idx="75">
                  <c:v>-8.4935773528523004</c:v>
                </c:pt>
                <c:pt idx="76">
                  <c:v>-8.6238087215390316</c:v>
                </c:pt>
                <c:pt idx="77">
                  <c:v>-11.472598662081054</c:v>
                </c:pt>
                <c:pt idx="78">
                  <c:v>-13.387538425670581</c:v>
                </c:pt>
                <c:pt idx="79">
                  <c:v>-15.932375841228296</c:v>
                </c:pt>
                <c:pt idx="80">
                  <c:v>-18.643823730812301</c:v>
                </c:pt>
                <c:pt idx="81">
                  <c:v>-21.373247464035273</c:v>
                </c:pt>
                <c:pt idx="82">
                  <c:v>-24.129413968152733</c:v>
                </c:pt>
                <c:pt idx="83">
                  <c:v>-26.843542934659062</c:v>
                </c:pt>
                <c:pt idx="84">
                  <c:v>-29.573491226410795</c:v>
                </c:pt>
                <c:pt idx="85">
                  <c:v>-32.134677382765801</c:v>
                </c:pt>
                <c:pt idx="86">
                  <c:v>-36.623441277622504</c:v>
                </c:pt>
                <c:pt idx="87">
                  <c:v>-38.655007887327827</c:v>
                </c:pt>
                <c:pt idx="88">
                  <c:v>-40.359842532256522</c:v>
                </c:pt>
                <c:pt idx="89">
                  <c:v>-41.811087127936702</c:v>
                </c:pt>
                <c:pt idx="90">
                  <c:v>-43.101904240392344</c:v>
                </c:pt>
                <c:pt idx="91">
                  <c:v>-44.231298179823</c:v>
                </c:pt>
                <c:pt idx="92">
                  <c:v>-45.192075694559868</c:v>
                </c:pt>
                <c:pt idx="93">
                  <c:v>-46.03328786401805</c:v>
                </c:pt>
                <c:pt idx="94">
                  <c:v>-46.690894834539293</c:v>
                </c:pt>
                <c:pt idx="95">
                  <c:v>-47.441392377772786</c:v>
                </c:pt>
                <c:pt idx="96">
                  <c:v>-47.869106716262294</c:v>
                </c:pt>
                <c:pt idx="97">
                  <c:v>-48.184342106627014</c:v>
                </c:pt>
                <c:pt idx="98">
                  <c:v>-48.079838390942314</c:v>
                </c:pt>
                <c:pt idx="99">
                  <c:v>-47.400603095177296</c:v>
                </c:pt>
                <c:pt idx="100">
                  <c:v>-46.236777716794506</c:v>
                </c:pt>
                <c:pt idx="101">
                  <c:v>-44.582543541748507</c:v>
                </c:pt>
                <c:pt idx="102">
                  <c:v>-42.320666595998468</c:v>
                </c:pt>
                <c:pt idx="103">
                  <c:v>-39.628821652896519</c:v>
                </c:pt>
                <c:pt idx="104">
                  <c:v>-34.798934432900261</c:v>
                </c:pt>
                <c:pt idx="105">
                  <c:v>-33.428282426658306</c:v>
                </c:pt>
                <c:pt idx="106">
                  <c:v>-32.526760597520763</c:v>
                </c:pt>
                <c:pt idx="107">
                  <c:v>-31.414720802733022</c:v>
                </c:pt>
                <c:pt idx="108">
                  <c:v>-29.751209712974799</c:v>
                </c:pt>
                <c:pt idx="109">
                  <c:v>-27.66904749040981</c:v>
                </c:pt>
                <c:pt idx="110">
                  <c:v>-25.344330375783777</c:v>
                </c:pt>
                <c:pt idx="111">
                  <c:v>-22.807361338149526</c:v>
                </c:pt>
                <c:pt idx="112">
                  <c:v>-20.16796253382654</c:v>
                </c:pt>
                <c:pt idx="113">
                  <c:v>-15.708457347990528</c:v>
                </c:pt>
                <c:pt idx="114">
                  <c:v>-14.198569051660058</c:v>
                </c:pt>
                <c:pt idx="115">
                  <c:v>-13.211558753487051</c:v>
                </c:pt>
                <c:pt idx="116">
                  <c:v>-12.639493679259321</c:v>
                </c:pt>
                <c:pt idx="117">
                  <c:v>-12.381158318139288</c:v>
                </c:pt>
                <c:pt idx="118">
                  <c:v>-12.559513074770283</c:v>
                </c:pt>
                <c:pt idx="119">
                  <c:v>-13.241866579564263</c:v>
                </c:pt>
                <c:pt idx="120">
                  <c:v>-14.187504752332813</c:v>
                </c:pt>
                <c:pt idx="121">
                  <c:v>-15.290253061337516</c:v>
                </c:pt>
                <c:pt idx="122">
                  <c:v>-18.90417961367023</c:v>
                </c:pt>
                <c:pt idx="123">
                  <c:v>-21.125743265119283</c:v>
                </c:pt>
                <c:pt idx="124">
                  <c:v>-23.181386139867016</c:v>
                </c:pt>
                <c:pt idx="125">
                  <c:v>-25.545964845617277</c:v>
                </c:pt>
                <c:pt idx="126">
                  <c:v>-28.079232831413023</c:v>
                </c:pt>
                <c:pt idx="127">
                  <c:v>-30.739754830545046</c:v>
                </c:pt>
                <c:pt idx="128">
                  <c:v>-33.480043725136269</c:v>
                </c:pt>
                <c:pt idx="129">
                  <c:v>-36.248940487611307</c:v>
                </c:pt>
                <c:pt idx="130">
                  <c:v>-38.931916505966548</c:v>
                </c:pt>
                <c:pt idx="131">
                  <c:v>-43.772285182481312</c:v>
                </c:pt>
                <c:pt idx="132">
                  <c:v>-45.897704055533765</c:v>
                </c:pt>
                <c:pt idx="133">
                  <c:v>-47.962123571582474</c:v>
                </c:pt>
                <c:pt idx="134">
                  <c:v>-49.57008488460324</c:v>
                </c:pt>
                <c:pt idx="135">
                  <c:v>-50.545894886793498</c:v>
                </c:pt>
                <c:pt idx="136">
                  <c:v>-50.985596359058036</c:v>
                </c:pt>
                <c:pt idx="137">
                  <c:v>-51.197760855644475</c:v>
                </c:pt>
                <c:pt idx="138">
                  <c:v>-51.416560046208296</c:v>
                </c:pt>
                <c:pt idx="139">
                  <c:v>-51.489896242672543</c:v>
                </c:pt>
                <c:pt idx="140">
                  <c:v>-49.77553211781408</c:v>
                </c:pt>
                <c:pt idx="141">
                  <c:v>-48.490533719403814</c:v>
                </c:pt>
                <c:pt idx="142">
                  <c:v>-47.089981877051272</c:v>
                </c:pt>
                <c:pt idx="143">
                  <c:v>-45.463058744638843</c:v>
                </c:pt>
                <c:pt idx="144">
                  <c:v>-43.837757858045045</c:v>
                </c:pt>
                <c:pt idx="145">
                  <c:v>-42.326048177936549</c:v>
                </c:pt>
                <c:pt idx="146">
                  <c:v>-40.832382339794783</c:v>
                </c:pt>
                <c:pt idx="147">
                  <c:v>-35.764039555494776</c:v>
                </c:pt>
                <c:pt idx="148">
                  <c:v>-33.804366606301571</c:v>
                </c:pt>
                <c:pt idx="149">
                  <c:v>-31.592560714882559</c:v>
                </c:pt>
                <c:pt idx="150">
                  <c:v>-29.04871413210002</c:v>
                </c:pt>
                <c:pt idx="151">
                  <c:v>-25.939631450004015</c:v>
                </c:pt>
                <c:pt idx="152">
                  <c:v>-22.540769037233289</c:v>
                </c:pt>
                <c:pt idx="153">
                  <c:v>-19.124202774133543</c:v>
                </c:pt>
                <c:pt idx="154">
                  <c:v>-15.950531394734249</c:v>
                </c:pt>
                <c:pt idx="155">
                  <c:v>-13.524895047699545</c:v>
                </c:pt>
                <c:pt idx="156">
                  <c:v>-11.940407728818286</c:v>
                </c:pt>
                <c:pt idx="157">
                  <c:v>-10.564879271072755</c:v>
                </c:pt>
                <c:pt idx="158">
                  <c:v>-10.5213894834618</c:v>
                </c:pt>
                <c:pt idx="159">
                  <c:v>-10.775188384716785</c:v>
                </c:pt>
                <c:pt idx="160">
                  <c:v>-11.400078445549806</c:v>
                </c:pt>
                <c:pt idx="161">
                  <c:v>-12.54394145771829</c:v>
                </c:pt>
                <c:pt idx="162">
                  <c:v>-14.076293487318765</c:v>
                </c:pt>
                <c:pt idx="163">
                  <c:v>-16.255518465705052</c:v>
                </c:pt>
                <c:pt idx="164">
                  <c:v>-25.853904986821533</c:v>
                </c:pt>
                <c:pt idx="165">
                  <c:v>-29.640984423713071</c:v>
                </c:pt>
                <c:pt idx="166">
                  <c:v>-33.189404301317992</c:v>
                </c:pt>
                <c:pt idx="167">
                  <c:v>-36.314811439094477</c:v>
                </c:pt>
                <c:pt idx="168">
                  <c:v>-39.340673882087273</c:v>
                </c:pt>
                <c:pt idx="169">
                  <c:v>-42.30609552576874</c:v>
                </c:pt>
                <c:pt idx="170">
                  <c:v>-45.261297992196255</c:v>
                </c:pt>
                <c:pt idx="171">
                  <c:v>-48.201919674347252</c:v>
                </c:pt>
                <c:pt idx="172">
                  <c:v>-50.948687838167004</c:v>
                </c:pt>
                <c:pt idx="173">
                  <c:v>-55.964686481179548</c:v>
                </c:pt>
                <c:pt idx="174">
                  <c:v>-58.503195195234809</c:v>
                </c:pt>
                <c:pt idx="175">
                  <c:v>-60.79969786087355</c:v>
                </c:pt>
                <c:pt idx="176">
                  <c:v>-62.817625948843784</c:v>
                </c:pt>
                <c:pt idx="177">
                  <c:v>-64.808558700702775</c:v>
                </c:pt>
                <c:pt idx="178">
                  <c:v>-66.883775379791757</c:v>
                </c:pt>
                <c:pt idx="179">
                  <c:v>-68.890362318100557</c:v>
                </c:pt>
                <c:pt idx="180">
                  <c:v>-70.895001590021735</c:v>
                </c:pt>
                <c:pt idx="181">
                  <c:v>-72.722582930562737</c:v>
                </c:pt>
                <c:pt idx="182">
                  <c:v>-75.563834770772814</c:v>
                </c:pt>
                <c:pt idx="183">
                  <c:v>-76.226157911025041</c:v>
                </c:pt>
                <c:pt idx="184">
                  <c:v>-76.483337300573254</c:v>
                </c:pt>
                <c:pt idx="185">
                  <c:v>-76.524180010425965</c:v>
                </c:pt>
                <c:pt idx="186">
                  <c:v>-76.437632710287303</c:v>
                </c:pt>
                <c:pt idx="187">
                  <c:v>-76.093731167757255</c:v>
                </c:pt>
                <c:pt idx="188">
                  <c:v>-75.28132114711903</c:v>
                </c:pt>
                <c:pt idx="189">
                  <c:v>-73.915186172648518</c:v>
                </c:pt>
                <c:pt idx="190">
                  <c:v>-72.138020735101279</c:v>
                </c:pt>
                <c:pt idx="191">
                  <c:v>-67.779930198060995</c:v>
                </c:pt>
                <c:pt idx="192">
                  <c:v>-65.473470634432289</c:v>
                </c:pt>
                <c:pt idx="193">
                  <c:v>-63.063478759800255</c:v>
                </c:pt>
                <c:pt idx="194">
                  <c:v>-60.678952258906023</c:v>
                </c:pt>
                <c:pt idx="195">
                  <c:v>-58.342918279735052</c:v>
                </c:pt>
                <c:pt idx="196">
                  <c:v>-55.995319727825034</c:v>
                </c:pt>
                <c:pt idx="197">
                  <c:v>-53.600146631616248</c:v>
                </c:pt>
                <c:pt idx="198">
                  <c:v>-51.057431735288773</c:v>
                </c:pt>
                <c:pt idx="199">
                  <c:v>-48.384373758735755</c:v>
                </c:pt>
                <c:pt idx="200">
                  <c:v>-43.583244974348744</c:v>
                </c:pt>
                <c:pt idx="201">
                  <c:v>-41.433536127224052</c:v>
                </c:pt>
                <c:pt idx="202">
                  <c:v>-39.445979006634786</c:v>
                </c:pt>
                <c:pt idx="203">
                  <c:v>-37.589168099214064</c:v>
                </c:pt>
                <c:pt idx="204">
                  <c:v>-35.718116399155548</c:v>
                </c:pt>
                <c:pt idx="205">
                  <c:v>-33.749491955817554</c:v>
                </c:pt>
                <c:pt idx="206">
                  <c:v>-31.799775904614307</c:v>
                </c:pt>
                <c:pt idx="207">
                  <c:v>-29.982127176946317</c:v>
                </c:pt>
                <c:pt idx="208">
                  <c:v>-28.242433675005302</c:v>
                </c:pt>
                <c:pt idx="209">
                  <c:v>-20.825676358862779</c:v>
                </c:pt>
                <c:pt idx="210">
                  <c:v>-18.784604554345023</c:v>
                </c:pt>
                <c:pt idx="211">
                  <c:v>-16.665431813397269</c:v>
                </c:pt>
                <c:pt idx="212">
                  <c:v>-14.427495136033825</c:v>
                </c:pt>
                <c:pt idx="213">
                  <c:v>-12.259800731222303</c:v>
                </c:pt>
                <c:pt idx="214">
                  <c:v>-10.318871035367296</c:v>
                </c:pt>
                <c:pt idx="215">
                  <c:v>-8.4300572006990251</c:v>
                </c:pt>
                <c:pt idx="216">
                  <c:v>-1.9469752086667431</c:v>
                </c:pt>
                <c:pt idx="217">
                  <c:v>0.62818460403821064</c:v>
                </c:pt>
                <c:pt idx="218">
                  <c:v>3.3170521917899674</c:v>
                </c:pt>
                <c:pt idx="219">
                  <c:v>6.1121914517477167</c:v>
                </c:pt>
                <c:pt idx="220">
                  <c:v>8.9431561163762048</c:v>
                </c:pt>
                <c:pt idx="221">
                  <c:v>11.753352148904245</c:v>
                </c:pt>
                <c:pt idx="222">
                  <c:v>14.465669445678206</c:v>
                </c:pt>
                <c:pt idx="223">
                  <c:v>21.614741630637184</c:v>
                </c:pt>
                <c:pt idx="224">
                  <c:v>23.526932318976428</c:v>
                </c:pt>
                <c:pt idx="225">
                  <c:v>25.314579213042236</c:v>
                </c:pt>
                <c:pt idx="226">
                  <c:v>27.03916251515551</c:v>
                </c:pt>
                <c:pt idx="227">
                  <c:v>28.728872389185984</c:v>
                </c:pt>
                <c:pt idx="228">
                  <c:v>30.290997972288494</c:v>
                </c:pt>
                <c:pt idx="229">
                  <c:v>31.579313717687967</c:v>
                </c:pt>
                <c:pt idx="230">
                  <c:v>32.518059774237706</c:v>
                </c:pt>
                <c:pt idx="231">
                  <c:v>33.04434740282845</c:v>
                </c:pt>
                <c:pt idx="232">
                  <c:v>31.20191328470019</c:v>
                </c:pt>
                <c:pt idx="233">
                  <c:v>29.721958823644748</c:v>
                </c:pt>
                <c:pt idx="234">
                  <c:v>27.925763568377974</c:v>
                </c:pt>
                <c:pt idx="235">
                  <c:v>25.728883309896958</c:v>
                </c:pt>
                <c:pt idx="236">
                  <c:v>23.034527285692491</c:v>
                </c:pt>
                <c:pt idx="237">
                  <c:v>20.147852562553737</c:v>
                </c:pt>
                <c:pt idx="238">
                  <c:v>17.517609247358507</c:v>
                </c:pt>
                <c:pt idx="239">
                  <c:v>14.962581796686957</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-15.103490797184298</c:v>
                </c:pt>
                <c:pt idx="248">
                  <c:v>-17.805875481085494</c:v>
                </c:pt>
                <c:pt idx="249">
                  <c:v>-28.557091079585064</c:v>
                </c:pt>
                <c:pt idx="250">
                  <c:v>-31.397930072805252</c:v>
                </c:pt>
                <c:pt idx="251">
                  <c:v>-34.206746710685032</c:v>
                </c:pt>
                <c:pt idx="252">
                  <c:v>-36.784451603657004</c:v>
                </c:pt>
                <c:pt idx="253">
                  <c:v>-39.221025967410753</c:v>
                </c:pt>
                <c:pt idx="254">
                  <c:v>-41.525018163147763</c:v>
                </c:pt>
                <c:pt idx="255">
                  <c:v>-43.6726822034165</c:v>
                </c:pt>
                <c:pt idx="256">
                  <c:v>-52.999065699538335</c:v>
                </c:pt>
                <c:pt idx="257">
                  <c:v>-55.45895377565904</c:v>
                </c:pt>
                <c:pt idx="258">
                  <c:v>-57.947891708793492</c:v>
                </c:pt>
                <c:pt idx="259">
                  <c:v>-60.445849134400305</c:v>
                </c:pt>
                <c:pt idx="260">
                  <c:v>-62.865035354346787</c:v>
                </c:pt>
                <c:pt idx="261">
                  <c:v>-64.735198219121031</c:v>
                </c:pt>
                <c:pt idx="262">
                  <c:v>-65.784543555735524</c:v>
                </c:pt>
                <c:pt idx="263">
                  <c:v>-65.089595789239823</c:v>
                </c:pt>
                <c:pt idx="264">
                  <c:v>-64.148328937540015</c:v>
                </c:pt>
                <c:pt idx="265">
                  <c:v>-62.922591081752785</c:v>
                </c:pt>
                <c:pt idx="266">
                  <c:v>-61.675210329651307</c:v>
                </c:pt>
                <c:pt idx="267">
                  <c:v>-60.257916327605017</c:v>
                </c:pt>
                <c:pt idx="268">
                  <c:v>-58.672496460229524</c:v>
                </c:pt>
                <c:pt idx="269">
                  <c:v>-56.926046838725554</c:v>
                </c:pt>
                <c:pt idx="270">
                  <c:v>-55.12269718797603</c:v>
                </c:pt>
                <c:pt idx="271">
                  <c:v>-53.312455421007996</c:v>
                </c:pt>
                <c:pt idx="272">
                  <c:v>-49.641954259997746</c:v>
                </c:pt>
                <c:pt idx="273">
                  <c:v>-47.591046983075053</c:v>
                </c:pt>
                <c:pt idx="274">
                  <c:v>-45.408286091646772</c:v>
                </c:pt>
                <c:pt idx="275">
                  <c:v>-43.327333267910781</c:v>
                </c:pt>
                <c:pt idx="276">
                  <c:v>-41.026104718494253</c:v>
                </c:pt>
                <c:pt idx="277">
                  <c:v>-38.287962628250284</c:v>
                </c:pt>
                <c:pt idx="278">
                  <c:v>-35.33802517519905</c:v>
                </c:pt>
                <c:pt idx="279">
                  <c:v>-32.317214036552329</c:v>
                </c:pt>
                <c:pt idx="280">
                  <c:v>-29.200476685562293</c:v>
                </c:pt>
                <c:pt idx="281">
                  <c:v>-22.602676657614325</c:v>
                </c:pt>
                <c:pt idx="282">
                  <c:v>-19.734312912730786</c:v>
                </c:pt>
                <c:pt idx="283">
                  <c:v>-17.224038075756823</c:v>
                </c:pt>
                <c:pt idx="284">
                  <c:v>-14.997699970295745</c:v>
                </c:pt>
                <c:pt idx="285">
                  <c:v>-12.873412783697573</c:v>
                </c:pt>
                <c:pt idx="286">
                  <c:v>-10.755187162315053</c:v>
                </c:pt>
                <c:pt idx="287">
                  <c:v>-8.6645300058067445</c:v>
                </c:pt>
                <c:pt idx="288">
                  <c:v>-6.5926646728705691</c:v>
                </c:pt>
                <c:pt idx="289">
                  <c:v>-4.6206645982628061</c:v>
                </c:pt>
                <c:pt idx="290">
                  <c:v>-0.18112177864077234</c:v>
                </c:pt>
                <c:pt idx="291">
                  <c:v>2.2395895466564766</c:v>
                </c:pt>
                <c:pt idx="292">
                  <c:v>4.6116432114347408</c:v>
                </c:pt>
                <c:pt idx="293">
                  <c:v>7.0285466303786848</c:v>
                </c:pt>
                <c:pt idx="294">
                  <c:v>9.5078336579979954</c:v>
                </c:pt>
                <c:pt idx="295">
                  <c:v>12.252576443055947</c:v>
                </c:pt>
                <c:pt idx="296">
                  <c:v>15.188375100961018</c:v>
                </c:pt>
                <c:pt idx="297">
                  <c:v>18.149303997988454</c:v>
                </c:pt>
                <c:pt idx="298">
                  <c:v>25.609682241373932</c:v>
                </c:pt>
                <c:pt idx="299">
                  <c:v>27.16802906026367</c:v>
                </c:pt>
                <c:pt idx="300">
                  <c:v>27.918021473062481</c:v>
                </c:pt>
                <c:pt idx="301">
                  <c:v>28.244530014762223</c:v>
                </c:pt>
                <c:pt idx="302">
                  <c:v>28.330285620085256</c:v>
                </c:pt>
                <c:pt idx="303">
                  <c:v>28.045984611816948</c:v>
                </c:pt>
                <c:pt idx="304">
                  <c:v>27.136060132180724</c:v>
                </c:pt>
                <c:pt idx="305">
                  <c:v>25.58916617449119</c:v>
                </c:pt>
                <c:pt idx="306">
                  <c:v>16.029009284632981</c:v>
                </c:pt>
                <c:pt idx="307">
                  <c:v>13.312126385853961</c:v>
                </c:pt>
                <c:pt idx="308">
                  <c:v>10.541971654316223</c:v>
                </c:pt>
                <c:pt idx="309">
                  <c:v>7.7882433759502332</c:v>
                </c:pt>
                <c:pt idx="310">
                  <c:v>5.1214558166192283</c:v>
                </c:pt>
                <c:pt idx="311">
                  <c:v>2.361238554978228</c:v>
                </c:pt>
                <c:pt idx="312">
                  <c:v>-0.4087898939512799</c:v>
                </c:pt>
                <c:pt idx="313">
                  <c:v>-3.2276314281485279</c:v>
                </c:pt>
                <c:pt idx="314">
                  <c:v>-11.176470801809788</c:v>
                </c:pt>
                <c:pt idx="315">
                  <c:v>-13.768460200630045</c:v>
                </c:pt>
                <c:pt idx="316">
                  <c:v>-16.237620334439782</c:v>
                </c:pt>
                <c:pt idx="317">
                  <c:v>-18.642050917267511</c:v>
                </c:pt>
                <c:pt idx="318">
                  <c:v>-21.038122562807011</c:v>
                </c:pt>
                <c:pt idx="319">
                  <c:v>-23.071860261976276</c:v>
                </c:pt>
                <c:pt idx="320">
                  <c:v>-24.934417028091048</c:v>
                </c:pt>
                <c:pt idx="321">
                  <c:v>-32.701161737096001</c:v>
                </c:pt>
                <c:pt idx="322">
                  <c:v>-34.823982102624306</c:v>
                </c:pt>
                <c:pt idx="323">
                  <c:v>-36.896430278369564</c:v>
                </c:pt>
                <c:pt idx="324">
                  <c:v>-38.807212429920298</c:v>
                </c:pt>
                <c:pt idx="325">
                  <c:v>-40.458114686906761</c:v>
                </c:pt>
                <c:pt idx="326">
                  <c:v>-41.956613263341275</c:v>
                </c:pt>
                <c:pt idx="327">
                  <c:v>-43.330169769582014</c:v>
                </c:pt>
                <c:pt idx="328">
                  <c:v>-44.610141148763034</c:v>
                </c:pt>
                <c:pt idx="329">
                  <c:v>-47.799393859260988</c:v>
                </c:pt>
                <c:pt idx="330">
                  <c:v>-48.768918873159095</c:v>
                </c:pt>
                <c:pt idx="331">
                  <c:v>-49.508080123754326</c:v>
                </c:pt>
                <c:pt idx="332">
                  <c:v>-49.795096208108795</c:v>
                </c:pt>
                <c:pt idx="333">
                  <c:v>-49.425637008396265</c:v>
                </c:pt>
                <c:pt idx="334">
                  <c:v>-48.399653954383254</c:v>
                </c:pt>
                <c:pt idx="335">
                  <c:v>-46.778996382169296</c:v>
                </c:pt>
                <c:pt idx="336">
                  <c:v>-45.001209245625475</c:v>
                </c:pt>
                <c:pt idx="337">
                  <c:v>-43.307142621596242</c:v>
                </c:pt>
                <c:pt idx="338">
                  <c:v>-41.632931509266243</c:v>
                </c:pt>
                <c:pt idx="339">
                  <c:v>-40.111226074980024</c:v>
                </c:pt>
                <c:pt idx="340">
                  <c:v>-38.89780563055956</c:v>
                </c:pt>
                <c:pt idx="341">
                  <c:v>-37.951744896754796</c:v>
                </c:pt>
                <c:pt idx="342">
                  <c:v>-37.070841131991514</c:v>
                </c:pt>
                <c:pt idx="343">
                  <c:v>-36.331888733403254</c:v>
                </c:pt>
                <c:pt idx="344">
                  <c:v>-35.787858398296223</c:v>
                </c:pt>
                <c:pt idx="345">
                  <c:v>-35.392856112472316</c:v>
                </c:pt>
                <c:pt idx="346">
                  <c:v>-31.379279102911767</c:v>
                </c:pt>
                <c:pt idx="347">
                  <c:v>-29.3269924313405</c:v>
                </c:pt>
                <c:pt idx="348">
                  <c:v>-27.199985311633277</c:v>
                </c:pt>
                <c:pt idx="349">
                  <c:v>-25.168132137546813</c:v>
                </c:pt>
                <c:pt idx="350">
                  <c:v>-23.250054736834791</c:v>
                </c:pt>
                <c:pt idx="351">
                  <c:v>-21.517025071012263</c:v>
                </c:pt>
                <c:pt idx="352">
                  <c:v>-19.91525160581552</c:v>
                </c:pt>
                <c:pt idx="353">
                  <c:v>-13.793527298448058</c:v>
                </c:pt>
                <c:pt idx="354">
                  <c:v>-12.410475311440795</c:v>
                </c:pt>
                <c:pt idx="355">
                  <c:v>-10.94483935539705</c:v>
                </c:pt>
                <c:pt idx="356">
                  <c:v>-9.0380545341128009</c:v>
                </c:pt>
                <c:pt idx="357">
                  <c:v>-7.0392582613534964</c:v>
                </c:pt>
                <c:pt idx="358">
                  <c:v>-5.1616350086215448</c:v>
                </c:pt>
                <c:pt idx="359">
                  <c:v>-3.2538204983740115</c:v>
                </c:pt>
                <c:pt idx="360">
                  <c:v>-1.3614464655468059</c:v>
                </c:pt>
                <c:pt idx="361">
                  <c:v>4.2722441296054399</c:v>
                </c:pt>
                <c:pt idx="362">
                  <c:v>6.0998060420527622</c:v>
                </c:pt>
                <c:pt idx="363">
                  <c:v>7.876631487961733</c:v>
                </c:pt>
                <c:pt idx="364">
                  <c:v>9.523230422206721</c:v>
                </c:pt>
                <c:pt idx="365">
                  <c:v>11.099995073866413</c:v>
                </c:pt>
                <c:pt idx="366">
                  <c:v>12.537508864367453</c:v>
                </c:pt>
                <c:pt idx="367">
                  <c:v>13.678656800450199</c:v>
                </c:pt>
                <c:pt idx="368">
                  <c:v>14.532735224920717</c:v>
                </c:pt>
                <c:pt idx="369">
                  <c:v>15.354786437026926</c:v>
                </c:pt>
                <c:pt idx="370">
                  <c:v>16.084826197658526</c:v>
                </c:pt>
                <c:pt idx="371">
                  <c:v>16.499382859730744</c:v>
                </c:pt>
                <c:pt idx="372">
                  <c:v>16.572578202516183</c:v>
                </c:pt>
                <c:pt idx="373">
                  <c:v>16.473562923284192</c:v>
                </c:pt>
                <c:pt idx="374">
                  <c:v>16.033982876604966</c:v>
                </c:pt>
                <c:pt idx="375">
                  <c:v>15.240325823351947</c:v>
                </c:pt>
                <c:pt idx="376">
                  <c:v>14.154013681565971</c:v>
                </c:pt>
                <c:pt idx="377">
                  <c:v>12.864056262254227</c:v>
                </c:pt>
                <c:pt idx="378">
                  <c:v>11.623912475033473</c:v>
                </c:pt>
                <c:pt idx="379">
                  <c:v>9.9502404923017025</c:v>
                </c:pt>
                <c:pt idx="380">
                  <c:v>8.1584457002442168</c:v>
                </c:pt>
                <c:pt idx="381">
                  <c:v>6.4656564733717232</c:v>
                </c:pt>
                <c:pt idx="382">
                  <c:v>4.6749690826514438</c:v>
                </c:pt>
                <c:pt idx="383">
                  <c:v>2.783556740459006</c:v>
                </c:pt>
                <c:pt idx="384">
                  <c:v>0.96149297851172832</c:v>
                </c:pt>
                <c:pt idx="385">
                  <c:v>-0.83316745735754694</c:v>
                </c:pt>
                <c:pt idx="386">
                  <c:v>-2.7474952359977474</c:v>
                </c:pt>
                <c:pt idx="387">
                  <c:v>-4.7053176592719961</c:v>
                </c:pt>
                <c:pt idx="388">
                  <c:v>-12.38728302465927</c:v>
                </c:pt>
                <c:pt idx="389">
                  <c:v>-14.259859830068539</c:v>
                </c:pt>
                <c:pt idx="390">
                  <c:v>-16.086654332816806</c:v>
                </c:pt>
                <c:pt idx="391">
                  <c:v>-17.740213381608264</c:v>
                </c:pt>
                <c:pt idx="392">
                  <c:v>-19.364897426229057</c:v>
                </c:pt>
                <c:pt idx="393">
                  <c:v>-21.045213816985253</c:v>
                </c:pt>
                <c:pt idx="394">
                  <c:v>-22.617077732024548</c:v>
                </c:pt>
                <c:pt idx="395">
                  <c:v>-24.12433837869003</c:v>
                </c:pt>
                <c:pt idx="396">
                  <c:v>-28.659933693263781</c:v>
                </c:pt>
                <c:pt idx="397">
                  <c:v>-30.157553148461034</c:v>
                </c:pt>
                <c:pt idx="398">
                  <c:v>-31.842775132861043</c:v>
                </c:pt>
                <c:pt idx="399">
                  <c:v>-33.610488802853006</c:v>
                </c:pt>
                <c:pt idx="400">
                  <c:v>-35.418166061460795</c:v>
                </c:pt>
                <c:pt idx="401">
                  <c:v>-37.244635143640778</c:v>
                </c:pt>
                <c:pt idx="402">
                  <c:v>-39.031670052756489</c:v>
                </c:pt>
                <c:pt idx="403">
                  <c:v>-40.699892455222752</c:v>
                </c:pt>
                <c:pt idx="404">
                  <c:v>-47.214078825171057</c:v>
                </c:pt>
                <c:pt idx="405">
                  <c:v>-49.362102285172817</c:v>
                </c:pt>
                <c:pt idx="406">
                  <c:v>-51.431898526136294</c:v>
                </c:pt>
                <c:pt idx="407">
                  <c:v>-53.332544069830803</c:v>
                </c:pt>
                <c:pt idx="408">
                  <c:v>-55.002383861092014</c:v>
                </c:pt>
                <c:pt idx="409">
                  <c:v>-56.311327384912758</c:v>
                </c:pt>
                <c:pt idx="410">
                  <c:v>-57.534015029999011</c:v>
                </c:pt>
                <c:pt idx="411">
                  <c:v>-59.065283943379043</c:v>
                </c:pt>
                <c:pt idx="412">
                  <c:v>-60.324268124406274</c:v>
                </c:pt>
                <c:pt idx="413">
                  <c:v>-61.212986839835537</c:v>
                </c:pt>
                <c:pt idx="414">
                  <c:v>-61.922340537764505</c:v>
                </c:pt>
                <c:pt idx="415">
                  <c:v>-62.566639264143021</c:v>
                </c:pt>
                <c:pt idx="416">
                  <c:v>-62.656197918796053</c:v>
                </c:pt>
                <c:pt idx="417">
                  <c:v>-62.135427868798786</c:v>
                </c:pt>
                <c:pt idx="418">
                  <c:v>-61.198478910910545</c:v>
                </c:pt>
                <c:pt idx="419">
                  <c:v>-59.743921825264806</c:v>
                </c:pt>
                <c:pt idx="420">
                  <c:v>-57.778099884434312</c:v>
                </c:pt>
                <c:pt idx="421">
                  <c:v>-55.530949433662244</c:v>
                </c:pt>
                <c:pt idx="422">
                  <c:v>-47.995180472909567</c:v>
                </c:pt>
                <c:pt idx="423">
                  <c:v>-45.670681924336805</c:v>
                </c:pt>
                <c:pt idx="424">
                  <c:v>-43.412000899989792</c:v>
                </c:pt>
                <c:pt idx="425">
                  <c:v>-41.087827771986014</c:v>
                </c:pt>
                <c:pt idx="426">
                  <c:v>-38.656023005220774</c:v>
                </c:pt>
                <c:pt idx="427">
                  <c:v>-36.270826235095505</c:v>
                </c:pt>
                <c:pt idx="428">
                  <c:v>-33.942811201574102</c:v>
                </c:pt>
                <c:pt idx="429">
                  <c:v>-31.610444275077263</c:v>
                </c:pt>
                <c:pt idx="430">
                  <c:v>-24.789692301550069</c:v>
                </c:pt>
                <c:pt idx="431">
                  <c:v>-23.03596685897827</c:v>
                </c:pt>
                <c:pt idx="432">
                  <c:v>-21.40483754429232</c:v>
                </c:pt>
                <c:pt idx="433">
                  <c:v>-19.642646309917485</c:v>
                </c:pt>
                <c:pt idx="434">
                  <c:v>-17.725336318904503</c:v>
                </c:pt>
                <c:pt idx="435">
                  <c:v>-15.857271688242747</c:v>
                </c:pt>
                <c:pt idx="436">
                  <c:v>-14.115028249012028</c:v>
                </c:pt>
                <c:pt idx="437">
                  <c:v>-9.0125065909770186</c:v>
                </c:pt>
                <c:pt idx="438">
                  <c:v>-7.1787034034485391</c:v>
                </c:pt>
                <c:pt idx="439">
                  <c:v>-5.4642567091917726</c:v>
                </c:pt>
                <c:pt idx="440">
                  <c:v>-3.9044236411385214</c:v>
                </c:pt>
                <c:pt idx="441">
                  <c:v>-2.4021705856087578</c:v>
                </c:pt>
                <c:pt idx="442">
                  <c:v>-0.90602280850430361</c:v>
                </c:pt>
                <c:pt idx="443">
                  <c:v>0.57257168599602437</c:v>
                </c:pt>
                <c:pt idx="444">
                  <c:v>2.0333117624427381</c:v>
                </c:pt>
                <c:pt idx="445">
                  <c:v>6.8370924816117071</c:v>
                </c:pt>
                <c:pt idx="446">
                  <c:v>8.5762565680009324</c:v>
                </c:pt>
                <c:pt idx="447">
                  <c:v>10.277351304903958</c:v>
                </c:pt>
                <c:pt idx="448">
                  <c:v>11.973734729099707</c:v>
                </c:pt>
                <c:pt idx="449">
                  <c:v>13.766083221825969</c:v>
                </c:pt>
                <c:pt idx="450">
                  <c:v>15.511969428614691</c:v>
                </c:pt>
                <c:pt idx="451">
                  <c:v>17.184388299306484</c:v>
                </c:pt>
                <c:pt idx="452">
                  <c:v>18.911380685030906</c:v>
                </c:pt>
                <c:pt idx="453">
                  <c:v>20.713297513874465</c:v>
                </c:pt>
                <c:pt idx="454">
                  <c:v>22.704871392823236</c:v>
                </c:pt>
                <c:pt idx="455">
                  <c:v>24.576700216627437</c:v>
                </c:pt>
                <c:pt idx="456">
                  <c:v>26.286751304698441</c:v>
                </c:pt>
                <c:pt idx="457">
                  <c:v>28.037222541585429</c:v>
                </c:pt>
                <c:pt idx="458">
                  <c:v>29.69490520325224</c:v>
                </c:pt>
                <c:pt idx="459">
                  <c:v>31.196026572327739</c:v>
                </c:pt>
                <c:pt idx="460">
                  <c:v>32.622427493267224</c:v>
                </c:pt>
                <c:pt idx="461">
                  <c:v>34.050953423308343</c:v>
                </c:pt>
                <c:pt idx="462">
                  <c:v>35.511140192770732</c:v>
                </c:pt>
                <c:pt idx="463">
                  <c:v>36.996167283541006</c:v>
                </c:pt>
                <c:pt idx="464">
                  <c:v>38.412509916126652</c:v>
                </c:pt>
                <c:pt idx="465">
                  <c:v>39.792370762862461</c:v>
                </c:pt>
                <c:pt idx="466">
                  <c:v>41.268312715453767</c:v>
                </c:pt>
                <c:pt idx="467">
                  <c:v>42.799970494270561</c:v>
                </c:pt>
                <c:pt idx="468">
                  <c:v>44.136640184443841</c:v>
                </c:pt>
                <c:pt idx="469">
                  <c:v>45.391168957184654</c:v>
                </c:pt>
                <c:pt idx="470">
                  <c:v>46.617387354725764</c:v>
                </c:pt>
                <c:pt idx="471">
                  <c:v>47.695097404489154</c:v>
                </c:pt>
                <c:pt idx="472">
                  <c:v>48.7020746223358</c:v>
                </c:pt>
                <c:pt idx="473">
                  <c:v>49.766938755872211</c:v>
                </c:pt>
                <c:pt idx="474">
                  <c:v>51.027923119852623</c:v>
                </c:pt>
                <c:pt idx="475">
                  <c:v>52.340160312672865</c:v>
                </c:pt>
                <c:pt idx="476">
                  <c:v>53.560509604551129</c:v>
                </c:pt>
                <c:pt idx="477">
                  <c:v>57.270093715119906</c:v>
                </c:pt>
                <c:pt idx="478">
                  <c:v>56.869307321542401</c:v>
                </c:pt>
                <c:pt idx="479">
                  <c:v>56.362342146331578</c:v>
                </c:pt>
                <c:pt idx="480">
                  <c:v>55.640901745647142</c:v>
                </c:pt>
                <c:pt idx="481">
                  <c:v>54.690629365417841</c:v>
                </c:pt>
                <c:pt idx="482">
                  <c:v>53.719181577377704</c:v>
                </c:pt>
                <c:pt idx="483">
                  <c:v>52.18918793620665</c:v>
                </c:pt>
                <c:pt idx="484">
                  <c:v>50.498805667997601</c:v>
                </c:pt>
                <c:pt idx="485">
                  <c:v>48.604621179694064</c:v>
                </c:pt>
                <c:pt idx="486">
                  <c:v>46.591685201096979</c:v>
                </c:pt>
                <c:pt idx="487">
                  <c:v>44.585878118609592</c:v>
                </c:pt>
                <c:pt idx="488">
                  <c:v>42.824988262944444</c:v>
                </c:pt>
                <c:pt idx="489">
                  <c:v>36.087146855332335</c:v>
                </c:pt>
                <c:pt idx="490">
                  <c:v>124.02336988940485</c:v>
                </c:pt>
                <c:pt idx="491">
                  <c:v>31.767834224315266</c:v>
                </c:pt>
                <c:pt idx="492">
                  <c:v>29.522655725047741</c:v>
                </c:pt>
                <c:pt idx="493">
                  <c:v>27.573881936385703</c:v>
                </c:pt>
                <c:pt idx="494">
                  <c:v>25.633054238022225</c:v>
                </c:pt>
                <c:pt idx="495">
                  <c:v>23.293513487949205</c:v>
                </c:pt>
                <c:pt idx="496">
                  <c:v>17.573027884464224</c:v>
                </c:pt>
                <c:pt idx="497">
                  <c:v>15.791889401767492</c:v>
                </c:pt>
                <c:pt idx="498">
                  <c:v>14.069462618048258</c:v>
                </c:pt>
                <c:pt idx="499">
                  <c:v>12.33034710189321</c:v>
                </c:pt>
                <c:pt idx="500">
                  <c:v>10.439838166054983</c:v>
                </c:pt>
                <c:pt idx="501">
                  <c:v>8.6034073288616959</c:v>
                </c:pt>
                <c:pt idx="502">
                  <c:v>6.7883473946710104</c:v>
                </c:pt>
                <c:pt idx="503">
                  <c:v>1.1400954433365205</c:v>
                </c:pt>
                <c:pt idx="504">
                  <c:v>-1.0461867900642683</c:v>
                </c:pt>
                <c:pt idx="505">
                  <c:v>-3.3699033578680542</c:v>
                </c:pt>
                <c:pt idx="506">
                  <c:v>-5.5845166088177471</c:v>
                </c:pt>
                <c:pt idx="507">
                  <c:v>-7.6674559551285562</c:v>
                </c:pt>
                <c:pt idx="508">
                  <c:v>-9.8224201015828498</c:v>
                </c:pt>
                <c:pt idx="509">
                  <c:v>-11.959335549046337</c:v>
                </c:pt>
                <c:pt idx="510">
                  <c:v>-13.779446787582803</c:v>
                </c:pt>
                <c:pt idx="511">
                  <c:v>-19.450293611820026</c:v>
                </c:pt>
                <c:pt idx="512">
                  <c:v>-21.343143632941569</c:v>
                </c:pt>
                <c:pt idx="513">
                  <c:v>-22.998698918354819</c:v>
                </c:pt>
                <c:pt idx="514">
                  <c:v>-24.565851520686294</c:v>
                </c:pt>
                <c:pt idx="515">
                  <c:v>-26.058686807824749</c:v>
                </c:pt>
                <c:pt idx="516">
                  <c:v>-27.505934073239011</c:v>
                </c:pt>
                <c:pt idx="517">
                  <c:v>-28.79633348168101</c:v>
                </c:pt>
                <c:pt idx="518">
                  <c:v>-29.824545909438996</c:v>
                </c:pt>
                <c:pt idx="519">
                  <c:v>-30.573299781268297</c:v>
                </c:pt>
                <c:pt idx="520">
                  <c:v>-31.339349513460029</c:v>
                </c:pt>
                <c:pt idx="521">
                  <c:v>-30.9172547510558</c:v>
                </c:pt>
                <c:pt idx="522">
                  <c:v>-30.380126246214267</c:v>
                </c:pt>
                <c:pt idx="523">
                  <c:v>-29.934285496359795</c:v>
                </c:pt>
                <c:pt idx="524">
                  <c:v>-29.520933376093289</c:v>
                </c:pt>
                <c:pt idx="525">
                  <c:v>-28.924787179799289</c:v>
                </c:pt>
                <c:pt idx="526">
                  <c:v>-27.910116133307774</c:v>
                </c:pt>
                <c:pt idx="527">
                  <c:v>-24.32311206173528</c:v>
                </c:pt>
                <c:pt idx="528">
                  <c:v>-23.264567522783004</c:v>
                </c:pt>
                <c:pt idx="529">
                  <c:v>-22.29812186172704</c:v>
                </c:pt>
                <c:pt idx="530">
                  <c:v>-21.505431356132753</c:v>
                </c:pt>
                <c:pt idx="531">
                  <c:v>-20.767678642326295</c:v>
                </c:pt>
                <c:pt idx="532">
                  <c:v>-19.952577830719513</c:v>
                </c:pt>
                <c:pt idx="533">
                  <c:v>-19.05210997566228</c:v>
                </c:pt>
                <c:pt idx="534">
                  <c:v>-18.10154678115606</c:v>
                </c:pt>
                <c:pt idx="535">
                  <c:v>-17.123201412746315</c:v>
                </c:pt>
                <c:pt idx="536">
                  <c:v>-13.871059963138297</c:v>
                </c:pt>
                <c:pt idx="537">
                  <c:v>-12.775723471856505</c:v>
                </c:pt>
                <c:pt idx="538">
                  <c:v>-11.446127884497511</c:v>
                </c:pt>
                <c:pt idx="539">
                  <c:v>-9.8049105321905472</c:v>
                </c:pt>
                <c:pt idx="540">
                  <c:v>-8.0030811297680202</c:v>
                </c:pt>
                <c:pt idx="541">
                  <c:v>-6.0874516688548397</c:v>
                </c:pt>
                <c:pt idx="542">
                  <c:v>-4.1964133174648168</c:v>
                </c:pt>
                <c:pt idx="543">
                  <c:v>-2.4912289668503149</c:v>
                </c:pt>
                <c:pt idx="544">
                  <c:v>3.2580684995014613</c:v>
                </c:pt>
                <c:pt idx="545">
                  <c:v>4.686120808400231</c:v>
                </c:pt>
                <c:pt idx="546">
                  <c:v>6.0784642811901808</c:v>
                </c:pt>
                <c:pt idx="547">
                  <c:v>7.4548184329149185</c:v>
                </c:pt>
                <c:pt idx="548">
                  <c:v>8.807790873945244</c:v>
                </c:pt>
                <c:pt idx="549">
                  <c:v>10.213957435359703</c:v>
                </c:pt>
                <c:pt idx="550">
                  <c:v>11.664905752611958</c:v>
                </c:pt>
                <c:pt idx="551">
                  <c:v>16.616485694140476</c:v>
                </c:pt>
                <c:pt idx="552">
                  <c:v>18.47847418851649</c:v>
                </c:pt>
                <c:pt idx="553">
                  <c:v>20.382339938731754</c:v>
                </c:pt>
                <c:pt idx="554">
                  <c:v>22.344820247455743</c:v>
                </c:pt>
                <c:pt idx="555">
                  <c:v>24.329730290286697</c:v>
                </c:pt>
                <c:pt idx="556">
                  <c:v>26.268129476945244</c:v>
                </c:pt>
                <c:pt idx="557">
                  <c:v>28.194522101735167</c:v>
                </c:pt>
                <c:pt idx="558">
                  <c:v>34.14318748203204</c:v>
                </c:pt>
                <c:pt idx="559">
                  <c:v>36.006742096095955</c:v>
                </c:pt>
                <c:pt idx="560">
                  <c:v>37.773682019491375</c:v>
                </c:pt>
                <c:pt idx="561">
                  <c:v>39.557749818540998</c:v>
                </c:pt>
                <c:pt idx="562">
                  <c:v>41.361201011436172</c:v>
                </c:pt>
                <c:pt idx="563">
                  <c:v>43.134515740111489</c:v>
                </c:pt>
                <c:pt idx="564">
                  <c:v>44.952747917716465</c:v>
                </c:pt>
                <c:pt idx="565">
                  <c:v>46.671390776635356</c:v>
                </c:pt>
                <c:pt idx="566">
                  <c:v>48.203656594070289</c:v>
                </c:pt>
                <c:pt idx="567">
                  <c:v>52.050663200047801</c:v>
                </c:pt>
                <c:pt idx="568">
                  <c:v>52.722590496964969</c:v>
                </c:pt>
                <c:pt idx="569">
                  <c:v>53.222471096404739</c:v>
                </c:pt>
                <c:pt idx="570">
                  <c:v>53.718055962202492</c:v>
                </c:pt>
                <c:pt idx="571">
                  <c:v>53.759666081754119</c:v>
                </c:pt>
                <c:pt idx="572">
                  <c:v>53.139828235959278</c:v>
                </c:pt>
                <c:pt idx="573">
                  <c:v>51.956965450757721</c:v>
                </c:pt>
                <c:pt idx="574">
                  <c:v>46.098279317426417</c:v>
                </c:pt>
                <c:pt idx="575">
                  <c:v>44.356831519342713</c:v>
                </c:pt>
                <c:pt idx="576">
                  <c:v>42.962093078665831</c:v>
                </c:pt>
                <c:pt idx="577">
                  <c:v>41.597286196533716</c:v>
                </c:pt>
                <c:pt idx="578">
                  <c:v>39.962139819924573</c:v>
                </c:pt>
                <c:pt idx="579">
                  <c:v>37.962898977741226</c:v>
                </c:pt>
                <c:pt idx="580">
                  <c:v>35.835254373711194</c:v>
                </c:pt>
                <c:pt idx="581">
                  <c:v>123.88837998484171</c:v>
                </c:pt>
                <c:pt idx="582">
                  <c:v>31.823126578811973</c:v>
                </c:pt>
                <c:pt idx="583">
                  <c:v>24.689830005888503</c:v>
                </c:pt>
                <c:pt idx="584">
                  <c:v>22.13310259702348</c:v>
                </c:pt>
                <c:pt idx="585">
                  <c:v>19.931666450584203</c:v>
                </c:pt>
                <c:pt idx="586">
                  <c:v>17.859155133534678</c:v>
                </c:pt>
                <c:pt idx="587">
                  <c:v>15.792899662636728</c:v>
                </c:pt>
                <c:pt idx="588">
                  <c:v>13.61042533558947</c:v>
                </c:pt>
                <c:pt idx="589">
                  <c:v>11.356708189167197</c:v>
                </c:pt>
                <c:pt idx="590">
                  <c:v>9.2310027517339073</c:v>
                </c:pt>
                <c:pt idx="591">
                  <c:v>2.8771904377527449</c:v>
                </c:pt>
                <c:pt idx="592">
                  <c:v>0.63980260403451472</c:v>
                </c:pt>
                <c:pt idx="593">
                  <c:v>-1.705644286504536</c:v>
                </c:pt>
                <c:pt idx="594">
                  <c:v>-3.978789526566004</c:v>
                </c:pt>
                <c:pt idx="595">
                  <c:v>-6.2989653243040493</c:v>
                </c:pt>
                <c:pt idx="596">
                  <c:v>-8.6956198126525237</c:v>
                </c:pt>
                <c:pt idx="597">
                  <c:v>-11.086237020903017</c:v>
                </c:pt>
                <c:pt idx="598">
                  <c:v>-16.991498365966322</c:v>
                </c:pt>
                <c:pt idx="599">
                  <c:v>-18.754039306027028</c:v>
                </c:pt>
                <c:pt idx="600">
                  <c:v>-20.60545406043974</c:v>
                </c:pt>
                <c:pt idx="601">
                  <c:v>-22.437649573220014</c:v>
                </c:pt>
                <c:pt idx="602">
                  <c:v>-24.14721495895003</c:v>
                </c:pt>
                <c:pt idx="603">
                  <c:v>-25.858470588826826</c:v>
                </c:pt>
                <c:pt idx="604">
                  <c:v>-27.568152543118281</c:v>
                </c:pt>
                <c:pt idx="605">
                  <c:v>-29.182622267507771</c:v>
                </c:pt>
                <c:pt idx="606">
                  <c:v>-34.13211368897035</c:v>
                </c:pt>
                <c:pt idx="607">
                  <c:v>-35.762689302987056</c:v>
                </c:pt>
                <c:pt idx="608">
                  <c:v>-37.506433562451264</c:v>
                </c:pt>
                <c:pt idx="609">
                  <c:v>-39.154300179807024</c:v>
                </c:pt>
                <c:pt idx="610">
                  <c:v>-40.465142799780736</c:v>
                </c:pt>
                <c:pt idx="611">
                  <c:v>-41.406919638938582</c:v>
                </c:pt>
                <c:pt idx="612">
                  <c:v>-42.090730250755556</c:v>
                </c:pt>
                <c:pt idx="613">
                  <c:v>-42.383404767382757</c:v>
                </c:pt>
                <c:pt idx="614">
                  <c:v>-42.036423872010502</c:v>
                </c:pt>
                <c:pt idx="615">
                  <c:v>-40.918026233579553</c:v>
                </c:pt>
                <c:pt idx="616">
                  <c:v>-39.519990329353554</c:v>
                </c:pt>
                <c:pt idx="617">
                  <c:v>-38.073447332333494</c:v>
                </c:pt>
                <c:pt idx="618">
                  <c:v>-36.74377888962357</c:v>
                </c:pt>
                <c:pt idx="619">
                  <c:v>-35.216721015539811</c:v>
                </c:pt>
                <c:pt idx="620">
                  <c:v>-33.453053246048505</c:v>
                </c:pt>
                <c:pt idx="621">
                  <c:v>-31.527695167244769</c:v>
                </c:pt>
                <c:pt idx="622">
                  <c:v>-29.556404218054755</c:v>
                </c:pt>
                <c:pt idx="623">
                  <c:v>-27.583296742110001</c:v>
                </c:pt>
                <c:pt idx="624">
                  <c:v>-20.530345050430753</c:v>
                </c:pt>
                <c:pt idx="625">
                  <c:v>-17.866476562169559</c:v>
                </c:pt>
                <c:pt idx="626">
                  <c:v>-15.259022400812508</c:v>
                </c:pt>
                <c:pt idx="627">
                  <c:v>-12.698841648303301</c:v>
                </c:pt>
                <c:pt idx="628">
                  <c:v>-9.9483821466920368</c:v>
                </c:pt>
                <c:pt idx="629">
                  <c:v>-7.1409449034610475</c:v>
                </c:pt>
                <c:pt idx="630">
                  <c:v>-4.4278164837772902</c:v>
                </c:pt>
                <c:pt idx="631">
                  <c:v>-1.7200696460315612</c:v>
                </c:pt>
                <c:pt idx="632">
                  <c:v>6.9493188645182054</c:v>
                </c:pt>
                <c:pt idx="633">
                  <c:v>10.159539345076444</c:v>
                </c:pt>
                <c:pt idx="634">
                  <c:v>13.168397349111498</c:v>
                </c:pt>
                <c:pt idx="635">
                  <c:v>15.834932343224922</c:v>
                </c:pt>
                <c:pt idx="636">
                  <c:v>18.228094631741939</c:v>
                </c:pt>
                <c:pt idx="637">
                  <c:v>20.624977400190751</c:v>
                </c:pt>
                <c:pt idx="638">
                  <c:v>23.043172787361911</c:v>
                </c:pt>
                <c:pt idx="639">
                  <c:v>25.096566860270684</c:v>
                </c:pt>
                <c:pt idx="640">
                  <c:v>27.097349655604717</c:v>
                </c:pt>
                <c:pt idx="641">
                  <c:v>37.527172068445651</c:v>
                </c:pt>
                <c:pt idx="642">
                  <c:v>38.275718909652156</c:v>
                </c:pt>
                <c:pt idx="643">
                  <c:v>38.523776961018761</c:v>
                </c:pt>
                <c:pt idx="644">
                  <c:v>38.198203016870686</c:v>
                </c:pt>
                <c:pt idx="645">
                  <c:v>37.52625439458518</c:v>
                </c:pt>
                <c:pt idx="646">
                  <c:v>-57.227499334232505</c:v>
                </c:pt>
                <c:pt idx="647">
                  <c:v>30.78177104570721</c:v>
                </c:pt>
                <c:pt idx="648">
                  <c:v>28.7946462002012</c:v>
                </c:pt>
                <c:pt idx="649">
                  <c:v>26.607528558774504</c:v>
                </c:pt>
                <c:pt idx="650">
                  <c:v>24.468961723351697</c:v>
                </c:pt>
                <c:pt idx="651">
                  <c:v>22.13692021742321</c:v>
                </c:pt>
                <c:pt idx="652">
                  <c:v>19.616707910552975</c:v>
                </c:pt>
                <c:pt idx="653">
                  <c:v>16.652379097138741</c:v>
                </c:pt>
                <c:pt idx="654">
                  <c:v>3.4835218121367593</c:v>
                </c:pt>
                <c:pt idx="655">
                  <c:v>0.20308820116696333</c:v>
                </c:pt>
                <c:pt idx="656">
                  <c:v>-2.8498618613822941</c:v>
                </c:pt>
                <c:pt idx="657">
                  <c:v>-5.502505768543811</c:v>
                </c:pt>
                <c:pt idx="658">
                  <c:v>-7.9152807175895514</c:v>
                </c:pt>
                <c:pt idx="659">
                  <c:v>-10.453051164085995</c:v>
                </c:pt>
                <c:pt idx="660">
                  <c:v>-13.099385797838012</c:v>
                </c:pt>
                <c:pt idx="661">
                  <c:v>-20.966840887245258</c:v>
                </c:pt>
                <c:pt idx="662">
                  <c:v>-24.149837751591292</c:v>
                </c:pt>
                <c:pt idx="663">
                  <c:v>-27.488400218729495</c:v>
                </c:pt>
                <c:pt idx="664">
                  <c:v>-30.480826912569501</c:v>
                </c:pt>
                <c:pt idx="665">
                  <c:v>-32.977336945200022</c:v>
                </c:pt>
                <c:pt idx="666">
                  <c:v>-35.141718860045742</c:v>
                </c:pt>
                <c:pt idx="667">
                  <c:v>-36.891534398772762</c:v>
                </c:pt>
                <c:pt idx="668">
                  <c:v>-38.067813185178302</c:v>
                </c:pt>
                <c:pt idx="669">
                  <c:v>-40.373005065697015</c:v>
                </c:pt>
                <c:pt idx="670">
                  <c:v>-40.48288064927349</c:v>
                </c:pt>
                <c:pt idx="671">
                  <c:v>-40.019564329190246</c:v>
                </c:pt>
                <c:pt idx="672">
                  <c:v>-38.884934518523778</c:v>
                </c:pt>
                <c:pt idx="673">
                  <c:v>-37.508021809106765</c:v>
                </c:pt>
                <c:pt idx="674">
                  <c:v>-36.301867471707453</c:v>
                </c:pt>
                <c:pt idx="675">
                  <c:v>-32.057722703861245</c:v>
                </c:pt>
                <c:pt idx="676">
                  <c:v>-30.157184014681782</c:v>
                </c:pt>
                <c:pt idx="677">
                  <c:v>-28.12793906216649</c:v>
                </c:pt>
                <c:pt idx="678">
                  <c:v>-26.068954555313269</c:v>
                </c:pt>
                <c:pt idx="679">
                  <c:v>-23.990172821041533</c:v>
                </c:pt>
                <c:pt idx="680">
                  <c:v>-21.781310285808836</c:v>
                </c:pt>
                <c:pt idx="681">
                  <c:v>-19.751084214564514</c:v>
                </c:pt>
                <c:pt idx="682">
                  <c:v>-17.537345227828787</c:v>
                </c:pt>
                <c:pt idx="683">
                  <c:v>-5.987440699823539</c:v>
                </c:pt>
                <c:pt idx="684">
                  <c:v>-2.5095642302225092</c:v>
                </c:pt>
                <c:pt idx="685">
                  <c:v>1.086862466764956</c:v>
                </c:pt>
                <c:pt idx="686">
                  <c:v>4.258887315228435</c:v>
                </c:pt>
                <c:pt idx="687">
                  <c:v>6.9079855953007145</c:v>
                </c:pt>
                <c:pt idx="688">
                  <c:v>9.2286616664501864</c:v>
                </c:pt>
                <c:pt idx="689">
                  <c:v>11.351083756058987</c:v>
                </c:pt>
                <c:pt idx="690">
                  <c:v>13.264090424331183</c:v>
                </c:pt>
                <c:pt idx="691">
                  <c:v>14.846372654584171</c:v>
                </c:pt>
                <c:pt idx="692">
                  <c:v>16.114492896645466</c:v>
                </c:pt>
                <c:pt idx="693">
                  <c:v>17.50657409017122</c:v>
                </c:pt>
                <c:pt idx="694">
                  <c:v>19.261610929063462</c:v>
                </c:pt>
                <c:pt idx="695">
                  <c:v>21.022651048890516</c:v>
                </c:pt>
                <c:pt idx="696">
                  <c:v>22.816058372720427</c:v>
                </c:pt>
                <c:pt idx="697">
                  <c:v>24.670159061078671</c:v>
                </c:pt>
                <c:pt idx="698">
                  <c:v>26.361083190961722</c:v>
                </c:pt>
                <c:pt idx="699">
                  <c:v>31.172227157619943</c:v>
                </c:pt>
                <c:pt idx="700">
                  <c:v>32.092438812837663</c:v>
                </c:pt>
                <c:pt idx="701">
                  <c:v>32.472666033449741</c:v>
                </c:pt>
                <c:pt idx="702">
                  <c:v>32.26583454856776</c:v>
                </c:pt>
                <c:pt idx="703">
                  <c:v>31.589183189256467</c:v>
                </c:pt>
                <c:pt idx="704">
                  <c:v>30.721738236361922</c:v>
                </c:pt>
                <c:pt idx="705">
                  <c:v>29.269002534494909</c:v>
                </c:pt>
                <c:pt idx="706">
                  <c:v>27.28482104517542</c:v>
                </c:pt>
                <c:pt idx="707">
                  <c:v>20.482754040705728</c:v>
                </c:pt>
                <c:pt idx="708">
                  <c:v>17.682174914528726</c:v>
                </c:pt>
                <c:pt idx="709">
                  <c:v>14.355415014276506</c:v>
                </c:pt>
                <c:pt idx="710">
                  <c:v>10.572376620861462</c:v>
                </c:pt>
                <c:pt idx="711">
                  <c:v>6.8022773378104926</c:v>
                </c:pt>
                <c:pt idx="712">
                  <c:v>3.2803816650464928</c:v>
                </c:pt>
                <c:pt idx="713">
                  <c:v>-0.29582524348626305</c:v>
                </c:pt>
                <c:pt idx="714">
                  <c:v>-3.8742712398108083</c:v>
                </c:pt>
                <c:pt idx="715">
                  <c:v>-7.4019321993623093</c:v>
                </c:pt>
                <c:pt idx="716">
                  <c:v>-17.628482415089536</c:v>
                </c:pt>
                <c:pt idx="717">
                  <c:v>-21.214320801043748</c:v>
                </c:pt>
                <c:pt idx="718">
                  <c:v>-24.666727039884279</c:v>
                </c:pt>
                <c:pt idx="719">
                  <c:v>-27.770161003754765</c:v>
                </c:pt>
                <c:pt idx="720">
                  <c:v>-30.606050690120533</c:v>
                </c:pt>
                <c:pt idx="721">
                  <c:v>-33.249777102301849</c:v>
                </c:pt>
                <c:pt idx="722">
                  <c:v>-35.796664181738535</c:v>
                </c:pt>
                <c:pt idx="723">
                  <c:v>-43.323811925938514</c:v>
                </c:pt>
                <c:pt idx="724">
                  <c:v>-46.055552459328325</c:v>
                </c:pt>
                <c:pt idx="725">
                  <c:v>-48.666804812991771</c:v>
                </c:pt>
                <c:pt idx="726">
                  <c:v>-51.030421828107023</c:v>
                </c:pt>
                <c:pt idx="727">
                  <c:v>-53.304776466997254</c:v>
                </c:pt>
                <c:pt idx="728">
                  <c:v>-55.67324079147528</c:v>
                </c:pt>
                <c:pt idx="729">
                  <c:v>-58.254467026419299</c:v>
                </c:pt>
                <c:pt idx="730">
                  <c:v>-60.490694031542525</c:v>
                </c:pt>
                <c:pt idx="731">
                  <c:v>-64.681260974155592</c:v>
                </c:pt>
                <c:pt idx="732">
                  <c:v>-66.366157537986993</c:v>
                </c:pt>
                <c:pt idx="733">
                  <c:v>-68.423752936145462</c:v>
                </c:pt>
                <c:pt idx="734">
                  <c:v>-70.49255348731009</c:v>
                </c:pt>
                <c:pt idx="735">
                  <c:v>-72.356188512621941</c:v>
                </c:pt>
                <c:pt idx="736">
                  <c:v>-74.075749652529225</c:v>
                </c:pt>
                <c:pt idx="737">
                  <c:v>-75.638326938808746</c:v>
                </c:pt>
                <c:pt idx="738">
                  <c:v>-76.863243957639781</c:v>
                </c:pt>
                <c:pt idx="739">
                  <c:v>-77.360044597110061</c:v>
                </c:pt>
                <c:pt idx="740">
                  <c:v>-79.169562667590014</c:v>
                </c:pt>
                <c:pt idx="741">
                  <c:v>-79.344318369874031</c:v>
                </c:pt>
                <c:pt idx="742">
                  <c:v>-79.076521527152252</c:v>
                </c:pt>
                <c:pt idx="743">
                  <c:v>-78.52658990860229</c:v>
                </c:pt>
                <c:pt idx="744">
                  <c:v>-77.663297710723754</c:v>
                </c:pt>
                <c:pt idx="745">
                  <c:v>-76.412711323171251</c:v>
                </c:pt>
                <c:pt idx="746">
                  <c:v>-74.831497638068512</c:v>
                </c:pt>
                <c:pt idx="747">
                  <c:v>-72.849079248247108</c:v>
                </c:pt>
                <c:pt idx="748">
                  <c:v>-65.199889076828995</c:v>
                </c:pt>
                <c:pt idx="749">
                  <c:v>-62.297370743327768</c:v>
                </c:pt>
                <c:pt idx="750">
                  <c:v>-59.582556936521286</c:v>
                </c:pt>
                <c:pt idx="751">
                  <c:v>-56.979478953256759</c:v>
                </c:pt>
                <c:pt idx="752">
                  <c:v>-54.139897929099277</c:v>
                </c:pt>
                <c:pt idx="753">
                  <c:v>-51.206420928384048</c:v>
                </c:pt>
                <c:pt idx="754">
                  <c:v>-48.378953320610783</c:v>
                </c:pt>
                <c:pt idx="755">
                  <c:v>-45.643540877523037</c:v>
                </c:pt>
                <c:pt idx="756">
                  <c:v>-38.264969479428302</c:v>
                </c:pt>
                <c:pt idx="757">
                  <c:v>-36.286077288602016</c:v>
                </c:pt>
                <c:pt idx="758">
                  <c:v>-34.487492377817759</c:v>
                </c:pt>
                <c:pt idx="759">
                  <c:v>-32.815772918496812</c:v>
                </c:pt>
                <c:pt idx="760">
                  <c:v>-31.173059602979031</c:v>
                </c:pt>
                <c:pt idx="761">
                  <c:v>-29.424113471442524</c:v>
                </c:pt>
                <c:pt idx="762">
                  <c:v>-27.593171070701988</c:v>
                </c:pt>
                <c:pt idx="763">
                  <c:v>-25.677745604771527</c:v>
                </c:pt>
                <c:pt idx="764">
                  <c:v>-18.54659583619479</c:v>
                </c:pt>
                <c:pt idx="765">
                  <c:v>-15.927339107952264</c:v>
                </c:pt>
                <c:pt idx="766">
                  <c:v>-13.689392716542049</c:v>
                </c:pt>
                <c:pt idx="767">
                  <c:v>-11.824271442066783</c:v>
                </c:pt>
                <c:pt idx="768">
                  <c:v>-10.243106327198063</c:v>
                </c:pt>
                <c:pt idx="769">
                  <c:v>-8.8409808092607705</c:v>
                </c:pt>
                <c:pt idx="770">
                  <c:v>-7.6302268706922955</c:v>
                </c:pt>
                <c:pt idx="771">
                  <c:v>-5.0776036466087913</c:v>
                </c:pt>
                <c:pt idx="772">
                  <c:v>-4.6677777253377695</c:v>
                </c:pt>
                <c:pt idx="773">
                  <c:v>-4.2390919821665438</c:v>
                </c:pt>
                <c:pt idx="774">
                  <c:v>-3.7799284170988003</c:v>
                </c:pt>
                <c:pt idx="775">
                  <c:v>-3.3512135317870388</c:v>
                </c:pt>
                <c:pt idx="776">
                  <c:v>-3.0375032467725323</c:v>
                </c:pt>
                <c:pt idx="777">
                  <c:v>-2.9906038287280685</c:v>
                </c:pt>
                <c:pt idx="778">
                  <c:v>-3.2085578972185553</c:v>
                </c:pt>
                <c:pt idx="779">
                  <c:v>-5.1334157026105354</c:v>
                </c:pt>
                <c:pt idx="780">
                  <c:v>-6.1929705024322717</c:v>
                </c:pt>
                <c:pt idx="781">
                  <c:v>-7.4144827478532971</c:v>
                </c:pt>
                <c:pt idx="782">
                  <c:v>-9.0067413041898021</c:v>
                </c:pt>
                <c:pt idx="783">
                  <c:v>-10.995172688992795</c:v>
                </c:pt>
                <c:pt idx="784">
                  <c:v>-13.077019205036041</c:v>
                </c:pt>
                <c:pt idx="785">
                  <c:v>-15.177298124919499</c:v>
                </c:pt>
                <c:pt idx="786">
                  <c:v>-17.413427989574807</c:v>
                </c:pt>
                <c:pt idx="787">
                  <c:v>-24.097746175521287</c:v>
                </c:pt>
                <c:pt idx="788">
                  <c:v>-26.497776295139765</c:v>
                </c:pt>
                <c:pt idx="789">
                  <c:v>-28.84466572163155</c:v>
                </c:pt>
                <c:pt idx="790">
                  <c:v>-31.173506449133072</c:v>
                </c:pt>
                <c:pt idx="791">
                  <c:v>-33.594081777774804</c:v>
                </c:pt>
                <c:pt idx="792">
                  <c:v>-36.136029264403817</c:v>
                </c:pt>
                <c:pt idx="793">
                  <c:v>-38.737140153186999</c:v>
                </c:pt>
                <c:pt idx="794">
                  <c:v>-41.287679714228034</c:v>
                </c:pt>
                <c:pt idx="795">
                  <c:v>-43.578786226858789</c:v>
                </c:pt>
                <c:pt idx="796">
                  <c:v>-49.740498407959251</c:v>
                </c:pt>
                <c:pt idx="797">
                  <c:v>-51.63482010717405</c:v>
                </c:pt>
                <c:pt idx="798">
                  <c:v>-53.366208099084076</c:v>
                </c:pt>
                <c:pt idx="799">
                  <c:v>-55.001227889520294</c:v>
                </c:pt>
                <c:pt idx="800">
                  <c:v>-56.682277690811759</c:v>
                </c:pt>
                <c:pt idx="801">
                  <c:v>-58.373532098287058</c:v>
                </c:pt>
                <c:pt idx="802">
                  <c:v>-59.967189477365807</c:v>
                </c:pt>
                <c:pt idx="803">
                  <c:v>-61.546892628188289</c:v>
                </c:pt>
                <c:pt idx="804">
                  <c:v>-63.111723573329513</c:v>
                </c:pt>
                <c:pt idx="805">
                  <c:v>-64.559067979212301</c:v>
                </c:pt>
                <c:pt idx="806">
                  <c:v>-65.758995612599733</c:v>
                </c:pt>
                <c:pt idx="807">
                  <c:v>-66.725790979341511</c:v>
                </c:pt>
                <c:pt idx="808">
                  <c:v>-67.540459515864768</c:v>
                </c:pt>
                <c:pt idx="809">
                  <c:v>-68.026579560857272</c:v>
                </c:pt>
                <c:pt idx="810">
                  <c:v>-67.861644759907321</c:v>
                </c:pt>
                <c:pt idx="811">
                  <c:v>-67.182390036048787</c:v>
                </c:pt>
                <c:pt idx="812">
                  <c:v>-66.274199513769759</c:v>
                </c:pt>
                <c:pt idx="813">
                  <c:v>-65.420975925419555</c:v>
                </c:pt>
                <c:pt idx="814">
                  <c:v>-64.598137875520479</c:v>
                </c:pt>
                <c:pt idx="815">
                  <c:v>-63.362146843315031</c:v>
                </c:pt>
                <c:pt idx="816">
                  <c:v>-61.934041107158748</c:v>
                </c:pt>
                <c:pt idx="817">
                  <c:v>-60.646580197879828</c:v>
                </c:pt>
                <c:pt idx="818">
                  <c:v>-59.467222058632537</c:v>
                </c:pt>
                <c:pt idx="819">
                  <c:v>-58.298559084933309</c:v>
                </c:pt>
                <c:pt idx="820">
                  <c:v>-57.11471791307855</c:v>
                </c:pt>
                <c:pt idx="821">
                  <c:v>-55.942475313126522</c:v>
                </c:pt>
                <c:pt idx="822">
                  <c:v>-54.699023892963567</c:v>
                </c:pt>
                <c:pt idx="823">
                  <c:v>-53.504327273788292</c:v>
                </c:pt>
                <c:pt idx="824">
                  <c:v>-52.106840213207292</c:v>
                </c:pt>
                <c:pt idx="825">
                  <c:v>-50.421409376800554</c:v>
                </c:pt>
                <c:pt idx="826">
                  <c:v>-48.635214732734603</c:v>
                </c:pt>
                <c:pt idx="827">
                  <c:v>-46.912069109550771</c:v>
                </c:pt>
                <c:pt idx="828">
                  <c:v>-45.243569856750526</c:v>
                </c:pt>
                <c:pt idx="829">
                  <c:v>-43.465714721879088</c:v>
                </c:pt>
                <c:pt idx="830">
                  <c:v>-41.638094525150507</c:v>
                </c:pt>
                <c:pt idx="831">
                  <c:v>-39.855955495631804</c:v>
                </c:pt>
                <c:pt idx="832">
                  <c:v>-38.17357486992654</c:v>
                </c:pt>
                <c:pt idx="833">
                  <c:v>-36.5883201413465</c:v>
                </c:pt>
                <c:pt idx="834">
                  <c:v>-35.055103561578861</c:v>
                </c:pt>
                <c:pt idx="835">
                  <c:v>-33.538002585485287</c:v>
                </c:pt>
                <c:pt idx="836">
                  <c:v>-31.651758116200782</c:v>
                </c:pt>
                <c:pt idx="837">
                  <c:v>-29.320134314286008</c:v>
                </c:pt>
                <c:pt idx="838">
                  <c:v>-26.962316585122021</c:v>
                </c:pt>
                <c:pt idx="839">
                  <c:v>-24.498912024052515</c:v>
                </c:pt>
                <c:pt idx="840">
                  <c:v>-21.931028032415554</c:v>
                </c:pt>
                <c:pt idx="841">
                  <c:v>-19.383159834250023</c:v>
                </c:pt>
                <c:pt idx="842">
                  <c:v>-17.020441368465292</c:v>
                </c:pt>
                <c:pt idx="843">
                  <c:v>-8.5364745836075713</c:v>
                </c:pt>
                <c:pt idx="844">
                  <c:v>-6.4746341469893309</c:v>
                </c:pt>
                <c:pt idx="845">
                  <c:v>-4.3998448859605332</c:v>
                </c:pt>
                <c:pt idx="846">
                  <c:v>-2.2346712762987981</c:v>
                </c:pt>
                <c:pt idx="847">
                  <c:v>-6.5069300357549782E-3</c:v>
                </c:pt>
                <c:pt idx="848">
                  <c:v>2.2754246653736914</c:v>
                </c:pt>
                <c:pt idx="849">
                  <c:v>4.4307968017944876</c:v>
                </c:pt>
                <c:pt idx="850">
                  <c:v>8.3180280613959727</c:v>
                </c:pt>
                <c:pt idx="851">
                  <c:v>8.149693344059699</c:v>
                </c:pt>
                <c:pt idx="852">
                  <c:v>7.6003348542724307</c:v>
                </c:pt>
                <c:pt idx="853">
                  <c:v>6.8654477842779329</c:v>
                </c:pt>
                <c:pt idx="854">
                  <c:v>6.1832885604202366</c:v>
                </c:pt>
                <c:pt idx="855">
                  <c:v>5.4607091877462057</c:v>
                </c:pt>
                <c:pt idx="856">
                  <c:v>4.1822240577284306</c:v>
                </c:pt>
                <c:pt idx="857">
                  <c:v>1.9120027457599349</c:v>
                </c:pt>
                <c:pt idx="858">
                  <c:v>-0.895041078575048</c:v>
                </c:pt>
                <c:pt idx="859">
                  <c:v>-6.4398967155622735</c:v>
                </c:pt>
                <c:pt idx="860">
                  <c:v>-9.3500600039105279</c:v>
                </c:pt>
                <c:pt idx="861">
                  <c:v>-12.021544304878546</c:v>
                </c:pt>
                <c:pt idx="862">
                  <c:v>-14.574269526453801</c:v>
                </c:pt>
                <c:pt idx="863">
                  <c:v>-17.02915972548579</c:v>
                </c:pt>
                <c:pt idx="864">
                  <c:v>-19.379036221375021</c:v>
                </c:pt>
                <c:pt idx="865">
                  <c:v>-21.622801326830263</c:v>
                </c:pt>
                <c:pt idx="866">
                  <c:v>-23.784040747530064</c:v>
                </c:pt>
                <c:pt idx="867">
                  <c:v>-25.94115655535478</c:v>
                </c:pt>
                <c:pt idx="868">
                  <c:v>-32.183213617699778</c:v>
                </c:pt>
                <c:pt idx="869">
                  <c:v>-34.106186898009085</c:v>
                </c:pt>
                <c:pt idx="870">
                  <c:v>-35.957421942555584</c:v>
                </c:pt>
                <c:pt idx="871">
                  <c:v>-37.594782818275519</c:v>
                </c:pt>
                <c:pt idx="872">
                  <c:v>-39.180081260066267</c:v>
                </c:pt>
                <c:pt idx="873">
                  <c:v>-40.761644650854507</c:v>
                </c:pt>
                <c:pt idx="874">
                  <c:v>-42.373141876917302</c:v>
                </c:pt>
                <c:pt idx="875">
                  <c:v>-47.885062038163085</c:v>
                </c:pt>
                <c:pt idx="876">
                  <c:v>-49.702171636232549</c:v>
                </c:pt>
                <c:pt idx="877">
                  <c:v>-51.461225233484527</c:v>
                </c:pt>
                <c:pt idx="878">
                  <c:v>-53.102136593317304</c:v>
                </c:pt>
                <c:pt idx="879">
                  <c:v>-54.782938686414532</c:v>
                </c:pt>
                <c:pt idx="880">
                  <c:v>-56.552517453396007</c:v>
                </c:pt>
                <c:pt idx="881">
                  <c:v>-58.197785563226994</c:v>
                </c:pt>
                <c:pt idx="882">
                  <c:v>-59.734659481622003</c:v>
                </c:pt>
                <c:pt idx="883">
                  <c:v>-63.540098467002778</c:v>
                </c:pt>
                <c:pt idx="884">
                  <c:v>-64.176684240206498</c:v>
                </c:pt>
                <c:pt idx="885">
                  <c:v>-65.009964890436251</c:v>
                </c:pt>
                <c:pt idx="886">
                  <c:v>-65.519709497293547</c:v>
                </c:pt>
                <c:pt idx="887">
                  <c:v>-65.165855913796747</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-40.440478834905804</c:v>
                </c:pt>
              </c:numCache>
            </c:numRef>
          </c:val>
          <c:extLst xmlns:c16r2="http://schemas.microsoft.com/office/drawing/2015/06/chart">
            <c:ext xmlns:c16="http://schemas.microsoft.com/office/drawing/2014/chart" uri="{C3380CC4-5D6E-409C-BE32-E72D297353CC}">
              <c16:uniqueId val="{00000003-C1DE-4FB9-A755-20EC528FE68A}"/>
            </c:ext>
          </c:extLst>
        </c:ser>
        <c:marker val="1"/>
        <c:axId val="296896768"/>
        <c:axId val="297250816"/>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968967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250816"/>
        <c:crosses val="autoZero"/>
        <c:auto val="1"/>
        <c:lblAlgn val="ctr"/>
        <c:lblOffset val="100"/>
      </c:catAx>
      <c:valAx>
        <c:axId val="2972508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68967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-9.9964408033909162</c:v>
                </c:pt>
                <c:pt idx="6">
                  <c:v>-9.9979845333910369</c:v>
                </c:pt>
                <c:pt idx="7">
                  <c:v>-9.9986333669263843</c:v>
                </c:pt>
                <c:pt idx="8">
                  <c:v>-10.010771903391126</c:v>
                </c:pt>
                <c:pt idx="9">
                  <c:v>-9.9409634933909761</c:v>
                </c:pt>
                <c:pt idx="10">
                  <c:v>-9.6216022533909467</c:v>
                </c:pt>
                <c:pt idx="11">
                  <c:v>-8.4307707133910519</c:v>
                </c:pt>
                <c:pt idx="12">
                  <c:v>-6.7926063669263215</c:v>
                </c:pt>
                <c:pt idx="13">
                  <c:v>-6.4076892333909967</c:v>
                </c:pt>
                <c:pt idx="14">
                  <c:v>-7.8761974933908654</c:v>
                </c:pt>
                <c:pt idx="15">
                  <c:v>-9.8669992133910576</c:v>
                </c:pt>
                <c:pt idx="16">
                  <c:v>-11.227230931758413</c:v>
                </c:pt>
                <c:pt idx="17">
                  <c:v>-11.813089091313135</c:v>
                </c:pt>
                <c:pt idx="18">
                  <c:v>-13.031650242557689</c:v>
                </c:pt>
                <c:pt idx="19">
                  <c:v>-13.452147583391042</c:v>
                </c:pt>
                <c:pt idx="20">
                  <c:v>-14.02056358339112</c:v>
                </c:pt>
                <c:pt idx="21">
                  <c:v>-14.508681483390943</c:v>
                </c:pt>
                <c:pt idx="22">
                  <c:v>-13.087299258288972</c:v>
                </c:pt>
                <c:pt idx="23">
                  <c:v>-12.237581427532348</c:v>
                </c:pt>
                <c:pt idx="24">
                  <c:v>-12.393032013391</c:v>
                </c:pt>
                <c:pt idx="25">
                  <c:v>-12.355222427184064</c:v>
                </c:pt>
                <c:pt idx="26">
                  <c:v>-12.358600488138421</c:v>
                </c:pt>
                <c:pt idx="27">
                  <c:v>-11.902700533390973</c:v>
                </c:pt>
                <c:pt idx="28">
                  <c:v>-11.302330033799183</c:v>
                </c:pt>
                <c:pt idx="29">
                  <c:v>-11.008100613391051</c:v>
                </c:pt>
                <c:pt idx="30">
                  <c:v>-10.771553773390918</c:v>
                </c:pt>
                <c:pt idx="31">
                  <c:v>-10.751930483391073</c:v>
                </c:pt>
                <c:pt idx="32">
                  <c:v>-10.688774870533848</c:v>
                </c:pt>
                <c:pt idx="33">
                  <c:v>-11.192321554374569</c:v>
                </c:pt>
                <c:pt idx="34">
                  <c:v>-11.079240293391052</c:v>
                </c:pt>
                <c:pt idx="35">
                  <c:v>-10.528516123391068</c:v>
                </c:pt>
                <c:pt idx="36">
                  <c:v>-9.6487127033909506</c:v>
                </c:pt>
                <c:pt idx="37">
                  <c:v>-9.4301718933908862</c:v>
                </c:pt>
                <c:pt idx="38">
                  <c:v>-9.4159548399216462</c:v>
                </c:pt>
                <c:pt idx="39">
                  <c:v>-9.3816256733910137</c:v>
                </c:pt>
                <c:pt idx="40">
                  <c:v>-9.3590831733911557</c:v>
                </c:pt>
                <c:pt idx="41">
                  <c:v>-9.3450695133909996</c:v>
                </c:pt>
                <c:pt idx="42">
                  <c:v>-9.8405339977659914</c:v>
                </c:pt>
                <c:pt idx="43">
                  <c:v>-9.837876753390999</c:v>
                </c:pt>
                <c:pt idx="44">
                  <c:v>-9.4771679933909212</c:v>
                </c:pt>
                <c:pt idx="45">
                  <c:v>-9.3099393033910651</c:v>
                </c:pt>
                <c:pt idx="46">
                  <c:v>-10.016234883390936</c:v>
                </c:pt>
                <c:pt idx="47">
                  <c:v>-10.143424643390855</c:v>
                </c:pt>
                <c:pt idx="48">
                  <c:v>-9.4469301933909975</c:v>
                </c:pt>
                <c:pt idx="49">
                  <c:v>-8.4479060233910133</c:v>
                </c:pt>
                <c:pt idx="50">
                  <c:v>-7.8873006287755887</c:v>
                </c:pt>
                <c:pt idx="51">
                  <c:v>-8.240869656248119</c:v>
                </c:pt>
                <c:pt idx="52">
                  <c:v>-8.9775329033909834</c:v>
                </c:pt>
                <c:pt idx="53">
                  <c:v>-10.34956962955262</c:v>
                </c:pt>
                <c:pt idx="54">
                  <c:v>-10.898503683494113</c:v>
                </c:pt>
                <c:pt idx="55">
                  <c:v>-10.604439373390974</c:v>
                </c:pt>
                <c:pt idx="56">
                  <c:v>-10.50130731339102</c:v>
                </c:pt>
                <c:pt idx="57">
                  <c:v>-10.292399743391027</c:v>
                </c:pt>
                <c:pt idx="58">
                  <c:v>-9.031797227676762</c:v>
                </c:pt>
                <c:pt idx="59">
                  <c:v>-8.3896620133909945</c:v>
                </c:pt>
                <c:pt idx="60">
                  <c:v>-7.6734667298089079</c:v>
                </c:pt>
                <c:pt idx="61">
                  <c:v>-7.5518093033910532</c:v>
                </c:pt>
                <c:pt idx="62">
                  <c:v>-7.3256876733911716</c:v>
                </c:pt>
                <c:pt idx="63">
                  <c:v>-6.7126521358399476</c:v>
                </c:pt>
                <c:pt idx="64">
                  <c:v>-5.590691625635829</c:v>
                </c:pt>
                <c:pt idx="65">
                  <c:v>-4.1846696033908035</c:v>
                </c:pt>
                <c:pt idx="66">
                  <c:v>-2.9082480433910121</c:v>
                </c:pt>
                <c:pt idx="67">
                  <c:v>-2.2172989933910117</c:v>
                </c:pt>
                <c:pt idx="68">
                  <c:v>-2.2019642378808166</c:v>
                </c:pt>
                <c:pt idx="69">
                  <c:v>-2.7531989763539579</c:v>
                </c:pt>
                <c:pt idx="70">
                  <c:v>-3.1294740967242376</c:v>
                </c:pt>
                <c:pt idx="71">
                  <c:v>-3.7642045333909531</c:v>
                </c:pt>
                <c:pt idx="72">
                  <c:v>-4.0767201533909248</c:v>
                </c:pt>
                <c:pt idx="73">
                  <c:v>-4.3481210967243289</c:v>
                </c:pt>
                <c:pt idx="74">
                  <c:v>-4.7248961633910369</c:v>
                </c:pt>
                <c:pt idx="75">
                  <c:v>-4.8986195933910892</c:v>
                </c:pt>
                <c:pt idx="76">
                  <c:v>-5.0586498433909952</c:v>
                </c:pt>
                <c:pt idx="77">
                  <c:v>-5.1190159607594374</c:v>
                </c:pt>
                <c:pt idx="78">
                  <c:v>-5.421470649754669</c:v>
                </c:pt>
                <c:pt idx="79">
                  <c:v>-5.3583435391640268</c:v>
                </c:pt>
                <c:pt idx="80">
                  <c:v>-5.1227306633910654</c:v>
                </c:pt>
                <c:pt idx="81">
                  <c:v>-5.0505144733909031</c:v>
                </c:pt>
                <c:pt idx="82">
                  <c:v>-4.9163285333908977</c:v>
                </c:pt>
                <c:pt idx="83">
                  <c:v>-4.712912374215831</c:v>
                </c:pt>
                <c:pt idx="84">
                  <c:v>-4.5302407133909828</c:v>
                </c:pt>
                <c:pt idx="85">
                  <c:v>-4.5079306727316606</c:v>
                </c:pt>
                <c:pt idx="86">
                  <c:v>-4.0035398315728505</c:v>
                </c:pt>
                <c:pt idx="87">
                  <c:v>-3.9088151043000599</c:v>
                </c:pt>
                <c:pt idx="88">
                  <c:v>-3.7978266933908875</c:v>
                </c:pt>
                <c:pt idx="89">
                  <c:v>-3.542622713391097</c:v>
                </c:pt>
                <c:pt idx="90">
                  <c:v>-3.1680404933909467</c:v>
                </c:pt>
                <c:pt idx="91">
                  <c:v>-2.8406550878591039</c:v>
                </c:pt>
                <c:pt idx="92">
                  <c:v>-2.5746545933909317</c:v>
                </c:pt>
                <c:pt idx="93">
                  <c:v>-2.5276711233909177</c:v>
                </c:pt>
                <c:pt idx="94">
                  <c:v>-2.5713445133909971</c:v>
                </c:pt>
                <c:pt idx="95">
                  <c:v>-3.0665978730401235</c:v>
                </c:pt>
                <c:pt idx="96">
                  <c:v>-2.9711506633910147</c:v>
                </c:pt>
                <c:pt idx="97">
                  <c:v>-2.5487874533910722</c:v>
                </c:pt>
                <c:pt idx="98">
                  <c:v>-2.0795306433910241</c:v>
                </c:pt>
                <c:pt idx="99">
                  <c:v>-1.2932630833910679</c:v>
                </c:pt>
                <c:pt idx="100">
                  <c:v>-0.46380908630766288</c:v>
                </c:pt>
                <c:pt idx="101">
                  <c:v>0.84202391660890941</c:v>
                </c:pt>
                <c:pt idx="102">
                  <c:v>1.4269465066091125</c:v>
                </c:pt>
                <c:pt idx="103">
                  <c:v>1.7501529866090102</c:v>
                </c:pt>
                <c:pt idx="104">
                  <c:v>4.5633824373133667</c:v>
                </c:pt>
                <c:pt idx="105">
                  <c:v>5.5352004266088954</c:v>
                </c:pt>
                <c:pt idx="106">
                  <c:v>6.6749203407756275</c:v>
                </c:pt>
                <c:pt idx="107">
                  <c:v>8.1245408366090892</c:v>
                </c:pt>
                <c:pt idx="108">
                  <c:v>8.9911767566088372</c:v>
                </c:pt>
                <c:pt idx="109">
                  <c:v>9.8133190666090151</c:v>
                </c:pt>
                <c:pt idx="110">
                  <c:v>10.428410615475087</c:v>
                </c:pt>
                <c:pt idx="111">
                  <c:v>11.01918762660887</c:v>
                </c:pt>
                <c:pt idx="112">
                  <c:v>11.262092965332542</c:v>
                </c:pt>
                <c:pt idx="113">
                  <c:v>10.241683453275668</c:v>
                </c:pt>
                <c:pt idx="114">
                  <c:v>9.8500289266090171</c:v>
                </c:pt>
                <c:pt idx="115">
                  <c:v>8.4148859566089325</c:v>
                </c:pt>
                <c:pt idx="116">
                  <c:v>6.5225794666090149</c:v>
                </c:pt>
                <c:pt idx="117">
                  <c:v>4.7836317066089862</c:v>
                </c:pt>
                <c:pt idx="118">
                  <c:v>2.6831428566089395</c:v>
                </c:pt>
                <c:pt idx="119">
                  <c:v>1.1746852189322681</c:v>
                </c:pt>
                <c:pt idx="120">
                  <c:v>-0.41125345089108123</c:v>
                </c:pt>
                <c:pt idx="121">
                  <c:v>-0.79507601339099665</c:v>
                </c:pt>
                <c:pt idx="122">
                  <c:v>-1.5290075809585209</c:v>
                </c:pt>
                <c:pt idx="123">
                  <c:v>-2.6427806933910318</c:v>
                </c:pt>
                <c:pt idx="124">
                  <c:v>-3.306389273390991</c:v>
                </c:pt>
                <c:pt idx="125">
                  <c:v>-3.4257122933909732</c:v>
                </c:pt>
                <c:pt idx="126">
                  <c:v>-3.7752167633910432</c:v>
                </c:pt>
                <c:pt idx="127">
                  <c:v>-3.9263875533910673</c:v>
                </c:pt>
                <c:pt idx="128">
                  <c:v>-3.9535760833910132</c:v>
                </c:pt>
                <c:pt idx="129">
                  <c:v>-3.8470994133909207</c:v>
                </c:pt>
                <c:pt idx="130">
                  <c:v>-3.7793950749294112</c:v>
                </c:pt>
                <c:pt idx="131">
                  <c:v>-2.9585920133909838</c:v>
                </c:pt>
                <c:pt idx="132">
                  <c:v>-2.7007374233911889</c:v>
                </c:pt>
                <c:pt idx="133">
                  <c:v>-1.8625809527848247</c:v>
                </c:pt>
                <c:pt idx="134">
                  <c:v>-1.0261390933909804</c:v>
                </c:pt>
                <c:pt idx="135">
                  <c:v>7.6827826609076069E-2</c:v>
                </c:pt>
                <c:pt idx="136">
                  <c:v>1.3988790966090501</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6.9270949766090677</c:v>
                </c:pt>
                <c:pt idx="147">
                  <c:v>7.0605487766090507</c:v>
                </c:pt>
                <c:pt idx="148">
                  <c:v>7.1804639866089985</c:v>
                </c:pt>
                <c:pt idx="149">
                  <c:v>7.945987725739414</c:v>
                </c:pt>
                <c:pt idx="150">
                  <c:v>8.0139158766090954</c:v>
                </c:pt>
                <c:pt idx="151">
                  <c:v>7.9691976266088744</c:v>
                </c:pt>
                <c:pt idx="152">
                  <c:v>7.6044358666089327</c:v>
                </c:pt>
                <c:pt idx="153">
                  <c:v>7.3159354866089616</c:v>
                </c:pt>
                <c:pt idx="154">
                  <c:v>6.9937251966089491</c:v>
                </c:pt>
                <c:pt idx="155">
                  <c:v>5.6129489316639907</c:v>
                </c:pt>
                <c:pt idx="156">
                  <c:v>1.1730157088312445</c:v>
                </c:pt>
                <c:pt idx="157">
                  <c:v>-0.15056878339112256</c:v>
                </c:pt>
                <c:pt idx="158">
                  <c:v>-1.4555565186541339</c:v>
                </c:pt>
                <c:pt idx="159">
                  <c:v>-3.1230595133910137</c:v>
                </c:pt>
                <c:pt idx="160">
                  <c:v>-4.0700366533911296</c:v>
                </c:pt>
                <c:pt idx="161">
                  <c:v>-5.0052150733909695</c:v>
                </c:pt>
                <c:pt idx="162">
                  <c:v>-5.8741274033910713</c:v>
                </c:pt>
                <c:pt idx="163">
                  <c:v>-6.4973934533910569</c:v>
                </c:pt>
                <c:pt idx="164">
                  <c:v>-6.8196527923383483</c:v>
                </c:pt>
                <c:pt idx="165">
                  <c:v>-7.3185980133909965</c:v>
                </c:pt>
                <c:pt idx="166">
                  <c:v>-8.6884896310380242</c:v>
                </c:pt>
                <c:pt idx="167">
                  <c:v>-9.2982357433910252</c:v>
                </c:pt>
                <c:pt idx="168">
                  <c:v>-9.3930166633910801</c:v>
                </c:pt>
                <c:pt idx="169">
                  <c:v>-9.2408952633910637</c:v>
                </c:pt>
                <c:pt idx="170">
                  <c:v>-9.2193731531759173</c:v>
                </c:pt>
                <c:pt idx="171">
                  <c:v>-9.246359603390923</c:v>
                </c:pt>
                <c:pt idx="172">
                  <c:v>-9.239033556869277</c:v>
                </c:pt>
                <c:pt idx="173">
                  <c:v>-9.0857718883909957</c:v>
                </c:pt>
                <c:pt idx="174">
                  <c:v>-8.9463220233910867</c:v>
                </c:pt>
                <c:pt idx="175">
                  <c:v>-8.9199380233909835</c:v>
                </c:pt>
                <c:pt idx="176">
                  <c:v>-8.6458241397067326</c:v>
                </c:pt>
                <c:pt idx="177">
                  <c:v>-8.1915276633910512</c:v>
                </c:pt>
                <c:pt idx="178">
                  <c:v>-7.9990842733910625</c:v>
                </c:pt>
                <c:pt idx="179">
                  <c:v>-7.8454724933909876</c:v>
                </c:pt>
                <c:pt idx="180">
                  <c:v>-7.5981156533909875</c:v>
                </c:pt>
                <c:pt idx="181">
                  <c:v>-7.4451855967243414</c:v>
                </c:pt>
                <c:pt idx="182">
                  <c:v>-7.1251221133909564</c:v>
                </c:pt>
                <c:pt idx="183">
                  <c:v>-7.0747074333909126</c:v>
                </c:pt>
                <c:pt idx="184">
                  <c:v>-7.0262251033911145</c:v>
                </c:pt>
                <c:pt idx="185">
                  <c:v>-7.0288047733909718</c:v>
                </c:pt>
                <c:pt idx="186">
                  <c:v>-7.1656985133910069</c:v>
                </c:pt>
                <c:pt idx="187">
                  <c:v>-7.2943235346676119</c:v>
                </c:pt>
                <c:pt idx="188">
                  <c:v>-7.2368868733908727</c:v>
                </c:pt>
                <c:pt idx="189">
                  <c:v>-6.8842305933911092</c:v>
                </c:pt>
                <c:pt idx="190">
                  <c:v>-6.3863268800576813</c:v>
                </c:pt>
                <c:pt idx="191">
                  <c:v>-4.4866270133910033</c:v>
                </c:pt>
                <c:pt idx="192">
                  <c:v>-4.3942577333909005</c:v>
                </c:pt>
                <c:pt idx="193">
                  <c:v>-4.1663672333909565</c:v>
                </c:pt>
                <c:pt idx="194">
                  <c:v>-3.6880188033910315</c:v>
                </c:pt>
                <c:pt idx="195">
                  <c:v>-3.3482561433910973</c:v>
                </c:pt>
                <c:pt idx="196">
                  <c:v>-2.8744788133909216</c:v>
                </c:pt>
                <c:pt idx="197">
                  <c:v>-2.432461603391018</c:v>
                </c:pt>
                <c:pt idx="198">
                  <c:v>-1.9683589933909225</c:v>
                </c:pt>
                <c:pt idx="199">
                  <c:v>-1.769963263390991</c:v>
                </c:pt>
                <c:pt idx="200">
                  <c:v>-0.66689091503030828</c:v>
                </c:pt>
                <c:pt idx="201">
                  <c:v>-0.54793293339095328</c:v>
                </c:pt>
                <c:pt idx="202">
                  <c:v>-0.33850881339104466</c:v>
                </c:pt>
                <c:pt idx="203">
                  <c:v>-0.10657475339094449</c:v>
                </c:pt>
                <c:pt idx="204">
                  <c:v>1.6819266089669327E-3</c:v>
                </c:pt>
                <c:pt idx="205">
                  <c:v>0.10063579342728707</c:v>
                </c:pt>
                <c:pt idx="206">
                  <c:v>0.16595532660902279</c:v>
                </c:pt>
                <c:pt idx="207">
                  <c:v>0.28542058660904979</c:v>
                </c:pt>
                <c:pt idx="208">
                  <c:v>0.40242504910905563</c:v>
                </c:pt>
                <c:pt idx="209">
                  <c:v>0.76710798660904822</c:v>
                </c:pt>
                <c:pt idx="210">
                  <c:v>0.62513183660915717</c:v>
                </c:pt>
                <c:pt idx="211">
                  <c:v>0.24574549660904674</c:v>
                </c:pt>
                <c:pt idx="212">
                  <c:v>-7.0282823390968474E-2</c:v>
                </c:pt>
                <c:pt idx="213">
                  <c:v>-0.27065887339099981</c:v>
                </c:pt>
                <c:pt idx="214">
                  <c:v>-0.45792106339088456</c:v>
                </c:pt>
                <c:pt idx="215">
                  <c:v>-0.31472698339092653</c:v>
                </c:pt>
                <c:pt idx="216">
                  <c:v>9.1061710013306624E-2</c:v>
                </c:pt>
                <c:pt idx="217">
                  <c:v>0.27114512946614855</c:v>
                </c:pt>
                <c:pt idx="218">
                  <c:v>-0.31153361339089275</c:v>
                </c:pt>
                <c:pt idx="219">
                  <c:v>-0.18142585339097655</c:v>
                </c:pt>
                <c:pt idx="220">
                  <c:v>0.14078851660889313</c:v>
                </c:pt>
                <c:pt idx="221">
                  <c:v>0.71478631660890835</c:v>
                </c:pt>
                <c:pt idx="222">
                  <c:v>1.1617492554262578</c:v>
                </c:pt>
                <c:pt idx="223">
                  <c:v>1.4579617966090685</c:v>
                </c:pt>
                <c:pt idx="224">
                  <c:v>1.3014891451455242</c:v>
                </c:pt>
                <c:pt idx="225">
                  <c:v>1.6389254977202796</c:v>
                </c:pt>
                <c:pt idx="226">
                  <c:v>1.837100876609</c:v>
                </c:pt>
                <c:pt idx="227">
                  <c:v>2.0622757310533473</c:v>
                </c:pt>
                <c:pt idx="228">
                  <c:v>2.2171760966090241</c:v>
                </c:pt>
                <c:pt idx="229">
                  <c:v>2.1883475666091963</c:v>
                </c:pt>
                <c:pt idx="230">
                  <c:v>1.9821866366090011</c:v>
                </c:pt>
                <c:pt idx="231">
                  <c:v>1.5866478754980027</c:v>
                </c:pt>
                <c:pt idx="232">
                  <c:v>-0.62500159780653064</c:v>
                </c:pt>
                <c:pt idx="233">
                  <c:v>-1.0502225133909349</c:v>
                </c:pt>
                <c:pt idx="234">
                  <c:v>-1.3504848233909574</c:v>
                </c:pt>
                <c:pt idx="235">
                  <c:v>-1.2928737933909953</c:v>
                </c:pt>
                <c:pt idx="236">
                  <c:v>-1.4110070033910631</c:v>
                </c:pt>
                <c:pt idx="237">
                  <c:v>-1.7063753538164832</c:v>
                </c:pt>
                <c:pt idx="238">
                  <c:v>-2.2175905733909946</c:v>
                </c:pt>
                <c:pt idx="239">
                  <c:v>-2.7419345533910628</c:v>
                </c:pt>
                <c:pt idx="240">
                  <c:v>-3.1673128050576782</c:v>
                </c:pt>
                <c:pt idx="241">
                  <c:v>-5.0152664271840752</c:v>
                </c:pt>
                <c:pt idx="242">
                  <c:v>-4.9927512154113032</c:v>
                </c:pt>
                <c:pt idx="243">
                  <c:v>-4.6289343533908855</c:v>
                </c:pt>
                <c:pt idx="244">
                  <c:v>-4.627497513391047</c:v>
                </c:pt>
                <c:pt idx="245">
                  <c:v>-4.7361127033910311</c:v>
                </c:pt>
                <c:pt idx="246">
                  <c:v>-4.6440671733910364</c:v>
                </c:pt>
                <c:pt idx="247">
                  <c:v>-4.5955121750070571</c:v>
                </c:pt>
                <c:pt idx="248">
                  <c:v>-4.6618320133910061</c:v>
                </c:pt>
                <c:pt idx="249">
                  <c:v>-4.7492105940362137</c:v>
                </c:pt>
                <c:pt idx="250">
                  <c:v>-4.613271473390995</c:v>
                </c:pt>
                <c:pt idx="251">
                  <c:v>-4.4962976033909019</c:v>
                </c:pt>
                <c:pt idx="252">
                  <c:v>-4.5185185133909558</c:v>
                </c:pt>
                <c:pt idx="253">
                  <c:v>-4.6167921836037813</c:v>
                </c:pt>
                <c:pt idx="254">
                  <c:v>-4.4206838433909041</c:v>
                </c:pt>
                <c:pt idx="255">
                  <c:v>-3.3605860933909213</c:v>
                </c:pt>
                <c:pt idx="256">
                  <c:v>-2.7391395933911156</c:v>
                </c:pt>
                <c:pt idx="257">
                  <c:v>-2.4445775624106161</c:v>
                </c:pt>
                <c:pt idx="258">
                  <c:v>-1.1400536449700105</c:v>
                </c:pt>
                <c:pt idx="259">
                  <c:v>-0.85137341339095962</c:v>
                </c:pt>
                <c:pt idx="260">
                  <c:v>-0.56847751339105912</c:v>
                </c:pt>
                <c:pt idx="261">
                  <c:v>-0.24577742339099026</c:v>
                </c:pt>
                <c:pt idx="262">
                  <c:v>5.4602661787583901E-3</c:v>
                </c:pt>
                <c:pt idx="263">
                  <c:v>4.3367436608932088E-2</c:v>
                </c:pt>
                <c:pt idx="264">
                  <c:v>0.14574298660900814</c:v>
                </c:pt>
                <c:pt idx="265">
                  <c:v>-0.17755223025858413</c:v>
                </c:pt>
                <c:pt idx="266">
                  <c:v>5.595493660899821E-2</c:v>
                </c:pt>
                <c:pt idx="267">
                  <c:v>0.18996516660905632</c:v>
                </c:pt>
                <c:pt idx="268">
                  <c:v>0.52795766402829269</c:v>
                </c:pt>
                <c:pt idx="269">
                  <c:v>0.32366319660899034</c:v>
                </c:pt>
                <c:pt idx="270">
                  <c:v>0.16940120660891014</c:v>
                </c:pt>
                <c:pt idx="271">
                  <c:v>3.1511653275686058E-2</c:v>
                </c:pt>
                <c:pt idx="272">
                  <c:v>0.32982175131476793</c:v>
                </c:pt>
                <c:pt idx="273">
                  <c:v>0.44853864660902326</c:v>
                </c:pt>
                <c:pt idx="274">
                  <c:v>0.49767628963940097</c:v>
                </c:pt>
                <c:pt idx="275">
                  <c:v>0.40212120660928008</c:v>
                </c:pt>
                <c:pt idx="276">
                  <c:v>0.35188321660895394</c:v>
                </c:pt>
                <c:pt idx="277">
                  <c:v>-0.15071929339110582</c:v>
                </c:pt>
                <c:pt idx="278">
                  <c:v>-0.60350916490612849</c:v>
                </c:pt>
                <c:pt idx="279">
                  <c:v>-0.82346097339100766</c:v>
                </c:pt>
                <c:pt idx="280">
                  <c:v>-0.74614731339093532</c:v>
                </c:pt>
                <c:pt idx="281">
                  <c:v>-0.42404379717476126</c:v>
                </c:pt>
                <c:pt idx="282">
                  <c:v>-0.17348953339102036</c:v>
                </c:pt>
                <c:pt idx="283">
                  <c:v>0.22752712660900437</c:v>
                </c:pt>
                <c:pt idx="284">
                  <c:v>0.57123006741704763</c:v>
                </c:pt>
                <c:pt idx="285">
                  <c:v>1.1275134666089177</c:v>
                </c:pt>
                <c:pt idx="286">
                  <c:v>1.4993032166090636</c:v>
                </c:pt>
                <c:pt idx="287">
                  <c:v>1.9306699266089145</c:v>
                </c:pt>
                <c:pt idx="288">
                  <c:v>2.1161222692175841</c:v>
                </c:pt>
                <c:pt idx="289">
                  <c:v>2.1758472116090237</c:v>
                </c:pt>
                <c:pt idx="290">
                  <c:v>2.4740505349960804</c:v>
                </c:pt>
                <c:pt idx="291">
                  <c:v>2.5461365466089791</c:v>
                </c:pt>
                <c:pt idx="292">
                  <c:v>2.5669859266090347</c:v>
                </c:pt>
                <c:pt idx="293">
                  <c:v>2.5879294566089053</c:v>
                </c:pt>
                <c:pt idx="294">
                  <c:v>2.92407459660906</c:v>
                </c:pt>
                <c:pt idx="295">
                  <c:v>3.1353559666091106</c:v>
                </c:pt>
                <c:pt idx="296">
                  <c:v>3.4313609066089867</c:v>
                </c:pt>
                <c:pt idx="297">
                  <c:v>3.8994052466089073</c:v>
                </c:pt>
                <c:pt idx="298">
                  <c:v>4.0179839866090497</c:v>
                </c:pt>
                <c:pt idx="299">
                  <c:v>3.7442700243448708</c:v>
                </c:pt>
                <c:pt idx="300">
                  <c:v>3.6691644666090193</c:v>
                </c:pt>
                <c:pt idx="301">
                  <c:v>3.3491828166089874</c:v>
                </c:pt>
                <c:pt idx="302">
                  <c:v>2.6847150466091003</c:v>
                </c:pt>
                <c:pt idx="303">
                  <c:v>2.1234118018264088</c:v>
                </c:pt>
                <c:pt idx="304">
                  <c:v>1.5329404566089551</c:v>
                </c:pt>
                <c:pt idx="305">
                  <c:v>0.95591633660896491</c:v>
                </c:pt>
                <c:pt idx="306">
                  <c:v>0.39845185177752296</c:v>
                </c:pt>
                <c:pt idx="307">
                  <c:v>-0.92079628925307611</c:v>
                </c:pt>
                <c:pt idx="308">
                  <c:v>-1.6729889081277782</c:v>
                </c:pt>
                <c:pt idx="309">
                  <c:v>-2.1582013333909487</c:v>
                </c:pt>
                <c:pt idx="310">
                  <c:v>-2.6492592833911317</c:v>
                </c:pt>
                <c:pt idx="311">
                  <c:v>-2.8893900333909808</c:v>
                </c:pt>
                <c:pt idx="312">
                  <c:v>-2.8509092929609787</c:v>
                </c:pt>
                <c:pt idx="313">
                  <c:v>-2.4029463133911539</c:v>
                </c:pt>
                <c:pt idx="314">
                  <c:v>-2.2045540929363789</c:v>
                </c:pt>
                <c:pt idx="315">
                  <c:v>-1.3003291562481252</c:v>
                </c:pt>
                <c:pt idx="316">
                  <c:v>-1.1710483297175789</c:v>
                </c:pt>
                <c:pt idx="317">
                  <c:v>-1.0154967709667773</c:v>
                </c:pt>
                <c:pt idx="318">
                  <c:v>-0.81316216339101266</c:v>
                </c:pt>
                <c:pt idx="319">
                  <c:v>-0.812811953390977</c:v>
                </c:pt>
                <c:pt idx="320">
                  <c:v>-0.92122544339096635</c:v>
                </c:pt>
                <c:pt idx="321">
                  <c:v>-0.57768539270148289</c:v>
                </c:pt>
                <c:pt idx="322">
                  <c:v>-0.35033179116868507</c:v>
                </c:pt>
                <c:pt idx="323">
                  <c:v>-0.75609420386717874</c:v>
                </c:pt>
                <c:pt idx="324">
                  <c:v>-1.0799186033908938</c:v>
                </c:pt>
                <c:pt idx="325">
                  <c:v>-1.6832735533910896</c:v>
                </c:pt>
                <c:pt idx="326">
                  <c:v>-2.132006288901124</c:v>
                </c:pt>
                <c:pt idx="327">
                  <c:v>-2.7269476533910506</c:v>
                </c:pt>
                <c:pt idx="328">
                  <c:v>-3.1841847233910281</c:v>
                </c:pt>
                <c:pt idx="329">
                  <c:v>-3.7211667406637616</c:v>
                </c:pt>
                <c:pt idx="330">
                  <c:v>-4.4684042899867906</c:v>
                </c:pt>
                <c:pt idx="331">
                  <c:v>-4.1530476497545692</c:v>
                </c:pt>
                <c:pt idx="332">
                  <c:v>-3.6626361433908983</c:v>
                </c:pt>
                <c:pt idx="333">
                  <c:v>-3.1740881033909849</c:v>
                </c:pt>
                <c:pt idx="334">
                  <c:v>-2.6772261733910625</c:v>
                </c:pt>
                <c:pt idx="335">
                  <c:v>-2.2230117103607241</c:v>
                </c:pt>
                <c:pt idx="336">
                  <c:v>-1.585499923390941</c:v>
                </c:pt>
                <c:pt idx="337">
                  <c:v>-0.92491797492940009</c:v>
                </c:pt>
                <c:pt idx="338">
                  <c:v>3.4116052405772166</c:v>
                </c:pt>
                <c:pt idx="339">
                  <c:v>3.4115441766090262</c:v>
                </c:pt>
                <c:pt idx="340">
                  <c:v>3.2069965966091445</c:v>
                </c:pt>
                <c:pt idx="341">
                  <c:v>3.2136962066090011</c:v>
                </c:pt>
                <c:pt idx="342">
                  <c:v>3.7912286387829548</c:v>
                </c:pt>
                <c:pt idx="343">
                  <c:v>4.5843777266091195</c:v>
                </c:pt>
                <c:pt idx="344">
                  <c:v>5.5290310066089301</c:v>
                </c:pt>
                <c:pt idx="345">
                  <c:v>6.4342681066089282</c:v>
                </c:pt>
                <c:pt idx="346">
                  <c:v>7.0064728566090366</c:v>
                </c:pt>
                <c:pt idx="347">
                  <c:v>7.4307732643868434</c:v>
                </c:pt>
                <c:pt idx="348">
                  <c:v>7.8178796566089641</c:v>
                </c:pt>
                <c:pt idx="349">
                  <c:v>8.2512692066089528</c:v>
                </c:pt>
                <c:pt idx="350">
                  <c:v>8.7868720466090195</c:v>
                </c:pt>
                <c:pt idx="351">
                  <c:v>9.1971378866090028</c:v>
                </c:pt>
                <c:pt idx="352">
                  <c:v>9.6500123666090047</c:v>
                </c:pt>
                <c:pt idx="353">
                  <c:v>9.9461156229725383</c:v>
                </c:pt>
                <c:pt idx="354">
                  <c:v>10.282508084170033</c:v>
                </c:pt>
                <c:pt idx="355">
                  <c:v>10.897581931664011</c:v>
                </c:pt>
                <c:pt idx="356">
                  <c:v>11.023230086609093</c:v>
                </c:pt>
                <c:pt idx="357">
                  <c:v>11.204300636609062</c:v>
                </c:pt>
                <c:pt idx="358">
                  <c:v>11.336071806609127</c:v>
                </c:pt>
                <c:pt idx="359">
                  <c:v>11.427675410851517</c:v>
                </c:pt>
                <c:pt idx="360">
                  <c:v>11.809068066608972</c:v>
                </c:pt>
                <c:pt idx="361">
                  <c:v>12.029338454000396</c:v>
                </c:pt>
                <c:pt idx="362">
                  <c:v>12.220757645432482</c:v>
                </c:pt>
                <c:pt idx="363">
                  <c:v>11.99282728660917</c:v>
                </c:pt>
                <c:pt idx="364">
                  <c:v>11.667437211328142</c:v>
                </c:pt>
                <c:pt idx="365">
                  <c:v>10.79628758660907</c:v>
                </c:pt>
                <c:pt idx="366">
                  <c:v>9.5704588066091141</c:v>
                </c:pt>
                <c:pt idx="367">
                  <c:v>8.0604068366090136</c:v>
                </c:pt>
                <c:pt idx="368">
                  <c:v>6.4921448266090334</c:v>
                </c:pt>
                <c:pt idx="369">
                  <c:v>5.4015497866090545</c:v>
                </c:pt>
                <c:pt idx="370">
                  <c:v>0.94173657356559226</c:v>
                </c:pt>
                <c:pt idx="371">
                  <c:v>0.1945757066090294</c:v>
                </c:pt>
                <c:pt idx="372">
                  <c:v>-0.54818639339117681</c:v>
                </c:pt>
                <c:pt idx="373">
                  <c:v>-0.50828336339100111</c:v>
                </c:pt>
                <c:pt idx="374">
                  <c:v>-0.5672345633910254</c:v>
                </c:pt>
                <c:pt idx="375">
                  <c:v>-0.58530650339096679</c:v>
                </c:pt>
                <c:pt idx="376">
                  <c:v>-1.0855999123809135</c:v>
                </c:pt>
                <c:pt idx="377">
                  <c:v>-1.6169415933909335</c:v>
                </c:pt>
                <c:pt idx="378">
                  <c:v>-1.7261800933909655</c:v>
                </c:pt>
                <c:pt idx="379">
                  <c:v>-2.2886845333910069</c:v>
                </c:pt>
                <c:pt idx="380">
                  <c:v>-2.6397410933910797</c:v>
                </c:pt>
                <c:pt idx="381">
                  <c:v>-2.5763187230684808</c:v>
                </c:pt>
                <c:pt idx="382">
                  <c:v>-2.4827293633910159</c:v>
                </c:pt>
                <c:pt idx="383">
                  <c:v>-2.5111076933909828</c:v>
                </c:pt>
                <c:pt idx="384">
                  <c:v>-2.3942043733909908</c:v>
                </c:pt>
                <c:pt idx="385">
                  <c:v>-2.2348826133910782</c:v>
                </c:pt>
                <c:pt idx="386">
                  <c:v>-2.2046242694887335</c:v>
                </c:pt>
                <c:pt idx="387">
                  <c:v>-2.2134900733909726</c:v>
                </c:pt>
                <c:pt idx="388">
                  <c:v>-2.2293315833910743</c:v>
                </c:pt>
                <c:pt idx="389">
                  <c:v>-2.2060104833909122</c:v>
                </c:pt>
                <c:pt idx="390">
                  <c:v>-2.0634820633910782</c:v>
                </c:pt>
                <c:pt idx="391">
                  <c:v>-1.9363965533910918</c:v>
                </c:pt>
                <c:pt idx="392">
                  <c:v>-1.8283420638959886</c:v>
                </c:pt>
                <c:pt idx="393">
                  <c:v>-1.7405592333909397</c:v>
                </c:pt>
                <c:pt idx="394">
                  <c:v>-1.5253287233910697</c:v>
                </c:pt>
                <c:pt idx="395">
                  <c:v>-1.0836140533910168</c:v>
                </c:pt>
                <c:pt idx="396">
                  <c:v>-0.83887135714093142</c:v>
                </c:pt>
                <c:pt idx="397">
                  <c:v>-0.2806467356132174</c:v>
                </c:pt>
                <c:pt idx="398">
                  <c:v>-0.15561719339088148</c:v>
                </c:pt>
                <c:pt idx="399">
                  <c:v>-2.3498643391064881E-2</c:v>
                </c:pt>
                <c:pt idx="400">
                  <c:v>-3.1584183390989999E-2</c:v>
                </c:pt>
                <c:pt idx="401">
                  <c:v>-0.10414590339094332</c:v>
                </c:pt>
                <c:pt idx="402">
                  <c:v>-8.2128100347475225E-2</c:v>
                </c:pt>
                <c:pt idx="403">
                  <c:v>6.7565676608921904E-2</c:v>
                </c:pt>
                <c:pt idx="404">
                  <c:v>0.15330605803757186</c:v>
                </c:pt>
                <c:pt idx="405">
                  <c:v>1.0870790580374454</c:v>
                </c:pt>
                <c:pt idx="406">
                  <c:v>1.424538746608917</c:v>
                </c:pt>
                <c:pt idx="407">
                  <c:v>2.0001988266091217</c:v>
                </c:pt>
                <c:pt idx="408">
                  <c:v>2.7687320169120411</c:v>
                </c:pt>
                <c:pt idx="409">
                  <c:v>3.5010889866089769</c:v>
                </c:pt>
                <c:pt idx="410">
                  <c:v>4.3089307266090469</c:v>
                </c:pt>
                <c:pt idx="411">
                  <c:v>5.04188614660886</c:v>
                </c:pt>
                <c:pt idx="412">
                  <c:v>5.3938208437519091</c:v>
                </c:pt>
                <c:pt idx="413">
                  <c:v>6.0149909108514219</c:v>
                </c:pt>
                <c:pt idx="414">
                  <c:v>6.4063079166088528</c:v>
                </c:pt>
                <c:pt idx="415">
                  <c:v>6.3451612844812804</c:v>
                </c:pt>
                <c:pt idx="416">
                  <c:v>6.0833415666089907</c:v>
                </c:pt>
                <c:pt idx="417">
                  <c:v>6.2671046966090493</c:v>
                </c:pt>
                <c:pt idx="418">
                  <c:v>6.2344078866090769</c:v>
                </c:pt>
                <c:pt idx="419">
                  <c:v>6.4508907366090815</c:v>
                </c:pt>
                <c:pt idx="420">
                  <c:v>7.2064041048886223</c:v>
                </c:pt>
                <c:pt idx="421">
                  <c:v>8.1139048566090164</c:v>
                </c:pt>
                <c:pt idx="422">
                  <c:v>8.571788596609057</c:v>
                </c:pt>
                <c:pt idx="423">
                  <c:v>8.625812356608952</c:v>
                </c:pt>
                <c:pt idx="424">
                  <c:v>8.9612752966089744</c:v>
                </c:pt>
                <c:pt idx="425">
                  <c:v>9.4057475214927173</c:v>
                </c:pt>
                <c:pt idx="426">
                  <c:v>10.139006836609049</c:v>
                </c:pt>
                <c:pt idx="427">
                  <c:v>10.844460526608987</c:v>
                </c:pt>
                <c:pt idx="428">
                  <c:v>11.400549046609076</c:v>
                </c:pt>
                <c:pt idx="429">
                  <c:v>11.925293726608929</c:v>
                </c:pt>
                <c:pt idx="430">
                  <c:v>12.139887886609021</c:v>
                </c:pt>
                <c:pt idx="431">
                  <c:v>12.951516615641403</c:v>
                </c:pt>
                <c:pt idx="432">
                  <c:v>13.083643026609057</c:v>
                </c:pt>
                <c:pt idx="433">
                  <c:v>13.161973556608828</c:v>
                </c:pt>
                <c:pt idx="434">
                  <c:v>13.160335026608994</c:v>
                </c:pt>
                <c:pt idx="435">
                  <c:v>13.30567026660913</c:v>
                </c:pt>
                <c:pt idx="436">
                  <c:v>13.804280486609048</c:v>
                </c:pt>
                <c:pt idx="437">
                  <c:v>14.2619725766091</c:v>
                </c:pt>
                <c:pt idx="438">
                  <c:v>14.467931561077178</c:v>
                </c:pt>
                <c:pt idx="439">
                  <c:v>14.912521804790842</c:v>
                </c:pt>
                <c:pt idx="440">
                  <c:v>15.028482186609082</c:v>
                </c:pt>
                <c:pt idx="441">
                  <c:v>15.162140496608973</c:v>
                </c:pt>
                <c:pt idx="442">
                  <c:v>15.373260942164634</c:v>
                </c:pt>
                <c:pt idx="443">
                  <c:v>15.557675966608899</c:v>
                </c:pt>
                <c:pt idx="444">
                  <c:v>15.675826306608856</c:v>
                </c:pt>
                <c:pt idx="445">
                  <c:v>15.794067728182082</c:v>
                </c:pt>
                <c:pt idx="446">
                  <c:v>15.794677986609003</c:v>
                </c:pt>
                <c:pt idx="447">
                  <c:v>15.825889966200808</c:v>
                </c:pt>
                <c:pt idx="448">
                  <c:v>15.965529006811124</c:v>
                </c:pt>
                <c:pt idx="449">
                  <c:v>16.170925226608951</c:v>
                </c:pt>
                <c:pt idx="450">
                  <c:v>16.24294193660905</c:v>
                </c:pt>
                <c:pt idx="451">
                  <c:v>16.102531286608922</c:v>
                </c:pt>
                <c:pt idx="452">
                  <c:v>16.079565306609041</c:v>
                </c:pt>
                <c:pt idx="453">
                  <c:v>16.221402998103219</c:v>
                </c:pt>
                <c:pt idx="454">
                  <c:v>16.706377986609013</c:v>
                </c:pt>
                <c:pt idx="455">
                  <c:v>16.781295945792593</c:v>
                </c:pt>
                <c:pt idx="456">
                  <c:v>16.836541336609073</c:v>
                </c:pt>
                <c:pt idx="457">
                  <c:v>16.703580396609013</c:v>
                </c:pt>
                <c:pt idx="458">
                  <c:v>16.538428666609107</c:v>
                </c:pt>
                <c:pt idx="459">
                  <c:v>16.561792390649348</c:v>
                </c:pt>
                <c:pt idx="460">
                  <c:v>16.681619946609111</c:v>
                </c:pt>
                <c:pt idx="461">
                  <c:v>16.848650886608979</c:v>
                </c:pt>
                <c:pt idx="462">
                  <c:v>17.098168366609105</c:v>
                </c:pt>
                <c:pt idx="463">
                  <c:v>17.193419726609037</c:v>
                </c:pt>
                <c:pt idx="464">
                  <c:v>17.19768672573943</c:v>
                </c:pt>
                <c:pt idx="465">
                  <c:v>17.108324216608978</c:v>
                </c:pt>
                <c:pt idx="466">
                  <c:v>17.023671886609144</c:v>
                </c:pt>
                <c:pt idx="467">
                  <c:v>16.997194116608988</c:v>
                </c:pt>
                <c:pt idx="468">
                  <c:v>16.990760786609187</c:v>
                </c:pt>
                <c:pt idx="469">
                  <c:v>17.076060047833494</c:v>
                </c:pt>
                <c:pt idx="470">
                  <c:v>17.252165146608966</c:v>
                </c:pt>
                <c:pt idx="471">
                  <c:v>17.585951886609124</c:v>
                </c:pt>
                <c:pt idx="472">
                  <c:v>17.790619476609024</c:v>
                </c:pt>
                <c:pt idx="473">
                  <c:v>17.739639476609007</c:v>
                </c:pt>
                <c:pt idx="474">
                  <c:v>17.581675741711052</c:v>
                </c:pt>
                <c:pt idx="475">
                  <c:v>17.30845436660892</c:v>
                </c:pt>
                <c:pt idx="476">
                  <c:v>16.924230086608986</c:v>
                </c:pt>
                <c:pt idx="477">
                  <c:v>16.55553049660891</c:v>
                </c:pt>
                <c:pt idx="478">
                  <c:v>16.293472406608984</c:v>
                </c:pt>
                <c:pt idx="479">
                  <c:v>15.95022369367976</c:v>
                </c:pt>
                <c:pt idx="480">
                  <c:v>15.523419496608927</c:v>
                </c:pt>
                <c:pt idx="481">
                  <c:v>14.845805586609023</c:v>
                </c:pt>
                <c:pt idx="482">
                  <c:v>13.829046466609004</c:v>
                </c:pt>
                <c:pt idx="483">
                  <c:v>12.756976915180349</c:v>
                </c:pt>
                <c:pt idx="484">
                  <c:v>11.995654996608984</c:v>
                </c:pt>
                <c:pt idx="485">
                  <c:v>11.640257558037604</c:v>
                </c:pt>
                <c:pt idx="486">
                  <c:v>12.061364486608966</c:v>
                </c:pt>
                <c:pt idx="487">
                  <c:v>11.759836686609038</c:v>
                </c:pt>
                <c:pt idx="488">
                  <c:v>11.562910066609039</c:v>
                </c:pt>
                <c:pt idx="489">
                  <c:v>11.522443097720117</c:v>
                </c:pt>
                <c:pt idx="490">
                  <c:v>11.219480186609076</c:v>
                </c:pt>
                <c:pt idx="491">
                  <c:v>10.871175476609054</c:v>
                </c:pt>
                <c:pt idx="492">
                  <c:v>10.403821266609047</c:v>
                </c:pt>
                <c:pt idx="493">
                  <c:v>9.7868452310535901</c:v>
                </c:pt>
                <c:pt idx="494">
                  <c:v>9.0172101666089759</c:v>
                </c:pt>
                <c:pt idx="495">
                  <c:v>8.4956045666089821</c:v>
                </c:pt>
                <c:pt idx="496">
                  <c:v>8.4859134966090295</c:v>
                </c:pt>
                <c:pt idx="497">
                  <c:v>8.3780690258246473</c:v>
                </c:pt>
                <c:pt idx="498">
                  <c:v>7.9786242366089919</c:v>
                </c:pt>
                <c:pt idx="499">
                  <c:v>7.8323400074424399</c:v>
                </c:pt>
                <c:pt idx="500">
                  <c:v>7.8473572466087909</c:v>
                </c:pt>
                <c:pt idx="501">
                  <c:v>8.0446598066089532</c:v>
                </c:pt>
                <c:pt idx="502">
                  <c:v>8.1727005866090163</c:v>
                </c:pt>
                <c:pt idx="503">
                  <c:v>8.274312956609009</c:v>
                </c:pt>
                <c:pt idx="504">
                  <c:v>8.3447579866090127</c:v>
                </c:pt>
                <c:pt idx="505">
                  <c:v>8.4098228126959818</c:v>
                </c:pt>
                <c:pt idx="506">
                  <c:v>8.3116469766091186</c:v>
                </c:pt>
                <c:pt idx="507">
                  <c:v>8.1367546466092655</c:v>
                </c:pt>
                <c:pt idx="508">
                  <c:v>8.0438770966088953</c:v>
                </c:pt>
                <c:pt idx="509">
                  <c:v>8.2042949266089948</c:v>
                </c:pt>
                <c:pt idx="510">
                  <c:v>8.297140976508004</c:v>
                </c:pt>
                <c:pt idx="511">
                  <c:v>8.4858722689619732</c:v>
                </c:pt>
                <c:pt idx="512">
                  <c:v>9.3875896532756862</c:v>
                </c:pt>
                <c:pt idx="513">
                  <c:v>9.36967116186662</c:v>
                </c:pt>
                <c:pt idx="514">
                  <c:v>9.2973008866091487</c:v>
                </c:pt>
                <c:pt idx="515">
                  <c:v>9.2585699466091853</c:v>
                </c:pt>
                <c:pt idx="516">
                  <c:v>9.2974117441845969</c:v>
                </c:pt>
                <c:pt idx="517">
                  <c:v>9.3598795166089364</c:v>
                </c:pt>
                <c:pt idx="518">
                  <c:v>9.3640721466089936</c:v>
                </c:pt>
                <c:pt idx="519">
                  <c:v>9.4524490008946245</c:v>
                </c:pt>
                <c:pt idx="520">
                  <c:v>8.9929842624711025</c:v>
                </c:pt>
                <c:pt idx="521">
                  <c:v>8.746187757442442</c:v>
                </c:pt>
                <c:pt idx="522">
                  <c:v>8.1793544266089668</c:v>
                </c:pt>
                <c:pt idx="523">
                  <c:v>7.9964670566089495</c:v>
                </c:pt>
                <c:pt idx="524">
                  <c:v>7.949242886608916</c:v>
                </c:pt>
                <c:pt idx="525">
                  <c:v>8.0743692266089688</c:v>
                </c:pt>
                <c:pt idx="526">
                  <c:v>8.1680132692176386</c:v>
                </c:pt>
                <c:pt idx="527">
                  <c:v>7.8596408966089664</c:v>
                </c:pt>
                <c:pt idx="528">
                  <c:v>7.3819245104185116</c:v>
                </c:pt>
                <c:pt idx="529">
                  <c:v>6.0271533561742938</c:v>
                </c:pt>
                <c:pt idx="530">
                  <c:v>5.7271200066091819</c:v>
                </c:pt>
                <c:pt idx="531">
                  <c:v>5.6579834066090751</c:v>
                </c:pt>
                <c:pt idx="532">
                  <c:v>5.6037640682416168</c:v>
                </c:pt>
                <c:pt idx="533">
                  <c:v>5.2984092766089059</c:v>
                </c:pt>
                <c:pt idx="534">
                  <c:v>4.8795769066089445</c:v>
                </c:pt>
                <c:pt idx="535">
                  <c:v>4.5986173999423414</c:v>
                </c:pt>
                <c:pt idx="536">
                  <c:v>4.6953898616090139</c:v>
                </c:pt>
                <c:pt idx="537">
                  <c:v>4.7286101078211829</c:v>
                </c:pt>
                <c:pt idx="538">
                  <c:v>4.6828204766090487</c:v>
                </c:pt>
                <c:pt idx="539">
                  <c:v>4.722266886608935</c:v>
                </c:pt>
                <c:pt idx="540">
                  <c:v>4.7587810866090621</c:v>
                </c:pt>
                <c:pt idx="541">
                  <c:v>4.7414175682416992</c:v>
                </c:pt>
                <c:pt idx="542">
                  <c:v>4.6980916066091956</c:v>
                </c:pt>
                <c:pt idx="543">
                  <c:v>4.724105206608991</c:v>
                </c:pt>
                <c:pt idx="544">
                  <c:v>4.854412082762849</c:v>
                </c:pt>
                <c:pt idx="545">
                  <c:v>4.8615482138818038</c:v>
                </c:pt>
                <c:pt idx="546">
                  <c:v>4.9168262752688321</c:v>
                </c:pt>
                <c:pt idx="547">
                  <c:v>4.9494750866088157</c:v>
                </c:pt>
                <c:pt idx="548">
                  <c:v>5.0431709466089654</c:v>
                </c:pt>
                <c:pt idx="549">
                  <c:v>5.1757799866091574</c:v>
                </c:pt>
                <c:pt idx="550">
                  <c:v>5.4241741610277199</c:v>
                </c:pt>
                <c:pt idx="551">
                  <c:v>5.61966337660877</c:v>
                </c:pt>
                <c:pt idx="552">
                  <c:v>5.6499111156412738</c:v>
                </c:pt>
                <c:pt idx="553">
                  <c:v>6.6519516847223645</c:v>
                </c:pt>
                <c:pt idx="554">
                  <c:v>6.9885762066090091</c:v>
                </c:pt>
                <c:pt idx="555">
                  <c:v>7.0636510478334458</c:v>
                </c:pt>
                <c:pt idx="556">
                  <c:v>7.0381054266090484</c:v>
                </c:pt>
                <c:pt idx="557">
                  <c:v>7.2537658866091022</c:v>
                </c:pt>
                <c:pt idx="558">
                  <c:v>7.5828913866088925</c:v>
                </c:pt>
                <c:pt idx="559">
                  <c:v>7.704617986609037</c:v>
                </c:pt>
                <c:pt idx="560">
                  <c:v>7.0481718199422545</c:v>
                </c:pt>
                <c:pt idx="561">
                  <c:v>6.5183326966091659</c:v>
                </c:pt>
                <c:pt idx="562">
                  <c:v>5.9942492666090601</c:v>
                </c:pt>
                <c:pt idx="563">
                  <c:v>5.5859009366089767</c:v>
                </c:pt>
                <c:pt idx="564">
                  <c:v>5.2925950766089738</c:v>
                </c:pt>
                <c:pt idx="565">
                  <c:v>5.0240238029355009</c:v>
                </c:pt>
                <c:pt idx="566">
                  <c:v>4.8760431170436958</c:v>
                </c:pt>
                <c:pt idx="567">
                  <c:v>5.2097979866090194</c:v>
                </c:pt>
                <c:pt idx="568">
                  <c:v>5.3273558113511665</c:v>
                </c:pt>
                <c:pt idx="569">
                  <c:v>5.397881036608962</c:v>
                </c:pt>
                <c:pt idx="570">
                  <c:v>5.2399461366090367</c:v>
                </c:pt>
                <c:pt idx="571">
                  <c:v>5.5995960966089342</c:v>
                </c:pt>
                <c:pt idx="572">
                  <c:v>5.4847334813458302</c:v>
                </c:pt>
                <c:pt idx="573">
                  <c:v>4.7497749866090704</c:v>
                </c:pt>
                <c:pt idx="574">
                  <c:v>4.3073757366088756</c:v>
                </c:pt>
                <c:pt idx="575">
                  <c:v>4.0131610775181059</c:v>
                </c:pt>
                <c:pt idx="576">
                  <c:v>2.6168636532757419</c:v>
                </c:pt>
                <c:pt idx="577">
                  <c:v>2.6662584066090447</c:v>
                </c:pt>
                <c:pt idx="578">
                  <c:v>2.7267177266091096</c:v>
                </c:pt>
                <c:pt idx="579">
                  <c:v>2.613802944503802</c:v>
                </c:pt>
                <c:pt idx="580">
                  <c:v>2.3524397466089795</c:v>
                </c:pt>
                <c:pt idx="581">
                  <c:v>2.8045617366092159</c:v>
                </c:pt>
                <c:pt idx="582">
                  <c:v>3.2740052927313608</c:v>
                </c:pt>
                <c:pt idx="583">
                  <c:v>3.8496479866090132</c:v>
                </c:pt>
                <c:pt idx="584">
                  <c:v>4.0461590566088859</c:v>
                </c:pt>
                <c:pt idx="585">
                  <c:v>4.483682186609089</c:v>
                </c:pt>
                <c:pt idx="586">
                  <c:v>4.7008218616089561</c:v>
                </c:pt>
                <c:pt idx="587">
                  <c:v>4.7654414266089447</c:v>
                </c:pt>
                <c:pt idx="588">
                  <c:v>4.8260238366091244</c:v>
                </c:pt>
                <c:pt idx="589">
                  <c:v>4.8279596466090275</c:v>
                </c:pt>
                <c:pt idx="590">
                  <c:v>4.8222904866088214</c:v>
                </c:pt>
                <c:pt idx="591">
                  <c:v>4.8926053199423052</c:v>
                </c:pt>
                <c:pt idx="592">
                  <c:v>5.2154536461834766</c:v>
                </c:pt>
                <c:pt idx="593">
                  <c:v>5.2127253966091454</c:v>
                </c:pt>
                <c:pt idx="594">
                  <c:v>5.1440376366089096</c:v>
                </c:pt>
                <c:pt idx="595">
                  <c:v>5.1972129766091486</c:v>
                </c:pt>
                <c:pt idx="596">
                  <c:v>5.2749553266089002</c:v>
                </c:pt>
                <c:pt idx="597">
                  <c:v>5.2921778966089033</c:v>
                </c:pt>
                <c:pt idx="598">
                  <c:v>5.3477899453719857</c:v>
                </c:pt>
                <c:pt idx="599">
                  <c:v>5.4099838199423402</c:v>
                </c:pt>
                <c:pt idx="600">
                  <c:v>5.4823256019935513</c:v>
                </c:pt>
                <c:pt idx="601">
                  <c:v>5.6693439766090545</c:v>
                </c:pt>
                <c:pt idx="602">
                  <c:v>5.8535557266089846</c:v>
                </c:pt>
                <c:pt idx="603">
                  <c:v>5.9654481366090693</c:v>
                </c:pt>
                <c:pt idx="604">
                  <c:v>5.927560116609186</c:v>
                </c:pt>
                <c:pt idx="605">
                  <c:v>5.9212233659192908</c:v>
                </c:pt>
                <c:pt idx="606">
                  <c:v>5.8369363845682773</c:v>
                </c:pt>
                <c:pt idx="607">
                  <c:v>5.240925804790848</c:v>
                </c:pt>
                <c:pt idx="608">
                  <c:v>5.2365364253846165</c:v>
                </c:pt>
                <c:pt idx="609">
                  <c:v>5.2120135166090744</c:v>
                </c:pt>
                <c:pt idx="610">
                  <c:v>5.231795426608997</c:v>
                </c:pt>
                <c:pt idx="611">
                  <c:v>5.2890776766091268</c:v>
                </c:pt>
                <c:pt idx="612">
                  <c:v>5.1814731192620247</c:v>
                </c:pt>
                <c:pt idx="613">
                  <c:v>4.8724414166088508</c:v>
                </c:pt>
                <c:pt idx="614">
                  <c:v>4.3811246789166614</c:v>
                </c:pt>
                <c:pt idx="615">
                  <c:v>3.5158318327628422</c:v>
                </c:pt>
                <c:pt idx="616">
                  <c:v>3.6254776027706166</c:v>
                </c:pt>
                <c:pt idx="617">
                  <c:v>3.1421821366091365</c:v>
                </c:pt>
                <c:pt idx="618">
                  <c:v>2.2876353886709939</c:v>
                </c:pt>
                <c:pt idx="619">
                  <c:v>1.7987697266090237</c:v>
                </c:pt>
                <c:pt idx="620">
                  <c:v>1.315782216608909</c:v>
                </c:pt>
                <c:pt idx="621">
                  <c:v>1.1869172366089207</c:v>
                </c:pt>
                <c:pt idx="622">
                  <c:v>1.0777486866089558</c:v>
                </c:pt>
                <c:pt idx="623">
                  <c:v>0.95343604660911319</c:v>
                </c:pt>
                <c:pt idx="624">
                  <c:v>0.94338857608271098</c:v>
                </c:pt>
                <c:pt idx="625">
                  <c:v>1.0289251966091224</c:v>
                </c:pt>
                <c:pt idx="626">
                  <c:v>1.142516486609054</c:v>
                </c:pt>
                <c:pt idx="627">
                  <c:v>1.143247316608992</c:v>
                </c:pt>
                <c:pt idx="628">
                  <c:v>0.94814626660900125</c:v>
                </c:pt>
                <c:pt idx="629">
                  <c:v>0.66369175660902691</c:v>
                </c:pt>
                <c:pt idx="630">
                  <c:v>0.44576894450375443</c:v>
                </c:pt>
                <c:pt idx="631">
                  <c:v>0.39543179660904587</c:v>
                </c:pt>
                <c:pt idx="632">
                  <c:v>0.42666373660900092</c:v>
                </c:pt>
                <c:pt idx="633">
                  <c:v>0.46953086539689093</c:v>
                </c:pt>
                <c:pt idx="634">
                  <c:v>0.50215455660904262</c:v>
                </c:pt>
                <c:pt idx="635">
                  <c:v>0.77331873660908512</c:v>
                </c:pt>
                <c:pt idx="636">
                  <c:v>0.9766065027381361</c:v>
                </c:pt>
                <c:pt idx="637">
                  <c:v>0.97064959660889438</c:v>
                </c:pt>
                <c:pt idx="638">
                  <c:v>0.75442323660898625</c:v>
                </c:pt>
                <c:pt idx="639">
                  <c:v>0.67307587660903401</c:v>
                </c:pt>
                <c:pt idx="640">
                  <c:v>0.6690359032756138</c:v>
                </c:pt>
                <c:pt idx="641">
                  <c:v>2.0290970472150196</c:v>
                </c:pt>
                <c:pt idx="642">
                  <c:v>2.5892365466089879</c:v>
                </c:pt>
                <c:pt idx="643">
                  <c:v>3.1938267701141996</c:v>
                </c:pt>
                <c:pt idx="644">
                  <c:v>3.4300260566091647</c:v>
                </c:pt>
                <c:pt idx="645">
                  <c:v>3.6481541666089052</c:v>
                </c:pt>
                <c:pt idx="646">
                  <c:v>3.6809086966089666</c:v>
                </c:pt>
                <c:pt idx="647">
                  <c:v>3.6025941866090392</c:v>
                </c:pt>
                <c:pt idx="648">
                  <c:v>3.3159966396701313</c:v>
                </c:pt>
                <c:pt idx="649">
                  <c:v>3.4453451019935528</c:v>
                </c:pt>
                <c:pt idx="650">
                  <c:v>3.3481411954001592</c:v>
                </c:pt>
                <c:pt idx="651">
                  <c:v>2.8561684666090472</c:v>
                </c:pt>
                <c:pt idx="652">
                  <c:v>2.4994345266088791</c:v>
                </c:pt>
                <c:pt idx="653">
                  <c:v>2.1151579566089822</c:v>
                </c:pt>
                <c:pt idx="654">
                  <c:v>1.5702784977201532</c:v>
                </c:pt>
                <c:pt idx="655">
                  <c:v>-0.44540201339098939</c:v>
                </c:pt>
                <c:pt idx="656">
                  <c:v>-0.57499784167374934</c:v>
                </c:pt>
                <c:pt idx="657">
                  <c:v>-0.6303303033910197</c:v>
                </c:pt>
                <c:pt idx="658">
                  <c:v>-0.50193436339095832</c:v>
                </c:pt>
                <c:pt idx="659">
                  <c:v>-0.5788368433910166</c:v>
                </c:pt>
                <c:pt idx="660">
                  <c:v>-0.93906497589104243</c:v>
                </c:pt>
                <c:pt idx="661">
                  <c:v>-1.2505495333908816</c:v>
                </c:pt>
                <c:pt idx="662">
                  <c:v>-1.3277589646105532</c:v>
                </c:pt>
                <c:pt idx="663">
                  <c:v>-0.39062031339099712</c:v>
                </c:pt>
                <c:pt idx="664">
                  <c:v>-6.1493593390949314E-2</c:v>
                </c:pt>
                <c:pt idx="665">
                  <c:v>0.42761291660887946</c:v>
                </c:pt>
                <c:pt idx="666">
                  <c:v>0.98234869069065667</c:v>
                </c:pt>
                <c:pt idx="667">
                  <c:v>1.4418634066089733</c:v>
                </c:pt>
                <c:pt idx="668">
                  <c:v>1.444346756608951</c:v>
                </c:pt>
                <c:pt idx="669">
                  <c:v>1.4680955332756866</c:v>
                </c:pt>
                <c:pt idx="670">
                  <c:v>0.96711822470425068</c:v>
                </c:pt>
                <c:pt idx="671">
                  <c:v>1.0099977366090509</c:v>
                </c:pt>
                <c:pt idx="672">
                  <c:v>1.1252847961327888</c:v>
                </c:pt>
                <c:pt idx="673">
                  <c:v>1.2191504766089598</c:v>
                </c:pt>
                <c:pt idx="674">
                  <c:v>0.65602541660909797</c:v>
                </c:pt>
                <c:pt idx="675">
                  <c:v>-0.16213655339100791</c:v>
                </c:pt>
                <c:pt idx="676">
                  <c:v>-0.97832999339098614</c:v>
                </c:pt>
                <c:pt idx="677">
                  <c:v>-1.1806106433910348</c:v>
                </c:pt>
                <c:pt idx="678">
                  <c:v>-0.55102201339099133</c:v>
                </c:pt>
                <c:pt idx="679">
                  <c:v>0.77769396599038054</c:v>
                </c:pt>
                <c:pt idx="680">
                  <c:v>1.5455012566089432</c:v>
                </c:pt>
                <c:pt idx="681">
                  <c:v>1.8560847066089681</c:v>
                </c:pt>
                <c:pt idx="682">
                  <c:v>1.9046825866090704</c:v>
                </c:pt>
                <c:pt idx="683">
                  <c:v>1.716392550711632</c:v>
                </c:pt>
                <c:pt idx="684">
                  <c:v>1.0965116984734631</c:v>
                </c:pt>
                <c:pt idx="685">
                  <c:v>1.3509564466089761</c:v>
                </c:pt>
                <c:pt idx="686">
                  <c:v>1.5837007166090158</c:v>
                </c:pt>
                <c:pt idx="687">
                  <c:v>1.7558374866089959</c:v>
                </c:pt>
                <c:pt idx="688">
                  <c:v>1.8808577866089711</c:v>
                </c:pt>
                <c:pt idx="689">
                  <c:v>2.1938906090580437</c:v>
                </c:pt>
                <c:pt idx="690">
                  <c:v>2.0900719266090988</c:v>
                </c:pt>
                <c:pt idx="691">
                  <c:v>1.95952588134584</c:v>
                </c:pt>
                <c:pt idx="692">
                  <c:v>1.9069808023984507</c:v>
                </c:pt>
                <c:pt idx="693">
                  <c:v>1.9486845266090858</c:v>
                </c:pt>
                <c:pt idx="694">
                  <c:v>1.9902280366089831</c:v>
                </c:pt>
                <c:pt idx="695">
                  <c:v>2.0618708347104047</c:v>
                </c:pt>
                <c:pt idx="696">
                  <c:v>2.122110556608932</c:v>
                </c:pt>
                <c:pt idx="697">
                  <c:v>2.0550556866088936</c:v>
                </c:pt>
                <c:pt idx="698">
                  <c:v>1.8811750166091339</c:v>
                </c:pt>
                <c:pt idx="699">
                  <c:v>1.2779150966090498</c:v>
                </c:pt>
                <c:pt idx="700">
                  <c:v>0.36362913660916268</c:v>
                </c:pt>
                <c:pt idx="701">
                  <c:v>-1.023971513391075</c:v>
                </c:pt>
                <c:pt idx="702">
                  <c:v>-2.2301287733910593</c:v>
                </c:pt>
                <c:pt idx="703">
                  <c:v>-3.2018545333909287</c:v>
                </c:pt>
                <c:pt idx="704">
                  <c:v>-4.6191745233909076</c:v>
                </c:pt>
                <c:pt idx="705">
                  <c:v>-5.9117450733909473</c:v>
                </c:pt>
                <c:pt idx="706">
                  <c:v>-6.9470918896796707</c:v>
                </c:pt>
                <c:pt idx="707">
                  <c:v>-7.6331593352300064</c:v>
                </c:pt>
                <c:pt idx="708">
                  <c:v>-9.8397928133909893</c:v>
                </c:pt>
                <c:pt idx="709">
                  <c:v>-10.062170760865683</c:v>
                </c:pt>
                <c:pt idx="710">
                  <c:v>-10.326636593390978</c:v>
                </c:pt>
                <c:pt idx="711">
                  <c:v>-10.370515553390977</c:v>
                </c:pt>
                <c:pt idx="712">
                  <c:v>-10.293782666452273</c:v>
                </c:pt>
                <c:pt idx="713">
                  <c:v>-9.59767859339102</c:v>
                </c:pt>
                <c:pt idx="714">
                  <c:v>-9.0352086533911198</c:v>
                </c:pt>
                <c:pt idx="715">
                  <c:v>-8.651717988074477</c:v>
                </c:pt>
                <c:pt idx="716">
                  <c:v>-8.2013063917694353</c:v>
                </c:pt>
                <c:pt idx="717">
                  <c:v>-8.1737800537950278</c:v>
                </c:pt>
                <c:pt idx="718">
                  <c:v>-8.0954596604497233</c:v>
                </c:pt>
                <c:pt idx="719">
                  <c:v>-7.8457167333909705</c:v>
                </c:pt>
                <c:pt idx="720">
                  <c:v>-7.6754115033911177</c:v>
                </c:pt>
                <c:pt idx="721">
                  <c:v>-7.3600544633910783</c:v>
                </c:pt>
                <c:pt idx="722">
                  <c:v>-7.1327233033908781</c:v>
                </c:pt>
                <c:pt idx="723">
                  <c:v>-6.9845832582889047</c:v>
                </c:pt>
                <c:pt idx="724">
                  <c:v>-6.8987767861182618</c:v>
                </c:pt>
                <c:pt idx="725">
                  <c:v>-7.2563622307822175</c:v>
                </c:pt>
                <c:pt idx="726">
                  <c:v>-7.3164714233909915</c:v>
                </c:pt>
                <c:pt idx="727">
                  <c:v>-7.1597013733909307</c:v>
                </c:pt>
                <c:pt idx="728">
                  <c:v>-6.8396525933909524</c:v>
                </c:pt>
                <c:pt idx="729">
                  <c:v>-6.416137850125665</c:v>
                </c:pt>
                <c:pt idx="730">
                  <c:v>-5.7936967933910104</c:v>
                </c:pt>
                <c:pt idx="731">
                  <c:v>-5.3448480833909864</c:v>
                </c:pt>
                <c:pt idx="732">
                  <c:v>-3.8069020133910088</c:v>
                </c:pt>
                <c:pt idx="733">
                  <c:v>-3.6552189931889942</c:v>
                </c:pt>
                <c:pt idx="734">
                  <c:v>-3.1604207933909558</c:v>
                </c:pt>
                <c:pt idx="735">
                  <c:v>-2.8401443748367541</c:v>
                </c:pt>
                <c:pt idx="736">
                  <c:v>-2.6516355633909972</c:v>
                </c:pt>
                <c:pt idx="737">
                  <c:v>-2.6494379933909191</c:v>
                </c:pt>
                <c:pt idx="738">
                  <c:v>-2.9172229233910931</c:v>
                </c:pt>
                <c:pt idx="739">
                  <c:v>-3.4025864877499288</c:v>
                </c:pt>
                <c:pt idx="740">
                  <c:v>-2.7643907276766999</c:v>
                </c:pt>
                <c:pt idx="741">
                  <c:v>-3.4265825633910936</c:v>
                </c:pt>
                <c:pt idx="742">
                  <c:v>-4.2715191133909514</c:v>
                </c:pt>
                <c:pt idx="743">
                  <c:v>-5.1300671933909161</c:v>
                </c:pt>
                <c:pt idx="744">
                  <c:v>-6.0703296933909483</c:v>
                </c:pt>
                <c:pt idx="745">
                  <c:v>-6.6664372738076985</c:v>
                </c:pt>
                <c:pt idx="746">
                  <c:v>-7.1940687433911421</c:v>
                </c:pt>
                <c:pt idx="747">
                  <c:v>-7.6897008133911289</c:v>
                </c:pt>
                <c:pt idx="748">
                  <c:v>-7.8509220133909849</c:v>
                </c:pt>
                <c:pt idx="749">
                  <c:v>-9.308173639897074</c:v>
                </c:pt>
                <c:pt idx="750">
                  <c:v>-9.768665273390976</c:v>
                </c:pt>
                <c:pt idx="751">
                  <c:v>-9.8793292991054251</c:v>
                </c:pt>
                <c:pt idx="752">
                  <c:v>-9.5504227433910813</c:v>
                </c:pt>
                <c:pt idx="753">
                  <c:v>-9.1722626833909224</c:v>
                </c:pt>
                <c:pt idx="754">
                  <c:v>-8.7661880233909386</c:v>
                </c:pt>
                <c:pt idx="755">
                  <c:v>-8.3029701933909621</c:v>
                </c:pt>
                <c:pt idx="756">
                  <c:v>-8.0910376350125972</c:v>
                </c:pt>
                <c:pt idx="757">
                  <c:v>-6.2254270133909975</c:v>
                </c:pt>
                <c:pt idx="758">
                  <c:v>-6.1014129814761304</c:v>
                </c:pt>
                <c:pt idx="759">
                  <c:v>-5.9523337833910421</c:v>
                </c:pt>
                <c:pt idx="760">
                  <c:v>-5.6611893533910074</c:v>
                </c:pt>
                <c:pt idx="761">
                  <c:v>-5.3909540833909659</c:v>
                </c:pt>
                <c:pt idx="762">
                  <c:v>-5.0575742195765052</c:v>
                </c:pt>
                <c:pt idx="763">
                  <c:v>-4.6740790033909576</c:v>
                </c:pt>
                <c:pt idx="764">
                  <c:v>-4.3379096497546499</c:v>
                </c:pt>
                <c:pt idx="765">
                  <c:v>-3.4023689508910171</c:v>
                </c:pt>
                <c:pt idx="766">
                  <c:v>-3.234548213390994</c:v>
                </c:pt>
                <c:pt idx="767">
                  <c:v>-3.2081024492885182</c:v>
                </c:pt>
                <c:pt idx="768">
                  <c:v>-3.1544901633909461</c:v>
                </c:pt>
                <c:pt idx="769">
                  <c:v>-3.1124283933909416</c:v>
                </c:pt>
                <c:pt idx="770">
                  <c:v>-3.0351127733910346</c:v>
                </c:pt>
                <c:pt idx="771">
                  <c:v>-2.7347240133910451</c:v>
                </c:pt>
                <c:pt idx="772">
                  <c:v>-2.5679320133909309</c:v>
                </c:pt>
                <c:pt idx="773">
                  <c:v>-2.2578751043002243</c:v>
                </c:pt>
                <c:pt idx="774">
                  <c:v>-2.2513775133910201</c:v>
                </c:pt>
                <c:pt idx="775">
                  <c:v>-2.1631293533909588</c:v>
                </c:pt>
                <c:pt idx="776">
                  <c:v>-2.1227423633910973</c:v>
                </c:pt>
                <c:pt idx="777">
                  <c:v>-2.1693034154528732</c:v>
                </c:pt>
                <c:pt idx="778">
                  <c:v>-2.400662963391027</c:v>
                </c:pt>
                <c:pt idx="779">
                  <c:v>-2.8349997486851217</c:v>
                </c:pt>
                <c:pt idx="780">
                  <c:v>-4.64814608157279</c:v>
                </c:pt>
                <c:pt idx="781">
                  <c:v>-4.9316863633910524</c:v>
                </c:pt>
                <c:pt idx="782">
                  <c:v>-5.4278905733909948</c:v>
                </c:pt>
                <c:pt idx="783">
                  <c:v>-5.9270276460442659</c:v>
                </c:pt>
                <c:pt idx="784">
                  <c:v>-6.4281810433909055</c:v>
                </c:pt>
                <c:pt idx="785">
                  <c:v>-6.5565806333909649</c:v>
                </c:pt>
                <c:pt idx="786">
                  <c:v>-6.5454173533910449</c:v>
                </c:pt>
                <c:pt idx="787">
                  <c:v>-6.357856253390862</c:v>
                </c:pt>
                <c:pt idx="788">
                  <c:v>-7.0777485651151579</c:v>
                </c:pt>
                <c:pt idx="789">
                  <c:v>-7.3404096942420569</c:v>
                </c:pt>
                <c:pt idx="790">
                  <c:v>-7.6077776033909554</c:v>
                </c:pt>
                <c:pt idx="791">
                  <c:v>-7.7164762833910032</c:v>
                </c:pt>
                <c:pt idx="792">
                  <c:v>-7.9251634933909418</c:v>
                </c:pt>
                <c:pt idx="793">
                  <c:v>-8.0708843833909327</c:v>
                </c:pt>
                <c:pt idx="794">
                  <c:v>-7.8076014033910628</c:v>
                </c:pt>
                <c:pt idx="795">
                  <c:v>-7.4284419264344876</c:v>
                </c:pt>
                <c:pt idx="796">
                  <c:v>-6.9508017056987104</c:v>
                </c:pt>
                <c:pt idx="797">
                  <c:v>-6.7142454833910703</c:v>
                </c:pt>
                <c:pt idx="798">
                  <c:v>-6.2986179033908911</c:v>
                </c:pt>
                <c:pt idx="799">
                  <c:v>-5.997059923390978</c:v>
                </c:pt>
                <c:pt idx="800">
                  <c:v>-5.5946143033909532</c:v>
                </c:pt>
                <c:pt idx="801">
                  <c:v>-5.2271356033909173</c:v>
                </c:pt>
                <c:pt idx="802">
                  <c:v>-4.5700181868603398</c:v>
                </c:pt>
                <c:pt idx="803">
                  <c:v>-3.9843016133909686</c:v>
                </c:pt>
                <c:pt idx="804">
                  <c:v>-3.5846650133909463</c:v>
                </c:pt>
                <c:pt idx="805">
                  <c:v>-1.3101520660226531</c:v>
                </c:pt>
                <c:pt idx="806">
                  <c:v>-1.33648145339113</c:v>
                </c:pt>
                <c:pt idx="807">
                  <c:v>-1.4234924333907486</c:v>
                </c:pt>
                <c:pt idx="808">
                  <c:v>-1.4071373633909299</c:v>
                </c:pt>
                <c:pt idx="809">
                  <c:v>-0.61417213339100862</c:v>
                </c:pt>
                <c:pt idx="810">
                  <c:v>0.35974022660899141</c:v>
                </c:pt>
                <c:pt idx="811">
                  <c:v>0.25352319660898104</c:v>
                </c:pt>
                <c:pt idx="812">
                  <c:v>-0.47317760339092291</c:v>
                </c:pt>
                <c:pt idx="813">
                  <c:v>-0.9097157762777216</c:v>
                </c:pt>
                <c:pt idx="814">
                  <c:v>-1.2734635833910346</c:v>
                </c:pt>
                <c:pt idx="815">
                  <c:v>1.4900756608895453E-2</c:v>
                </c:pt>
                <c:pt idx="816">
                  <c:v>1.859740660893295E-2</c:v>
                </c:pt>
                <c:pt idx="817">
                  <c:v>-5.8046823390910163E-2</c:v>
                </c:pt>
                <c:pt idx="818">
                  <c:v>3.2391460835796693E-2</c:v>
                </c:pt>
                <c:pt idx="819">
                  <c:v>0.45399797660893171</c:v>
                </c:pt>
                <c:pt idx="820">
                  <c:v>0.60423986660896412</c:v>
                </c:pt>
                <c:pt idx="821">
                  <c:v>0.98625628660899167</c:v>
                </c:pt>
                <c:pt idx="822">
                  <c:v>1.517846296608965</c:v>
                </c:pt>
                <c:pt idx="823">
                  <c:v>1.8928051817308365</c:v>
                </c:pt>
                <c:pt idx="824">
                  <c:v>2.0256627166089771</c:v>
                </c:pt>
                <c:pt idx="825">
                  <c:v>2.4277308366089878</c:v>
                </c:pt>
                <c:pt idx="826">
                  <c:v>2.9972475666091607</c:v>
                </c:pt>
                <c:pt idx="827">
                  <c:v>3.6098888366091999</c:v>
                </c:pt>
                <c:pt idx="828">
                  <c:v>4.3794922546500761</c:v>
                </c:pt>
                <c:pt idx="829">
                  <c:v>5.1443413366090294</c:v>
                </c:pt>
                <c:pt idx="830">
                  <c:v>6.1957745166091041</c:v>
                </c:pt>
                <c:pt idx="831">
                  <c:v>6.6323849666090773</c:v>
                </c:pt>
                <c:pt idx="832">
                  <c:v>7.0145701266089997</c:v>
                </c:pt>
                <c:pt idx="833">
                  <c:v>7.3164899659904403</c:v>
                </c:pt>
                <c:pt idx="834">
                  <c:v>7.5449970366089021</c:v>
                </c:pt>
                <c:pt idx="835">
                  <c:v>7.6731289766090054</c:v>
                </c:pt>
                <c:pt idx="836">
                  <c:v>7.7106029766089677</c:v>
                </c:pt>
                <c:pt idx="837">
                  <c:v>7.779304066609015</c:v>
                </c:pt>
                <c:pt idx="838">
                  <c:v>8.0007295866089443</c:v>
                </c:pt>
                <c:pt idx="839">
                  <c:v>7.81787457246757</c:v>
                </c:pt>
                <c:pt idx="840">
                  <c:v>7.3649417366089507</c:v>
                </c:pt>
                <c:pt idx="841">
                  <c:v>7.0883681866090482</c:v>
                </c:pt>
                <c:pt idx="842">
                  <c:v>6.824013096608792</c:v>
                </c:pt>
                <c:pt idx="843">
                  <c:v>6.7487600566089299</c:v>
                </c:pt>
                <c:pt idx="844">
                  <c:v>6.7671234195987751</c:v>
                </c:pt>
                <c:pt idx="845">
                  <c:v>6.7955745066090536</c:v>
                </c:pt>
                <c:pt idx="846">
                  <c:v>6.8539306166089746</c:v>
                </c:pt>
                <c:pt idx="847">
                  <c:v>6.8455337866088684</c:v>
                </c:pt>
                <c:pt idx="848">
                  <c:v>6.9853051266089778</c:v>
                </c:pt>
                <c:pt idx="849">
                  <c:v>6.995921955681311</c:v>
                </c:pt>
                <c:pt idx="850">
                  <c:v>6.7919663166090061</c:v>
                </c:pt>
                <c:pt idx="851">
                  <c:v>6.4667875699423547</c:v>
                </c:pt>
                <c:pt idx="852">
                  <c:v>2.6482879866090059</c:v>
                </c:pt>
                <c:pt idx="853">
                  <c:v>1.9687485566089724</c:v>
                </c:pt>
                <c:pt idx="854">
                  <c:v>-0.10755725339106448</c:v>
                </c:pt>
                <c:pt idx="855">
                  <c:v>-1.3540516319476981</c:v>
                </c:pt>
                <c:pt idx="856">
                  <c:v>-3.447085633391012</c:v>
                </c:pt>
                <c:pt idx="857">
                  <c:v>-4.2395312733909662</c:v>
                </c:pt>
                <c:pt idx="858">
                  <c:v>-4.8231549739173669</c:v>
                </c:pt>
                <c:pt idx="859">
                  <c:v>-7.529561391168798</c:v>
                </c:pt>
                <c:pt idx="860">
                  <c:v>-7.5377002233909565</c:v>
                </c:pt>
                <c:pt idx="861">
                  <c:v>-7.4445878258909755</c:v>
                </c:pt>
                <c:pt idx="862">
                  <c:v>-7.5080483133909874</c:v>
                </c:pt>
                <c:pt idx="863">
                  <c:v>-7.826483843391058</c:v>
                </c:pt>
                <c:pt idx="864">
                  <c:v>-8.0360071433910143</c:v>
                </c:pt>
                <c:pt idx="865">
                  <c:v>-8.1649049433910328</c:v>
                </c:pt>
                <c:pt idx="866">
                  <c:v>-8.1949941989580282</c:v>
                </c:pt>
                <c:pt idx="867">
                  <c:v>-8.1549503467243198</c:v>
                </c:pt>
                <c:pt idx="868">
                  <c:v>-7.7168638133910026</c:v>
                </c:pt>
                <c:pt idx="869">
                  <c:v>-7.7250926598556617</c:v>
                </c:pt>
                <c:pt idx="870">
                  <c:v>-7.8064265533911623</c:v>
                </c:pt>
                <c:pt idx="871">
                  <c:v>-7.762101623390917</c:v>
                </c:pt>
                <c:pt idx="872">
                  <c:v>-7.5750810433910516</c:v>
                </c:pt>
                <c:pt idx="873">
                  <c:v>-7.41376988839089</c:v>
                </c:pt>
                <c:pt idx="874">
                  <c:v>-7.3288880633909326</c:v>
                </c:pt>
                <c:pt idx="875">
                  <c:v>-7.2496511133909838</c:v>
                </c:pt>
                <c:pt idx="876">
                  <c:v>-7.1876434768055475</c:v>
                </c:pt>
                <c:pt idx="877">
                  <c:v>-4.9193393883909824</c:v>
                </c:pt>
                <c:pt idx="878">
                  <c:v>-4.6562021383910395</c:v>
                </c:pt>
                <c:pt idx="879">
                  <c:v>-4.2188011333910271</c:v>
                </c:pt>
                <c:pt idx="880">
                  <c:v>-3.7143639515352769</c:v>
                </c:pt>
                <c:pt idx="881">
                  <c:v>-2.9397233733911321</c:v>
                </c:pt>
                <c:pt idx="882">
                  <c:v>-2.1735233533909915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-4.3119681939465293</c:v>
                </c:pt>
                <c:pt idx="892">
                  <c:v>-4.2212341324385267</c:v>
                </c:pt>
                <c:pt idx="893">
                  <c:v>-4.2047344533909961</c:v>
                </c:pt>
                <c:pt idx="894">
                  <c:v>-4.1890530133910762</c:v>
                </c:pt>
                <c:pt idx="895">
                  <c:v>-4.2791850233908519</c:v>
                </c:pt>
                <c:pt idx="896">
                  <c:v>-4.1574316628754646</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-9.6610251433910115</c:v>
                </c:pt>
                <c:pt idx="2">
                  <c:v>-9.6606671851081103</c:v>
                </c:pt>
                <c:pt idx="3">
                  <c:v>-9.6604513333909967</c:v>
                </c:pt>
                <c:pt idx="4">
                  <c:v>-9.66034298339099</c:v>
                </c:pt>
                <c:pt idx="5">
                  <c:v>-9.6603373833909956</c:v>
                </c:pt>
                <c:pt idx="6">
                  <c:v>-9.660006513390945</c:v>
                </c:pt>
                <c:pt idx="7">
                  <c:v>-9.6611861649060842</c:v>
                </c:pt>
                <c:pt idx="8">
                  <c:v>-9.6674742333910224</c:v>
                </c:pt>
                <c:pt idx="9">
                  <c:v>-9.5996682633910488</c:v>
                </c:pt>
                <c:pt idx="10">
                  <c:v>-9.2072596233909643</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-12.992136221724303</c:v>
                </c:pt>
                <c:pt idx="19">
                  <c:v>-13.534257893391098</c:v>
                </c:pt>
                <c:pt idx="20">
                  <c:v>-14.011068813390775</c:v>
                </c:pt>
                <c:pt idx="21">
                  <c:v>-14.549780483391045</c:v>
                </c:pt>
                <c:pt idx="22">
                  <c:v>-13.217944707268515</c:v>
                </c:pt>
                <c:pt idx="23">
                  <c:v>-12.376457619451692</c:v>
                </c:pt>
                <c:pt idx="24">
                  <c:v>-12.591822013390995</c:v>
                </c:pt>
                <c:pt idx="25">
                  <c:v>-12.505907185804759</c:v>
                </c:pt>
                <c:pt idx="26">
                  <c:v>-12.44508942753248</c:v>
                </c:pt>
                <c:pt idx="27">
                  <c:v>-11.926401563391096</c:v>
                </c:pt>
                <c:pt idx="28">
                  <c:v>-11.293978523594983</c:v>
                </c:pt>
                <c:pt idx="29">
                  <c:v>-10.816163903390985</c:v>
                </c:pt>
                <c:pt idx="30">
                  <c:v>-10.498471923391072</c:v>
                </c:pt>
                <c:pt idx="31">
                  <c:v>-10.418917903391087</c:v>
                </c:pt>
                <c:pt idx="32">
                  <c:v>-10.324176299105279</c:v>
                </c:pt>
                <c:pt idx="33">
                  <c:v>-10.686632521587844</c:v>
                </c:pt>
                <c:pt idx="34">
                  <c:v>-10.543820273390891</c:v>
                </c:pt>
                <c:pt idx="35">
                  <c:v>-9.9330372433910696</c:v>
                </c:pt>
                <c:pt idx="36">
                  <c:v>-9.1157047733910304</c:v>
                </c:pt>
                <c:pt idx="37">
                  <c:v>-8.9024962333909166</c:v>
                </c:pt>
                <c:pt idx="38">
                  <c:v>-8.903284370533985</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-7.8155083467242701</c:v>
                </c:pt>
                <c:pt idx="51">
                  <c:v>-8.3348562991052741</c:v>
                </c:pt>
                <c:pt idx="52">
                  <c:v>-8.7348152933909056</c:v>
                </c:pt>
                <c:pt idx="53">
                  <c:v>-10.20423025581535</c:v>
                </c:pt>
                <c:pt idx="54">
                  <c:v>-10.820827745349732</c:v>
                </c:pt>
                <c:pt idx="55">
                  <c:v>-10.508408743391067</c:v>
                </c:pt>
                <c:pt idx="56">
                  <c:v>-10.401667183391121</c:v>
                </c:pt>
                <c:pt idx="57">
                  <c:v>-10.266505983390928</c:v>
                </c:pt>
                <c:pt idx="58">
                  <c:v>-8.9331120950236347</c:v>
                </c:pt>
                <c:pt idx="59">
                  <c:v>-8.3558980133909895</c:v>
                </c:pt>
                <c:pt idx="60">
                  <c:v>-7.6017567895103344</c:v>
                </c:pt>
                <c:pt idx="61">
                  <c:v>-7.4986067233908944</c:v>
                </c:pt>
                <c:pt idx="62">
                  <c:v>-7.3322487033911621</c:v>
                </c:pt>
                <c:pt idx="63">
                  <c:v>-6.6705676970643992</c:v>
                </c:pt>
                <c:pt idx="64">
                  <c:v>-5.5315962991052885</c:v>
                </c:pt>
                <c:pt idx="65">
                  <c:v>-4.1803437933908922</c:v>
                </c:pt>
                <c:pt idx="66">
                  <c:v>-2.860871553391064</c:v>
                </c:pt>
                <c:pt idx="67">
                  <c:v>-2.1428574233911473</c:v>
                </c:pt>
                <c:pt idx="68">
                  <c:v>-2.112714870533793</c:v>
                </c:pt>
                <c:pt idx="69">
                  <c:v>-2.6713114207984461</c:v>
                </c:pt>
                <c:pt idx="70">
                  <c:v>-3.0353943779743426</c:v>
                </c:pt>
                <c:pt idx="71">
                  <c:v>-3.6814478233910961</c:v>
                </c:pt>
                <c:pt idx="72">
                  <c:v>-4.0411567533910659</c:v>
                </c:pt>
                <c:pt idx="73">
                  <c:v>-4.2937033779742819</c:v>
                </c:pt>
                <c:pt idx="74">
                  <c:v>-4.6835557533909604</c:v>
                </c:pt>
                <c:pt idx="75">
                  <c:v>-4.8595339333908658</c:v>
                </c:pt>
                <c:pt idx="76">
                  <c:v>-5.0265614133909224</c:v>
                </c:pt>
                <c:pt idx="77">
                  <c:v>-5.0915346449699515</c:v>
                </c:pt>
                <c:pt idx="78">
                  <c:v>-5.3794727861182423</c:v>
                </c:pt>
                <c:pt idx="79">
                  <c:v>-5.3375763742156987</c:v>
                </c:pt>
                <c:pt idx="80">
                  <c:v>-5.0949456533910356</c:v>
                </c:pt>
                <c:pt idx="81">
                  <c:v>-5.0201293233909166</c:v>
                </c:pt>
                <c:pt idx="82">
                  <c:v>-4.8747722833909961</c:v>
                </c:pt>
                <c:pt idx="83">
                  <c:v>-4.6759468999889702</c:v>
                </c:pt>
                <c:pt idx="84">
                  <c:v>-4.4915838833910886</c:v>
                </c:pt>
                <c:pt idx="85">
                  <c:v>-4.4663966837206637</c:v>
                </c:pt>
                <c:pt idx="86">
                  <c:v>-3.9528000815728452</c:v>
                </c:pt>
                <c:pt idx="87">
                  <c:v>-3.8660409426840228</c:v>
                </c:pt>
                <c:pt idx="88">
                  <c:v>-3.7593277333909341</c:v>
                </c:pt>
                <c:pt idx="89">
                  <c:v>-3.5116050933911382</c:v>
                </c:pt>
                <c:pt idx="90">
                  <c:v>-3.1442659233909183</c:v>
                </c:pt>
                <c:pt idx="91">
                  <c:v>-2.8458925240293524</c:v>
                </c:pt>
                <c:pt idx="92">
                  <c:v>-2.58343475339099</c:v>
                </c:pt>
                <c:pt idx="93">
                  <c:v>-2.5499173733909832</c:v>
                </c:pt>
                <c:pt idx="94">
                  <c:v>-2.5902485133909878</c:v>
                </c:pt>
                <c:pt idx="95">
                  <c:v>-3.142245118654059</c:v>
                </c:pt>
                <c:pt idx="96">
                  <c:v>-3.0576758633909407</c:v>
                </c:pt>
                <c:pt idx="97">
                  <c:v>-2.6460127733910639</c:v>
                </c:pt>
                <c:pt idx="98">
                  <c:v>-2.1847394333908738</c:v>
                </c:pt>
                <c:pt idx="99">
                  <c:v>-1.483909753391131</c:v>
                </c:pt>
                <c:pt idx="100">
                  <c:v>-0.54350826339103253</c:v>
                </c:pt>
                <c:pt idx="101">
                  <c:v>0.74146473660898982</c:v>
                </c:pt>
                <c:pt idx="102">
                  <c:v>1.3204991566089459</c:v>
                </c:pt>
                <c:pt idx="103">
                  <c:v>1.6328579866090116</c:v>
                </c:pt>
                <c:pt idx="104">
                  <c:v>4.440224831679501</c:v>
                </c:pt>
                <c:pt idx="105">
                  <c:v>5.4873690266088619</c:v>
                </c:pt>
                <c:pt idx="106">
                  <c:v>6.5474458199422685</c:v>
                </c:pt>
                <c:pt idx="107">
                  <c:v>8.1070034266089692</c:v>
                </c:pt>
                <c:pt idx="108">
                  <c:v>8.9879503666089278</c:v>
                </c:pt>
                <c:pt idx="109">
                  <c:v>9.8192228966091761</c:v>
                </c:pt>
                <c:pt idx="110">
                  <c:v>10.455866110320322</c:v>
                </c:pt>
                <c:pt idx="111">
                  <c:v>11.031602536608991</c:v>
                </c:pt>
                <c:pt idx="112">
                  <c:v>11.238318475970749</c:v>
                </c:pt>
                <c:pt idx="113">
                  <c:v>10.246269186609041</c:v>
                </c:pt>
                <c:pt idx="114">
                  <c:v>9.897989286609052</c:v>
                </c:pt>
                <c:pt idx="115">
                  <c:v>8.4423267266090249</c:v>
                </c:pt>
                <c:pt idx="116">
                  <c:v>6.4771906266090005</c:v>
                </c:pt>
                <c:pt idx="117">
                  <c:v>4.5865604866091179</c:v>
                </c:pt>
                <c:pt idx="118">
                  <c:v>2.6589973266090832</c:v>
                </c:pt>
                <c:pt idx="119">
                  <c:v>1.0230195926695558</c:v>
                </c:pt>
                <c:pt idx="120">
                  <c:v>-0.42940532589094027</c:v>
                </c:pt>
                <c:pt idx="121">
                  <c:v>-0.80620201339098685</c:v>
                </c:pt>
                <c:pt idx="122">
                  <c:v>-1.7686673512289699</c:v>
                </c:pt>
                <c:pt idx="123">
                  <c:v>-2.6146348033910556</c:v>
                </c:pt>
                <c:pt idx="124">
                  <c:v>-3.3173628533910033</c:v>
                </c:pt>
                <c:pt idx="125">
                  <c:v>-3.4258422133910775</c:v>
                </c:pt>
                <c:pt idx="126">
                  <c:v>-3.7797866133910389</c:v>
                </c:pt>
                <c:pt idx="127">
                  <c:v>-3.9213052433908757</c:v>
                </c:pt>
                <c:pt idx="128">
                  <c:v>-3.9487250033909902</c:v>
                </c:pt>
                <c:pt idx="129">
                  <c:v>-3.8395682533910636</c:v>
                </c:pt>
                <c:pt idx="130">
                  <c:v>-3.7682216287755503</c:v>
                </c:pt>
                <c:pt idx="131">
                  <c:v>-2.9835120133909934</c:v>
                </c:pt>
                <c:pt idx="132">
                  <c:v>-2.6742763133909477</c:v>
                </c:pt>
                <c:pt idx="133">
                  <c:v>-1.8810606396535694</c:v>
                </c:pt>
                <c:pt idx="134">
                  <c:v>-1.0044977233910548</c:v>
                </c:pt>
                <c:pt idx="135">
                  <c:v>-1.051373339082318E-2</c:v>
                </c:pt>
                <c:pt idx="136">
                  <c:v>1.4361781566090739</c:v>
                </c:pt>
                <c:pt idx="137">
                  <c:v>3.0267754966089337</c:v>
                </c:pt>
                <c:pt idx="138">
                  <c:v>4.3410341366088812</c:v>
                </c:pt>
                <c:pt idx="139">
                  <c:v>4.9049374866090005</c:v>
                </c:pt>
                <c:pt idx="140">
                  <c:v>6.5124827366090852</c:v>
                </c:pt>
                <c:pt idx="141">
                  <c:v>6.6706937566088857</c:v>
                </c:pt>
                <c:pt idx="142">
                  <c:v>6.6505729666091167</c:v>
                </c:pt>
                <c:pt idx="143">
                  <c:v>6.7034085066088949</c:v>
                </c:pt>
                <c:pt idx="144">
                  <c:v>6.8130448866088358</c:v>
                </c:pt>
                <c:pt idx="145">
                  <c:v>6.8400201666089657</c:v>
                </c:pt>
                <c:pt idx="146">
                  <c:v>6.8896599966089838</c:v>
                </c:pt>
                <c:pt idx="147">
                  <c:v>7.0275486266090592</c:v>
                </c:pt>
                <c:pt idx="148">
                  <c:v>7.1430579866090085</c:v>
                </c:pt>
                <c:pt idx="149">
                  <c:v>7.9064234213916116</c:v>
                </c:pt>
                <c:pt idx="150">
                  <c:v>7.9826135066089705</c:v>
                </c:pt>
                <c:pt idx="151">
                  <c:v>7.9193652466088338</c:v>
                </c:pt>
                <c:pt idx="152">
                  <c:v>7.5554989066089018</c:v>
                </c:pt>
                <c:pt idx="153">
                  <c:v>7.2963435466089237</c:v>
                </c:pt>
                <c:pt idx="154">
                  <c:v>6.9018918666089348</c:v>
                </c:pt>
                <c:pt idx="155">
                  <c:v>5.6310220415539494</c:v>
                </c:pt>
                <c:pt idx="156">
                  <c:v>1.2275306254979617</c:v>
                </c:pt>
                <c:pt idx="157">
                  <c:v>-3.629266339088133E-2</c:v>
                </c:pt>
                <c:pt idx="158">
                  <c:v>-1.4854454028645843</c:v>
                </c:pt>
                <c:pt idx="159">
                  <c:v>-3.1310575433909236</c:v>
                </c:pt>
                <c:pt idx="160">
                  <c:v>-4.0568171733910106</c:v>
                </c:pt>
                <c:pt idx="161">
                  <c:v>-5.0179492833910331</c:v>
                </c:pt>
                <c:pt idx="162">
                  <c:v>-5.9006847433908973</c:v>
                </c:pt>
                <c:pt idx="163">
                  <c:v>-6.1901442633908612</c:v>
                </c:pt>
                <c:pt idx="164">
                  <c:v>-7.0302036765487506</c:v>
                </c:pt>
                <c:pt idx="165">
                  <c:v>-7.300152013390985</c:v>
                </c:pt>
                <c:pt idx="166">
                  <c:v>-8.7215545869203623</c:v>
                </c:pt>
                <c:pt idx="167">
                  <c:v>-9.3284451133909556</c:v>
                </c:pt>
                <c:pt idx="168">
                  <c:v>-9.4235882833910551</c:v>
                </c:pt>
                <c:pt idx="169">
                  <c:v>-9.2882670133909606</c:v>
                </c:pt>
                <c:pt idx="170">
                  <c:v>-9.2580012822082427</c:v>
                </c:pt>
                <c:pt idx="171">
                  <c:v>-9.2782540833908698</c:v>
                </c:pt>
                <c:pt idx="172">
                  <c:v>-9.2643020459995817</c:v>
                </c:pt>
                <c:pt idx="173">
                  <c:v>-9.0702320633911029</c:v>
                </c:pt>
                <c:pt idx="174">
                  <c:v>-8.9582733633909974</c:v>
                </c:pt>
                <c:pt idx="175">
                  <c:v>-8.9426643233908685</c:v>
                </c:pt>
                <c:pt idx="176">
                  <c:v>-8.6101367291805104</c:v>
                </c:pt>
                <c:pt idx="177">
                  <c:v>-8.200778353391053</c:v>
                </c:pt>
                <c:pt idx="178">
                  <c:v>-8.0138642333910326</c:v>
                </c:pt>
                <c:pt idx="179">
                  <c:v>-7.8595495933909802</c:v>
                </c:pt>
                <c:pt idx="180">
                  <c:v>-7.6193282133908724</c:v>
                </c:pt>
                <c:pt idx="181">
                  <c:v>-7.4557320133909863</c:v>
                </c:pt>
                <c:pt idx="182">
                  <c:v>-7.1514342467242757</c:v>
                </c:pt>
                <c:pt idx="183">
                  <c:v>-7.1175005633910597</c:v>
                </c:pt>
                <c:pt idx="184">
                  <c:v>-7.0834391933909746</c:v>
                </c:pt>
                <c:pt idx="185">
                  <c:v>-7.1101815133909803</c:v>
                </c:pt>
                <c:pt idx="186">
                  <c:v>-7.2892556433910318</c:v>
                </c:pt>
                <c:pt idx="187">
                  <c:v>-7.4308169070080785</c:v>
                </c:pt>
                <c:pt idx="188">
                  <c:v>-7.3972367133910684</c:v>
                </c:pt>
                <c:pt idx="189">
                  <c:v>-7.128438793391183</c:v>
                </c:pt>
                <c:pt idx="190">
                  <c:v>-6.6428630133909925</c:v>
                </c:pt>
                <c:pt idx="191">
                  <c:v>-4.9714693467243798</c:v>
                </c:pt>
                <c:pt idx="192">
                  <c:v>-4.6024512433910001</c:v>
                </c:pt>
                <c:pt idx="193">
                  <c:v>-4.33190659339094</c:v>
                </c:pt>
                <c:pt idx="194">
                  <c:v>-3.839090383390924</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-0.34428335339089255</c:v>
                </c:pt>
                <c:pt idx="203">
                  <c:v>-0.10668686339100475</c:v>
                </c:pt>
                <c:pt idx="204">
                  <c:v>4.9200566090661386E-3</c:v>
                </c:pt>
                <c:pt idx="205">
                  <c:v>0.10983265706362039</c:v>
                </c:pt>
                <c:pt idx="206">
                  <c:v>0.18269713660896522</c:v>
                </c:pt>
                <c:pt idx="207">
                  <c:v>0.32145228660900238</c:v>
                </c:pt>
                <c:pt idx="208">
                  <c:v>0.41434592410897164</c:v>
                </c:pt>
                <c:pt idx="209">
                  <c:v>0.82114112297264796</c:v>
                </c:pt>
                <c:pt idx="210">
                  <c:v>0.65064608660895873</c:v>
                </c:pt>
                <c:pt idx="211">
                  <c:v>0.27046519660906665</c:v>
                </c:pt>
                <c:pt idx="212">
                  <c:v>-4.4057013391125124E-2</c:v>
                </c:pt>
                <c:pt idx="213">
                  <c:v>-0.2609408533910198</c:v>
                </c:pt>
                <c:pt idx="214">
                  <c:v>-0.43044990339103617</c:v>
                </c:pt>
                <c:pt idx="215">
                  <c:v>-0.27870804339090682</c:v>
                </c:pt>
                <c:pt idx="216">
                  <c:v>0.12507018873657216</c:v>
                </c:pt>
                <c:pt idx="217">
                  <c:v>0.2914208437518655</c:v>
                </c:pt>
                <c:pt idx="218">
                  <c:v>-0.31565373561325327</c:v>
                </c:pt>
                <c:pt idx="219">
                  <c:v>-0.16904553339094269</c:v>
                </c:pt>
                <c:pt idx="220">
                  <c:v>0.12260959660909516</c:v>
                </c:pt>
                <c:pt idx="221">
                  <c:v>0.7142041466089637</c:v>
                </c:pt>
                <c:pt idx="222">
                  <c:v>1.1606905887596071</c:v>
                </c:pt>
                <c:pt idx="223">
                  <c:v>1.4617177666090697</c:v>
                </c:pt>
                <c:pt idx="224">
                  <c:v>1.3017906695358477</c:v>
                </c:pt>
                <c:pt idx="225">
                  <c:v>1.639239053275602</c:v>
                </c:pt>
                <c:pt idx="226">
                  <c:v>1.8148906266089568</c:v>
                </c:pt>
                <c:pt idx="227">
                  <c:v>2.0406021421645741</c:v>
                </c:pt>
                <c:pt idx="228">
                  <c:v>2.1795599666089629</c:v>
                </c:pt>
                <c:pt idx="229">
                  <c:v>2.1430581766091166</c:v>
                </c:pt>
                <c:pt idx="230">
                  <c:v>1.9176600966089978</c:v>
                </c:pt>
                <c:pt idx="231">
                  <c:v>1.511001664386882</c:v>
                </c:pt>
                <c:pt idx="232">
                  <c:v>-0.72182441598839409</c:v>
                </c:pt>
                <c:pt idx="233">
                  <c:v>-1.1303402733909991</c:v>
                </c:pt>
                <c:pt idx="234">
                  <c:v>-1.4366385233911245</c:v>
                </c:pt>
                <c:pt idx="235">
                  <c:v>-1.3626034633909683</c:v>
                </c:pt>
                <c:pt idx="236">
                  <c:v>-1.4685941033910979</c:v>
                </c:pt>
                <c:pt idx="237">
                  <c:v>-1.7519616623270613</c:v>
                </c:pt>
                <c:pt idx="238">
                  <c:v>-2.2560184133909886</c:v>
                </c:pt>
                <c:pt idx="239">
                  <c:v>-2.7810932833909452</c:v>
                </c:pt>
                <c:pt idx="240">
                  <c:v>-3.2373713883909989</c:v>
                </c:pt>
                <c:pt idx="241">
                  <c:v>-5.0100046858047325</c:v>
                </c:pt>
                <c:pt idx="242">
                  <c:v>-4.9770333972293646</c:v>
                </c:pt>
                <c:pt idx="243">
                  <c:v>-4.6179531933909885</c:v>
                </c:pt>
                <c:pt idx="244">
                  <c:v>-4.6205958633910562</c:v>
                </c:pt>
                <c:pt idx="245">
                  <c:v>-4.7214013933908232</c:v>
                </c:pt>
                <c:pt idx="246">
                  <c:v>-4.6310660333909937</c:v>
                </c:pt>
                <c:pt idx="247">
                  <c:v>-4.5800166901585868</c:v>
                </c:pt>
                <c:pt idx="248">
                  <c:v>-4.6468670133910024</c:v>
                </c:pt>
                <c:pt idx="249">
                  <c:v>-4.7465186908103636</c:v>
                </c:pt>
                <c:pt idx="250">
                  <c:v>-4.6023702933909476</c:v>
                </c:pt>
                <c:pt idx="251">
                  <c:v>-4.497271053391076</c:v>
                </c:pt>
                <c:pt idx="252">
                  <c:v>-4.5192384733909865</c:v>
                </c:pt>
                <c:pt idx="253">
                  <c:v>-4.6188643112632501</c:v>
                </c:pt>
                <c:pt idx="254">
                  <c:v>-4.4548554433909526</c:v>
                </c:pt>
                <c:pt idx="255">
                  <c:v>-3.372920893390968</c:v>
                </c:pt>
                <c:pt idx="256">
                  <c:v>-2.7633191933910988</c:v>
                </c:pt>
                <c:pt idx="257">
                  <c:v>-2.399772758489064</c:v>
                </c:pt>
                <c:pt idx="258">
                  <c:v>-1.161263276548766</c:v>
                </c:pt>
                <c:pt idx="259">
                  <c:v>-0.8714683633909599</c:v>
                </c:pt>
                <c:pt idx="260">
                  <c:v>-0.63113621339111625</c:v>
                </c:pt>
                <c:pt idx="261">
                  <c:v>-0.2601318033909763</c:v>
                </c:pt>
                <c:pt idx="262">
                  <c:v>-1.1160991885617482E-2</c:v>
                </c:pt>
                <c:pt idx="263">
                  <c:v>3.4877396608933992E-2</c:v>
                </c:pt>
                <c:pt idx="264">
                  <c:v>0.11363798660900665</c:v>
                </c:pt>
                <c:pt idx="265">
                  <c:v>-0.37944453146334933</c:v>
                </c:pt>
                <c:pt idx="266">
                  <c:v>-0.11209586339086285</c:v>
                </c:pt>
                <c:pt idx="267">
                  <c:v>-4.3138773390964481E-2</c:v>
                </c:pt>
                <c:pt idx="268">
                  <c:v>0.40694556725408426</c:v>
                </c:pt>
                <c:pt idx="269">
                  <c:v>0.17252927660896938</c:v>
                </c:pt>
                <c:pt idx="270">
                  <c:v>3.6917286609124758E-2</c:v>
                </c:pt>
                <c:pt idx="271">
                  <c:v>-9.6948513390998428E-2</c:v>
                </c:pt>
                <c:pt idx="272">
                  <c:v>0.22769886896197988</c:v>
                </c:pt>
                <c:pt idx="273">
                  <c:v>0.35369729660895644</c:v>
                </c:pt>
                <c:pt idx="274">
                  <c:v>0.42278070378068855</c:v>
                </c:pt>
                <c:pt idx="275">
                  <c:v>0.34331303660903245</c:v>
                </c:pt>
                <c:pt idx="276">
                  <c:v>0.30404765660898636</c:v>
                </c:pt>
                <c:pt idx="277">
                  <c:v>-0.15495196339088579</c:v>
                </c:pt>
                <c:pt idx="278">
                  <c:v>-0.6328853770273356</c:v>
                </c:pt>
                <c:pt idx="279">
                  <c:v>-0.84536371339103766</c:v>
                </c:pt>
                <c:pt idx="280">
                  <c:v>-0.7701380133910054</c:v>
                </c:pt>
                <c:pt idx="281">
                  <c:v>-0.41787095933686685</c:v>
                </c:pt>
                <c:pt idx="282">
                  <c:v>-0.16662752339107095</c:v>
                </c:pt>
                <c:pt idx="283">
                  <c:v>0.23776273660899966</c:v>
                </c:pt>
                <c:pt idx="284">
                  <c:v>0.58965064317480664</c:v>
                </c:pt>
                <c:pt idx="285">
                  <c:v>1.1451697366089633</c:v>
                </c:pt>
                <c:pt idx="286">
                  <c:v>1.5210588866088841</c:v>
                </c:pt>
                <c:pt idx="287">
                  <c:v>1.9476587066089481</c:v>
                </c:pt>
                <c:pt idx="288">
                  <c:v>2.1656888453046008</c:v>
                </c:pt>
                <c:pt idx="289">
                  <c:v>2.2692013366090582</c:v>
                </c:pt>
                <c:pt idx="290">
                  <c:v>2.4879257285444556</c:v>
                </c:pt>
                <c:pt idx="291">
                  <c:v>2.5508373066090826</c:v>
                </c:pt>
                <c:pt idx="292">
                  <c:v>2.5686825366089749</c:v>
                </c:pt>
                <c:pt idx="293">
                  <c:v>2.5924979866088895</c:v>
                </c:pt>
                <c:pt idx="294">
                  <c:v>2.9247177566089291</c:v>
                </c:pt>
                <c:pt idx="295">
                  <c:v>3.1270344066090572</c:v>
                </c:pt>
                <c:pt idx="296">
                  <c:v>3.4288430666090193</c:v>
                </c:pt>
                <c:pt idx="297">
                  <c:v>3.9007192966089832</c:v>
                </c:pt>
                <c:pt idx="298">
                  <c:v>4.0127137466090073</c:v>
                </c:pt>
                <c:pt idx="299">
                  <c:v>3.7337242130241473</c:v>
                </c:pt>
                <c:pt idx="300">
                  <c:v>3.66565841660909</c:v>
                </c:pt>
                <c:pt idx="301">
                  <c:v>3.3309013066089221</c:v>
                </c:pt>
                <c:pt idx="302">
                  <c:v>2.6669076366088973</c:v>
                </c:pt>
                <c:pt idx="303">
                  <c:v>2.1376368561741259</c:v>
                </c:pt>
                <c:pt idx="304">
                  <c:v>1.5131030866089219</c:v>
                </c:pt>
                <c:pt idx="305">
                  <c:v>0.94465236660886398</c:v>
                </c:pt>
                <c:pt idx="306">
                  <c:v>0.3801894248111779</c:v>
                </c:pt>
                <c:pt idx="307">
                  <c:v>-0.91747292143693893</c:v>
                </c:pt>
                <c:pt idx="308">
                  <c:v>-1.6793666133909961</c:v>
                </c:pt>
                <c:pt idx="309">
                  <c:v>-2.1437070833908942</c:v>
                </c:pt>
                <c:pt idx="310">
                  <c:v>-2.6546227233909008</c:v>
                </c:pt>
                <c:pt idx="311">
                  <c:v>-2.9001165633910242</c:v>
                </c:pt>
                <c:pt idx="312">
                  <c:v>-2.7829485080145417</c:v>
                </c:pt>
                <c:pt idx="313">
                  <c:v>-2.4127280633909285</c:v>
                </c:pt>
                <c:pt idx="314">
                  <c:v>-2.193064570209331</c:v>
                </c:pt>
                <c:pt idx="315">
                  <c:v>-1.2676920133909841</c:v>
                </c:pt>
                <c:pt idx="316">
                  <c:v>-1.1611532684929244</c:v>
                </c:pt>
                <c:pt idx="317">
                  <c:v>-1.0093657709667101</c:v>
                </c:pt>
                <c:pt idx="318">
                  <c:v>-0.80719259339099381</c:v>
                </c:pt>
                <c:pt idx="319">
                  <c:v>-0.80983433339102362</c:v>
                </c:pt>
                <c:pt idx="320">
                  <c:v>-0.9235944633908989</c:v>
                </c:pt>
                <c:pt idx="321">
                  <c:v>-0.65080586396568685</c:v>
                </c:pt>
                <c:pt idx="322">
                  <c:v>-0.41443715227987366</c:v>
                </c:pt>
                <c:pt idx="323">
                  <c:v>-0.86571506100999351</c:v>
                </c:pt>
                <c:pt idx="324">
                  <c:v>-1.104356553390986</c:v>
                </c:pt>
                <c:pt idx="325">
                  <c:v>-1.7091702533910786</c:v>
                </c:pt>
                <c:pt idx="326">
                  <c:v>-2.1668128705338026</c:v>
                </c:pt>
                <c:pt idx="327">
                  <c:v>-2.7729296533908885</c:v>
                </c:pt>
                <c:pt idx="328">
                  <c:v>-3.2716207633909713</c:v>
                </c:pt>
                <c:pt idx="329">
                  <c:v>-3.7696315020272682</c:v>
                </c:pt>
                <c:pt idx="330">
                  <c:v>-4.549231949561289</c:v>
                </c:pt>
                <c:pt idx="331">
                  <c:v>-4.2320243265224473</c:v>
                </c:pt>
                <c:pt idx="332">
                  <c:v>-3.7382554233910223</c:v>
                </c:pt>
                <c:pt idx="333">
                  <c:v>-3.30478039339107</c:v>
                </c:pt>
                <c:pt idx="334">
                  <c:v>-2.7906150233909837</c:v>
                </c:pt>
                <c:pt idx="335">
                  <c:v>-2.3048928416738477</c:v>
                </c:pt>
                <c:pt idx="336">
                  <c:v>-1.74943590339079</c:v>
                </c:pt>
                <c:pt idx="337">
                  <c:v>-1.0054290903140233</c:v>
                </c:pt>
                <c:pt idx="338">
                  <c:v>3.3671499231169548</c:v>
                </c:pt>
                <c:pt idx="339">
                  <c:v>3.3713298966089269</c:v>
                </c:pt>
                <c:pt idx="340">
                  <c:v>3.1628380666089138</c:v>
                </c:pt>
                <c:pt idx="341">
                  <c:v>3.1903743466088912</c:v>
                </c:pt>
                <c:pt idx="342">
                  <c:v>3.783630617043813</c:v>
                </c:pt>
                <c:pt idx="343">
                  <c:v>4.6206642766091317</c:v>
                </c:pt>
                <c:pt idx="344">
                  <c:v>5.5242241066088695</c:v>
                </c:pt>
                <c:pt idx="345">
                  <c:v>6.4349643866090673</c:v>
                </c:pt>
                <c:pt idx="346">
                  <c:v>6.9962586666089503</c:v>
                </c:pt>
                <c:pt idx="347">
                  <c:v>7.4181800088313707</c:v>
                </c:pt>
                <c:pt idx="348">
                  <c:v>7.8226373666089408</c:v>
                </c:pt>
                <c:pt idx="349">
                  <c:v>8.2556860666089662</c:v>
                </c:pt>
                <c:pt idx="350">
                  <c:v>8.798649436609125</c:v>
                </c:pt>
                <c:pt idx="351">
                  <c:v>9.2397390266088593</c:v>
                </c:pt>
                <c:pt idx="352">
                  <c:v>9.6620273966090089</c:v>
                </c:pt>
                <c:pt idx="353">
                  <c:v>9.9632451078212405</c:v>
                </c:pt>
                <c:pt idx="354">
                  <c:v>10.309429486608968</c:v>
                </c:pt>
                <c:pt idx="355">
                  <c:v>10.911778623971738</c:v>
                </c:pt>
                <c:pt idx="356">
                  <c:v>11.16425065660896</c:v>
                </c:pt>
                <c:pt idx="357">
                  <c:v>11.253853186608994</c:v>
                </c:pt>
                <c:pt idx="358">
                  <c:v>11.380713816609077</c:v>
                </c:pt>
                <c:pt idx="359">
                  <c:v>11.46728252196252</c:v>
                </c:pt>
                <c:pt idx="360">
                  <c:v>11.831568656609097</c:v>
                </c:pt>
                <c:pt idx="361">
                  <c:v>12.00800319313073</c:v>
                </c:pt>
                <c:pt idx="362">
                  <c:v>12.21814265719722</c:v>
                </c:pt>
                <c:pt idx="363">
                  <c:v>11.967059766608916</c:v>
                </c:pt>
                <c:pt idx="364">
                  <c:v>11.560586155148354</c:v>
                </c:pt>
                <c:pt idx="365">
                  <c:v>10.747415466608913</c:v>
                </c:pt>
                <c:pt idx="366">
                  <c:v>9.5031724666089588</c:v>
                </c:pt>
                <c:pt idx="367">
                  <c:v>8.0078565266090518</c:v>
                </c:pt>
                <c:pt idx="368">
                  <c:v>6.417380796609109</c:v>
                </c:pt>
                <c:pt idx="369">
                  <c:v>5.3386829466089685</c:v>
                </c:pt>
                <c:pt idx="370">
                  <c:v>0.84402676921774833</c:v>
                </c:pt>
                <c:pt idx="371">
                  <c:v>6.9930156609018482E-2</c:v>
                </c:pt>
                <c:pt idx="372">
                  <c:v>-0.67755864339102378</c:v>
                </c:pt>
                <c:pt idx="373">
                  <c:v>-0.61458162339089073</c:v>
                </c:pt>
                <c:pt idx="374">
                  <c:v>-0.67504255339099495</c:v>
                </c:pt>
                <c:pt idx="375">
                  <c:v>-0.68995487339081785</c:v>
                </c:pt>
                <c:pt idx="376">
                  <c:v>-1.0996484780374798</c:v>
                </c:pt>
                <c:pt idx="377">
                  <c:v>-1.6996025333909301</c:v>
                </c:pt>
                <c:pt idx="378">
                  <c:v>-1.7932042333910798</c:v>
                </c:pt>
                <c:pt idx="379">
                  <c:v>-2.3501367633909496</c:v>
                </c:pt>
                <c:pt idx="380">
                  <c:v>-2.6816756933909707</c:v>
                </c:pt>
                <c:pt idx="381">
                  <c:v>-2.6057256155414312</c:v>
                </c:pt>
                <c:pt idx="382">
                  <c:v>-2.505562483391059</c:v>
                </c:pt>
                <c:pt idx="383">
                  <c:v>-2.514290213390864</c:v>
                </c:pt>
                <c:pt idx="384">
                  <c:v>-2.3861466133909195</c:v>
                </c:pt>
                <c:pt idx="385">
                  <c:v>-2.2216748933910542</c:v>
                </c:pt>
                <c:pt idx="386">
                  <c:v>-2.1830001231470106</c:v>
                </c:pt>
                <c:pt idx="387">
                  <c:v>-2.1876316433910166</c:v>
                </c:pt>
                <c:pt idx="388">
                  <c:v>-2.205361773391048</c:v>
                </c:pt>
                <c:pt idx="389">
                  <c:v>-2.1892304633911266</c:v>
                </c:pt>
                <c:pt idx="390">
                  <c:v>-2.0268430133909581</c:v>
                </c:pt>
                <c:pt idx="391">
                  <c:v>-1.8822909033910384</c:v>
                </c:pt>
                <c:pt idx="392">
                  <c:v>-1.7834105992495353</c:v>
                </c:pt>
                <c:pt idx="393">
                  <c:v>-1.6961131633910336</c:v>
                </c:pt>
                <c:pt idx="394">
                  <c:v>-1.4704413633908615</c:v>
                </c:pt>
                <c:pt idx="395">
                  <c:v>-1.0460959133908578</c:v>
                </c:pt>
                <c:pt idx="396">
                  <c:v>-0.80069237797440018</c:v>
                </c:pt>
                <c:pt idx="397">
                  <c:v>-0.24470290227978353</c:v>
                </c:pt>
                <c:pt idx="398">
                  <c:v>-0.12536115339096909</c:v>
                </c:pt>
                <c:pt idx="399">
                  <c:v>3.0322766089341258E-3</c:v>
                </c:pt>
                <c:pt idx="400">
                  <c:v>-5.369403390986351E-3</c:v>
                </c:pt>
                <c:pt idx="401">
                  <c:v>-8.6275553391047352E-2</c:v>
                </c:pt>
                <c:pt idx="402">
                  <c:v>-5.2168611216970397E-2</c:v>
                </c:pt>
                <c:pt idx="403">
                  <c:v>9.2189226609008246E-2</c:v>
                </c:pt>
                <c:pt idx="404">
                  <c:v>0.17262798660900103</c:v>
                </c:pt>
                <c:pt idx="405">
                  <c:v>1.0481180758947919</c:v>
                </c:pt>
                <c:pt idx="406">
                  <c:v>1.4032855866091012</c:v>
                </c:pt>
                <c:pt idx="407">
                  <c:v>1.9742245766090463</c:v>
                </c:pt>
                <c:pt idx="408">
                  <c:v>2.7569354007503648</c:v>
                </c:pt>
                <c:pt idx="409">
                  <c:v>3.485005706608959</c:v>
                </c:pt>
                <c:pt idx="410">
                  <c:v>4.2890858066089921</c:v>
                </c:pt>
                <c:pt idx="411">
                  <c:v>4.9609844566087382</c:v>
                </c:pt>
                <c:pt idx="412">
                  <c:v>5.3121951294661756</c:v>
                </c:pt>
                <c:pt idx="413">
                  <c:v>5.8514567290333162</c:v>
                </c:pt>
                <c:pt idx="414">
                  <c:v>6.3110162466090687</c:v>
                </c:pt>
                <c:pt idx="415">
                  <c:v>6.2827780398003199</c:v>
                </c:pt>
                <c:pt idx="416">
                  <c:v>5.9937048066089575</c:v>
                </c:pt>
                <c:pt idx="417">
                  <c:v>6.1810119766089535</c:v>
                </c:pt>
                <c:pt idx="418">
                  <c:v>6.2288016066088101</c:v>
                </c:pt>
                <c:pt idx="419">
                  <c:v>6.3847821066090225</c:v>
                </c:pt>
                <c:pt idx="420">
                  <c:v>7.098626965103719</c:v>
                </c:pt>
                <c:pt idx="421">
                  <c:v>8.0885962666091196</c:v>
                </c:pt>
                <c:pt idx="422">
                  <c:v>8.5495809466090726</c:v>
                </c:pt>
                <c:pt idx="423">
                  <c:v>8.6122861566090219</c:v>
                </c:pt>
                <c:pt idx="424">
                  <c:v>8.9576550266090766</c:v>
                </c:pt>
                <c:pt idx="425">
                  <c:v>9.4328896261438047</c:v>
                </c:pt>
                <c:pt idx="426">
                  <c:v>10.188703036609112</c:v>
                </c:pt>
                <c:pt idx="427">
                  <c:v>10.789454606609088</c:v>
                </c:pt>
                <c:pt idx="428">
                  <c:v>11.421042786609007</c:v>
                </c:pt>
                <c:pt idx="429">
                  <c:v>11.931208646608876</c:v>
                </c:pt>
                <c:pt idx="430">
                  <c:v>12.215320036608919</c:v>
                </c:pt>
                <c:pt idx="431">
                  <c:v>12.95152092209284</c:v>
                </c:pt>
                <c:pt idx="432">
                  <c:v>13.087681656609025</c:v>
                </c:pt>
                <c:pt idx="433">
                  <c:v>13.158565576609053</c:v>
                </c:pt>
                <c:pt idx="434">
                  <c:v>13.155267556609097</c:v>
                </c:pt>
                <c:pt idx="435">
                  <c:v>13.297999746608877</c:v>
                </c:pt>
                <c:pt idx="436">
                  <c:v>13.791653700894592</c:v>
                </c:pt>
                <c:pt idx="437">
                  <c:v>14.256354286608929</c:v>
                </c:pt>
                <c:pt idx="438">
                  <c:v>14.446703795119632</c:v>
                </c:pt>
                <c:pt idx="439">
                  <c:v>14.889014622972567</c:v>
                </c:pt>
                <c:pt idx="440">
                  <c:v>14.995879606609041</c:v>
                </c:pt>
                <c:pt idx="441">
                  <c:v>15.141400866608965</c:v>
                </c:pt>
                <c:pt idx="442">
                  <c:v>15.322752731053445</c:v>
                </c:pt>
                <c:pt idx="443">
                  <c:v>15.506603196608982</c:v>
                </c:pt>
                <c:pt idx="444">
                  <c:v>15.618625516609086</c:v>
                </c:pt>
                <c:pt idx="445">
                  <c:v>15.733740773125916</c:v>
                </c:pt>
                <c:pt idx="446">
                  <c:v>15.688012361609012</c:v>
                </c:pt>
                <c:pt idx="447">
                  <c:v>15.723063843751813</c:v>
                </c:pt>
                <c:pt idx="448">
                  <c:v>15.853073562366493</c:v>
                </c:pt>
                <c:pt idx="449">
                  <c:v>16.047581966608945</c:v>
                </c:pt>
                <c:pt idx="450">
                  <c:v>16.112050676608945</c:v>
                </c:pt>
                <c:pt idx="451">
                  <c:v>15.961529356609024</c:v>
                </c:pt>
                <c:pt idx="452">
                  <c:v>15.927339926609097</c:v>
                </c:pt>
                <c:pt idx="453">
                  <c:v>16.070060538333159</c:v>
                </c:pt>
                <c:pt idx="454">
                  <c:v>16.483177986609</c:v>
                </c:pt>
                <c:pt idx="455">
                  <c:v>16.550263017221283</c:v>
                </c:pt>
                <c:pt idx="456">
                  <c:v>16.635287076609103</c:v>
                </c:pt>
                <c:pt idx="457">
                  <c:v>16.494369366609021</c:v>
                </c:pt>
                <c:pt idx="458">
                  <c:v>16.325490276608996</c:v>
                </c:pt>
                <c:pt idx="459">
                  <c:v>16.336422885598889</c:v>
                </c:pt>
                <c:pt idx="460">
                  <c:v>16.456480506608969</c:v>
                </c:pt>
                <c:pt idx="461">
                  <c:v>16.619376086608916</c:v>
                </c:pt>
                <c:pt idx="462">
                  <c:v>16.865095716608785</c:v>
                </c:pt>
                <c:pt idx="463">
                  <c:v>16.953404906608881</c:v>
                </c:pt>
                <c:pt idx="464">
                  <c:v>16.949777551826319</c:v>
                </c:pt>
                <c:pt idx="465">
                  <c:v>16.865123876608891</c:v>
                </c:pt>
                <c:pt idx="466">
                  <c:v>16.773328636609023</c:v>
                </c:pt>
                <c:pt idx="467">
                  <c:v>16.743860386609033</c:v>
                </c:pt>
                <c:pt idx="468">
                  <c:v>16.731793706608954</c:v>
                </c:pt>
                <c:pt idx="469">
                  <c:v>16.805772843751967</c:v>
                </c:pt>
                <c:pt idx="470">
                  <c:v>16.980246726609117</c:v>
                </c:pt>
                <c:pt idx="471">
                  <c:v>17.300860826608936</c:v>
                </c:pt>
                <c:pt idx="472">
                  <c:v>17.50465087660892</c:v>
                </c:pt>
                <c:pt idx="473">
                  <c:v>17.428028246608953</c:v>
                </c:pt>
                <c:pt idx="474">
                  <c:v>17.25455359885386</c:v>
                </c:pt>
                <c:pt idx="475">
                  <c:v>16.960889126609004</c:v>
                </c:pt>
                <c:pt idx="476">
                  <c:v>16.574339936608901</c:v>
                </c:pt>
                <c:pt idx="477">
                  <c:v>16.17611831660907</c:v>
                </c:pt>
                <c:pt idx="478">
                  <c:v>15.915664876609053</c:v>
                </c:pt>
                <c:pt idx="479">
                  <c:v>15.563169077518273</c:v>
                </c:pt>
                <c:pt idx="480">
                  <c:v>15.079533216608919</c:v>
                </c:pt>
                <c:pt idx="481">
                  <c:v>14.480891066609104</c:v>
                </c:pt>
                <c:pt idx="482">
                  <c:v>13.456273196609034</c:v>
                </c:pt>
                <c:pt idx="483">
                  <c:v>12.398485160078565</c:v>
                </c:pt>
                <c:pt idx="484">
                  <c:v>11.673652516609074</c:v>
                </c:pt>
                <c:pt idx="485">
                  <c:v>11.30140848660902</c:v>
                </c:pt>
                <c:pt idx="486">
                  <c:v>11.906361575498012</c:v>
                </c:pt>
                <c:pt idx="487">
                  <c:v>11.603988126608982</c:v>
                </c:pt>
                <c:pt idx="488">
                  <c:v>11.425686276609108</c:v>
                </c:pt>
                <c:pt idx="489">
                  <c:v>11.392512168427123</c:v>
                </c:pt>
                <c:pt idx="490">
                  <c:v>11.100114296609053</c:v>
                </c:pt>
                <c:pt idx="491">
                  <c:v>10.761291946609049</c:v>
                </c:pt>
                <c:pt idx="492">
                  <c:v>10.311964506609005</c:v>
                </c:pt>
                <c:pt idx="493">
                  <c:v>9.7096783754979299</c:v>
                </c:pt>
                <c:pt idx="494">
                  <c:v>8.9468313366090122</c:v>
                </c:pt>
                <c:pt idx="495">
                  <c:v>8.4407259666089658</c:v>
                </c:pt>
                <c:pt idx="496">
                  <c:v>8.4424339866090072</c:v>
                </c:pt>
                <c:pt idx="497">
                  <c:v>8.3738322415110016</c:v>
                </c:pt>
                <c:pt idx="498">
                  <c:v>7.9134879866090273</c:v>
                </c:pt>
                <c:pt idx="499">
                  <c:v>7.8287208199423617</c:v>
                </c:pt>
                <c:pt idx="500">
                  <c:v>7.8435371566089716</c:v>
                </c:pt>
                <c:pt idx="501">
                  <c:v>8.0354078866090539</c:v>
                </c:pt>
                <c:pt idx="502">
                  <c:v>8.1725287466090037</c:v>
                </c:pt>
                <c:pt idx="503">
                  <c:v>8.2805954366090777</c:v>
                </c:pt>
                <c:pt idx="504">
                  <c:v>8.3564479866090196</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9.3726613199423472</c:v>
                </c:pt>
                <c:pt idx="513">
                  <c:v>9.3538068628975033</c:v>
                </c:pt>
                <c:pt idx="514">
                  <c:v>9.2749677566091826</c:v>
                </c:pt>
                <c:pt idx="515">
                  <c:v>9.2317485866089157</c:v>
                </c:pt>
                <c:pt idx="516">
                  <c:v>9.2510134209524537</c:v>
                </c:pt>
                <c:pt idx="517">
                  <c:v>9.2950101166090775</c:v>
                </c:pt>
                <c:pt idx="518">
                  <c:v>9.2771298366092534</c:v>
                </c:pt>
                <c:pt idx="519">
                  <c:v>9.3608426151803954</c:v>
                </c:pt>
                <c:pt idx="520">
                  <c:v>8.8529785038503377</c:v>
                </c:pt>
                <c:pt idx="521">
                  <c:v>8.5355443511924456</c:v>
                </c:pt>
                <c:pt idx="522">
                  <c:v>8.0350568166089662</c:v>
                </c:pt>
                <c:pt idx="523">
                  <c:v>7.8535912066091242</c:v>
                </c:pt>
                <c:pt idx="524">
                  <c:v>7.7957218966088959</c:v>
                </c:pt>
                <c:pt idx="525">
                  <c:v>7.9120615466089665</c:v>
                </c:pt>
                <c:pt idx="526">
                  <c:v>8.0154361605220181</c:v>
                </c:pt>
                <c:pt idx="527">
                  <c:v>7.6935445166091778</c:v>
                </c:pt>
                <c:pt idx="528">
                  <c:v>7.4664374151803958</c:v>
                </c:pt>
                <c:pt idx="529">
                  <c:v>5.7633309431307955</c:v>
                </c:pt>
                <c:pt idx="530">
                  <c:v>5.6068563666090068</c:v>
                </c:pt>
                <c:pt idx="531">
                  <c:v>5.5427373166089051</c:v>
                </c:pt>
                <c:pt idx="532">
                  <c:v>5.4904900376294279</c:v>
                </c:pt>
                <c:pt idx="533">
                  <c:v>5.1889931666090376</c:v>
                </c:pt>
                <c:pt idx="534">
                  <c:v>4.7849085266090414</c:v>
                </c:pt>
                <c:pt idx="535">
                  <c:v>4.5274756399423222</c:v>
                </c:pt>
                <c:pt idx="536">
                  <c:v>4.6580811116090075</c:v>
                </c:pt>
                <c:pt idx="537">
                  <c:v>4.6963110371140413</c:v>
                </c:pt>
                <c:pt idx="538">
                  <c:v>4.6642684866091031</c:v>
                </c:pt>
                <c:pt idx="539">
                  <c:v>4.7189494366091234</c:v>
                </c:pt>
                <c:pt idx="540">
                  <c:v>4.7616144466090713</c:v>
                </c:pt>
                <c:pt idx="541">
                  <c:v>4.7548841498742274</c:v>
                </c:pt>
                <c:pt idx="542">
                  <c:v>4.7178255266090598</c:v>
                </c:pt>
                <c:pt idx="543">
                  <c:v>4.7629484866089342</c:v>
                </c:pt>
                <c:pt idx="544">
                  <c:v>4.8719875058398543</c:v>
                </c:pt>
                <c:pt idx="545">
                  <c:v>4.9005258502454279</c:v>
                </c:pt>
                <c:pt idx="546">
                  <c:v>4.9689994711450396</c:v>
                </c:pt>
                <c:pt idx="547">
                  <c:v>5.009535776608784</c:v>
                </c:pt>
                <c:pt idx="548">
                  <c:v>5.0847068966089619</c:v>
                </c:pt>
                <c:pt idx="549">
                  <c:v>5.2287661466091464</c:v>
                </c:pt>
                <c:pt idx="550">
                  <c:v>5.4758843935856873</c:v>
                </c:pt>
                <c:pt idx="551">
                  <c:v>5.6680228866091085</c:v>
                </c:pt>
                <c:pt idx="552">
                  <c:v>5.7006310511252121</c:v>
                </c:pt>
                <c:pt idx="553">
                  <c:v>6.6799946281185054</c:v>
                </c:pt>
                <c:pt idx="554">
                  <c:v>7.0042457566090501</c:v>
                </c:pt>
                <c:pt idx="555">
                  <c:v>7.0729089253844268</c:v>
                </c:pt>
                <c:pt idx="556">
                  <c:v>7.0383191166091734</c:v>
                </c:pt>
                <c:pt idx="557">
                  <c:v>7.2458892566090016</c:v>
                </c:pt>
                <c:pt idx="558">
                  <c:v>7.5615267466091165</c:v>
                </c:pt>
                <c:pt idx="559">
                  <c:v>7.6587112008947287</c:v>
                </c:pt>
                <c:pt idx="560">
                  <c:v>7.2112579866089703</c:v>
                </c:pt>
                <c:pt idx="561">
                  <c:v>6.5759398566090503</c:v>
                </c:pt>
                <c:pt idx="562">
                  <c:v>5.9592621666091521</c:v>
                </c:pt>
                <c:pt idx="563">
                  <c:v>5.5711106566089903</c:v>
                </c:pt>
                <c:pt idx="564">
                  <c:v>5.2440838266088408</c:v>
                </c:pt>
                <c:pt idx="565">
                  <c:v>4.9855651192620218</c:v>
                </c:pt>
                <c:pt idx="566">
                  <c:v>4.8193041170437567</c:v>
                </c:pt>
                <c:pt idx="567">
                  <c:v>5.160007986609001</c:v>
                </c:pt>
                <c:pt idx="568">
                  <c:v>5.2974204092894155</c:v>
                </c:pt>
                <c:pt idx="569">
                  <c:v>5.3210713766090532</c:v>
                </c:pt>
                <c:pt idx="570">
                  <c:v>5.150103966608965</c:v>
                </c:pt>
                <c:pt idx="571">
                  <c:v>5.5236815066091918</c:v>
                </c:pt>
                <c:pt idx="572">
                  <c:v>5.462467618188029</c:v>
                </c:pt>
                <c:pt idx="573">
                  <c:v>4.6633036066090341</c:v>
                </c:pt>
                <c:pt idx="574">
                  <c:v>4.1554887166089687</c:v>
                </c:pt>
                <c:pt idx="575">
                  <c:v>3.9606890775181247</c:v>
                </c:pt>
                <c:pt idx="576">
                  <c:v>2.5937335792015692</c:v>
                </c:pt>
                <c:pt idx="577">
                  <c:v>2.6597675666090774</c:v>
                </c:pt>
                <c:pt idx="578">
                  <c:v>2.7229381266090646</c:v>
                </c:pt>
                <c:pt idx="579">
                  <c:v>2.5991182076615909</c:v>
                </c:pt>
                <c:pt idx="580">
                  <c:v>2.3481659266090835</c:v>
                </c:pt>
                <c:pt idx="581">
                  <c:v>2.8005459466091187</c:v>
                </c:pt>
                <c:pt idx="582">
                  <c:v>3.2979605886498584</c:v>
                </c:pt>
                <c:pt idx="583">
                  <c:v>3.8374179866090117</c:v>
                </c:pt>
                <c:pt idx="584">
                  <c:v>4.1076705466089685</c:v>
                </c:pt>
                <c:pt idx="585">
                  <c:v>4.4928651966090598</c:v>
                </c:pt>
                <c:pt idx="586">
                  <c:v>4.7646808366090703</c:v>
                </c:pt>
                <c:pt idx="587">
                  <c:v>4.819416506608956</c:v>
                </c:pt>
                <c:pt idx="588">
                  <c:v>4.8789000466089876</c:v>
                </c:pt>
                <c:pt idx="589">
                  <c:v>4.8801505266089684</c:v>
                </c:pt>
                <c:pt idx="590">
                  <c:v>4.8815564366090154</c:v>
                </c:pt>
                <c:pt idx="591">
                  <c:v>4.9414569199423539</c:v>
                </c:pt>
                <c:pt idx="592">
                  <c:v>5.2155816461834643</c:v>
                </c:pt>
                <c:pt idx="593">
                  <c:v>5.2032418866090371</c:v>
                </c:pt>
                <c:pt idx="594">
                  <c:v>5.1787278466090481</c:v>
                </c:pt>
                <c:pt idx="595">
                  <c:v>5.2253708366091569</c:v>
                </c:pt>
                <c:pt idx="596">
                  <c:v>5.2988920266089945</c:v>
                </c:pt>
                <c:pt idx="597">
                  <c:v>5.3162722666090314</c:v>
                </c:pt>
                <c:pt idx="598">
                  <c:v>5.3676830175366348</c:v>
                </c:pt>
                <c:pt idx="599">
                  <c:v>5.406522786608976</c:v>
                </c:pt>
                <c:pt idx="600">
                  <c:v>5.4633962045577817</c:v>
                </c:pt>
                <c:pt idx="601">
                  <c:v>5.6687189766089681</c:v>
                </c:pt>
                <c:pt idx="602">
                  <c:v>5.8505145966087433</c:v>
                </c:pt>
                <c:pt idx="603">
                  <c:v>5.9568978966088935</c:v>
                </c:pt>
                <c:pt idx="604">
                  <c:v>5.9098582966089586</c:v>
                </c:pt>
                <c:pt idx="605">
                  <c:v>5.8965215383331042</c:v>
                </c:pt>
                <c:pt idx="606">
                  <c:v>5.8116865580374899</c:v>
                </c:pt>
                <c:pt idx="607">
                  <c:v>5.1777979866090496</c:v>
                </c:pt>
                <c:pt idx="608">
                  <c:v>5.1718987927315991</c:v>
                </c:pt>
                <c:pt idx="609">
                  <c:v>5.1312434866091703</c:v>
                </c:pt>
                <c:pt idx="610">
                  <c:v>5.1496431766088495</c:v>
                </c:pt>
                <c:pt idx="611">
                  <c:v>5.1695310566089567</c:v>
                </c:pt>
                <c:pt idx="612">
                  <c:v>5.0427227621191708</c:v>
                </c:pt>
                <c:pt idx="613">
                  <c:v>4.7540671266089145</c:v>
                </c:pt>
                <c:pt idx="614">
                  <c:v>4.2291560891731468</c:v>
                </c:pt>
                <c:pt idx="615">
                  <c:v>3.3485219096859851</c:v>
                </c:pt>
                <c:pt idx="616">
                  <c:v>3.442872511861566</c:v>
                </c:pt>
                <c:pt idx="617">
                  <c:v>3.0631052066090385</c:v>
                </c:pt>
                <c:pt idx="618">
                  <c:v>2.1390164402171479</c:v>
                </c:pt>
                <c:pt idx="619">
                  <c:v>1.607338146608797</c:v>
                </c:pt>
                <c:pt idx="620">
                  <c:v>1.197216006609068</c:v>
                </c:pt>
                <c:pt idx="621">
                  <c:v>1.0817753266090193</c:v>
                </c:pt>
                <c:pt idx="622">
                  <c:v>0.9876165166089379</c:v>
                </c:pt>
                <c:pt idx="623">
                  <c:v>0.88795719660896566</c:v>
                </c:pt>
                <c:pt idx="624">
                  <c:v>0.8889834813459313</c:v>
                </c:pt>
                <c:pt idx="625">
                  <c:v>0.98322089660904077</c:v>
                </c:pt>
                <c:pt idx="626">
                  <c:v>1.0907838766089815</c:v>
                </c:pt>
                <c:pt idx="627">
                  <c:v>1.1211580366090601</c:v>
                </c:pt>
                <c:pt idx="628">
                  <c:v>0.9278376866089818</c:v>
                </c:pt>
                <c:pt idx="629">
                  <c:v>0.66856068660902701</c:v>
                </c:pt>
                <c:pt idx="630">
                  <c:v>0.46140089187215971</c:v>
                </c:pt>
                <c:pt idx="631">
                  <c:v>0.41606238660902772</c:v>
                </c:pt>
                <c:pt idx="632">
                  <c:v>0.44406969249143913</c:v>
                </c:pt>
                <c:pt idx="633">
                  <c:v>0.45646328963933058</c:v>
                </c:pt>
                <c:pt idx="634">
                  <c:v>0.4817403466089587</c:v>
                </c:pt>
                <c:pt idx="635">
                  <c:v>0.72464588660895446</c:v>
                </c:pt>
                <c:pt idx="636">
                  <c:v>0.9714273091896215</c:v>
                </c:pt>
                <c:pt idx="637">
                  <c:v>0.99535402660896466</c:v>
                </c:pt>
                <c:pt idx="638">
                  <c:v>0.7733883766090206</c:v>
                </c:pt>
                <c:pt idx="639">
                  <c:v>0.69835079660894905</c:v>
                </c:pt>
                <c:pt idx="640">
                  <c:v>0.69083147272007783</c:v>
                </c:pt>
                <c:pt idx="641">
                  <c:v>2.0404430775181477</c:v>
                </c:pt>
                <c:pt idx="642">
                  <c:v>2.5804018266090347</c:v>
                </c:pt>
                <c:pt idx="643">
                  <c:v>3.1952989144440793</c:v>
                </c:pt>
                <c:pt idx="644">
                  <c:v>3.4173906566089878</c:v>
                </c:pt>
                <c:pt idx="645">
                  <c:v>3.6325210166090613</c:v>
                </c:pt>
                <c:pt idx="646">
                  <c:v>3.6646108366091283</c:v>
                </c:pt>
                <c:pt idx="647">
                  <c:v>3.5932188566090701</c:v>
                </c:pt>
                <c:pt idx="648">
                  <c:v>3.3217949457925906</c:v>
                </c:pt>
                <c:pt idx="649">
                  <c:v>3.4268926981475403</c:v>
                </c:pt>
                <c:pt idx="650">
                  <c:v>3.3712152613342985</c:v>
                </c:pt>
                <c:pt idx="651">
                  <c:v>2.8877241866089927</c:v>
                </c:pt>
                <c:pt idx="652">
                  <c:v>2.5195582666090237</c:v>
                </c:pt>
                <c:pt idx="653">
                  <c:v>2.1606598966090607</c:v>
                </c:pt>
                <c:pt idx="654">
                  <c:v>1.5984911088312974</c:v>
                </c:pt>
                <c:pt idx="655">
                  <c:v>-0.407266013390995</c:v>
                </c:pt>
                <c:pt idx="656">
                  <c:v>-0.52740276086572591</c:v>
                </c:pt>
                <c:pt idx="657">
                  <c:v>-0.59116087339093326</c:v>
                </c:pt>
                <c:pt idx="658">
                  <c:v>-0.46963946339101881</c:v>
                </c:pt>
                <c:pt idx="659">
                  <c:v>-0.59519690339111253</c:v>
                </c:pt>
                <c:pt idx="660">
                  <c:v>-0.8994403008911005</c:v>
                </c:pt>
                <c:pt idx="661">
                  <c:v>-1.2376334933909725</c:v>
                </c:pt>
                <c:pt idx="662">
                  <c:v>-1.3158829036349715</c:v>
                </c:pt>
                <c:pt idx="663">
                  <c:v>-0.43758851339102051</c:v>
                </c:pt>
                <c:pt idx="664">
                  <c:v>-6.2031213390966414E-2</c:v>
                </c:pt>
                <c:pt idx="665">
                  <c:v>0.40514182660885467</c:v>
                </c:pt>
                <c:pt idx="666">
                  <c:v>0.96372111926211823</c:v>
                </c:pt>
                <c:pt idx="667">
                  <c:v>1.431727356608945</c:v>
                </c:pt>
                <c:pt idx="668">
                  <c:v>1.4322915466090218</c:v>
                </c:pt>
                <c:pt idx="669">
                  <c:v>1.4479083599424023</c:v>
                </c:pt>
                <c:pt idx="670">
                  <c:v>0.8231333437518058</c:v>
                </c:pt>
                <c:pt idx="671">
                  <c:v>0.83173523660892146</c:v>
                </c:pt>
                <c:pt idx="672">
                  <c:v>0.91563484375193127</c:v>
                </c:pt>
                <c:pt idx="673">
                  <c:v>0.97660170660900336</c:v>
                </c:pt>
                <c:pt idx="674">
                  <c:v>0.37006815660897985</c:v>
                </c:pt>
                <c:pt idx="675">
                  <c:v>-0.3230017733910418</c:v>
                </c:pt>
                <c:pt idx="676">
                  <c:v>-1.2674411833910568</c:v>
                </c:pt>
                <c:pt idx="677">
                  <c:v>-1.4757541133910619</c:v>
                </c:pt>
                <c:pt idx="678">
                  <c:v>-1.3386455133910151</c:v>
                </c:pt>
                <c:pt idx="679">
                  <c:v>0.70872206908325097</c:v>
                </c:pt>
                <c:pt idx="680">
                  <c:v>1.3556796666092055</c:v>
                </c:pt>
                <c:pt idx="681">
                  <c:v>1.64734716660901</c:v>
                </c:pt>
                <c:pt idx="682">
                  <c:v>1.7654435366090127</c:v>
                </c:pt>
                <c:pt idx="683">
                  <c:v>1.6292883455832907</c:v>
                </c:pt>
                <c:pt idx="684">
                  <c:v>1.0752042069479866</c:v>
                </c:pt>
                <c:pt idx="685">
                  <c:v>1.2921303566089222</c:v>
                </c:pt>
                <c:pt idx="686">
                  <c:v>1.58870208660899</c:v>
                </c:pt>
                <c:pt idx="687">
                  <c:v>1.727193576609011</c:v>
                </c:pt>
                <c:pt idx="688">
                  <c:v>1.8913892166091268</c:v>
                </c:pt>
                <c:pt idx="689">
                  <c:v>2.1670092008946402</c:v>
                </c:pt>
                <c:pt idx="690">
                  <c:v>2.0773560566089486</c:v>
                </c:pt>
                <c:pt idx="691">
                  <c:v>1.9229682673108357</c:v>
                </c:pt>
                <c:pt idx="692">
                  <c:v>1.8963891708194325</c:v>
                </c:pt>
                <c:pt idx="693">
                  <c:v>1.9333484666090048</c:v>
                </c:pt>
                <c:pt idx="694">
                  <c:v>1.9624358366088763</c:v>
                </c:pt>
                <c:pt idx="695">
                  <c:v>2.0182246321786579</c:v>
                </c:pt>
                <c:pt idx="696">
                  <c:v>2.0718587266090074</c:v>
                </c:pt>
                <c:pt idx="697">
                  <c:v>1.9962770666090544</c:v>
                </c:pt>
                <c:pt idx="698">
                  <c:v>1.8201699266089411</c:v>
                </c:pt>
                <c:pt idx="699">
                  <c:v>1.19693132660899</c:v>
                </c:pt>
                <c:pt idx="700">
                  <c:v>0.26070568660909993</c:v>
                </c:pt>
                <c:pt idx="701">
                  <c:v>-1.1924507276767864</c:v>
                </c:pt>
                <c:pt idx="702">
                  <c:v>-2.3355072633910083</c:v>
                </c:pt>
                <c:pt idx="703">
                  <c:v>-3.3061741733911134</c:v>
                </c:pt>
                <c:pt idx="704">
                  <c:v>-4.7325410733910775</c:v>
                </c:pt>
                <c:pt idx="705">
                  <c:v>-6.041811663390888</c:v>
                </c:pt>
                <c:pt idx="706">
                  <c:v>-7.0229397865868748</c:v>
                </c:pt>
                <c:pt idx="707">
                  <c:v>-7.7319484501726832</c:v>
                </c:pt>
                <c:pt idx="708">
                  <c:v>-9.8901113467243107</c:v>
                </c:pt>
                <c:pt idx="709">
                  <c:v>-10.113163690158768</c:v>
                </c:pt>
                <c:pt idx="710">
                  <c:v>-10.356919103391007</c:v>
                </c:pt>
                <c:pt idx="711">
                  <c:v>-10.395230083390945</c:v>
                </c:pt>
                <c:pt idx="712">
                  <c:v>-10.32155991135021</c:v>
                </c:pt>
                <c:pt idx="713">
                  <c:v>-9.6350122033909571</c:v>
                </c:pt>
                <c:pt idx="714">
                  <c:v>-9.055909463391032</c:v>
                </c:pt>
                <c:pt idx="715">
                  <c:v>-8.6879676589606163</c:v>
                </c:pt>
                <c:pt idx="716">
                  <c:v>-8.2330594998774984</c:v>
                </c:pt>
                <c:pt idx="717">
                  <c:v>-8.1946049729870225</c:v>
                </c:pt>
                <c:pt idx="718">
                  <c:v>-8.1104435428028001</c:v>
                </c:pt>
                <c:pt idx="719">
                  <c:v>-7.8455145133910218</c:v>
                </c:pt>
                <c:pt idx="720">
                  <c:v>-7.6125830233911254</c:v>
                </c:pt>
                <c:pt idx="721">
                  <c:v>-7.3562528133910803</c:v>
                </c:pt>
                <c:pt idx="722">
                  <c:v>-7.1219195833909321</c:v>
                </c:pt>
                <c:pt idx="723">
                  <c:v>-6.9653380440032322</c:v>
                </c:pt>
                <c:pt idx="724">
                  <c:v>-6.8901579224819045</c:v>
                </c:pt>
                <c:pt idx="725">
                  <c:v>-7.2701860133910277</c:v>
                </c:pt>
                <c:pt idx="726">
                  <c:v>-7.3198003233911226</c:v>
                </c:pt>
                <c:pt idx="727">
                  <c:v>-7.1617787833910018</c:v>
                </c:pt>
                <c:pt idx="728">
                  <c:v>-6.8506961433910192</c:v>
                </c:pt>
                <c:pt idx="729">
                  <c:v>-6.4290059113501172</c:v>
                </c:pt>
                <c:pt idx="730">
                  <c:v>-5.8095767933908622</c:v>
                </c:pt>
                <c:pt idx="731">
                  <c:v>-5.2933820833907692</c:v>
                </c:pt>
                <c:pt idx="732">
                  <c:v>-3.8455532633909826</c:v>
                </c:pt>
                <c:pt idx="733">
                  <c:v>-3.7065105285424966</c:v>
                </c:pt>
                <c:pt idx="734">
                  <c:v>-3.2225159133910779</c:v>
                </c:pt>
                <c:pt idx="735">
                  <c:v>-2.8810815435115416</c:v>
                </c:pt>
                <c:pt idx="736">
                  <c:v>-2.7111935033908594</c:v>
                </c:pt>
                <c:pt idx="737">
                  <c:v>-2.72433921339102</c:v>
                </c:pt>
                <c:pt idx="738">
                  <c:v>-3.0555017033909602</c:v>
                </c:pt>
                <c:pt idx="739">
                  <c:v>-3.4799632313396529</c:v>
                </c:pt>
                <c:pt idx="740">
                  <c:v>-3.0342395133909719</c:v>
                </c:pt>
                <c:pt idx="741">
                  <c:v>-3.6035222633909587</c:v>
                </c:pt>
                <c:pt idx="742">
                  <c:v>-4.4789297333909861</c:v>
                </c:pt>
                <c:pt idx="743">
                  <c:v>-5.3527136833910873</c:v>
                </c:pt>
                <c:pt idx="744">
                  <c:v>-6.2646723933907822</c:v>
                </c:pt>
                <c:pt idx="745">
                  <c:v>-6.8838421592243169</c:v>
                </c:pt>
                <c:pt idx="746">
                  <c:v>-7.4097613133909181</c:v>
                </c:pt>
                <c:pt idx="747">
                  <c:v>-7.903041163391026</c:v>
                </c:pt>
                <c:pt idx="748">
                  <c:v>-8.0384420133909948</c:v>
                </c:pt>
                <c:pt idx="749">
                  <c:v>-9.4394497121862084</c:v>
                </c:pt>
                <c:pt idx="750">
                  <c:v>-9.843756903391025</c:v>
                </c:pt>
                <c:pt idx="751">
                  <c:v>-9.9274150031868942</c:v>
                </c:pt>
                <c:pt idx="752">
                  <c:v>-9.578897483390918</c:v>
                </c:pt>
                <c:pt idx="753">
                  <c:v>-9.1946751133909679</c:v>
                </c:pt>
                <c:pt idx="754">
                  <c:v>-8.7688580433910861</c:v>
                </c:pt>
                <c:pt idx="755">
                  <c:v>-8.3088225633911019</c:v>
                </c:pt>
                <c:pt idx="756">
                  <c:v>-8.032971067445061</c:v>
                </c:pt>
                <c:pt idx="757">
                  <c:v>-6.2214020133909864</c:v>
                </c:pt>
                <c:pt idx="758">
                  <c:v>-6.0943550240293103</c:v>
                </c:pt>
                <c:pt idx="759">
                  <c:v>-5.9328031533911236</c:v>
                </c:pt>
                <c:pt idx="760">
                  <c:v>-5.6310281133910411</c:v>
                </c:pt>
                <c:pt idx="761">
                  <c:v>-5.3492252733910561</c:v>
                </c:pt>
                <c:pt idx="762">
                  <c:v>-5.0206753948341731</c:v>
                </c:pt>
                <c:pt idx="763">
                  <c:v>-4.5594328133909405</c:v>
                </c:pt>
                <c:pt idx="764">
                  <c:v>-4.1796853588454868</c:v>
                </c:pt>
                <c:pt idx="765">
                  <c:v>-3.3887099258910638</c:v>
                </c:pt>
                <c:pt idx="766">
                  <c:v>-3.2209681933908021</c:v>
                </c:pt>
                <c:pt idx="767">
                  <c:v>-3.1949528082627694</c:v>
                </c:pt>
                <c:pt idx="768">
                  <c:v>-3.1471522933909881</c:v>
                </c:pt>
                <c:pt idx="769">
                  <c:v>-3.1045838933908101</c:v>
                </c:pt>
                <c:pt idx="770">
                  <c:v>-3.0387831933910263</c:v>
                </c:pt>
                <c:pt idx="771">
                  <c:v>-2.7450328333910372</c:v>
                </c:pt>
                <c:pt idx="772">
                  <c:v>-2.4979915967243054</c:v>
                </c:pt>
                <c:pt idx="773">
                  <c:v>-2.2615873921788543</c:v>
                </c:pt>
                <c:pt idx="774">
                  <c:v>-2.2709623533910985</c:v>
                </c:pt>
                <c:pt idx="775">
                  <c:v>-2.2095080633909143</c:v>
                </c:pt>
                <c:pt idx="776">
                  <c:v>-2.1850558033909948</c:v>
                </c:pt>
                <c:pt idx="777">
                  <c:v>-2.2463885804011747</c:v>
                </c:pt>
                <c:pt idx="778">
                  <c:v>-2.5160810633908839</c:v>
                </c:pt>
                <c:pt idx="779">
                  <c:v>-2.9557782633909966</c:v>
                </c:pt>
                <c:pt idx="780">
                  <c:v>-4.7518973543001124</c:v>
                </c:pt>
                <c:pt idx="781">
                  <c:v>-5.0426117833909689</c:v>
                </c:pt>
                <c:pt idx="782">
                  <c:v>-5.5241679433911344</c:v>
                </c:pt>
                <c:pt idx="783">
                  <c:v>-6.0301237480847334</c:v>
                </c:pt>
                <c:pt idx="784">
                  <c:v>-6.485001953390892</c:v>
                </c:pt>
                <c:pt idx="785">
                  <c:v>-6.6049935333909371</c:v>
                </c:pt>
                <c:pt idx="786">
                  <c:v>-6.5806599533909367</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-7.3666293757098646</c:v>
                </c:pt>
                <c:pt idx="796">
                  <c:v>-6.8890120133909818</c:v>
                </c:pt>
                <c:pt idx="797">
                  <c:v>-6.6851306833909225</c:v>
                </c:pt>
                <c:pt idx="798">
                  <c:v>-6.2483783133910027</c:v>
                </c:pt>
                <c:pt idx="799">
                  <c:v>-5.9518592633910163</c:v>
                </c:pt>
                <c:pt idx="800">
                  <c:v>-5.5533153633911354</c:v>
                </c:pt>
                <c:pt idx="801">
                  <c:v>-5.1749256733912272</c:v>
                </c:pt>
                <c:pt idx="802">
                  <c:v>-4.5369304929828793</c:v>
                </c:pt>
                <c:pt idx="803">
                  <c:v>-3.9137004033909042</c:v>
                </c:pt>
                <c:pt idx="804">
                  <c:v>-3.5250416883909432</c:v>
                </c:pt>
                <c:pt idx="805">
                  <c:v>-1.3077704344437255</c:v>
                </c:pt>
                <c:pt idx="806">
                  <c:v>-1.3449907633910669</c:v>
                </c:pt>
                <c:pt idx="807">
                  <c:v>-1.448601043391065</c:v>
                </c:pt>
                <c:pt idx="808">
                  <c:v>-1.4788789508908735</c:v>
                </c:pt>
                <c:pt idx="809">
                  <c:v>-0.66920747339099784</c:v>
                </c:pt>
                <c:pt idx="810">
                  <c:v>0.28925430660893875</c:v>
                </c:pt>
                <c:pt idx="811">
                  <c:v>0.18246959660901041</c:v>
                </c:pt>
                <c:pt idx="812">
                  <c:v>-0.56346653339095076</c:v>
                </c:pt>
                <c:pt idx="813">
                  <c:v>-1.0041877865868547</c:v>
                </c:pt>
                <c:pt idx="814">
                  <c:v>-1.3849124833911053</c:v>
                </c:pt>
                <c:pt idx="815">
                  <c:v>-0.12455068339100706</c:v>
                </c:pt>
                <c:pt idx="816">
                  <c:v>-5.4091393391004786E-2</c:v>
                </c:pt>
                <c:pt idx="817">
                  <c:v>-0.12320152339096069</c:v>
                </c:pt>
                <c:pt idx="818">
                  <c:v>-2.9698137102315066E-2</c:v>
                </c:pt>
                <c:pt idx="819">
                  <c:v>0.39256274660894536</c:v>
                </c:pt>
                <c:pt idx="820">
                  <c:v>0.53546439660900091</c:v>
                </c:pt>
                <c:pt idx="821">
                  <c:v>0.93670203660900642</c:v>
                </c:pt>
                <c:pt idx="822">
                  <c:v>1.4770590466090852</c:v>
                </c:pt>
                <c:pt idx="823">
                  <c:v>1.85783140124316</c:v>
                </c:pt>
                <c:pt idx="824">
                  <c:v>1.9963279266088572</c:v>
                </c:pt>
                <c:pt idx="825">
                  <c:v>2.410287766608846</c:v>
                </c:pt>
                <c:pt idx="826">
                  <c:v>2.9926197166089139</c:v>
                </c:pt>
                <c:pt idx="827">
                  <c:v>3.6125552666089789</c:v>
                </c:pt>
                <c:pt idx="828">
                  <c:v>4.4448335020729806</c:v>
                </c:pt>
                <c:pt idx="829">
                  <c:v>5.1653741866088145</c:v>
                </c:pt>
                <c:pt idx="830">
                  <c:v>6.2212802466089956</c:v>
                </c:pt>
                <c:pt idx="831">
                  <c:v>6.6640587666089557</c:v>
                </c:pt>
                <c:pt idx="832">
                  <c:v>7.0378240866091772</c:v>
                </c:pt>
                <c:pt idx="833">
                  <c:v>7.3464692855781122</c:v>
                </c:pt>
                <c:pt idx="834">
                  <c:v>7.5808136066089684</c:v>
                </c:pt>
                <c:pt idx="835">
                  <c:v>7.7011866366088935</c:v>
                </c:pt>
                <c:pt idx="836">
                  <c:v>7.7489942066089386</c:v>
                </c:pt>
                <c:pt idx="837">
                  <c:v>7.8277192566090967</c:v>
                </c:pt>
                <c:pt idx="838">
                  <c:v>8.0510481366090847</c:v>
                </c:pt>
                <c:pt idx="839">
                  <c:v>7.9109173300433326</c:v>
                </c:pt>
                <c:pt idx="840">
                  <c:v>7.4053023566090417</c:v>
                </c:pt>
                <c:pt idx="841">
                  <c:v>7.1235471566089617</c:v>
                </c:pt>
                <c:pt idx="842">
                  <c:v>6.8435076166091156</c:v>
                </c:pt>
                <c:pt idx="843">
                  <c:v>6.7624500266090859</c:v>
                </c:pt>
                <c:pt idx="844">
                  <c:v>6.7757914505265973</c:v>
                </c:pt>
                <c:pt idx="845">
                  <c:v>6.8069567066089558</c:v>
                </c:pt>
                <c:pt idx="846">
                  <c:v>6.8411754766089787</c:v>
                </c:pt>
                <c:pt idx="847">
                  <c:v>6.8230731866090668</c:v>
                </c:pt>
                <c:pt idx="848">
                  <c:v>6.9617114866091345</c:v>
                </c:pt>
                <c:pt idx="849">
                  <c:v>6.9557487907326321</c:v>
                </c:pt>
                <c:pt idx="850">
                  <c:v>6.7409009566090496</c:v>
                </c:pt>
                <c:pt idx="851">
                  <c:v>6.4140148477200789</c:v>
                </c:pt>
                <c:pt idx="852">
                  <c:v>2.9114279866090129</c:v>
                </c:pt>
                <c:pt idx="853">
                  <c:v>1.887291396609029</c:v>
                </c:pt>
                <c:pt idx="854">
                  <c:v>-0.21611044339090324</c:v>
                </c:pt>
                <c:pt idx="855">
                  <c:v>-1.7080198072055737</c:v>
                </c:pt>
                <c:pt idx="856">
                  <c:v>-3.5086141733909955</c:v>
                </c:pt>
                <c:pt idx="857">
                  <c:v>-4.2745189633909444</c:v>
                </c:pt>
                <c:pt idx="858">
                  <c:v>-4.866197276548955</c:v>
                </c:pt>
                <c:pt idx="859">
                  <c:v>-7.5516210800577017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-8.1512320133909988</c:v>
                </c:pt>
                <c:pt idx="868">
                  <c:v>-7.7133420133909869</c:v>
                </c:pt>
                <c:pt idx="869">
                  <c:v>-7.7208845083403865</c:v>
                </c:pt>
                <c:pt idx="870">
                  <c:v>-7.8046900333909814</c:v>
                </c:pt>
                <c:pt idx="871">
                  <c:v>-7.7606299033909369</c:v>
                </c:pt>
                <c:pt idx="872">
                  <c:v>-7.5812434333910126</c:v>
                </c:pt>
                <c:pt idx="873">
                  <c:v>-7.4409022633910382</c:v>
                </c:pt>
                <c:pt idx="874">
                  <c:v>-7.3439036233910571</c:v>
                </c:pt>
                <c:pt idx="875">
                  <c:v>-7.2596611833910929</c:v>
                </c:pt>
                <c:pt idx="876">
                  <c:v>-7.2240054280251655</c:v>
                </c:pt>
                <c:pt idx="877">
                  <c:v>-5.0034020133910104</c:v>
                </c:pt>
                <c:pt idx="878">
                  <c:v>-4.7312530967243491</c:v>
                </c:pt>
                <c:pt idx="879">
                  <c:v>-4.2434625833909525</c:v>
                </c:pt>
                <c:pt idx="880">
                  <c:v>-3.7422818072055444</c:v>
                </c:pt>
                <c:pt idx="881">
                  <c:v>-2.9623091233908792</c:v>
                </c:pt>
                <c:pt idx="882">
                  <c:v>-2.2407108133910052</c:v>
                </c:pt>
                <c:pt idx="883">
                  <c:v>-1.7955190533910039</c:v>
                </c:pt>
                <c:pt idx="884">
                  <c:v>-1.6887726412979873</c:v>
                </c:pt>
                <c:pt idx="885">
                  <c:v>-2.9783842533909852</c:v>
                </c:pt>
                <c:pt idx="886">
                  <c:v>-3.3120960133910975</c:v>
                </c:pt>
                <c:pt idx="887">
                  <c:v>-3.4915536833911167</c:v>
                </c:pt>
                <c:pt idx="888">
                  <c:v>-3.8910452733910272</c:v>
                </c:pt>
                <c:pt idx="889">
                  <c:v>-4.2044805433910692</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-4.3167991033909221</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-10.060061013390875</c:v>
                </c:pt>
                <c:pt idx="5">
                  <c:v>-10.059547213390964</c:v>
                </c:pt>
                <c:pt idx="6">
                  <c:v>-10.057425213391056</c:v>
                </c:pt>
                <c:pt idx="7">
                  <c:v>-10.079291528542527</c:v>
                </c:pt>
                <c:pt idx="8">
                  <c:v>-10.159646803391018</c:v>
                </c:pt>
                <c:pt idx="9">
                  <c:v>-9.9526575833911028</c:v>
                </c:pt>
                <c:pt idx="10">
                  <c:v>-9.6758857833910952</c:v>
                </c:pt>
                <c:pt idx="11">
                  <c:v>-8.5824111133909646</c:v>
                </c:pt>
                <c:pt idx="12">
                  <c:v>-7.0300502154111939</c:v>
                </c:pt>
                <c:pt idx="13">
                  <c:v>-6.4509480133910717</c:v>
                </c:pt>
                <c:pt idx="14">
                  <c:v>-7.7086561133910312</c:v>
                </c:pt>
                <c:pt idx="15">
                  <c:v>-9.7177829933910118</c:v>
                </c:pt>
                <c:pt idx="16">
                  <c:v>-10.922484472574599</c:v>
                </c:pt>
                <c:pt idx="17">
                  <c:v>-11.331854610793568</c:v>
                </c:pt>
                <c:pt idx="18">
                  <c:v>-12.714507638391055</c:v>
                </c:pt>
                <c:pt idx="19">
                  <c:v>-13.237963813391016</c:v>
                </c:pt>
                <c:pt idx="20">
                  <c:v>-13.609765593391202</c:v>
                </c:pt>
                <c:pt idx="21">
                  <c:v>-14.077285413390996</c:v>
                </c:pt>
                <c:pt idx="22">
                  <c:v>-12.741757768492967</c:v>
                </c:pt>
                <c:pt idx="23">
                  <c:v>-11.971943831572649</c:v>
                </c:pt>
                <c:pt idx="24">
                  <c:v>-12.183052013390995</c:v>
                </c:pt>
                <c:pt idx="25">
                  <c:v>-13.377266082356542</c:v>
                </c:pt>
                <c:pt idx="26">
                  <c:v>-13.499018195209075</c:v>
                </c:pt>
                <c:pt idx="27">
                  <c:v>-13.358775113390749</c:v>
                </c:pt>
                <c:pt idx="28">
                  <c:v>-12.92507338073781</c:v>
                </c:pt>
                <c:pt idx="29">
                  <c:v>-12.445834233390974</c:v>
                </c:pt>
                <c:pt idx="30">
                  <c:v>-12.035397213390851</c:v>
                </c:pt>
                <c:pt idx="31">
                  <c:v>-11.926990343391022</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-9.0846420633908842</c:v>
                </c:pt>
                <c:pt idx="40">
                  <c:v>-9.0516425933908398</c:v>
                </c:pt>
                <c:pt idx="41">
                  <c:v>-9.0476470133909856</c:v>
                </c:pt>
                <c:pt idx="42">
                  <c:v>-9.5225459196409545</c:v>
                </c:pt>
                <c:pt idx="43">
                  <c:v>-9.5032611733909214</c:v>
                </c:pt>
                <c:pt idx="44">
                  <c:v>-9.1578718133908517</c:v>
                </c:pt>
                <c:pt idx="45">
                  <c:v>-8.8865819733909213</c:v>
                </c:pt>
                <c:pt idx="46">
                  <c:v>-9.4555893333910692</c:v>
                </c:pt>
                <c:pt idx="47">
                  <c:v>-9.6273530433909187</c:v>
                </c:pt>
                <c:pt idx="48">
                  <c:v>-9.0114763133911282</c:v>
                </c:pt>
                <c:pt idx="49">
                  <c:v>-8.038678283390972</c:v>
                </c:pt>
                <c:pt idx="50">
                  <c:v>-7.3508504749294143</c:v>
                </c:pt>
                <c:pt idx="51">
                  <c:v>-9.4157105848195517</c:v>
                </c:pt>
                <c:pt idx="52">
                  <c:v>-9.9620501633908685</c:v>
                </c:pt>
                <c:pt idx="53">
                  <c:v>-11.203107407330348</c:v>
                </c:pt>
                <c:pt idx="54">
                  <c:v>-11.677410508236477</c:v>
                </c:pt>
                <c:pt idx="55">
                  <c:v>-11.302553713390953</c:v>
                </c:pt>
                <c:pt idx="56">
                  <c:v>-10.978127363391007</c:v>
                </c:pt>
                <c:pt idx="57">
                  <c:v>-10.614439573391071</c:v>
                </c:pt>
                <c:pt idx="58">
                  <c:v>-9.1269007378807174</c:v>
                </c:pt>
                <c:pt idx="59">
                  <c:v>-8.544292013390983</c:v>
                </c:pt>
                <c:pt idx="60">
                  <c:v>-7.5050521029430834</c:v>
                </c:pt>
                <c:pt idx="61">
                  <c:v>-7.2900746633908966</c:v>
                </c:pt>
                <c:pt idx="62">
                  <c:v>-7.0717663633910384</c:v>
                </c:pt>
                <c:pt idx="63">
                  <c:v>-6.3837682582889945</c:v>
                </c:pt>
                <c:pt idx="64">
                  <c:v>-5.237546890942129</c:v>
                </c:pt>
                <c:pt idx="65">
                  <c:v>-3.7856262733909185</c:v>
                </c:pt>
                <c:pt idx="66">
                  <c:v>-2.4238940733910401</c:v>
                </c:pt>
                <c:pt idx="67">
                  <c:v>-1.6878038533909598</c:v>
                </c:pt>
                <c:pt idx="68">
                  <c:v>-1.676663646044076</c:v>
                </c:pt>
                <c:pt idx="69">
                  <c:v>-2.6302771985761808</c:v>
                </c:pt>
                <c:pt idx="70">
                  <c:v>-2.9191650654744024</c:v>
                </c:pt>
                <c:pt idx="71">
                  <c:v>-3.5029105133908587</c:v>
                </c:pt>
                <c:pt idx="72">
                  <c:v>-3.9052535933908943</c:v>
                </c:pt>
                <c:pt idx="73">
                  <c:v>-4.2024076279743525</c:v>
                </c:pt>
                <c:pt idx="74">
                  <c:v>-4.5413137133909913</c:v>
                </c:pt>
                <c:pt idx="75">
                  <c:v>-4.8096153033909115</c:v>
                </c:pt>
                <c:pt idx="76">
                  <c:v>-5.0032374133910071</c:v>
                </c:pt>
                <c:pt idx="77">
                  <c:v>-5.0824099081278149</c:v>
                </c:pt>
                <c:pt idx="78">
                  <c:v>-5.4012246952091836</c:v>
                </c:pt>
                <c:pt idx="79">
                  <c:v>-5.3828889309167618</c:v>
                </c:pt>
                <c:pt idx="80">
                  <c:v>-5.1577879133910454</c:v>
                </c:pt>
                <c:pt idx="81">
                  <c:v>-5.1050619433909654</c:v>
                </c:pt>
                <c:pt idx="82">
                  <c:v>-4.9632102133909664</c:v>
                </c:pt>
                <c:pt idx="83">
                  <c:v>-4.7617903432879558</c:v>
                </c:pt>
                <c:pt idx="84">
                  <c:v>-4.5471263933910269</c:v>
                </c:pt>
                <c:pt idx="85">
                  <c:v>-4.4885295298744836</c:v>
                </c:pt>
                <c:pt idx="86">
                  <c:v>-3.8324608315728437</c:v>
                </c:pt>
                <c:pt idx="87">
                  <c:v>-3.6808063366232906</c:v>
                </c:pt>
                <c:pt idx="88">
                  <c:v>-3.4950075133911431</c:v>
                </c:pt>
                <c:pt idx="89">
                  <c:v>-3.2079552633909856</c:v>
                </c:pt>
                <c:pt idx="90">
                  <c:v>-2.8559517133910788</c:v>
                </c:pt>
                <c:pt idx="91">
                  <c:v>-2.5964519389228968</c:v>
                </c:pt>
                <c:pt idx="92">
                  <c:v>-2.2885042533910407</c:v>
                </c:pt>
                <c:pt idx="93">
                  <c:v>-2.2218010633911982</c:v>
                </c:pt>
                <c:pt idx="94">
                  <c:v>-2.2582720133910068</c:v>
                </c:pt>
                <c:pt idx="95">
                  <c:v>-2.6961504344436644</c:v>
                </c:pt>
                <c:pt idx="96">
                  <c:v>-2.6576528333909257</c:v>
                </c:pt>
                <c:pt idx="97">
                  <c:v>-2.298387553390854</c:v>
                </c:pt>
                <c:pt idx="98">
                  <c:v>-1.8473865433910395</c:v>
                </c:pt>
                <c:pt idx="99">
                  <c:v>-1.1030258333909302</c:v>
                </c:pt>
                <c:pt idx="100">
                  <c:v>-0.19068203422440888</c:v>
                </c:pt>
                <c:pt idx="101">
                  <c:v>1.1285041366090951</c:v>
                </c:pt>
                <c:pt idx="102">
                  <c:v>1.7019928666089186</c:v>
                </c:pt>
                <c:pt idx="103">
                  <c:v>1.9912579866090145</c:v>
                </c:pt>
                <c:pt idx="104">
                  <c:v>4.5615540992851455</c:v>
                </c:pt>
                <c:pt idx="105">
                  <c:v>5.4162921066089922</c:v>
                </c:pt>
                <c:pt idx="106">
                  <c:v>6.2925234241091648</c:v>
                </c:pt>
                <c:pt idx="107">
                  <c:v>7.769763736609038</c:v>
                </c:pt>
                <c:pt idx="108">
                  <c:v>8.7040602866089074</c:v>
                </c:pt>
                <c:pt idx="109">
                  <c:v>9.5891912666091201</c:v>
                </c:pt>
                <c:pt idx="110">
                  <c:v>10.240095512382284</c:v>
                </c:pt>
                <c:pt idx="111">
                  <c:v>10.894201126609204</c:v>
                </c:pt>
                <c:pt idx="112">
                  <c:v>11.118956369587792</c:v>
                </c:pt>
                <c:pt idx="113">
                  <c:v>10.249522986609023</c:v>
                </c:pt>
                <c:pt idx="114">
                  <c:v>9.9286990066089551</c:v>
                </c:pt>
                <c:pt idx="115">
                  <c:v>8.5934671666088462</c:v>
                </c:pt>
                <c:pt idx="116">
                  <c:v>6.6647530166090245</c:v>
                </c:pt>
                <c:pt idx="117">
                  <c:v>4.8626848866089567</c:v>
                </c:pt>
                <c:pt idx="118">
                  <c:v>2.8834290366089022</c:v>
                </c:pt>
                <c:pt idx="119">
                  <c:v>1.2950778552958297</c:v>
                </c:pt>
                <c:pt idx="120">
                  <c:v>-0.29688039880765899</c:v>
                </c:pt>
                <c:pt idx="121">
                  <c:v>-0.72209201339100593</c:v>
                </c:pt>
                <c:pt idx="122">
                  <c:v>-1.6810752566341161</c:v>
                </c:pt>
                <c:pt idx="123">
                  <c:v>-2.5948047433910952</c:v>
                </c:pt>
                <c:pt idx="124">
                  <c:v>-3.3630216633908248</c:v>
                </c:pt>
                <c:pt idx="125">
                  <c:v>-3.4859026133909765</c:v>
                </c:pt>
                <c:pt idx="126">
                  <c:v>-3.8597884133909997</c:v>
                </c:pt>
                <c:pt idx="127">
                  <c:v>-4.0081724333910103</c:v>
                </c:pt>
                <c:pt idx="128">
                  <c:v>-4.0487734133909914</c:v>
                </c:pt>
                <c:pt idx="129">
                  <c:v>-3.953762813390866</c:v>
                </c:pt>
                <c:pt idx="130">
                  <c:v>-3.8765142595449191</c:v>
                </c:pt>
                <c:pt idx="131">
                  <c:v>-3.0312153467243381</c:v>
                </c:pt>
                <c:pt idx="132">
                  <c:v>-2.7076701933909391</c:v>
                </c:pt>
                <c:pt idx="133">
                  <c:v>-1.8239918820777485</c:v>
                </c:pt>
                <c:pt idx="134">
                  <c:v>-0.9231539033911107</c:v>
                </c:pt>
                <c:pt idx="135">
                  <c:v>0.26663797660916089</c:v>
                </c:pt>
                <c:pt idx="136">
                  <c:v>1.7380105066088309</c:v>
                </c:pt>
                <c:pt idx="137">
                  <c:v>3.3624864266089238</c:v>
                </c:pt>
                <c:pt idx="138">
                  <c:v>4.6366184866090263</c:v>
                </c:pt>
                <c:pt idx="139">
                  <c:v>5.1652029866090601</c:v>
                </c:pt>
                <c:pt idx="140">
                  <c:v>6.8284837008946511</c:v>
                </c:pt>
                <c:pt idx="141">
                  <c:v>6.9941444266089388</c:v>
                </c:pt>
                <c:pt idx="142">
                  <c:v>7.0145061966090179</c:v>
                </c:pt>
                <c:pt idx="143">
                  <c:v>7.0084940866088905</c:v>
                </c:pt>
                <c:pt idx="144">
                  <c:v>7.0935531566088059</c:v>
                </c:pt>
                <c:pt idx="145">
                  <c:v>7.1051668366088858</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7.4452939666090305</c:v>
                </c:pt>
                <c:pt idx="154">
                  <c:v>7.1221091566088122</c:v>
                </c:pt>
                <c:pt idx="155">
                  <c:v>5.8590241404553165</c:v>
                </c:pt>
                <c:pt idx="156">
                  <c:v>1.3676938199423883</c:v>
                </c:pt>
                <c:pt idx="157">
                  <c:v>5.1114606609047555E-2</c:v>
                </c:pt>
                <c:pt idx="158">
                  <c:v>-1.1537029607595177</c:v>
                </c:pt>
                <c:pt idx="159">
                  <c:v>-3.0686837733909442</c:v>
                </c:pt>
                <c:pt idx="160">
                  <c:v>-3.9752139233911508</c:v>
                </c:pt>
                <c:pt idx="161">
                  <c:v>-5.0641891833911501</c:v>
                </c:pt>
                <c:pt idx="162">
                  <c:v>-5.9647168733909375</c:v>
                </c:pt>
                <c:pt idx="163">
                  <c:v>-6.1378880133909348</c:v>
                </c:pt>
                <c:pt idx="164">
                  <c:v>-6.9889007186541239</c:v>
                </c:pt>
                <c:pt idx="165">
                  <c:v>-7.6002895133909885</c:v>
                </c:pt>
                <c:pt idx="166">
                  <c:v>-9.0937573075086711</c:v>
                </c:pt>
                <c:pt idx="167">
                  <c:v>-9.6839634633909171</c:v>
                </c:pt>
                <c:pt idx="168">
                  <c:v>-9.7460976033907905</c:v>
                </c:pt>
                <c:pt idx="169">
                  <c:v>-9.5458916033910413</c:v>
                </c:pt>
                <c:pt idx="170">
                  <c:v>-9.4118366800576894</c:v>
                </c:pt>
                <c:pt idx="171">
                  <c:v>-9.3942641233911353</c:v>
                </c:pt>
                <c:pt idx="172">
                  <c:v>-9.3440757959996539</c:v>
                </c:pt>
                <c:pt idx="173">
                  <c:v>-9.1548941133910375</c:v>
                </c:pt>
                <c:pt idx="174">
                  <c:v>-8.9427533633910059</c:v>
                </c:pt>
                <c:pt idx="175">
                  <c:v>-8.9057148733908527</c:v>
                </c:pt>
                <c:pt idx="176">
                  <c:v>-8.5477773502330319</c:v>
                </c:pt>
                <c:pt idx="177">
                  <c:v>-8.0964470733908627</c:v>
                </c:pt>
                <c:pt idx="178">
                  <c:v>-7.9008155733908421</c:v>
                </c:pt>
                <c:pt idx="179">
                  <c:v>-7.711232283390844</c:v>
                </c:pt>
                <c:pt idx="180">
                  <c:v>-7.4949107133909489</c:v>
                </c:pt>
                <c:pt idx="181">
                  <c:v>-7.3463782633909886</c:v>
                </c:pt>
                <c:pt idx="182">
                  <c:v>-6.8491643967243778</c:v>
                </c:pt>
                <c:pt idx="183">
                  <c:v>-6.7459529233911582</c:v>
                </c:pt>
                <c:pt idx="184">
                  <c:v>-6.6006507333909639</c:v>
                </c:pt>
                <c:pt idx="185">
                  <c:v>-6.5548347133908873</c:v>
                </c:pt>
                <c:pt idx="186">
                  <c:v>-6.6869230633909496</c:v>
                </c:pt>
                <c:pt idx="187">
                  <c:v>-6.8350123857316607</c:v>
                </c:pt>
                <c:pt idx="188">
                  <c:v>-6.6822682533909017</c:v>
                </c:pt>
                <c:pt idx="189">
                  <c:v>-6.1930353633910045</c:v>
                </c:pt>
                <c:pt idx="190">
                  <c:v>-5.553566013390963</c:v>
                </c:pt>
                <c:pt idx="191">
                  <c:v>-4.1181088467243088</c:v>
                </c:pt>
                <c:pt idx="192">
                  <c:v>-3.8821305633910015</c:v>
                </c:pt>
                <c:pt idx="193">
                  <c:v>-3.7285104633910757</c:v>
                </c:pt>
                <c:pt idx="194">
                  <c:v>-3.3507788133909306</c:v>
                </c:pt>
                <c:pt idx="195">
                  <c:v>-3.1072032533908498</c:v>
                </c:pt>
                <c:pt idx="196">
                  <c:v>-2.7156369333911092</c:v>
                </c:pt>
                <c:pt idx="197">
                  <c:v>-2.3244758633908154</c:v>
                </c:pt>
                <c:pt idx="198">
                  <c:v>-1.8998174433909161</c:v>
                </c:pt>
                <c:pt idx="199">
                  <c:v>-1.7030620133910048</c:v>
                </c:pt>
                <c:pt idx="200">
                  <c:v>-0.70934458716155291</c:v>
                </c:pt>
                <c:pt idx="201">
                  <c:v>-0.5803041433910463</c:v>
                </c:pt>
                <c:pt idx="202">
                  <c:v>-0.38354032339090355</c:v>
                </c:pt>
                <c:pt idx="203">
                  <c:v>-0.16285737339089223</c:v>
                </c:pt>
                <c:pt idx="204">
                  <c:v>-4.6444413390986476E-2</c:v>
                </c:pt>
                <c:pt idx="205">
                  <c:v>8.9312032063460847E-2</c:v>
                </c:pt>
                <c:pt idx="206">
                  <c:v>0.18927294660909416</c:v>
                </c:pt>
                <c:pt idx="207">
                  <c:v>0.33416141660929111</c:v>
                </c:pt>
                <c:pt idx="208">
                  <c:v>0.40889111160903735</c:v>
                </c:pt>
                <c:pt idx="209">
                  <c:v>0.82615798660899054</c:v>
                </c:pt>
                <c:pt idx="210">
                  <c:v>0.69999162660896308</c:v>
                </c:pt>
                <c:pt idx="211">
                  <c:v>0.29051465660890585</c:v>
                </c:pt>
                <c:pt idx="212">
                  <c:v>-2.1972133909997642E-3</c:v>
                </c:pt>
                <c:pt idx="213">
                  <c:v>-0.19585601339107939</c:v>
                </c:pt>
                <c:pt idx="214">
                  <c:v>-0.34408233339102889</c:v>
                </c:pt>
                <c:pt idx="215">
                  <c:v>-0.18377819339097823</c:v>
                </c:pt>
                <c:pt idx="216">
                  <c:v>0.19345966746018919</c:v>
                </c:pt>
                <c:pt idx="217">
                  <c:v>0.35596298660900083</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1.9082342643867356</c:v>
                </c:pt>
                <c:pt idx="226">
                  <c:v>2.0918155566090197</c:v>
                </c:pt>
                <c:pt idx="227">
                  <c:v>2.3176842977199215</c:v>
                </c:pt>
                <c:pt idx="228">
                  <c:v>2.4777165866089352</c:v>
                </c:pt>
                <c:pt idx="229">
                  <c:v>2.4683075266092089</c:v>
                </c:pt>
                <c:pt idx="230">
                  <c:v>2.2743291566087862</c:v>
                </c:pt>
                <c:pt idx="231">
                  <c:v>1.829640331053497</c:v>
                </c:pt>
                <c:pt idx="232">
                  <c:v>-0.54144541598827822</c:v>
                </c:pt>
                <c:pt idx="233">
                  <c:v>-1.0588515133910055</c:v>
                </c:pt>
                <c:pt idx="234">
                  <c:v>-1.4269833533909231</c:v>
                </c:pt>
                <c:pt idx="235">
                  <c:v>-1.3698679033910399</c:v>
                </c:pt>
                <c:pt idx="236">
                  <c:v>-1.5163068533908159</c:v>
                </c:pt>
                <c:pt idx="237">
                  <c:v>-1.830068768710206</c:v>
                </c:pt>
                <c:pt idx="238">
                  <c:v>-2.3649822633910142</c:v>
                </c:pt>
                <c:pt idx="239">
                  <c:v>-2.7660772933911488</c:v>
                </c:pt>
                <c:pt idx="240">
                  <c:v>-3.0763010133910447</c:v>
                </c:pt>
                <c:pt idx="241">
                  <c:v>-4.9768005651152274</c:v>
                </c:pt>
                <c:pt idx="242">
                  <c:v>-5.0210290335932513</c:v>
                </c:pt>
                <c:pt idx="243">
                  <c:v>-4.6629557133910966</c:v>
                </c:pt>
                <c:pt idx="244">
                  <c:v>-4.6179699133911214</c:v>
                </c:pt>
                <c:pt idx="245">
                  <c:v>-4.6587490733909789</c:v>
                </c:pt>
                <c:pt idx="246">
                  <c:v>-4.5223051933909364</c:v>
                </c:pt>
                <c:pt idx="247">
                  <c:v>-4.4423281144009934</c:v>
                </c:pt>
                <c:pt idx="248">
                  <c:v>-4.4461920133909718</c:v>
                </c:pt>
                <c:pt idx="249">
                  <c:v>-4.4493364650037979</c:v>
                </c:pt>
                <c:pt idx="250">
                  <c:v>-4.3583913333910704</c:v>
                </c:pt>
                <c:pt idx="251">
                  <c:v>-4.261698363390936</c:v>
                </c:pt>
                <c:pt idx="252">
                  <c:v>-4.3012554633910884</c:v>
                </c:pt>
                <c:pt idx="253">
                  <c:v>-4.41679552402924</c:v>
                </c:pt>
                <c:pt idx="254">
                  <c:v>-4.2707266333911242</c:v>
                </c:pt>
                <c:pt idx="255">
                  <c:v>-3.2439496633909934</c:v>
                </c:pt>
                <c:pt idx="256">
                  <c:v>-2.6201532133909931</c:v>
                </c:pt>
                <c:pt idx="257">
                  <c:v>-2.2788346800577566</c:v>
                </c:pt>
                <c:pt idx="258">
                  <c:v>-1.0615784133910751</c:v>
                </c:pt>
                <c:pt idx="259">
                  <c:v>-0.75836661339100453</c:v>
                </c:pt>
                <c:pt idx="260">
                  <c:v>-0.47431145339083985</c:v>
                </c:pt>
                <c:pt idx="261">
                  <c:v>-9.940646339097732E-2</c:v>
                </c:pt>
                <c:pt idx="262">
                  <c:v>0.18084048123274962</c:v>
                </c:pt>
                <c:pt idx="263">
                  <c:v>0.22301953660911522</c:v>
                </c:pt>
                <c:pt idx="264">
                  <c:v>0.41890798660901407</c:v>
                </c:pt>
                <c:pt idx="265">
                  <c:v>0.57580461311518205</c:v>
                </c:pt>
                <c:pt idx="266">
                  <c:v>0.86267466660899617</c:v>
                </c:pt>
                <c:pt idx="267">
                  <c:v>0.81737120660915286</c:v>
                </c:pt>
                <c:pt idx="268">
                  <c:v>0.97255581456609286</c:v>
                </c:pt>
                <c:pt idx="269">
                  <c:v>0.79697698660889693</c:v>
                </c:pt>
                <c:pt idx="270">
                  <c:v>0.57890191660901325</c:v>
                </c:pt>
                <c:pt idx="271">
                  <c:v>0.38655065327569127</c:v>
                </c:pt>
                <c:pt idx="272">
                  <c:v>0.47618955523647355</c:v>
                </c:pt>
                <c:pt idx="273">
                  <c:v>0.56208462660895031</c:v>
                </c:pt>
                <c:pt idx="274">
                  <c:v>0.58458091590196615</c:v>
                </c:pt>
                <c:pt idx="275">
                  <c:v>0.43235701660896098</c:v>
                </c:pt>
                <c:pt idx="276">
                  <c:v>0.39641034660905938</c:v>
                </c:pt>
                <c:pt idx="277">
                  <c:v>-5.7541193391060098E-2</c:v>
                </c:pt>
                <c:pt idx="278">
                  <c:v>-0.49745910430021933</c:v>
                </c:pt>
                <c:pt idx="279">
                  <c:v>-0.73664135339096526</c:v>
                </c:pt>
                <c:pt idx="280">
                  <c:v>-0.70878048005761229</c:v>
                </c:pt>
                <c:pt idx="281">
                  <c:v>-0.34842125663423928</c:v>
                </c:pt>
                <c:pt idx="282">
                  <c:v>-0.15598627339100807</c:v>
                </c:pt>
                <c:pt idx="283">
                  <c:v>0.18450830660894724</c:v>
                </c:pt>
                <c:pt idx="284">
                  <c:v>0.50086597650803832</c:v>
                </c:pt>
                <c:pt idx="285">
                  <c:v>1.0197757866092019</c:v>
                </c:pt>
                <c:pt idx="286">
                  <c:v>1.3714020666090221</c:v>
                </c:pt>
                <c:pt idx="287">
                  <c:v>1.849447956608913</c:v>
                </c:pt>
                <c:pt idx="288">
                  <c:v>2.0358266822611313</c:v>
                </c:pt>
                <c:pt idx="289">
                  <c:v>2.2065879866090654</c:v>
                </c:pt>
                <c:pt idx="290">
                  <c:v>2.4809747608025265</c:v>
                </c:pt>
                <c:pt idx="291">
                  <c:v>2.5920308266090037</c:v>
                </c:pt>
                <c:pt idx="292">
                  <c:v>2.6607539666089375</c:v>
                </c:pt>
                <c:pt idx="293">
                  <c:v>2.6641228466090481</c:v>
                </c:pt>
                <c:pt idx="294">
                  <c:v>3.1103688866092227</c:v>
                </c:pt>
                <c:pt idx="295">
                  <c:v>3.3505348266089499</c:v>
                </c:pt>
                <c:pt idx="296">
                  <c:v>3.6525675466089496</c:v>
                </c:pt>
                <c:pt idx="297">
                  <c:v>4.146918516609146</c:v>
                </c:pt>
                <c:pt idx="298">
                  <c:v>4.2874212666090568</c:v>
                </c:pt>
                <c:pt idx="299">
                  <c:v>4.0088685149108461</c:v>
                </c:pt>
                <c:pt idx="300">
                  <c:v>3.9688481266089877</c:v>
                </c:pt>
                <c:pt idx="301">
                  <c:v>3.5227417366090634</c:v>
                </c:pt>
                <c:pt idx="302">
                  <c:v>2.7983589366089774</c:v>
                </c:pt>
                <c:pt idx="303">
                  <c:v>2.3016798344351335</c:v>
                </c:pt>
                <c:pt idx="304">
                  <c:v>1.6626980266091067</c:v>
                </c:pt>
                <c:pt idx="305">
                  <c:v>1.0633205066090738</c:v>
                </c:pt>
                <c:pt idx="306">
                  <c:v>0.40847261582246147</c:v>
                </c:pt>
                <c:pt idx="307">
                  <c:v>-1.000010519138073</c:v>
                </c:pt>
                <c:pt idx="308">
                  <c:v>-1.7157410765489232</c:v>
                </c:pt>
                <c:pt idx="309">
                  <c:v>-2.178389413390903</c:v>
                </c:pt>
                <c:pt idx="310">
                  <c:v>-2.7161782333909343</c:v>
                </c:pt>
                <c:pt idx="311">
                  <c:v>-2.9590619633909645</c:v>
                </c:pt>
                <c:pt idx="312">
                  <c:v>-2.9005598628532847</c:v>
                </c:pt>
                <c:pt idx="313">
                  <c:v>-2.4876930833911501</c:v>
                </c:pt>
                <c:pt idx="314">
                  <c:v>-2.2539259679364259</c:v>
                </c:pt>
                <c:pt idx="315">
                  <c:v>-1.2539605848195658</c:v>
                </c:pt>
                <c:pt idx="316">
                  <c:v>-1.1355537786972154</c:v>
                </c:pt>
                <c:pt idx="317">
                  <c:v>-0.9454655487444652</c:v>
                </c:pt>
                <c:pt idx="318">
                  <c:v>-0.69531755339097867</c:v>
                </c:pt>
                <c:pt idx="319">
                  <c:v>-0.66464803339087641</c:v>
                </c:pt>
                <c:pt idx="320">
                  <c:v>-0.78403691339106252</c:v>
                </c:pt>
                <c:pt idx="321">
                  <c:v>-0.62756649614981108</c:v>
                </c:pt>
                <c:pt idx="322">
                  <c:v>-0.46546111061317674</c:v>
                </c:pt>
                <c:pt idx="323">
                  <c:v>-0.59561201339097658</c:v>
                </c:pt>
                <c:pt idx="324">
                  <c:v>-0.8387530633908542</c:v>
                </c:pt>
                <c:pt idx="325">
                  <c:v>-1.4483782533909273</c:v>
                </c:pt>
                <c:pt idx="326">
                  <c:v>-1.8730570542072091</c:v>
                </c:pt>
                <c:pt idx="327">
                  <c:v>-2.4123284933910716</c:v>
                </c:pt>
                <c:pt idx="328">
                  <c:v>-2.8611304033910159</c:v>
                </c:pt>
                <c:pt idx="329">
                  <c:v>-3.3717025815728334</c:v>
                </c:pt>
                <c:pt idx="330">
                  <c:v>-4.2872768006249942</c:v>
                </c:pt>
                <c:pt idx="331">
                  <c:v>-4.0145463063203097</c:v>
                </c:pt>
                <c:pt idx="332">
                  <c:v>-3.5441817633909967</c:v>
                </c:pt>
                <c:pt idx="333">
                  <c:v>-3.0871450333909394</c:v>
                </c:pt>
                <c:pt idx="334">
                  <c:v>-2.4809196133910376</c:v>
                </c:pt>
                <c:pt idx="335">
                  <c:v>-1.9798777709668662</c:v>
                </c:pt>
                <c:pt idx="336">
                  <c:v>-1.413187423390994</c:v>
                </c:pt>
                <c:pt idx="337">
                  <c:v>-0.56225643646787682</c:v>
                </c:pt>
                <c:pt idx="338">
                  <c:v>3.6202822723233092</c:v>
                </c:pt>
                <c:pt idx="339">
                  <c:v>3.6027374266088397</c:v>
                </c:pt>
                <c:pt idx="340">
                  <c:v>3.2985400366090687</c:v>
                </c:pt>
                <c:pt idx="341">
                  <c:v>3.2713555066088977</c:v>
                </c:pt>
                <c:pt idx="342">
                  <c:v>3.8159776387829112</c:v>
                </c:pt>
                <c:pt idx="343">
                  <c:v>4.6060159866091652</c:v>
                </c:pt>
                <c:pt idx="344">
                  <c:v>5.5040852366089261</c:v>
                </c:pt>
                <c:pt idx="345">
                  <c:v>6.3893929766088764</c:v>
                </c:pt>
                <c:pt idx="346">
                  <c:v>6.9716224366091541</c:v>
                </c:pt>
                <c:pt idx="347">
                  <c:v>7.380468008831059</c:v>
                </c:pt>
                <c:pt idx="348">
                  <c:v>7.79585449660898</c:v>
                </c:pt>
                <c:pt idx="349">
                  <c:v>8.249307966609134</c:v>
                </c:pt>
                <c:pt idx="350">
                  <c:v>8.8027215866088255</c:v>
                </c:pt>
                <c:pt idx="351">
                  <c:v>9.2007821466089723</c:v>
                </c:pt>
                <c:pt idx="352">
                  <c:v>9.6220464766090181</c:v>
                </c:pt>
                <c:pt idx="353">
                  <c:v>9.9123542088312071</c:v>
                </c:pt>
                <c:pt idx="354">
                  <c:v>10.196202193926084</c:v>
                </c:pt>
                <c:pt idx="355">
                  <c:v>10.743719887707869</c:v>
                </c:pt>
                <c:pt idx="356">
                  <c:v>11.023948946608797</c:v>
                </c:pt>
                <c:pt idx="357">
                  <c:v>11.144304726609148</c:v>
                </c:pt>
                <c:pt idx="358">
                  <c:v>11.320160986609025</c:v>
                </c:pt>
                <c:pt idx="359">
                  <c:v>11.511436420952407</c:v>
                </c:pt>
                <c:pt idx="360">
                  <c:v>11.886905936608688</c:v>
                </c:pt>
                <c:pt idx="361">
                  <c:v>12.104483149652651</c:v>
                </c:pt>
                <c:pt idx="362">
                  <c:v>12.378687351314866</c:v>
                </c:pt>
                <c:pt idx="363">
                  <c:v>12.202413026608809</c:v>
                </c:pt>
                <c:pt idx="364">
                  <c:v>11.874980975373134</c:v>
                </c:pt>
                <c:pt idx="365">
                  <c:v>11.037525986608944</c:v>
                </c:pt>
                <c:pt idx="366">
                  <c:v>9.7984789066088886</c:v>
                </c:pt>
                <c:pt idx="367">
                  <c:v>8.2994339866090741</c:v>
                </c:pt>
                <c:pt idx="368">
                  <c:v>6.8439352266090596</c:v>
                </c:pt>
                <c:pt idx="369">
                  <c:v>5.7156119866090336</c:v>
                </c:pt>
                <c:pt idx="370">
                  <c:v>1.3287916387829874</c:v>
                </c:pt>
                <c:pt idx="371">
                  <c:v>0.5032727866088893</c:v>
                </c:pt>
                <c:pt idx="372">
                  <c:v>-0.28182276339100587</c:v>
                </c:pt>
                <c:pt idx="373">
                  <c:v>-0.33122071339073522</c:v>
                </c:pt>
                <c:pt idx="374">
                  <c:v>-0.53678803339111902</c:v>
                </c:pt>
                <c:pt idx="375">
                  <c:v>-0.61236306339081659</c:v>
                </c:pt>
                <c:pt idx="376">
                  <c:v>-0.98327676086581983</c:v>
                </c:pt>
                <c:pt idx="377">
                  <c:v>-1.6866299133910445</c:v>
                </c:pt>
                <c:pt idx="378">
                  <c:v>-1.8430427633910829</c:v>
                </c:pt>
                <c:pt idx="379">
                  <c:v>-2.4081500633910622</c:v>
                </c:pt>
                <c:pt idx="380">
                  <c:v>-2.7773049833910202</c:v>
                </c:pt>
                <c:pt idx="381">
                  <c:v>-2.7478617553264417</c:v>
                </c:pt>
                <c:pt idx="382">
                  <c:v>-2.6631381133910574</c:v>
                </c:pt>
                <c:pt idx="383">
                  <c:v>-2.6557067533909176</c:v>
                </c:pt>
                <c:pt idx="384">
                  <c:v>-2.5329050733911194</c:v>
                </c:pt>
                <c:pt idx="385">
                  <c:v>-2.3599798133908356</c:v>
                </c:pt>
                <c:pt idx="386">
                  <c:v>-2.3297243670496215</c:v>
                </c:pt>
                <c:pt idx="387">
                  <c:v>-2.3145991133909973</c:v>
                </c:pt>
                <c:pt idx="388">
                  <c:v>-2.3170403233911818</c:v>
                </c:pt>
                <c:pt idx="389">
                  <c:v>-2.2978167033910362</c:v>
                </c:pt>
                <c:pt idx="390">
                  <c:v>-2.1271858733909852</c:v>
                </c:pt>
                <c:pt idx="391">
                  <c:v>-1.9647042833911428</c:v>
                </c:pt>
                <c:pt idx="392">
                  <c:v>-1.8468785386435662</c:v>
                </c:pt>
                <c:pt idx="393">
                  <c:v>-1.7652273333910813</c:v>
                </c:pt>
                <c:pt idx="394">
                  <c:v>-1.5534011533910781</c:v>
                </c:pt>
                <c:pt idx="395">
                  <c:v>-1.1356663133908849</c:v>
                </c:pt>
                <c:pt idx="396">
                  <c:v>-0.9069656488077269</c:v>
                </c:pt>
                <c:pt idx="397">
                  <c:v>-0.2762598467242583</c:v>
                </c:pt>
                <c:pt idx="398">
                  <c:v>-0.15844425339103924</c:v>
                </c:pt>
                <c:pt idx="399">
                  <c:v>-4.3397333391041591E-2</c:v>
                </c:pt>
                <c:pt idx="400">
                  <c:v>-4.6753013390954813E-2</c:v>
                </c:pt>
                <c:pt idx="401">
                  <c:v>-0.11994759339103209</c:v>
                </c:pt>
                <c:pt idx="402">
                  <c:v>-9.2718839478081364E-2</c:v>
                </c:pt>
                <c:pt idx="403">
                  <c:v>9.2365186609001143E-2</c:v>
                </c:pt>
                <c:pt idx="404">
                  <c:v>0.19797084375186108</c:v>
                </c:pt>
                <c:pt idx="405">
                  <c:v>1.0562132366089543</c:v>
                </c:pt>
                <c:pt idx="406">
                  <c:v>1.4111777466089137</c:v>
                </c:pt>
                <c:pt idx="407">
                  <c:v>1.962688756608842</c:v>
                </c:pt>
                <c:pt idx="408">
                  <c:v>2.7759656633767227</c:v>
                </c:pt>
                <c:pt idx="409">
                  <c:v>3.4543242566090848</c:v>
                </c:pt>
                <c:pt idx="410">
                  <c:v>4.3254418066089757</c:v>
                </c:pt>
                <c:pt idx="411">
                  <c:v>5.0646009666092038</c:v>
                </c:pt>
                <c:pt idx="412">
                  <c:v>5.4702979866090136</c:v>
                </c:pt>
                <c:pt idx="413">
                  <c:v>6.2290989108515067</c:v>
                </c:pt>
                <c:pt idx="414">
                  <c:v>6.6818183066092143</c:v>
                </c:pt>
                <c:pt idx="415">
                  <c:v>6.7121312206515977</c:v>
                </c:pt>
                <c:pt idx="416">
                  <c:v>6.5379944266089449</c:v>
                </c:pt>
                <c:pt idx="417">
                  <c:v>6.7389245066090497</c:v>
                </c:pt>
                <c:pt idx="418">
                  <c:v>6.7599888366091676</c:v>
                </c:pt>
                <c:pt idx="419">
                  <c:v>6.9140480866090002</c:v>
                </c:pt>
                <c:pt idx="420">
                  <c:v>7.4652483091895334</c:v>
                </c:pt>
                <c:pt idx="421">
                  <c:v>8.4259054966087952</c:v>
                </c:pt>
                <c:pt idx="422">
                  <c:v>8.8467043266090464</c:v>
                </c:pt>
                <c:pt idx="423">
                  <c:v>8.8438930266091091</c:v>
                </c:pt>
                <c:pt idx="424">
                  <c:v>9.0846837966091272</c:v>
                </c:pt>
                <c:pt idx="425">
                  <c:v>9.52735048660902</c:v>
                </c:pt>
                <c:pt idx="426">
                  <c:v>10.225811586609122</c:v>
                </c:pt>
                <c:pt idx="427">
                  <c:v>10.854933816609057</c:v>
                </c:pt>
                <c:pt idx="428">
                  <c:v>11.438599816609061</c:v>
                </c:pt>
                <c:pt idx="429">
                  <c:v>11.960808536608958</c:v>
                </c:pt>
                <c:pt idx="430">
                  <c:v>12.261796111609021</c:v>
                </c:pt>
                <c:pt idx="431">
                  <c:v>13.00034337370586</c:v>
                </c:pt>
                <c:pt idx="432">
                  <c:v>13.136900126608964</c:v>
                </c:pt>
                <c:pt idx="433">
                  <c:v>13.210050086609115</c:v>
                </c:pt>
                <c:pt idx="434">
                  <c:v>13.216037286608945</c:v>
                </c:pt>
                <c:pt idx="435">
                  <c:v>13.335551466609175</c:v>
                </c:pt>
                <c:pt idx="436">
                  <c:v>13.7780090988539</c:v>
                </c:pt>
                <c:pt idx="437">
                  <c:v>14.351539206609072</c:v>
                </c:pt>
                <c:pt idx="438">
                  <c:v>14.550270007885571</c:v>
                </c:pt>
                <c:pt idx="439">
                  <c:v>15.056659441154508</c:v>
                </c:pt>
                <c:pt idx="440">
                  <c:v>15.16361304660899</c:v>
                </c:pt>
                <c:pt idx="441">
                  <c:v>15.28761760660902</c:v>
                </c:pt>
                <c:pt idx="442">
                  <c:v>15.482245853275689</c:v>
                </c:pt>
                <c:pt idx="443">
                  <c:v>15.66984153660913</c:v>
                </c:pt>
                <c:pt idx="444">
                  <c:v>15.782520466608801</c:v>
                </c:pt>
                <c:pt idx="445">
                  <c:v>15.912750368631436</c:v>
                </c:pt>
                <c:pt idx="446">
                  <c:v>15.986337986609033</c:v>
                </c:pt>
                <c:pt idx="447">
                  <c:v>16.047730037629613</c:v>
                </c:pt>
                <c:pt idx="448">
                  <c:v>16.200050370447386</c:v>
                </c:pt>
                <c:pt idx="449">
                  <c:v>16.42178315660923</c:v>
                </c:pt>
                <c:pt idx="450">
                  <c:v>16.517492186609047</c:v>
                </c:pt>
                <c:pt idx="451">
                  <c:v>16.387407006608967</c:v>
                </c:pt>
                <c:pt idx="452">
                  <c:v>16.345536286609061</c:v>
                </c:pt>
                <c:pt idx="453">
                  <c:v>16.471319250976851</c:v>
                </c:pt>
                <c:pt idx="454">
                  <c:v>16.990232986609008</c:v>
                </c:pt>
                <c:pt idx="455">
                  <c:v>17.070742731506996</c:v>
                </c:pt>
                <c:pt idx="456">
                  <c:v>17.102927036608904</c:v>
                </c:pt>
                <c:pt idx="457">
                  <c:v>16.974764886609087</c:v>
                </c:pt>
                <c:pt idx="458">
                  <c:v>16.797202546608929</c:v>
                </c:pt>
                <c:pt idx="459">
                  <c:v>16.809309703780769</c:v>
                </c:pt>
                <c:pt idx="460">
                  <c:v>16.943717936609179</c:v>
                </c:pt>
                <c:pt idx="461">
                  <c:v>17.109812726608993</c:v>
                </c:pt>
                <c:pt idx="462">
                  <c:v>17.35608048660913</c:v>
                </c:pt>
                <c:pt idx="463">
                  <c:v>17.446970426608821</c:v>
                </c:pt>
                <c:pt idx="464">
                  <c:v>17.442909334434979</c:v>
                </c:pt>
                <c:pt idx="465">
                  <c:v>17.356399866608911</c:v>
                </c:pt>
                <c:pt idx="466">
                  <c:v>17.261673966608953</c:v>
                </c:pt>
                <c:pt idx="467">
                  <c:v>17.230608826608993</c:v>
                </c:pt>
                <c:pt idx="468">
                  <c:v>17.206427466608933</c:v>
                </c:pt>
                <c:pt idx="469">
                  <c:v>17.297047843751784</c:v>
                </c:pt>
                <c:pt idx="470">
                  <c:v>17.458857216609193</c:v>
                </c:pt>
                <c:pt idx="471">
                  <c:v>17.883409166609212</c:v>
                </c:pt>
                <c:pt idx="472">
                  <c:v>18.159759006609086</c:v>
                </c:pt>
                <c:pt idx="473">
                  <c:v>18.151293946608991</c:v>
                </c:pt>
                <c:pt idx="474">
                  <c:v>18.030623211098728</c:v>
                </c:pt>
                <c:pt idx="475">
                  <c:v>17.737965016608882</c:v>
                </c:pt>
                <c:pt idx="476">
                  <c:v>17.323070416609063</c:v>
                </c:pt>
                <c:pt idx="477">
                  <c:v>16.902657356608952</c:v>
                </c:pt>
                <c:pt idx="478">
                  <c:v>16.578128946608885</c:v>
                </c:pt>
                <c:pt idx="479">
                  <c:v>16.123104653275632</c:v>
                </c:pt>
                <c:pt idx="480">
                  <c:v>15.606716666609252</c:v>
                </c:pt>
                <c:pt idx="481">
                  <c:v>14.934157816609048</c:v>
                </c:pt>
                <c:pt idx="482">
                  <c:v>13.986744966608901</c:v>
                </c:pt>
                <c:pt idx="483">
                  <c:v>12.922710302935513</c:v>
                </c:pt>
                <c:pt idx="484">
                  <c:v>12.173566926609126</c:v>
                </c:pt>
                <c:pt idx="485">
                  <c:v>11.757371558037587</c:v>
                </c:pt>
                <c:pt idx="486">
                  <c:v>12.072989831053381</c:v>
                </c:pt>
                <c:pt idx="487">
                  <c:v>11.845068256609144</c:v>
                </c:pt>
                <c:pt idx="488">
                  <c:v>11.690926956609236</c:v>
                </c:pt>
                <c:pt idx="489">
                  <c:v>11.652612986608847</c:v>
                </c:pt>
                <c:pt idx="490">
                  <c:v>11.348199686609007</c:v>
                </c:pt>
                <c:pt idx="491">
                  <c:v>10.984564216609094</c:v>
                </c:pt>
                <c:pt idx="492">
                  <c:v>10.507547946609026</c:v>
                </c:pt>
                <c:pt idx="493">
                  <c:v>9.9081180088314333</c:v>
                </c:pt>
                <c:pt idx="494">
                  <c:v>9.0918675866089842</c:v>
                </c:pt>
                <c:pt idx="495">
                  <c:v>8.5634465666091941</c:v>
                </c:pt>
                <c:pt idx="496">
                  <c:v>8.5127940366089465</c:v>
                </c:pt>
                <c:pt idx="497">
                  <c:v>8.4969555552364717</c:v>
                </c:pt>
                <c:pt idx="498">
                  <c:v>7.9697779866090173</c:v>
                </c:pt>
                <c:pt idx="499">
                  <c:v>7.8917963511921414</c:v>
                </c:pt>
                <c:pt idx="500">
                  <c:v>7.8902930866089918</c:v>
                </c:pt>
                <c:pt idx="501">
                  <c:v>8.0720830866091156</c:v>
                </c:pt>
                <c:pt idx="502">
                  <c:v>8.2024093766089745</c:v>
                </c:pt>
                <c:pt idx="503">
                  <c:v>8.3075473666090751</c:v>
                </c:pt>
                <c:pt idx="504">
                  <c:v>8.3877279866090078</c:v>
                </c:pt>
                <c:pt idx="505">
                  <c:v>8.478819682261145</c:v>
                </c:pt>
                <c:pt idx="506">
                  <c:v>8.3897261466089414</c:v>
                </c:pt>
                <c:pt idx="507">
                  <c:v>8.2270063966090028</c:v>
                </c:pt>
                <c:pt idx="508">
                  <c:v>8.1280198366089564</c:v>
                </c:pt>
                <c:pt idx="509">
                  <c:v>8.2746902066089838</c:v>
                </c:pt>
                <c:pt idx="510">
                  <c:v>8.3689981179223327</c:v>
                </c:pt>
                <c:pt idx="511">
                  <c:v>8.5588795983737782</c:v>
                </c:pt>
                <c:pt idx="512">
                  <c:v>9.4988229866090137</c:v>
                </c:pt>
                <c:pt idx="513">
                  <c:v>9.4931964402172895</c:v>
                </c:pt>
                <c:pt idx="514">
                  <c:v>9.4544683666088947</c:v>
                </c:pt>
                <c:pt idx="515">
                  <c:v>9.4558136866090532</c:v>
                </c:pt>
                <c:pt idx="516">
                  <c:v>9.5098826128716247</c:v>
                </c:pt>
                <c:pt idx="517">
                  <c:v>9.6159278666089172</c:v>
                </c:pt>
                <c:pt idx="518">
                  <c:v>9.6494811866090373</c:v>
                </c:pt>
                <c:pt idx="519">
                  <c:v>9.7436737008945986</c:v>
                </c:pt>
                <c:pt idx="520">
                  <c:v>9.3759441245400872</c:v>
                </c:pt>
                <c:pt idx="521">
                  <c:v>9.1062622470256152</c:v>
                </c:pt>
                <c:pt idx="522">
                  <c:v>8.5343663066089874</c:v>
                </c:pt>
                <c:pt idx="523">
                  <c:v>8.315606486608818</c:v>
                </c:pt>
                <c:pt idx="524">
                  <c:v>8.2135734366090958</c:v>
                </c:pt>
                <c:pt idx="525">
                  <c:v>8.2572740866089607</c:v>
                </c:pt>
                <c:pt idx="526">
                  <c:v>8.3185242366089156</c:v>
                </c:pt>
                <c:pt idx="527">
                  <c:v>8.0524007866088887</c:v>
                </c:pt>
                <c:pt idx="528">
                  <c:v>7.781985796132858</c:v>
                </c:pt>
                <c:pt idx="529">
                  <c:v>6.0380460300872301</c:v>
                </c:pt>
                <c:pt idx="530">
                  <c:v>5.8048939866090876</c:v>
                </c:pt>
                <c:pt idx="531">
                  <c:v>5.6935354866089778</c:v>
                </c:pt>
                <c:pt idx="532">
                  <c:v>5.5457144764050357</c:v>
                </c:pt>
                <c:pt idx="533">
                  <c:v>5.2492355866089175</c:v>
                </c:pt>
                <c:pt idx="534">
                  <c:v>4.8825687866090135</c:v>
                </c:pt>
                <c:pt idx="535">
                  <c:v>4.5446257866089041</c:v>
                </c:pt>
                <c:pt idx="536">
                  <c:v>4.6300754866090301</c:v>
                </c:pt>
                <c:pt idx="537">
                  <c:v>4.6595691987302814</c:v>
                </c:pt>
                <c:pt idx="538">
                  <c:v>4.6132659166089791</c:v>
                </c:pt>
                <c:pt idx="539">
                  <c:v>4.6619195366088455</c:v>
                </c:pt>
                <c:pt idx="540">
                  <c:v>4.7132968466091105</c:v>
                </c:pt>
                <c:pt idx="541">
                  <c:v>4.7285241192621896</c:v>
                </c:pt>
                <c:pt idx="542">
                  <c:v>4.7027844566090078</c:v>
                </c:pt>
                <c:pt idx="543">
                  <c:v>4.7223459766090468</c:v>
                </c:pt>
                <c:pt idx="544">
                  <c:v>4.8402025058396578</c:v>
                </c:pt>
                <c:pt idx="545">
                  <c:v>4.8212603956999258</c:v>
                </c:pt>
                <c:pt idx="546">
                  <c:v>4.9185916773304514</c:v>
                </c:pt>
                <c:pt idx="547">
                  <c:v>4.9708361166090915</c:v>
                </c:pt>
                <c:pt idx="548">
                  <c:v>5.055863146609056</c:v>
                </c:pt>
                <c:pt idx="549">
                  <c:v>5.1909013566088307</c:v>
                </c:pt>
                <c:pt idx="550">
                  <c:v>5.4406543703299235</c:v>
                </c:pt>
                <c:pt idx="551">
                  <c:v>5.6565140666091018</c:v>
                </c:pt>
                <c:pt idx="552">
                  <c:v>5.703708631770283</c:v>
                </c:pt>
                <c:pt idx="553">
                  <c:v>6.7553955337788807</c:v>
                </c:pt>
                <c:pt idx="554">
                  <c:v>7.0906042266089715</c:v>
                </c:pt>
                <c:pt idx="555">
                  <c:v>7.1557626804866477</c:v>
                </c:pt>
                <c:pt idx="556">
                  <c:v>7.1385913866092352</c:v>
                </c:pt>
                <c:pt idx="557">
                  <c:v>7.2815942266089149</c:v>
                </c:pt>
                <c:pt idx="558">
                  <c:v>7.5920923366088555</c:v>
                </c:pt>
                <c:pt idx="559">
                  <c:v>7.6959079866090274</c:v>
                </c:pt>
                <c:pt idx="560">
                  <c:v>7.2558575977201372</c:v>
                </c:pt>
                <c:pt idx="561">
                  <c:v>6.6933556366088407</c:v>
                </c:pt>
                <c:pt idx="562">
                  <c:v>6.1534743366089195</c:v>
                </c:pt>
                <c:pt idx="563">
                  <c:v>5.7998380266089509</c:v>
                </c:pt>
                <c:pt idx="564">
                  <c:v>5.4943172466087997</c:v>
                </c:pt>
                <c:pt idx="565">
                  <c:v>5.2421169151804747</c:v>
                </c:pt>
                <c:pt idx="566">
                  <c:v>5.0762923054495879</c:v>
                </c:pt>
                <c:pt idx="567">
                  <c:v>5.3490579866089965</c:v>
                </c:pt>
                <c:pt idx="568">
                  <c:v>5.446061904134571</c:v>
                </c:pt>
                <c:pt idx="569">
                  <c:v>5.4666832566089862</c:v>
                </c:pt>
                <c:pt idx="570">
                  <c:v>5.2633239266089475</c:v>
                </c:pt>
                <c:pt idx="571">
                  <c:v>5.5957481166089575</c:v>
                </c:pt>
                <c:pt idx="572">
                  <c:v>5.5990105550297908</c:v>
                </c:pt>
                <c:pt idx="573">
                  <c:v>4.8629124866090319</c:v>
                </c:pt>
                <c:pt idx="574">
                  <c:v>4.2669996966089627</c:v>
                </c:pt>
                <c:pt idx="575">
                  <c:v>3.9765757138817426</c:v>
                </c:pt>
                <c:pt idx="576">
                  <c:v>2.5268209310535061</c:v>
                </c:pt>
                <c:pt idx="577">
                  <c:v>2.6025727066090392</c:v>
                </c:pt>
                <c:pt idx="578">
                  <c:v>2.677467816609024</c:v>
                </c:pt>
                <c:pt idx="579">
                  <c:v>2.5558180918721263</c:v>
                </c:pt>
                <c:pt idx="580">
                  <c:v>2.2399739866090869</c:v>
                </c:pt>
                <c:pt idx="581">
                  <c:v>2.4980724866089181</c:v>
                </c:pt>
                <c:pt idx="582">
                  <c:v>3.0102268845682394</c:v>
                </c:pt>
                <c:pt idx="583">
                  <c:v>3.6571769866090174</c:v>
                </c:pt>
                <c:pt idx="584">
                  <c:v>3.8989516366090129</c:v>
                </c:pt>
                <c:pt idx="585">
                  <c:v>4.2810248366089763</c:v>
                </c:pt>
                <c:pt idx="586">
                  <c:v>4.6541840116090434</c:v>
                </c:pt>
                <c:pt idx="587">
                  <c:v>4.8022995366091283</c:v>
                </c:pt>
                <c:pt idx="588">
                  <c:v>4.8876177266089487</c:v>
                </c:pt>
                <c:pt idx="589">
                  <c:v>4.9095893866089</c:v>
                </c:pt>
                <c:pt idx="590">
                  <c:v>4.9019804466092296</c:v>
                </c:pt>
                <c:pt idx="591">
                  <c:v>4.9387673199423894</c:v>
                </c:pt>
                <c:pt idx="592">
                  <c:v>5.2871460717154388</c:v>
                </c:pt>
                <c:pt idx="593">
                  <c:v>5.2832484466091092</c:v>
                </c:pt>
                <c:pt idx="594">
                  <c:v>5.2320382866089812</c:v>
                </c:pt>
                <c:pt idx="595">
                  <c:v>5.2647168866090057</c:v>
                </c:pt>
                <c:pt idx="596">
                  <c:v>5.3331201366091818</c:v>
                </c:pt>
                <c:pt idx="597">
                  <c:v>5.3523724766090321</c:v>
                </c:pt>
                <c:pt idx="598">
                  <c:v>5.3898907701143504</c:v>
                </c:pt>
                <c:pt idx="599">
                  <c:v>5.4464042866090807</c:v>
                </c:pt>
                <c:pt idx="600">
                  <c:v>5.5666494609679802</c:v>
                </c:pt>
                <c:pt idx="601">
                  <c:v>5.7557308366090014</c:v>
                </c:pt>
                <c:pt idx="602">
                  <c:v>5.9499281866090019</c:v>
                </c:pt>
                <c:pt idx="603">
                  <c:v>6.0939113966090002</c:v>
                </c:pt>
                <c:pt idx="604">
                  <c:v>6.0881606366090315</c:v>
                </c:pt>
                <c:pt idx="605">
                  <c:v>6.0893229866091083</c:v>
                </c:pt>
                <c:pt idx="606">
                  <c:v>6.0409552621191533</c:v>
                </c:pt>
                <c:pt idx="607">
                  <c:v>5.531072986609006</c:v>
                </c:pt>
                <c:pt idx="608">
                  <c:v>5.5273664968131317</c:v>
                </c:pt>
                <c:pt idx="609">
                  <c:v>5.487167846609152</c:v>
                </c:pt>
                <c:pt idx="610">
                  <c:v>5.4740035866091308</c:v>
                </c:pt>
                <c:pt idx="611">
                  <c:v>5.5437133466091257</c:v>
                </c:pt>
                <c:pt idx="612">
                  <c:v>5.5336004355886423</c:v>
                </c:pt>
                <c:pt idx="613">
                  <c:v>5.2846866466089448</c:v>
                </c:pt>
                <c:pt idx="614">
                  <c:v>4.8152298199422754</c:v>
                </c:pt>
                <c:pt idx="615">
                  <c:v>3.9426260635320745</c:v>
                </c:pt>
                <c:pt idx="616">
                  <c:v>4.0204768148917776</c:v>
                </c:pt>
                <c:pt idx="617">
                  <c:v>3.5533102366091782</c:v>
                </c:pt>
                <c:pt idx="618">
                  <c:v>2.6081743165060955</c:v>
                </c:pt>
                <c:pt idx="619">
                  <c:v>2.0270682866088796</c:v>
                </c:pt>
                <c:pt idx="620">
                  <c:v>1.4964239866090452</c:v>
                </c:pt>
                <c:pt idx="621">
                  <c:v>1.2776530366089531</c:v>
                </c:pt>
                <c:pt idx="622">
                  <c:v>1.1009152866089806</c:v>
                </c:pt>
                <c:pt idx="623">
                  <c:v>0.95694355660893415</c:v>
                </c:pt>
                <c:pt idx="624">
                  <c:v>0.92433188134583588</c:v>
                </c:pt>
                <c:pt idx="625">
                  <c:v>1.0132968866089125</c:v>
                </c:pt>
                <c:pt idx="626">
                  <c:v>1.09044538660875</c:v>
                </c:pt>
                <c:pt idx="627">
                  <c:v>1.132113216609028</c:v>
                </c:pt>
                <c:pt idx="628">
                  <c:v>0.92676947660892528</c:v>
                </c:pt>
                <c:pt idx="629">
                  <c:v>0.73233318660912539</c:v>
                </c:pt>
                <c:pt idx="630">
                  <c:v>0.5185407339774315</c:v>
                </c:pt>
                <c:pt idx="631">
                  <c:v>0.46300154660899284</c:v>
                </c:pt>
                <c:pt idx="632">
                  <c:v>0.48486636896210222</c:v>
                </c:pt>
                <c:pt idx="633">
                  <c:v>0.63003465327562969</c:v>
                </c:pt>
                <c:pt idx="634">
                  <c:v>0.64030668660889534</c:v>
                </c:pt>
                <c:pt idx="635">
                  <c:v>0.75957100660905075</c:v>
                </c:pt>
                <c:pt idx="636">
                  <c:v>1.0428734489744325</c:v>
                </c:pt>
                <c:pt idx="637">
                  <c:v>1.0015280566089895</c:v>
                </c:pt>
                <c:pt idx="638">
                  <c:v>0.82175519660903285</c:v>
                </c:pt>
                <c:pt idx="639">
                  <c:v>0.77260259660913322</c:v>
                </c:pt>
                <c:pt idx="640">
                  <c:v>0.79953243105342153</c:v>
                </c:pt>
                <c:pt idx="641">
                  <c:v>2.2060287441847208</c:v>
                </c:pt>
                <c:pt idx="642">
                  <c:v>2.7642077966090435</c:v>
                </c:pt>
                <c:pt idx="643">
                  <c:v>3.3708066876398832</c:v>
                </c:pt>
                <c:pt idx="644">
                  <c:v>3.5749628366091022</c:v>
                </c:pt>
                <c:pt idx="645">
                  <c:v>3.7467907066090778</c:v>
                </c:pt>
                <c:pt idx="646">
                  <c:v>3.7084663366089643</c:v>
                </c:pt>
                <c:pt idx="647">
                  <c:v>3.4973655666089485</c:v>
                </c:pt>
                <c:pt idx="648">
                  <c:v>3.1453685988539206</c:v>
                </c:pt>
                <c:pt idx="649">
                  <c:v>3.0668023135319791</c:v>
                </c:pt>
                <c:pt idx="650">
                  <c:v>3.4176547338618084</c:v>
                </c:pt>
                <c:pt idx="651">
                  <c:v>2.966764306609079</c:v>
                </c:pt>
                <c:pt idx="652">
                  <c:v>2.6960093466090171</c:v>
                </c:pt>
                <c:pt idx="653">
                  <c:v>2.3817242966088941</c:v>
                </c:pt>
                <c:pt idx="654">
                  <c:v>1.8437147643867609</c:v>
                </c:pt>
                <c:pt idx="655">
                  <c:v>-0.29289201339099702</c:v>
                </c:pt>
                <c:pt idx="656">
                  <c:v>-0.412772851774733</c:v>
                </c:pt>
                <c:pt idx="657">
                  <c:v>-0.57945838339109912</c:v>
                </c:pt>
                <c:pt idx="658">
                  <c:v>-0.48788583339110425</c:v>
                </c:pt>
                <c:pt idx="659">
                  <c:v>-0.56080217339101068</c:v>
                </c:pt>
                <c:pt idx="660">
                  <c:v>-0.76257383839092108</c:v>
                </c:pt>
                <c:pt idx="661">
                  <c:v>-1.0521662633909439</c:v>
                </c:pt>
                <c:pt idx="662">
                  <c:v>-1.1805750743666161</c:v>
                </c:pt>
                <c:pt idx="663">
                  <c:v>-0.40647517339095907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1.6155824266091234</c:v>
                </c:pt>
                <c:pt idx="672">
                  <c:v>1.7576228794660267</c:v>
                </c:pt>
                <c:pt idx="673">
                  <c:v>1.8182773866090121</c:v>
                </c:pt>
                <c:pt idx="674">
                  <c:v>1.3463783466090717</c:v>
                </c:pt>
                <c:pt idx="675">
                  <c:v>0.58946533660889622</c:v>
                </c:pt>
                <c:pt idx="676">
                  <c:v>-0.32344021339113738</c:v>
                </c:pt>
                <c:pt idx="677">
                  <c:v>-0.57337318339114052</c:v>
                </c:pt>
                <c:pt idx="678">
                  <c:v>-0.92355201339101711</c:v>
                </c:pt>
                <c:pt idx="679">
                  <c:v>0.47096133712435073</c:v>
                </c:pt>
                <c:pt idx="680">
                  <c:v>1.8042285866089287</c:v>
                </c:pt>
                <c:pt idx="681">
                  <c:v>2.0496407766089391</c:v>
                </c:pt>
                <c:pt idx="682">
                  <c:v>2.0708404266088798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1.902826302398466</c:v>
                </c:pt>
                <c:pt idx="692">
                  <c:v>1.8817036708195332</c:v>
                </c:pt>
                <c:pt idx="693">
                  <c:v>2.0836979766092014</c:v>
                </c:pt>
                <c:pt idx="694">
                  <c:v>2.1936484866087929</c:v>
                </c:pt>
                <c:pt idx="695">
                  <c:v>2.2685784169887597</c:v>
                </c:pt>
                <c:pt idx="696">
                  <c:v>2.3842232366090883</c:v>
                </c:pt>
                <c:pt idx="697">
                  <c:v>2.3447491366090096</c:v>
                </c:pt>
                <c:pt idx="698">
                  <c:v>2.1756357366089389</c:v>
                </c:pt>
                <c:pt idx="699">
                  <c:v>1.6068786866090359</c:v>
                </c:pt>
                <c:pt idx="700">
                  <c:v>0.81174990660885316</c:v>
                </c:pt>
                <c:pt idx="701">
                  <c:v>-0.64373019706438606</c:v>
                </c:pt>
                <c:pt idx="702">
                  <c:v>-1.8940015133910326</c:v>
                </c:pt>
                <c:pt idx="703">
                  <c:v>-2.7700487333911346</c:v>
                </c:pt>
                <c:pt idx="704">
                  <c:v>-4.269665913390897</c:v>
                </c:pt>
                <c:pt idx="705">
                  <c:v>-5.5511619133911863</c:v>
                </c:pt>
                <c:pt idx="706">
                  <c:v>-6.5459032917415527</c:v>
                </c:pt>
                <c:pt idx="707">
                  <c:v>-7.6091466110920862</c:v>
                </c:pt>
                <c:pt idx="708">
                  <c:v>-10.084655346724334</c:v>
                </c:pt>
                <c:pt idx="709">
                  <c:v>-10.376063053794955</c:v>
                </c:pt>
                <c:pt idx="710">
                  <c:v>-10.725268013391069</c:v>
                </c:pt>
                <c:pt idx="711">
                  <c:v>-10.833858483390848</c:v>
                </c:pt>
                <c:pt idx="712">
                  <c:v>-10.797386462370591</c:v>
                </c:pt>
                <c:pt idx="713">
                  <c:v>-10.063045763391115</c:v>
                </c:pt>
                <c:pt idx="714">
                  <c:v>-9.3824122133909569</c:v>
                </c:pt>
                <c:pt idx="715">
                  <c:v>-8.8830092032643417</c:v>
                </c:pt>
                <c:pt idx="716">
                  <c:v>-8.1276120133910581</c:v>
                </c:pt>
                <c:pt idx="717">
                  <c:v>-8.0845690436941009</c:v>
                </c:pt>
                <c:pt idx="718">
                  <c:v>-8.0284640133908702</c:v>
                </c:pt>
                <c:pt idx="719">
                  <c:v>-7.8004968133909358</c:v>
                </c:pt>
                <c:pt idx="720">
                  <c:v>-7.5431759633910218</c:v>
                </c:pt>
                <c:pt idx="721">
                  <c:v>-7.2046040433910292</c:v>
                </c:pt>
                <c:pt idx="722">
                  <c:v>-6.8966754833909807</c:v>
                </c:pt>
                <c:pt idx="723">
                  <c:v>-6.7177208093094531</c:v>
                </c:pt>
                <c:pt idx="724">
                  <c:v>-6.567172013390957</c:v>
                </c:pt>
                <c:pt idx="725">
                  <c:v>-6.9557988974489415</c:v>
                </c:pt>
                <c:pt idx="726">
                  <c:v>-7.1124203633910668</c:v>
                </c:pt>
                <c:pt idx="727">
                  <c:v>-6.9801694933909353</c:v>
                </c:pt>
                <c:pt idx="728">
                  <c:v>-6.6762829533910093</c:v>
                </c:pt>
                <c:pt idx="729">
                  <c:v>-6.3076780337989495</c:v>
                </c:pt>
                <c:pt idx="730">
                  <c:v>-5.6671587133908883</c:v>
                </c:pt>
                <c:pt idx="731">
                  <c:v>-5.1620900633910765</c:v>
                </c:pt>
                <c:pt idx="732">
                  <c:v>-3.5838020133909936</c:v>
                </c:pt>
                <c:pt idx="733">
                  <c:v>-3.4822394275324626</c:v>
                </c:pt>
                <c:pt idx="734">
                  <c:v>-3.0418964333910439</c:v>
                </c:pt>
                <c:pt idx="735">
                  <c:v>-2.7353703868849806</c:v>
                </c:pt>
                <c:pt idx="736">
                  <c:v>-2.5256409533911457</c:v>
                </c:pt>
                <c:pt idx="737">
                  <c:v>-2.448170213391009</c:v>
                </c:pt>
                <c:pt idx="738">
                  <c:v>-2.6905545733911542</c:v>
                </c:pt>
                <c:pt idx="739">
                  <c:v>-3.0526322056985995</c:v>
                </c:pt>
                <c:pt idx="740">
                  <c:v>-2.4339004419624373</c:v>
                </c:pt>
                <c:pt idx="741">
                  <c:v>-2.981783653391048</c:v>
                </c:pt>
                <c:pt idx="742">
                  <c:v>-3.8050726733910372</c:v>
                </c:pt>
                <c:pt idx="743">
                  <c:v>-4.6370376133909001</c:v>
                </c:pt>
                <c:pt idx="744">
                  <c:v>-5.5494834433911286</c:v>
                </c:pt>
                <c:pt idx="745">
                  <c:v>-6.1897120342244714</c:v>
                </c:pt>
                <c:pt idx="746">
                  <c:v>-6.7728068533909163</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-8.737907763390842</c:v>
                </c:pt>
                <c:pt idx="755">
                  <c:v>-8.2897875633908882</c:v>
                </c:pt>
                <c:pt idx="756">
                  <c:v>-8.0935020133910349</c:v>
                </c:pt>
                <c:pt idx="757">
                  <c:v>-6.2927720133909872</c:v>
                </c:pt>
                <c:pt idx="758">
                  <c:v>-6.1503900453058105</c:v>
                </c:pt>
                <c:pt idx="759">
                  <c:v>-5.9959503633910014</c:v>
                </c:pt>
                <c:pt idx="760">
                  <c:v>-5.6960501433910622</c:v>
                </c:pt>
                <c:pt idx="761">
                  <c:v>-5.3954683133910653</c:v>
                </c:pt>
                <c:pt idx="762">
                  <c:v>-5.0596381371022554</c:v>
                </c:pt>
                <c:pt idx="763">
                  <c:v>-4.6501849133909836</c:v>
                </c:pt>
                <c:pt idx="764">
                  <c:v>-4.2317319224818153</c:v>
                </c:pt>
                <c:pt idx="765">
                  <c:v>-3.2265153883910793</c:v>
                </c:pt>
                <c:pt idx="766">
                  <c:v>-3.0647921433909469</c:v>
                </c:pt>
                <c:pt idx="767">
                  <c:v>-3.053248821083371</c:v>
                </c:pt>
                <c:pt idx="768">
                  <c:v>-3.0729883333910371</c:v>
                </c:pt>
                <c:pt idx="769">
                  <c:v>-3.0433641633910193</c:v>
                </c:pt>
                <c:pt idx="770">
                  <c:v>-2.9958525233910356</c:v>
                </c:pt>
                <c:pt idx="771">
                  <c:v>-2.717017353391058</c:v>
                </c:pt>
                <c:pt idx="772">
                  <c:v>-2.5259420133910444</c:v>
                </c:pt>
                <c:pt idx="773">
                  <c:v>-2.2319779224820451</c:v>
                </c:pt>
                <c:pt idx="774">
                  <c:v>-2.1706525833910177</c:v>
                </c:pt>
                <c:pt idx="775">
                  <c:v>-1.9457980133909838</c:v>
                </c:pt>
                <c:pt idx="776">
                  <c:v>-1.7675305333909535</c:v>
                </c:pt>
                <c:pt idx="777">
                  <c:v>-1.7978913742157658</c:v>
                </c:pt>
                <c:pt idx="778">
                  <c:v>-2.0793983733908439</c:v>
                </c:pt>
                <c:pt idx="779">
                  <c:v>-2.5400210575085982</c:v>
                </c:pt>
                <c:pt idx="780">
                  <c:v>-4.4325574679364177</c:v>
                </c:pt>
                <c:pt idx="781">
                  <c:v>-4.7496571233910911</c:v>
                </c:pt>
                <c:pt idx="782">
                  <c:v>-5.2684403033910598</c:v>
                </c:pt>
                <c:pt idx="783">
                  <c:v>-5.8487392582890285</c:v>
                </c:pt>
                <c:pt idx="784">
                  <c:v>-6.4448382733909977</c:v>
                </c:pt>
                <c:pt idx="785">
                  <c:v>-6.6711169633910856</c:v>
                </c:pt>
                <c:pt idx="786">
                  <c:v>-6.6952432533909843</c:v>
                </c:pt>
                <c:pt idx="787">
                  <c:v>-6.5343235733909069</c:v>
                </c:pt>
                <c:pt idx="788">
                  <c:v>-7.1101285651150743</c:v>
                </c:pt>
                <c:pt idx="789">
                  <c:v>-7.3739095665823822</c:v>
                </c:pt>
                <c:pt idx="790">
                  <c:v>-7.6942846933910261</c:v>
                </c:pt>
                <c:pt idx="791">
                  <c:v>-7.791696253390981</c:v>
                </c:pt>
                <c:pt idx="792">
                  <c:v>-8.0078418933910172</c:v>
                </c:pt>
                <c:pt idx="793">
                  <c:v>-8.1691787733909926</c:v>
                </c:pt>
                <c:pt idx="794">
                  <c:v>-7.958421213391178</c:v>
                </c:pt>
                <c:pt idx="795">
                  <c:v>-7.5742738394780815</c:v>
                </c:pt>
                <c:pt idx="796">
                  <c:v>-6.9506437441602191</c:v>
                </c:pt>
                <c:pt idx="797">
                  <c:v>-6.7049611633909336</c:v>
                </c:pt>
                <c:pt idx="798">
                  <c:v>-6.2725196733909456</c:v>
                </c:pt>
                <c:pt idx="799">
                  <c:v>-5.9352741033910403</c:v>
                </c:pt>
                <c:pt idx="800">
                  <c:v>-5.520660303390871</c:v>
                </c:pt>
                <c:pt idx="801">
                  <c:v>-5.1786815133908561</c:v>
                </c:pt>
                <c:pt idx="802">
                  <c:v>-4.5301421358399523</c:v>
                </c:pt>
                <c:pt idx="803">
                  <c:v>-3.9240524333910103</c:v>
                </c:pt>
                <c:pt idx="804">
                  <c:v>-3.4525582133910273</c:v>
                </c:pt>
                <c:pt idx="805">
                  <c:v>-1.1103120133908537</c:v>
                </c:pt>
                <c:pt idx="806">
                  <c:v>-1.0007244333910279</c:v>
                </c:pt>
                <c:pt idx="807">
                  <c:v>-1.0701995333910761</c:v>
                </c:pt>
                <c:pt idx="808">
                  <c:v>-1.0946168133910845</c:v>
                </c:pt>
                <c:pt idx="809">
                  <c:v>-0.3257207433909744</c:v>
                </c:pt>
                <c:pt idx="810">
                  <c:v>0.81750072660895512</c:v>
                </c:pt>
                <c:pt idx="811">
                  <c:v>0.8941355366090139</c:v>
                </c:pt>
                <c:pt idx="812">
                  <c:v>0.12393932660899054</c:v>
                </c:pt>
                <c:pt idx="813">
                  <c:v>-0.35812615772083245</c:v>
                </c:pt>
                <c:pt idx="814">
                  <c:v>-0.82628926339110365</c:v>
                </c:pt>
                <c:pt idx="815">
                  <c:v>0.39926598660910895</c:v>
                </c:pt>
                <c:pt idx="816">
                  <c:v>0.4015738166091723</c:v>
                </c:pt>
                <c:pt idx="817">
                  <c:v>0.2277211366089773</c:v>
                </c:pt>
                <c:pt idx="818">
                  <c:v>0.21972422372245154</c:v>
                </c:pt>
                <c:pt idx="819">
                  <c:v>0.58581136660875188</c:v>
                </c:pt>
                <c:pt idx="820">
                  <c:v>0.67444503660910093</c:v>
                </c:pt>
                <c:pt idx="821">
                  <c:v>1.0221812866090683</c:v>
                </c:pt>
                <c:pt idx="822">
                  <c:v>1.5133365866091419</c:v>
                </c:pt>
                <c:pt idx="823">
                  <c:v>1.8948698158773989</c:v>
                </c:pt>
                <c:pt idx="824">
                  <c:v>2.0160773666090108</c:v>
                </c:pt>
                <c:pt idx="825">
                  <c:v>2.4418617366089848</c:v>
                </c:pt>
                <c:pt idx="826">
                  <c:v>2.9981420366090381</c:v>
                </c:pt>
                <c:pt idx="827">
                  <c:v>3.5650521466089629</c:v>
                </c:pt>
                <c:pt idx="828">
                  <c:v>4.3343009762997697</c:v>
                </c:pt>
                <c:pt idx="829">
                  <c:v>5.1622837666089207</c:v>
                </c:pt>
                <c:pt idx="830">
                  <c:v>6.1648943666090572</c:v>
                </c:pt>
                <c:pt idx="831">
                  <c:v>6.6001808866091078</c:v>
                </c:pt>
                <c:pt idx="832">
                  <c:v>6.9585224366089573</c:v>
                </c:pt>
                <c:pt idx="833">
                  <c:v>7.2541594505263856</c:v>
                </c:pt>
                <c:pt idx="834">
                  <c:v>7.4878977866090111</c:v>
                </c:pt>
                <c:pt idx="835">
                  <c:v>7.6156631266089914</c:v>
                </c:pt>
                <c:pt idx="836">
                  <c:v>7.7614815166090665</c:v>
                </c:pt>
                <c:pt idx="837">
                  <c:v>7.8515659266090392</c:v>
                </c:pt>
                <c:pt idx="838">
                  <c:v>8.0820616741090845</c:v>
                </c:pt>
                <c:pt idx="839">
                  <c:v>7.9595799159018723</c:v>
                </c:pt>
                <c:pt idx="840">
                  <c:v>7.5811624266091124</c:v>
                </c:pt>
                <c:pt idx="841">
                  <c:v>7.3930100666089054</c:v>
                </c:pt>
                <c:pt idx="842">
                  <c:v>7.1068978666089437</c:v>
                </c:pt>
                <c:pt idx="843">
                  <c:v>6.9924745466091718</c:v>
                </c:pt>
                <c:pt idx="844">
                  <c:v>7.0292971927947185</c:v>
                </c:pt>
                <c:pt idx="845">
                  <c:v>7.0785702566089519</c:v>
                </c:pt>
                <c:pt idx="846">
                  <c:v>7.129604006609128</c:v>
                </c:pt>
                <c:pt idx="847">
                  <c:v>7.1118998666088213</c:v>
                </c:pt>
                <c:pt idx="848">
                  <c:v>7.261993906609149</c:v>
                </c:pt>
                <c:pt idx="849">
                  <c:v>7.2743240278460775</c:v>
                </c:pt>
                <c:pt idx="850">
                  <c:v>7.092103516608729</c:v>
                </c:pt>
                <c:pt idx="851">
                  <c:v>6.750659097720062</c:v>
                </c:pt>
                <c:pt idx="852">
                  <c:v>2.5707799866090113</c:v>
                </c:pt>
                <c:pt idx="853">
                  <c:v>1.6980212866090478</c:v>
                </c:pt>
                <c:pt idx="854">
                  <c:v>-0.29730653339126456</c:v>
                </c:pt>
                <c:pt idx="855">
                  <c:v>-1.6159170030815777</c:v>
                </c:pt>
                <c:pt idx="856">
                  <c:v>-3.3573908533909398</c:v>
                </c:pt>
                <c:pt idx="857">
                  <c:v>-4.1005943133910545</c:v>
                </c:pt>
                <c:pt idx="858">
                  <c:v>-4.8740481976015824</c:v>
                </c:pt>
                <c:pt idx="859">
                  <c:v>-7.8122310133909973</c:v>
                </c:pt>
                <c:pt idx="860">
                  <c:v>-7.8228573633910354</c:v>
                </c:pt>
                <c:pt idx="861">
                  <c:v>-7.7159146800576064</c:v>
                </c:pt>
                <c:pt idx="862">
                  <c:v>-7.6924742533910244</c:v>
                </c:pt>
                <c:pt idx="863">
                  <c:v>-7.93643248339112</c:v>
                </c:pt>
                <c:pt idx="864">
                  <c:v>-8.1238169233911179</c:v>
                </c:pt>
                <c:pt idx="865">
                  <c:v>-8.2286299333910584</c:v>
                </c:pt>
                <c:pt idx="866">
                  <c:v>-8.2467894154527812</c:v>
                </c:pt>
                <c:pt idx="867">
                  <c:v>-8.2183320133909739</c:v>
                </c:pt>
                <c:pt idx="868">
                  <c:v>-7.6551320133909808</c:v>
                </c:pt>
                <c:pt idx="869">
                  <c:v>-7.650513700259765</c:v>
                </c:pt>
                <c:pt idx="870">
                  <c:v>-7.7274834933909773</c:v>
                </c:pt>
                <c:pt idx="871">
                  <c:v>-7.7234400633910525</c:v>
                </c:pt>
                <c:pt idx="872">
                  <c:v>-7.5602538133910429</c:v>
                </c:pt>
                <c:pt idx="873">
                  <c:v>-7.4127771383909788</c:v>
                </c:pt>
                <c:pt idx="874">
                  <c:v>-7.3079971133909805</c:v>
                </c:pt>
                <c:pt idx="875">
                  <c:v>-7.1799411933908637</c:v>
                </c:pt>
                <c:pt idx="876">
                  <c:v>-7.15292115973247</c:v>
                </c:pt>
                <c:pt idx="877">
                  <c:v>-4.9022420133909907</c:v>
                </c:pt>
                <c:pt idx="878">
                  <c:v>-4.6174144717242562</c:v>
                </c:pt>
                <c:pt idx="879">
                  <c:v>-4.1641692233910685</c:v>
                </c:pt>
                <c:pt idx="880">
                  <c:v>-3.6810798999889869</c:v>
                </c:pt>
                <c:pt idx="881">
                  <c:v>-2.9040328833909683</c:v>
                </c:pt>
                <c:pt idx="882">
                  <c:v>-2.207190823391032</c:v>
                </c:pt>
                <c:pt idx="883">
                  <c:v>-1.736205493391012</c:v>
                </c:pt>
                <c:pt idx="884">
                  <c:v>-1.342142536646848</c:v>
                </c:pt>
                <c:pt idx="885">
                  <c:v>-2.4015437733908547</c:v>
                </c:pt>
                <c:pt idx="886">
                  <c:v>-2.863626721724331</c:v>
                </c:pt>
                <c:pt idx="887">
                  <c:v>-3.1663416733910594</c:v>
                </c:pt>
                <c:pt idx="888">
                  <c:v>-3.5501207633910212</c:v>
                </c:pt>
                <c:pt idx="889">
                  <c:v>-3.8699997933909032</c:v>
                </c:pt>
                <c:pt idx="890">
                  <c:v>-3.9685977338213276</c:v>
                </c:pt>
                <c:pt idx="891">
                  <c:v>-4.1528081800578462</c:v>
                </c:pt>
                <c:pt idx="892">
                  <c:v>-3.8318145133909525</c:v>
                </c:pt>
                <c:pt idx="893">
                  <c:v>-3.7851966133909092</c:v>
                </c:pt>
                <c:pt idx="894">
                  <c:v>-3.8123894133911156</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-8.4476239924704366</c:v>
                </c:pt>
                <c:pt idx="1">
                  <c:v>-8.4387905847078599</c:v>
                </c:pt>
                <c:pt idx="2">
                  <c:v>-8.4440663746047591</c:v>
                </c:pt>
                <c:pt idx="3">
                  <c:v>-8.4404609454148805</c:v>
                </c:pt>
                <c:pt idx="4">
                  <c:v>-8.4465364745725964</c:v>
                </c:pt>
                <c:pt idx="5">
                  <c:v>-8.4444766413009091</c:v>
                </c:pt>
                <c:pt idx="6">
                  <c:v>-8.4454536619161722</c:v>
                </c:pt>
                <c:pt idx="7">
                  <c:v>-8.4183293111202602</c:v>
                </c:pt>
                <c:pt idx="8">
                  <c:v>-8.5017750603026307</c:v>
                </c:pt>
                <c:pt idx="9">
                  <c:v>-4.4845300494305746</c:v>
                </c:pt>
                <c:pt idx="10">
                  <c:v>-5.5339187956915081</c:v>
                </c:pt>
                <c:pt idx="11">
                  <c:v>-7.2081712686115917</c:v>
                </c:pt>
                <c:pt idx="12">
                  <c:v>-8.8548208600934117</c:v>
                </c:pt>
                <c:pt idx="13">
                  <c:v>-9.8035486309874393</c:v>
                </c:pt>
                <c:pt idx="14">
                  <c:v>-10.948712656640549</c:v>
                </c:pt>
                <c:pt idx="15">
                  <c:v>-11.622481908538006</c:v>
                </c:pt>
                <c:pt idx="16">
                  <c:v>-11.340307403776663</c:v>
                </c:pt>
                <c:pt idx="17">
                  <c:v>-11.784639374329931</c:v>
                </c:pt>
                <c:pt idx="18">
                  <c:v>-12.311446581102775</c:v>
                </c:pt>
                <c:pt idx="19">
                  <c:v>-13.13124062438872</c:v>
                </c:pt>
                <c:pt idx="20">
                  <c:v>-12.300843642080967</c:v>
                </c:pt>
                <c:pt idx="21">
                  <c:v>-10.970890732664159</c:v>
                </c:pt>
                <c:pt idx="22">
                  <c:v>-11.02707883326849</c:v>
                </c:pt>
                <c:pt idx="23">
                  <c:v>-11.203712024117818</c:v>
                </c:pt>
                <c:pt idx="24">
                  <c:v>-11.082006242220421</c:v>
                </c:pt>
                <c:pt idx="25">
                  <c:v>-11.015309827468815</c:v>
                </c:pt>
                <c:pt idx="26">
                  <c:v>-10.760849013811594</c:v>
                </c:pt>
                <c:pt idx="27">
                  <c:v>-9.9251944898328333</c:v>
                </c:pt>
                <c:pt idx="28">
                  <c:v>-9.4417808693540195</c:v>
                </c:pt>
                <c:pt idx="29">
                  <c:v>-9.0594636867472396</c:v>
                </c:pt>
                <c:pt idx="30">
                  <c:v>-8.8299211019101662</c:v>
                </c:pt>
                <c:pt idx="31">
                  <c:v>-8.6407454283593239</c:v>
                </c:pt>
                <c:pt idx="32">
                  <c:v>-8.6926314157352671</c:v>
                </c:pt>
                <c:pt idx="33">
                  <c:v>-8.7830054052477493</c:v>
                </c:pt>
                <c:pt idx="34">
                  <c:v>-8.2808047423288969</c:v>
                </c:pt>
                <c:pt idx="35">
                  <c:v>-7.4699548127883295</c:v>
                </c:pt>
                <c:pt idx="36">
                  <c:v>-7.0714210914901408</c:v>
                </c:pt>
                <c:pt idx="37">
                  <c:v>-7.2635705535146116</c:v>
                </c:pt>
                <c:pt idx="38">
                  <c:v>-7.9346515141025566</c:v>
                </c:pt>
                <c:pt idx="39">
                  <c:v>-8.8653455365309863</c:v>
                </c:pt>
                <c:pt idx="40">
                  <c:v>-9.3744638150412172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-8.7953684271004207</c:v>
                </c:pt>
                <c:pt idx="51">
                  <c:v>-9.7602701238945215</c:v>
                </c:pt>
                <c:pt idx="52">
                  <c:v>-10.849944253173238</c:v>
                </c:pt>
                <c:pt idx="53">
                  <c:v>-11.577668572561254</c:v>
                </c:pt>
                <c:pt idx="54">
                  <c:v>-11.51332469010778</c:v>
                </c:pt>
                <c:pt idx="55">
                  <c:v>-11.148893766569167</c:v>
                </c:pt>
                <c:pt idx="56">
                  <c:v>-11.186346365981297</c:v>
                </c:pt>
                <c:pt idx="57">
                  <c:v>-10.140173014870806</c:v>
                </c:pt>
                <c:pt idx="58">
                  <c:v>-8.9339331198659018</c:v>
                </c:pt>
                <c:pt idx="59">
                  <c:v>-8.3990855187522229</c:v>
                </c:pt>
                <c:pt idx="60">
                  <c:v>-8.3795965225929816</c:v>
                </c:pt>
                <c:pt idx="61">
                  <c:v>-8.2462545339763551</c:v>
                </c:pt>
                <c:pt idx="62">
                  <c:v>-7.7577181957290424</c:v>
                </c:pt>
                <c:pt idx="63">
                  <c:v>-7.0596123774341084</c:v>
                </c:pt>
                <c:pt idx="64">
                  <c:v>-5.5068789115683234</c:v>
                </c:pt>
                <c:pt idx="65">
                  <c:v>-4.1574928510892999</c:v>
                </c:pt>
                <c:pt idx="66">
                  <c:v>-3.1996580854109307</c:v>
                </c:pt>
                <c:pt idx="67">
                  <c:v>-2.9066582999975439</c:v>
                </c:pt>
                <c:pt idx="68">
                  <c:v>-2.727185972636549</c:v>
                </c:pt>
                <c:pt idx="69">
                  <c:v>-3.4850587541357783</c:v>
                </c:pt>
                <c:pt idx="70">
                  <c:v>-4.0854437658285168</c:v>
                </c:pt>
                <c:pt idx="71">
                  <c:v>-4.5562582675823364</c:v>
                </c:pt>
                <c:pt idx="72">
                  <c:v>-4.773004910409826</c:v>
                </c:pt>
                <c:pt idx="73">
                  <c:v>-5.0999118798109286</c:v>
                </c:pt>
                <c:pt idx="74">
                  <c:v>-5.3493576738349162</c:v>
                </c:pt>
                <c:pt idx="75">
                  <c:v>-5.4938172372545466</c:v>
                </c:pt>
                <c:pt idx="76">
                  <c:v>-5.5814418858986308</c:v>
                </c:pt>
                <c:pt idx="77">
                  <c:v>-5.9285090693268909</c:v>
                </c:pt>
                <c:pt idx="78">
                  <c:v>-5.6641475840844304</c:v>
                </c:pt>
                <c:pt idx="79">
                  <c:v>-5.6178344998342862</c:v>
                </c:pt>
                <c:pt idx="80">
                  <c:v>-5.5486830843833879</c:v>
                </c:pt>
                <c:pt idx="81">
                  <c:v>-5.3640220899829254</c:v>
                </c:pt>
                <c:pt idx="82">
                  <c:v>-5.1863998331951109</c:v>
                </c:pt>
                <c:pt idx="83">
                  <c:v>-5.1314268279873101</c:v>
                </c:pt>
                <c:pt idx="84">
                  <c:v>-5.1923952214665796</c:v>
                </c:pt>
                <c:pt idx="85">
                  <c:v>-5.0658797792524268</c:v>
                </c:pt>
                <c:pt idx="86">
                  <c:v>-4.6618413049381502</c:v>
                </c:pt>
                <c:pt idx="87">
                  <c:v>-4.6201355627381089</c:v>
                </c:pt>
                <c:pt idx="88">
                  <c:v>-4.4801716298301963</c:v>
                </c:pt>
                <c:pt idx="89">
                  <c:v>-4.184032234128308</c:v>
                </c:pt>
                <c:pt idx="90">
                  <c:v>-3.8492597706609932</c:v>
                </c:pt>
                <c:pt idx="91">
                  <c:v>-3.6101148125972893</c:v>
                </c:pt>
                <c:pt idx="92">
                  <c:v>-3.5359594487784562</c:v>
                </c:pt>
                <c:pt idx="93">
                  <c:v>-3.6471871062463506</c:v>
                </c:pt>
                <c:pt idx="94">
                  <c:v>-3.8652724661511675</c:v>
                </c:pt>
                <c:pt idx="95">
                  <c:v>-4.2573931710556696</c:v>
                </c:pt>
                <c:pt idx="96">
                  <c:v>-3.9348676921161427</c:v>
                </c:pt>
                <c:pt idx="97">
                  <c:v>-3.5897089394329531</c:v>
                </c:pt>
                <c:pt idx="98">
                  <c:v>-2.9204731923947937</c:v>
                </c:pt>
                <c:pt idx="99">
                  <c:v>-2.0325426807958404</c:v>
                </c:pt>
                <c:pt idx="100">
                  <c:v>-0.86324207099231387</c:v>
                </c:pt>
                <c:pt idx="101">
                  <c:v>-0.14053307650611663</c:v>
                </c:pt>
                <c:pt idx="102">
                  <c:v>0.43541124160663008</c:v>
                </c:pt>
                <c:pt idx="103">
                  <c:v>1.1959087889128597</c:v>
                </c:pt>
                <c:pt idx="104">
                  <c:v>3.6742784462357037</c:v>
                </c:pt>
                <c:pt idx="105">
                  <c:v>4.8249491838411291</c:v>
                </c:pt>
                <c:pt idx="106">
                  <c:v>6.2328551667639385</c:v>
                </c:pt>
                <c:pt idx="107">
                  <c:v>7.3351675579177833</c:v>
                </c:pt>
                <c:pt idx="108">
                  <c:v>8.1751654715233286</c:v>
                </c:pt>
                <c:pt idx="109">
                  <c:v>8.9552690009511338</c:v>
                </c:pt>
                <c:pt idx="110">
                  <c:v>9.6132186951867453</c:v>
                </c:pt>
                <c:pt idx="111">
                  <c:v>10.044388805832053</c:v>
                </c:pt>
                <c:pt idx="112">
                  <c:v>10.141132212364056</c:v>
                </c:pt>
                <c:pt idx="113">
                  <c:v>9.0357805388115793</c:v>
                </c:pt>
                <c:pt idx="114">
                  <c:v>7.9124250937348837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-4.5182077390621371</c:v>
                </c:pt>
                <c:pt idx="125">
                  <c:v>-4.8310987049404179</c:v>
                </c:pt>
                <c:pt idx="126">
                  <c:v>-5.0260250183174673</c:v>
                </c:pt>
                <c:pt idx="127">
                  <c:v>-5.1313412229497164</c:v>
                </c:pt>
                <c:pt idx="128">
                  <c:v>-5.0142112195650519</c:v>
                </c:pt>
                <c:pt idx="129">
                  <c:v>-4.9082057729545623</c:v>
                </c:pt>
                <c:pt idx="130">
                  <c:v>-4.8255562341019216</c:v>
                </c:pt>
                <c:pt idx="131">
                  <c:v>-3.9528136347053922</c:v>
                </c:pt>
                <c:pt idx="132">
                  <c:v>-3.144765979999292</c:v>
                </c:pt>
                <c:pt idx="133">
                  <c:v>-2.4444290424664548</c:v>
                </c:pt>
                <c:pt idx="134">
                  <c:v>-1.4152622096082013</c:v>
                </c:pt>
                <c:pt idx="135">
                  <c:v>-0.16700931824077259</c:v>
                </c:pt>
                <c:pt idx="136">
                  <c:v>1.3190865453526186</c:v>
                </c:pt>
                <c:pt idx="137">
                  <c:v>2.7847762322177672</c:v>
                </c:pt>
                <c:pt idx="138">
                  <c:v>3.7631880811356107</c:v>
                </c:pt>
                <c:pt idx="139">
                  <c:v>4.5070906972704545</c:v>
                </c:pt>
                <c:pt idx="140">
                  <c:v>5.3286255470756441</c:v>
                </c:pt>
                <c:pt idx="141">
                  <c:v>5.2324434303114504</c:v>
                </c:pt>
                <c:pt idx="142">
                  <c:v>5.3347715030727585</c:v>
                </c:pt>
                <c:pt idx="143">
                  <c:v>5.3442815549091574</c:v>
                </c:pt>
                <c:pt idx="144">
                  <c:v>5.356987831713111</c:v>
                </c:pt>
                <c:pt idx="145">
                  <c:v>5.4162820699358321</c:v>
                </c:pt>
                <c:pt idx="146">
                  <c:v>5.59211026370164</c:v>
                </c:pt>
                <c:pt idx="147">
                  <c:v>6.1754900775268151</c:v>
                </c:pt>
                <c:pt idx="148">
                  <c:v>6.3635109178710074</c:v>
                </c:pt>
                <c:pt idx="149">
                  <c:v>6.3839067734245294</c:v>
                </c:pt>
                <c:pt idx="150">
                  <c:v>6.1013925426429552</c:v>
                </c:pt>
                <c:pt idx="151">
                  <c:v>5.8250761772962232</c:v>
                </c:pt>
                <c:pt idx="152">
                  <c:v>5.5345102159570541</c:v>
                </c:pt>
                <c:pt idx="153">
                  <c:v>4.5423117060905156</c:v>
                </c:pt>
                <c:pt idx="154">
                  <c:v>3.3575079329088307</c:v>
                </c:pt>
                <c:pt idx="155">
                  <c:v>2.0366716837055057</c:v>
                </c:pt>
                <c:pt idx="156">
                  <c:v>0.52137296686076651</c:v>
                </c:pt>
                <c:pt idx="157">
                  <c:v>-2.59006613049901</c:v>
                </c:pt>
                <c:pt idx="158">
                  <c:v>-4.0488718973726492</c:v>
                </c:pt>
                <c:pt idx="159">
                  <c:v>-5.2256230293048302</c:v>
                </c:pt>
                <c:pt idx="160">
                  <c:v>-6.0773968720584133</c:v>
                </c:pt>
                <c:pt idx="161">
                  <c:v>-7.0588519497064901</c:v>
                </c:pt>
                <c:pt idx="162">
                  <c:v>-7.7950165686396371</c:v>
                </c:pt>
                <c:pt idx="163">
                  <c:v>-8.3061365479226428</c:v>
                </c:pt>
                <c:pt idx="164">
                  <c:v>-9.6833041941504767</c:v>
                </c:pt>
                <c:pt idx="165">
                  <c:v>-10.33692241957381</c:v>
                </c:pt>
                <c:pt idx="166">
                  <c:v>-10.699007652194396</c:v>
                </c:pt>
                <c:pt idx="167">
                  <c:v>-10.483784710734248</c:v>
                </c:pt>
                <c:pt idx="168">
                  <c:v>-10.401744756778658</c:v>
                </c:pt>
                <c:pt idx="169">
                  <c:v>-10.42117592400292</c:v>
                </c:pt>
                <c:pt idx="170">
                  <c:v>-10.355596460328623</c:v>
                </c:pt>
                <c:pt idx="171">
                  <c:v>-10.418283642453385</c:v>
                </c:pt>
                <c:pt idx="172">
                  <c:v>-10.39851018788795</c:v>
                </c:pt>
                <c:pt idx="173">
                  <c:v>-9.9309177899295911</c:v>
                </c:pt>
                <c:pt idx="174">
                  <c:v>-9.9140957359955273</c:v>
                </c:pt>
                <c:pt idx="175">
                  <c:v>-9.6571080091445189</c:v>
                </c:pt>
                <c:pt idx="176">
                  <c:v>-9.2342493659727225</c:v>
                </c:pt>
                <c:pt idx="177">
                  <c:v>-8.9329642575321202</c:v>
                </c:pt>
                <c:pt idx="178">
                  <c:v>-8.7634532298386745</c:v>
                </c:pt>
                <c:pt idx="179">
                  <c:v>-8.5210294394639021</c:v>
                </c:pt>
                <c:pt idx="180">
                  <c:v>-8.2603115945251631</c:v>
                </c:pt>
                <c:pt idx="181">
                  <c:v>-8.1314869412436224</c:v>
                </c:pt>
                <c:pt idx="182">
                  <c:v>-7.89366089270864</c:v>
                </c:pt>
                <c:pt idx="183">
                  <c:v>-7.8479141829226666</c:v>
                </c:pt>
                <c:pt idx="184">
                  <c:v>-7.8683516267391536</c:v>
                </c:pt>
                <c:pt idx="185">
                  <c:v>-7.9965172426567896</c:v>
                </c:pt>
                <c:pt idx="186">
                  <c:v>-8.221243595491611</c:v>
                </c:pt>
                <c:pt idx="187">
                  <c:v>-8.3217741901363951</c:v>
                </c:pt>
                <c:pt idx="188">
                  <c:v>-8.0853566783902568</c:v>
                </c:pt>
                <c:pt idx="189">
                  <c:v>-7.5105161947384147</c:v>
                </c:pt>
                <c:pt idx="190">
                  <c:v>-6.9309165111638995</c:v>
                </c:pt>
                <c:pt idx="191">
                  <c:v>-5.8029235194227464</c:v>
                </c:pt>
                <c:pt idx="192">
                  <c:v>-5.7286307929105931</c:v>
                </c:pt>
                <c:pt idx="193">
                  <c:v>-5.3221323880212434</c:v>
                </c:pt>
                <c:pt idx="194">
                  <c:v>-4.9783996270548005</c:v>
                </c:pt>
                <c:pt idx="195">
                  <c:v>-4.6187872833959576</c:v>
                </c:pt>
                <c:pt idx="196">
                  <c:v>-4.1060360272661978</c:v>
                </c:pt>
                <c:pt idx="197">
                  <c:v>-3.6642423921678358</c:v>
                </c:pt>
                <c:pt idx="198">
                  <c:v>-3.2505143079330185</c:v>
                </c:pt>
                <c:pt idx="199">
                  <c:v>-2.7266175491156313</c:v>
                </c:pt>
                <c:pt idx="200">
                  <c:v>-2.0530605690625672</c:v>
                </c:pt>
                <c:pt idx="201">
                  <c:v>-1.8735099221990903</c:v>
                </c:pt>
                <c:pt idx="202">
                  <c:v>-1.5783622699646855</c:v>
                </c:pt>
                <c:pt idx="203">
                  <c:v>-1.4309025838976197</c:v>
                </c:pt>
                <c:pt idx="204">
                  <c:v>-1.2972910304817589</c:v>
                </c:pt>
                <c:pt idx="205">
                  <c:v>-1.1776528298518949</c:v>
                </c:pt>
                <c:pt idx="206">
                  <c:v>-1.0267725850485054</c:v>
                </c:pt>
                <c:pt idx="207">
                  <c:v>-0.8075776988585377</c:v>
                </c:pt>
                <c:pt idx="208">
                  <c:v>-0.47831628735954762</c:v>
                </c:pt>
                <c:pt idx="209">
                  <c:v>-1.1098176677450624</c:v>
                </c:pt>
                <c:pt idx="210">
                  <c:v>-1.3449231001516324</c:v>
                </c:pt>
                <c:pt idx="211">
                  <c:v>-1.5151692079817418</c:v>
                </c:pt>
                <c:pt idx="212">
                  <c:v>-1.4590497934672437</c:v>
                </c:pt>
                <c:pt idx="213">
                  <c:v>-1.0985378380037507</c:v>
                </c:pt>
                <c:pt idx="214">
                  <c:v>-0.71477652573348394</c:v>
                </c:pt>
                <c:pt idx="215">
                  <c:v>-0.73577647357363696</c:v>
                </c:pt>
                <c:pt idx="216">
                  <c:v>-1.2151833533032599</c:v>
                </c:pt>
                <c:pt idx="217">
                  <c:v>-1.0841407099252369</c:v>
                </c:pt>
                <c:pt idx="218">
                  <c:v>-0.81266983255777403</c:v>
                </c:pt>
                <c:pt idx="219">
                  <c:v>-0.28663992977153885</c:v>
                </c:pt>
                <c:pt idx="220">
                  <c:v>0.28325193004467064</c:v>
                </c:pt>
                <c:pt idx="221">
                  <c:v>0.69312460016594468</c:v>
                </c:pt>
                <c:pt idx="222">
                  <c:v>0.65215985759988437</c:v>
                </c:pt>
                <c:pt idx="223">
                  <c:v>0.92518437533063036</c:v>
                </c:pt>
                <c:pt idx="224">
                  <c:v>1.1296371329980421</c:v>
                </c:pt>
                <c:pt idx="225">
                  <c:v>1.3717879814245044</c:v>
                </c:pt>
                <c:pt idx="226">
                  <c:v>1.5807362178216378</c:v>
                </c:pt>
                <c:pt idx="227">
                  <c:v>1.6349518309414894</c:v>
                </c:pt>
                <c:pt idx="228">
                  <c:v>1.5050738107079407</c:v>
                </c:pt>
                <c:pt idx="229">
                  <c:v>1.2042413161363328</c:v>
                </c:pt>
                <c:pt idx="230">
                  <c:v>0.69244067055706182</c:v>
                </c:pt>
                <c:pt idx="231">
                  <c:v>9.0344518693541464E-4</c:v>
                </c:pt>
                <c:pt idx="232">
                  <c:v>-1.8635628900378403</c:v>
                </c:pt>
                <c:pt idx="233">
                  <c:v>-1.859339708183029</c:v>
                </c:pt>
                <c:pt idx="234">
                  <c:v>-1.9283293240415849</c:v>
                </c:pt>
                <c:pt idx="235">
                  <c:v>-2.1158691672862195</c:v>
                </c:pt>
                <c:pt idx="236">
                  <c:v>-2.6034270429894111</c:v>
                </c:pt>
                <c:pt idx="237">
                  <c:v>-3.1531523898261886</c:v>
                </c:pt>
                <c:pt idx="238">
                  <c:v>-3.8622761380532733</c:v>
                </c:pt>
                <c:pt idx="239">
                  <c:v>-4.4230175175474047</c:v>
                </c:pt>
                <c:pt idx="240">
                  <c:v>-5.5877200440017125</c:v>
                </c:pt>
                <c:pt idx="241">
                  <c:v>-5.7969272204593949</c:v>
                </c:pt>
                <c:pt idx="242">
                  <c:v>-5.468905564185758</c:v>
                </c:pt>
                <c:pt idx="243">
                  <c:v>-5.3126736384946582</c:v>
                </c:pt>
                <c:pt idx="244">
                  <c:v>-5.4777729711122021</c:v>
                </c:pt>
                <c:pt idx="245">
                  <c:v>-5.4230074518731781</c:v>
                </c:pt>
                <c:pt idx="246">
                  <c:v>-5.3486977257791075</c:v>
                </c:pt>
                <c:pt idx="247">
                  <c:v>-5.4072700888975334</c:v>
                </c:pt>
                <c:pt idx="248">
                  <c:v>-5.4799106685404269</c:v>
                </c:pt>
                <c:pt idx="249">
                  <c:v>-5.3394886576121792</c:v>
                </c:pt>
                <c:pt idx="250">
                  <c:v>-5.4535772536504075</c:v>
                </c:pt>
                <c:pt idx="251">
                  <c:v>-5.3975851842184115</c:v>
                </c:pt>
                <c:pt idx="252">
                  <c:v>-4.6480860628596616</c:v>
                </c:pt>
                <c:pt idx="253">
                  <c:v>-3.7541396724217444</c:v>
                </c:pt>
                <c:pt idx="254">
                  <c:v>-3.2595207471545837</c:v>
                </c:pt>
                <c:pt idx="255">
                  <c:v>-2.7673972694461799</c:v>
                </c:pt>
                <c:pt idx="256">
                  <c:v>-1.7278133356297898</c:v>
                </c:pt>
                <c:pt idx="257">
                  <c:v>-1.4068744337434538</c:v>
                </c:pt>
                <c:pt idx="258">
                  <c:v>-1.0444954081248454</c:v>
                </c:pt>
                <c:pt idx="259">
                  <c:v>-0.71640954807304524</c:v>
                </c:pt>
                <c:pt idx="260">
                  <c:v>-0.66780971648877685</c:v>
                </c:pt>
                <c:pt idx="261">
                  <c:v>-0.53020963616158712</c:v>
                </c:pt>
                <c:pt idx="262">
                  <c:v>-0.85045610864803223</c:v>
                </c:pt>
                <c:pt idx="263">
                  <c:v>-1.528158558181318</c:v>
                </c:pt>
                <c:pt idx="264">
                  <c:v>-1.420967694294887</c:v>
                </c:pt>
                <c:pt idx="265">
                  <c:v>-1.0825715877999182</c:v>
                </c:pt>
                <c:pt idx="266">
                  <c:v>-1.1416597060916871</c:v>
                </c:pt>
                <c:pt idx="267">
                  <c:v>-0.75498159948189458</c:v>
                </c:pt>
                <c:pt idx="268">
                  <c:v>-1.0268328424951676</c:v>
                </c:pt>
                <c:pt idx="269">
                  <c:v>-1.2562060765862957</c:v>
                </c:pt>
                <c:pt idx="270">
                  <c:v>-1.507826754623991</c:v>
                </c:pt>
                <c:pt idx="271">
                  <c:v>-1.5503720029639965</c:v>
                </c:pt>
                <c:pt idx="272">
                  <c:v>-1.2401690959790552</c:v>
                </c:pt>
                <c:pt idx="273">
                  <c:v>-1.055765523819332</c:v>
                </c:pt>
                <c:pt idx="274">
                  <c:v>-1.2571125185801435</c:v>
                </c:pt>
                <c:pt idx="275">
                  <c:v>-1.1959396747717081</c:v>
                </c:pt>
                <c:pt idx="276">
                  <c:v>-1.5735656557835678</c:v>
                </c:pt>
                <c:pt idx="277">
                  <c:v>-2.1315408086638428</c:v>
                </c:pt>
                <c:pt idx="278">
                  <c:v>-2.4134419920219301</c:v>
                </c:pt>
                <c:pt idx="279">
                  <c:v>-2.3420508816511889</c:v>
                </c:pt>
                <c:pt idx="280">
                  <c:v>-2.1317387323677792</c:v>
                </c:pt>
                <c:pt idx="281">
                  <c:v>-1.8539810453242038</c:v>
                </c:pt>
                <c:pt idx="282">
                  <c:v>-1.3933488378030603</c:v>
                </c:pt>
                <c:pt idx="283">
                  <c:v>-0.99500446452687208</c:v>
                </c:pt>
                <c:pt idx="284">
                  <c:v>-0.45893737108242771</c:v>
                </c:pt>
                <c:pt idx="285">
                  <c:v>4.2992285108354636E-2</c:v>
                </c:pt>
                <c:pt idx="286">
                  <c:v>0.48120568682580267</c:v>
                </c:pt>
                <c:pt idx="287">
                  <c:v>0.84323910487238152</c:v>
                </c:pt>
                <c:pt idx="288">
                  <c:v>1.0380057436048702</c:v>
                </c:pt>
                <c:pt idx="289">
                  <c:v>1.1100763819070356</c:v>
                </c:pt>
                <c:pt idx="290">
                  <c:v>1.4600774351477814</c:v>
                </c:pt>
                <c:pt idx="291">
                  <c:v>1.5676784139483857</c:v>
                </c:pt>
                <c:pt idx="292">
                  <c:v>1.576318755030456</c:v>
                </c:pt>
                <c:pt idx="293">
                  <c:v>1.857992417198147</c:v>
                </c:pt>
                <c:pt idx="294">
                  <c:v>2.1959595878132481</c:v>
                </c:pt>
                <c:pt idx="295">
                  <c:v>2.3706545773047623</c:v>
                </c:pt>
                <c:pt idx="296">
                  <c:v>2.9384366675773212</c:v>
                </c:pt>
                <c:pt idx="297">
                  <c:v>3.2636055815076057</c:v>
                </c:pt>
                <c:pt idx="298">
                  <c:v>3.0464981529099617</c:v>
                </c:pt>
                <c:pt idx="299">
                  <c:v>2.9283556119263352</c:v>
                </c:pt>
                <c:pt idx="300">
                  <c:v>2.3665078935686799</c:v>
                </c:pt>
                <c:pt idx="301">
                  <c:v>1.7777804969693136</c:v>
                </c:pt>
                <c:pt idx="302">
                  <c:v>1.1655484462701793</c:v>
                </c:pt>
                <c:pt idx="303">
                  <c:v>0.66779765159563498</c:v>
                </c:pt>
                <c:pt idx="304">
                  <c:v>1.8702007472043647E-2</c:v>
                </c:pt>
                <c:pt idx="305">
                  <c:v>-0.39251241536618431</c:v>
                </c:pt>
                <c:pt idx="306">
                  <c:v>-2.6788476614065075</c:v>
                </c:pt>
                <c:pt idx="307">
                  <c:v>-3.2012613584821157</c:v>
                </c:pt>
                <c:pt idx="308">
                  <c:v>-3.5044850263911513</c:v>
                </c:pt>
                <c:pt idx="309">
                  <c:v>-3.6107556361234137</c:v>
                </c:pt>
                <c:pt idx="310">
                  <c:v>-3.2662272340096195</c:v>
                </c:pt>
                <c:pt idx="311">
                  <c:v>-3.0089566234905041</c:v>
                </c:pt>
                <c:pt idx="312">
                  <c:v>-2.8375258572943247</c:v>
                </c:pt>
                <c:pt idx="313">
                  <c:v>-2.7132067003532971</c:v>
                </c:pt>
                <c:pt idx="314">
                  <c:v>-2.0348631237298616</c:v>
                </c:pt>
                <c:pt idx="315">
                  <c:v>-1.8634319021877559</c:v>
                </c:pt>
                <c:pt idx="316">
                  <c:v>-1.6740913175139407</c:v>
                </c:pt>
                <c:pt idx="317">
                  <c:v>-1.5978273984073463</c:v>
                </c:pt>
                <c:pt idx="318">
                  <c:v>-1.7134072524143695</c:v>
                </c:pt>
                <c:pt idx="319">
                  <c:v>-1.5211494180550598</c:v>
                </c:pt>
                <c:pt idx="320">
                  <c:v>-1.1692940443456195</c:v>
                </c:pt>
                <c:pt idx="321">
                  <c:v>-1.8694083177115175</c:v>
                </c:pt>
                <c:pt idx="322">
                  <c:v>-2.4036441615485273</c:v>
                </c:pt>
                <c:pt idx="323">
                  <c:v>-2.8832386438074318</c:v>
                </c:pt>
                <c:pt idx="324">
                  <c:v>-3.4344283832022588</c:v>
                </c:pt>
                <c:pt idx="325">
                  <c:v>-4.0341775801742585</c:v>
                </c:pt>
                <c:pt idx="326">
                  <c:v>-4.5862541816872966</c:v>
                </c:pt>
                <c:pt idx="327">
                  <c:v>-5.0780995948054937</c:v>
                </c:pt>
                <c:pt idx="328">
                  <c:v>-5.5395162116073209</c:v>
                </c:pt>
                <c:pt idx="329">
                  <c:v>-5.4887290498868584</c:v>
                </c:pt>
                <c:pt idx="330">
                  <c:v>-5.0089856695040549</c:v>
                </c:pt>
                <c:pt idx="331">
                  <c:v>-4.5628081154324036</c:v>
                </c:pt>
                <c:pt idx="332">
                  <c:v>-4.0113044908997324</c:v>
                </c:pt>
                <c:pt idx="333">
                  <c:v>-3.6566639178287503</c:v>
                </c:pt>
                <c:pt idx="334">
                  <c:v>-3.0190003407740136</c:v>
                </c:pt>
                <c:pt idx="335">
                  <c:v>-2.1782124019544398</c:v>
                </c:pt>
                <c:pt idx="336">
                  <c:v>-0.861504167303494</c:v>
                </c:pt>
                <c:pt idx="337">
                  <c:v>0.70051941830735132</c:v>
                </c:pt>
                <c:pt idx="338">
                  <c:v>1.7200341313944842</c:v>
                </c:pt>
                <c:pt idx="339">
                  <c:v>2.0136615353016509</c:v>
                </c:pt>
                <c:pt idx="340">
                  <c:v>1.7868692020248453</c:v>
                </c:pt>
                <c:pt idx="341">
                  <c:v>1.6764223110701124</c:v>
                </c:pt>
                <c:pt idx="342">
                  <c:v>2.0356289414922344</c:v>
                </c:pt>
                <c:pt idx="343">
                  <c:v>2.8171953456582628</c:v>
                </c:pt>
                <c:pt idx="344">
                  <c:v>3.707957046559188</c:v>
                </c:pt>
                <c:pt idx="345">
                  <c:v>4.6475266721410255</c:v>
                </c:pt>
                <c:pt idx="346">
                  <c:v>6.6148199875005798</c:v>
                </c:pt>
                <c:pt idx="347">
                  <c:v>7.135120727610925</c:v>
                </c:pt>
                <c:pt idx="348">
                  <c:v>7.6699236289310448</c:v>
                </c:pt>
                <c:pt idx="349">
                  <c:v>8.0999659994533708</c:v>
                </c:pt>
                <c:pt idx="350">
                  <c:v>8.450395685010049</c:v>
                </c:pt>
                <c:pt idx="351">
                  <c:v>8.7862294080924066</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7.6125782713514774</c:v>
                </c:pt>
                <c:pt idx="366">
                  <c:v>5.9870994962755333</c:v>
                </c:pt>
                <c:pt idx="367">
                  <c:v>4.3173890232625212</c:v>
                </c:pt>
                <c:pt idx="368">
                  <c:v>2.7661261730160769</c:v>
                </c:pt>
                <c:pt idx="369">
                  <c:v>1.4863976450054106</c:v>
                </c:pt>
                <c:pt idx="370">
                  <c:v>0.29200550048493312</c:v>
                </c:pt>
                <c:pt idx="371">
                  <c:v>-0.81697861945012584</c:v>
                </c:pt>
                <c:pt idx="372">
                  <c:v>-1.6553020742351663</c:v>
                </c:pt>
                <c:pt idx="373">
                  <c:v>-1.7171893558307825</c:v>
                </c:pt>
                <c:pt idx="374">
                  <c:v>-1.7714567266063459</c:v>
                </c:pt>
                <c:pt idx="375">
                  <c:v>-1.727175092397331</c:v>
                </c:pt>
                <c:pt idx="376">
                  <c:v>-2.0640038981507591</c:v>
                </c:pt>
                <c:pt idx="377">
                  <c:v>-2.8101671551188887</c:v>
                </c:pt>
                <c:pt idx="378">
                  <c:v>-2.8565039173581663</c:v>
                </c:pt>
                <c:pt idx="379">
                  <c:v>-3.2807410824319461</c:v>
                </c:pt>
                <c:pt idx="380">
                  <c:v>-3.8450719540078921</c:v>
                </c:pt>
                <c:pt idx="381">
                  <c:v>-3.8798092336526926</c:v>
                </c:pt>
                <c:pt idx="382">
                  <c:v>-3.7499588377397828</c:v>
                </c:pt>
                <c:pt idx="383">
                  <c:v>-3.7433022871566815</c:v>
                </c:pt>
                <c:pt idx="384">
                  <c:v>-3.696823608764646</c:v>
                </c:pt>
                <c:pt idx="385">
                  <c:v>-3.4924212427150976</c:v>
                </c:pt>
                <c:pt idx="386">
                  <c:v>-3.4210078203930863</c:v>
                </c:pt>
                <c:pt idx="387">
                  <c:v>-3.4068087678005132</c:v>
                </c:pt>
                <c:pt idx="388">
                  <c:v>-3.133596951104523</c:v>
                </c:pt>
                <c:pt idx="389">
                  <c:v>-3.0004234404874248</c:v>
                </c:pt>
                <c:pt idx="390">
                  <c:v>-2.9413042068894422</c:v>
                </c:pt>
                <c:pt idx="391">
                  <c:v>-2.7892172953326781</c:v>
                </c:pt>
                <c:pt idx="392">
                  <c:v>-2.4026974973295685</c:v>
                </c:pt>
                <c:pt idx="393">
                  <c:v>-2.0469763883318848</c:v>
                </c:pt>
                <c:pt idx="394">
                  <c:v>-1.8155575884753152</c:v>
                </c:pt>
                <c:pt idx="395">
                  <c:v>-1.7263122118321941</c:v>
                </c:pt>
                <c:pt idx="396">
                  <c:v>-1.3385172934020488</c:v>
                </c:pt>
                <c:pt idx="397">
                  <c:v>-1.1921144652725535</c:v>
                </c:pt>
                <c:pt idx="398">
                  <c:v>-1.1338069617119264</c:v>
                </c:pt>
                <c:pt idx="399">
                  <c:v>-1.1916922077998602</c:v>
                </c:pt>
                <c:pt idx="400">
                  <c:v>-1.2098347080552394</c:v>
                </c:pt>
                <c:pt idx="401">
                  <c:v>-1.0468430200335637</c:v>
                </c:pt>
                <c:pt idx="402">
                  <c:v>-0.89966124677474113</c:v>
                </c:pt>
                <c:pt idx="403">
                  <c:v>-0.70378508175714649</c:v>
                </c:pt>
                <c:pt idx="404">
                  <c:v>0.24553623257573079</c:v>
                </c:pt>
                <c:pt idx="405">
                  <c:v>0.75208977505263852</c:v>
                </c:pt>
                <c:pt idx="406">
                  <c:v>1.4828168044965655</c:v>
                </c:pt>
                <c:pt idx="407">
                  <c:v>2.2713818758321063</c:v>
                </c:pt>
                <c:pt idx="408">
                  <c:v>3.0817234116254761</c:v>
                </c:pt>
                <c:pt idx="409">
                  <c:v>3.8865722610702838</c:v>
                </c:pt>
                <c:pt idx="410">
                  <c:v>4.4708967659486403</c:v>
                </c:pt>
                <c:pt idx="411">
                  <c:v>4.4813375448959363</c:v>
                </c:pt>
                <c:pt idx="412">
                  <c:v>4.4985963704546794</c:v>
                </c:pt>
                <c:pt idx="413">
                  <c:v>4.7608987054443501</c:v>
                </c:pt>
                <c:pt idx="414">
                  <c:v>5.3513193818299527</c:v>
                </c:pt>
                <c:pt idx="415">
                  <c:v>5.3018712407507405</c:v>
                </c:pt>
                <c:pt idx="416">
                  <c:v>5.0071622384430565</c:v>
                </c:pt>
                <c:pt idx="417">
                  <c:v>4.9696256437123498</c:v>
                </c:pt>
                <c:pt idx="418">
                  <c:v>4.9815547967707943</c:v>
                </c:pt>
                <c:pt idx="419">
                  <c:v>5.0852282650166529</c:v>
                </c:pt>
                <c:pt idx="420">
                  <c:v>5.3887312117717272</c:v>
                </c:pt>
                <c:pt idx="421">
                  <c:v>6.4172821133488629</c:v>
                </c:pt>
                <c:pt idx="422">
                  <c:v>7.2687064780899373</c:v>
                </c:pt>
                <c:pt idx="423">
                  <c:v>7.7545417800844678</c:v>
                </c:pt>
                <c:pt idx="424">
                  <c:v>8.4255070828024454</c:v>
                </c:pt>
                <c:pt idx="425">
                  <c:v>9.0971132090465829</c:v>
                </c:pt>
                <c:pt idx="426">
                  <c:v>9.7523675588537202</c:v>
                </c:pt>
                <c:pt idx="427">
                  <c:v>10.29256448823439</c:v>
                </c:pt>
                <c:pt idx="428">
                  <c:v>10.772944745811813</c:v>
                </c:pt>
                <c:pt idx="429">
                  <c:v>11.136389129158928</c:v>
                </c:pt>
                <c:pt idx="430">
                  <c:v>11.723762934046789</c:v>
                </c:pt>
                <c:pt idx="431">
                  <c:v>11.864759895121157</c:v>
                </c:pt>
                <c:pt idx="432">
                  <c:v>11.903766042997253</c:v>
                </c:pt>
                <c:pt idx="433">
                  <c:v>11.98160895005795</c:v>
                </c:pt>
                <c:pt idx="434">
                  <c:v>12.434490562472959</c:v>
                </c:pt>
                <c:pt idx="435">
                  <c:v>12.991939639005171</c:v>
                </c:pt>
                <c:pt idx="436">
                  <c:v>13.34594196884372</c:v>
                </c:pt>
                <c:pt idx="437">
                  <c:v>13.812002507153185</c:v>
                </c:pt>
                <c:pt idx="438">
                  <c:v>13.937915374900612</c:v>
                </c:pt>
                <c:pt idx="439">
                  <c:v>14.105112941631191</c:v>
                </c:pt>
                <c:pt idx="440">
                  <c:v>14.304618820955696</c:v>
                </c:pt>
                <c:pt idx="441">
                  <c:v>14.488764363746823</c:v>
                </c:pt>
                <c:pt idx="442">
                  <c:v>14.671597295961408</c:v>
                </c:pt>
                <c:pt idx="443">
                  <c:v>14.809836074867004</c:v>
                </c:pt>
                <c:pt idx="444">
                  <c:v>14.895877637443437</c:v>
                </c:pt>
                <c:pt idx="445">
                  <c:v>14.894308211754176</c:v>
                </c:pt>
                <c:pt idx="446">
                  <c:v>14.992185733252303</c:v>
                </c:pt>
                <c:pt idx="447">
                  <c:v>15.20636710880957</c:v>
                </c:pt>
                <c:pt idx="448">
                  <c:v>15.360568495151384</c:v>
                </c:pt>
                <c:pt idx="449">
                  <c:v>15.290072443125872</c:v>
                </c:pt>
                <c:pt idx="450">
                  <c:v>15.204299838220766</c:v>
                </c:pt>
                <c:pt idx="451">
                  <c:v>15.277276614952811</c:v>
                </c:pt>
                <c:pt idx="452">
                  <c:v>15.507372027712208</c:v>
                </c:pt>
                <c:pt idx="453">
                  <c:v>15.495347252005406</c:v>
                </c:pt>
                <c:pt idx="454">
                  <c:v>15.621719108465044</c:v>
                </c:pt>
                <c:pt idx="455">
                  <c:v>15.899026003023424</c:v>
                </c:pt>
                <c:pt idx="456">
                  <c:v>16.006300043435729</c:v>
                </c:pt>
                <c:pt idx="457">
                  <c:v>15.991017419276869</c:v>
                </c:pt>
                <c:pt idx="458">
                  <c:v>15.781138152204829</c:v>
                </c:pt>
                <c:pt idx="459">
                  <c:v>15.750779934509911</c:v>
                </c:pt>
                <c:pt idx="460">
                  <c:v>15.853373018611039</c:v>
                </c:pt>
                <c:pt idx="461">
                  <c:v>16.013390690486105</c:v>
                </c:pt>
                <c:pt idx="462">
                  <c:v>16.242773335060125</c:v>
                </c:pt>
                <c:pt idx="463">
                  <c:v>16.392496545818162</c:v>
                </c:pt>
                <c:pt idx="464">
                  <c:v>16.414657322253213</c:v>
                </c:pt>
                <c:pt idx="465">
                  <c:v>16.342497739709831</c:v>
                </c:pt>
                <c:pt idx="466">
                  <c:v>16.256753669817257</c:v>
                </c:pt>
                <c:pt idx="467">
                  <c:v>16.232951219469655</c:v>
                </c:pt>
                <c:pt idx="468">
                  <c:v>16.218119084232036</c:v>
                </c:pt>
                <c:pt idx="469">
                  <c:v>16.309655761668743</c:v>
                </c:pt>
                <c:pt idx="470">
                  <c:v>16.45731898737305</c:v>
                </c:pt>
                <c:pt idx="471">
                  <c:v>16.745157122939716</c:v>
                </c:pt>
                <c:pt idx="472">
                  <c:v>17.06108342488514</c:v>
                </c:pt>
                <c:pt idx="473">
                  <c:v>17.083363198393783</c:v>
                </c:pt>
                <c:pt idx="474">
                  <c:v>16.93965055410532</c:v>
                </c:pt>
                <c:pt idx="475">
                  <c:v>16.735211760380231</c:v>
                </c:pt>
                <c:pt idx="476">
                  <c:v>16.333353178885048</c:v>
                </c:pt>
                <c:pt idx="477">
                  <c:v>13.453831636973224</c:v>
                </c:pt>
                <c:pt idx="478">
                  <c:v>12.387931743194653</c:v>
                </c:pt>
                <c:pt idx="479">
                  <c:v>11.459622215696518</c:v>
                </c:pt>
                <c:pt idx="480">
                  <c:v>10.849190906426546</c:v>
                </c:pt>
                <c:pt idx="481">
                  <c:v>10.690213244689119</c:v>
                </c:pt>
                <c:pt idx="482">
                  <c:v>11.672860721584286</c:v>
                </c:pt>
                <c:pt idx="483">
                  <c:v>11.905365825082853</c:v>
                </c:pt>
                <c:pt idx="484">
                  <c:v>11.769171853032798</c:v>
                </c:pt>
                <c:pt idx="485">
                  <c:v>11.449139544922323</c:v>
                </c:pt>
                <c:pt idx="486">
                  <c:v>11.213369914564439</c:v>
                </c:pt>
                <c:pt idx="487">
                  <c:v>10.904992034125756</c:v>
                </c:pt>
                <c:pt idx="488">
                  <c:v>10.615648828429988</c:v>
                </c:pt>
                <c:pt idx="489">
                  <c:v>9.4908484188888593</c:v>
                </c:pt>
                <c:pt idx="490">
                  <c:v>8.8566929787738395</c:v>
                </c:pt>
                <c:pt idx="491">
                  <c:v>8.0950728519319917</c:v>
                </c:pt>
                <c:pt idx="492">
                  <c:v>7.3957364612215457</c:v>
                </c:pt>
                <c:pt idx="493">
                  <c:v>7.2236175155210418</c:v>
                </c:pt>
                <c:pt idx="494">
                  <c:v>7.1708013322710968</c:v>
                </c:pt>
                <c:pt idx="495">
                  <c:v>6.7615658429083521</c:v>
                </c:pt>
                <c:pt idx="496">
                  <c:v>6.8773724591958274</c:v>
                </c:pt>
                <c:pt idx="497">
                  <c:v>6.6677460609050856</c:v>
                </c:pt>
                <c:pt idx="498">
                  <c:v>6.5829743063863306</c:v>
                </c:pt>
                <c:pt idx="499">
                  <c:v>6.7977658455094305</c:v>
                </c:pt>
                <c:pt idx="500">
                  <c:v>6.9435348320839534</c:v>
                </c:pt>
                <c:pt idx="501">
                  <c:v>7.066655214934686</c:v>
                </c:pt>
                <c:pt idx="502">
                  <c:v>7.1909136590831064</c:v>
                </c:pt>
                <c:pt idx="503">
                  <c:v>7.259264424581291</c:v>
                </c:pt>
                <c:pt idx="504">
                  <c:v>7.2705560933171558</c:v>
                </c:pt>
                <c:pt idx="505">
                  <c:v>7.0916974205076162</c:v>
                </c:pt>
                <c:pt idx="506">
                  <c:v>6.9397387647252504</c:v>
                </c:pt>
                <c:pt idx="507">
                  <c:v>7.0568057785875578</c:v>
                </c:pt>
                <c:pt idx="508">
                  <c:v>7.2136354217220031</c:v>
                </c:pt>
                <c:pt idx="509">
                  <c:v>7.3186907131279781</c:v>
                </c:pt>
                <c:pt idx="510">
                  <c:v>7.7043262293065009</c:v>
                </c:pt>
                <c:pt idx="511">
                  <c:v>8.3432719087594585</c:v>
                </c:pt>
                <c:pt idx="512">
                  <c:v>8.3079485988838702</c:v>
                </c:pt>
                <c:pt idx="513">
                  <c:v>8.2331018681390589</c:v>
                </c:pt>
                <c:pt idx="514">
                  <c:v>8.2199426739021106</c:v>
                </c:pt>
                <c:pt idx="515">
                  <c:v>8.2771253211974258</c:v>
                </c:pt>
                <c:pt idx="516">
                  <c:v>8.2750325512357445</c:v>
                </c:pt>
                <c:pt idx="517">
                  <c:v>8.3112158578188371</c:v>
                </c:pt>
                <c:pt idx="518">
                  <c:v>8.4098935739237852</c:v>
                </c:pt>
                <c:pt idx="519">
                  <c:v>8.4926347890932625</c:v>
                </c:pt>
                <c:pt idx="520">
                  <c:v>7.0139376899728214</c:v>
                </c:pt>
                <c:pt idx="521">
                  <c:v>6.6377059782434857</c:v>
                </c:pt>
                <c:pt idx="522">
                  <c:v>6.5198545551004781</c:v>
                </c:pt>
                <c:pt idx="523">
                  <c:v>6.5210448293998535</c:v>
                </c:pt>
                <c:pt idx="524">
                  <c:v>6.6923632769296688</c:v>
                </c:pt>
                <c:pt idx="525">
                  <c:v>6.4670641747874376</c:v>
                </c:pt>
                <c:pt idx="526">
                  <c:v>5.827852573302847</c:v>
                </c:pt>
                <c:pt idx="527">
                  <c:v>4.3208964012923587</c:v>
                </c:pt>
                <c:pt idx="528">
                  <c:v>4.0059606285585101</c:v>
                </c:pt>
                <c:pt idx="529">
                  <c:v>3.8614793603155277</c:v>
                </c:pt>
                <c:pt idx="530">
                  <c:v>3.8537530503263895</c:v>
                </c:pt>
                <c:pt idx="531">
                  <c:v>3.6340289003667148</c:v>
                </c:pt>
                <c:pt idx="532">
                  <c:v>3.194207520336704</c:v>
                </c:pt>
                <c:pt idx="533">
                  <c:v>2.818417797737709</c:v>
                </c:pt>
                <c:pt idx="534">
                  <c:v>2.7048341803520808</c:v>
                </c:pt>
                <c:pt idx="535">
                  <c:v>2.7125431871953225</c:v>
                </c:pt>
                <c:pt idx="536">
                  <c:v>2.8902471026892149</c:v>
                </c:pt>
                <c:pt idx="537">
                  <c:v>2.8883413281288171</c:v>
                </c:pt>
                <c:pt idx="538">
                  <c:v>2.9585547621046402</c:v>
                </c:pt>
                <c:pt idx="539">
                  <c:v>2.9763800380185188</c:v>
                </c:pt>
                <c:pt idx="540">
                  <c:v>2.94908235219971</c:v>
                </c:pt>
                <c:pt idx="541">
                  <c:v>2.9590428929572701</c:v>
                </c:pt>
                <c:pt idx="542">
                  <c:v>3.1118931160993384</c:v>
                </c:pt>
                <c:pt idx="543">
                  <c:v>3.1612143674419588</c:v>
                </c:pt>
                <c:pt idx="544">
                  <c:v>3.2730090823929046</c:v>
                </c:pt>
                <c:pt idx="545">
                  <c:v>3.3326718472668375</c:v>
                </c:pt>
                <c:pt idx="546">
                  <c:v>3.4672010745432118</c:v>
                </c:pt>
                <c:pt idx="547">
                  <c:v>3.7051751864012061</c:v>
                </c:pt>
                <c:pt idx="548">
                  <c:v>3.9479158596079609</c:v>
                </c:pt>
                <c:pt idx="549">
                  <c:v>4.0415413606748576</c:v>
                </c:pt>
                <c:pt idx="550">
                  <c:v>4.0430901440146307</c:v>
                </c:pt>
                <c:pt idx="551">
                  <c:v>4.7637355106796662</c:v>
                </c:pt>
                <c:pt idx="552">
                  <c:v>5.3317124890165406</c:v>
                </c:pt>
                <c:pt idx="553">
                  <c:v>5.5338985345713798</c:v>
                </c:pt>
                <c:pt idx="554">
                  <c:v>5.5459339350168895</c:v>
                </c:pt>
                <c:pt idx="555">
                  <c:v>5.6038053689444762</c:v>
                </c:pt>
                <c:pt idx="556">
                  <c:v>6.0118757798168048</c:v>
                </c:pt>
                <c:pt idx="557">
                  <c:v>6.2689877781652239</c:v>
                </c:pt>
                <c:pt idx="558">
                  <c:v>6.0209532530057395</c:v>
                </c:pt>
                <c:pt idx="559">
                  <c:v>5.4935315094486867</c:v>
                </c:pt>
                <c:pt idx="560">
                  <c:v>4.8743332729241065</c:v>
                </c:pt>
                <c:pt idx="561">
                  <c:v>4.4639017415466657</c:v>
                </c:pt>
                <c:pt idx="562">
                  <c:v>4.1635931983754073</c:v>
                </c:pt>
                <c:pt idx="563">
                  <c:v>3.9159356996581058</c:v>
                </c:pt>
                <c:pt idx="564">
                  <c:v>3.716468980084811</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3.5362342518304946</c:v>
                </c:pt>
                <c:pt idx="573">
                  <c:v>3.122234933194604</c:v>
                </c:pt>
                <c:pt idx="574">
                  <c:v>1.7077762185640344</c:v>
                </c:pt>
                <c:pt idx="575">
                  <c:v>1.6740715117397689</c:v>
                </c:pt>
                <c:pt idx="576">
                  <c:v>1.7326238396366307</c:v>
                </c:pt>
                <c:pt idx="577">
                  <c:v>1.6433644990512022</c:v>
                </c:pt>
                <c:pt idx="578">
                  <c:v>1.3815320810764149</c:v>
                </c:pt>
                <c:pt idx="579">
                  <c:v>1.5336780358240385</c:v>
                </c:pt>
                <c:pt idx="580">
                  <c:v>2.0887547599844982</c:v>
                </c:pt>
                <c:pt idx="581">
                  <c:v>2.3765822708124205</c:v>
                </c:pt>
                <c:pt idx="582">
                  <c:v>2.4043328740642798</c:v>
                </c:pt>
                <c:pt idx="583">
                  <c:v>3.3135294073170058</c:v>
                </c:pt>
                <c:pt idx="584">
                  <c:v>3.6364950540030341</c:v>
                </c:pt>
                <c:pt idx="585">
                  <c:v>3.7229279105279014</c:v>
                </c:pt>
                <c:pt idx="586">
                  <c:v>3.7706927894316635</c:v>
                </c:pt>
                <c:pt idx="587">
                  <c:v>3.7977749448366902</c:v>
                </c:pt>
                <c:pt idx="588">
                  <c:v>3.7562947506612554</c:v>
                </c:pt>
                <c:pt idx="589">
                  <c:v>3.8267428395806022</c:v>
                </c:pt>
                <c:pt idx="590">
                  <c:v>4.0030673604260727</c:v>
                </c:pt>
                <c:pt idx="591">
                  <c:v>4.0997576432645531</c:v>
                </c:pt>
                <c:pt idx="592">
                  <c:v>4.0737309797592314</c:v>
                </c:pt>
                <c:pt idx="593">
                  <c:v>4.0869074771420628</c:v>
                </c:pt>
                <c:pt idx="594">
                  <c:v>4.1815684348870974</c:v>
                </c:pt>
                <c:pt idx="595">
                  <c:v>4.2233634248922733</c:v>
                </c:pt>
                <c:pt idx="596">
                  <c:v>4.2642325448099694</c:v>
                </c:pt>
                <c:pt idx="597">
                  <c:v>4.3605904251087955</c:v>
                </c:pt>
                <c:pt idx="598">
                  <c:v>4.3527697067271314</c:v>
                </c:pt>
                <c:pt idx="599">
                  <c:v>4.5493477116274779</c:v>
                </c:pt>
                <c:pt idx="600">
                  <c:v>4.7571314766621668</c:v>
                </c:pt>
                <c:pt idx="601">
                  <c:v>4.9032501689221872</c:v>
                </c:pt>
                <c:pt idx="602">
                  <c:v>4.9095102649694393</c:v>
                </c:pt>
                <c:pt idx="603">
                  <c:v>4.8807424188772472</c:v>
                </c:pt>
                <c:pt idx="604">
                  <c:v>4.8309834282998452</c:v>
                </c:pt>
                <c:pt idx="605">
                  <c:v>4.6353461681211883</c:v>
                </c:pt>
                <c:pt idx="606">
                  <c:v>4.165547543169934</c:v>
                </c:pt>
                <c:pt idx="607">
                  <c:v>4.1508541366634084</c:v>
                </c:pt>
                <c:pt idx="608">
                  <c:v>4.1534256269949292</c:v>
                </c:pt>
                <c:pt idx="609">
                  <c:v>4.2018741319435833</c:v>
                </c:pt>
                <c:pt idx="610">
                  <c:v>4.1662560614598325</c:v>
                </c:pt>
                <c:pt idx="611">
                  <c:v>3.8282011608594075</c:v>
                </c:pt>
                <c:pt idx="612">
                  <c:v>3.3368000136012324</c:v>
                </c:pt>
                <c:pt idx="613">
                  <c:v>2.4686064719738985</c:v>
                </c:pt>
                <c:pt idx="614">
                  <c:v>1.5855795808530786</c:v>
                </c:pt>
                <c:pt idx="615">
                  <c:v>1.9042082091981318</c:v>
                </c:pt>
                <c:pt idx="616">
                  <c:v>2.1270089799239429</c:v>
                </c:pt>
                <c:pt idx="617">
                  <c:v>1.8127805112242048</c:v>
                </c:pt>
                <c:pt idx="618">
                  <c:v>0.97611330142187569</c:v>
                </c:pt>
                <c:pt idx="619">
                  <c:v>0.21859432372166063</c:v>
                </c:pt>
                <c:pt idx="620">
                  <c:v>-0.28202818604397362</c:v>
                </c:pt>
                <c:pt idx="621">
                  <c:v>-0.56915385698916077</c:v>
                </c:pt>
                <c:pt idx="622">
                  <c:v>-0.68266856535514353</c:v>
                </c:pt>
                <c:pt idx="623">
                  <c:v>-0.82115307928887682</c:v>
                </c:pt>
                <c:pt idx="624">
                  <c:v>-0.68687049773254238</c:v>
                </c:pt>
                <c:pt idx="625">
                  <c:v>-0.56446227593930565</c:v>
                </c:pt>
                <c:pt idx="626">
                  <c:v>-0.70885247499339266</c:v>
                </c:pt>
                <c:pt idx="627">
                  <c:v>-0.92182429993954451</c:v>
                </c:pt>
                <c:pt idx="628">
                  <c:v>-1.1635364984392846</c:v>
                </c:pt>
                <c:pt idx="629">
                  <c:v>-1.2297601912479332</c:v>
                </c:pt>
                <c:pt idx="630">
                  <c:v>-1.1620444815605571</c:v>
                </c:pt>
                <c:pt idx="631">
                  <c:v>-1.072086488514046</c:v>
                </c:pt>
                <c:pt idx="632">
                  <c:v>-0.8993288442351286</c:v>
                </c:pt>
                <c:pt idx="633">
                  <c:v>-0.59567593688228748</c:v>
                </c:pt>
                <c:pt idx="634">
                  <c:v>-0.27689218735206139</c:v>
                </c:pt>
                <c:pt idx="635">
                  <c:v>-0.16972439432682063</c:v>
                </c:pt>
                <c:pt idx="636">
                  <c:v>-0.21962363145519254</c:v>
                </c:pt>
                <c:pt idx="637">
                  <c:v>-0.37100581927164478</c:v>
                </c:pt>
                <c:pt idx="638">
                  <c:v>-0.25088313055664457</c:v>
                </c:pt>
                <c:pt idx="639">
                  <c:v>-0.35461215100774285</c:v>
                </c:pt>
                <c:pt idx="640">
                  <c:v>-0.15472044188605599</c:v>
                </c:pt>
                <c:pt idx="641">
                  <c:v>3.0682964739730627</c:v>
                </c:pt>
                <c:pt idx="642">
                  <c:v>3.2237133304232088</c:v>
                </c:pt>
                <c:pt idx="643">
                  <c:v>3.2549758651642833</c:v>
                </c:pt>
                <c:pt idx="644">
                  <c:v>3.0181407252958787</c:v>
                </c:pt>
                <c:pt idx="645">
                  <c:v>3.1389783071440007</c:v>
                </c:pt>
                <c:pt idx="646">
                  <c:v>4.6812917881939899</c:v>
                </c:pt>
                <c:pt idx="647">
                  <c:v>4.4152064390960266</c:v>
                </c:pt>
                <c:pt idx="648">
                  <c:v>3.4590024190274833</c:v>
                </c:pt>
                <c:pt idx="649">
                  <c:v>2.5939459073949536</c:v>
                </c:pt>
                <c:pt idx="650">
                  <c:v>2.1634214772991962</c:v>
                </c:pt>
                <c:pt idx="651">
                  <c:v>1.7259005049816241</c:v>
                </c:pt>
                <c:pt idx="652">
                  <c:v>1.1890030123160642</c:v>
                </c:pt>
                <c:pt idx="653">
                  <c:v>0.57205023842659875</c:v>
                </c:pt>
                <c:pt idx="654">
                  <c:v>-1.4241021439959951</c:v>
                </c:pt>
                <c:pt idx="655">
                  <c:v>-1.3305226328695454</c:v>
                </c:pt>
                <c:pt idx="656">
                  <c:v>-1.3938210315476596</c:v>
                </c:pt>
                <c:pt idx="657">
                  <c:v>-1.7203078684238311</c:v>
                </c:pt>
                <c:pt idx="658">
                  <c:v>-2.0857714074716256</c:v>
                </c:pt>
                <c:pt idx="659">
                  <c:v>-2.2249274048917442</c:v>
                </c:pt>
                <c:pt idx="660">
                  <c:v>-2.3253044720621716</c:v>
                </c:pt>
                <c:pt idx="661">
                  <c:v>-1.5589848715073913</c:v>
                </c:pt>
                <c:pt idx="662">
                  <c:v>-1.0712753656046199</c:v>
                </c:pt>
                <c:pt idx="663">
                  <c:v>-0.58322465380732058</c:v>
                </c:pt>
                <c:pt idx="664">
                  <c:v>9.1790495742529357E-2</c:v>
                </c:pt>
                <c:pt idx="665">
                  <c:v>0.59699135719978391</c:v>
                </c:pt>
                <c:pt idx="666">
                  <c:v>0.68048905376539892</c:v>
                </c:pt>
                <c:pt idx="667">
                  <c:v>0.65656760634425382</c:v>
                </c:pt>
                <c:pt idx="668">
                  <c:v>0.59562258729015127</c:v>
                </c:pt>
                <c:pt idx="669">
                  <c:v>-0.19971560319039847</c:v>
                </c:pt>
                <c:pt idx="670">
                  <c:v>-1.1253744101626348</c:v>
                </c:pt>
                <c:pt idx="671">
                  <c:v>-2.11346478891639</c:v>
                </c:pt>
                <c:pt idx="672">
                  <c:v>-2.6306162046914636</c:v>
                </c:pt>
                <c:pt idx="673">
                  <c:v>-2.8916689186270039</c:v>
                </c:pt>
                <c:pt idx="674">
                  <c:v>-3.3578202225614726</c:v>
                </c:pt>
                <c:pt idx="675">
                  <c:v>-3.8386483887664578</c:v>
                </c:pt>
                <c:pt idx="676">
                  <c:v>-3.2842891380328041</c:v>
                </c:pt>
                <c:pt idx="677">
                  <c:v>-1.4223059560262783</c:v>
                </c:pt>
                <c:pt idx="678">
                  <c:v>-0.40454235166033925</c:v>
                </c:pt>
                <c:pt idx="679">
                  <c:v>-6.5547920594113421E-2</c:v>
                </c:pt>
                <c:pt idx="680">
                  <c:v>0.11301720586313024</c:v>
                </c:pt>
                <c:pt idx="681">
                  <c:v>-8.0798366972885616E-2</c:v>
                </c:pt>
                <c:pt idx="682">
                  <c:v>-0.4355362322940694</c:v>
                </c:pt>
                <c:pt idx="683">
                  <c:v>-0.14831311731668961</c:v>
                </c:pt>
                <c:pt idx="684">
                  <c:v>0.1106657994048561</c:v>
                </c:pt>
                <c:pt idx="685">
                  <c:v>0.25914682642583375</c:v>
                </c:pt>
                <c:pt idx="686">
                  <c:v>0.68550969815130713</c:v>
                </c:pt>
                <c:pt idx="687">
                  <c:v>0.80796436523091553</c:v>
                </c:pt>
                <c:pt idx="688">
                  <c:v>0.65724455398201109</c:v>
                </c:pt>
                <c:pt idx="689">
                  <c:v>0.44050049144816228</c:v>
                </c:pt>
                <c:pt idx="690">
                  <c:v>0.32376618368942922</c:v>
                </c:pt>
                <c:pt idx="691">
                  <c:v>0.43601594102112534</c:v>
                </c:pt>
                <c:pt idx="692">
                  <c:v>0.70558984718320539</c:v>
                </c:pt>
                <c:pt idx="693">
                  <c:v>0.89711715486528443</c:v>
                </c:pt>
                <c:pt idx="694">
                  <c:v>0.96271672016578691</c:v>
                </c:pt>
                <c:pt idx="695">
                  <c:v>1.0604688697471971</c:v>
                </c:pt>
                <c:pt idx="696">
                  <c:v>1.1658022257433629</c:v>
                </c:pt>
                <c:pt idx="697">
                  <c:v>1.1964743285761585</c:v>
                </c:pt>
                <c:pt idx="698">
                  <c:v>1.1036113801846308</c:v>
                </c:pt>
                <c:pt idx="699">
                  <c:v>-1.3847292908524897</c:v>
                </c:pt>
                <c:pt idx="700">
                  <c:v>-2.6196684739258118</c:v>
                </c:pt>
                <c:pt idx="701">
                  <c:v>-3.6519870596310833</c:v>
                </c:pt>
                <c:pt idx="702">
                  <c:v>-4.8199568450203412</c:v>
                </c:pt>
                <c:pt idx="703">
                  <c:v>-6.2936059789982295</c:v>
                </c:pt>
                <c:pt idx="704">
                  <c:v>-7.4117492308283222</c:v>
                </c:pt>
                <c:pt idx="705">
                  <c:v>-8.3204601376310592</c:v>
                </c:pt>
                <c:pt idx="706">
                  <c:v>-8.738308191973239</c:v>
                </c:pt>
                <c:pt idx="707">
                  <c:v>-10.867007668324211</c:v>
                </c:pt>
                <c:pt idx="708">
                  <c:v>-11.209558750238912</c:v>
                </c:pt>
                <c:pt idx="709">
                  <c:v>-11.278488514193286</c:v>
                </c:pt>
                <c:pt idx="710">
                  <c:v>-11.274113687909349</c:v>
                </c:pt>
                <c:pt idx="711">
                  <c:v>-10.801692739892307</c:v>
                </c:pt>
                <c:pt idx="712">
                  <c:v>-9.9913542444817693</c:v>
                </c:pt>
                <c:pt idx="713">
                  <c:v>-9.5117102433513985</c:v>
                </c:pt>
                <c:pt idx="714">
                  <c:v>-9.2208792327269471</c:v>
                </c:pt>
                <c:pt idx="715">
                  <c:v>-9.0476301563372203</c:v>
                </c:pt>
                <c:pt idx="716">
                  <c:v>-8.8968588909965529</c:v>
                </c:pt>
                <c:pt idx="717">
                  <c:v>-8.7094704123330331</c:v>
                </c:pt>
                <c:pt idx="718">
                  <c:v>-8.4254283061795974</c:v>
                </c:pt>
                <c:pt idx="719">
                  <c:v>-8.148376633023231</c:v>
                </c:pt>
                <c:pt idx="720">
                  <c:v>-7.9248946647641816</c:v>
                </c:pt>
                <c:pt idx="721">
                  <c:v>-7.7387989511830728</c:v>
                </c:pt>
                <c:pt idx="722">
                  <c:v>-7.6192236641845472</c:v>
                </c:pt>
                <c:pt idx="723">
                  <c:v>-7.9269189051612017</c:v>
                </c:pt>
                <c:pt idx="724">
                  <c:v>-8.0617931328816201</c:v>
                </c:pt>
                <c:pt idx="725">
                  <c:v>-7.9678869869308775</c:v>
                </c:pt>
                <c:pt idx="726">
                  <c:v>-7.7425886436985518</c:v>
                </c:pt>
                <c:pt idx="727">
                  <c:v>-7.3322834708207978</c:v>
                </c:pt>
                <c:pt idx="728">
                  <c:v>-6.7403991607870797</c:v>
                </c:pt>
                <c:pt idx="729">
                  <c:v>-6.1584874581784952</c:v>
                </c:pt>
                <c:pt idx="730">
                  <c:v>-5.545942205360447</c:v>
                </c:pt>
                <c:pt idx="731">
                  <c:v>-4.5218773720302163</c:v>
                </c:pt>
                <c:pt idx="732">
                  <c:v>-4.0374920433054768</c:v>
                </c:pt>
                <c:pt idx="733">
                  <c:v>-3.6742217538911754</c:v>
                </c:pt>
                <c:pt idx="734">
                  <c:v>-3.4308176416430172</c:v>
                </c:pt>
                <c:pt idx="735">
                  <c:v>-3.3335076329738769</c:v>
                </c:pt>
                <c:pt idx="736">
                  <c:v>-3.5794037017952287</c:v>
                </c:pt>
                <c:pt idx="737">
                  <c:v>-4.0589895324811636</c:v>
                </c:pt>
                <c:pt idx="738">
                  <c:v>-4.2512944192547639</c:v>
                </c:pt>
                <c:pt idx="739">
                  <c:v>-3.4781551024866957</c:v>
                </c:pt>
                <c:pt idx="740">
                  <c:v>-4.9632349374955549</c:v>
                </c:pt>
                <c:pt idx="741">
                  <c:v>-5.7668209608538223</c:v>
                </c:pt>
                <c:pt idx="742">
                  <c:v>-6.8125649663916743</c:v>
                </c:pt>
                <c:pt idx="743">
                  <c:v>-7.6421197484292778</c:v>
                </c:pt>
                <c:pt idx="744">
                  <c:v>-8.2521529335616073</c:v>
                </c:pt>
                <c:pt idx="745">
                  <c:v>-8.8808872904778866</c:v>
                </c:pt>
                <c:pt idx="746">
                  <c:v>-9.2935433385769848</c:v>
                </c:pt>
                <c:pt idx="747">
                  <c:v>-9.6899560964104001</c:v>
                </c:pt>
                <c:pt idx="748">
                  <c:v>-11.209806476219782</c:v>
                </c:pt>
                <c:pt idx="749">
                  <c:v>-11.545036129545654</c:v>
                </c:pt>
                <c:pt idx="750">
                  <c:v>-11.372211089323727</c:v>
                </c:pt>
                <c:pt idx="751">
                  <c:v>-10.970299924265436</c:v>
                </c:pt>
                <c:pt idx="752">
                  <c:v>-10.599556227438473</c:v>
                </c:pt>
                <c:pt idx="753">
                  <c:v>-10.088875704423952</c:v>
                </c:pt>
                <c:pt idx="754">
                  <c:v>-9.6474235408385987</c:v>
                </c:pt>
                <c:pt idx="755">
                  <c:v>-9.2763309203590829</c:v>
                </c:pt>
                <c:pt idx="756">
                  <c:v>-7.6115515403628375</c:v>
                </c:pt>
                <c:pt idx="757">
                  <c:v>-7.4138960351754406</c:v>
                </c:pt>
                <c:pt idx="758">
                  <c:v>-7.1441280757499595</c:v>
                </c:pt>
                <c:pt idx="759">
                  <c:v>-6.7946091579736114</c:v>
                </c:pt>
                <c:pt idx="760">
                  <c:v>-6.5095650251234503</c:v>
                </c:pt>
                <c:pt idx="761">
                  <c:v>-5.9862605954890746</c:v>
                </c:pt>
                <c:pt idx="762">
                  <c:v>-5.4446609729258881</c:v>
                </c:pt>
                <c:pt idx="763">
                  <c:v>-5.0323878707662697</c:v>
                </c:pt>
                <c:pt idx="764">
                  <c:v>-4.3823569460723775</c:v>
                </c:pt>
                <c:pt idx="765">
                  <c:v>-4.2463891291748466</c:v>
                </c:pt>
                <c:pt idx="766">
                  <c:v>-4.1826082155773321</c:v>
                </c:pt>
                <c:pt idx="767">
                  <c:v>-4.0694480699202558</c:v>
                </c:pt>
                <c:pt idx="768">
                  <c:v>-4.0186568100862967</c:v>
                </c:pt>
                <c:pt idx="769">
                  <c:v>-3.8025128935075392</c:v>
                </c:pt>
                <c:pt idx="770">
                  <c:v>-3.3865841223221622</c:v>
                </c:pt>
                <c:pt idx="771">
                  <c:v>-3.0539942837496454</c:v>
                </c:pt>
                <c:pt idx="772">
                  <c:v>-3.0344097028875012</c:v>
                </c:pt>
                <c:pt idx="773">
                  <c:v>-2.9526772307674349</c:v>
                </c:pt>
                <c:pt idx="774">
                  <c:v>-2.8631319329287388</c:v>
                </c:pt>
                <c:pt idx="775">
                  <c:v>-2.9208298800514432</c:v>
                </c:pt>
                <c:pt idx="776">
                  <c:v>-3.0897993496347032</c:v>
                </c:pt>
                <c:pt idx="777">
                  <c:v>-3.5200183943835683</c:v>
                </c:pt>
                <c:pt idx="778">
                  <c:v>-4.1309686462484319</c:v>
                </c:pt>
                <c:pt idx="779">
                  <c:v>-5.6432705796493519</c:v>
                </c:pt>
                <c:pt idx="780">
                  <c:v>-6.1137494914419523</c:v>
                </c:pt>
                <c:pt idx="781">
                  <c:v>-6.6936032580535851</c:v>
                </c:pt>
                <c:pt idx="782">
                  <c:v>-7.2339449115536514</c:v>
                </c:pt>
                <c:pt idx="783">
                  <c:v>-7.4410680455135791</c:v>
                </c:pt>
                <c:pt idx="784">
                  <c:v>-7.4871004089888373</c:v>
                </c:pt>
                <c:pt idx="785">
                  <c:v>-7.3211848687654788</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-7.9317904996412283</c:v>
                </c:pt>
                <c:pt idx="796">
                  <c:v>-7.1730359407201547</c:v>
                </c:pt>
                <c:pt idx="797">
                  <c:v>-6.8569815347822765</c:v>
                </c:pt>
                <c:pt idx="798">
                  <c:v>-6.4921440964083956</c:v>
                </c:pt>
                <c:pt idx="799">
                  <c:v>-6.0762234455590276</c:v>
                </c:pt>
                <c:pt idx="800">
                  <c:v>-5.5399155500007966</c:v>
                </c:pt>
                <c:pt idx="801">
                  <c:v>-4.9098054032581793</c:v>
                </c:pt>
                <c:pt idx="802">
                  <c:v>-4.203310063605711</c:v>
                </c:pt>
                <c:pt idx="803">
                  <c:v>-3.447721145582948</c:v>
                </c:pt>
                <c:pt idx="804">
                  <c:v>-2.5281365017305446</c:v>
                </c:pt>
                <c:pt idx="805">
                  <c:v>-1.9907836631202973</c:v>
                </c:pt>
                <c:pt idx="806">
                  <c:v>-2.0008853611207646</c:v>
                </c:pt>
                <c:pt idx="807">
                  <c:v>-2.109511627206758</c:v>
                </c:pt>
                <c:pt idx="808">
                  <c:v>-2.1943053901128593</c:v>
                </c:pt>
                <c:pt idx="809">
                  <c:v>-1.83605984319793</c:v>
                </c:pt>
                <c:pt idx="810">
                  <c:v>-0.73514217667268189</c:v>
                </c:pt>
                <c:pt idx="811">
                  <c:v>-0.48211630104979991</c:v>
                </c:pt>
                <c:pt idx="812">
                  <c:v>-1.1764498058660711</c:v>
                </c:pt>
                <c:pt idx="813">
                  <c:v>-1.7854267401887538</c:v>
                </c:pt>
                <c:pt idx="814">
                  <c:v>-2.3492275890850887</c:v>
                </c:pt>
                <c:pt idx="815">
                  <c:v>-1.5718385286154586</c:v>
                </c:pt>
                <c:pt idx="816">
                  <c:v>-1.0665000009009304</c:v>
                </c:pt>
                <c:pt idx="817">
                  <c:v>-1.2977485013741581</c:v>
                </c:pt>
                <c:pt idx="818">
                  <c:v>-1.3430405482343986</c:v>
                </c:pt>
                <c:pt idx="819">
                  <c:v>-1.0009224439877329</c:v>
                </c:pt>
                <c:pt idx="820">
                  <c:v>-0.80837698277336756</c:v>
                </c:pt>
                <c:pt idx="821">
                  <c:v>-0.54080523273007974</c:v>
                </c:pt>
                <c:pt idx="822">
                  <c:v>-3.9699752699121411E-2</c:v>
                </c:pt>
                <c:pt idx="823">
                  <c:v>0.43080617628622536</c:v>
                </c:pt>
                <c:pt idx="824">
                  <c:v>0.62446207447763391</c:v>
                </c:pt>
                <c:pt idx="825">
                  <c:v>0.84107378312353398</c:v>
                </c:pt>
                <c:pt idx="826">
                  <c:v>1.4325165593729279</c:v>
                </c:pt>
                <c:pt idx="827">
                  <c:v>1.9776895092368965</c:v>
                </c:pt>
                <c:pt idx="828">
                  <c:v>2.7928619619391948</c:v>
                </c:pt>
                <c:pt idx="829">
                  <c:v>3.6640337696086229</c:v>
                </c:pt>
                <c:pt idx="830">
                  <c:v>4.6161144803661776</c:v>
                </c:pt>
                <c:pt idx="831">
                  <c:v>5.1977041775008654</c:v>
                </c:pt>
                <c:pt idx="832">
                  <c:v>5.5865268117281488</c:v>
                </c:pt>
                <c:pt idx="833">
                  <c:v>5.9436121371760464</c:v>
                </c:pt>
                <c:pt idx="834">
                  <c:v>6.2229483568278408</c:v>
                </c:pt>
                <c:pt idx="835">
                  <c:v>6.4057236118894139</c:v>
                </c:pt>
                <c:pt idx="836">
                  <c:v>6.4882386719063874</c:v>
                </c:pt>
                <c:pt idx="837">
                  <c:v>6.5608593681097158</c:v>
                </c:pt>
                <c:pt idx="838">
                  <c:v>6.8604332864902347</c:v>
                </c:pt>
                <c:pt idx="839">
                  <c:v>6.8854697243478729</c:v>
                </c:pt>
                <c:pt idx="840">
                  <c:v>6.5152938101187354</c:v>
                </c:pt>
                <c:pt idx="841">
                  <c:v>6.2081638811323812</c:v>
                </c:pt>
                <c:pt idx="842">
                  <c:v>5.884218026409469</c:v>
                </c:pt>
                <c:pt idx="843">
                  <c:v>5.8527496753013821</c:v>
                </c:pt>
                <c:pt idx="844">
                  <c:v>5.8603648808799971</c:v>
                </c:pt>
                <c:pt idx="845">
                  <c:v>5.9674255158262897</c:v>
                </c:pt>
                <c:pt idx="846">
                  <c:v>6.0843082663629797</c:v>
                </c:pt>
                <c:pt idx="847">
                  <c:v>5.9812264442812655</c:v>
                </c:pt>
                <c:pt idx="848">
                  <c:v>5.6656984182553876</c:v>
                </c:pt>
                <c:pt idx="849">
                  <c:v>4.9724612346918384</c:v>
                </c:pt>
                <c:pt idx="850">
                  <c:v>2.4243055614532381</c:v>
                </c:pt>
                <c:pt idx="851">
                  <c:v>1.5858807163044868</c:v>
                </c:pt>
                <c:pt idx="852">
                  <c:v>-0.20916008521069784</c:v>
                </c:pt>
                <c:pt idx="853">
                  <c:v>-2.1337373975009246</c:v>
                </c:pt>
                <c:pt idx="854">
                  <c:v>-3.7335012692616809</c:v>
                </c:pt>
                <c:pt idx="855">
                  <c:v>-4.922668167285126</c:v>
                </c:pt>
                <c:pt idx="856">
                  <c:v>-5.4928426451509722</c:v>
                </c:pt>
                <c:pt idx="857">
                  <c:v>-6.5781487759633315</c:v>
                </c:pt>
                <c:pt idx="858">
                  <c:v>-7.7964852869841668</c:v>
                </c:pt>
                <c:pt idx="859">
                  <c:v>-8.4205935188301346</c:v>
                </c:pt>
                <c:pt idx="860">
                  <c:v>-8.3879202464614906</c:v>
                </c:pt>
                <c:pt idx="861">
                  <c:v>-8.2937247281628999</c:v>
                </c:pt>
                <c:pt idx="862">
                  <c:v>-8.5775463709881219</c:v>
                </c:pt>
                <c:pt idx="863">
                  <c:v>-8.8430913762317509</c:v>
                </c:pt>
                <c:pt idx="864">
                  <c:v>-8.972297723251426</c:v>
                </c:pt>
                <c:pt idx="865">
                  <c:v>-9.0497715344785057</c:v>
                </c:pt>
                <c:pt idx="866">
                  <c:v>-8.9860733041154326</c:v>
                </c:pt>
                <c:pt idx="867">
                  <c:v>-8.915889505571517</c:v>
                </c:pt>
                <c:pt idx="868">
                  <c:v>-8.6091712093191433</c:v>
                </c:pt>
                <c:pt idx="869">
                  <c:v>-8.4344648741245187</c:v>
                </c:pt>
                <c:pt idx="870">
                  <c:v>-8.2249596737460529</c:v>
                </c:pt>
                <c:pt idx="871">
                  <c:v>-8.1121048375448943</c:v>
                </c:pt>
                <c:pt idx="872">
                  <c:v>-8.0220975912453305</c:v>
                </c:pt>
                <c:pt idx="873">
                  <c:v>-7.9244094936601392</c:v>
                </c:pt>
                <c:pt idx="874">
                  <c:v>-7.6666601627711959</c:v>
                </c:pt>
                <c:pt idx="875">
                  <c:v>-6.0248887303400931</c:v>
                </c:pt>
                <c:pt idx="876">
                  <c:v>-5.516671050217397</c:v>
                </c:pt>
                <c:pt idx="877">
                  <c:v>-5.1189723574907458</c:v>
                </c:pt>
                <c:pt idx="878">
                  <c:v>-4.6364108410563993</c:v>
                </c:pt>
                <c:pt idx="879">
                  <c:v>-3.968291450492559</c:v>
                </c:pt>
                <c:pt idx="880">
                  <c:v>-3.1257877681534745</c:v>
                </c:pt>
                <c:pt idx="881">
                  <c:v>-2.4250050469408109</c:v>
                </c:pt>
                <c:pt idx="882">
                  <c:v>-2.0238234130833908</c:v>
                </c:pt>
                <c:pt idx="883">
                  <c:v>-3.9859819440068662</c:v>
                </c:pt>
                <c:pt idx="884">
                  <c:v>-4.1071661959008594</c:v>
                </c:pt>
                <c:pt idx="885">
                  <c:v>-4.478824564743876</c:v>
                </c:pt>
                <c:pt idx="886">
                  <c:v>-4.9208533101316778</c:v>
                </c:pt>
                <c:pt idx="887">
                  <c:v>-5.1463439611346082</c:v>
                </c:pt>
                <c:pt idx="888">
                  <c:v>-5.3710280426875858</c:v>
                </c:pt>
                <c:pt idx="889">
                  <c:v>-4.9077986936800242</c:v>
                </c:pt>
                <c:pt idx="890">
                  <c:v>-4.9417620370009008</c:v>
                </c:pt>
                <c:pt idx="891">
                  <c:v>-5.2032166696235862</c:v>
                </c:pt>
                <c:pt idx="892">
                  <c:v>-5.4222142392375599</c:v>
                </c:pt>
                <c:pt idx="893">
                  <c:v>-5.3605236670900478</c:v>
                </c:pt>
                <c:pt idx="894">
                  <c:v>-5.4089909930044247</c:v>
                </c:pt>
                <c:pt idx="895">
                  <c:v>-5.4818322284269385</c:v>
                </c:pt>
                <c:pt idx="896">
                  <c:v>-5.4499599854659522</c:v>
                </c:pt>
                <c:pt idx="897">
                  <c:v>-5.5134371833183753</c:v>
                </c:pt>
              </c:numCache>
            </c:numRef>
          </c:val>
          <c:extLst xmlns:c16r2="http://schemas.microsoft.com/office/drawing/2015/06/chart">
            <c:ext xmlns:c16="http://schemas.microsoft.com/office/drawing/2014/chart" uri="{C3380CC4-5D6E-409C-BE32-E72D297353CC}">
              <c16:uniqueId val="{00000003-C1CA-4D19-BA85-B9E9E11B1200}"/>
            </c:ext>
          </c:extLst>
        </c:ser>
        <c:marker val="1"/>
        <c:axId val="297264256"/>
        <c:axId val="29726579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9726425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265792"/>
        <c:crosses val="autoZero"/>
        <c:auto val="1"/>
        <c:lblAlgn val="ctr"/>
        <c:lblOffset val="100"/>
      </c:catAx>
      <c:valAx>
        <c:axId val="2972657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26425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6.5726266686360173</c:v>
                </c:pt>
                <c:pt idx="1">
                  <c:v>6.5735468168713975</c:v>
                </c:pt>
                <c:pt idx="2">
                  <c:v>6.5741673174774018</c:v>
                </c:pt>
                <c:pt idx="3">
                  <c:v>6.5750615268713091</c:v>
                </c:pt>
                <c:pt idx="4">
                  <c:v>6.5757296268713237</c:v>
                </c:pt>
                <c:pt idx="5">
                  <c:v>6.5764197568713172</c:v>
                </c:pt>
                <c:pt idx="6">
                  <c:v>6.5770385868711969</c:v>
                </c:pt>
                <c:pt idx="7">
                  <c:v>6.5775478932350779</c:v>
                </c:pt>
                <c:pt idx="8">
                  <c:v>6.577987566871327</c:v>
                </c:pt>
                <c:pt idx="9">
                  <c:v>6.5738305468713625</c:v>
                </c:pt>
                <c:pt idx="10">
                  <c:v>6.5800459168713274</c:v>
                </c:pt>
                <c:pt idx="11">
                  <c:v>6.5436317668712718</c:v>
                </c:pt>
                <c:pt idx="12">
                  <c:v>6.3545929134369299</c:v>
                </c:pt>
                <c:pt idx="13">
                  <c:v>5.7072684668713709</c:v>
                </c:pt>
                <c:pt idx="14">
                  <c:v>4.9343865368714841</c:v>
                </c:pt>
                <c:pt idx="15">
                  <c:v>4.9310599268712991</c:v>
                </c:pt>
                <c:pt idx="16">
                  <c:v>6.0674740731980688</c:v>
                </c:pt>
                <c:pt idx="17">
                  <c:v>6.5584435295986481</c:v>
                </c:pt>
                <c:pt idx="18">
                  <c:v>6.0067104235380526</c:v>
                </c:pt>
                <c:pt idx="19">
                  <c:v>5.7913769368713588</c:v>
                </c:pt>
                <c:pt idx="20">
                  <c:v>5.3198098068714454</c:v>
                </c:pt>
                <c:pt idx="21">
                  <c:v>5.0996313268713322</c:v>
                </c:pt>
                <c:pt idx="22">
                  <c:v>5.626194216055036</c:v>
                </c:pt>
                <c:pt idx="23">
                  <c:v>6.2968080144471106</c:v>
                </c:pt>
                <c:pt idx="24">
                  <c:v>6.5778612568713575</c:v>
                </c:pt>
                <c:pt idx="25">
                  <c:v>7.3253186706644851</c:v>
                </c:pt>
                <c:pt idx="26">
                  <c:v>7.6913512871744985</c:v>
                </c:pt>
                <c:pt idx="27">
                  <c:v>8.5551166068713123</c:v>
                </c:pt>
                <c:pt idx="28">
                  <c:v>9.3277659711570937</c:v>
                </c:pt>
                <c:pt idx="29">
                  <c:v>9.8476444568713788</c:v>
                </c:pt>
                <c:pt idx="30">
                  <c:v>9.9084676368714213</c:v>
                </c:pt>
                <c:pt idx="31">
                  <c:v>9.4166241868713456</c:v>
                </c:pt>
                <c:pt idx="32">
                  <c:v>8.96702697115707</c:v>
                </c:pt>
                <c:pt idx="33">
                  <c:v>6.9004320437565525</c:v>
                </c:pt>
                <c:pt idx="34">
                  <c:v>6.4333060368713166</c:v>
                </c:pt>
                <c:pt idx="35">
                  <c:v>6.2182041368713783</c:v>
                </c:pt>
                <c:pt idx="36">
                  <c:v>5.9659738968713611</c:v>
                </c:pt>
                <c:pt idx="37">
                  <c:v>5.9373703368712398</c:v>
                </c:pt>
                <c:pt idx="38">
                  <c:v>5.9552854405448414</c:v>
                </c:pt>
                <c:pt idx="39">
                  <c:v>5.9778257268713872</c:v>
                </c:pt>
                <c:pt idx="40">
                  <c:v>5.9695761868714925</c:v>
                </c:pt>
                <c:pt idx="41">
                  <c:v>5.9470920902046807</c:v>
                </c:pt>
                <c:pt idx="42">
                  <c:v>4.779472397496292</c:v>
                </c:pt>
                <c:pt idx="43">
                  <c:v>4.1995213968712477</c:v>
                </c:pt>
                <c:pt idx="44">
                  <c:v>3.614068746871355</c:v>
                </c:pt>
                <c:pt idx="45">
                  <c:v>3.3220174568714782</c:v>
                </c:pt>
                <c:pt idx="46">
                  <c:v>3.0089072868714211</c:v>
                </c:pt>
                <c:pt idx="47">
                  <c:v>2.145565186871508</c:v>
                </c:pt>
                <c:pt idx="48">
                  <c:v>0.86167119687141303</c:v>
                </c:pt>
                <c:pt idx="49">
                  <c:v>0.20844429687139174</c:v>
                </c:pt>
                <c:pt idx="50">
                  <c:v>0.27559061584570088</c:v>
                </c:pt>
                <c:pt idx="51">
                  <c:v>1.3955258997284972</c:v>
                </c:pt>
                <c:pt idx="52">
                  <c:v>1.929708866871565</c:v>
                </c:pt>
                <c:pt idx="53">
                  <c:v>2.6280083477804803</c:v>
                </c:pt>
                <c:pt idx="54">
                  <c:v>2.3688104527478089</c:v>
                </c:pt>
                <c:pt idx="55">
                  <c:v>1.459630446871401</c:v>
                </c:pt>
                <c:pt idx="56">
                  <c:v>0.9881045368714183</c:v>
                </c:pt>
                <c:pt idx="57">
                  <c:v>1.4098651868712153</c:v>
                </c:pt>
                <c:pt idx="58">
                  <c:v>2.172147134422417</c:v>
                </c:pt>
                <c:pt idx="59">
                  <c:v>2.5172012568713611</c:v>
                </c:pt>
                <c:pt idx="60">
                  <c:v>6.1286426598563946</c:v>
                </c:pt>
                <c:pt idx="61">
                  <c:v>7.7591170168713575</c:v>
                </c:pt>
                <c:pt idx="62">
                  <c:v>9.1947502968713621</c:v>
                </c:pt>
                <c:pt idx="63">
                  <c:v>10.986504450748958</c:v>
                </c:pt>
                <c:pt idx="64">
                  <c:v>12.127788450748952</c:v>
                </c:pt>
                <c:pt idx="65">
                  <c:v>12.482512296871324</c:v>
                </c:pt>
                <c:pt idx="66">
                  <c:v>12.116626856871267</c:v>
                </c:pt>
                <c:pt idx="67">
                  <c:v>11.085030656871471</c:v>
                </c:pt>
                <c:pt idx="68">
                  <c:v>9.9372370936060292</c:v>
                </c:pt>
                <c:pt idx="69">
                  <c:v>5.336817738352849</c:v>
                </c:pt>
                <c:pt idx="70">
                  <c:v>4.6775914860380396</c:v>
                </c:pt>
                <c:pt idx="71">
                  <c:v>3.6480673968713413</c:v>
                </c:pt>
                <c:pt idx="72">
                  <c:v>2.5549086168713169</c:v>
                </c:pt>
                <c:pt idx="73">
                  <c:v>0.5796517568713998</c:v>
                </c:pt>
                <c:pt idx="74">
                  <c:v>-1.0412377531285979</c:v>
                </c:pt>
                <c:pt idx="75">
                  <c:v>-2.6031128731286799</c:v>
                </c:pt>
                <c:pt idx="76">
                  <c:v>-3.6785221231286149</c:v>
                </c:pt>
                <c:pt idx="77">
                  <c:v>-4.4537877957602081</c:v>
                </c:pt>
                <c:pt idx="78">
                  <c:v>-7.1618337885832943</c:v>
                </c:pt>
                <c:pt idx="79">
                  <c:v>-7.7285574132316839</c:v>
                </c:pt>
                <c:pt idx="80">
                  <c:v>-8.192078783128462</c:v>
                </c:pt>
                <c:pt idx="81">
                  <c:v>-8.0968836931286372</c:v>
                </c:pt>
                <c:pt idx="82">
                  <c:v>-7.726891463128581</c:v>
                </c:pt>
                <c:pt idx="83">
                  <c:v>-7.3252684338502414</c:v>
                </c:pt>
                <c:pt idx="84">
                  <c:v>-6.8779152131286292</c:v>
                </c:pt>
                <c:pt idx="85">
                  <c:v>-6.5066877431287509</c:v>
                </c:pt>
                <c:pt idx="86">
                  <c:v>-5.4164668794922761</c:v>
                </c:pt>
                <c:pt idx="87">
                  <c:v>-4.692760096663946</c:v>
                </c:pt>
                <c:pt idx="88">
                  <c:v>-3.6322744531286153</c:v>
                </c:pt>
                <c:pt idx="89">
                  <c:v>-2.4226185531284727</c:v>
                </c:pt>
                <c:pt idx="90">
                  <c:v>-1.2368006731286838</c:v>
                </c:pt>
                <c:pt idx="91">
                  <c:v>-0.22056305163923184</c:v>
                </c:pt>
                <c:pt idx="92">
                  <c:v>1.0105816568714658</c:v>
                </c:pt>
                <c:pt idx="93">
                  <c:v>1.9744089268713916</c:v>
                </c:pt>
                <c:pt idx="94">
                  <c:v>2.6988840068713547</c:v>
                </c:pt>
                <c:pt idx="95">
                  <c:v>5.7386088182747983</c:v>
                </c:pt>
                <c:pt idx="96">
                  <c:v>6.9286717368713386</c:v>
                </c:pt>
                <c:pt idx="97">
                  <c:v>8.8234825568713742</c:v>
                </c:pt>
                <c:pt idx="98">
                  <c:v>10.554835756871455</c:v>
                </c:pt>
                <c:pt idx="99">
                  <c:v>11.87760368687127</c:v>
                </c:pt>
                <c:pt idx="100">
                  <c:v>12.874694496454754</c:v>
                </c:pt>
                <c:pt idx="101">
                  <c:v>13.975582486871351</c:v>
                </c:pt>
                <c:pt idx="102">
                  <c:v>14.343892166871369</c:v>
                </c:pt>
                <c:pt idx="103">
                  <c:v>14.342291256871366</c:v>
                </c:pt>
                <c:pt idx="104">
                  <c:v>14.126567496307828</c:v>
                </c:pt>
                <c:pt idx="105">
                  <c:v>14.517319396871425</c:v>
                </c:pt>
                <c:pt idx="106">
                  <c:v>15.378141819371464</c:v>
                </c:pt>
                <c:pt idx="107">
                  <c:v>16.634922056871375</c:v>
                </c:pt>
                <c:pt idx="108">
                  <c:v>17.124096456871257</c:v>
                </c:pt>
                <c:pt idx="109">
                  <c:v>16.803514556871427</c:v>
                </c:pt>
                <c:pt idx="110">
                  <c:v>15.920920751716704</c:v>
                </c:pt>
                <c:pt idx="111">
                  <c:v>14.285061996871402</c:v>
                </c:pt>
                <c:pt idx="112">
                  <c:v>12.925627958998991</c:v>
                </c:pt>
                <c:pt idx="113">
                  <c:v>6.0606285902046739</c:v>
                </c:pt>
                <c:pt idx="114">
                  <c:v>4.9570266968714378</c:v>
                </c:pt>
                <c:pt idx="115">
                  <c:v>2.5061233368713411</c:v>
                </c:pt>
                <c:pt idx="116">
                  <c:v>0.26087337687144452</c:v>
                </c:pt>
                <c:pt idx="117">
                  <c:v>-1.462516643128609</c:v>
                </c:pt>
                <c:pt idx="118">
                  <c:v>-3.4918725331287259</c:v>
                </c:pt>
                <c:pt idx="119">
                  <c:v>-4.7761781370680874</c:v>
                </c:pt>
                <c:pt idx="120">
                  <c:v>-6.1447968368786672</c:v>
                </c:pt>
                <c:pt idx="121">
                  <c:v>-6.6943027431286453</c:v>
                </c:pt>
                <c:pt idx="122">
                  <c:v>-8.6960793106962626</c:v>
                </c:pt>
                <c:pt idx="123">
                  <c:v>-9.3958936831286675</c:v>
                </c:pt>
                <c:pt idx="124">
                  <c:v>-10.119053483128695</c:v>
                </c:pt>
                <c:pt idx="125">
                  <c:v>-10.870856363128771</c:v>
                </c:pt>
                <c:pt idx="126">
                  <c:v>-11.438303103128685</c:v>
                </c:pt>
                <c:pt idx="127">
                  <c:v>-11.546271543128594</c:v>
                </c:pt>
                <c:pt idx="128">
                  <c:v>-11.218630083128673</c:v>
                </c:pt>
                <c:pt idx="129">
                  <c:v>-10.573791043128523</c:v>
                </c:pt>
                <c:pt idx="130">
                  <c:v>-10.027705881590265</c:v>
                </c:pt>
                <c:pt idx="131">
                  <c:v>-8.120608743128642</c:v>
                </c:pt>
                <c:pt idx="132">
                  <c:v>-7.9857740831287334</c:v>
                </c:pt>
                <c:pt idx="133">
                  <c:v>-7.2583630259569283</c:v>
                </c:pt>
                <c:pt idx="134">
                  <c:v>-5.8902307231286954</c:v>
                </c:pt>
                <c:pt idx="135">
                  <c:v>-4.3918509231286995</c:v>
                </c:pt>
                <c:pt idx="136">
                  <c:v>-2.766235023128643</c:v>
                </c:pt>
                <c:pt idx="137">
                  <c:v>-0.84229532312862454</c:v>
                </c:pt>
                <c:pt idx="138">
                  <c:v>0.94022530687129802</c:v>
                </c:pt>
                <c:pt idx="139">
                  <c:v>2.5176070568713147</c:v>
                </c:pt>
                <c:pt idx="140">
                  <c:v>8.2252018461571019</c:v>
                </c:pt>
                <c:pt idx="141">
                  <c:v>9.7336434668714791</c:v>
                </c:pt>
                <c:pt idx="142">
                  <c:v>11.379821126871418</c:v>
                </c:pt>
                <c:pt idx="143">
                  <c:v>12.41813809687136</c:v>
                </c:pt>
                <c:pt idx="144">
                  <c:v>13.087688226871297</c:v>
                </c:pt>
                <c:pt idx="145">
                  <c:v>13.882624126871352</c:v>
                </c:pt>
                <c:pt idx="146">
                  <c:v>14.807692606871417</c:v>
                </c:pt>
                <c:pt idx="147">
                  <c:v>15.715301646871406</c:v>
                </c:pt>
                <c:pt idx="148">
                  <c:v>16.173291256871352</c:v>
                </c:pt>
                <c:pt idx="149">
                  <c:v>16.765803865567023</c:v>
                </c:pt>
                <c:pt idx="150">
                  <c:v>16.448631196871347</c:v>
                </c:pt>
                <c:pt idx="151">
                  <c:v>15.831281956871418</c:v>
                </c:pt>
                <c:pt idx="152">
                  <c:v>14.489766546871298</c:v>
                </c:pt>
                <c:pt idx="153">
                  <c:v>12.186750906871282</c:v>
                </c:pt>
                <c:pt idx="154">
                  <c:v>10.135243296871423</c:v>
                </c:pt>
                <c:pt idx="155">
                  <c:v>6.7914666414868083</c:v>
                </c:pt>
                <c:pt idx="156">
                  <c:v>0.92619488187133903</c:v>
                </c:pt>
                <c:pt idx="157">
                  <c:v>-0.16437136312865158</c:v>
                </c:pt>
                <c:pt idx="158">
                  <c:v>-1.459722764181308</c:v>
                </c:pt>
                <c:pt idx="159">
                  <c:v>-3.5288773831285871</c:v>
                </c:pt>
                <c:pt idx="160">
                  <c:v>-5.1783665031287001</c:v>
                </c:pt>
                <c:pt idx="161">
                  <c:v>-6.8915370331287278</c:v>
                </c:pt>
                <c:pt idx="162">
                  <c:v>-8.1926786731286825</c:v>
                </c:pt>
                <c:pt idx="163">
                  <c:v>-9.4313564831284218</c:v>
                </c:pt>
                <c:pt idx="164">
                  <c:v>-9.9823709115496548</c:v>
                </c:pt>
                <c:pt idx="165">
                  <c:v>-10.677632743128644</c:v>
                </c:pt>
                <c:pt idx="166">
                  <c:v>-10.684698287246377</c:v>
                </c:pt>
                <c:pt idx="167">
                  <c:v>-10.524191963128699</c:v>
                </c:pt>
                <c:pt idx="168">
                  <c:v>-10.234441443128658</c:v>
                </c:pt>
                <c:pt idx="169">
                  <c:v>-9.753701623128574</c:v>
                </c:pt>
                <c:pt idx="170">
                  <c:v>-8.8848244635587825</c:v>
                </c:pt>
                <c:pt idx="171">
                  <c:v>-8.4297992331288789</c:v>
                </c:pt>
                <c:pt idx="172">
                  <c:v>-8.3496432431285967</c:v>
                </c:pt>
                <c:pt idx="173">
                  <c:v>-7.4919140181287496</c:v>
                </c:pt>
                <c:pt idx="174">
                  <c:v>-7.3600668431286209</c:v>
                </c:pt>
                <c:pt idx="175">
                  <c:v>-7.5631399231286167</c:v>
                </c:pt>
                <c:pt idx="176">
                  <c:v>-7.9744675010234403</c:v>
                </c:pt>
                <c:pt idx="177">
                  <c:v>-8.6340179531286498</c:v>
                </c:pt>
                <c:pt idx="178">
                  <c:v>-8.8724785931287684</c:v>
                </c:pt>
                <c:pt idx="179">
                  <c:v>-8.6443829231285889</c:v>
                </c:pt>
                <c:pt idx="180">
                  <c:v>-8.1833342031286982</c:v>
                </c:pt>
                <c:pt idx="181">
                  <c:v>-7.826329076461958</c:v>
                </c:pt>
                <c:pt idx="182">
                  <c:v>-6.2985138597953885</c:v>
                </c:pt>
                <c:pt idx="183">
                  <c:v>-5.7951030831286818</c:v>
                </c:pt>
                <c:pt idx="184">
                  <c:v>-5.0290297331286524</c:v>
                </c:pt>
                <c:pt idx="185">
                  <c:v>-4.2219738431285947</c:v>
                </c:pt>
                <c:pt idx="186">
                  <c:v>-3.1855142531288152</c:v>
                </c:pt>
                <c:pt idx="187">
                  <c:v>-2.3263117644052191</c:v>
                </c:pt>
                <c:pt idx="188">
                  <c:v>-1.3791978731287746</c:v>
                </c:pt>
                <c:pt idx="189">
                  <c:v>-0.7636850331285252</c:v>
                </c:pt>
                <c:pt idx="190">
                  <c:v>-0.28577440979529467</c:v>
                </c:pt>
                <c:pt idx="191">
                  <c:v>1.4710565235380391</c:v>
                </c:pt>
                <c:pt idx="192">
                  <c:v>1.9620808968714138</c:v>
                </c:pt>
                <c:pt idx="193">
                  <c:v>2.9348356968712879</c:v>
                </c:pt>
                <c:pt idx="194">
                  <c:v>4.0626926668713415</c:v>
                </c:pt>
                <c:pt idx="195">
                  <c:v>4.971062086871302</c:v>
                </c:pt>
                <c:pt idx="196">
                  <c:v>5.7768757968713391</c:v>
                </c:pt>
                <c:pt idx="197">
                  <c:v>6.3306989268712224</c:v>
                </c:pt>
                <c:pt idx="198">
                  <c:v>6.7440339068713495</c:v>
                </c:pt>
                <c:pt idx="199">
                  <c:v>6.9071237568713428</c:v>
                </c:pt>
                <c:pt idx="200">
                  <c:v>7.5271687322811971</c:v>
                </c:pt>
                <c:pt idx="201">
                  <c:v>7.689536936871475</c:v>
                </c:pt>
                <c:pt idx="202">
                  <c:v>8.0558795868713275</c:v>
                </c:pt>
                <c:pt idx="203">
                  <c:v>8.5116061568713945</c:v>
                </c:pt>
                <c:pt idx="204">
                  <c:v>9.0812784768712991</c:v>
                </c:pt>
                <c:pt idx="205">
                  <c:v>9.4869844386895519</c:v>
                </c:pt>
                <c:pt idx="206">
                  <c:v>9.8050100068713704</c:v>
                </c:pt>
                <c:pt idx="207">
                  <c:v>10.048672516871235</c:v>
                </c:pt>
                <c:pt idx="208">
                  <c:v>10.257262725621345</c:v>
                </c:pt>
                <c:pt idx="209">
                  <c:v>10.886698302325884</c:v>
                </c:pt>
                <c:pt idx="210">
                  <c:v>10.940540556871358</c:v>
                </c:pt>
                <c:pt idx="211">
                  <c:v>10.937225906871399</c:v>
                </c:pt>
                <c:pt idx="212">
                  <c:v>10.831780106871378</c:v>
                </c:pt>
                <c:pt idx="213">
                  <c:v>10.774323466871232</c:v>
                </c:pt>
                <c:pt idx="214">
                  <c:v>10.731215456871318</c:v>
                </c:pt>
                <c:pt idx="215">
                  <c:v>10.698783166871319</c:v>
                </c:pt>
                <c:pt idx="216">
                  <c:v>10.526257118573422</c:v>
                </c:pt>
                <c:pt idx="217">
                  <c:v>10.344002399728513</c:v>
                </c:pt>
                <c:pt idx="218">
                  <c:v>10.907023656871417</c:v>
                </c:pt>
                <c:pt idx="219">
                  <c:v>11.151649286871375</c:v>
                </c:pt>
                <c:pt idx="220">
                  <c:v>11.400000816871358</c:v>
                </c:pt>
                <c:pt idx="221">
                  <c:v>11.682542926871406</c:v>
                </c:pt>
                <c:pt idx="222">
                  <c:v>11.843157009559665</c:v>
                </c:pt>
                <c:pt idx="223">
                  <c:v>11.815744036871287</c:v>
                </c:pt>
                <c:pt idx="224">
                  <c:v>11.764333610529992</c:v>
                </c:pt>
                <c:pt idx="225">
                  <c:v>11.606420990204615</c:v>
                </c:pt>
                <c:pt idx="226">
                  <c:v>11.416578286871399</c:v>
                </c:pt>
                <c:pt idx="227">
                  <c:v>11.221703645760243</c:v>
                </c:pt>
                <c:pt idx="228">
                  <c:v>10.770016226871434</c:v>
                </c:pt>
                <c:pt idx="229">
                  <c:v>10.213187526871309</c:v>
                </c:pt>
                <c:pt idx="230">
                  <c:v>9.3466137668713678</c:v>
                </c:pt>
                <c:pt idx="231">
                  <c:v>8.2155487346492233</c:v>
                </c:pt>
                <c:pt idx="232">
                  <c:v>4.4760065815467573</c:v>
                </c:pt>
                <c:pt idx="233">
                  <c:v>3.7875574168713095</c:v>
                </c:pt>
                <c:pt idx="234">
                  <c:v>2.9038715068713135</c:v>
                </c:pt>
                <c:pt idx="235">
                  <c:v>1.9340781068714825</c:v>
                </c:pt>
                <c:pt idx="236">
                  <c:v>0.8490214768713148</c:v>
                </c:pt>
                <c:pt idx="237">
                  <c:v>-6.7904041001000365E-2</c:v>
                </c:pt>
                <c:pt idx="238">
                  <c:v>-0.90216575312869929</c:v>
                </c:pt>
                <c:pt idx="239">
                  <c:v>-1.622621973128759</c:v>
                </c:pt>
                <c:pt idx="240">
                  <c:v>-2.2067992431286285</c:v>
                </c:pt>
                <c:pt idx="241">
                  <c:v>-6.2923439845079105</c:v>
                </c:pt>
                <c:pt idx="242">
                  <c:v>-6.4079742885832882</c:v>
                </c:pt>
                <c:pt idx="243">
                  <c:v>-6.1261320931285326</c:v>
                </c:pt>
                <c:pt idx="244">
                  <c:v>-5.9349669531287788</c:v>
                </c:pt>
                <c:pt idx="245">
                  <c:v>-6.0111128531286226</c:v>
                </c:pt>
                <c:pt idx="246">
                  <c:v>-6.3940326931286791</c:v>
                </c:pt>
                <c:pt idx="247">
                  <c:v>-6.7978711168660766</c:v>
                </c:pt>
                <c:pt idx="248">
                  <c:v>-7.0932967431286347</c:v>
                </c:pt>
                <c:pt idx="249">
                  <c:v>-7.3198563882898497</c:v>
                </c:pt>
                <c:pt idx="250">
                  <c:v>-7.240431833128639</c:v>
                </c:pt>
                <c:pt idx="251">
                  <c:v>-7.0594504831287574</c:v>
                </c:pt>
                <c:pt idx="252">
                  <c:v>-6.7991491131285091</c:v>
                </c:pt>
                <c:pt idx="253">
                  <c:v>-6.4476501899371517</c:v>
                </c:pt>
                <c:pt idx="254">
                  <c:v>-6.3073861931286235</c:v>
                </c:pt>
                <c:pt idx="255">
                  <c:v>-6.2695117031286571</c:v>
                </c:pt>
                <c:pt idx="256">
                  <c:v>-6.2071788631288154</c:v>
                </c:pt>
                <c:pt idx="257">
                  <c:v>-6.1920425274423092</c:v>
                </c:pt>
                <c:pt idx="258">
                  <c:v>-7.3804692799706277</c:v>
                </c:pt>
                <c:pt idx="259">
                  <c:v>-7.8418841131286428</c:v>
                </c:pt>
                <c:pt idx="260">
                  <c:v>-8.3315988231285303</c:v>
                </c:pt>
                <c:pt idx="261">
                  <c:v>-8.5149251031286717</c:v>
                </c:pt>
                <c:pt idx="262">
                  <c:v>-7.9822293237736979</c:v>
                </c:pt>
                <c:pt idx="263">
                  <c:v>-6.8344336231286036</c:v>
                </c:pt>
                <c:pt idx="264">
                  <c:v>-5.6110487431286504</c:v>
                </c:pt>
                <c:pt idx="265">
                  <c:v>0.36326672675089366</c:v>
                </c:pt>
                <c:pt idx="266">
                  <c:v>1.8656613868713379</c:v>
                </c:pt>
                <c:pt idx="267">
                  <c:v>3.347312096871307</c:v>
                </c:pt>
                <c:pt idx="268">
                  <c:v>4.700762805258492</c:v>
                </c:pt>
                <c:pt idx="269">
                  <c:v>6.4791610768714492</c:v>
                </c:pt>
                <c:pt idx="270">
                  <c:v>7.8507884868713678</c:v>
                </c:pt>
                <c:pt idx="271">
                  <c:v>8.6022315902046991</c:v>
                </c:pt>
                <c:pt idx="272">
                  <c:v>11.397545374518419</c:v>
                </c:pt>
                <c:pt idx="273">
                  <c:v>12.266663116871483</c:v>
                </c:pt>
                <c:pt idx="274">
                  <c:v>13.603853994245071</c:v>
                </c:pt>
                <c:pt idx="275">
                  <c:v>14.775213196871318</c:v>
                </c:pt>
                <c:pt idx="276">
                  <c:v>15.881649816871377</c:v>
                </c:pt>
                <c:pt idx="277">
                  <c:v>16.598314946871412</c:v>
                </c:pt>
                <c:pt idx="278">
                  <c:v>16.853302963942085</c:v>
                </c:pt>
                <c:pt idx="279">
                  <c:v>16.969351916871254</c:v>
                </c:pt>
                <c:pt idx="280">
                  <c:v>16.96694792353799</c:v>
                </c:pt>
                <c:pt idx="281">
                  <c:v>16.107137067682167</c:v>
                </c:pt>
                <c:pt idx="282">
                  <c:v>15.951048366871333</c:v>
                </c:pt>
                <c:pt idx="283">
                  <c:v>16.081659346871291</c:v>
                </c:pt>
                <c:pt idx="284">
                  <c:v>16.502328448790564</c:v>
                </c:pt>
                <c:pt idx="285">
                  <c:v>17.071755106871365</c:v>
                </c:pt>
                <c:pt idx="286">
                  <c:v>17.256734886871342</c:v>
                </c:pt>
                <c:pt idx="287">
                  <c:v>17.240246206871316</c:v>
                </c:pt>
                <c:pt idx="288">
                  <c:v>17.12475734382798</c:v>
                </c:pt>
                <c:pt idx="289">
                  <c:v>17.055957131871331</c:v>
                </c:pt>
                <c:pt idx="290">
                  <c:v>15.468943579452059</c:v>
                </c:pt>
                <c:pt idx="291">
                  <c:v>14.872252306871321</c:v>
                </c:pt>
                <c:pt idx="292">
                  <c:v>14.188941546871371</c:v>
                </c:pt>
                <c:pt idx="293">
                  <c:v>13.715554096871486</c:v>
                </c:pt>
                <c:pt idx="294">
                  <c:v>13.235756226871249</c:v>
                </c:pt>
                <c:pt idx="295">
                  <c:v>12.83781089687132</c:v>
                </c:pt>
                <c:pt idx="296">
                  <c:v>11.637398786871266</c:v>
                </c:pt>
                <c:pt idx="297">
                  <c:v>10.1512418868714</c:v>
                </c:pt>
                <c:pt idx="298">
                  <c:v>9.3155930568713554</c:v>
                </c:pt>
                <c:pt idx="299">
                  <c:v>4.8084253134751105</c:v>
                </c:pt>
                <c:pt idx="300">
                  <c:v>3.5848729368713919</c:v>
                </c:pt>
                <c:pt idx="301">
                  <c:v>1.0103239468713809</c:v>
                </c:pt>
                <c:pt idx="302">
                  <c:v>-1.4359394731285557</c:v>
                </c:pt>
                <c:pt idx="303">
                  <c:v>-3.635716330085244</c:v>
                </c:pt>
                <c:pt idx="304">
                  <c:v>-6.0939996231286813</c:v>
                </c:pt>
                <c:pt idx="305">
                  <c:v>-8.0773990631287376</c:v>
                </c:pt>
                <c:pt idx="306">
                  <c:v>-9.7255991363870642</c:v>
                </c:pt>
                <c:pt idx="307">
                  <c:v>-13.349792892553896</c:v>
                </c:pt>
                <c:pt idx="308">
                  <c:v>-14.166485679970823</c:v>
                </c:pt>
                <c:pt idx="309">
                  <c:v>-14.924400253128727</c:v>
                </c:pt>
                <c:pt idx="310">
                  <c:v>-15.967426593128444</c:v>
                </c:pt>
                <c:pt idx="311">
                  <c:v>-16.763625383128662</c:v>
                </c:pt>
                <c:pt idx="312">
                  <c:v>-17.160312248504951</c:v>
                </c:pt>
                <c:pt idx="313">
                  <c:v>-17.377598613128697</c:v>
                </c:pt>
                <c:pt idx="314">
                  <c:v>-17.38920309540125</c:v>
                </c:pt>
                <c:pt idx="315">
                  <c:v>-16.812463600271499</c:v>
                </c:pt>
                <c:pt idx="316">
                  <c:v>-16.714385896189992</c:v>
                </c:pt>
                <c:pt idx="317">
                  <c:v>-16.359253581512469</c:v>
                </c:pt>
                <c:pt idx="318">
                  <c:v>-15.98161800312857</c:v>
                </c:pt>
                <c:pt idx="319">
                  <c:v>-15.632540733128698</c:v>
                </c:pt>
                <c:pt idx="320">
                  <c:v>-15.283242883128509</c:v>
                </c:pt>
                <c:pt idx="321">
                  <c:v>-15.280303582209168</c:v>
                </c:pt>
                <c:pt idx="322">
                  <c:v>-15.294642090350791</c:v>
                </c:pt>
                <c:pt idx="323">
                  <c:v>-12.823141028842944</c:v>
                </c:pt>
                <c:pt idx="324">
                  <c:v>-12.041643223128531</c:v>
                </c:pt>
                <c:pt idx="325">
                  <c:v>-10.631026163128519</c:v>
                </c:pt>
                <c:pt idx="326">
                  <c:v>-9.3439243757817962</c:v>
                </c:pt>
                <c:pt idx="327">
                  <c:v>-7.8225637831285582</c:v>
                </c:pt>
                <c:pt idx="328">
                  <c:v>-6.4346422931286646</c:v>
                </c:pt>
                <c:pt idx="329">
                  <c:v>-4.6760176635831812</c:v>
                </c:pt>
                <c:pt idx="330">
                  <c:v>1.2878662568713675</c:v>
                </c:pt>
                <c:pt idx="331">
                  <c:v>2.471619903335962</c:v>
                </c:pt>
                <c:pt idx="332">
                  <c:v>3.5036746568713131</c:v>
                </c:pt>
                <c:pt idx="333">
                  <c:v>4.6866008568712916</c:v>
                </c:pt>
                <c:pt idx="334">
                  <c:v>5.8966350268713228</c:v>
                </c:pt>
                <c:pt idx="335">
                  <c:v>7.0928725902048217</c:v>
                </c:pt>
                <c:pt idx="336">
                  <c:v>8.2530826968713225</c:v>
                </c:pt>
                <c:pt idx="337">
                  <c:v>9.4256361030251732</c:v>
                </c:pt>
                <c:pt idx="338">
                  <c:v>13.347996828299916</c:v>
                </c:pt>
                <c:pt idx="339">
                  <c:v>14.85088737687132</c:v>
                </c:pt>
                <c:pt idx="340">
                  <c:v>16.836757196871361</c:v>
                </c:pt>
                <c:pt idx="341">
                  <c:v>18.507758156871326</c:v>
                </c:pt>
                <c:pt idx="342">
                  <c:v>19.99160196339308</c:v>
                </c:pt>
                <c:pt idx="343">
                  <c:v>21.187342606871432</c:v>
                </c:pt>
                <c:pt idx="344">
                  <c:v>22.538756496871308</c:v>
                </c:pt>
                <c:pt idx="345">
                  <c:v>24.050731766871287</c:v>
                </c:pt>
                <c:pt idx="346">
                  <c:v>26.027120166871441</c:v>
                </c:pt>
                <c:pt idx="347">
                  <c:v>27.566997467982524</c:v>
                </c:pt>
                <c:pt idx="348">
                  <c:v>28.471572656871352</c:v>
                </c:pt>
                <c:pt idx="349">
                  <c:v>28.541396556871334</c:v>
                </c:pt>
                <c:pt idx="350">
                  <c:v>28.324654586871503</c:v>
                </c:pt>
                <c:pt idx="351">
                  <c:v>28.19684700687143</c:v>
                </c:pt>
                <c:pt idx="352">
                  <c:v>28.021918476871392</c:v>
                </c:pt>
                <c:pt idx="353">
                  <c:v>27.789061388184507</c:v>
                </c:pt>
                <c:pt idx="354">
                  <c:v>27.482877525164021</c:v>
                </c:pt>
                <c:pt idx="355">
                  <c:v>25.968789795332853</c:v>
                </c:pt>
                <c:pt idx="356">
                  <c:v>25.592482026871409</c:v>
                </c:pt>
                <c:pt idx="357">
                  <c:v>24.660471576871309</c:v>
                </c:pt>
                <c:pt idx="358">
                  <c:v>23.736662856871355</c:v>
                </c:pt>
                <c:pt idx="359">
                  <c:v>22.596864418487538</c:v>
                </c:pt>
                <c:pt idx="360">
                  <c:v>21.586582556871306</c:v>
                </c:pt>
                <c:pt idx="361">
                  <c:v>20.426093148175646</c:v>
                </c:pt>
                <c:pt idx="362">
                  <c:v>15.044987962753748</c:v>
                </c:pt>
                <c:pt idx="363">
                  <c:v>13.243570276871353</c:v>
                </c:pt>
                <c:pt idx="364">
                  <c:v>11.737967077095956</c:v>
                </c:pt>
                <c:pt idx="365">
                  <c:v>9.5664528568713418</c:v>
                </c:pt>
                <c:pt idx="366">
                  <c:v>7.3776052868714288</c:v>
                </c:pt>
                <c:pt idx="367">
                  <c:v>4.7756941568713103</c:v>
                </c:pt>
                <c:pt idx="368">
                  <c:v>2.5775539868714938</c:v>
                </c:pt>
                <c:pt idx="369">
                  <c:v>1.2723662568713503</c:v>
                </c:pt>
                <c:pt idx="370">
                  <c:v>-4.219768134432984</c:v>
                </c:pt>
                <c:pt idx="371">
                  <c:v>-5.1013260931287903</c:v>
                </c:pt>
                <c:pt idx="372">
                  <c:v>-6.5172852931285945</c:v>
                </c:pt>
                <c:pt idx="373">
                  <c:v>-7.8245804931287193</c:v>
                </c:pt>
                <c:pt idx="374">
                  <c:v>-8.9228384631286168</c:v>
                </c:pt>
                <c:pt idx="375">
                  <c:v>-9.8048261531287721</c:v>
                </c:pt>
                <c:pt idx="376">
                  <c:v>-10.650042722926784</c:v>
                </c:pt>
                <c:pt idx="377">
                  <c:v>-11.668902543128642</c:v>
                </c:pt>
                <c:pt idx="378">
                  <c:v>-12.263247223128587</c:v>
                </c:pt>
                <c:pt idx="379">
                  <c:v>-12.756529783128617</c:v>
                </c:pt>
                <c:pt idx="380">
                  <c:v>-13.287720693128563</c:v>
                </c:pt>
                <c:pt idx="381">
                  <c:v>-13.853288377537286</c:v>
                </c:pt>
                <c:pt idx="382">
                  <c:v>-14.239896123128702</c:v>
                </c:pt>
                <c:pt idx="383">
                  <c:v>-14.547443643128602</c:v>
                </c:pt>
                <c:pt idx="384">
                  <c:v>-14.812302013128534</c:v>
                </c:pt>
                <c:pt idx="385">
                  <c:v>-15.050881083128759</c:v>
                </c:pt>
                <c:pt idx="386">
                  <c:v>-15.148467633372745</c:v>
                </c:pt>
                <c:pt idx="387">
                  <c:v>-15.265201173128689</c:v>
                </c:pt>
                <c:pt idx="388">
                  <c:v>-15.378204223128495</c:v>
                </c:pt>
                <c:pt idx="389">
                  <c:v>-15.325569503128682</c:v>
                </c:pt>
                <c:pt idx="390">
                  <c:v>-15.208613753128603</c:v>
                </c:pt>
                <c:pt idx="391">
                  <c:v>-15.15103372312862</c:v>
                </c:pt>
                <c:pt idx="392">
                  <c:v>-14.961454369391209</c:v>
                </c:pt>
                <c:pt idx="393">
                  <c:v>-14.741395053128668</c:v>
                </c:pt>
                <c:pt idx="394">
                  <c:v>-14.534432543128574</c:v>
                </c:pt>
                <c:pt idx="395">
                  <c:v>-14.281349093128682</c:v>
                </c:pt>
                <c:pt idx="396">
                  <c:v>-14.089929066045261</c:v>
                </c:pt>
                <c:pt idx="397">
                  <c:v>-11.923111009795305</c:v>
                </c:pt>
                <c:pt idx="398">
                  <c:v>-11.436011123128678</c:v>
                </c:pt>
                <c:pt idx="399">
                  <c:v>-10.901215843128654</c:v>
                </c:pt>
                <c:pt idx="400">
                  <c:v>-10.400970803128647</c:v>
                </c:pt>
                <c:pt idx="401">
                  <c:v>-9.8691180631286706</c:v>
                </c:pt>
                <c:pt idx="402">
                  <c:v>-9.307695688780715</c:v>
                </c:pt>
                <c:pt idx="403">
                  <c:v>-8.6695263031286238</c:v>
                </c:pt>
                <c:pt idx="404">
                  <c:v>-8.2332580288428936</c:v>
                </c:pt>
                <c:pt idx="405">
                  <c:v>-5.3087029931288061</c:v>
                </c:pt>
                <c:pt idx="406">
                  <c:v>-5.2262921231285748</c:v>
                </c:pt>
                <c:pt idx="407">
                  <c:v>-5.2488176731284977</c:v>
                </c:pt>
                <c:pt idx="408">
                  <c:v>-5.5057489047447232</c:v>
                </c:pt>
                <c:pt idx="409">
                  <c:v>-5.8838152131285408</c:v>
                </c:pt>
                <c:pt idx="410">
                  <c:v>-6.2806411031286338</c:v>
                </c:pt>
                <c:pt idx="411">
                  <c:v>-6.4380146231286517</c:v>
                </c:pt>
                <c:pt idx="412">
                  <c:v>-6.2315758859857624</c:v>
                </c:pt>
                <c:pt idx="413">
                  <c:v>-2.6908543188863243</c:v>
                </c:pt>
                <c:pt idx="414">
                  <c:v>-0.89986859312861611</c:v>
                </c:pt>
                <c:pt idx="415">
                  <c:v>0.95375168240337915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12.414477236871267</c:v>
                </c:pt>
                <c:pt idx="424">
                  <c:v>13.320344896871351</c:v>
                </c:pt>
                <c:pt idx="425">
                  <c:v>13.865304280127154</c:v>
                </c:pt>
                <c:pt idx="426">
                  <c:v>14.30267451687137</c:v>
                </c:pt>
                <c:pt idx="427">
                  <c:v>14.566715786871328</c:v>
                </c:pt>
                <c:pt idx="428">
                  <c:v>14.60890284687127</c:v>
                </c:pt>
                <c:pt idx="429">
                  <c:v>14.804392456871327</c:v>
                </c:pt>
                <c:pt idx="430">
                  <c:v>14.953545806871324</c:v>
                </c:pt>
                <c:pt idx="431">
                  <c:v>14.500571595580952</c:v>
                </c:pt>
                <c:pt idx="432">
                  <c:v>14.457725096871314</c:v>
                </c:pt>
                <c:pt idx="433">
                  <c:v>14.592488626871361</c:v>
                </c:pt>
                <c:pt idx="434">
                  <c:v>14.714077266871323</c:v>
                </c:pt>
                <c:pt idx="435">
                  <c:v>14.41652370687126</c:v>
                </c:pt>
                <c:pt idx="436">
                  <c:v>13.678539848708173</c:v>
                </c:pt>
                <c:pt idx="437">
                  <c:v>13.049289346871305</c:v>
                </c:pt>
                <c:pt idx="438">
                  <c:v>12.88435344836078</c:v>
                </c:pt>
                <c:pt idx="439">
                  <c:v>12.435121165962201</c:v>
                </c:pt>
                <c:pt idx="440">
                  <c:v>12.344306766871398</c:v>
                </c:pt>
                <c:pt idx="441">
                  <c:v>12.321260976871368</c:v>
                </c:pt>
                <c:pt idx="442">
                  <c:v>12.266653967982505</c:v>
                </c:pt>
                <c:pt idx="443">
                  <c:v>12.121100026871288</c:v>
                </c:pt>
                <c:pt idx="444">
                  <c:v>11.930047186871263</c:v>
                </c:pt>
                <c:pt idx="445">
                  <c:v>11.582745492826353</c:v>
                </c:pt>
                <c:pt idx="446">
                  <c:v>9.5280512568713487</c:v>
                </c:pt>
                <c:pt idx="447">
                  <c:v>9.214206746667287</c:v>
                </c:pt>
                <c:pt idx="448">
                  <c:v>8.5885404386895772</c:v>
                </c:pt>
                <c:pt idx="449">
                  <c:v>8.0662155368712867</c:v>
                </c:pt>
                <c:pt idx="450">
                  <c:v>7.5440700968712795</c:v>
                </c:pt>
                <c:pt idx="451">
                  <c:v>7.0100558068713621</c:v>
                </c:pt>
                <c:pt idx="452">
                  <c:v>6.6915823168714015</c:v>
                </c:pt>
                <c:pt idx="453">
                  <c:v>6.3512111189403413</c:v>
                </c:pt>
                <c:pt idx="454">
                  <c:v>4.3309812568713504</c:v>
                </c:pt>
                <c:pt idx="455">
                  <c:v>3.9806891956468178</c:v>
                </c:pt>
                <c:pt idx="456">
                  <c:v>3.1798648368713316</c:v>
                </c:pt>
                <c:pt idx="457">
                  <c:v>2.3239583168712548</c:v>
                </c:pt>
                <c:pt idx="458">
                  <c:v>1.6523279368712462</c:v>
                </c:pt>
                <c:pt idx="459">
                  <c:v>1.1493275396995983</c:v>
                </c:pt>
                <c:pt idx="460">
                  <c:v>0.84757729687137862</c:v>
                </c:pt>
                <c:pt idx="461">
                  <c:v>0.7879762668713679</c:v>
                </c:pt>
                <c:pt idx="462">
                  <c:v>0.84446907687147665</c:v>
                </c:pt>
                <c:pt idx="463">
                  <c:v>0.94895048687133954</c:v>
                </c:pt>
                <c:pt idx="464">
                  <c:v>1.0274363112191474</c:v>
                </c:pt>
                <c:pt idx="465">
                  <c:v>1.0016292968712572</c:v>
                </c:pt>
                <c:pt idx="466">
                  <c:v>0.79009272687137866</c:v>
                </c:pt>
                <c:pt idx="467">
                  <c:v>0.46725206687150944</c:v>
                </c:pt>
                <c:pt idx="468">
                  <c:v>2.4057568712976276E-3</c:v>
                </c:pt>
                <c:pt idx="469">
                  <c:v>-0.38167210027148724</c:v>
                </c:pt>
                <c:pt idx="470">
                  <c:v>-0.69673204312861969</c:v>
                </c:pt>
                <c:pt idx="471">
                  <c:v>-0.8568656531287222</c:v>
                </c:pt>
                <c:pt idx="472">
                  <c:v>-1.0131317431285818</c:v>
                </c:pt>
                <c:pt idx="473">
                  <c:v>-1.4092583231285403</c:v>
                </c:pt>
                <c:pt idx="474">
                  <c:v>-2.0312068247614397</c:v>
                </c:pt>
                <c:pt idx="475">
                  <c:v>-2.7261476731287493</c:v>
                </c:pt>
                <c:pt idx="476">
                  <c:v>-3.4410277431287</c:v>
                </c:pt>
                <c:pt idx="477">
                  <c:v>-4.5010972031288237</c:v>
                </c:pt>
                <c:pt idx="478">
                  <c:v>-5.4225709031287135</c:v>
                </c:pt>
                <c:pt idx="479">
                  <c:v>-6.5147717128254765</c:v>
                </c:pt>
                <c:pt idx="480">
                  <c:v>-7.4158756431285564</c:v>
                </c:pt>
                <c:pt idx="481">
                  <c:v>-8.2196769431285901</c:v>
                </c:pt>
                <c:pt idx="482">
                  <c:v>-9.1030163331285223</c:v>
                </c:pt>
                <c:pt idx="483">
                  <c:v>-9.8128228655776297</c:v>
                </c:pt>
                <c:pt idx="484">
                  <c:v>-10.581574113128699</c:v>
                </c:pt>
                <c:pt idx="485">
                  <c:v>-11.068083207414404</c:v>
                </c:pt>
                <c:pt idx="486">
                  <c:v>-14.67780642090645</c:v>
                </c:pt>
                <c:pt idx="487">
                  <c:v>-14.747628903128597</c:v>
                </c:pt>
                <c:pt idx="488">
                  <c:v>-14.916269343128549</c:v>
                </c:pt>
                <c:pt idx="489">
                  <c:v>-15.194883248179213</c:v>
                </c:pt>
                <c:pt idx="490">
                  <c:v>-15.418120343128663</c:v>
                </c:pt>
                <c:pt idx="491">
                  <c:v>-15.422194283128537</c:v>
                </c:pt>
                <c:pt idx="492">
                  <c:v>-15.276260683128683</c:v>
                </c:pt>
                <c:pt idx="493">
                  <c:v>-15.093331298684166</c:v>
                </c:pt>
                <c:pt idx="494">
                  <c:v>-14.828793423128673</c:v>
                </c:pt>
                <c:pt idx="495">
                  <c:v>-14.804552643128559</c:v>
                </c:pt>
                <c:pt idx="496">
                  <c:v>-15.075324103128466</c:v>
                </c:pt>
                <c:pt idx="497">
                  <c:v>-15.05551229214826</c:v>
                </c:pt>
                <c:pt idx="498">
                  <c:v>-15.182586243128632</c:v>
                </c:pt>
                <c:pt idx="499">
                  <c:v>-15.443682263961952</c:v>
                </c:pt>
                <c:pt idx="500">
                  <c:v>-15.724200373128808</c:v>
                </c:pt>
                <c:pt idx="501">
                  <c:v>-15.693057143128598</c:v>
                </c:pt>
                <c:pt idx="502">
                  <c:v>-15.52304508312865</c:v>
                </c:pt>
                <c:pt idx="503">
                  <c:v>-15.400598823128764</c:v>
                </c:pt>
                <c:pt idx="504">
                  <c:v>-15.366178743128646</c:v>
                </c:pt>
                <c:pt idx="505">
                  <c:v>-14.802877395302589</c:v>
                </c:pt>
                <c:pt idx="506">
                  <c:v>-14.26212232312875</c:v>
                </c:pt>
                <c:pt idx="507">
                  <c:v>-13.80453083312873</c:v>
                </c:pt>
                <c:pt idx="508">
                  <c:v>-13.478322253128699</c:v>
                </c:pt>
                <c:pt idx="509">
                  <c:v>-13.374718223128626</c:v>
                </c:pt>
                <c:pt idx="510">
                  <c:v>-13.319099712825551</c:v>
                </c:pt>
                <c:pt idx="511">
                  <c:v>-13.285964554893273</c:v>
                </c:pt>
                <c:pt idx="512">
                  <c:v>-12.5242604097953</c:v>
                </c:pt>
                <c:pt idx="513">
                  <c:v>-12.366498000860574</c:v>
                </c:pt>
                <c:pt idx="514">
                  <c:v>-12.047708023128475</c:v>
                </c:pt>
                <c:pt idx="515">
                  <c:v>-11.625021163128448</c:v>
                </c:pt>
                <c:pt idx="516">
                  <c:v>-10.675933854239705</c:v>
                </c:pt>
                <c:pt idx="517">
                  <c:v>-9.5944164831284695</c:v>
                </c:pt>
                <c:pt idx="518">
                  <c:v>-8.5175636831286425</c:v>
                </c:pt>
                <c:pt idx="519">
                  <c:v>-7.4700374288429572</c:v>
                </c:pt>
                <c:pt idx="520">
                  <c:v>-2.6723739155424084</c:v>
                </c:pt>
                <c:pt idx="521">
                  <c:v>-1.8111232743786299</c:v>
                </c:pt>
                <c:pt idx="522">
                  <c:v>4.9022146871408288E-2</c:v>
                </c:pt>
                <c:pt idx="523">
                  <c:v>1.074128216871344</c:v>
                </c:pt>
                <c:pt idx="524">
                  <c:v>2.3533688168713809</c:v>
                </c:pt>
                <c:pt idx="525">
                  <c:v>3.5574770868713745</c:v>
                </c:pt>
                <c:pt idx="526">
                  <c:v>4.5788681264365181</c:v>
                </c:pt>
                <c:pt idx="527">
                  <c:v>5.5501043768713147</c:v>
                </c:pt>
                <c:pt idx="528">
                  <c:v>6.0456867330619284</c:v>
                </c:pt>
                <c:pt idx="529">
                  <c:v>8.9714776046974976</c:v>
                </c:pt>
                <c:pt idx="530">
                  <c:v>9.6862735168713208</c:v>
                </c:pt>
                <c:pt idx="531">
                  <c:v>10.124154506871449</c:v>
                </c:pt>
                <c:pt idx="532">
                  <c:v>10.412733552789696</c:v>
                </c:pt>
                <c:pt idx="533">
                  <c:v>10.69843342687129</c:v>
                </c:pt>
                <c:pt idx="534">
                  <c:v>11.239541806871358</c:v>
                </c:pt>
                <c:pt idx="535">
                  <c:v>11.805749723538032</c:v>
                </c:pt>
                <c:pt idx="536">
                  <c:v>13.11719813187133</c:v>
                </c:pt>
                <c:pt idx="537">
                  <c:v>13.281096529598585</c:v>
                </c:pt>
                <c:pt idx="538">
                  <c:v>13.606680306871343</c:v>
                </c:pt>
                <c:pt idx="539">
                  <c:v>13.8290174768714</c:v>
                </c:pt>
                <c:pt idx="540">
                  <c:v>13.886013556871266</c:v>
                </c:pt>
                <c:pt idx="541">
                  <c:v>13.983305807891725</c:v>
                </c:pt>
                <c:pt idx="542">
                  <c:v>14.173715246871339</c:v>
                </c:pt>
                <c:pt idx="543">
                  <c:v>14.305668536871469</c:v>
                </c:pt>
                <c:pt idx="544">
                  <c:v>14.365373564563654</c:v>
                </c:pt>
                <c:pt idx="545">
                  <c:v>14.493104870507741</c:v>
                </c:pt>
                <c:pt idx="546">
                  <c:v>14.575935566149646</c:v>
                </c:pt>
                <c:pt idx="547">
                  <c:v>14.621172586871491</c:v>
                </c:pt>
                <c:pt idx="548">
                  <c:v>14.613049786871382</c:v>
                </c:pt>
                <c:pt idx="549">
                  <c:v>14.553578856871315</c:v>
                </c:pt>
                <c:pt idx="550">
                  <c:v>14.485377652220194</c:v>
                </c:pt>
                <c:pt idx="551">
                  <c:v>14.417660316871295</c:v>
                </c:pt>
                <c:pt idx="552">
                  <c:v>14.354073385903604</c:v>
                </c:pt>
                <c:pt idx="553">
                  <c:v>13.264244124795834</c:v>
                </c:pt>
                <c:pt idx="554">
                  <c:v>12.969973046871401</c:v>
                </c:pt>
                <c:pt idx="555">
                  <c:v>12.37772221605498</c:v>
                </c:pt>
                <c:pt idx="556">
                  <c:v>11.618756166871361</c:v>
                </c:pt>
                <c:pt idx="557">
                  <c:v>10.608097936871317</c:v>
                </c:pt>
                <c:pt idx="558">
                  <c:v>9.7755248368713268</c:v>
                </c:pt>
                <c:pt idx="559">
                  <c:v>9.4007812568713547</c:v>
                </c:pt>
                <c:pt idx="560">
                  <c:v>5.3695916457601953</c:v>
                </c:pt>
                <c:pt idx="561">
                  <c:v>4.4897274668713312</c:v>
                </c:pt>
                <c:pt idx="562">
                  <c:v>3.6712105468711949</c:v>
                </c:pt>
                <c:pt idx="563">
                  <c:v>2.9267146168714797</c:v>
                </c:pt>
                <c:pt idx="564">
                  <c:v>2.361439706871324</c:v>
                </c:pt>
                <c:pt idx="565">
                  <c:v>1.8344861548305722</c:v>
                </c:pt>
                <c:pt idx="566">
                  <c:v>1.3700288365814832</c:v>
                </c:pt>
                <c:pt idx="567">
                  <c:v>-2.1144487431286469</c:v>
                </c:pt>
                <c:pt idx="568">
                  <c:v>-2.9632457534379881</c:v>
                </c:pt>
                <c:pt idx="569">
                  <c:v>-4.8454801331288735</c:v>
                </c:pt>
                <c:pt idx="570">
                  <c:v>-6.0108422731286311</c:v>
                </c:pt>
                <c:pt idx="571">
                  <c:v>-7.7438476931287301</c:v>
                </c:pt>
                <c:pt idx="572">
                  <c:v>-9.3807230062864164</c:v>
                </c:pt>
                <c:pt idx="573">
                  <c:v>-10.856030763128775</c:v>
                </c:pt>
                <c:pt idx="574">
                  <c:v>-11.739957723128541</c:v>
                </c:pt>
                <c:pt idx="575">
                  <c:v>-12.488494561310462</c:v>
                </c:pt>
                <c:pt idx="576">
                  <c:v>-14.41525668757315</c:v>
                </c:pt>
                <c:pt idx="577">
                  <c:v>-14.96042125312859</c:v>
                </c:pt>
                <c:pt idx="578">
                  <c:v>-15.684406003128675</c:v>
                </c:pt>
                <c:pt idx="579">
                  <c:v>-16.547412585233985</c:v>
                </c:pt>
                <c:pt idx="580">
                  <c:v>-17.426405583128705</c:v>
                </c:pt>
                <c:pt idx="581">
                  <c:v>-18.219409913128807</c:v>
                </c:pt>
                <c:pt idx="582">
                  <c:v>-18.74444438598568</c:v>
                </c:pt>
                <c:pt idx="583">
                  <c:v>-19.644428743128628</c:v>
                </c:pt>
                <c:pt idx="584">
                  <c:v>-19.65890000312865</c:v>
                </c:pt>
                <c:pt idx="585">
                  <c:v>-19.587263523128613</c:v>
                </c:pt>
                <c:pt idx="586">
                  <c:v>-19.703002930628731</c:v>
                </c:pt>
                <c:pt idx="587">
                  <c:v>-20.126680213128523</c:v>
                </c:pt>
                <c:pt idx="588">
                  <c:v>-20.355684973128689</c:v>
                </c:pt>
                <c:pt idx="589">
                  <c:v>-20.336442583128722</c:v>
                </c:pt>
                <c:pt idx="590">
                  <c:v>-20.138659743128713</c:v>
                </c:pt>
                <c:pt idx="591">
                  <c:v>-20.021639043128566</c:v>
                </c:pt>
                <c:pt idx="592">
                  <c:v>-19.734250955894595</c:v>
                </c:pt>
                <c:pt idx="593">
                  <c:v>-19.733216113128641</c:v>
                </c:pt>
                <c:pt idx="594">
                  <c:v>-19.402758193128626</c:v>
                </c:pt>
                <c:pt idx="595">
                  <c:v>-19.082321103128614</c:v>
                </c:pt>
                <c:pt idx="596">
                  <c:v>-18.904033893128506</c:v>
                </c:pt>
                <c:pt idx="597">
                  <c:v>-18.815655293128515</c:v>
                </c:pt>
                <c:pt idx="598">
                  <c:v>-18.697448877149192</c:v>
                </c:pt>
                <c:pt idx="599">
                  <c:v>-18.594955276461988</c:v>
                </c:pt>
                <c:pt idx="600">
                  <c:v>-18.551488730308186</c:v>
                </c:pt>
                <c:pt idx="601">
                  <c:v>-18.674547833128688</c:v>
                </c:pt>
                <c:pt idx="602">
                  <c:v>-18.520192583128555</c:v>
                </c:pt>
                <c:pt idx="603">
                  <c:v>-18.131931823128632</c:v>
                </c:pt>
                <c:pt idx="604">
                  <c:v>-17.793845313128557</c:v>
                </c:pt>
                <c:pt idx="605">
                  <c:v>-17.515885881059567</c:v>
                </c:pt>
                <c:pt idx="606">
                  <c:v>-17.303366334965332</c:v>
                </c:pt>
                <c:pt idx="607">
                  <c:v>-15.878677834037735</c:v>
                </c:pt>
                <c:pt idx="608">
                  <c:v>-15.531557671700014</c:v>
                </c:pt>
                <c:pt idx="609">
                  <c:v>-15.060332353128722</c:v>
                </c:pt>
                <c:pt idx="610">
                  <c:v>-14.739022333128673</c:v>
                </c:pt>
                <c:pt idx="611">
                  <c:v>-13.985139513128669</c:v>
                </c:pt>
                <c:pt idx="612">
                  <c:v>-12.835606937006339</c:v>
                </c:pt>
                <c:pt idx="613">
                  <c:v>-11.520058023128627</c:v>
                </c:pt>
                <c:pt idx="614">
                  <c:v>-9.9841172687697508</c:v>
                </c:pt>
                <c:pt idx="615">
                  <c:v>-5.6994356662055985</c:v>
                </c:pt>
                <c:pt idx="616">
                  <c:v>-5.0854236421185854</c:v>
                </c:pt>
                <c:pt idx="617">
                  <c:v>-3.8922310931286566</c:v>
                </c:pt>
                <c:pt idx="618">
                  <c:v>-2.5030732379739513</c:v>
                </c:pt>
                <c:pt idx="619">
                  <c:v>-1.4130991931285588</c:v>
                </c:pt>
                <c:pt idx="620">
                  <c:v>0.85757139687130768</c:v>
                </c:pt>
                <c:pt idx="621">
                  <c:v>2.2874163368713605</c:v>
                </c:pt>
                <c:pt idx="622">
                  <c:v>3.3913861668714276</c:v>
                </c:pt>
                <c:pt idx="623">
                  <c:v>4.5863387368713564</c:v>
                </c:pt>
                <c:pt idx="624">
                  <c:v>5.1773055410818483</c:v>
                </c:pt>
                <c:pt idx="625">
                  <c:v>5.5792540568712905</c:v>
                </c:pt>
                <c:pt idx="626">
                  <c:v>5.7176626468713181</c:v>
                </c:pt>
                <c:pt idx="627">
                  <c:v>5.7198706968713404</c:v>
                </c:pt>
                <c:pt idx="628">
                  <c:v>5.6754711968712996</c:v>
                </c:pt>
                <c:pt idx="629">
                  <c:v>5.6725400868712796</c:v>
                </c:pt>
                <c:pt idx="630">
                  <c:v>5.451943709502844</c:v>
                </c:pt>
                <c:pt idx="631">
                  <c:v>5.2298597168713759</c:v>
                </c:pt>
                <c:pt idx="632">
                  <c:v>5.0498906686361096</c:v>
                </c:pt>
                <c:pt idx="633">
                  <c:v>4.0227319235379735</c:v>
                </c:pt>
                <c:pt idx="634">
                  <c:v>3.8495926468714154</c:v>
                </c:pt>
                <c:pt idx="635">
                  <c:v>3.5113711968713526</c:v>
                </c:pt>
                <c:pt idx="636">
                  <c:v>2.9698634826778938</c:v>
                </c:pt>
                <c:pt idx="637">
                  <c:v>2.4438559968712483</c:v>
                </c:pt>
                <c:pt idx="638">
                  <c:v>2.028534966871379</c:v>
                </c:pt>
                <c:pt idx="639">
                  <c:v>1.6295112768713551</c:v>
                </c:pt>
                <c:pt idx="640">
                  <c:v>1.3126607707603171</c:v>
                </c:pt>
                <c:pt idx="641">
                  <c:v>3.9317862931937946E-2</c:v>
                </c:pt>
                <c:pt idx="642">
                  <c:v>-0.23871744312864973</c:v>
                </c:pt>
                <c:pt idx="643">
                  <c:v>-0.5702511348813033</c:v>
                </c:pt>
                <c:pt idx="644">
                  <c:v>-0.79097525312849415</c:v>
                </c:pt>
                <c:pt idx="645">
                  <c:v>-1.0076321131285511</c:v>
                </c:pt>
                <c:pt idx="646">
                  <c:v>-1.1350883631287592</c:v>
                </c:pt>
                <c:pt idx="647">
                  <c:v>-1.2476675531287071</c:v>
                </c:pt>
                <c:pt idx="648">
                  <c:v>-1.5957857329245115</c:v>
                </c:pt>
                <c:pt idx="649">
                  <c:v>-2.4845866085133119</c:v>
                </c:pt>
                <c:pt idx="650">
                  <c:v>-6.5683728749967516</c:v>
                </c:pt>
                <c:pt idx="651">
                  <c:v>-6.2955431631287411</c:v>
                </c:pt>
                <c:pt idx="652">
                  <c:v>-6.148464883128554</c:v>
                </c:pt>
                <c:pt idx="653">
                  <c:v>-6.0685731331287087</c:v>
                </c:pt>
                <c:pt idx="654">
                  <c:v>-6.1162088209065217</c:v>
                </c:pt>
                <c:pt idx="655">
                  <c:v>-6.8650137431286415</c:v>
                </c:pt>
                <c:pt idx="656">
                  <c:v>-6.9999780057548584</c:v>
                </c:pt>
                <c:pt idx="657">
                  <c:v>-7.2061653731286839</c:v>
                </c:pt>
                <c:pt idx="658">
                  <c:v>-7.2780467031286413</c:v>
                </c:pt>
                <c:pt idx="659">
                  <c:v>-7.225038663128629</c:v>
                </c:pt>
                <c:pt idx="660">
                  <c:v>-6.9847127181286197</c:v>
                </c:pt>
                <c:pt idx="661">
                  <c:v>-6.6756309731286905</c:v>
                </c:pt>
                <c:pt idx="662">
                  <c:v>-6.4282647187383066</c:v>
                </c:pt>
                <c:pt idx="663">
                  <c:v>-6.1842380231286427</c:v>
                </c:pt>
                <c:pt idx="664">
                  <c:v>-6.1447897531286895</c:v>
                </c:pt>
                <c:pt idx="665">
                  <c:v>-6.2281829431287132</c:v>
                </c:pt>
                <c:pt idx="666">
                  <c:v>-6.5111750798633636</c:v>
                </c:pt>
                <c:pt idx="667">
                  <c:v>-6.9600995031286761</c:v>
                </c:pt>
                <c:pt idx="668">
                  <c:v>-7.209790203128664</c:v>
                </c:pt>
                <c:pt idx="669">
                  <c:v>-7.4600962231286161</c:v>
                </c:pt>
                <c:pt idx="670">
                  <c:v>-7.2880159812238094</c:v>
                </c:pt>
                <c:pt idx="671">
                  <c:v>-7.3071939431285671</c:v>
                </c:pt>
                <c:pt idx="672">
                  <c:v>-7.1627185526524464</c:v>
                </c:pt>
                <c:pt idx="673">
                  <c:v>-6.2524221931287247</c:v>
                </c:pt>
                <c:pt idx="674">
                  <c:v>-4.5291816031287766</c:v>
                </c:pt>
                <c:pt idx="675">
                  <c:v>-2.9621362731286207</c:v>
                </c:pt>
                <c:pt idx="676">
                  <c:v>-1.8002002431286854</c:v>
                </c:pt>
                <c:pt idx="677">
                  <c:v>-1.1942269231285825</c:v>
                </c:pt>
                <c:pt idx="678">
                  <c:v>5.6475612568713398</c:v>
                </c:pt>
                <c:pt idx="679">
                  <c:v>6.4999145970774466</c:v>
                </c:pt>
                <c:pt idx="680">
                  <c:v>7.8345530268712178</c:v>
                </c:pt>
                <c:pt idx="681">
                  <c:v>8.6960543668712944</c:v>
                </c:pt>
                <c:pt idx="682">
                  <c:v>9.6554715068713968</c:v>
                </c:pt>
                <c:pt idx="683">
                  <c:v>10.489415769691888</c:v>
                </c:pt>
                <c:pt idx="684">
                  <c:v>13.694232528057714</c:v>
                </c:pt>
                <c:pt idx="685">
                  <c:v>14.02403793687127</c:v>
                </c:pt>
                <c:pt idx="686">
                  <c:v>14.202900056871286</c:v>
                </c:pt>
                <c:pt idx="687">
                  <c:v>13.931360586871332</c:v>
                </c:pt>
                <c:pt idx="688">
                  <c:v>13.185839406871285</c:v>
                </c:pt>
                <c:pt idx="689">
                  <c:v>12.209097042585597</c:v>
                </c:pt>
                <c:pt idx="690">
                  <c:v>11.301466996871326</c:v>
                </c:pt>
                <c:pt idx="691">
                  <c:v>10.780213309502868</c:v>
                </c:pt>
                <c:pt idx="692">
                  <c:v>7.4666809937134273</c:v>
                </c:pt>
                <c:pt idx="693">
                  <c:v>7.2045428268714007</c:v>
                </c:pt>
                <c:pt idx="694">
                  <c:v>6.8517363768712851</c:v>
                </c:pt>
                <c:pt idx="695">
                  <c:v>6.4588861556054109</c:v>
                </c:pt>
                <c:pt idx="696">
                  <c:v>5.7811795168712905</c:v>
                </c:pt>
                <c:pt idx="697">
                  <c:v>4.9314679968713371</c:v>
                </c:pt>
                <c:pt idx="698">
                  <c:v>3.7802367368713323</c:v>
                </c:pt>
                <c:pt idx="699">
                  <c:v>2.3431625168714314</c:v>
                </c:pt>
                <c:pt idx="700">
                  <c:v>1.022234456871459</c:v>
                </c:pt>
                <c:pt idx="701">
                  <c:v>-0.38170463088377471</c:v>
                </c:pt>
                <c:pt idx="702">
                  <c:v>-2.3387557531286647</c:v>
                </c:pt>
                <c:pt idx="703">
                  <c:v>-4.0466983131285179</c:v>
                </c:pt>
                <c:pt idx="704">
                  <c:v>-5.9103088531286119</c:v>
                </c:pt>
                <c:pt idx="705">
                  <c:v>-7.1850408831284653</c:v>
                </c:pt>
                <c:pt idx="706">
                  <c:v>-8.119211732819263</c:v>
                </c:pt>
                <c:pt idx="707">
                  <c:v>-8.7562217891056058</c:v>
                </c:pt>
                <c:pt idx="708">
                  <c:v>-10.712166609795293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-14.522131878263782</c:v>
                </c:pt>
                <c:pt idx="717">
                  <c:v>-14.391735591613401</c:v>
                </c:pt>
                <c:pt idx="718">
                  <c:v>-14.468318307834377</c:v>
                </c:pt>
                <c:pt idx="719">
                  <c:v>-14.83093169312855</c:v>
                </c:pt>
                <c:pt idx="720">
                  <c:v>-15.133344373128722</c:v>
                </c:pt>
                <c:pt idx="721">
                  <c:v>-15.473329863128615</c:v>
                </c:pt>
                <c:pt idx="722">
                  <c:v>-15.436823243128828</c:v>
                </c:pt>
                <c:pt idx="723">
                  <c:v>-15.179584406393847</c:v>
                </c:pt>
                <c:pt idx="724">
                  <c:v>-14.874502606764999</c:v>
                </c:pt>
                <c:pt idx="725">
                  <c:v>-12.399778931534399</c:v>
                </c:pt>
                <c:pt idx="726">
                  <c:v>-12.027683823128584</c:v>
                </c:pt>
                <c:pt idx="727">
                  <c:v>-11.738146793128703</c:v>
                </c:pt>
                <c:pt idx="728">
                  <c:v>-11.461787843128437</c:v>
                </c:pt>
                <c:pt idx="729">
                  <c:v>-11.104213049251097</c:v>
                </c:pt>
                <c:pt idx="730">
                  <c:v>-10.177894183128771</c:v>
                </c:pt>
                <c:pt idx="731">
                  <c:v>-9.1018568131285775</c:v>
                </c:pt>
                <c:pt idx="732">
                  <c:v>-7.9172947431286662</c:v>
                </c:pt>
                <c:pt idx="733">
                  <c:v>-7.9678403289874051</c:v>
                </c:pt>
                <c:pt idx="734">
                  <c:v>-8.1052452531286612</c:v>
                </c:pt>
                <c:pt idx="735">
                  <c:v>-8.131256164815337</c:v>
                </c:pt>
                <c:pt idx="736">
                  <c:v>-8.0820854731285863</c:v>
                </c:pt>
                <c:pt idx="737">
                  <c:v>-7.8935239531286374</c:v>
                </c:pt>
                <c:pt idx="738">
                  <c:v>-7.5569878231285355</c:v>
                </c:pt>
                <c:pt idx="739">
                  <c:v>-6.9434970508208682</c:v>
                </c:pt>
                <c:pt idx="740">
                  <c:v>-5.1654668502715548</c:v>
                </c:pt>
                <c:pt idx="741">
                  <c:v>-4.3938193831286734</c:v>
                </c:pt>
                <c:pt idx="742">
                  <c:v>-3.4615376831287108</c:v>
                </c:pt>
                <c:pt idx="743">
                  <c:v>-2.0089524431285923</c:v>
                </c:pt>
                <c:pt idx="744">
                  <c:v>-0.53485680312861938</c:v>
                </c:pt>
                <c:pt idx="745">
                  <c:v>0.50228669437156259</c:v>
                </c:pt>
                <c:pt idx="746">
                  <c:v>1.6827483668713803</c:v>
                </c:pt>
                <c:pt idx="747">
                  <c:v>2.8394997568714051</c:v>
                </c:pt>
                <c:pt idx="748">
                  <c:v>3.6013060568713531</c:v>
                </c:pt>
                <c:pt idx="749">
                  <c:v>6.6471592086786853</c:v>
                </c:pt>
                <c:pt idx="750">
                  <c:v>7.3511508168713675</c:v>
                </c:pt>
                <c:pt idx="751">
                  <c:v>8.1250218385040256</c:v>
                </c:pt>
                <c:pt idx="752">
                  <c:v>9.1380269368713414</c:v>
                </c:pt>
                <c:pt idx="753">
                  <c:v>10.01665381687137</c:v>
                </c:pt>
                <c:pt idx="754">
                  <c:v>10.843229996871369</c:v>
                </c:pt>
                <c:pt idx="755">
                  <c:v>11.580917366871445</c:v>
                </c:pt>
                <c:pt idx="756">
                  <c:v>11.873430392006519</c:v>
                </c:pt>
                <c:pt idx="757">
                  <c:v>12.855431256871363</c:v>
                </c:pt>
                <c:pt idx="758">
                  <c:v>12.982476714318246</c:v>
                </c:pt>
                <c:pt idx="759">
                  <c:v>13.25561173687122</c:v>
                </c:pt>
                <c:pt idx="760">
                  <c:v>13.611346066871402</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14.778546836871318</c:v>
                </c:pt>
                <c:pt idx="771">
                  <c:v>14.635620496871368</c:v>
                </c:pt>
                <c:pt idx="772">
                  <c:v>14.508461256871328</c:v>
                </c:pt>
                <c:pt idx="773">
                  <c:v>11.408936999295495</c:v>
                </c:pt>
                <c:pt idx="774">
                  <c:v>10.3955609568713</c:v>
                </c:pt>
                <c:pt idx="775">
                  <c:v>9.5493892568714074</c:v>
                </c:pt>
                <c:pt idx="776">
                  <c:v>8.4838558468713074</c:v>
                </c:pt>
                <c:pt idx="777">
                  <c:v>7.3291058445001767</c:v>
                </c:pt>
                <c:pt idx="778">
                  <c:v>5.9369606368712908</c:v>
                </c:pt>
                <c:pt idx="779">
                  <c:v>4.685330742165517</c:v>
                </c:pt>
                <c:pt idx="780">
                  <c:v>-0.193350402219508</c:v>
                </c:pt>
                <c:pt idx="781">
                  <c:v>-1.2197421831286306</c:v>
                </c:pt>
                <c:pt idx="782">
                  <c:v>-2.6530715331287231</c:v>
                </c:pt>
                <c:pt idx="783">
                  <c:v>-3.7597318043531089</c:v>
                </c:pt>
                <c:pt idx="784">
                  <c:v>-5.1336765631286454</c:v>
                </c:pt>
                <c:pt idx="785">
                  <c:v>-6.2804091031286919</c:v>
                </c:pt>
                <c:pt idx="786">
                  <c:v>-7.4546928531286483</c:v>
                </c:pt>
                <c:pt idx="787">
                  <c:v>-8.7242166897951794</c:v>
                </c:pt>
                <c:pt idx="788">
                  <c:v>-11.823133570714887</c:v>
                </c:pt>
                <c:pt idx="789">
                  <c:v>-12.110986189937236</c:v>
                </c:pt>
                <c:pt idx="790">
                  <c:v>-12.48443075312878</c:v>
                </c:pt>
                <c:pt idx="791">
                  <c:v>-12.748034433128637</c:v>
                </c:pt>
                <c:pt idx="792">
                  <c:v>-13.017692003128587</c:v>
                </c:pt>
                <c:pt idx="793">
                  <c:v>-13.269535463128737</c:v>
                </c:pt>
                <c:pt idx="794">
                  <c:v>-13.749435353128678</c:v>
                </c:pt>
                <c:pt idx="795">
                  <c:v>-14.068645264867687</c:v>
                </c:pt>
                <c:pt idx="796">
                  <c:v>-14.336469320051695</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-13.006057318128647</c:v>
                </c:pt>
                <c:pt idx="805">
                  <c:v>-9.6466683220760352</c:v>
                </c:pt>
                <c:pt idx="806">
                  <c:v>-8.2857695331285619</c:v>
                </c:pt>
                <c:pt idx="807">
                  <c:v>-6.9792641831285822</c:v>
                </c:pt>
                <c:pt idx="808">
                  <c:v>-6.1402357806286574</c:v>
                </c:pt>
                <c:pt idx="809">
                  <c:v>-4.9495225531285882</c:v>
                </c:pt>
                <c:pt idx="810">
                  <c:v>-3.6375585831285795</c:v>
                </c:pt>
                <c:pt idx="811">
                  <c:v>-2.2132889531286244</c:v>
                </c:pt>
                <c:pt idx="812">
                  <c:v>-0.3413177031285814</c:v>
                </c:pt>
                <c:pt idx="813">
                  <c:v>1.2927903805827439</c:v>
                </c:pt>
                <c:pt idx="814">
                  <c:v>2.9803582068714292</c:v>
                </c:pt>
                <c:pt idx="815">
                  <c:v>4.2771754168715148</c:v>
                </c:pt>
                <c:pt idx="816">
                  <c:v>6.4402754768713653</c:v>
                </c:pt>
                <c:pt idx="817">
                  <c:v>8.0626898268713809</c:v>
                </c:pt>
                <c:pt idx="818">
                  <c:v>9.8563216486239753</c:v>
                </c:pt>
                <c:pt idx="819">
                  <c:v>11.208505696871352</c:v>
                </c:pt>
                <c:pt idx="820">
                  <c:v>12.275025116871319</c:v>
                </c:pt>
                <c:pt idx="821">
                  <c:v>13.175095546871376</c:v>
                </c:pt>
                <c:pt idx="822">
                  <c:v>14.036969896871327</c:v>
                </c:pt>
                <c:pt idx="823">
                  <c:v>14.902152037359148</c:v>
                </c:pt>
                <c:pt idx="824">
                  <c:v>15.832339766871344</c:v>
                </c:pt>
                <c:pt idx="825">
                  <c:v>16.840766416871372</c:v>
                </c:pt>
                <c:pt idx="826">
                  <c:v>17.801320916871276</c:v>
                </c:pt>
                <c:pt idx="827">
                  <c:v>18.551821706871472</c:v>
                </c:pt>
                <c:pt idx="828">
                  <c:v>18.959506019758109</c:v>
                </c:pt>
                <c:pt idx="829">
                  <c:v>19.34688085687128</c:v>
                </c:pt>
                <c:pt idx="830">
                  <c:v>20.143674006871358</c:v>
                </c:pt>
                <c:pt idx="831">
                  <c:v>20.803857826871329</c:v>
                </c:pt>
                <c:pt idx="832">
                  <c:v>21.315522086871404</c:v>
                </c:pt>
                <c:pt idx="833">
                  <c:v>21.66313997852086</c:v>
                </c:pt>
                <c:pt idx="834">
                  <c:v>21.912458726871392</c:v>
                </c:pt>
                <c:pt idx="835">
                  <c:v>22.00889953687134</c:v>
                </c:pt>
                <c:pt idx="836">
                  <c:v>21.88644510687142</c:v>
                </c:pt>
                <c:pt idx="837">
                  <c:v>21.2813956968714</c:v>
                </c:pt>
                <c:pt idx="838">
                  <c:v>20.176628919371346</c:v>
                </c:pt>
                <c:pt idx="839">
                  <c:v>18.797579772022882</c:v>
                </c:pt>
                <c:pt idx="840">
                  <c:v>17.700510216871336</c:v>
                </c:pt>
                <c:pt idx="841">
                  <c:v>17.320450396871387</c:v>
                </c:pt>
                <c:pt idx="842">
                  <c:v>17.210376096871336</c:v>
                </c:pt>
                <c:pt idx="843">
                  <c:v>17.174633686871211</c:v>
                </c:pt>
                <c:pt idx="844">
                  <c:v>17.015577401201185</c:v>
                </c:pt>
                <c:pt idx="845">
                  <c:v>16.762111406871277</c:v>
                </c:pt>
                <c:pt idx="846">
                  <c:v>16.235097076871284</c:v>
                </c:pt>
                <c:pt idx="847">
                  <c:v>15.719741356871296</c:v>
                </c:pt>
                <c:pt idx="848">
                  <c:v>14.881043156871314</c:v>
                </c:pt>
                <c:pt idx="849">
                  <c:v>13.669816359964191</c:v>
                </c:pt>
                <c:pt idx="850">
                  <c:v>12.291364976871501</c:v>
                </c:pt>
                <c:pt idx="851">
                  <c:v>10.761015687426873</c:v>
                </c:pt>
                <c:pt idx="852">
                  <c:v>4.1674072568713392</c:v>
                </c:pt>
                <c:pt idx="853">
                  <c:v>3.4220430068712338</c:v>
                </c:pt>
                <c:pt idx="854">
                  <c:v>1.6314539568713404</c:v>
                </c:pt>
                <c:pt idx="855">
                  <c:v>0.29225949398473017</c:v>
                </c:pt>
                <c:pt idx="856">
                  <c:v>-2.3088412931286362</c:v>
                </c:pt>
                <c:pt idx="857">
                  <c:v>-4.0178254831287319</c:v>
                </c:pt>
                <c:pt idx="858">
                  <c:v>-5.2827552431286762</c:v>
                </c:pt>
                <c:pt idx="859">
                  <c:v>-8.6893177653509035</c:v>
                </c:pt>
                <c:pt idx="860">
                  <c:v>-9.1260723231286818</c:v>
                </c:pt>
                <c:pt idx="861">
                  <c:v>-9.5046931389619438</c:v>
                </c:pt>
                <c:pt idx="862">
                  <c:v>-9.7204546431286509</c:v>
                </c:pt>
                <c:pt idx="863">
                  <c:v>-10.050283523128726</c:v>
                </c:pt>
                <c:pt idx="864">
                  <c:v>-10.554277733128616</c:v>
                </c:pt>
                <c:pt idx="865">
                  <c:v>-11.261211883128592</c:v>
                </c:pt>
                <c:pt idx="866">
                  <c:v>-11.773832990551217</c:v>
                </c:pt>
                <c:pt idx="867">
                  <c:v>-12.034695409795319</c:v>
                </c:pt>
                <c:pt idx="868">
                  <c:v>-12.282646743128641</c:v>
                </c:pt>
                <c:pt idx="869">
                  <c:v>-12.021669712825583</c:v>
                </c:pt>
                <c:pt idx="870">
                  <c:v>-11.423658543128656</c:v>
                </c:pt>
                <c:pt idx="871">
                  <c:v>-11.286493473128516</c:v>
                </c:pt>
                <c:pt idx="872">
                  <c:v>-11.442490183128626</c:v>
                </c:pt>
                <c:pt idx="873">
                  <c:v>-11.570261468128463</c:v>
                </c:pt>
                <c:pt idx="874">
                  <c:v>-11.641260963128683</c:v>
                </c:pt>
                <c:pt idx="875">
                  <c:v>-11.649595713128734</c:v>
                </c:pt>
                <c:pt idx="876">
                  <c:v>-11.62797230410429</c:v>
                </c:pt>
                <c:pt idx="877">
                  <c:v>-12.115624993128637</c:v>
                </c:pt>
                <c:pt idx="878">
                  <c:v>-12.287957941045292</c:v>
                </c:pt>
                <c:pt idx="879">
                  <c:v>-12.818561903128682</c:v>
                </c:pt>
                <c:pt idx="880">
                  <c:v>-13.354342516324568</c:v>
                </c:pt>
                <c:pt idx="881">
                  <c:v>-13.843085303128623</c:v>
                </c:pt>
                <c:pt idx="882">
                  <c:v>-14.073924313128572</c:v>
                </c:pt>
                <c:pt idx="883">
                  <c:v>-14.119913543128646</c:v>
                </c:pt>
                <c:pt idx="884">
                  <c:v>-12.496074638477413</c:v>
                </c:pt>
                <c:pt idx="885">
                  <c:v>-11.167811473128793</c:v>
                </c:pt>
                <c:pt idx="886">
                  <c:v>-9.9661418264619552</c:v>
                </c:pt>
                <c:pt idx="887">
                  <c:v>-8.4874184631285914</c:v>
                </c:pt>
                <c:pt idx="888">
                  <c:v>-7.0891453331288279</c:v>
                </c:pt>
                <c:pt idx="889">
                  <c:v>-5.9422004331286358</c:v>
                </c:pt>
                <c:pt idx="890">
                  <c:v>-5.2785185280749687</c:v>
                </c:pt>
                <c:pt idx="891">
                  <c:v>-4.7217230070175464</c:v>
                </c:pt>
                <c:pt idx="892">
                  <c:v>-1.3139087431285499</c:v>
                </c:pt>
                <c:pt idx="893">
                  <c:v>-0.76398079312865264</c:v>
                </c:pt>
                <c:pt idx="894">
                  <c:v>0.12787544687130045</c:v>
                </c:pt>
                <c:pt idx="895">
                  <c:v>1.6815138568715047</c:v>
                </c:pt>
                <c:pt idx="896">
                  <c:v>3.0181544321290517</c:v>
                </c:pt>
                <c:pt idx="897">
                  <c:v>4.0677726468713313</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6.0625342568713547</c:v>
                </c:pt>
                <c:pt idx="3">
                  <c:v>6.0629649568713946</c:v>
                </c:pt>
                <c:pt idx="4">
                  <c:v>6.0633070468712003</c:v>
                </c:pt>
                <c:pt idx="5">
                  <c:v>6.0636470268713234</c:v>
                </c:pt>
                <c:pt idx="6">
                  <c:v>6.0640914368713918</c:v>
                </c:pt>
                <c:pt idx="7">
                  <c:v>6.0654553679824206</c:v>
                </c:pt>
                <c:pt idx="8">
                  <c:v>6.0686411368712925</c:v>
                </c:pt>
                <c:pt idx="9">
                  <c:v>6.0693407968714164</c:v>
                </c:pt>
                <c:pt idx="10">
                  <c:v>6.09371087687121</c:v>
                </c:pt>
                <c:pt idx="11">
                  <c:v>6.0794257468713937</c:v>
                </c:pt>
                <c:pt idx="12">
                  <c:v>5.9441864184875026</c:v>
                </c:pt>
                <c:pt idx="13">
                  <c:v>5.2857100868712905</c:v>
                </c:pt>
                <c:pt idx="14">
                  <c:v>4.5787604368712493</c:v>
                </c:pt>
                <c:pt idx="15">
                  <c:v>4.5760504868713969</c:v>
                </c:pt>
                <c:pt idx="16">
                  <c:v>5.7131673793202093</c:v>
                </c:pt>
                <c:pt idx="17">
                  <c:v>6.3861527244039298</c:v>
                </c:pt>
                <c:pt idx="18">
                  <c:v>5.8197740693714035</c:v>
                </c:pt>
                <c:pt idx="19">
                  <c:v>5.6102843468713495</c:v>
                </c:pt>
                <c:pt idx="20">
                  <c:v>5.2008168768715954</c:v>
                </c:pt>
                <c:pt idx="21">
                  <c:v>4.9688928868714441</c:v>
                </c:pt>
                <c:pt idx="22">
                  <c:v>5.4891792058507907</c:v>
                </c:pt>
                <c:pt idx="23">
                  <c:v>6.1705708124268295</c:v>
                </c:pt>
                <c:pt idx="24">
                  <c:v>6.4836012568713528</c:v>
                </c:pt>
                <c:pt idx="25">
                  <c:v>7.1193553948024277</c:v>
                </c:pt>
                <c:pt idx="26">
                  <c:v>7.4895451255582248</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6.1389947868713914</c:v>
                </c:pt>
                <c:pt idx="35">
                  <c:v>5.8288316068713595</c:v>
                </c:pt>
                <c:pt idx="36">
                  <c:v>5.5820215168713787</c:v>
                </c:pt>
                <c:pt idx="37">
                  <c:v>5.5444721768713237</c:v>
                </c:pt>
                <c:pt idx="38">
                  <c:v>5.5507882568712841</c:v>
                </c:pt>
                <c:pt idx="39">
                  <c:v>5.5525711868714165</c:v>
                </c:pt>
                <c:pt idx="40">
                  <c:v>5.546097076871348</c:v>
                </c:pt>
                <c:pt idx="41">
                  <c:v>5.5378372568713541</c:v>
                </c:pt>
                <c:pt idx="42">
                  <c:v>4.4710372412464778</c:v>
                </c:pt>
                <c:pt idx="43">
                  <c:v>3.9260091568714302</c:v>
                </c:pt>
                <c:pt idx="44">
                  <c:v>3.3740405368712767</c:v>
                </c:pt>
                <c:pt idx="45">
                  <c:v>3.115037696871398</c:v>
                </c:pt>
                <c:pt idx="46">
                  <c:v>2.8193658068713034</c:v>
                </c:pt>
                <c:pt idx="47">
                  <c:v>2.0027089068712907</c:v>
                </c:pt>
                <c:pt idx="48">
                  <c:v>0.69651145687123517</c:v>
                </c:pt>
                <c:pt idx="49">
                  <c:v>5.2763696871323915E-2</c:v>
                </c:pt>
                <c:pt idx="50">
                  <c:v>0.15424825687135535</c:v>
                </c:pt>
                <c:pt idx="51">
                  <c:v>1.4438098282999614</c:v>
                </c:pt>
                <c:pt idx="52">
                  <c:v>1.7450525668714085</c:v>
                </c:pt>
                <c:pt idx="53">
                  <c:v>2.5998723679825702</c:v>
                </c:pt>
                <c:pt idx="54">
                  <c:v>2.3921897517166855</c:v>
                </c:pt>
                <c:pt idx="55">
                  <c:v>1.5301052368713077</c:v>
                </c:pt>
                <c:pt idx="56">
                  <c:v>1.0869865168714341</c:v>
                </c:pt>
                <c:pt idx="57">
                  <c:v>1.4513506268713601</c:v>
                </c:pt>
                <c:pt idx="58">
                  <c:v>2.3278229405447917</c:v>
                </c:pt>
                <c:pt idx="59">
                  <c:v>2.6449812568713633</c:v>
                </c:pt>
                <c:pt idx="60">
                  <c:v>6.2906450628415911</c:v>
                </c:pt>
                <c:pt idx="61">
                  <c:v>7.9483051968713765</c:v>
                </c:pt>
                <c:pt idx="62">
                  <c:v>9.2484643168715319</c:v>
                </c:pt>
                <c:pt idx="63">
                  <c:v>11.190044491565175</c:v>
                </c:pt>
                <c:pt idx="64">
                  <c:v>12.313061685442861</c:v>
                </c:pt>
                <c:pt idx="65">
                  <c:v>12.634650286871302</c:v>
                </c:pt>
                <c:pt idx="66">
                  <c:v>12.244140086871319</c:v>
                </c:pt>
                <c:pt idx="67">
                  <c:v>11.140850306871325</c:v>
                </c:pt>
                <c:pt idx="68">
                  <c:v>10.059730195646853</c:v>
                </c:pt>
                <c:pt idx="69">
                  <c:v>5.393846071686184</c:v>
                </c:pt>
                <c:pt idx="70">
                  <c:v>4.75679063187137</c:v>
                </c:pt>
                <c:pt idx="71">
                  <c:v>3.7106552868713436</c:v>
                </c:pt>
                <c:pt idx="72">
                  <c:v>2.3710790868712186</c:v>
                </c:pt>
                <c:pt idx="73">
                  <c:v>0.54959131937144434</c:v>
                </c:pt>
                <c:pt idx="74">
                  <c:v>-1.1100383931286615</c:v>
                </c:pt>
                <c:pt idx="75">
                  <c:v>-2.6818992331286178</c:v>
                </c:pt>
                <c:pt idx="76">
                  <c:v>-3.749941603128633</c:v>
                </c:pt>
                <c:pt idx="77">
                  <c:v>-4.5322532168128484</c:v>
                </c:pt>
                <c:pt idx="78">
                  <c:v>-7.2480306067650107</c:v>
                </c:pt>
                <c:pt idx="79">
                  <c:v>-7.9242231142625625</c:v>
                </c:pt>
                <c:pt idx="80">
                  <c:v>-8.3565622831287278</c:v>
                </c:pt>
                <c:pt idx="81">
                  <c:v>-8.2456782631286814</c:v>
                </c:pt>
                <c:pt idx="82">
                  <c:v>-7.8561579131286408</c:v>
                </c:pt>
                <c:pt idx="83">
                  <c:v>-7.4573260008606628</c:v>
                </c:pt>
                <c:pt idx="84">
                  <c:v>-6.9829459331287467</c:v>
                </c:pt>
                <c:pt idx="85">
                  <c:v>-6.6131513365352781</c:v>
                </c:pt>
                <c:pt idx="86">
                  <c:v>-5.4785363908559219</c:v>
                </c:pt>
                <c:pt idx="87">
                  <c:v>-4.7778708037347144</c:v>
                </c:pt>
                <c:pt idx="88">
                  <c:v>-3.6724938231285469</c:v>
                </c:pt>
                <c:pt idx="89">
                  <c:v>-2.4566047231285912</c:v>
                </c:pt>
                <c:pt idx="90">
                  <c:v>-1.2449936531285455</c:v>
                </c:pt>
                <c:pt idx="91">
                  <c:v>-0.27873093461819554</c:v>
                </c:pt>
                <c:pt idx="92">
                  <c:v>1.0149581768712617</c:v>
                </c:pt>
                <c:pt idx="93">
                  <c:v>2.0354447368713271</c:v>
                </c:pt>
                <c:pt idx="94">
                  <c:v>2.6290223818713523</c:v>
                </c:pt>
                <c:pt idx="95">
                  <c:v>5.7040755551168987</c:v>
                </c:pt>
                <c:pt idx="96">
                  <c:v>6.9939400368713667</c:v>
                </c:pt>
                <c:pt idx="97">
                  <c:v>8.9135161168713068</c:v>
                </c:pt>
                <c:pt idx="98">
                  <c:v>10.627161596871414</c:v>
                </c:pt>
                <c:pt idx="99">
                  <c:v>11.848050636871221</c:v>
                </c:pt>
                <c:pt idx="100">
                  <c:v>13.008760340204645</c:v>
                </c:pt>
                <c:pt idx="101">
                  <c:v>14.08486352687137</c:v>
                </c:pt>
                <c:pt idx="102">
                  <c:v>14.449746056871254</c:v>
                </c:pt>
                <c:pt idx="103">
                  <c:v>14.451101256871354</c:v>
                </c:pt>
                <c:pt idx="104">
                  <c:v>14.204789355462879</c:v>
                </c:pt>
                <c:pt idx="105">
                  <c:v>14.611277836871405</c:v>
                </c:pt>
                <c:pt idx="106">
                  <c:v>15.395416027704652</c:v>
                </c:pt>
                <c:pt idx="107">
                  <c:v>16.730808176871328</c:v>
                </c:pt>
                <c:pt idx="108">
                  <c:v>17.207496586871301</c:v>
                </c:pt>
                <c:pt idx="109">
                  <c:v>16.867609076871318</c:v>
                </c:pt>
                <c:pt idx="110">
                  <c:v>15.930746442438405</c:v>
                </c:pt>
                <c:pt idx="111">
                  <c:v>14.31849711687137</c:v>
                </c:pt>
                <c:pt idx="112">
                  <c:v>13.186171661126663</c:v>
                </c:pt>
                <c:pt idx="113">
                  <c:v>6.0720695902047082</c:v>
                </c:pt>
                <c:pt idx="114">
                  <c:v>5.1211648668713368</c:v>
                </c:pt>
                <c:pt idx="115">
                  <c:v>2.5569722168713156</c:v>
                </c:pt>
                <c:pt idx="116">
                  <c:v>0.22619395687119953</c:v>
                </c:pt>
                <c:pt idx="117">
                  <c:v>-1.6416529931286594</c:v>
                </c:pt>
                <c:pt idx="118">
                  <c:v>-3.5097753431287648</c:v>
                </c:pt>
                <c:pt idx="119">
                  <c:v>-4.9047822178760878</c:v>
                </c:pt>
                <c:pt idx="120">
                  <c:v>-6.1776442431286815</c:v>
                </c:pt>
                <c:pt idx="121">
                  <c:v>-6.7248437431286314</c:v>
                </c:pt>
                <c:pt idx="122">
                  <c:v>-8.9602160674529046</c:v>
                </c:pt>
                <c:pt idx="123">
                  <c:v>-9.4398415631286525</c:v>
                </c:pt>
                <c:pt idx="124">
                  <c:v>-10.19755642312856</c:v>
                </c:pt>
                <c:pt idx="125">
                  <c:v>-10.925687543128507</c:v>
                </c:pt>
                <c:pt idx="126">
                  <c:v>-11.503407923128552</c:v>
                </c:pt>
                <c:pt idx="127">
                  <c:v>-11.606705513128638</c:v>
                </c:pt>
                <c:pt idx="128">
                  <c:v>-11.272119753128578</c:v>
                </c:pt>
                <c:pt idx="129">
                  <c:v>-10.609453563128543</c:v>
                </c:pt>
                <c:pt idx="130">
                  <c:v>-9.9614220354363461</c:v>
                </c:pt>
                <c:pt idx="131">
                  <c:v>-8.1681647431286422</c:v>
                </c:pt>
                <c:pt idx="132">
                  <c:v>-7.9975450431287793</c:v>
                </c:pt>
                <c:pt idx="133">
                  <c:v>-7.299302621916496</c:v>
                </c:pt>
                <c:pt idx="134">
                  <c:v>-5.8826898431286736</c:v>
                </c:pt>
                <c:pt idx="135">
                  <c:v>-4.5207656831287304</c:v>
                </c:pt>
                <c:pt idx="136">
                  <c:v>-2.7000358231285873</c:v>
                </c:pt>
                <c:pt idx="137">
                  <c:v>-0.77757611312866004</c:v>
                </c:pt>
                <c:pt idx="138">
                  <c:v>1.2009453368713991</c:v>
                </c:pt>
                <c:pt idx="139">
                  <c:v>2.6094753568713722</c:v>
                </c:pt>
                <c:pt idx="140">
                  <c:v>8.258219149728431</c:v>
                </c:pt>
                <c:pt idx="141">
                  <c:v>9.8657490268712618</c:v>
                </c:pt>
                <c:pt idx="142">
                  <c:v>11.475948086871327</c:v>
                </c:pt>
                <c:pt idx="143">
                  <c:v>12.531149306871441</c:v>
                </c:pt>
                <c:pt idx="144">
                  <c:v>13.209242536871248</c:v>
                </c:pt>
                <c:pt idx="145">
                  <c:v>13.974870846871355</c:v>
                </c:pt>
                <c:pt idx="146">
                  <c:v>14.952399546871366</c:v>
                </c:pt>
                <c:pt idx="147">
                  <c:v>15.879856556871367</c:v>
                </c:pt>
                <c:pt idx="148">
                  <c:v>16.315196256871353</c:v>
                </c:pt>
                <c:pt idx="149">
                  <c:v>16.917399952523517</c:v>
                </c:pt>
                <c:pt idx="150">
                  <c:v>16.581096756871389</c:v>
                </c:pt>
                <c:pt idx="151">
                  <c:v>15.905597256871239</c:v>
                </c:pt>
                <c:pt idx="152">
                  <c:v>14.532243566871287</c:v>
                </c:pt>
                <c:pt idx="153">
                  <c:v>12.249760526871313</c:v>
                </c:pt>
                <c:pt idx="154">
                  <c:v>10.152698206871406</c:v>
                </c:pt>
                <c:pt idx="155">
                  <c:v>6.9057548282999166</c:v>
                </c:pt>
                <c:pt idx="156">
                  <c:v>1.0270372846491398</c:v>
                </c:pt>
                <c:pt idx="157">
                  <c:v>-2.2134563128759062E-2</c:v>
                </c:pt>
                <c:pt idx="158">
                  <c:v>-1.4490715641812959</c:v>
                </c:pt>
                <c:pt idx="159">
                  <c:v>-3.5381525331286374</c:v>
                </c:pt>
                <c:pt idx="160">
                  <c:v>-5.158719123128563</c:v>
                </c:pt>
                <c:pt idx="161">
                  <c:v>-6.9405950031285926</c:v>
                </c:pt>
                <c:pt idx="162">
                  <c:v>-8.2847842831286194</c:v>
                </c:pt>
                <c:pt idx="163">
                  <c:v>-8.8511843831285439</c:v>
                </c:pt>
                <c:pt idx="164">
                  <c:v>-10.37493742733905</c:v>
                </c:pt>
                <c:pt idx="165">
                  <c:v>-10.705878743128649</c:v>
                </c:pt>
                <c:pt idx="166">
                  <c:v>-10.694456360775689</c:v>
                </c:pt>
                <c:pt idx="167">
                  <c:v>-10.529269893128703</c:v>
                </c:pt>
                <c:pt idx="168">
                  <c:v>-10.229015823128503</c:v>
                </c:pt>
                <c:pt idx="169">
                  <c:v>-9.7537582031287435</c:v>
                </c:pt>
                <c:pt idx="170">
                  <c:v>-8.8835633990427318</c:v>
                </c:pt>
                <c:pt idx="171">
                  <c:v>-8.4323769231287855</c:v>
                </c:pt>
                <c:pt idx="172">
                  <c:v>-8.3555661344329408</c:v>
                </c:pt>
                <c:pt idx="173">
                  <c:v>-7.4739188306286479</c:v>
                </c:pt>
                <c:pt idx="174">
                  <c:v>-7.3642449831286569</c:v>
                </c:pt>
                <c:pt idx="175">
                  <c:v>-7.5538795031285115</c:v>
                </c:pt>
                <c:pt idx="176">
                  <c:v>-8.0390184062866581</c:v>
                </c:pt>
                <c:pt idx="177">
                  <c:v>-8.6382321631284729</c:v>
                </c:pt>
                <c:pt idx="178">
                  <c:v>-8.8693162731285078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-3.0373669131287628</c:v>
                </c:pt>
                <c:pt idx="187">
                  <c:v>-2.2011299984478407</c:v>
                </c:pt>
                <c:pt idx="188">
                  <c:v>-1.2360977631286403</c:v>
                </c:pt>
                <c:pt idx="189">
                  <c:v>-0.5452857531285249</c:v>
                </c:pt>
                <c:pt idx="190">
                  <c:v>-2.0340609795283623E-2</c:v>
                </c:pt>
                <c:pt idx="191">
                  <c:v>1.505158590204672</c:v>
                </c:pt>
                <c:pt idx="192">
                  <c:v>2.3057070668713933</c:v>
                </c:pt>
                <c:pt idx="193">
                  <c:v>3.285399266871325</c:v>
                </c:pt>
                <c:pt idx="194">
                  <c:v>4.384149506871367</c:v>
                </c:pt>
                <c:pt idx="195">
                  <c:v>5.2791126468714253</c:v>
                </c:pt>
                <c:pt idx="196">
                  <c:v>6.0700130868713718</c:v>
                </c:pt>
                <c:pt idx="197">
                  <c:v>6.5976103568712698</c:v>
                </c:pt>
                <c:pt idx="198">
                  <c:v>7.0090456668713017</c:v>
                </c:pt>
                <c:pt idx="199">
                  <c:v>7.1725417568713681</c:v>
                </c:pt>
                <c:pt idx="200">
                  <c:v>7.7292157322811637</c:v>
                </c:pt>
                <c:pt idx="201">
                  <c:v>7.8856567568713842</c:v>
                </c:pt>
                <c:pt idx="202">
                  <c:v>8.2470802768713849</c:v>
                </c:pt>
                <c:pt idx="203">
                  <c:v>8.701902976871251</c:v>
                </c:pt>
                <c:pt idx="204">
                  <c:v>9.2550195368713215</c:v>
                </c:pt>
                <c:pt idx="205">
                  <c:v>9.6434629500530633</c:v>
                </c:pt>
                <c:pt idx="206">
                  <c:v>9.9524957268713372</c:v>
                </c:pt>
                <c:pt idx="207">
                  <c:v>10.214693056871198</c:v>
                </c:pt>
                <c:pt idx="208">
                  <c:v>10.393751444371272</c:v>
                </c:pt>
                <c:pt idx="209">
                  <c:v>10.979233529598549</c:v>
                </c:pt>
                <c:pt idx="210">
                  <c:v>11.042173336871301</c:v>
                </c:pt>
                <c:pt idx="211">
                  <c:v>11.026795166871365</c:v>
                </c:pt>
                <c:pt idx="212">
                  <c:v>10.913002856871291</c:v>
                </c:pt>
                <c:pt idx="213">
                  <c:v>10.845387276871298</c:v>
                </c:pt>
                <c:pt idx="214">
                  <c:v>10.793005336871389</c:v>
                </c:pt>
                <c:pt idx="215">
                  <c:v>10.752619846871303</c:v>
                </c:pt>
                <c:pt idx="216">
                  <c:v>10.569153597296864</c:v>
                </c:pt>
                <c:pt idx="217">
                  <c:v>10.385506971157092</c:v>
                </c:pt>
                <c:pt idx="218">
                  <c:v>10.911558390204831</c:v>
                </c:pt>
                <c:pt idx="219">
                  <c:v>11.179579876871319</c:v>
                </c:pt>
                <c:pt idx="220">
                  <c:v>11.408783636871334</c:v>
                </c:pt>
                <c:pt idx="221">
                  <c:v>11.689185226871389</c:v>
                </c:pt>
                <c:pt idx="222">
                  <c:v>11.852301590204723</c:v>
                </c:pt>
                <c:pt idx="223">
                  <c:v>11.820334646871348</c:v>
                </c:pt>
                <c:pt idx="224">
                  <c:v>11.771546317846887</c:v>
                </c:pt>
                <c:pt idx="225">
                  <c:v>11.579508556871406</c:v>
                </c:pt>
                <c:pt idx="226">
                  <c:v>11.399111166871332</c:v>
                </c:pt>
                <c:pt idx="227">
                  <c:v>11.186435145760218</c:v>
                </c:pt>
                <c:pt idx="228">
                  <c:v>10.717016106871441</c:v>
                </c:pt>
                <c:pt idx="229">
                  <c:v>10.172302426871269</c:v>
                </c:pt>
                <c:pt idx="230">
                  <c:v>9.2671014268713598</c:v>
                </c:pt>
                <c:pt idx="231">
                  <c:v>8.1168930124268144</c:v>
                </c:pt>
                <c:pt idx="232">
                  <c:v>4.30989790622192</c:v>
                </c:pt>
                <c:pt idx="233">
                  <c:v>3.6061466368712436</c:v>
                </c:pt>
                <c:pt idx="234">
                  <c:v>2.6982791968714395</c:v>
                </c:pt>
                <c:pt idx="235">
                  <c:v>1.7487722868714286</c:v>
                </c:pt>
                <c:pt idx="236">
                  <c:v>0.64323393687142549</c:v>
                </c:pt>
                <c:pt idx="237">
                  <c:v>-0.25893776440530303</c:v>
                </c:pt>
                <c:pt idx="238">
                  <c:v>-1.0681188831286339</c:v>
                </c:pt>
                <c:pt idx="239">
                  <c:v>-1.777967843128522</c:v>
                </c:pt>
                <c:pt idx="240">
                  <c:v>-2.4013075347952935</c:v>
                </c:pt>
                <c:pt idx="241">
                  <c:v>-6.3394437086459732</c:v>
                </c:pt>
                <c:pt idx="242">
                  <c:v>-6.4368726724216323</c:v>
                </c:pt>
                <c:pt idx="243">
                  <c:v>-6.1397479031287672</c:v>
                </c:pt>
                <c:pt idx="244">
                  <c:v>-5.9348847231286328</c:v>
                </c:pt>
                <c:pt idx="245">
                  <c:v>-6.0094280831285989</c:v>
                </c:pt>
                <c:pt idx="246">
                  <c:v>-6.3866266631285686</c:v>
                </c:pt>
                <c:pt idx="247">
                  <c:v>-6.7915105815123287</c:v>
                </c:pt>
                <c:pt idx="248">
                  <c:v>-7.0831832431286585</c:v>
                </c:pt>
                <c:pt idx="249">
                  <c:v>-7.3080813721608555</c:v>
                </c:pt>
                <c:pt idx="250">
                  <c:v>-7.2212946431286174</c:v>
                </c:pt>
                <c:pt idx="251">
                  <c:v>-7.0434286231286496</c:v>
                </c:pt>
                <c:pt idx="252">
                  <c:v>-6.7942281231287485</c:v>
                </c:pt>
                <c:pt idx="253">
                  <c:v>-6.4395220622775771</c:v>
                </c:pt>
                <c:pt idx="254">
                  <c:v>-6.3005588131287436</c:v>
                </c:pt>
                <c:pt idx="255">
                  <c:v>-6.2627759431286449</c:v>
                </c:pt>
                <c:pt idx="256">
                  <c:v>-6.2039596531287771</c:v>
                </c:pt>
                <c:pt idx="257">
                  <c:v>-6.1788132921482202</c:v>
                </c:pt>
                <c:pt idx="258">
                  <c:v>-7.3652143641812682</c:v>
                </c:pt>
                <c:pt idx="259">
                  <c:v>-7.8397442431287629</c:v>
                </c:pt>
                <c:pt idx="260">
                  <c:v>-8.2733856531287167</c:v>
                </c:pt>
                <c:pt idx="261">
                  <c:v>-8.5089920831286729</c:v>
                </c:pt>
                <c:pt idx="262">
                  <c:v>-8.073026474311531</c:v>
                </c:pt>
                <c:pt idx="263">
                  <c:v>-6.7757131031285827</c:v>
                </c:pt>
                <c:pt idx="264">
                  <c:v>-5.5973787431286439</c:v>
                </c:pt>
                <c:pt idx="265">
                  <c:v>0.46534329301583466</c:v>
                </c:pt>
                <c:pt idx="266">
                  <c:v>2.0171556968714697</c:v>
                </c:pt>
                <c:pt idx="267">
                  <c:v>3.3807560768713216</c:v>
                </c:pt>
                <c:pt idx="268">
                  <c:v>4.9633391063336658</c:v>
                </c:pt>
                <c:pt idx="269">
                  <c:v>6.647098696871268</c:v>
                </c:pt>
                <c:pt idx="270">
                  <c:v>7.9834315268714118</c:v>
                </c:pt>
                <c:pt idx="271">
                  <c:v>8.7735779235380136</c:v>
                </c:pt>
                <c:pt idx="272">
                  <c:v>11.633417217655637</c:v>
                </c:pt>
                <c:pt idx="273">
                  <c:v>12.427848426871233</c:v>
                </c:pt>
                <c:pt idx="274">
                  <c:v>13.776213822527893</c:v>
                </c:pt>
                <c:pt idx="275">
                  <c:v>14.94746715687144</c:v>
                </c:pt>
                <c:pt idx="276">
                  <c:v>16.061076966871383</c:v>
                </c:pt>
                <c:pt idx="277">
                  <c:v>16.718613876871146</c:v>
                </c:pt>
                <c:pt idx="278">
                  <c:v>16.972568489194614</c:v>
                </c:pt>
                <c:pt idx="279">
                  <c:v>17.076821516871433</c:v>
                </c:pt>
                <c:pt idx="280">
                  <c:v>17.065142823538025</c:v>
                </c:pt>
                <c:pt idx="281">
                  <c:v>16.178847148763204</c:v>
                </c:pt>
                <c:pt idx="282">
                  <c:v>16.017088966871292</c:v>
                </c:pt>
                <c:pt idx="283">
                  <c:v>16.141832926871444</c:v>
                </c:pt>
                <c:pt idx="284">
                  <c:v>16.561850196265333</c:v>
                </c:pt>
                <c:pt idx="285">
                  <c:v>17.120189146871333</c:v>
                </c:pt>
                <c:pt idx="286">
                  <c:v>17.293575036871417</c:v>
                </c:pt>
                <c:pt idx="287">
                  <c:v>17.26648338687145</c:v>
                </c:pt>
                <c:pt idx="288">
                  <c:v>17.119525419914794</c:v>
                </c:pt>
                <c:pt idx="289">
                  <c:v>16.988439156871376</c:v>
                </c:pt>
                <c:pt idx="290">
                  <c:v>15.409719385903646</c:v>
                </c:pt>
                <c:pt idx="291">
                  <c:v>14.874330276871365</c:v>
                </c:pt>
                <c:pt idx="292">
                  <c:v>14.159802726871405</c:v>
                </c:pt>
                <c:pt idx="293">
                  <c:v>13.74576233687128</c:v>
                </c:pt>
                <c:pt idx="294">
                  <c:v>13.196965146871372</c:v>
                </c:pt>
                <c:pt idx="295">
                  <c:v>12.722879136871398</c:v>
                </c:pt>
                <c:pt idx="296">
                  <c:v>11.637855416871361</c:v>
                </c:pt>
                <c:pt idx="297">
                  <c:v>10.110534766871314</c:v>
                </c:pt>
                <c:pt idx="298">
                  <c:v>9.413347416871332</c:v>
                </c:pt>
                <c:pt idx="299">
                  <c:v>4.7596788040411742</c:v>
                </c:pt>
                <c:pt idx="300">
                  <c:v>3.5637228368714786</c:v>
                </c:pt>
                <c:pt idx="301">
                  <c:v>0.93687435687137133</c:v>
                </c:pt>
                <c:pt idx="302">
                  <c:v>-1.5036752831287004</c:v>
                </c:pt>
                <c:pt idx="303">
                  <c:v>-3.6110200039983047</c:v>
                </c:pt>
                <c:pt idx="304">
                  <c:v>-6.1875762431286301</c:v>
                </c:pt>
                <c:pt idx="305">
                  <c:v>-8.1409084631286071</c:v>
                </c:pt>
                <c:pt idx="306">
                  <c:v>-9.8309425408814093</c:v>
                </c:pt>
                <c:pt idx="307">
                  <c:v>-13.409955639680396</c:v>
                </c:pt>
                <c:pt idx="308">
                  <c:v>-14.230653101023403</c:v>
                </c:pt>
                <c:pt idx="309">
                  <c:v>-14.958873023128703</c:v>
                </c:pt>
                <c:pt idx="310">
                  <c:v>-16.00935958312872</c:v>
                </c:pt>
                <c:pt idx="311">
                  <c:v>-16.802192263128568</c:v>
                </c:pt>
                <c:pt idx="312">
                  <c:v>-17.232003366784554</c:v>
                </c:pt>
                <c:pt idx="313">
                  <c:v>-17.401225203128597</c:v>
                </c:pt>
                <c:pt idx="314">
                  <c:v>-17.412974481765026</c:v>
                </c:pt>
                <c:pt idx="315">
                  <c:v>-16.821598743128618</c:v>
                </c:pt>
                <c:pt idx="316">
                  <c:v>-16.722946283944907</c:v>
                </c:pt>
                <c:pt idx="317">
                  <c:v>-16.370079490603466</c:v>
                </c:pt>
                <c:pt idx="318">
                  <c:v>-15.990892943128646</c:v>
                </c:pt>
                <c:pt idx="319">
                  <c:v>-15.634771643128467</c:v>
                </c:pt>
                <c:pt idx="320">
                  <c:v>-15.282823443128731</c:v>
                </c:pt>
                <c:pt idx="321">
                  <c:v>-15.260125628186202</c:v>
                </c:pt>
                <c:pt idx="322">
                  <c:v>-15.256380770906489</c:v>
                </c:pt>
                <c:pt idx="323">
                  <c:v>-12.597731124081065</c:v>
                </c:pt>
                <c:pt idx="324">
                  <c:v>-12.049448613128607</c:v>
                </c:pt>
                <c:pt idx="325">
                  <c:v>-10.611936033128661</c:v>
                </c:pt>
                <c:pt idx="326">
                  <c:v>-9.3033390084347936</c:v>
                </c:pt>
                <c:pt idx="327">
                  <c:v>-7.7613557931285584</c:v>
                </c:pt>
                <c:pt idx="328">
                  <c:v>-6.2482488631286817</c:v>
                </c:pt>
                <c:pt idx="329">
                  <c:v>-4.6205541522195244</c:v>
                </c:pt>
                <c:pt idx="330">
                  <c:v>1.4199485547436979</c:v>
                </c:pt>
                <c:pt idx="331">
                  <c:v>2.6634476609118147</c:v>
                </c:pt>
                <c:pt idx="332">
                  <c:v>3.7198217968713738</c:v>
                </c:pt>
                <c:pt idx="333">
                  <c:v>4.8382046068714981</c:v>
                </c:pt>
                <c:pt idx="334">
                  <c:v>6.1013824168713597</c:v>
                </c:pt>
                <c:pt idx="335">
                  <c:v>7.3699985194974973</c:v>
                </c:pt>
                <c:pt idx="336">
                  <c:v>8.3747095868713508</c:v>
                </c:pt>
                <c:pt idx="337">
                  <c:v>9.660953026102149</c:v>
                </c:pt>
                <c:pt idx="338">
                  <c:v>13.565267717188821</c:v>
                </c:pt>
                <c:pt idx="339">
                  <c:v>14.995259366871451</c:v>
                </c:pt>
                <c:pt idx="340">
                  <c:v>17.044965906871418</c:v>
                </c:pt>
                <c:pt idx="341">
                  <c:v>18.702271656871403</c:v>
                </c:pt>
                <c:pt idx="342">
                  <c:v>20.195360680784447</c:v>
                </c:pt>
                <c:pt idx="343">
                  <c:v>21.446368516871459</c:v>
                </c:pt>
                <c:pt idx="344">
                  <c:v>22.737100116871346</c:v>
                </c:pt>
                <c:pt idx="345">
                  <c:v>24.26414246687138</c:v>
                </c:pt>
                <c:pt idx="346">
                  <c:v>26.22233421687142</c:v>
                </c:pt>
                <c:pt idx="347">
                  <c:v>27.754013501315818</c:v>
                </c:pt>
                <c:pt idx="348">
                  <c:v>28.65977829687138</c:v>
                </c:pt>
                <c:pt idx="349">
                  <c:v>28.703602086871342</c:v>
                </c:pt>
                <c:pt idx="350">
                  <c:v>28.478083176871372</c:v>
                </c:pt>
                <c:pt idx="351">
                  <c:v>28.336046066871447</c:v>
                </c:pt>
                <c:pt idx="352">
                  <c:v>28.160957586871341</c:v>
                </c:pt>
                <c:pt idx="353">
                  <c:v>27.919602903335957</c:v>
                </c:pt>
                <c:pt idx="354">
                  <c:v>27.599269391017657</c:v>
                </c:pt>
                <c:pt idx="355">
                  <c:v>26.124501520607637</c:v>
                </c:pt>
                <c:pt idx="356">
                  <c:v>25.404038126871491</c:v>
                </c:pt>
                <c:pt idx="357">
                  <c:v>24.655015306871405</c:v>
                </c:pt>
                <c:pt idx="358">
                  <c:v>23.708809576871392</c:v>
                </c:pt>
                <c:pt idx="359">
                  <c:v>22.560150893235019</c:v>
                </c:pt>
                <c:pt idx="360">
                  <c:v>21.57630928687125</c:v>
                </c:pt>
                <c:pt idx="361">
                  <c:v>20.54045035469743</c:v>
                </c:pt>
                <c:pt idx="362">
                  <c:v>14.934467856871507</c:v>
                </c:pt>
                <c:pt idx="363">
                  <c:v>13.09588457687143</c:v>
                </c:pt>
                <c:pt idx="364">
                  <c:v>11.382595459118566</c:v>
                </c:pt>
                <c:pt idx="365">
                  <c:v>9.4092947768713771</c:v>
                </c:pt>
                <c:pt idx="366">
                  <c:v>7.1955214368713865</c:v>
                </c:pt>
                <c:pt idx="367">
                  <c:v>4.6405257168713501</c:v>
                </c:pt>
                <c:pt idx="368">
                  <c:v>2.4260389968714975</c:v>
                </c:pt>
                <c:pt idx="369">
                  <c:v>1.1320806168713777</c:v>
                </c:pt>
                <c:pt idx="370">
                  <c:v>-4.3712266779112259</c:v>
                </c:pt>
                <c:pt idx="371">
                  <c:v>-5.2793906531286741</c:v>
                </c:pt>
                <c:pt idx="372">
                  <c:v>-6.7383367331286363</c:v>
                </c:pt>
                <c:pt idx="373">
                  <c:v>-8.0098998531284646</c:v>
                </c:pt>
                <c:pt idx="374">
                  <c:v>-9.1456243431287021</c:v>
                </c:pt>
                <c:pt idx="375">
                  <c:v>-10.03860840312873</c:v>
                </c:pt>
                <c:pt idx="376">
                  <c:v>-10.749827086563013</c:v>
                </c:pt>
                <c:pt idx="377">
                  <c:v>-11.911999613128661</c:v>
                </c:pt>
                <c:pt idx="378">
                  <c:v>-12.488912363128662</c:v>
                </c:pt>
                <c:pt idx="379">
                  <c:v>-12.986700843128791</c:v>
                </c:pt>
                <c:pt idx="380">
                  <c:v>-13.492891273128654</c:v>
                </c:pt>
                <c:pt idx="381">
                  <c:v>-14.073279452806304</c:v>
                </c:pt>
                <c:pt idx="382">
                  <c:v>-14.435289053128816</c:v>
                </c:pt>
                <c:pt idx="383">
                  <c:v>-14.742779123128543</c:v>
                </c:pt>
                <c:pt idx="384">
                  <c:v>-15.002107773128516</c:v>
                </c:pt>
                <c:pt idx="385">
                  <c:v>-15.220190473128682</c:v>
                </c:pt>
                <c:pt idx="386">
                  <c:v>-15.31482908459213</c:v>
                </c:pt>
                <c:pt idx="387">
                  <c:v>-15.407375113128538</c:v>
                </c:pt>
                <c:pt idx="388">
                  <c:v>-15.512598523128521</c:v>
                </c:pt>
                <c:pt idx="389">
                  <c:v>-15.454647923128752</c:v>
                </c:pt>
                <c:pt idx="390">
                  <c:v>-15.309871863128578</c:v>
                </c:pt>
                <c:pt idx="391">
                  <c:v>-15.239471883128527</c:v>
                </c:pt>
                <c:pt idx="392">
                  <c:v>-15.031161025956902</c:v>
                </c:pt>
                <c:pt idx="393">
                  <c:v>-14.801895403128444</c:v>
                </c:pt>
                <c:pt idx="394">
                  <c:v>-14.567129613128547</c:v>
                </c:pt>
                <c:pt idx="395">
                  <c:v>-14.307877503128722</c:v>
                </c:pt>
                <c:pt idx="396">
                  <c:v>-14.103888170211885</c:v>
                </c:pt>
                <c:pt idx="397">
                  <c:v>-11.850292176462009</c:v>
                </c:pt>
                <c:pt idx="398">
                  <c:v>-11.35244906312867</c:v>
                </c:pt>
                <c:pt idx="399">
                  <c:v>-10.809559653128709</c:v>
                </c:pt>
                <c:pt idx="400">
                  <c:v>-10.332319923128654</c:v>
                </c:pt>
                <c:pt idx="401">
                  <c:v>-9.7412764731286359</c:v>
                </c:pt>
                <c:pt idx="402">
                  <c:v>-9.1848664931286095</c:v>
                </c:pt>
                <c:pt idx="403">
                  <c:v>-8.5317831231286725</c:v>
                </c:pt>
                <c:pt idx="404">
                  <c:v>-8.0980130288429528</c:v>
                </c:pt>
                <c:pt idx="405">
                  <c:v>-5.1909969217001173</c:v>
                </c:pt>
                <c:pt idx="406">
                  <c:v>-5.0870228131286126</c:v>
                </c:pt>
                <c:pt idx="407">
                  <c:v>-5.1161472731287869</c:v>
                </c:pt>
                <c:pt idx="408">
                  <c:v>-5.384750086562974</c:v>
                </c:pt>
                <c:pt idx="409">
                  <c:v>-5.7630984631287125</c:v>
                </c:pt>
                <c:pt idx="410">
                  <c:v>-6.1634418331286867</c:v>
                </c:pt>
                <c:pt idx="411">
                  <c:v>-6.3179640331284599</c:v>
                </c:pt>
                <c:pt idx="412">
                  <c:v>-6.1536451717000915</c:v>
                </c:pt>
                <c:pt idx="413">
                  <c:v>-2.685936273431595</c:v>
                </c:pt>
                <c:pt idx="414">
                  <c:v>-0.7305628331286016</c:v>
                </c:pt>
                <c:pt idx="415">
                  <c:v>1.162594416445714</c:v>
                </c:pt>
                <c:pt idx="416">
                  <c:v>3.4719937268714891</c:v>
                </c:pt>
                <c:pt idx="417">
                  <c:v>5.2527721868714696</c:v>
                </c:pt>
                <c:pt idx="418">
                  <c:v>6.6868284268713154</c:v>
                </c:pt>
                <c:pt idx="419">
                  <c:v>8.6485690868713583</c:v>
                </c:pt>
                <c:pt idx="420">
                  <c:v>9.9442273643983139</c:v>
                </c:pt>
                <c:pt idx="421">
                  <c:v>11.066563856871387</c:v>
                </c:pt>
                <c:pt idx="422">
                  <c:v>11.781519616871407</c:v>
                </c:pt>
                <c:pt idx="423">
                  <c:v>12.495857076871276</c:v>
                </c:pt>
                <c:pt idx="424">
                  <c:v>13.447442786871402</c:v>
                </c:pt>
                <c:pt idx="425">
                  <c:v>13.997464582452778</c:v>
                </c:pt>
                <c:pt idx="426">
                  <c:v>14.436066626871352</c:v>
                </c:pt>
                <c:pt idx="427">
                  <c:v>14.662980726871197</c:v>
                </c:pt>
                <c:pt idx="428">
                  <c:v>14.700953956871443</c:v>
                </c:pt>
                <c:pt idx="429">
                  <c:v>14.893303216871349</c:v>
                </c:pt>
                <c:pt idx="430">
                  <c:v>15.077643431871365</c:v>
                </c:pt>
                <c:pt idx="431">
                  <c:v>14.549137837516582</c:v>
                </c:pt>
                <c:pt idx="432">
                  <c:v>14.499532826871365</c:v>
                </c:pt>
                <c:pt idx="433">
                  <c:v>14.600940936871439</c:v>
                </c:pt>
                <c:pt idx="434">
                  <c:v>14.729471476871336</c:v>
                </c:pt>
                <c:pt idx="435">
                  <c:v>14.426847736871409</c:v>
                </c:pt>
                <c:pt idx="436">
                  <c:v>13.67372162421827</c:v>
                </c:pt>
                <c:pt idx="437">
                  <c:v>13.024242636871335</c:v>
                </c:pt>
                <c:pt idx="438">
                  <c:v>12.860914320701184</c:v>
                </c:pt>
                <c:pt idx="439">
                  <c:v>12.363558802325919</c:v>
                </c:pt>
                <c:pt idx="440">
                  <c:v>12.262051486871368</c:v>
                </c:pt>
                <c:pt idx="441">
                  <c:v>12.229145976871393</c:v>
                </c:pt>
                <c:pt idx="442">
                  <c:v>12.160115901315773</c:v>
                </c:pt>
                <c:pt idx="443">
                  <c:v>11.996718456871335</c:v>
                </c:pt>
                <c:pt idx="444">
                  <c:v>11.78349054687132</c:v>
                </c:pt>
                <c:pt idx="445">
                  <c:v>11.414328054624148</c:v>
                </c:pt>
                <c:pt idx="446">
                  <c:v>9.3684650068713466</c:v>
                </c:pt>
                <c:pt idx="447">
                  <c:v>9.0343358385040347</c:v>
                </c:pt>
                <c:pt idx="448">
                  <c:v>8.3797392366692627</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2.1115811368713517</c:v>
                </c:pt>
                <c:pt idx="458">
                  <c:v>1.4385814068713221</c:v>
                </c:pt>
                <c:pt idx="459">
                  <c:v>0.99261676192182291</c:v>
                </c:pt>
                <c:pt idx="460">
                  <c:v>0.63688014687134853</c:v>
                </c:pt>
                <c:pt idx="461">
                  <c:v>0.58204036687132521</c:v>
                </c:pt>
                <c:pt idx="462">
                  <c:v>0.64538210687132369</c:v>
                </c:pt>
                <c:pt idx="463">
                  <c:v>0.7555598168713975</c:v>
                </c:pt>
                <c:pt idx="464">
                  <c:v>0.84485669165401611</c:v>
                </c:pt>
                <c:pt idx="465">
                  <c:v>0.82279339687137565</c:v>
                </c:pt>
                <c:pt idx="466">
                  <c:v>0.61465897687132565</c:v>
                </c:pt>
                <c:pt idx="467">
                  <c:v>0.27546354687123653</c:v>
                </c:pt>
                <c:pt idx="468">
                  <c:v>-0.16602135312871269</c:v>
                </c:pt>
                <c:pt idx="469">
                  <c:v>-0.53781156965922583</c:v>
                </c:pt>
                <c:pt idx="470">
                  <c:v>-0.86647497312867494</c:v>
                </c:pt>
                <c:pt idx="471">
                  <c:v>-1.0323702731286772</c:v>
                </c:pt>
                <c:pt idx="472">
                  <c:v>-1.2092314231286279</c:v>
                </c:pt>
                <c:pt idx="473">
                  <c:v>-1.616773093128586</c:v>
                </c:pt>
                <c:pt idx="474">
                  <c:v>-2.2382736002715546</c:v>
                </c:pt>
                <c:pt idx="475">
                  <c:v>-2.9423650731286823</c:v>
                </c:pt>
                <c:pt idx="476">
                  <c:v>-3.6406904731286573</c:v>
                </c:pt>
                <c:pt idx="477">
                  <c:v>-4.7153883131286713</c:v>
                </c:pt>
                <c:pt idx="478">
                  <c:v>-5.6208470031285014</c:v>
                </c:pt>
                <c:pt idx="479">
                  <c:v>-6.7577209956539832</c:v>
                </c:pt>
                <c:pt idx="480">
                  <c:v>-7.7483224731287521</c:v>
                </c:pt>
                <c:pt idx="481">
                  <c:v>-8.4874206331286111</c:v>
                </c:pt>
                <c:pt idx="482">
                  <c:v>-9.4168096331286684</c:v>
                </c:pt>
                <c:pt idx="483">
                  <c:v>-10.140362171699888</c:v>
                </c:pt>
                <c:pt idx="484">
                  <c:v>-10.8987167231287</c:v>
                </c:pt>
                <c:pt idx="485">
                  <c:v>-11.42815838598575</c:v>
                </c:pt>
                <c:pt idx="486">
                  <c:v>-14.994512920906502</c:v>
                </c:pt>
                <c:pt idx="487">
                  <c:v>-15.063539923128792</c:v>
                </c:pt>
                <c:pt idx="488">
                  <c:v>-15.218793413128793</c:v>
                </c:pt>
                <c:pt idx="489">
                  <c:v>-15.522430399694391</c:v>
                </c:pt>
                <c:pt idx="490">
                  <c:v>-15.711546373128703</c:v>
                </c:pt>
                <c:pt idx="491">
                  <c:v>-15.70112120312859</c:v>
                </c:pt>
                <c:pt idx="492">
                  <c:v>-15.542190233128615</c:v>
                </c:pt>
                <c:pt idx="493">
                  <c:v>-15.346432820906406</c:v>
                </c:pt>
                <c:pt idx="494">
                  <c:v>-15.06188002312874</c:v>
                </c:pt>
                <c:pt idx="495">
                  <c:v>-15.020765613128635</c:v>
                </c:pt>
                <c:pt idx="496">
                  <c:v>-15.285819223128815</c:v>
                </c:pt>
                <c:pt idx="497">
                  <c:v>-15.274525331363964</c:v>
                </c:pt>
                <c:pt idx="498">
                  <c:v>-15.378028743128651</c:v>
                </c:pt>
                <c:pt idx="499">
                  <c:v>-15.558564128545427</c:v>
                </c:pt>
                <c:pt idx="500">
                  <c:v>-15.831850963128744</c:v>
                </c:pt>
                <c:pt idx="501">
                  <c:v>-15.787500053128614</c:v>
                </c:pt>
                <c:pt idx="502">
                  <c:v>-15.600870593128651</c:v>
                </c:pt>
                <c:pt idx="503">
                  <c:v>-15.46305746312872</c:v>
                </c:pt>
                <c:pt idx="504">
                  <c:v>-15.424808743128651</c:v>
                </c:pt>
                <c:pt idx="505">
                  <c:v>-14.781968069215647</c:v>
                </c:pt>
                <c:pt idx="506">
                  <c:v>-14.275458763128569</c:v>
                </c:pt>
                <c:pt idx="507">
                  <c:v>-13.777845903128593</c:v>
                </c:pt>
                <c:pt idx="508">
                  <c:v>-13.471999323128703</c:v>
                </c:pt>
                <c:pt idx="509">
                  <c:v>-13.360627383128872</c:v>
                </c:pt>
                <c:pt idx="510">
                  <c:v>-13.298617813835619</c:v>
                </c:pt>
                <c:pt idx="511">
                  <c:v>-13.262548107834634</c:v>
                </c:pt>
                <c:pt idx="512">
                  <c:v>-12.494087076461984</c:v>
                </c:pt>
                <c:pt idx="513">
                  <c:v>-12.30457726890177</c:v>
                </c:pt>
                <c:pt idx="514">
                  <c:v>-11.984319093128704</c:v>
                </c:pt>
                <c:pt idx="515">
                  <c:v>-11.52446668312858</c:v>
                </c:pt>
                <c:pt idx="516">
                  <c:v>-10.546544258280154</c:v>
                </c:pt>
                <c:pt idx="517">
                  <c:v>-9.4693696731285151</c:v>
                </c:pt>
                <c:pt idx="518">
                  <c:v>-8.3636810131287476</c:v>
                </c:pt>
                <c:pt idx="519">
                  <c:v>-7.2896143288428732</c:v>
                </c:pt>
                <c:pt idx="520">
                  <c:v>-2.3980545707148186</c:v>
                </c:pt>
                <c:pt idx="521">
                  <c:v>-1.3341654514619989</c:v>
                </c:pt>
                <c:pt idx="522">
                  <c:v>0.32238550687148426</c:v>
                </c:pt>
                <c:pt idx="523">
                  <c:v>1.3353651368715025</c:v>
                </c:pt>
                <c:pt idx="524">
                  <c:v>2.6405754868713993</c:v>
                </c:pt>
                <c:pt idx="525">
                  <c:v>3.8656418368712613</c:v>
                </c:pt>
                <c:pt idx="526">
                  <c:v>4.9594625177408478</c:v>
                </c:pt>
                <c:pt idx="527">
                  <c:v>5.9064900568713909</c:v>
                </c:pt>
                <c:pt idx="528">
                  <c:v>6.1619058997284775</c:v>
                </c:pt>
                <c:pt idx="529">
                  <c:v>9.6155809960017287</c:v>
                </c:pt>
                <c:pt idx="530">
                  <c:v>10.038935656871317</c:v>
                </c:pt>
                <c:pt idx="531">
                  <c:v>10.517117816871206</c:v>
                </c:pt>
                <c:pt idx="532">
                  <c:v>10.812521430340739</c:v>
                </c:pt>
                <c:pt idx="533">
                  <c:v>11.116247106871269</c:v>
                </c:pt>
                <c:pt idx="534">
                  <c:v>11.64738891687136</c:v>
                </c:pt>
                <c:pt idx="535">
                  <c:v>12.199849803538072</c:v>
                </c:pt>
                <c:pt idx="536">
                  <c:v>13.484080006871341</c:v>
                </c:pt>
                <c:pt idx="537">
                  <c:v>13.63226581242678</c:v>
                </c:pt>
                <c:pt idx="538">
                  <c:v>13.941141386871347</c:v>
                </c:pt>
                <c:pt idx="539">
                  <c:v>14.159749086871274</c:v>
                </c:pt>
                <c:pt idx="540">
                  <c:v>14.200177106871291</c:v>
                </c:pt>
                <c:pt idx="541">
                  <c:v>14.275644358912238</c:v>
                </c:pt>
                <c:pt idx="542">
                  <c:v>14.451005966871405</c:v>
                </c:pt>
                <c:pt idx="543">
                  <c:v>14.56048778687135</c:v>
                </c:pt>
                <c:pt idx="544">
                  <c:v>14.60191112225591</c:v>
                </c:pt>
                <c:pt idx="545">
                  <c:v>14.640849779598653</c:v>
                </c:pt>
                <c:pt idx="546">
                  <c:v>14.729804308417645</c:v>
                </c:pt>
                <c:pt idx="547">
                  <c:v>14.758391146871425</c:v>
                </c:pt>
                <c:pt idx="548">
                  <c:v>14.726410786871313</c:v>
                </c:pt>
                <c:pt idx="549">
                  <c:v>14.646023396871398</c:v>
                </c:pt>
                <c:pt idx="550">
                  <c:v>14.56187124524342</c:v>
                </c:pt>
                <c:pt idx="551">
                  <c:v>14.469934856871424</c:v>
                </c:pt>
                <c:pt idx="552">
                  <c:v>14.368547385903673</c:v>
                </c:pt>
                <c:pt idx="553">
                  <c:v>13.253361162531696</c:v>
                </c:pt>
                <c:pt idx="554">
                  <c:v>12.960132736871429</c:v>
                </c:pt>
                <c:pt idx="555">
                  <c:v>12.34830031809582</c:v>
                </c:pt>
                <c:pt idx="556">
                  <c:v>11.613933446871441</c:v>
                </c:pt>
                <c:pt idx="557">
                  <c:v>10.544952986871319</c:v>
                </c:pt>
                <c:pt idx="558">
                  <c:v>9.7634189068713653</c:v>
                </c:pt>
                <c:pt idx="559">
                  <c:v>9.4725906854427873</c:v>
                </c:pt>
                <c:pt idx="560">
                  <c:v>5.7414962568713719</c:v>
                </c:pt>
                <c:pt idx="561">
                  <c:v>4.5498358168714059</c:v>
                </c:pt>
                <c:pt idx="562">
                  <c:v>3.5215909168712471</c:v>
                </c:pt>
                <c:pt idx="563">
                  <c:v>2.8453154368713172</c:v>
                </c:pt>
                <c:pt idx="564">
                  <c:v>2.2070791068714346</c:v>
                </c:pt>
                <c:pt idx="565">
                  <c:v>1.7096965731978737</c:v>
                </c:pt>
                <c:pt idx="566">
                  <c:v>1.2171920249873693</c:v>
                </c:pt>
                <c:pt idx="567">
                  <c:v>-2.4559687431286497</c:v>
                </c:pt>
                <c:pt idx="568">
                  <c:v>-3.4456205266337596</c:v>
                </c:pt>
                <c:pt idx="569">
                  <c:v>-5.0152512431288301</c:v>
                </c:pt>
                <c:pt idx="570">
                  <c:v>-6.1924880031286875</c:v>
                </c:pt>
                <c:pt idx="571">
                  <c:v>-7.9714598131284902</c:v>
                </c:pt>
                <c:pt idx="572">
                  <c:v>-9.4425590904970278</c:v>
                </c:pt>
                <c:pt idx="573">
                  <c:v>-11.105078223128618</c:v>
                </c:pt>
                <c:pt idx="574">
                  <c:v>-12.166856963128566</c:v>
                </c:pt>
                <c:pt idx="575">
                  <c:v>-12.686493243128684</c:v>
                </c:pt>
                <c:pt idx="576">
                  <c:v>-14.683006613499007</c:v>
                </c:pt>
                <c:pt idx="577">
                  <c:v>-15.211544803128636</c:v>
                </c:pt>
                <c:pt idx="578">
                  <c:v>-15.903891023128807</c:v>
                </c:pt>
                <c:pt idx="579">
                  <c:v>-16.802055701023413</c:v>
                </c:pt>
                <c:pt idx="580">
                  <c:v>-17.650883723128551</c:v>
                </c:pt>
                <c:pt idx="581">
                  <c:v>-18.420546263128657</c:v>
                </c:pt>
                <c:pt idx="582">
                  <c:v>-18.955176783944822</c:v>
                </c:pt>
                <c:pt idx="583">
                  <c:v>-19.767388743128649</c:v>
                </c:pt>
                <c:pt idx="584">
                  <c:v>-19.792719063128729</c:v>
                </c:pt>
                <c:pt idx="585">
                  <c:v>-19.725313993128637</c:v>
                </c:pt>
                <c:pt idx="586">
                  <c:v>-19.8285671681287</c:v>
                </c:pt>
                <c:pt idx="587">
                  <c:v>-20.229496143128635</c:v>
                </c:pt>
                <c:pt idx="588">
                  <c:v>-20.444219663128738</c:v>
                </c:pt>
                <c:pt idx="589">
                  <c:v>-20.415636863128771</c:v>
                </c:pt>
                <c:pt idx="590">
                  <c:v>-20.195396523128522</c:v>
                </c:pt>
                <c:pt idx="591">
                  <c:v>-20.080528809795339</c:v>
                </c:pt>
                <c:pt idx="592">
                  <c:v>-19.760901147383976</c:v>
                </c:pt>
                <c:pt idx="593">
                  <c:v>-19.694017783128675</c:v>
                </c:pt>
                <c:pt idx="594">
                  <c:v>-19.432660063128662</c:v>
                </c:pt>
                <c:pt idx="595">
                  <c:v>-19.091932023128692</c:v>
                </c:pt>
                <c:pt idx="596">
                  <c:v>-18.909563813128536</c:v>
                </c:pt>
                <c:pt idx="597">
                  <c:v>-18.814924033128626</c:v>
                </c:pt>
                <c:pt idx="598">
                  <c:v>-18.692734516324624</c:v>
                </c:pt>
                <c:pt idx="599">
                  <c:v>-18.61909077646196</c:v>
                </c:pt>
                <c:pt idx="600">
                  <c:v>-18.506541858513366</c:v>
                </c:pt>
                <c:pt idx="601">
                  <c:v>-18.636388963128638</c:v>
                </c:pt>
                <c:pt idx="602">
                  <c:v>-18.487185223128719</c:v>
                </c:pt>
                <c:pt idx="603">
                  <c:v>-18.065412203128432</c:v>
                </c:pt>
                <c:pt idx="604">
                  <c:v>-17.714840313128626</c:v>
                </c:pt>
                <c:pt idx="605">
                  <c:v>-17.42503454772644</c:v>
                </c:pt>
                <c:pt idx="606">
                  <c:v>-17.206579794148862</c:v>
                </c:pt>
                <c:pt idx="607">
                  <c:v>-15.706128743128643</c:v>
                </c:pt>
                <c:pt idx="608">
                  <c:v>-15.402600957414311</c:v>
                </c:pt>
                <c:pt idx="609">
                  <c:v>-14.909882393128719</c:v>
                </c:pt>
                <c:pt idx="610">
                  <c:v>-14.580387643128663</c:v>
                </c:pt>
                <c:pt idx="611">
                  <c:v>-14.016609263128572</c:v>
                </c:pt>
                <c:pt idx="612">
                  <c:v>-12.661510477822517</c:v>
                </c:pt>
                <c:pt idx="613">
                  <c:v>-11.469215653128732</c:v>
                </c:pt>
                <c:pt idx="614">
                  <c:v>-9.8406635380004008</c:v>
                </c:pt>
                <c:pt idx="615">
                  <c:v>-5.512668204667138</c:v>
                </c:pt>
                <c:pt idx="616">
                  <c:v>-4.8697105815126367</c:v>
                </c:pt>
                <c:pt idx="617">
                  <c:v>-3.7980809431286389</c:v>
                </c:pt>
                <c:pt idx="618">
                  <c:v>-2.2470145575616436</c:v>
                </c:pt>
                <c:pt idx="619">
                  <c:v>-0.99731654312884621</c:v>
                </c:pt>
                <c:pt idx="620">
                  <c:v>1.0790550568713688</c:v>
                </c:pt>
                <c:pt idx="621">
                  <c:v>2.5996388068713552</c:v>
                </c:pt>
                <c:pt idx="622">
                  <c:v>3.6991789568712932</c:v>
                </c:pt>
                <c:pt idx="623">
                  <c:v>4.7812713068714334</c:v>
                </c:pt>
                <c:pt idx="624">
                  <c:v>5.368854193713446</c:v>
                </c:pt>
                <c:pt idx="625">
                  <c:v>5.7495758368714274</c:v>
                </c:pt>
                <c:pt idx="626">
                  <c:v>5.8715646968715021</c:v>
                </c:pt>
                <c:pt idx="627">
                  <c:v>5.8633564868713108</c:v>
                </c:pt>
                <c:pt idx="628">
                  <c:v>5.8101559868713775</c:v>
                </c:pt>
                <c:pt idx="629">
                  <c:v>5.7988551368712802</c:v>
                </c:pt>
                <c:pt idx="630">
                  <c:v>5.5629997937134732</c:v>
                </c:pt>
                <c:pt idx="631">
                  <c:v>5.3259643568712072</c:v>
                </c:pt>
                <c:pt idx="632">
                  <c:v>5.1477991098124525</c:v>
                </c:pt>
                <c:pt idx="633">
                  <c:v>4.3002873174773963</c:v>
                </c:pt>
                <c:pt idx="634">
                  <c:v>3.9838395068711643</c:v>
                </c:pt>
                <c:pt idx="635">
                  <c:v>3.644450346871396</c:v>
                </c:pt>
                <c:pt idx="636">
                  <c:v>3.1062616439681534</c:v>
                </c:pt>
                <c:pt idx="637">
                  <c:v>2.4640228768714119</c:v>
                </c:pt>
                <c:pt idx="638">
                  <c:v>2.0544295368713543</c:v>
                </c:pt>
                <c:pt idx="639">
                  <c:v>1.6524386768713981</c:v>
                </c:pt>
                <c:pt idx="640">
                  <c:v>1.322955104093595</c:v>
                </c:pt>
                <c:pt idx="641">
                  <c:v>2.2484105356184621E-2</c:v>
                </c:pt>
                <c:pt idx="642">
                  <c:v>-0.24586542312871984</c:v>
                </c:pt>
                <c:pt idx="643">
                  <c:v>-0.59294456787087313</c:v>
                </c:pt>
                <c:pt idx="644">
                  <c:v>-0.8231458131286763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-6.1851397320174453</c:v>
                </c:pt>
                <c:pt idx="655">
                  <c:v>-6.8630887431286283</c:v>
                </c:pt>
                <c:pt idx="656">
                  <c:v>-6.980185854239835</c:v>
                </c:pt>
                <c:pt idx="657">
                  <c:v>-7.1785661931286331</c:v>
                </c:pt>
                <c:pt idx="658">
                  <c:v>-7.2404191831284965</c:v>
                </c:pt>
                <c:pt idx="659">
                  <c:v>-7.1580252631286356</c:v>
                </c:pt>
                <c:pt idx="660">
                  <c:v>-6.967167205628698</c:v>
                </c:pt>
                <c:pt idx="661">
                  <c:v>-6.6557582631286749</c:v>
                </c:pt>
                <c:pt idx="662">
                  <c:v>-6.4061552309336225</c:v>
                </c:pt>
                <c:pt idx="663">
                  <c:v>-6.1801759031286707</c:v>
                </c:pt>
                <c:pt idx="664">
                  <c:v>-6.1306737931286825</c:v>
                </c:pt>
                <c:pt idx="665">
                  <c:v>-6.2067581631286846</c:v>
                </c:pt>
                <c:pt idx="666">
                  <c:v>-6.4982751512919794</c:v>
                </c:pt>
                <c:pt idx="667">
                  <c:v>-6.9447391931286573</c:v>
                </c:pt>
                <c:pt idx="668">
                  <c:v>-7.2086681431287207</c:v>
                </c:pt>
                <c:pt idx="669">
                  <c:v>-7.455218676461925</c:v>
                </c:pt>
                <c:pt idx="670">
                  <c:v>-7.218185695509618</c:v>
                </c:pt>
                <c:pt idx="671">
                  <c:v>-7.2078158831287009</c:v>
                </c:pt>
                <c:pt idx="672">
                  <c:v>-7.0042196955096205</c:v>
                </c:pt>
                <c:pt idx="673">
                  <c:v>-6.1204859531287461</c:v>
                </c:pt>
                <c:pt idx="674">
                  <c:v>-4.3603028231287464</c:v>
                </c:pt>
                <c:pt idx="675">
                  <c:v>-3.0259505531286948</c:v>
                </c:pt>
                <c:pt idx="676">
                  <c:v>-1.6357477731286849</c:v>
                </c:pt>
                <c:pt idx="677">
                  <c:v>-0.96949683312854562</c:v>
                </c:pt>
                <c:pt idx="678">
                  <c:v>5.5362930068713645</c:v>
                </c:pt>
                <c:pt idx="679">
                  <c:v>6.7453591847063619</c:v>
                </c:pt>
                <c:pt idx="680">
                  <c:v>7.9963968868713264</c:v>
                </c:pt>
                <c:pt idx="681">
                  <c:v>8.7635298968713755</c:v>
                </c:pt>
                <c:pt idx="682">
                  <c:v>9.8778980168713275</c:v>
                </c:pt>
                <c:pt idx="683">
                  <c:v>10.548079359435501</c:v>
                </c:pt>
                <c:pt idx="684">
                  <c:v>13.777706426362869</c:v>
                </c:pt>
                <c:pt idx="685">
                  <c:v>14.135693376871373</c:v>
                </c:pt>
                <c:pt idx="686">
                  <c:v>14.316038706871382</c:v>
                </c:pt>
                <c:pt idx="687">
                  <c:v>14.012884026871296</c:v>
                </c:pt>
                <c:pt idx="688">
                  <c:v>13.240752256871531</c:v>
                </c:pt>
                <c:pt idx="689">
                  <c:v>12.264806573197873</c:v>
                </c:pt>
                <c:pt idx="690">
                  <c:v>11.375606026871372</c:v>
                </c:pt>
                <c:pt idx="691">
                  <c:v>10.710906818274822</c:v>
                </c:pt>
                <c:pt idx="692">
                  <c:v>7.4190815726607866</c:v>
                </c:pt>
                <c:pt idx="693">
                  <c:v>7.1109440568713156</c:v>
                </c:pt>
                <c:pt idx="694">
                  <c:v>6.7467530668712925</c:v>
                </c:pt>
                <c:pt idx="695">
                  <c:v>6.338864218896715</c:v>
                </c:pt>
                <c:pt idx="696">
                  <c:v>5.6274648068713979</c:v>
                </c:pt>
                <c:pt idx="697">
                  <c:v>4.7608249468713932</c:v>
                </c:pt>
                <c:pt idx="698">
                  <c:v>3.6224739068713352</c:v>
                </c:pt>
                <c:pt idx="699">
                  <c:v>2.1568710068713841</c:v>
                </c:pt>
                <c:pt idx="700">
                  <c:v>0.8261855268712992</c:v>
                </c:pt>
                <c:pt idx="701">
                  <c:v>-0.62453550843484629</c:v>
                </c:pt>
                <c:pt idx="702">
                  <c:v>-2.5371677531286281</c:v>
                </c:pt>
                <c:pt idx="703">
                  <c:v>-4.2769583831285178</c:v>
                </c:pt>
                <c:pt idx="704">
                  <c:v>-6.1151176631286699</c:v>
                </c:pt>
                <c:pt idx="705">
                  <c:v>-7.4124058031286211</c:v>
                </c:pt>
                <c:pt idx="706">
                  <c:v>-8.3045816812730759</c:v>
                </c:pt>
                <c:pt idx="707">
                  <c:v>-8.9729259040481697</c:v>
                </c:pt>
                <c:pt idx="708">
                  <c:v>-10.897754609795289</c:v>
                </c:pt>
                <c:pt idx="709">
                  <c:v>-11.270686025956953</c:v>
                </c:pt>
                <c:pt idx="710">
                  <c:v>-11.853938663128622</c:v>
                </c:pt>
                <c:pt idx="711">
                  <c:v>-12.195598183128642</c:v>
                </c:pt>
                <c:pt idx="712">
                  <c:v>-12.675297957414248</c:v>
                </c:pt>
                <c:pt idx="713">
                  <c:v>-13.338453903128709</c:v>
                </c:pt>
                <c:pt idx="714">
                  <c:v>-13.881691973128724</c:v>
                </c:pt>
                <c:pt idx="715">
                  <c:v>-14.346567464647666</c:v>
                </c:pt>
                <c:pt idx="716">
                  <c:v>-14.576552662047551</c:v>
                </c:pt>
                <c:pt idx="717">
                  <c:v>-14.426430864340777</c:v>
                </c:pt>
                <c:pt idx="718">
                  <c:v>-14.471458366658055</c:v>
                </c:pt>
                <c:pt idx="719">
                  <c:v>-14.852270583128604</c:v>
                </c:pt>
                <c:pt idx="720">
                  <c:v>-15.231776323128685</c:v>
                </c:pt>
                <c:pt idx="721">
                  <c:v>-15.47959070312854</c:v>
                </c:pt>
                <c:pt idx="722">
                  <c:v>-15.442014903128594</c:v>
                </c:pt>
                <c:pt idx="723">
                  <c:v>-15.145505263536819</c:v>
                </c:pt>
                <c:pt idx="724">
                  <c:v>-14.807257106765007</c:v>
                </c:pt>
                <c:pt idx="725">
                  <c:v>-12.383542148925649</c:v>
                </c:pt>
                <c:pt idx="726">
                  <c:v>-12.009454883128704</c:v>
                </c:pt>
                <c:pt idx="727">
                  <c:v>-11.713481293128755</c:v>
                </c:pt>
                <c:pt idx="728">
                  <c:v>-11.453303703128753</c:v>
                </c:pt>
                <c:pt idx="729">
                  <c:v>-11.097317375781868</c:v>
                </c:pt>
                <c:pt idx="730">
                  <c:v>-10.176121323128568</c:v>
                </c:pt>
                <c:pt idx="731">
                  <c:v>-8.930316533128476</c:v>
                </c:pt>
                <c:pt idx="732">
                  <c:v>-7.8621049931286517</c:v>
                </c:pt>
                <c:pt idx="733">
                  <c:v>-7.9010902582801918</c:v>
                </c:pt>
                <c:pt idx="734">
                  <c:v>-8.0263861631285636</c:v>
                </c:pt>
                <c:pt idx="735">
                  <c:v>-8.0534553214418327</c:v>
                </c:pt>
                <c:pt idx="736">
                  <c:v>-8.0046754831285618</c:v>
                </c:pt>
                <c:pt idx="737">
                  <c:v>-7.8053057231286544</c:v>
                </c:pt>
                <c:pt idx="738">
                  <c:v>-7.4039252231285388</c:v>
                </c:pt>
                <c:pt idx="739">
                  <c:v>-6.8541121790260853</c:v>
                </c:pt>
                <c:pt idx="740">
                  <c:v>-4.8376466002714693</c:v>
                </c:pt>
                <c:pt idx="741">
                  <c:v>-4.200497733128687</c:v>
                </c:pt>
                <c:pt idx="742">
                  <c:v>-3.2443893731285698</c:v>
                </c:pt>
                <c:pt idx="743">
                  <c:v>-1.7507168031286966</c:v>
                </c:pt>
                <c:pt idx="744">
                  <c:v>-0.32908744312865706</c:v>
                </c:pt>
                <c:pt idx="745">
                  <c:v>0.76192378812142181</c:v>
                </c:pt>
                <c:pt idx="746">
                  <c:v>1.9698720268713013</c:v>
                </c:pt>
                <c:pt idx="747">
                  <c:v>3.1402007868712198</c:v>
                </c:pt>
                <c:pt idx="748">
                  <c:v>3.9123312568713562</c:v>
                </c:pt>
                <c:pt idx="749">
                  <c:v>6.9421191363895218</c:v>
                </c:pt>
                <c:pt idx="750">
                  <c:v>7.5750496468713369</c:v>
                </c:pt>
                <c:pt idx="751">
                  <c:v>8.3368970731978607</c:v>
                </c:pt>
                <c:pt idx="752">
                  <c:v>9.3222428968712769</c:v>
                </c:pt>
                <c:pt idx="753">
                  <c:v>10.186878956871395</c:v>
                </c:pt>
                <c:pt idx="754">
                  <c:v>11.01161691687135</c:v>
                </c:pt>
                <c:pt idx="755">
                  <c:v>11.706735696871394</c:v>
                </c:pt>
                <c:pt idx="756">
                  <c:v>12.073479905520006</c:v>
                </c:pt>
                <c:pt idx="757">
                  <c:v>12.935281256871352</c:v>
                </c:pt>
                <c:pt idx="758">
                  <c:v>13.059530703679854</c:v>
                </c:pt>
                <c:pt idx="759">
                  <c:v>13.333884036871302</c:v>
                </c:pt>
                <c:pt idx="760">
                  <c:v>13.687848956871363</c:v>
                </c:pt>
                <c:pt idx="761">
                  <c:v>14.018233176871318</c:v>
                </c:pt>
                <c:pt idx="762">
                  <c:v>14.228104957902332</c:v>
                </c:pt>
                <c:pt idx="763">
                  <c:v>14.368138056871221</c:v>
                </c:pt>
                <c:pt idx="764">
                  <c:v>14.558853365962321</c:v>
                </c:pt>
                <c:pt idx="765">
                  <c:v>15.075825644371363</c:v>
                </c:pt>
                <c:pt idx="766">
                  <c:v>14.976439716871388</c:v>
                </c:pt>
                <c:pt idx="767">
                  <c:v>14.840189013281652</c:v>
                </c:pt>
                <c:pt idx="768">
                  <c:v>14.606993666871261</c:v>
                </c:pt>
                <c:pt idx="769">
                  <c:v>14.686429956871352</c:v>
                </c:pt>
                <c:pt idx="770">
                  <c:v>14.757369156871274</c:v>
                </c:pt>
                <c:pt idx="771">
                  <c:v>14.606586586871265</c:v>
                </c:pt>
                <c:pt idx="772">
                  <c:v>14.373287062426918</c:v>
                </c:pt>
                <c:pt idx="773">
                  <c:v>11.362350499295516</c:v>
                </c:pt>
                <c:pt idx="774">
                  <c:v>10.234501076871368</c:v>
                </c:pt>
                <c:pt idx="775">
                  <c:v>9.3928680368714623</c:v>
                </c:pt>
                <c:pt idx="776">
                  <c:v>8.2462303868713995</c:v>
                </c:pt>
                <c:pt idx="777">
                  <c:v>7.1686047414076057</c:v>
                </c:pt>
                <c:pt idx="778">
                  <c:v>5.6252625368714018</c:v>
                </c:pt>
                <c:pt idx="779">
                  <c:v>4.3881864921655573</c:v>
                </c:pt>
                <c:pt idx="780">
                  <c:v>-0.48073033403781551</c:v>
                </c:pt>
                <c:pt idx="781">
                  <c:v>-1.5702829631286059</c:v>
                </c:pt>
                <c:pt idx="782">
                  <c:v>-2.9964385631287329</c:v>
                </c:pt>
                <c:pt idx="783">
                  <c:v>-4.1655695696592243</c:v>
                </c:pt>
                <c:pt idx="784">
                  <c:v>-5.4424794131287104</c:v>
                </c:pt>
                <c:pt idx="785">
                  <c:v>-6.5819311431286724</c:v>
                </c:pt>
                <c:pt idx="786">
                  <c:v>-7.6931317731286697</c:v>
                </c:pt>
                <c:pt idx="787">
                  <c:v>-8.9871860631286662</c:v>
                </c:pt>
                <c:pt idx="788">
                  <c:v>-12.030109639680322</c:v>
                </c:pt>
                <c:pt idx="789">
                  <c:v>-12.292599083554137</c:v>
                </c:pt>
                <c:pt idx="790">
                  <c:v>-12.670939493128547</c:v>
                </c:pt>
                <c:pt idx="791">
                  <c:v>-12.908612433128685</c:v>
                </c:pt>
                <c:pt idx="792">
                  <c:v>-13.175777633128593</c:v>
                </c:pt>
                <c:pt idx="793">
                  <c:v>-13.443039953128624</c:v>
                </c:pt>
                <c:pt idx="794">
                  <c:v>-13.862213023128565</c:v>
                </c:pt>
                <c:pt idx="795">
                  <c:v>-14.193881714143188</c:v>
                </c:pt>
                <c:pt idx="796">
                  <c:v>-14.420936973897945</c:v>
                </c:pt>
                <c:pt idx="797">
                  <c:v>-14.480896183128682</c:v>
                </c:pt>
                <c:pt idx="798">
                  <c:v>-14.699928403128665</c:v>
                </c:pt>
                <c:pt idx="799">
                  <c:v>-14.794328803128618</c:v>
                </c:pt>
                <c:pt idx="800">
                  <c:v>-14.592338073128621</c:v>
                </c:pt>
                <c:pt idx="801">
                  <c:v>-14.275267253128806</c:v>
                </c:pt>
                <c:pt idx="802">
                  <c:v>-13.722409539046957</c:v>
                </c:pt>
                <c:pt idx="803">
                  <c:v>-13.261026863128636</c:v>
                </c:pt>
                <c:pt idx="804">
                  <c:v>-12.971252493128674</c:v>
                </c:pt>
                <c:pt idx="805">
                  <c:v>-10.048044269444475</c:v>
                </c:pt>
                <c:pt idx="806">
                  <c:v>-8.1501141931287027</c:v>
                </c:pt>
                <c:pt idx="807">
                  <c:v>-6.8773034031286517</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4.6247183968713976</c:v>
                </c:pt>
                <c:pt idx="816">
                  <c:v>6.6127136268713098</c:v>
                </c:pt>
                <c:pt idx="817">
                  <c:v>8.3472174368712615</c:v>
                </c:pt>
                <c:pt idx="818">
                  <c:v>10.047544999139465</c:v>
                </c:pt>
                <c:pt idx="819">
                  <c:v>11.376453396871273</c:v>
                </c:pt>
                <c:pt idx="820">
                  <c:v>12.415684056871321</c:v>
                </c:pt>
                <c:pt idx="821">
                  <c:v>13.393116686871309</c:v>
                </c:pt>
                <c:pt idx="822">
                  <c:v>14.26632885687134</c:v>
                </c:pt>
                <c:pt idx="823">
                  <c:v>15.157892683700652</c:v>
                </c:pt>
                <c:pt idx="824">
                  <c:v>16.081881716871443</c:v>
                </c:pt>
                <c:pt idx="825">
                  <c:v>17.067026606871341</c:v>
                </c:pt>
                <c:pt idx="826">
                  <c:v>18.02585721687143</c:v>
                </c:pt>
                <c:pt idx="827">
                  <c:v>18.753458276871235</c:v>
                </c:pt>
                <c:pt idx="828">
                  <c:v>19.185014370273514</c:v>
                </c:pt>
                <c:pt idx="829">
                  <c:v>19.536251776871325</c:v>
                </c:pt>
                <c:pt idx="830">
                  <c:v>20.324119976871437</c:v>
                </c:pt>
                <c:pt idx="831">
                  <c:v>20.980462626871379</c:v>
                </c:pt>
                <c:pt idx="832">
                  <c:v>21.470626286871411</c:v>
                </c:pt>
                <c:pt idx="833">
                  <c:v>21.810359329036331</c:v>
                </c:pt>
                <c:pt idx="834">
                  <c:v>22.051341876871398</c:v>
                </c:pt>
                <c:pt idx="835">
                  <c:v>22.129726936871364</c:v>
                </c:pt>
                <c:pt idx="836">
                  <c:v>21.99282825687137</c:v>
                </c:pt>
                <c:pt idx="837">
                  <c:v>21.36527174687135</c:v>
                </c:pt>
                <c:pt idx="838">
                  <c:v>20.278833506871237</c:v>
                </c:pt>
                <c:pt idx="839">
                  <c:v>19.22295596394212</c:v>
                </c:pt>
                <c:pt idx="840">
                  <c:v>17.756858736871415</c:v>
                </c:pt>
                <c:pt idx="841">
                  <c:v>17.367286006871531</c:v>
                </c:pt>
                <c:pt idx="842">
                  <c:v>17.235387236871397</c:v>
                </c:pt>
                <c:pt idx="843">
                  <c:v>17.184899396871444</c:v>
                </c:pt>
                <c:pt idx="844">
                  <c:v>17.003063658933172</c:v>
                </c:pt>
                <c:pt idx="845">
                  <c:v>16.688212576871411</c:v>
                </c:pt>
                <c:pt idx="846">
                  <c:v>16.200316036871385</c:v>
                </c:pt>
                <c:pt idx="847">
                  <c:v>15.674599716871427</c:v>
                </c:pt>
                <c:pt idx="848">
                  <c:v>14.782005066871307</c:v>
                </c:pt>
                <c:pt idx="849">
                  <c:v>13.576983081613662</c:v>
                </c:pt>
                <c:pt idx="850">
                  <c:v>12.167802666871353</c:v>
                </c:pt>
                <c:pt idx="851">
                  <c:v>10.660566742982496</c:v>
                </c:pt>
                <c:pt idx="852">
                  <c:v>4.4459512568713375</c:v>
                </c:pt>
                <c:pt idx="853">
                  <c:v>3.2651153968713666</c:v>
                </c:pt>
                <c:pt idx="854">
                  <c:v>1.4570900068712831</c:v>
                </c:pt>
                <c:pt idx="855">
                  <c:v>-9.7675083334976917E-2</c:v>
                </c:pt>
                <c:pt idx="856">
                  <c:v>-2.4372388431286671</c:v>
                </c:pt>
                <c:pt idx="857">
                  <c:v>-4.1170230131287155</c:v>
                </c:pt>
                <c:pt idx="858">
                  <c:v>-5.4001013483918143</c:v>
                </c:pt>
                <c:pt idx="859">
                  <c:v>-8.7722037653507474</c:v>
                </c:pt>
                <c:pt idx="860">
                  <c:v>-9.1687701531286905</c:v>
                </c:pt>
                <c:pt idx="861">
                  <c:v>-9.5498590035454356</c:v>
                </c:pt>
                <c:pt idx="862">
                  <c:v>-9.778179623128608</c:v>
                </c:pt>
                <c:pt idx="863">
                  <c:v>-10.099109053128606</c:v>
                </c:pt>
                <c:pt idx="864">
                  <c:v>-10.597107333128765</c:v>
                </c:pt>
                <c:pt idx="865">
                  <c:v>-11.31393651312866</c:v>
                </c:pt>
                <c:pt idx="866">
                  <c:v>-11.777480134881291</c:v>
                </c:pt>
                <c:pt idx="867">
                  <c:v>-12.05929874312865</c:v>
                </c:pt>
                <c:pt idx="868">
                  <c:v>-12.389138743128626</c:v>
                </c:pt>
                <c:pt idx="869">
                  <c:v>-12.054104601714569</c:v>
                </c:pt>
                <c:pt idx="870">
                  <c:v>-11.437514743128473</c:v>
                </c:pt>
                <c:pt idx="871">
                  <c:v>-11.278381893128653</c:v>
                </c:pt>
                <c:pt idx="872">
                  <c:v>-11.43045449312871</c:v>
                </c:pt>
                <c:pt idx="873">
                  <c:v>-11.54628316812871</c:v>
                </c:pt>
                <c:pt idx="874">
                  <c:v>-11.624519543128745</c:v>
                </c:pt>
                <c:pt idx="875">
                  <c:v>-11.605879863128479</c:v>
                </c:pt>
                <c:pt idx="876">
                  <c:v>-11.582582255323723</c:v>
                </c:pt>
                <c:pt idx="877">
                  <c:v>-12.00481874312862</c:v>
                </c:pt>
                <c:pt idx="878">
                  <c:v>-12.159985930628569</c:v>
                </c:pt>
                <c:pt idx="879">
                  <c:v>-12.733112733128635</c:v>
                </c:pt>
                <c:pt idx="880">
                  <c:v>-13.26474355756169</c:v>
                </c:pt>
                <c:pt idx="881">
                  <c:v>-13.753095463128659</c:v>
                </c:pt>
                <c:pt idx="882">
                  <c:v>-13.973849133128727</c:v>
                </c:pt>
                <c:pt idx="883">
                  <c:v>-14.020896943128637</c:v>
                </c:pt>
                <c:pt idx="884">
                  <c:v>-12.434665882663577</c:v>
                </c:pt>
                <c:pt idx="885">
                  <c:v>-11.028318353128681</c:v>
                </c:pt>
                <c:pt idx="886">
                  <c:v>-9.8233560660453669</c:v>
                </c:pt>
                <c:pt idx="887">
                  <c:v>-8.3520031931287573</c:v>
                </c:pt>
                <c:pt idx="888">
                  <c:v>-6.9263704331286835</c:v>
                </c:pt>
                <c:pt idx="889">
                  <c:v>-5.7625288831285513</c:v>
                </c:pt>
                <c:pt idx="890">
                  <c:v>-5.0744014958168169</c:v>
                </c:pt>
                <c:pt idx="891">
                  <c:v>-4.3790295625732245</c:v>
                </c:pt>
                <c:pt idx="892">
                  <c:v>-1.2242322907476928</c:v>
                </c:pt>
                <c:pt idx="893">
                  <c:v>-0.6480538631284678</c:v>
                </c:pt>
                <c:pt idx="894">
                  <c:v>0.18985347687140586</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6.5832939168712858</c:v>
                </c:pt>
                <c:pt idx="2">
                  <c:v>6.5794982871744185</c:v>
                </c:pt>
                <c:pt idx="3">
                  <c:v>6.5831581468714102</c:v>
                </c:pt>
                <c:pt idx="4">
                  <c:v>6.5824904568712963</c:v>
                </c:pt>
                <c:pt idx="5">
                  <c:v>6.5828408068714568</c:v>
                </c:pt>
                <c:pt idx="6">
                  <c:v>6.583162506871318</c:v>
                </c:pt>
                <c:pt idx="7">
                  <c:v>6.5855247316188752</c:v>
                </c:pt>
                <c:pt idx="8">
                  <c:v>6.580193756871239</c:v>
                </c:pt>
                <c:pt idx="9">
                  <c:v>6.5790735768712949</c:v>
                </c:pt>
                <c:pt idx="10">
                  <c:v>6.4964369968712958</c:v>
                </c:pt>
                <c:pt idx="11">
                  <c:v>6.4260831468714343</c:v>
                </c:pt>
                <c:pt idx="12">
                  <c:v>6.2769855498006972</c:v>
                </c:pt>
                <c:pt idx="13">
                  <c:v>5.675347416871233</c:v>
                </c:pt>
                <c:pt idx="14">
                  <c:v>4.9900127268713987</c:v>
                </c:pt>
                <c:pt idx="15">
                  <c:v>4.9182895468712484</c:v>
                </c:pt>
                <c:pt idx="16">
                  <c:v>5.9754789099326358</c:v>
                </c:pt>
                <c:pt idx="17">
                  <c:v>6.6371857373908476</c:v>
                </c:pt>
                <c:pt idx="18">
                  <c:v>5.5513550068713764</c:v>
                </c:pt>
                <c:pt idx="19">
                  <c:v>5.5740877568713483</c:v>
                </c:pt>
                <c:pt idx="20">
                  <c:v>5.4116797568711972</c:v>
                </c:pt>
                <c:pt idx="21">
                  <c:v>5.1154775968711999</c:v>
                </c:pt>
                <c:pt idx="22">
                  <c:v>5.5304538691163287</c:v>
                </c:pt>
                <c:pt idx="23">
                  <c:v>6.1219364083865857</c:v>
                </c:pt>
                <c:pt idx="24">
                  <c:v>6.4465362568713545</c:v>
                </c:pt>
                <c:pt idx="25">
                  <c:v>7.7077095327334462</c:v>
                </c:pt>
                <c:pt idx="26">
                  <c:v>7.8783764184876484</c:v>
                </c:pt>
                <c:pt idx="27">
                  <c:v>8.4746167568712458</c:v>
                </c:pt>
                <c:pt idx="28">
                  <c:v>9.0256767670753231</c:v>
                </c:pt>
                <c:pt idx="29">
                  <c:v>9.5181891968713739</c:v>
                </c:pt>
                <c:pt idx="30">
                  <c:v>9.7351403568713</c:v>
                </c:pt>
                <c:pt idx="31">
                  <c:v>9.7001911768713107</c:v>
                </c:pt>
                <c:pt idx="32">
                  <c:v>9.6275712568713487</c:v>
                </c:pt>
                <c:pt idx="33">
                  <c:v>7.8089904371991565</c:v>
                </c:pt>
                <c:pt idx="34">
                  <c:v>7.1696130168713239</c:v>
                </c:pt>
                <c:pt idx="35">
                  <c:v>6.6295244268714537</c:v>
                </c:pt>
                <c:pt idx="36">
                  <c:v>6.2019799968715024</c:v>
                </c:pt>
                <c:pt idx="37">
                  <c:v>6.1385104568712707</c:v>
                </c:pt>
                <c:pt idx="38">
                  <c:v>6.1763563895244875</c:v>
                </c:pt>
                <c:pt idx="39">
                  <c:v>6.0738404768713696</c:v>
                </c:pt>
                <c:pt idx="40">
                  <c:v>5.8554929768713304</c:v>
                </c:pt>
                <c:pt idx="41">
                  <c:v>5.6989162568713532</c:v>
                </c:pt>
                <c:pt idx="42">
                  <c:v>4.3766793193714069</c:v>
                </c:pt>
                <c:pt idx="43">
                  <c:v>3.8122161768713028</c:v>
                </c:pt>
                <c:pt idx="44">
                  <c:v>3.2410953368713828</c:v>
                </c:pt>
                <c:pt idx="45">
                  <c:v>2.9934033968714289</c:v>
                </c:pt>
                <c:pt idx="46">
                  <c:v>2.8316221068712069</c:v>
                </c:pt>
                <c:pt idx="47">
                  <c:v>2.1658616568714151</c:v>
                </c:pt>
                <c:pt idx="48">
                  <c:v>0.75332849687119152</c:v>
                </c:pt>
                <c:pt idx="49">
                  <c:v>7.6927226871390531E-2</c:v>
                </c:pt>
                <c:pt idx="50">
                  <c:v>0.16430164148675885</c:v>
                </c:pt>
                <c:pt idx="51">
                  <c:v>-1.6114814557226964E-2</c:v>
                </c:pt>
                <c:pt idx="52">
                  <c:v>0.38908187687124518</c:v>
                </c:pt>
                <c:pt idx="53">
                  <c:v>1.2432476104067831</c:v>
                </c:pt>
                <c:pt idx="54">
                  <c:v>1.1793817826446538</c:v>
                </c:pt>
                <c:pt idx="55">
                  <c:v>0.47035279687142417</c:v>
                </c:pt>
                <c:pt idx="56">
                  <c:v>0.11705597687137016</c:v>
                </c:pt>
                <c:pt idx="57">
                  <c:v>0.5781277568714247</c:v>
                </c:pt>
                <c:pt idx="58">
                  <c:v>1.4666849915652307</c:v>
                </c:pt>
                <c:pt idx="59">
                  <c:v>1.7959512568713618</c:v>
                </c:pt>
                <c:pt idx="60">
                  <c:v>5.4730408837370579</c:v>
                </c:pt>
                <c:pt idx="61">
                  <c:v>7.2684702368713365</c:v>
                </c:pt>
                <c:pt idx="62">
                  <c:v>8.7428937568714939</c:v>
                </c:pt>
                <c:pt idx="63">
                  <c:v>10.605542073197885</c:v>
                </c:pt>
                <c:pt idx="64">
                  <c:v>11.750724624218266</c:v>
                </c:pt>
                <c:pt idx="65">
                  <c:v>12.171575356871426</c:v>
                </c:pt>
                <c:pt idx="66">
                  <c:v>11.962447006871365</c:v>
                </c:pt>
                <c:pt idx="67">
                  <c:v>11.162318106871407</c:v>
                </c:pt>
                <c:pt idx="68">
                  <c:v>10.553160848708076</c:v>
                </c:pt>
                <c:pt idx="69">
                  <c:v>5.9538850346491063</c:v>
                </c:pt>
                <c:pt idx="70">
                  <c:v>5.4187940485381461</c:v>
                </c:pt>
                <c:pt idx="71">
                  <c:v>4.4876209068713724</c:v>
                </c:pt>
                <c:pt idx="72">
                  <c:v>3.20185017687146</c:v>
                </c:pt>
                <c:pt idx="73">
                  <c:v>1.3506549547880984</c:v>
                </c:pt>
                <c:pt idx="74">
                  <c:v>-0.1518967831285494</c:v>
                </c:pt>
                <c:pt idx="75">
                  <c:v>-1.9654287031287083</c:v>
                </c:pt>
                <c:pt idx="76">
                  <c:v>-3.0968019631286823</c:v>
                </c:pt>
                <c:pt idx="77">
                  <c:v>-3.8931643220760472</c:v>
                </c:pt>
                <c:pt idx="78">
                  <c:v>-6.6281118113105002</c:v>
                </c:pt>
                <c:pt idx="79">
                  <c:v>-7.3146382998294808</c:v>
                </c:pt>
                <c:pt idx="80">
                  <c:v>-7.8207030631285477</c:v>
                </c:pt>
                <c:pt idx="81">
                  <c:v>-7.794896163128497</c:v>
                </c:pt>
                <c:pt idx="82">
                  <c:v>-7.483298743128632</c:v>
                </c:pt>
                <c:pt idx="83">
                  <c:v>-7.1400028049842224</c:v>
                </c:pt>
                <c:pt idx="84">
                  <c:v>-6.7352354431288584</c:v>
                </c:pt>
                <c:pt idx="85">
                  <c:v>-6.4044957980736701</c:v>
                </c:pt>
                <c:pt idx="86">
                  <c:v>-5.4366143113105228</c:v>
                </c:pt>
                <c:pt idx="87">
                  <c:v>-4.8073352077751501</c:v>
                </c:pt>
                <c:pt idx="88">
                  <c:v>-3.77808236312866</c:v>
                </c:pt>
                <c:pt idx="89">
                  <c:v>-2.5836347031287232</c:v>
                </c:pt>
                <c:pt idx="90">
                  <c:v>-1.4093045631287282</c:v>
                </c:pt>
                <c:pt idx="91">
                  <c:v>-0.60682389206465392</c:v>
                </c:pt>
                <c:pt idx="92">
                  <c:v>0.81040896687129282</c:v>
                </c:pt>
                <c:pt idx="93">
                  <c:v>1.8271520168713526</c:v>
                </c:pt>
                <c:pt idx="94">
                  <c:v>2.471361256871377</c:v>
                </c:pt>
                <c:pt idx="95">
                  <c:v>5.4198660638889464</c:v>
                </c:pt>
                <c:pt idx="96">
                  <c:v>6.6676543168712046</c:v>
                </c:pt>
                <c:pt idx="97">
                  <c:v>8.5535588868712296</c:v>
                </c:pt>
                <c:pt idx="98">
                  <c:v>10.256183156871444</c:v>
                </c:pt>
                <c:pt idx="99">
                  <c:v>11.462907356871273</c:v>
                </c:pt>
                <c:pt idx="100">
                  <c:v>12.535436194371432</c:v>
                </c:pt>
                <c:pt idx="101">
                  <c:v>13.663049906871297</c:v>
                </c:pt>
                <c:pt idx="102">
                  <c:v>14.054022116871252</c:v>
                </c:pt>
                <c:pt idx="103">
                  <c:v>14.075681256871354</c:v>
                </c:pt>
                <c:pt idx="104">
                  <c:v>13.959381482223463</c:v>
                </c:pt>
                <c:pt idx="105">
                  <c:v>14.398298256871357</c:v>
                </c:pt>
                <c:pt idx="106">
                  <c:v>15.256635715204771</c:v>
                </c:pt>
                <c:pt idx="107">
                  <c:v>16.623572936871241</c:v>
                </c:pt>
                <c:pt idx="108">
                  <c:v>17.148952956871348</c:v>
                </c:pt>
                <c:pt idx="109">
                  <c:v>16.881113746871389</c:v>
                </c:pt>
                <c:pt idx="110">
                  <c:v>16.079117751716716</c:v>
                </c:pt>
                <c:pt idx="111">
                  <c:v>14.549409996871393</c:v>
                </c:pt>
                <c:pt idx="112">
                  <c:v>13.539459576020311</c:v>
                </c:pt>
                <c:pt idx="113">
                  <c:v>6.6794619235379997</c:v>
                </c:pt>
                <c:pt idx="114">
                  <c:v>5.767402056871445</c:v>
                </c:pt>
                <c:pt idx="115">
                  <c:v>3.3951615268713202</c:v>
                </c:pt>
                <c:pt idx="116">
                  <c:v>0.98641850687147326</c:v>
                </c:pt>
                <c:pt idx="117">
                  <c:v>-0.85550270312864996</c:v>
                </c:pt>
                <c:pt idx="118">
                  <c:v>-2.8249869431287484</c:v>
                </c:pt>
                <c:pt idx="119">
                  <c:v>-4.1997348037346995</c:v>
                </c:pt>
                <c:pt idx="120">
                  <c:v>-5.5765160139620491</c:v>
                </c:pt>
                <c:pt idx="121">
                  <c:v>-6.1625787431286465</c:v>
                </c:pt>
                <c:pt idx="122">
                  <c:v>-8.4152506079933467</c:v>
                </c:pt>
                <c:pt idx="123">
                  <c:v>-8.9750485831286735</c:v>
                </c:pt>
                <c:pt idx="124">
                  <c:v>-9.7721269531286765</c:v>
                </c:pt>
                <c:pt idx="125">
                  <c:v>-10.549376353128551</c:v>
                </c:pt>
                <c:pt idx="126">
                  <c:v>-11.205885783128537</c:v>
                </c:pt>
                <c:pt idx="127">
                  <c:v>-11.407066263128673</c:v>
                </c:pt>
                <c:pt idx="128">
                  <c:v>-11.181109383128813</c:v>
                </c:pt>
                <c:pt idx="129">
                  <c:v>-10.624392453128635</c:v>
                </c:pt>
                <c:pt idx="130">
                  <c:v>-10.186993050820902</c:v>
                </c:pt>
                <c:pt idx="131">
                  <c:v>-8.3441340764619873</c:v>
                </c:pt>
                <c:pt idx="132">
                  <c:v>-8.1940803831287354</c:v>
                </c:pt>
                <c:pt idx="133">
                  <c:v>-7.5495098542397869</c:v>
                </c:pt>
                <c:pt idx="134">
                  <c:v>-6.3141044731287632</c:v>
                </c:pt>
                <c:pt idx="135">
                  <c:v>-4.9303574731287814</c:v>
                </c:pt>
                <c:pt idx="136">
                  <c:v>-3.3163069031286758</c:v>
                </c:pt>
                <c:pt idx="137">
                  <c:v>-1.4627130031284992</c:v>
                </c:pt>
                <c:pt idx="138">
                  <c:v>0.41743405687128643</c:v>
                </c:pt>
                <c:pt idx="139">
                  <c:v>1.6950819568713915</c:v>
                </c:pt>
                <c:pt idx="140">
                  <c:v>7.4675998997285955</c:v>
                </c:pt>
                <c:pt idx="141">
                  <c:v>9.0615573768713773</c:v>
                </c:pt>
                <c:pt idx="142">
                  <c:v>10.719977906871293</c:v>
                </c:pt>
                <c:pt idx="143">
                  <c:v>11.747004446871312</c:v>
                </c:pt>
                <c:pt idx="144">
                  <c:v>12.461237006871457</c:v>
                </c:pt>
                <c:pt idx="145">
                  <c:v>13.316393856871329</c:v>
                </c:pt>
                <c:pt idx="146">
                  <c:v>14.334100036871433</c:v>
                </c:pt>
                <c:pt idx="147">
                  <c:v>15.3167788768713</c:v>
                </c:pt>
                <c:pt idx="148">
                  <c:v>15.770327256871353</c:v>
                </c:pt>
                <c:pt idx="149">
                  <c:v>16.619034082958287</c:v>
                </c:pt>
                <c:pt idx="150">
                  <c:v>16.337786566871387</c:v>
                </c:pt>
                <c:pt idx="151">
                  <c:v>15.788698956871398</c:v>
                </c:pt>
                <c:pt idx="152">
                  <c:v>14.48702075687137</c:v>
                </c:pt>
                <c:pt idx="153">
                  <c:v>12.289940486871355</c:v>
                </c:pt>
                <c:pt idx="154">
                  <c:v>10.380206226871284</c:v>
                </c:pt>
                <c:pt idx="155">
                  <c:v>7.3852091689592925</c:v>
                </c:pt>
                <c:pt idx="156">
                  <c:v>1.8283437290936466</c:v>
                </c:pt>
                <c:pt idx="157">
                  <c:v>0.77564109687114113</c:v>
                </c:pt>
                <c:pt idx="158">
                  <c:v>-0.37097293260244185</c:v>
                </c:pt>
                <c:pt idx="159">
                  <c:v>-2.6816527031286475</c:v>
                </c:pt>
                <c:pt idx="160">
                  <c:v>-4.1771477731286257</c:v>
                </c:pt>
                <c:pt idx="161">
                  <c:v>-6.1357046431287312</c:v>
                </c:pt>
                <c:pt idx="162">
                  <c:v>-7.4645802431287631</c:v>
                </c:pt>
                <c:pt idx="163">
                  <c:v>-7.7764687431288912</c:v>
                </c:pt>
                <c:pt idx="164">
                  <c:v>-9.1787900589180538</c:v>
                </c:pt>
                <c:pt idx="165">
                  <c:v>-10.048490743128639</c:v>
                </c:pt>
                <c:pt idx="166">
                  <c:v>-10.393686213716769</c:v>
                </c:pt>
                <c:pt idx="167">
                  <c:v>-10.306179103128528</c:v>
                </c:pt>
                <c:pt idx="168">
                  <c:v>-10.105523183128399</c:v>
                </c:pt>
                <c:pt idx="169">
                  <c:v>-9.7370170931288982</c:v>
                </c:pt>
                <c:pt idx="170">
                  <c:v>-8.9857528936664224</c:v>
                </c:pt>
                <c:pt idx="171">
                  <c:v>-8.5541025431285362</c:v>
                </c:pt>
                <c:pt idx="172">
                  <c:v>-8.4708250039982467</c:v>
                </c:pt>
                <c:pt idx="173">
                  <c:v>-7.6854426181287465</c:v>
                </c:pt>
                <c:pt idx="174">
                  <c:v>-7.50588514312855</c:v>
                </c:pt>
                <c:pt idx="175">
                  <c:v>-7.6748439131287105</c:v>
                </c:pt>
                <c:pt idx="176">
                  <c:v>-8.1447836483916909</c:v>
                </c:pt>
                <c:pt idx="177">
                  <c:v>-8.7620751831286157</c:v>
                </c:pt>
                <c:pt idx="178">
                  <c:v>-9.0263137431286111</c:v>
                </c:pt>
                <c:pt idx="179">
                  <c:v>-8.8592480431286642</c:v>
                </c:pt>
                <c:pt idx="180">
                  <c:v>-8.4834970531285911</c:v>
                </c:pt>
                <c:pt idx="181">
                  <c:v>-8.2088104097952712</c:v>
                </c:pt>
                <c:pt idx="182">
                  <c:v>-6.7063695097953939</c:v>
                </c:pt>
                <c:pt idx="183">
                  <c:v>-6.2876291831284608</c:v>
                </c:pt>
                <c:pt idx="184">
                  <c:v>-5.5955935431286576</c:v>
                </c:pt>
                <c:pt idx="185">
                  <c:v>-4.8474812531286346</c:v>
                </c:pt>
                <c:pt idx="186">
                  <c:v>-3.854832123128686</c:v>
                </c:pt>
                <c:pt idx="187">
                  <c:v>-3.0653019984478651</c:v>
                </c:pt>
                <c:pt idx="188">
                  <c:v>-2.325622703128615</c:v>
                </c:pt>
                <c:pt idx="189">
                  <c:v>-1.8060885631288395</c:v>
                </c:pt>
                <c:pt idx="190">
                  <c:v>-1.2876234097953299</c:v>
                </c:pt>
                <c:pt idx="191">
                  <c:v>0.34208125687131025</c:v>
                </c:pt>
                <c:pt idx="192">
                  <c:v>1.1225337768713648</c:v>
                </c:pt>
                <c:pt idx="193">
                  <c:v>2.1432923968714452</c:v>
                </c:pt>
                <c:pt idx="194">
                  <c:v>3.2951303468714048</c:v>
                </c:pt>
                <c:pt idx="195">
                  <c:v>4.2257119068713251</c:v>
                </c:pt>
                <c:pt idx="196">
                  <c:v>5.1344575168713344</c:v>
                </c:pt>
                <c:pt idx="197">
                  <c:v>5.7542821768712979</c:v>
                </c:pt>
                <c:pt idx="198">
                  <c:v>6.2500237568713999</c:v>
                </c:pt>
                <c:pt idx="199">
                  <c:v>6.4514312568713574</c:v>
                </c:pt>
                <c:pt idx="200">
                  <c:v>7.2773755355599263</c:v>
                </c:pt>
                <c:pt idx="201">
                  <c:v>7.5121089268713348</c:v>
                </c:pt>
                <c:pt idx="202">
                  <c:v>7.9687965868712904</c:v>
                </c:pt>
                <c:pt idx="203">
                  <c:v>8.4467266468714239</c:v>
                </c:pt>
                <c:pt idx="204">
                  <c:v>9.0422148068712467</c:v>
                </c:pt>
                <c:pt idx="205">
                  <c:v>9.4740208705076618</c:v>
                </c:pt>
                <c:pt idx="206">
                  <c:v>9.790420656871401</c:v>
                </c:pt>
                <c:pt idx="207">
                  <c:v>10.065170536871353</c:v>
                </c:pt>
                <c:pt idx="208">
                  <c:v>10.237434881871366</c:v>
                </c:pt>
                <c:pt idx="209">
                  <c:v>10.916601256871306</c:v>
                </c:pt>
                <c:pt idx="210">
                  <c:v>10.975944296871241</c:v>
                </c:pt>
                <c:pt idx="211">
                  <c:v>11.028977046871356</c:v>
                </c:pt>
                <c:pt idx="212">
                  <c:v>10.934161796871248</c:v>
                </c:pt>
                <c:pt idx="213">
                  <c:v>10.881084086871256</c:v>
                </c:pt>
                <c:pt idx="214">
                  <c:v>10.859074116871287</c:v>
                </c:pt>
                <c:pt idx="215">
                  <c:v>10.851224776871419</c:v>
                </c:pt>
                <c:pt idx="216">
                  <c:v>10.729899767509778</c:v>
                </c:pt>
                <c:pt idx="217">
                  <c:v>10.56828525687135</c:v>
                </c:pt>
                <c:pt idx="218">
                  <c:v>11.115733245760229</c:v>
                </c:pt>
                <c:pt idx="219">
                  <c:v>11.364006466871501</c:v>
                </c:pt>
                <c:pt idx="220">
                  <c:v>11.602791686871424</c:v>
                </c:pt>
                <c:pt idx="221">
                  <c:v>11.935155456871286</c:v>
                </c:pt>
                <c:pt idx="222">
                  <c:v>12.099507063322951</c:v>
                </c:pt>
                <c:pt idx="223">
                  <c:v>12.119344706871431</c:v>
                </c:pt>
                <c:pt idx="224">
                  <c:v>12.056968012968984</c:v>
                </c:pt>
                <c:pt idx="225">
                  <c:v>11.975590123538201</c:v>
                </c:pt>
                <c:pt idx="226">
                  <c:v>11.803966996871399</c:v>
                </c:pt>
                <c:pt idx="227">
                  <c:v>11.606041756871418</c:v>
                </c:pt>
                <c:pt idx="228">
                  <c:v>11.139864606871352</c:v>
                </c:pt>
                <c:pt idx="229">
                  <c:v>10.650055796871385</c:v>
                </c:pt>
                <c:pt idx="230">
                  <c:v>9.8253212668713132</c:v>
                </c:pt>
                <c:pt idx="231">
                  <c:v>8.6937706568712372</c:v>
                </c:pt>
                <c:pt idx="232">
                  <c:v>5.0933063477804685</c:v>
                </c:pt>
                <c:pt idx="233">
                  <c:v>4.4330135568712876</c:v>
                </c:pt>
                <c:pt idx="234">
                  <c:v>3.5269108568712833</c:v>
                </c:pt>
                <c:pt idx="235">
                  <c:v>2.6925902568714846</c:v>
                </c:pt>
                <c:pt idx="236">
                  <c:v>1.4327027168713471</c:v>
                </c:pt>
                <c:pt idx="237">
                  <c:v>0.54611086325436986</c:v>
                </c:pt>
                <c:pt idx="238">
                  <c:v>-0.27321634312863807</c:v>
                </c:pt>
                <c:pt idx="239">
                  <c:v>-0.92266986312856181</c:v>
                </c:pt>
                <c:pt idx="240">
                  <c:v>-1.4442074931287014</c:v>
                </c:pt>
                <c:pt idx="241">
                  <c:v>-5.7804156741632085</c:v>
                </c:pt>
                <c:pt idx="242">
                  <c:v>-5.966287429997422</c:v>
                </c:pt>
                <c:pt idx="243">
                  <c:v>-5.7510105531286664</c:v>
                </c:pt>
                <c:pt idx="244">
                  <c:v>-5.5895133631285887</c:v>
                </c:pt>
                <c:pt idx="245">
                  <c:v>-5.7119525131286935</c:v>
                </c:pt>
                <c:pt idx="246">
                  <c:v>-6.1469297931287219</c:v>
                </c:pt>
                <c:pt idx="247">
                  <c:v>-6.5622927229264292</c:v>
                </c:pt>
                <c:pt idx="248">
                  <c:v>-6.9385739431286613</c:v>
                </c:pt>
                <c:pt idx="249">
                  <c:v>-7.333570033451295</c:v>
                </c:pt>
                <c:pt idx="250">
                  <c:v>-7.2802899631286966</c:v>
                </c:pt>
                <c:pt idx="251">
                  <c:v>-7.1197766331287919</c:v>
                </c:pt>
                <c:pt idx="252">
                  <c:v>-6.874681113128716</c:v>
                </c:pt>
                <c:pt idx="253">
                  <c:v>-6.5288629452562486</c:v>
                </c:pt>
                <c:pt idx="254">
                  <c:v>-6.3903390931287314</c:v>
                </c:pt>
                <c:pt idx="255">
                  <c:v>-6.3900773831286717</c:v>
                </c:pt>
                <c:pt idx="256">
                  <c:v>-6.3478316131286476</c:v>
                </c:pt>
                <c:pt idx="257">
                  <c:v>-6.3125953117560538</c:v>
                </c:pt>
                <c:pt idx="258">
                  <c:v>-7.4913226904970021</c:v>
                </c:pt>
                <c:pt idx="259">
                  <c:v>-7.9746548731285145</c:v>
                </c:pt>
                <c:pt idx="260">
                  <c:v>-8.4325187431285222</c:v>
                </c:pt>
                <c:pt idx="261">
                  <c:v>-8.6592742631286406</c:v>
                </c:pt>
                <c:pt idx="262">
                  <c:v>-8.2378175603327115</c:v>
                </c:pt>
                <c:pt idx="263">
                  <c:v>-6.9339037731285078</c:v>
                </c:pt>
                <c:pt idx="264">
                  <c:v>-5.8559237431286419</c:v>
                </c:pt>
                <c:pt idx="265">
                  <c:v>-0.54833609252611382</c:v>
                </c:pt>
                <c:pt idx="266">
                  <c:v>1.1257312368714163</c:v>
                </c:pt>
                <c:pt idx="267">
                  <c:v>2.3527244368713838</c:v>
                </c:pt>
                <c:pt idx="268">
                  <c:v>3.3779127299896174</c:v>
                </c:pt>
                <c:pt idx="269">
                  <c:v>5.4736107068712858</c:v>
                </c:pt>
                <c:pt idx="270">
                  <c:v>6.8583748168712741</c:v>
                </c:pt>
                <c:pt idx="271">
                  <c:v>7.6116895902046782</c:v>
                </c:pt>
                <c:pt idx="272">
                  <c:v>10.534627668636102</c:v>
                </c:pt>
                <c:pt idx="273">
                  <c:v>11.458767856871393</c:v>
                </c:pt>
                <c:pt idx="274">
                  <c:v>12.973871580103772</c:v>
                </c:pt>
                <c:pt idx="275">
                  <c:v>14.159174826871435</c:v>
                </c:pt>
                <c:pt idx="276">
                  <c:v>15.390456666871472</c:v>
                </c:pt>
                <c:pt idx="277">
                  <c:v>16.18380373687144</c:v>
                </c:pt>
                <c:pt idx="278">
                  <c:v>16.521113337679282</c:v>
                </c:pt>
                <c:pt idx="279">
                  <c:v>16.704980156871301</c:v>
                </c:pt>
                <c:pt idx="280">
                  <c:v>16.741515856871331</c:v>
                </c:pt>
                <c:pt idx="281">
                  <c:v>16.13256747308759</c:v>
                </c:pt>
                <c:pt idx="282">
                  <c:v>16.044789496871338</c:v>
                </c:pt>
                <c:pt idx="283">
                  <c:v>16.245025946871486</c:v>
                </c:pt>
                <c:pt idx="284">
                  <c:v>16.729660509396567</c:v>
                </c:pt>
                <c:pt idx="285">
                  <c:v>17.306223116871287</c:v>
                </c:pt>
                <c:pt idx="286">
                  <c:v>17.492514246871366</c:v>
                </c:pt>
                <c:pt idx="287">
                  <c:v>17.524364496871293</c:v>
                </c:pt>
                <c:pt idx="288">
                  <c:v>17.455696311219221</c:v>
                </c:pt>
                <c:pt idx="289">
                  <c:v>17.29524838187136</c:v>
                </c:pt>
                <c:pt idx="290">
                  <c:v>15.836914031064866</c:v>
                </c:pt>
                <c:pt idx="291">
                  <c:v>15.279653676871392</c:v>
                </c:pt>
                <c:pt idx="292">
                  <c:v>14.619067416871431</c:v>
                </c:pt>
                <c:pt idx="293">
                  <c:v>14.280648276871517</c:v>
                </c:pt>
                <c:pt idx="294">
                  <c:v>13.709816696871272</c:v>
                </c:pt>
                <c:pt idx="295">
                  <c:v>13.273381896871355</c:v>
                </c:pt>
                <c:pt idx="296">
                  <c:v>12.144890146871287</c:v>
                </c:pt>
                <c:pt idx="297">
                  <c:v>10.615412516871377</c:v>
                </c:pt>
                <c:pt idx="298">
                  <c:v>9.7769868568713516</c:v>
                </c:pt>
                <c:pt idx="299">
                  <c:v>5.4334452946071838</c:v>
                </c:pt>
                <c:pt idx="300">
                  <c:v>4.6693371068714669</c:v>
                </c:pt>
                <c:pt idx="301">
                  <c:v>1.8028801568713821</c:v>
                </c:pt>
                <c:pt idx="302">
                  <c:v>-0.5306471431286327</c:v>
                </c:pt>
                <c:pt idx="303">
                  <c:v>-2.5203729170416693</c:v>
                </c:pt>
                <c:pt idx="304">
                  <c:v>-5.1864006431285787</c:v>
                </c:pt>
                <c:pt idx="305">
                  <c:v>-7.1958533431285172</c:v>
                </c:pt>
                <c:pt idx="306">
                  <c:v>-8.9556751251510036</c:v>
                </c:pt>
                <c:pt idx="307">
                  <c:v>-12.790099915542417</c:v>
                </c:pt>
                <c:pt idx="308">
                  <c:v>-13.646759427339362</c:v>
                </c:pt>
                <c:pt idx="309">
                  <c:v>-14.382286743128736</c:v>
                </c:pt>
                <c:pt idx="310">
                  <c:v>-15.529531493128559</c:v>
                </c:pt>
                <c:pt idx="311">
                  <c:v>-16.394816143128708</c:v>
                </c:pt>
                <c:pt idx="312">
                  <c:v>-16.867271409795393</c:v>
                </c:pt>
                <c:pt idx="313">
                  <c:v>-17.155815343128616</c:v>
                </c:pt>
                <c:pt idx="314">
                  <c:v>-17.23416462949217</c:v>
                </c:pt>
                <c:pt idx="315">
                  <c:v>-16.862015885985784</c:v>
                </c:pt>
                <c:pt idx="316">
                  <c:v>-16.787123090067489</c:v>
                </c:pt>
                <c:pt idx="317">
                  <c:v>-16.451009611815525</c:v>
                </c:pt>
                <c:pt idx="318">
                  <c:v>-16.093202723128442</c:v>
                </c:pt>
                <c:pt idx="319">
                  <c:v>-15.740966963128642</c:v>
                </c:pt>
                <c:pt idx="320">
                  <c:v>-15.384127863128484</c:v>
                </c:pt>
                <c:pt idx="321">
                  <c:v>-15.317804881059772</c:v>
                </c:pt>
                <c:pt idx="322">
                  <c:v>-15.319602909795215</c:v>
                </c:pt>
                <c:pt idx="323">
                  <c:v>-13.015688743128592</c:v>
                </c:pt>
                <c:pt idx="324">
                  <c:v>-12.459275923128716</c:v>
                </c:pt>
                <c:pt idx="325">
                  <c:v>-11.040809223128765</c:v>
                </c:pt>
                <c:pt idx="326">
                  <c:v>-9.8227958043531771</c:v>
                </c:pt>
                <c:pt idx="327">
                  <c:v>-8.4006385931285532</c:v>
                </c:pt>
                <c:pt idx="328">
                  <c:v>-7.0472324431286797</c:v>
                </c:pt>
                <c:pt idx="329">
                  <c:v>-5.4006977999468138</c:v>
                </c:pt>
                <c:pt idx="330">
                  <c:v>0.19310284197760552</c:v>
                </c:pt>
                <c:pt idx="331">
                  <c:v>1.8803266104067689</c:v>
                </c:pt>
                <c:pt idx="332">
                  <c:v>2.9615391068714141</c:v>
                </c:pt>
                <c:pt idx="333">
                  <c:v>4.1007541868712121</c:v>
                </c:pt>
                <c:pt idx="334">
                  <c:v>5.3476003568713804</c:v>
                </c:pt>
                <c:pt idx="335">
                  <c:v>6.4347650952552318</c:v>
                </c:pt>
                <c:pt idx="336">
                  <c:v>7.3536512168714108</c:v>
                </c:pt>
                <c:pt idx="337">
                  <c:v>8.7321774107174797</c:v>
                </c:pt>
                <c:pt idx="338">
                  <c:v>12.746478494966436</c:v>
                </c:pt>
                <c:pt idx="339">
                  <c:v>14.27233306687144</c:v>
                </c:pt>
                <c:pt idx="340">
                  <c:v>16.411522456871467</c:v>
                </c:pt>
                <c:pt idx="341">
                  <c:v>18.09783967687132</c:v>
                </c:pt>
                <c:pt idx="342">
                  <c:v>19.612504572088792</c:v>
                </c:pt>
                <c:pt idx="343">
                  <c:v>20.883288216871289</c:v>
                </c:pt>
                <c:pt idx="344">
                  <c:v>22.240426026871429</c:v>
                </c:pt>
                <c:pt idx="345">
                  <c:v>23.75593717687147</c:v>
                </c:pt>
                <c:pt idx="346">
                  <c:v>25.753288096871216</c:v>
                </c:pt>
                <c:pt idx="347">
                  <c:v>27.254705545760331</c:v>
                </c:pt>
                <c:pt idx="348">
                  <c:v>28.250493366871318</c:v>
                </c:pt>
                <c:pt idx="349">
                  <c:v>28.35113822687142</c:v>
                </c:pt>
                <c:pt idx="350">
                  <c:v>28.16874176687142</c:v>
                </c:pt>
                <c:pt idx="351">
                  <c:v>28.079610016871442</c:v>
                </c:pt>
                <c:pt idx="352">
                  <c:v>27.980662206871461</c:v>
                </c:pt>
                <c:pt idx="353">
                  <c:v>27.8181346710128</c:v>
                </c:pt>
                <c:pt idx="354">
                  <c:v>27.610720086139679</c:v>
                </c:pt>
                <c:pt idx="355">
                  <c:v>26.491098212915219</c:v>
                </c:pt>
                <c:pt idx="356">
                  <c:v>25.759579266871452</c:v>
                </c:pt>
                <c:pt idx="357">
                  <c:v>24.98688278687138</c:v>
                </c:pt>
                <c:pt idx="358">
                  <c:v>24.118662556871335</c:v>
                </c:pt>
                <c:pt idx="359">
                  <c:v>23.000523428588494</c:v>
                </c:pt>
                <c:pt idx="360">
                  <c:v>21.987503786871279</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3.3047772168713738</c:v>
                </c:pt>
                <c:pt idx="369">
                  <c:v>1.9385392568713939</c:v>
                </c:pt>
                <c:pt idx="370">
                  <c:v>-3.5743790909546789</c:v>
                </c:pt>
                <c:pt idx="371">
                  <c:v>-4.5564145431286089</c:v>
                </c:pt>
                <c:pt idx="372">
                  <c:v>-5.9620974931285113</c:v>
                </c:pt>
                <c:pt idx="373">
                  <c:v>-7.2749731431285483</c:v>
                </c:pt>
                <c:pt idx="374">
                  <c:v>-8.4437265531285171</c:v>
                </c:pt>
                <c:pt idx="375">
                  <c:v>-9.3487954031287472</c:v>
                </c:pt>
                <c:pt idx="376">
                  <c:v>-10.038342137067971</c:v>
                </c:pt>
                <c:pt idx="377">
                  <c:v>-11.299975033128803</c:v>
                </c:pt>
                <c:pt idx="378">
                  <c:v>-11.961484043128742</c:v>
                </c:pt>
                <c:pt idx="379">
                  <c:v>-12.495615823128535</c:v>
                </c:pt>
                <c:pt idx="380">
                  <c:v>-13.056854873128653</c:v>
                </c:pt>
                <c:pt idx="381">
                  <c:v>-13.710840194741365</c:v>
                </c:pt>
                <c:pt idx="382">
                  <c:v>-14.127364003128672</c:v>
                </c:pt>
                <c:pt idx="383">
                  <c:v>-14.4948406431285</c:v>
                </c:pt>
                <c:pt idx="384">
                  <c:v>-14.777262813128772</c:v>
                </c:pt>
                <c:pt idx="385">
                  <c:v>-15.037023643128649</c:v>
                </c:pt>
                <c:pt idx="386">
                  <c:v>-15.147648316299508</c:v>
                </c:pt>
                <c:pt idx="387">
                  <c:v>-15.305671593128684</c:v>
                </c:pt>
                <c:pt idx="388">
                  <c:v>-15.474515293128736</c:v>
                </c:pt>
                <c:pt idx="389">
                  <c:v>-15.487282463128679</c:v>
                </c:pt>
                <c:pt idx="390">
                  <c:v>-15.402674053128738</c:v>
                </c:pt>
                <c:pt idx="391">
                  <c:v>-15.3590676931288</c:v>
                </c:pt>
                <c:pt idx="392">
                  <c:v>-15.209845753229629</c:v>
                </c:pt>
                <c:pt idx="393">
                  <c:v>-15.016686523128874</c:v>
                </c:pt>
                <c:pt idx="394">
                  <c:v>-14.811326643128751</c:v>
                </c:pt>
                <c:pt idx="395">
                  <c:v>-14.574453743128647</c:v>
                </c:pt>
                <c:pt idx="396">
                  <c:v>-14.411936305628718</c:v>
                </c:pt>
                <c:pt idx="397">
                  <c:v>-12.328124743128612</c:v>
                </c:pt>
                <c:pt idx="398">
                  <c:v>-11.837198053128649</c:v>
                </c:pt>
                <c:pt idx="399">
                  <c:v>-11.300984283128518</c:v>
                </c:pt>
                <c:pt idx="400">
                  <c:v>-10.929960863128557</c:v>
                </c:pt>
                <c:pt idx="401">
                  <c:v>-10.268982423128463</c:v>
                </c:pt>
                <c:pt idx="402">
                  <c:v>-9.709647786606876</c:v>
                </c:pt>
                <c:pt idx="403">
                  <c:v>-9.0471115431285725</c:v>
                </c:pt>
                <c:pt idx="404">
                  <c:v>-8.6514773145572264</c:v>
                </c:pt>
                <c:pt idx="405">
                  <c:v>-5.7072424217001601</c:v>
                </c:pt>
                <c:pt idx="406">
                  <c:v>-5.5719205431285843</c:v>
                </c:pt>
                <c:pt idx="407">
                  <c:v>-5.5630574031286812</c:v>
                </c:pt>
                <c:pt idx="408">
                  <c:v>-5.7912254501992919</c:v>
                </c:pt>
                <c:pt idx="409">
                  <c:v>-6.1282752231287496</c:v>
                </c:pt>
                <c:pt idx="410">
                  <c:v>-6.560226743128668</c:v>
                </c:pt>
                <c:pt idx="411">
                  <c:v>-6.7448263431286914</c:v>
                </c:pt>
                <c:pt idx="412">
                  <c:v>-6.5703637431286417</c:v>
                </c:pt>
                <c:pt idx="413">
                  <c:v>-3.2123607128255292</c:v>
                </c:pt>
                <c:pt idx="414">
                  <c:v>-1.8010507431286271</c:v>
                </c:pt>
                <c:pt idx="415">
                  <c:v>-0.35993934951144985</c:v>
                </c:pt>
                <c:pt idx="416">
                  <c:v>2.147589056871356</c:v>
                </c:pt>
                <c:pt idx="417">
                  <c:v>3.8329525968713938</c:v>
                </c:pt>
                <c:pt idx="418">
                  <c:v>5.3928022868711878</c:v>
                </c:pt>
                <c:pt idx="419">
                  <c:v>7.4470830768713228</c:v>
                </c:pt>
                <c:pt idx="420">
                  <c:v>8.6888122676241153</c:v>
                </c:pt>
                <c:pt idx="421">
                  <c:v>9.854479736871415</c:v>
                </c:pt>
                <c:pt idx="422">
                  <c:v>10.727238406871317</c:v>
                </c:pt>
                <c:pt idx="423">
                  <c:v>11.666916796871405</c:v>
                </c:pt>
                <c:pt idx="424">
                  <c:v>12.782073246871363</c:v>
                </c:pt>
                <c:pt idx="425">
                  <c:v>13.462899094080674</c:v>
                </c:pt>
                <c:pt idx="426">
                  <c:v>13.983489956871232</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15.003659056871346</c:v>
                </c:pt>
                <c:pt idx="435">
                  <c:v>14.733042596871385</c:v>
                </c:pt>
                <c:pt idx="436">
                  <c:v>14.082296542585617</c:v>
                </c:pt>
                <c:pt idx="437">
                  <c:v>13.4140397168714</c:v>
                </c:pt>
                <c:pt idx="438">
                  <c:v>13.306902576020271</c:v>
                </c:pt>
                <c:pt idx="439">
                  <c:v>12.844071847780441</c:v>
                </c:pt>
                <c:pt idx="440">
                  <c:v>12.746474406871268</c:v>
                </c:pt>
                <c:pt idx="441">
                  <c:v>12.734234316871309</c:v>
                </c:pt>
                <c:pt idx="442">
                  <c:v>12.689211656871349</c:v>
                </c:pt>
                <c:pt idx="443">
                  <c:v>12.555347446871352</c:v>
                </c:pt>
                <c:pt idx="444">
                  <c:v>12.398662076871251</c:v>
                </c:pt>
                <c:pt idx="445">
                  <c:v>12.058958762489322</c:v>
                </c:pt>
                <c:pt idx="446">
                  <c:v>10.075141256871353</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3.5346346568713622</c:v>
                </c:pt>
                <c:pt idx="457">
                  <c:v>2.6625847168712387</c:v>
                </c:pt>
                <c:pt idx="458">
                  <c:v>1.9816717568714211</c:v>
                </c:pt>
                <c:pt idx="459">
                  <c:v>1.4912236003058574</c:v>
                </c:pt>
                <c:pt idx="460">
                  <c:v>1.1414744468714559</c:v>
                </c:pt>
                <c:pt idx="461">
                  <c:v>1.0397545568712445</c:v>
                </c:pt>
                <c:pt idx="462">
                  <c:v>1.0600066968711559</c:v>
                </c:pt>
                <c:pt idx="463">
                  <c:v>1.1467942568714729</c:v>
                </c:pt>
                <c:pt idx="464">
                  <c:v>1.2247418003496473</c:v>
                </c:pt>
                <c:pt idx="465">
                  <c:v>1.1971906568713564</c:v>
                </c:pt>
                <c:pt idx="466">
                  <c:v>0.9937613068715907</c:v>
                </c:pt>
                <c:pt idx="467">
                  <c:v>0.68170360687138065</c:v>
                </c:pt>
                <c:pt idx="468">
                  <c:v>0.23528755687138422</c:v>
                </c:pt>
                <c:pt idx="469">
                  <c:v>-0.12494806965905522</c:v>
                </c:pt>
                <c:pt idx="470">
                  <c:v>-0.37977335312861282</c:v>
                </c:pt>
                <c:pt idx="471">
                  <c:v>-0.52063910312858785</c:v>
                </c:pt>
                <c:pt idx="472">
                  <c:v>-0.65640237312875649</c:v>
                </c:pt>
                <c:pt idx="473">
                  <c:v>-1.0414478231284789</c:v>
                </c:pt>
                <c:pt idx="474">
                  <c:v>-1.6570748655776555</c:v>
                </c:pt>
                <c:pt idx="475">
                  <c:v>-2.3943070231287455</c:v>
                </c:pt>
                <c:pt idx="476">
                  <c:v>-3.1255820631286326</c:v>
                </c:pt>
                <c:pt idx="477">
                  <c:v>-4.2031730431286736</c:v>
                </c:pt>
                <c:pt idx="478">
                  <c:v>-5.1515472131287225</c:v>
                </c:pt>
                <c:pt idx="479">
                  <c:v>-6.0834627027247343</c:v>
                </c:pt>
                <c:pt idx="480">
                  <c:v>-6.7956593731288866</c:v>
                </c:pt>
                <c:pt idx="481">
                  <c:v>-7.4927597431288024</c:v>
                </c:pt>
                <c:pt idx="482">
                  <c:v>-8.3808894431286554</c:v>
                </c:pt>
                <c:pt idx="483">
                  <c:v>-9.1527950186388267</c:v>
                </c:pt>
                <c:pt idx="484">
                  <c:v>-9.9316461631287467</c:v>
                </c:pt>
                <c:pt idx="485">
                  <c:v>-10.494431600271511</c:v>
                </c:pt>
                <c:pt idx="486">
                  <c:v>-14.380901698684326</c:v>
                </c:pt>
                <c:pt idx="487">
                  <c:v>-14.519601683128617</c:v>
                </c:pt>
                <c:pt idx="488">
                  <c:v>-14.704067413128524</c:v>
                </c:pt>
                <c:pt idx="489">
                  <c:v>-15.022572975451652</c:v>
                </c:pt>
                <c:pt idx="490">
                  <c:v>-15.279507543128464</c:v>
                </c:pt>
                <c:pt idx="491">
                  <c:v>-15.309779033128553</c:v>
                </c:pt>
                <c:pt idx="492">
                  <c:v>-15.177175843128708</c:v>
                </c:pt>
                <c:pt idx="493">
                  <c:v>-15.019190798684122</c:v>
                </c:pt>
                <c:pt idx="494">
                  <c:v>-14.769136043128686</c:v>
                </c:pt>
                <c:pt idx="495">
                  <c:v>-14.752277373128464</c:v>
                </c:pt>
                <c:pt idx="496">
                  <c:v>-15.057151883128839</c:v>
                </c:pt>
                <c:pt idx="497">
                  <c:v>-15.124487350971862</c:v>
                </c:pt>
                <c:pt idx="498">
                  <c:v>-15.458554743128648</c:v>
                </c:pt>
                <c:pt idx="499">
                  <c:v>-15.641522118128664</c:v>
                </c:pt>
                <c:pt idx="500">
                  <c:v>-15.927505343128605</c:v>
                </c:pt>
                <c:pt idx="501">
                  <c:v>-15.914143633128621</c:v>
                </c:pt>
                <c:pt idx="502">
                  <c:v>-15.753378833128805</c:v>
                </c:pt>
                <c:pt idx="503">
                  <c:v>-15.631062693128683</c:v>
                </c:pt>
                <c:pt idx="504">
                  <c:v>-15.59315874312864</c:v>
                </c:pt>
                <c:pt idx="505">
                  <c:v>-15.061672112693769</c:v>
                </c:pt>
                <c:pt idx="506">
                  <c:v>-14.617908743128677</c:v>
                </c:pt>
                <c:pt idx="507">
                  <c:v>-14.147003943128576</c:v>
                </c:pt>
                <c:pt idx="508">
                  <c:v>-13.776478423128651</c:v>
                </c:pt>
                <c:pt idx="509">
                  <c:v>-13.644386263128624</c:v>
                </c:pt>
                <c:pt idx="510">
                  <c:v>-13.585883248179147</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-9.2660602831286418</c:v>
                </c:pt>
                <c:pt idx="519">
                  <c:v>-8.1430358859858103</c:v>
                </c:pt>
                <c:pt idx="520">
                  <c:v>-3.2926201224390184</c:v>
                </c:pt>
                <c:pt idx="521">
                  <c:v>-2.3308779097954035</c:v>
                </c:pt>
                <c:pt idx="522">
                  <c:v>-0.54607805312853974</c:v>
                </c:pt>
                <c:pt idx="523">
                  <c:v>0.40417285687136939</c:v>
                </c:pt>
                <c:pt idx="524">
                  <c:v>1.6759799568713447</c:v>
                </c:pt>
                <c:pt idx="525">
                  <c:v>2.9139797868714652</c:v>
                </c:pt>
                <c:pt idx="526">
                  <c:v>3.8015497460017684</c:v>
                </c:pt>
                <c:pt idx="527">
                  <c:v>4.9440782568712773</c:v>
                </c:pt>
                <c:pt idx="528">
                  <c:v>5.2673718282999396</c:v>
                </c:pt>
                <c:pt idx="529">
                  <c:v>8.6382632786104736</c:v>
                </c:pt>
                <c:pt idx="530">
                  <c:v>9.2052756068712789</c:v>
                </c:pt>
                <c:pt idx="531">
                  <c:v>9.7087796668714166</c:v>
                </c:pt>
                <c:pt idx="532">
                  <c:v>10.095682328299908</c:v>
                </c:pt>
                <c:pt idx="533">
                  <c:v>10.452485356871399</c:v>
                </c:pt>
                <c:pt idx="534">
                  <c:v>10.969663456871359</c:v>
                </c:pt>
                <c:pt idx="535">
                  <c:v>11.64659568353802</c:v>
                </c:pt>
                <c:pt idx="536">
                  <c:v>13.069456256871369</c:v>
                </c:pt>
                <c:pt idx="537">
                  <c:v>13.244913357881552</c:v>
                </c:pt>
                <c:pt idx="538">
                  <c:v>13.599586066871385</c:v>
                </c:pt>
                <c:pt idx="539">
                  <c:v>13.858920556871301</c:v>
                </c:pt>
                <c:pt idx="540">
                  <c:v>13.916118406871416</c:v>
                </c:pt>
                <c:pt idx="541">
                  <c:v>14.005512991565158</c:v>
                </c:pt>
                <c:pt idx="542">
                  <c:v>14.206951226871436</c:v>
                </c:pt>
                <c:pt idx="543">
                  <c:v>14.336380456871353</c:v>
                </c:pt>
                <c:pt idx="544">
                  <c:v>14.4631011799482</c:v>
                </c:pt>
                <c:pt idx="545">
                  <c:v>14.6091324841441</c:v>
                </c:pt>
                <c:pt idx="546">
                  <c:v>14.808609566149631</c:v>
                </c:pt>
                <c:pt idx="547">
                  <c:v>14.862021996871377</c:v>
                </c:pt>
                <c:pt idx="548">
                  <c:v>14.859850256871358</c:v>
                </c:pt>
                <c:pt idx="549">
                  <c:v>14.806078496871294</c:v>
                </c:pt>
                <c:pt idx="550">
                  <c:v>14.737048047569003</c:v>
                </c:pt>
                <c:pt idx="551">
                  <c:v>14.659838576871369</c:v>
                </c:pt>
                <c:pt idx="552">
                  <c:v>14.560628353645615</c:v>
                </c:pt>
                <c:pt idx="553">
                  <c:v>13.544906728569487</c:v>
                </c:pt>
                <c:pt idx="554">
                  <c:v>13.261229356871269</c:v>
                </c:pt>
                <c:pt idx="555">
                  <c:v>12.696100848707948</c:v>
                </c:pt>
                <c:pt idx="556">
                  <c:v>12.111165106871193</c:v>
                </c:pt>
                <c:pt idx="557">
                  <c:v>10.943499756871365</c:v>
                </c:pt>
                <c:pt idx="558">
                  <c:v>10.156820386871345</c:v>
                </c:pt>
                <c:pt idx="559">
                  <c:v>9.8677712568713645</c:v>
                </c:pt>
                <c:pt idx="560">
                  <c:v>6.1380669235380196</c:v>
                </c:pt>
                <c:pt idx="561">
                  <c:v>5.0085887868712859</c:v>
                </c:pt>
                <c:pt idx="562">
                  <c:v>4.0964727668714565</c:v>
                </c:pt>
                <c:pt idx="563">
                  <c:v>3.3930114768714081</c:v>
                </c:pt>
                <c:pt idx="564">
                  <c:v>2.7531340768714356</c:v>
                </c:pt>
                <c:pt idx="565">
                  <c:v>2.2149302466673246</c:v>
                </c:pt>
                <c:pt idx="566">
                  <c:v>1.70582951774088</c:v>
                </c:pt>
                <c:pt idx="567">
                  <c:v>-2.0182587431286398</c:v>
                </c:pt>
                <c:pt idx="568">
                  <c:v>-2.7825794235409087</c:v>
                </c:pt>
                <c:pt idx="569">
                  <c:v>-4.3392218631285573</c:v>
                </c:pt>
                <c:pt idx="570">
                  <c:v>-5.5144303631284934</c:v>
                </c:pt>
                <c:pt idx="571">
                  <c:v>-7.1506487231286124</c:v>
                </c:pt>
                <c:pt idx="572">
                  <c:v>-8.638370585233849</c:v>
                </c:pt>
                <c:pt idx="573">
                  <c:v>-10.156609903128658</c:v>
                </c:pt>
                <c:pt idx="574">
                  <c:v>-11.162409443128656</c:v>
                </c:pt>
                <c:pt idx="575">
                  <c:v>-11.73013237949225</c:v>
                </c:pt>
                <c:pt idx="576">
                  <c:v>-14.040406150535947</c:v>
                </c:pt>
                <c:pt idx="577">
                  <c:v>-14.623604793128536</c:v>
                </c:pt>
                <c:pt idx="578">
                  <c:v>-15.332513463128706</c:v>
                </c:pt>
                <c:pt idx="579">
                  <c:v>-16.24704503786554</c:v>
                </c:pt>
                <c:pt idx="580">
                  <c:v>-17.19433519312863</c:v>
                </c:pt>
                <c:pt idx="581">
                  <c:v>-18.047142463128662</c:v>
                </c:pt>
                <c:pt idx="582">
                  <c:v>-18.67441680435315</c:v>
                </c:pt>
                <c:pt idx="583">
                  <c:v>-19.574032743128647</c:v>
                </c:pt>
                <c:pt idx="584">
                  <c:v>-19.663040813128539</c:v>
                </c:pt>
                <c:pt idx="585">
                  <c:v>-19.637457973128569</c:v>
                </c:pt>
                <c:pt idx="586">
                  <c:v>-19.74209384312848</c:v>
                </c:pt>
                <c:pt idx="587">
                  <c:v>-20.12388490312863</c:v>
                </c:pt>
                <c:pt idx="588">
                  <c:v>-20.368449003128674</c:v>
                </c:pt>
                <c:pt idx="589">
                  <c:v>-20.396307203128586</c:v>
                </c:pt>
                <c:pt idx="590">
                  <c:v>-20.252838633128587</c:v>
                </c:pt>
                <c:pt idx="591">
                  <c:v>-20.165983076462052</c:v>
                </c:pt>
                <c:pt idx="592">
                  <c:v>-19.905499700575326</c:v>
                </c:pt>
                <c:pt idx="593">
                  <c:v>-19.867044993128538</c:v>
                </c:pt>
                <c:pt idx="594">
                  <c:v>-19.592318803128499</c:v>
                </c:pt>
                <c:pt idx="595">
                  <c:v>-19.249819853128649</c:v>
                </c:pt>
                <c:pt idx="596">
                  <c:v>-19.079848893128428</c:v>
                </c:pt>
                <c:pt idx="597">
                  <c:v>-18.970803103128532</c:v>
                </c:pt>
                <c:pt idx="598">
                  <c:v>-18.870691237973979</c:v>
                </c:pt>
                <c:pt idx="599">
                  <c:v>-18.796234076462021</c:v>
                </c:pt>
                <c:pt idx="600">
                  <c:v>-18.885515666205627</c:v>
                </c:pt>
                <c:pt idx="601">
                  <c:v>-19.016939643128723</c:v>
                </c:pt>
                <c:pt idx="602">
                  <c:v>-18.888184043128739</c:v>
                </c:pt>
                <c:pt idx="603">
                  <c:v>-18.52308519312863</c:v>
                </c:pt>
                <c:pt idx="604">
                  <c:v>-18.203095483128706</c:v>
                </c:pt>
                <c:pt idx="605">
                  <c:v>-17.938085823588487</c:v>
                </c:pt>
                <c:pt idx="606">
                  <c:v>-17.728688192108262</c:v>
                </c:pt>
                <c:pt idx="607">
                  <c:v>-16.290173743128676</c:v>
                </c:pt>
                <c:pt idx="608">
                  <c:v>-15.975245885985872</c:v>
                </c:pt>
                <c:pt idx="609">
                  <c:v>-15.432087943128579</c:v>
                </c:pt>
                <c:pt idx="610">
                  <c:v>-15.115699063128748</c:v>
                </c:pt>
                <c:pt idx="611">
                  <c:v>-14.425766793128563</c:v>
                </c:pt>
                <c:pt idx="612">
                  <c:v>-13.232586181904026</c:v>
                </c:pt>
                <c:pt idx="613">
                  <c:v>-12.050618483128687</c:v>
                </c:pt>
                <c:pt idx="614">
                  <c:v>-10.498185102103037</c:v>
                </c:pt>
                <c:pt idx="615">
                  <c:v>-6.8581485508209692</c:v>
                </c:pt>
                <c:pt idx="616">
                  <c:v>-6.235484561310412</c:v>
                </c:pt>
                <c:pt idx="617">
                  <c:v>-4.9892055731286167</c:v>
                </c:pt>
                <c:pt idx="618">
                  <c:v>-3.4432891658088485</c:v>
                </c:pt>
                <c:pt idx="619">
                  <c:v>-2.2093691931287367</c:v>
                </c:pt>
                <c:pt idx="620">
                  <c:v>5.3083436871190791E-2</c:v>
                </c:pt>
                <c:pt idx="621">
                  <c:v>1.5218050568713719</c:v>
                </c:pt>
                <c:pt idx="622">
                  <c:v>2.7636373568713015</c:v>
                </c:pt>
                <c:pt idx="623">
                  <c:v>3.9595020568713442</c:v>
                </c:pt>
                <c:pt idx="624">
                  <c:v>4.6498766673976348</c:v>
                </c:pt>
                <c:pt idx="625">
                  <c:v>5.1248712168713517</c:v>
                </c:pt>
                <c:pt idx="626">
                  <c:v>5.3034517968712578</c:v>
                </c:pt>
                <c:pt idx="627">
                  <c:v>5.3921423768713179</c:v>
                </c:pt>
                <c:pt idx="628">
                  <c:v>5.4301896068713802</c:v>
                </c:pt>
                <c:pt idx="629">
                  <c:v>5.5403002068713079</c:v>
                </c:pt>
                <c:pt idx="630">
                  <c:v>5.4431817621345724</c:v>
                </c:pt>
                <c:pt idx="631">
                  <c:v>5.2354063668711888</c:v>
                </c:pt>
                <c:pt idx="632">
                  <c:v>5.074112374518462</c:v>
                </c:pt>
                <c:pt idx="633">
                  <c:v>4.1968064689925475</c:v>
                </c:pt>
                <c:pt idx="634">
                  <c:v>4.0693216268713428</c:v>
                </c:pt>
                <c:pt idx="635">
                  <c:v>3.8712552068713677</c:v>
                </c:pt>
                <c:pt idx="636">
                  <c:v>3.2519119450433891</c:v>
                </c:pt>
                <c:pt idx="637">
                  <c:v>2.7847922068712458</c:v>
                </c:pt>
                <c:pt idx="638">
                  <c:v>2.4200005068712613</c:v>
                </c:pt>
                <c:pt idx="639">
                  <c:v>2.062420066871355</c:v>
                </c:pt>
                <c:pt idx="640">
                  <c:v>1.7189280624269681</c:v>
                </c:pt>
                <c:pt idx="641">
                  <c:v>0.38578065081071611</c:v>
                </c:pt>
                <c:pt idx="642">
                  <c:v>9.1350676871300579E-2</c:v>
                </c:pt>
                <c:pt idx="643">
                  <c:v>-0.29100033075755516</c:v>
                </c:pt>
                <c:pt idx="644">
                  <c:v>-0.531555543128718</c:v>
                </c:pt>
                <c:pt idx="645">
                  <c:v>-0.74348434312879874</c:v>
                </c:pt>
                <c:pt idx="646">
                  <c:v>-0.9060813431287047</c:v>
                </c:pt>
                <c:pt idx="647">
                  <c:v>-1.316992943128696</c:v>
                </c:pt>
                <c:pt idx="648">
                  <c:v>-1.7167559880267198</c:v>
                </c:pt>
                <c:pt idx="649">
                  <c:v>-2.1748346085131942</c:v>
                </c:pt>
                <c:pt idx="650">
                  <c:v>-6.07205289697505</c:v>
                </c:pt>
                <c:pt idx="651">
                  <c:v>-5.7558867731287204</c:v>
                </c:pt>
                <c:pt idx="652">
                  <c:v>-5.5074508331287406</c:v>
                </c:pt>
                <c:pt idx="653">
                  <c:v>-5.3138335131285412</c:v>
                </c:pt>
                <c:pt idx="654">
                  <c:v>-5.2981711320175293</c:v>
                </c:pt>
                <c:pt idx="655">
                  <c:v>-6.1435447431286425</c:v>
                </c:pt>
                <c:pt idx="656">
                  <c:v>-6.2672064805022529</c:v>
                </c:pt>
                <c:pt idx="657">
                  <c:v>-6.583753283128603</c:v>
                </c:pt>
                <c:pt idx="658">
                  <c:v>-6.7172474831286486</c:v>
                </c:pt>
                <c:pt idx="659">
                  <c:v>-6.7053466931287184</c:v>
                </c:pt>
                <c:pt idx="660">
                  <c:v>-6.5748068056286968</c:v>
                </c:pt>
                <c:pt idx="661">
                  <c:v>-6.3552821431284769</c:v>
                </c:pt>
                <c:pt idx="662">
                  <c:v>-6.1385489138604896</c:v>
                </c:pt>
                <c:pt idx="663">
                  <c:v>-5.9760484031286341</c:v>
                </c:pt>
                <c:pt idx="664">
                  <c:v>-5.940660633128731</c:v>
                </c:pt>
                <c:pt idx="665">
                  <c:v>-6.037986023128509</c:v>
                </c:pt>
                <c:pt idx="666">
                  <c:v>-6.1650013655775497</c:v>
                </c:pt>
                <c:pt idx="667">
                  <c:v>-6.8521624931287164</c:v>
                </c:pt>
                <c:pt idx="668">
                  <c:v>-7.1399574331286306</c:v>
                </c:pt>
                <c:pt idx="669">
                  <c:v>-7.39959964979532</c:v>
                </c:pt>
                <c:pt idx="670">
                  <c:v>-7.8868768383667858</c:v>
                </c:pt>
                <c:pt idx="671">
                  <c:v>-7.7002588631287381</c:v>
                </c:pt>
                <c:pt idx="672">
                  <c:v>-7.170913635985869</c:v>
                </c:pt>
                <c:pt idx="673">
                  <c:v>-6.4479239331287062</c:v>
                </c:pt>
                <c:pt idx="674">
                  <c:v>-4.9857471831287272</c:v>
                </c:pt>
                <c:pt idx="675">
                  <c:v>-3.597069353128532</c:v>
                </c:pt>
                <c:pt idx="676">
                  <c:v>-2.4011892931284247</c:v>
                </c:pt>
                <c:pt idx="677">
                  <c:v>-1.7973189631287037</c:v>
                </c:pt>
                <c:pt idx="678">
                  <c:v>4.4007212568713214</c:v>
                </c:pt>
                <c:pt idx="679">
                  <c:v>5.4108486383146772</c:v>
                </c:pt>
                <c:pt idx="680">
                  <c:v>7.1770074568712783</c:v>
                </c:pt>
                <c:pt idx="681">
                  <c:v>8.0972407768713719</c:v>
                </c:pt>
                <c:pt idx="682">
                  <c:v>9.1010857168714487</c:v>
                </c:pt>
                <c:pt idx="683">
                  <c:v>9.6652753594354692</c:v>
                </c:pt>
                <c:pt idx="684">
                  <c:v>13.379358324667951</c:v>
                </c:pt>
                <c:pt idx="685">
                  <c:v>13.836609416871354</c:v>
                </c:pt>
                <c:pt idx="686">
                  <c:v>14.114334776871246</c:v>
                </c:pt>
                <c:pt idx="687">
                  <c:v>13.9919814068714</c:v>
                </c:pt>
                <c:pt idx="688">
                  <c:v>13.461977476871507</c:v>
                </c:pt>
                <c:pt idx="689">
                  <c:v>12.601270869116302</c:v>
                </c:pt>
                <c:pt idx="690">
                  <c:v>11.870381106871321</c:v>
                </c:pt>
                <c:pt idx="691">
                  <c:v>11.375362239327453</c:v>
                </c:pt>
                <c:pt idx="692">
                  <c:v>8.2478623095029633</c:v>
                </c:pt>
                <c:pt idx="693">
                  <c:v>7.9201048568713306</c:v>
                </c:pt>
                <c:pt idx="694">
                  <c:v>7.5860908568713494</c:v>
                </c:pt>
                <c:pt idx="695">
                  <c:v>7.1489067505423378</c:v>
                </c:pt>
                <c:pt idx="696">
                  <c:v>6.4220249468713995</c:v>
                </c:pt>
                <c:pt idx="697">
                  <c:v>5.6539707568713435</c:v>
                </c:pt>
                <c:pt idx="698">
                  <c:v>4.5190849568714651</c:v>
                </c:pt>
                <c:pt idx="699">
                  <c:v>3.0461472568714369</c:v>
                </c:pt>
                <c:pt idx="700">
                  <c:v>1.7723266568712859</c:v>
                </c:pt>
                <c:pt idx="701">
                  <c:v>0.3652967160550844</c:v>
                </c:pt>
                <c:pt idx="702">
                  <c:v>-1.5925920031286158</c:v>
                </c:pt>
                <c:pt idx="703">
                  <c:v>-3.1020663431288531</c:v>
                </c:pt>
                <c:pt idx="704">
                  <c:v>-5.108968343128609</c:v>
                </c:pt>
                <c:pt idx="705">
                  <c:v>-6.3799924031286421</c:v>
                </c:pt>
                <c:pt idx="706">
                  <c:v>-7.2950395884895158</c:v>
                </c:pt>
                <c:pt idx="707">
                  <c:v>-8.1699304442781937</c:v>
                </c:pt>
                <c:pt idx="708">
                  <c:v>-10.412592076462026</c:v>
                </c:pt>
                <c:pt idx="709">
                  <c:v>-10.818255258280065</c:v>
                </c:pt>
                <c:pt idx="710">
                  <c:v>-11.507007843128804</c:v>
                </c:pt>
                <c:pt idx="711">
                  <c:v>-11.859733163128556</c:v>
                </c:pt>
                <c:pt idx="712">
                  <c:v>-12.384296855373623</c:v>
                </c:pt>
                <c:pt idx="713">
                  <c:v>-13.085585043128722</c:v>
                </c:pt>
                <c:pt idx="714">
                  <c:v>-13.629644803128704</c:v>
                </c:pt>
                <c:pt idx="715">
                  <c:v>-14.101773553255228</c:v>
                </c:pt>
                <c:pt idx="716">
                  <c:v>-14.38952374312875</c:v>
                </c:pt>
                <c:pt idx="717">
                  <c:v>-14.219951924946969</c:v>
                </c:pt>
                <c:pt idx="718">
                  <c:v>-14.25549227254033</c:v>
                </c:pt>
                <c:pt idx="719">
                  <c:v>-14.62806306312849</c:v>
                </c:pt>
                <c:pt idx="720">
                  <c:v>-15.01293159312857</c:v>
                </c:pt>
                <c:pt idx="721">
                  <c:v>-15.345572753128668</c:v>
                </c:pt>
                <c:pt idx="722">
                  <c:v>-15.428019413128737</c:v>
                </c:pt>
                <c:pt idx="723">
                  <c:v>-15.287989498230743</c:v>
                </c:pt>
                <c:pt idx="724">
                  <c:v>-14.938848743128645</c:v>
                </c:pt>
                <c:pt idx="725">
                  <c:v>-12.67801467066495</c:v>
                </c:pt>
                <c:pt idx="726">
                  <c:v>-12.233494543128703</c:v>
                </c:pt>
                <c:pt idx="727">
                  <c:v>-11.984280443128712</c:v>
                </c:pt>
                <c:pt idx="728">
                  <c:v>-11.747993503128598</c:v>
                </c:pt>
                <c:pt idx="729">
                  <c:v>-11.43971876353697</c:v>
                </c:pt>
                <c:pt idx="730">
                  <c:v>-10.512304143128649</c:v>
                </c:pt>
                <c:pt idx="731">
                  <c:v>-9.2875218931286998</c:v>
                </c:pt>
                <c:pt idx="732">
                  <c:v>-8.4579587431286569</c:v>
                </c:pt>
                <c:pt idx="733">
                  <c:v>-8.4799168946438108</c:v>
                </c:pt>
                <c:pt idx="734">
                  <c:v>-8.5431536931286018</c:v>
                </c:pt>
                <c:pt idx="735">
                  <c:v>-8.5377878877069708</c:v>
                </c:pt>
                <c:pt idx="736">
                  <c:v>-8.4889700031287809</c:v>
                </c:pt>
                <c:pt idx="737">
                  <c:v>-8.3175124431284928</c:v>
                </c:pt>
                <c:pt idx="738">
                  <c:v>-7.9668595231283632</c:v>
                </c:pt>
                <c:pt idx="739">
                  <c:v>-7.4653718969748013</c:v>
                </c:pt>
                <c:pt idx="740">
                  <c:v>-5.751644814557169</c:v>
                </c:pt>
                <c:pt idx="741">
                  <c:v>-5.1174056531286407</c:v>
                </c:pt>
                <c:pt idx="742">
                  <c:v>-4.2289440031289001</c:v>
                </c:pt>
                <c:pt idx="743">
                  <c:v>-2.6151600931287495</c:v>
                </c:pt>
                <c:pt idx="744">
                  <c:v>-1.1641297431287401</c:v>
                </c:pt>
                <c:pt idx="745">
                  <c:v>-0.18530245146196489</c:v>
                </c:pt>
                <c:pt idx="746">
                  <c:v>0.92064477687118573</c:v>
                </c:pt>
                <c:pt idx="747">
                  <c:v>1.9466939268713905</c:v>
                </c:pt>
                <c:pt idx="748">
                  <c:v>2.7948712568713616</c:v>
                </c:pt>
                <c:pt idx="749">
                  <c:v>5.8625358351844845</c:v>
                </c:pt>
                <c:pt idx="750">
                  <c:v>6.5915028268712614</c:v>
                </c:pt>
                <c:pt idx="751">
                  <c:v>7.3934808589121968</c:v>
                </c:pt>
                <c:pt idx="752">
                  <c:v>8.5193278568714259</c:v>
                </c:pt>
                <c:pt idx="753">
                  <c:v>9.4518531168713729</c:v>
                </c:pt>
                <c:pt idx="754">
                  <c:v>10.32566549687127</c:v>
                </c:pt>
                <c:pt idx="755">
                  <c:v>11.139633556871416</c:v>
                </c:pt>
                <c:pt idx="756">
                  <c:v>11.439671256871364</c:v>
                </c:pt>
                <c:pt idx="757">
                  <c:v>12.681291256871361</c:v>
                </c:pt>
                <c:pt idx="758">
                  <c:v>12.835782331339464</c:v>
                </c:pt>
                <c:pt idx="759">
                  <c:v>13.164086206871392</c:v>
                </c:pt>
                <c:pt idx="760">
                  <c:v>13.5757527968714</c:v>
                </c:pt>
                <c:pt idx="761">
                  <c:v>13.94503745687132</c:v>
                </c:pt>
                <c:pt idx="762">
                  <c:v>14.20730156614971</c:v>
                </c:pt>
                <c:pt idx="763">
                  <c:v>14.34332131687135</c:v>
                </c:pt>
                <c:pt idx="764">
                  <c:v>14.53817002050776</c:v>
                </c:pt>
                <c:pt idx="765">
                  <c:v>15.14541344437141</c:v>
                </c:pt>
                <c:pt idx="766">
                  <c:v>15.055330956871236</c:v>
                </c:pt>
                <c:pt idx="767">
                  <c:v>14.956663641486784</c:v>
                </c:pt>
                <c:pt idx="768">
                  <c:v>14.895347256871379</c:v>
                </c:pt>
                <c:pt idx="769">
                  <c:v>15.068358466871297</c:v>
                </c:pt>
                <c:pt idx="770">
                  <c:v>15.183282966871232</c:v>
                </c:pt>
                <c:pt idx="771">
                  <c:v>15.074101836871264</c:v>
                </c:pt>
                <c:pt idx="772">
                  <c:v>14.932331256871311</c:v>
                </c:pt>
                <c:pt idx="773">
                  <c:v>12.002279968992511</c:v>
                </c:pt>
                <c:pt idx="774">
                  <c:v>10.91405210687142</c:v>
                </c:pt>
                <c:pt idx="775">
                  <c:v>10.285671356871305</c:v>
                </c:pt>
                <c:pt idx="776">
                  <c:v>9.2404881768714198</c:v>
                </c:pt>
                <c:pt idx="777">
                  <c:v>8.0588018960467025</c:v>
                </c:pt>
                <c:pt idx="778">
                  <c:v>6.5502767468714467</c:v>
                </c:pt>
                <c:pt idx="779">
                  <c:v>5.3262694480479258</c:v>
                </c:pt>
                <c:pt idx="780">
                  <c:v>0.60954693868959042</c:v>
                </c:pt>
                <c:pt idx="781">
                  <c:v>-0.4397860631285655</c:v>
                </c:pt>
                <c:pt idx="782">
                  <c:v>-1.8831869031287602</c:v>
                </c:pt>
                <c:pt idx="783">
                  <c:v>-3.0892346002714683</c:v>
                </c:pt>
                <c:pt idx="784">
                  <c:v>-4.3978293331286977</c:v>
                </c:pt>
                <c:pt idx="785">
                  <c:v>-5.5954784331285481</c:v>
                </c:pt>
                <c:pt idx="786">
                  <c:v>-6.8465589431286702</c:v>
                </c:pt>
                <c:pt idx="787">
                  <c:v>-8.2087064097952975</c:v>
                </c:pt>
                <c:pt idx="788">
                  <c:v>-11.486253570714894</c:v>
                </c:pt>
                <c:pt idx="789">
                  <c:v>-11.800101817596646</c:v>
                </c:pt>
                <c:pt idx="790">
                  <c:v>-12.252746543128545</c:v>
                </c:pt>
                <c:pt idx="791">
                  <c:v>-12.491160283128874</c:v>
                </c:pt>
                <c:pt idx="792">
                  <c:v>-12.83021393312859</c:v>
                </c:pt>
                <c:pt idx="793">
                  <c:v>-13.108144543128462</c:v>
                </c:pt>
                <c:pt idx="794">
                  <c:v>-13.626907643128503</c:v>
                </c:pt>
                <c:pt idx="795">
                  <c:v>-14.000128308345893</c:v>
                </c:pt>
                <c:pt idx="796">
                  <c:v>-14.402536435436298</c:v>
                </c:pt>
                <c:pt idx="797">
                  <c:v>-14.505402743128746</c:v>
                </c:pt>
                <c:pt idx="798">
                  <c:v>-14.751965763128748</c:v>
                </c:pt>
                <c:pt idx="799">
                  <c:v>-14.8928855531286</c:v>
                </c:pt>
                <c:pt idx="800">
                  <c:v>-14.754466703128672</c:v>
                </c:pt>
                <c:pt idx="801">
                  <c:v>-14.525416243128578</c:v>
                </c:pt>
                <c:pt idx="802">
                  <c:v>-14.049389151291891</c:v>
                </c:pt>
                <c:pt idx="803">
                  <c:v>-13.6489391831288</c:v>
                </c:pt>
                <c:pt idx="804">
                  <c:v>-13.319859743128635</c:v>
                </c:pt>
                <c:pt idx="805">
                  <c:v>-10.730153743128575</c:v>
                </c:pt>
                <c:pt idx="806">
                  <c:v>-8.9263631731285322</c:v>
                </c:pt>
                <c:pt idx="807">
                  <c:v>-7.6472699131287394</c:v>
                </c:pt>
                <c:pt idx="808">
                  <c:v>-7.0384904431285396</c:v>
                </c:pt>
                <c:pt idx="809">
                  <c:v>-5.7436591831286457</c:v>
                </c:pt>
                <c:pt idx="810">
                  <c:v>-4.3197919931287174</c:v>
                </c:pt>
                <c:pt idx="811">
                  <c:v>-3.1671730331286909</c:v>
                </c:pt>
                <c:pt idx="812">
                  <c:v>-1.0554693431285922</c:v>
                </c:pt>
                <c:pt idx="813">
                  <c:v>0.45556606099515318</c:v>
                </c:pt>
                <c:pt idx="814">
                  <c:v>2.1388372168712095</c:v>
                </c:pt>
                <c:pt idx="815">
                  <c:v>3.599626936871303</c:v>
                </c:pt>
                <c:pt idx="816">
                  <c:v>5.6830693268713777</c:v>
                </c:pt>
                <c:pt idx="817">
                  <c:v>7.4465808568714333</c:v>
                </c:pt>
                <c:pt idx="818">
                  <c:v>9.2086815455312028</c:v>
                </c:pt>
                <c:pt idx="819">
                  <c:v>10.495339256871466</c:v>
                </c:pt>
                <c:pt idx="820">
                  <c:v>11.507347206871248</c:v>
                </c:pt>
                <c:pt idx="821">
                  <c:v>12.567956386871359</c:v>
                </c:pt>
                <c:pt idx="822">
                  <c:v>13.440492206871454</c:v>
                </c:pt>
                <c:pt idx="823">
                  <c:v>14.377494073944481</c:v>
                </c:pt>
                <c:pt idx="824">
                  <c:v>15.186058896871248</c:v>
                </c:pt>
                <c:pt idx="825">
                  <c:v>16.413697236871506</c:v>
                </c:pt>
                <c:pt idx="826">
                  <c:v>17.404216656871263</c:v>
                </c:pt>
                <c:pt idx="827">
                  <c:v>18.19029171687145</c:v>
                </c:pt>
                <c:pt idx="828">
                  <c:v>18.65673274140741</c:v>
                </c:pt>
                <c:pt idx="829">
                  <c:v>19.155669686871441</c:v>
                </c:pt>
                <c:pt idx="830">
                  <c:v>20.015785196871249</c:v>
                </c:pt>
                <c:pt idx="831">
                  <c:v>20.731264436871399</c:v>
                </c:pt>
                <c:pt idx="832">
                  <c:v>21.281562506871424</c:v>
                </c:pt>
                <c:pt idx="833">
                  <c:v>21.683767689861021</c:v>
                </c:pt>
                <c:pt idx="834">
                  <c:v>21.995493656871247</c:v>
                </c:pt>
                <c:pt idx="835">
                  <c:v>22.106738096871425</c:v>
                </c:pt>
                <c:pt idx="836">
                  <c:v>22.016906826871221</c:v>
                </c:pt>
                <c:pt idx="837">
                  <c:v>21.420825556871407</c:v>
                </c:pt>
                <c:pt idx="838">
                  <c:v>20.330105381871327</c:v>
                </c:pt>
                <c:pt idx="839">
                  <c:v>19.31305283262887</c:v>
                </c:pt>
                <c:pt idx="840">
                  <c:v>18.331827596871392</c:v>
                </c:pt>
                <c:pt idx="841">
                  <c:v>18.083123106871149</c:v>
                </c:pt>
                <c:pt idx="842">
                  <c:v>17.93237269687134</c:v>
                </c:pt>
                <c:pt idx="843">
                  <c:v>17.845335596871401</c:v>
                </c:pt>
                <c:pt idx="844">
                  <c:v>17.625457359964116</c:v>
                </c:pt>
                <c:pt idx="845">
                  <c:v>17.316178956871518</c:v>
                </c:pt>
                <c:pt idx="846">
                  <c:v>16.824516196871294</c:v>
                </c:pt>
                <c:pt idx="847">
                  <c:v>16.277543956871206</c:v>
                </c:pt>
                <c:pt idx="848">
                  <c:v>15.399446016871318</c:v>
                </c:pt>
                <c:pt idx="849">
                  <c:v>14.197604504294006</c:v>
                </c:pt>
                <c:pt idx="850">
                  <c:v>12.880278696871287</c:v>
                </c:pt>
                <c:pt idx="851">
                  <c:v>11.299658701315845</c:v>
                </c:pt>
                <c:pt idx="852">
                  <c:v>5.0885415902046862</c:v>
                </c:pt>
                <c:pt idx="853">
                  <c:v>4.0847898568714367</c:v>
                </c:pt>
                <c:pt idx="854">
                  <c:v>2.3293314268713492</c:v>
                </c:pt>
                <c:pt idx="855">
                  <c:v>0.91152898883005629</c:v>
                </c:pt>
                <c:pt idx="856">
                  <c:v>-1.459146223128613</c:v>
                </c:pt>
                <c:pt idx="857">
                  <c:v>-2.9619067931288598</c:v>
                </c:pt>
                <c:pt idx="858">
                  <c:v>-4.5420834273392359</c:v>
                </c:pt>
                <c:pt idx="859">
                  <c:v>-8.1601828320174867</c:v>
                </c:pt>
                <c:pt idx="860">
                  <c:v>-8.6452729031287259</c:v>
                </c:pt>
                <c:pt idx="861">
                  <c:v>-9.094651597295254</c:v>
                </c:pt>
                <c:pt idx="862">
                  <c:v>-9.3584551331286612</c:v>
                </c:pt>
                <c:pt idx="863">
                  <c:v>-9.7358076031287517</c:v>
                </c:pt>
                <c:pt idx="864">
                  <c:v>-10.284218323128723</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-11.757484693128639</c:v>
                </c:pt>
                <c:pt idx="873">
                  <c:v>-11.864957418128586</c:v>
                </c:pt>
                <c:pt idx="874">
                  <c:v>-11.923293103128543</c:v>
                </c:pt>
                <c:pt idx="875">
                  <c:v>-11.955782663128478</c:v>
                </c:pt>
                <c:pt idx="876">
                  <c:v>-11.958815938250652</c:v>
                </c:pt>
                <c:pt idx="877">
                  <c:v>-12.467358743128671</c:v>
                </c:pt>
                <c:pt idx="878">
                  <c:v>-12.612751503545127</c:v>
                </c:pt>
                <c:pt idx="879">
                  <c:v>-13.113657223128659</c:v>
                </c:pt>
                <c:pt idx="880">
                  <c:v>-13.614367299829709</c:v>
                </c:pt>
                <c:pt idx="881">
                  <c:v>-14.133397643128632</c:v>
                </c:pt>
                <c:pt idx="882">
                  <c:v>-14.364339673128828</c:v>
                </c:pt>
                <c:pt idx="883">
                  <c:v>-14.415836343128653</c:v>
                </c:pt>
                <c:pt idx="884">
                  <c:v>-12.780419161733221</c:v>
                </c:pt>
                <c:pt idx="885">
                  <c:v>-11.366920703128557</c:v>
                </c:pt>
                <c:pt idx="886">
                  <c:v>-10.220309451461985</c:v>
                </c:pt>
                <c:pt idx="887">
                  <c:v>-8.8966236031284893</c:v>
                </c:pt>
                <c:pt idx="888">
                  <c:v>-7.5681537031285444</c:v>
                </c:pt>
                <c:pt idx="889">
                  <c:v>-6.4821677731288094</c:v>
                </c:pt>
                <c:pt idx="890">
                  <c:v>-5.8363467753866605</c:v>
                </c:pt>
                <c:pt idx="891">
                  <c:v>-5.1805630486843075</c:v>
                </c:pt>
                <c:pt idx="892">
                  <c:v>-1.9209310288428583</c:v>
                </c:pt>
                <c:pt idx="893">
                  <c:v>-1.3014247831285952</c:v>
                </c:pt>
                <c:pt idx="894">
                  <c:v>-0.41548922312865977</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6.5087194856512012</c:v>
                </c:pt>
                <c:pt idx="2">
                  <c:v>6.5104408830495277</c:v>
                </c:pt>
                <c:pt idx="3">
                  <c:v>6.5097426574752415</c:v>
                </c:pt>
                <c:pt idx="4">
                  <c:v>6.5122242928736824</c:v>
                </c:pt>
                <c:pt idx="5">
                  <c:v>6.512377051951745</c:v>
                </c:pt>
                <c:pt idx="6">
                  <c:v>6.5148419533867195</c:v>
                </c:pt>
                <c:pt idx="7">
                  <c:v>6.5115076163022803</c:v>
                </c:pt>
                <c:pt idx="8">
                  <c:v>6.5146943359232807</c:v>
                </c:pt>
                <c:pt idx="9">
                  <c:v>6.0001526690254501</c:v>
                </c:pt>
                <c:pt idx="10">
                  <c:v>5.1601795053692285</c:v>
                </c:pt>
                <c:pt idx="11">
                  <c:v>4.6872253709669263</c:v>
                </c:pt>
                <c:pt idx="12">
                  <c:v>5.5437308462408055</c:v>
                </c:pt>
                <c:pt idx="13">
                  <c:v>6.5342674003275514</c:v>
                </c:pt>
                <c:pt idx="14">
                  <c:v>6.3964245352345017</c:v>
                </c:pt>
                <c:pt idx="15">
                  <c:v>5.9484583348603364</c:v>
                </c:pt>
                <c:pt idx="16">
                  <c:v>5.8719281901580889</c:v>
                </c:pt>
                <c:pt idx="17">
                  <c:v>5.8323251216940566</c:v>
                </c:pt>
                <c:pt idx="18">
                  <c:v>5.4522135589522378</c:v>
                </c:pt>
                <c:pt idx="19">
                  <c:v>5.0428839837336898</c:v>
                </c:pt>
                <c:pt idx="20">
                  <c:v>5.3185328119255466</c:v>
                </c:pt>
                <c:pt idx="21">
                  <c:v>6.0711347459286475</c:v>
                </c:pt>
                <c:pt idx="22">
                  <c:v>6.6630853669013383</c:v>
                </c:pt>
                <c:pt idx="23">
                  <c:v>7.0488999526158285</c:v>
                </c:pt>
                <c:pt idx="24">
                  <c:v>7.2483863599722715</c:v>
                </c:pt>
                <c:pt idx="25">
                  <c:v>7.6181945728647218</c:v>
                </c:pt>
                <c:pt idx="26">
                  <c:v>8.3261425988899376</c:v>
                </c:pt>
                <c:pt idx="27">
                  <c:v>9.1804021372099864</c:v>
                </c:pt>
                <c:pt idx="28">
                  <c:v>9.8202530823464116</c:v>
                </c:pt>
                <c:pt idx="29">
                  <c:v>10.096805696347449</c:v>
                </c:pt>
                <c:pt idx="30">
                  <c:v>9.7878999181768904</c:v>
                </c:pt>
                <c:pt idx="31">
                  <c:v>9.082078490522516</c:v>
                </c:pt>
                <c:pt idx="32">
                  <c:v>8.1160940379902549</c:v>
                </c:pt>
                <c:pt idx="33">
                  <c:v>6.4707507628758814</c:v>
                </c:pt>
                <c:pt idx="34">
                  <c:v>6.0955920880947634</c:v>
                </c:pt>
                <c:pt idx="35">
                  <c:v>5.7655257008565979</c:v>
                </c:pt>
                <c:pt idx="36">
                  <c:v>5.6139807268649484</c:v>
                </c:pt>
                <c:pt idx="37">
                  <c:v>5.6294350164449973</c:v>
                </c:pt>
                <c:pt idx="38">
                  <c:v>5.5797513856214245</c:v>
                </c:pt>
                <c:pt idx="39">
                  <c:v>5.3560749846440103</c:v>
                </c:pt>
                <c:pt idx="40">
                  <c:v>5.0542675185138961</c:v>
                </c:pt>
                <c:pt idx="41">
                  <c:v>4.6685840392291702</c:v>
                </c:pt>
                <c:pt idx="42">
                  <c:v>3.4407992516384542</c:v>
                </c:pt>
                <c:pt idx="43">
                  <c:v>2.720799261959018</c:v>
                </c:pt>
                <c:pt idx="44">
                  <c:v>2.2274688898242792</c:v>
                </c:pt>
                <c:pt idx="45">
                  <c:v>1.9894590333096289</c:v>
                </c:pt>
                <c:pt idx="46">
                  <c:v>1.2961538514183251</c:v>
                </c:pt>
                <c:pt idx="47">
                  <c:v>0.10535544887511608</c:v>
                </c:pt>
                <c:pt idx="48">
                  <c:v>-0.87474026934613414</c:v>
                </c:pt>
                <c:pt idx="49">
                  <c:v>-0.92832416585875399</c:v>
                </c:pt>
                <c:pt idx="50">
                  <c:v>-0.4745494682643</c:v>
                </c:pt>
                <c:pt idx="51">
                  <c:v>0.80813137106957833</c:v>
                </c:pt>
                <c:pt idx="52">
                  <c:v>1.6882466284382083</c:v>
                </c:pt>
                <c:pt idx="53">
                  <c:v>1.859091288512587</c:v>
                </c:pt>
                <c:pt idx="54">
                  <c:v>1.2711084584237824</c:v>
                </c:pt>
                <c:pt idx="55">
                  <c:v>0.60957686120539734</c:v>
                </c:pt>
                <c:pt idx="56">
                  <c:v>0.80920917492061051</c:v>
                </c:pt>
                <c:pt idx="57">
                  <c:v>1.5976273971890287</c:v>
                </c:pt>
                <c:pt idx="58">
                  <c:v>2.3738845435312332</c:v>
                </c:pt>
                <c:pt idx="59">
                  <c:v>3.3846808995978108</c:v>
                </c:pt>
                <c:pt idx="60">
                  <c:v>6.9484494644692081</c:v>
                </c:pt>
                <c:pt idx="61">
                  <c:v>8.7720869778924033</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4.231262925835825</c:v>
                </c:pt>
                <c:pt idx="71">
                  <c:v>2.9682293912679549</c:v>
                </c:pt>
                <c:pt idx="72">
                  <c:v>1.2890597892733666</c:v>
                </c:pt>
                <c:pt idx="73">
                  <c:v>-0.53051467228556271</c:v>
                </c:pt>
                <c:pt idx="74">
                  <c:v>-2.1477885687845495</c:v>
                </c:pt>
                <c:pt idx="75">
                  <c:v>-3.5209369332770279</c:v>
                </c:pt>
                <c:pt idx="76">
                  <c:v>-4.7380115289031721</c:v>
                </c:pt>
                <c:pt idx="77">
                  <c:v>-7.8604352400501645</c:v>
                </c:pt>
                <c:pt idx="78">
                  <c:v>-8.5098125915314711</c:v>
                </c:pt>
                <c:pt idx="79">
                  <c:v>-8.6524925112173978</c:v>
                </c:pt>
                <c:pt idx="80">
                  <c:v>-8.4122207237226121</c:v>
                </c:pt>
                <c:pt idx="81">
                  <c:v>-8.0337007468393988</c:v>
                </c:pt>
                <c:pt idx="82">
                  <c:v>-7.6490366353427817</c:v>
                </c:pt>
                <c:pt idx="83">
                  <c:v>-7.2899010388880185</c:v>
                </c:pt>
                <c:pt idx="84">
                  <c:v>-6.9504946715238418</c:v>
                </c:pt>
                <c:pt idx="85">
                  <c:v>-6.7019899257855116</c:v>
                </c:pt>
                <c:pt idx="86">
                  <c:v>-5.7901502611059463</c:v>
                </c:pt>
                <c:pt idx="87">
                  <c:v>-4.8623895772530794</c:v>
                </c:pt>
                <c:pt idx="88">
                  <c:v>-3.6962206850749624</c:v>
                </c:pt>
                <c:pt idx="89">
                  <c:v>-2.4690794530860805</c:v>
                </c:pt>
                <c:pt idx="90">
                  <c:v>-1.3440437814735593</c:v>
                </c:pt>
                <c:pt idx="91">
                  <c:v>-0.21725366193624041</c:v>
                </c:pt>
                <c:pt idx="92">
                  <c:v>0.86983438933958745</c:v>
                </c:pt>
                <c:pt idx="93">
                  <c:v>2.0253595700610991</c:v>
                </c:pt>
                <c:pt idx="94">
                  <c:v>3.2256630915262576</c:v>
                </c:pt>
                <c:pt idx="95">
                  <c:v>5.5154138685248011</c:v>
                </c:pt>
                <c:pt idx="96">
                  <c:v>7.2879921842279032</c:v>
                </c:pt>
                <c:pt idx="97">
                  <c:v>9.1768320732218047</c:v>
                </c:pt>
                <c:pt idx="98">
                  <c:v>10.677665853387797</c:v>
                </c:pt>
                <c:pt idx="99">
                  <c:v>11.942356809248768</c:v>
                </c:pt>
                <c:pt idx="100">
                  <c:v>13.074413308200121</c:v>
                </c:pt>
                <c:pt idx="101">
                  <c:v>13.777465625382987</c:v>
                </c:pt>
                <c:pt idx="102">
                  <c:v>13.907635522367077</c:v>
                </c:pt>
                <c:pt idx="103">
                  <c:v>13.813887685023076</c:v>
                </c:pt>
                <c:pt idx="104">
                  <c:v>14.161154082302147</c:v>
                </c:pt>
                <c:pt idx="105">
                  <c:v>14.945029242189637</c:v>
                </c:pt>
                <c:pt idx="106">
                  <c:v>16.178270440235281</c:v>
                </c:pt>
                <c:pt idx="107">
                  <c:v>17.055904669333351</c:v>
                </c:pt>
                <c:pt idx="108">
                  <c:v>17.069306562958793</c:v>
                </c:pt>
                <c:pt idx="109">
                  <c:v>16.361055712907696</c:v>
                </c:pt>
                <c:pt idx="110">
                  <c:v>15.075256209198773</c:v>
                </c:pt>
                <c:pt idx="111">
                  <c:v>13.277021307663727</c:v>
                </c:pt>
                <c:pt idx="112">
                  <c:v>10.990461500181652</c:v>
                </c:pt>
                <c:pt idx="113">
                  <c:v>5.8364382888855602</c:v>
                </c:pt>
                <c:pt idx="114">
                  <c:v>3.4128963351681398</c:v>
                </c:pt>
                <c:pt idx="115">
                  <c:v>1.0996351932727748</c:v>
                </c:pt>
                <c:pt idx="116">
                  <c:v>-1.0456602891743776</c:v>
                </c:pt>
                <c:pt idx="117">
                  <c:v>-2.9628619078528544</c:v>
                </c:pt>
                <c:pt idx="118">
                  <c:v>-4.608807724231669</c:v>
                </c:pt>
                <c:pt idx="119">
                  <c:v>-6.0067270598960665</c:v>
                </c:pt>
                <c:pt idx="120">
                  <c:v>-7.1888801125518569</c:v>
                </c:pt>
                <c:pt idx="121">
                  <c:v>-8.2531680816862831</c:v>
                </c:pt>
                <c:pt idx="122">
                  <c:v>-9.7880527454309831</c:v>
                </c:pt>
                <c:pt idx="123">
                  <c:v>-10.507771331316619</c:v>
                </c:pt>
                <c:pt idx="124">
                  <c:v>-11.397173369226721</c:v>
                </c:pt>
                <c:pt idx="125">
                  <c:v>-12.138237055178548</c:v>
                </c:pt>
                <c:pt idx="126">
                  <c:v>-12.481456489483396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-6.1947919170149088</c:v>
                </c:pt>
                <c:pt idx="135">
                  <c:v>-4.5056211725826811</c:v>
                </c:pt>
                <c:pt idx="136">
                  <c:v>-2.6871294477892045</c:v>
                </c:pt>
                <c:pt idx="137">
                  <c:v>-0.66876878117128069</c:v>
                </c:pt>
                <c:pt idx="138">
                  <c:v>1.6524817847782747</c:v>
                </c:pt>
                <c:pt idx="139">
                  <c:v>3.9554582554944053</c:v>
                </c:pt>
                <c:pt idx="140">
                  <c:v>10.100737836252623</c:v>
                </c:pt>
                <c:pt idx="141">
                  <c:v>11.390505983433286</c:v>
                </c:pt>
                <c:pt idx="142">
                  <c:v>12.239262172720567</c:v>
                </c:pt>
                <c:pt idx="143">
                  <c:v>13.060244915567825</c:v>
                </c:pt>
                <c:pt idx="144">
                  <c:v>14.022199044225605</c:v>
                </c:pt>
                <c:pt idx="145">
                  <c:v>15.054846693266885</c:v>
                </c:pt>
                <c:pt idx="146">
                  <c:v>15.944220651510415</c:v>
                </c:pt>
                <c:pt idx="147">
                  <c:v>16.887230871050157</c:v>
                </c:pt>
                <c:pt idx="148">
                  <c:v>16.636399914662547</c:v>
                </c:pt>
                <c:pt idx="149">
                  <c:v>16.111611588485509</c:v>
                </c:pt>
                <c:pt idx="150">
                  <c:v>15.161395367589364</c:v>
                </c:pt>
                <c:pt idx="151">
                  <c:v>13.343485271349186</c:v>
                </c:pt>
                <c:pt idx="152">
                  <c:v>10.85801942693368</c:v>
                </c:pt>
                <c:pt idx="153">
                  <c:v>8.0854356121369406</c:v>
                </c:pt>
                <c:pt idx="154">
                  <c:v>5.3567723564446244</c:v>
                </c:pt>
                <c:pt idx="155">
                  <c:v>3.2725430814775232</c:v>
                </c:pt>
                <c:pt idx="156">
                  <c:v>1.7767672461194048</c:v>
                </c:pt>
                <c:pt idx="157">
                  <c:v>-1.0527891852840838</c:v>
                </c:pt>
                <c:pt idx="158">
                  <c:v>-2.8629480792901618</c:v>
                </c:pt>
                <c:pt idx="159">
                  <c:v>-4.7794012610176271</c:v>
                </c:pt>
                <c:pt idx="160">
                  <c:v>-6.5499262368719258</c:v>
                </c:pt>
                <c:pt idx="161">
                  <c:v>-8.1698361310445513</c:v>
                </c:pt>
                <c:pt idx="162">
                  <c:v>-9.6548701278949789</c:v>
                </c:pt>
                <c:pt idx="163">
                  <c:v>-10.761490091685351</c:v>
                </c:pt>
                <c:pt idx="164">
                  <c:v>-11.835708548745076</c:v>
                </c:pt>
                <c:pt idx="165">
                  <c:v>-11.788523173446858</c:v>
                </c:pt>
                <c:pt idx="166">
                  <c:v>-11.672605756312906</c:v>
                </c:pt>
                <c:pt idx="167">
                  <c:v>-11.269638255660457</c:v>
                </c:pt>
                <c:pt idx="168">
                  <c:v>-10.618982596330483</c:v>
                </c:pt>
                <c:pt idx="169">
                  <c:v>-10.085573660729001</c:v>
                </c:pt>
                <c:pt idx="170">
                  <c:v>-9.9285142196744438</c:v>
                </c:pt>
                <c:pt idx="171">
                  <c:v>-9.9808498611707677</c:v>
                </c:pt>
                <c:pt idx="172">
                  <c:v>-9.8022058080831478</c:v>
                </c:pt>
                <c:pt idx="173">
                  <c:v>-9.0746476828501415</c:v>
                </c:pt>
                <c:pt idx="174">
                  <c:v>-9.1943262574871341</c:v>
                </c:pt>
                <c:pt idx="175">
                  <c:v>-9.6069999122960326</c:v>
                </c:pt>
                <c:pt idx="176">
                  <c:v>-10.191056370194985</c:v>
                </c:pt>
                <c:pt idx="177">
                  <c:v>-10.61880713635983</c:v>
                </c:pt>
                <c:pt idx="178">
                  <c:v>-10.566814218577894</c:v>
                </c:pt>
                <c:pt idx="179">
                  <c:v>-10.135698445881944</c:v>
                </c:pt>
                <c:pt idx="180">
                  <c:v>-9.5693075892523041</c:v>
                </c:pt>
                <c:pt idx="181">
                  <c:v>-9.0236143307555921</c:v>
                </c:pt>
                <c:pt idx="182">
                  <c:v>-7.8186854810754891</c:v>
                </c:pt>
                <c:pt idx="183">
                  <c:v>-7.0959021134182905</c:v>
                </c:pt>
                <c:pt idx="184">
                  <c:v>-6.2212663373658188</c:v>
                </c:pt>
                <c:pt idx="185">
                  <c:v>-5.2653786309468842</c:v>
                </c:pt>
                <c:pt idx="186">
                  <c:v>-4.2379360413990668</c:v>
                </c:pt>
                <c:pt idx="187">
                  <c:v>-3.2666842038971433</c:v>
                </c:pt>
                <c:pt idx="188">
                  <c:v>-2.4421351157202897</c:v>
                </c:pt>
                <c:pt idx="189">
                  <c:v>-1.6500890764197185</c:v>
                </c:pt>
                <c:pt idx="190">
                  <c:v>-0.83580272692573487</c:v>
                </c:pt>
                <c:pt idx="191">
                  <c:v>0.71657389950141259</c:v>
                </c:pt>
                <c:pt idx="192">
                  <c:v>1.7204530953225399</c:v>
                </c:pt>
                <c:pt idx="193">
                  <c:v>2.9099045845614322</c:v>
                </c:pt>
                <c:pt idx="194">
                  <c:v>4.055281432268643</c:v>
                </c:pt>
                <c:pt idx="195">
                  <c:v>5.0131044348434113</c:v>
                </c:pt>
                <c:pt idx="196">
                  <c:v>5.7974561711802419</c:v>
                </c:pt>
                <c:pt idx="197">
                  <c:v>6.3755593697939883</c:v>
                </c:pt>
                <c:pt idx="198">
                  <c:v>6.7997347658266989</c:v>
                </c:pt>
                <c:pt idx="199">
                  <c:v>7.1907669078499605</c:v>
                </c:pt>
                <c:pt idx="200">
                  <c:v>7.8033922873247121</c:v>
                </c:pt>
                <c:pt idx="201">
                  <c:v>8.1524819466844942</c:v>
                </c:pt>
                <c:pt idx="202">
                  <c:v>8.6647562089644534</c:v>
                </c:pt>
                <c:pt idx="203">
                  <c:v>9.245179158006934</c:v>
                </c:pt>
                <c:pt idx="204">
                  <c:v>9.7599374272788282</c:v>
                </c:pt>
                <c:pt idx="205">
                  <c:v>10.129895610255446</c:v>
                </c:pt>
                <c:pt idx="206">
                  <c:v>10.460020129992554</c:v>
                </c:pt>
                <c:pt idx="207">
                  <c:v>10.799063207183906</c:v>
                </c:pt>
                <c:pt idx="208">
                  <c:v>11.111396450170954</c:v>
                </c:pt>
                <c:pt idx="209">
                  <c:v>11.511294312028387</c:v>
                </c:pt>
                <c:pt idx="210">
                  <c:v>11.438654794859346</c:v>
                </c:pt>
                <c:pt idx="211">
                  <c:v>11.409606379774239</c:v>
                </c:pt>
                <c:pt idx="212">
                  <c:v>11.396395124317621</c:v>
                </c:pt>
                <c:pt idx="213">
                  <c:v>11.339749481673067</c:v>
                </c:pt>
                <c:pt idx="214">
                  <c:v>11.062625484402473</c:v>
                </c:pt>
                <c:pt idx="215">
                  <c:v>10.914844627662434</c:v>
                </c:pt>
                <c:pt idx="216">
                  <c:v>11.540913199691156</c:v>
                </c:pt>
                <c:pt idx="217">
                  <c:v>11.79044482642573</c:v>
                </c:pt>
                <c:pt idx="218">
                  <c:v>12.05792452069727</c:v>
                </c:pt>
                <c:pt idx="219">
                  <c:v>12.323926541487371</c:v>
                </c:pt>
                <c:pt idx="220">
                  <c:v>12.577094485045052</c:v>
                </c:pt>
                <c:pt idx="221">
                  <c:v>12.619823844928675</c:v>
                </c:pt>
                <c:pt idx="222">
                  <c:v>12.526368946809082</c:v>
                </c:pt>
                <c:pt idx="223">
                  <c:v>12.388652146138071</c:v>
                </c:pt>
                <c:pt idx="224">
                  <c:v>12.18962392470948</c:v>
                </c:pt>
                <c:pt idx="225">
                  <c:v>11.996399239127662</c:v>
                </c:pt>
                <c:pt idx="226">
                  <c:v>11.6538317084336</c:v>
                </c:pt>
                <c:pt idx="227">
                  <c:v>11.056863385036678</c:v>
                </c:pt>
                <c:pt idx="228">
                  <c:v>10.31544399801108</c:v>
                </c:pt>
                <c:pt idx="229">
                  <c:v>9.2642170581169978</c:v>
                </c:pt>
                <c:pt idx="230">
                  <c:v>7.8500405061901395</c:v>
                </c:pt>
                <c:pt idx="231">
                  <c:v>6.3906831209068571</c:v>
                </c:pt>
                <c:pt idx="232">
                  <c:v>3.6091131748433734</c:v>
                </c:pt>
                <c:pt idx="233">
                  <c:v>2.5476542700631772</c:v>
                </c:pt>
                <c:pt idx="234">
                  <c:v>1.4506094725792589</c:v>
                </c:pt>
                <c:pt idx="235">
                  <c:v>0.40273110881678054</c:v>
                </c:pt>
                <c:pt idx="236">
                  <c:v>-0.55984198676176788</c:v>
                </c:pt>
                <c:pt idx="237">
                  <c:v>-1.4350190173604735</c:v>
                </c:pt>
                <c:pt idx="238">
                  <c:v>-2.501021971104521</c:v>
                </c:pt>
                <c:pt idx="239">
                  <c:v>-3.9334446903800986</c:v>
                </c:pt>
                <c:pt idx="240">
                  <c:v>-6.4067833821422688</c:v>
                </c:pt>
                <c:pt idx="241">
                  <c:v>-6.9713051954509844</c:v>
                </c:pt>
                <c:pt idx="242">
                  <c:v>-6.9207365997839654</c:v>
                </c:pt>
                <c:pt idx="243">
                  <c:v>-6.7396931771319295</c:v>
                </c:pt>
                <c:pt idx="244">
                  <c:v>-6.8197733506007694</c:v>
                </c:pt>
                <c:pt idx="245">
                  <c:v>-7.1705657950933706</c:v>
                </c:pt>
                <c:pt idx="246">
                  <c:v>-7.7147293947799671</c:v>
                </c:pt>
                <c:pt idx="247">
                  <c:v>-8.1923375062462789</c:v>
                </c:pt>
                <c:pt idx="248">
                  <c:v>-8.4592191036194464</c:v>
                </c:pt>
                <c:pt idx="249">
                  <c:v>-8.2029941191712794</c:v>
                </c:pt>
                <c:pt idx="250">
                  <c:v>-7.9103101920615035</c:v>
                </c:pt>
                <c:pt idx="251">
                  <c:v>-7.7210271327587074</c:v>
                </c:pt>
                <c:pt idx="252">
                  <c:v>-7.674337780976245</c:v>
                </c:pt>
                <c:pt idx="253">
                  <c:v>-7.6338390090935633</c:v>
                </c:pt>
                <c:pt idx="254">
                  <c:v>-7.6085624521411024</c:v>
                </c:pt>
                <c:pt idx="255">
                  <c:v>-7.7245721527198992</c:v>
                </c:pt>
                <c:pt idx="256">
                  <c:v>-9.149867797269593</c:v>
                </c:pt>
                <c:pt idx="257">
                  <c:v>-9.6682897800122696</c:v>
                </c:pt>
                <c:pt idx="258">
                  <c:v>-10.064646871803978</c:v>
                </c:pt>
                <c:pt idx="259">
                  <c:v>-9.8036158626918137</c:v>
                </c:pt>
                <c:pt idx="260">
                  <c:v>-8.586278532455534</c:v>
                </c:pt>
                <c:pt idx="261">
                  <c:v>-6.9172829525756754</c:v>
                </c:pt>
                <c:pt idx="262">
                  <c:v>-5.3292833986413246</c:v>
                </c:pt>
                <c:pt idx="263">
                  <c:v>-2.5687712246098044</c:v>
                </c:pt>
                <c:pt idx="264">
                  <c:v>-1.4434975588501966</c:v>
                </c:pt>
                <c:pt idx="265">
                  <c:v>-8.2849503012681694E-2</c:v>
                </c:pt>
                <c:pt idx="266">
                  <c:v>1.6405219717595969</c:v>
                </c:pt>
                <c:pt idx="267">
                  <c:v>3.244850762506617</c:v>
                </c:pt>
                <c:pt idx="268">
                  <c:v>4.8398492871744594</c:v>
                </c:pt>
                <c:pt idx="269">
                  <c:v>6.4828847599479467</c:v>
                </c:pt>
                <c:pt idx="270">
                  <c:v>7.9171541916204102</c:v>
                </c:pt>
                <c:pt idx="271">
                  <c:v>9.0797101224278123</c:v>
                </c:pt>
                <c:pt idx="272">
                  <c:v>11.58096671913097</c:v>
                </c:pt>
                <c:pt idx="273">
                  <c:v>12.857620827214195</c:v>
                </c:pt>
                <c:pt idx="274">
                  <c:v>14.14458009704417</c:v>
                </c:pt>
                <c:pt idx="275">
                  <c:v>15.454531756786171</c:v>
                </c:pt>
                <c:pt idx="276">
                  <c:v>16.404189268208199</c:v>
                </c:pt>
                <c:pt idx="277">
                  <c:v>16.879513516197967</c:v>
                </c:pt>
                <c:pt idx="278">
                  <c:v>17.14098317523684</c:v>
                </c:pt>
                <c:pt idx="279">
                  <c:v>17.257075141649636</c:v>
                </c:pt>
                <c:pt idx="280">
                  <c:v>17.203208627087378</c:v>
                </c:pt>
                <c:pt idx="281">
                  <c:v>16.569953102341003</c:v>
                </c:pt>
                <c:pt idx="282">
                  <c:v>16.588669338486646</c:v>
                </c:pt>
                <c:pt idx="283">
                  <c:v>17.020174128401273</c:v>
                </c:pt>
                <c:pt idx="284">
                  <c:v>17.593255534777846</c:v>
                </c:pt>
                <c:pt idx="285">
                  <c:v>17.930932194680224</c:v>
                </c:pt>
                <c:pt idx="286">
                  <c:v>18.009055898406864</c:v>
                </c:pt>
                <c:pt idx="287">
                  <c:v>17.896937280707199</c:v>
                </c:pt>
                <c:pt idx="288">
                  <c:v>17.730245147975204</c:v>
                </c:pt>
                <c:pt idx="289">
                  <c:v>17.453080624915557</c:v>
                </c:pt>
                <c:pt idx="290">
                  <c:v>15.916183635659397</c:v>
                </c:pt>
                <c:pt idx="291">
                  <c:v>15.167276464028703</c:v>
                </c:pt>
                <c:pt idx="292">
                  <c:v>14.598941280215353</c:v>
                </c:pt>
                <c:pt idx="293">
                  <c:v>14.142700277202611</c:v>
                </c:pt>
                <c:pt idx="294">
                  <c:v>13.690401052250849</c:v>
                </c:pt>
                <c:pt idx="295">
                  <c:v>12.835236475920288</c:v>
                </c:pt>
                <c:pt idx="296">
                  <c:v>11.447794043314785</c:v>
                </c:pt>
                <c:pt idx="297">
                  <c:v>9.9037248241931497</c:v>
                </c:pt>
                <c:pt idx="298">
                  <c:v>4.7436656146449563</c:v>
                </c:pt>
                <c:pt idx="299">
                  <c:v>2.5682151126306678</c:v>
                </c:pt>
                <c:pt idx="300">
                  <c:v>9.5970010045618864E-2</c:v>
                </c:pt>
                <c:pt idx="301">
                  <c:v>-2.4717242541146902</c:v>
                </c:pt>
                <c:pt idx="302">
                  <c:v>-4.9004352487498419</c:v>
                </c:pt>
                <c:pt idx="303">
                  <c:v>-7.0608356186554557</c:v>
                </c:pt>
                <c:pt idx="304">
                  <c:v>-8.9934546438925054</c:v>
                </c:pt>
                <c:pt idx="305">
                  <c:v>-10.675242409177972</c:v>
                </c:pt>
                <c:pt idx="306">
                  <c:v>-15.005560789924662</c:v>
                </c:pt>
                <c:pt idx="307">
                  <c:v>-16.020058197829506</c:v>
                </c:pt>
                <c:pt idx="308">
                  <c:v>-17.017231817487506</c:v>
                </c:pt>
                <c:pt idx="309">
                  <c:v>-17.725626253293186</c:v>
                </c:pt>
                <c:pt idx="310">
                  <c:v>-18.037693650139538</c:v>
                </c:pt>
                <c:pt idx="311">
                  <c:v>-18.15234793762307</c:v>
                </c:pt>
                <c:pt idx="312">
                  <c:v>-18.148442283673674</c:v>
                </c:pt>
                <c:pt idx="313">
                  <c:v>-17.997816273689324</c:v>
                </c:pt>
                <c:pt idx="314">
                  <c:v>-17.810287814093357</c:v>
                </c:pt>
                <c:pt idx="315">
                  <c:v>-17.574320260031527</c:v>
                </c:pt>
                <c:pt idx="316">
                  <c:v>-17.225293950676296</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-9.8058579861233319</c:v>
                </c:pt>
                <c:pt idx="325">
                  <c:v>-8.2437175283866697</c:v>
                </c:pt>
                <c:pt idx="326">
                  <c:v>-6.5901870146075225</c:v>
                </c:pt>
                <c:pt idx="327">
                  <c:v>-4.8728931939407136</c:v>
                </c:pt>
                <c:pt idx="328">
                  <c:v>-3.1871169017439787</c:v>
                </c:pt>
                <c:pt idx="329">
                  <c:v>0.91066495663395153</c:v>
                </c:pt>
                <c:pt idx="330">
                  <c:v>2.0131056035621526</c:v>
                </c:pt>
                <c:pt idx="331">
                  <c:v>3.1734535808566311</c:v>
                </c:pt>
                <c:pt idx="332">
                  <c:v>4.4228287481957267</c:v>
                </c:pt>
                <c:pt idx="333">
                  <c:v>5.6950145275511908</c:v>
                </c:pt>
                <c:pt idx="334">
                  <c:v>7.1062308351746726</c:v>
                </c:pt>
                <c:pt idx="335">
                  <c:v>8.7531872752765487</c:v>
                </c:pt>
                <c:pt idx="336">
                  <c:v>10.294474178894262</c:v>
                </c:pt>
                <c:pt idx="337">
                  <c:v>11.166162272973967</c:v>
                </c:pt>
                <c:pt idx="338">
                  <c:v>12.228386462505167</c:v>
                </c:pt>
                <c:pt idx="339">
                  <c:v>13.938943591702612</c:v>
                </c:pt>
                <c:pt idx="340">
                  <c:v>15.903164080845499</c:v>
                </c:pt>
                <c:pt idx="341">
                  <c:v>17.741969395358538</c:v>
                </c:pt>
                <c:pt idx="342">
                  <c:v>19.314549114222601</c:v>
                </c:pt>
                <c:pt idx="343">
                  <c:v>20.722387098817727</c:v>
                </c:pt>
                <c:pt idx="344">
                  <c:v>22.027707283174522</c:v>
                </c:pt>
                <c:pt idx="345">
                  <c:v>23.454309163457459</c:v>
                </c:pt>
                <c:pt idx="346">
                  <c:v>28.757158144900735</c:v>
                </c:pt>
                <c:pt idx="347">
                  <c:v>28.649117909045515</c:v>
                </c:pt>
                <c:pt idx="348">
                  <c:v>28.522299206432223</c:v>
                </c:pt>
                <c:pt idx="349">
                  <c:v>28.443765387791426</c:v>
                </c:pt>
                <c:pt idx="350">
                  <c:v>28.279438929023982</c:v>
                </c:pt>
                <c:pt idx="351">
                  <c:v>28.030864970702055</c:v>
                </c:pt>
                <c:pt idx="352">
                  <c:v>27.704015223107973</c:v>
                </c:pt>
                <c:pt idx="353">
                  <c:v>25.988700943044623</c:v>
                </c:pt>
                <c:pt idx="354">
                  <c:v>25.424154541054893</c:v>
                </c:pt>
                <c:pt idx="355">
                  <c:v>24.617485218523285</c:v>
                </c:pt>
                <c:pt idx="356">
                  <c:v>23.573856902026336</c:v>
                </c:pt>
                <c:pt idx="357">
                  <c:v>22.445013931188477</c:v>
                </c:pt>
                <c:pt idx="358">
                  <c:v>21.324481630968727</c:v>
                </c:pt>
                <c:pt idx="359">
                  <c:v>20.204211913577069</c:v>
                </c:pt>
                <c:pt idx="360">
                  <c:v>19.04225891771863</c:v>
                </c:pt>
                <c:pt idx="361">
                  <c:v>14.360959123912352</c:v>
                </c:pt>
                <c:pt idx="362">
                  <c:v>12.67636308840417</c:v>
                </c:pt>
                <c:pt idx="363">
                  <c:v>10.803589573546866</c:v>
                </c:pt>
                <c:pt idx="364">
                  <c:v>8.7128994613754678</c:v>
                </c:pt>
                <c:pt idx="365">
                  <c:v>6.145725638657181</c:v>
                </c:pt>
                <c:pt idx="366">
                  <c:v>3.6253270194046081</c:v>
                </c:pt>
                <c:pt idx="367">
                  <c:v>1.4890803612973826</c:v>
                </c:pt>
                <c:pt idx="368">
                  <c:v>-0.36472017819248503</c:v>
                </c:pt>
                <c:pt idx="369">
                  <c:v>-2.0996554667935481</c:v>
                </c:pt>
                <c:pt idx="370">
                  <c:v>-3.6080104615460593</c:v>
                </c:pt>
                <c:pt idx="371">
                  <c:v>-4.9341190096606784</c:v>
                </c:pt>
                <c:pt idx="372">
                  <c:v>-6.2125950327595225</c:v>
                </c:pt>
                <c:pt idx="373">
                  <c:v>-7.552208838029058</c:v>
                </c:pt>
                <c:pt idx="374">
                  <c:v>-8.7674382201054755</c:v>
                </c:pt>
                <c:pt idx="375">
                  <c:v>-9.7899888763877012</c:v>
                </c:pt>
                <c:pt idx="376">
                  <c:v>-10.784917944102428</c:v>
                </c:pt>
                <c:pt idx="377">
                  <c:v>-11.792416381273796</c:v>
                </c:pt>
                <c:pt idx="378">
                  <c:v>-12.595957477165516</c:v>
                </c:pt>
                <c:pt idx="379">
                  <c:v>-13.16179706163814</c:v>
                </c:pt>
                <c:pt idx="380">
                  <c:v>-13.775055765660522</c:v>
                </c:pt>
                <c:pt idx="381">
                  <c:v>-14.412571658847204</c:v>
                </c:pt>
                <c:pt idx="382">
                  <c:v>-14.891003642909343</c:v>
                </c:pt>
                <c:pt idx="383">
                  <c:v>-15.269390051648816</c:v>
                </c:pt>
                <c:pt idx="384">
                  <c:v>-15.60516518688627</c:v>
                </c:pt>
                <c:pt idx="385">
                  <c:v>-15.88996828994971</c:v>
                </c:pt>
                <c:pt idx="386">
                  <c:v>-16.097183479681426</c:v>
                </c:pt>
                <c:pt idx="387">
                  <c:v>-16.235317225455759</c:v>
                </c:pt>
                <c:pt idx="388">
                  <c:v>-16.320711589662857</c:v>
                </c:pt>
                <c:pt idx="389">
                  <c:v>-16.220025494377971</c:v>
                </c:pt>
                <c:pt idx="390">
                  <c:v>-16.025476207443113</c:v>
                </c:pt>
                <c:pt idx="391">
                  <c:v>-15.816372849860842</c:v>
                </c:pt>
                <c:pt idx="392">
                  <c:v>-15.579227467622118</c:v>
                </c:pt>
                <c:pt idx="393">
                  <c:v>-15.365385476575673</c:v>
                </c:pt>
                <c:pt idx="394">
                  <c:v>-15.094379962763565</c:v>
                </c:pt>
                <c:pt idx="395">
                  <c:v>-14.637612731620774</c:v>
                </c:pt>
                <c:pt idx="396">
                  <c:v>-12.843384267270864</c:v>
                </c:pt>
                <c:pt idx="397">
                  <c:v>-12.331542033428624</c:v>
                </c:pt>
                <c:pt idx="398">
                  <c:v>-11.783293980618321</c:v>
                </c:pt>
                <c:pt idx="399">
                  <c:v>-11.26692439383028</c:v>
                </c:pt>
                <c:pt idx="400">
                  <c:v>-10.721204725268748</c:v>
                </c:pt>
                <c:pt idx="401">
                  <c:v>-10.120142310592328</c:v>
                </c:pt>
                <c:pt idx="402">
                  <c:v>-9.40448116063763</c:v>
                </c:pt>
                <c:pt idx="403">
                  <c:v>-8.3949424700702195</c:v>
                </c:pt>
                <c:pt idx="404">
                  <c:v>-6.4430359013089458</c:v>
                </c:pt>
                <c:pt idx="405">
                  <c:v>-6.4132620442429999</c:v>
                </c:pt>
                <c:pt idx="406">
                  <c:v>-6.5662989592223386</c:v>
                </c:pt>
                <c:pt idx="407">
                  <c:v>-6.9323297075352173</c:v>
                </c:pt>
                <c:pt idx="408">
                  <c:v>-7.3102231283985777</c:v>
                </c:pt>
                <c:pt idx="409">
                  <c:v>-7.5771111006150118</c:v>
                </c:pt>
                <c:pt idx="410">
                  <c:v>-7.2484247910441333</c:v>
                </c:pt>
                <c:pt idx="411">
                  <c:v>-6.247476353504851</c:v>
                </c:pt>
                <c:pt idx="412">
                  <c:v>-5.2944169525301845</c:v>
                </c:pt>
                <c:pt idx="413">
                  <c:v>-4.290494195280333</c:v>
                </c:pt>
                <c:pt idx="414">
                  <c:v>-2.7170511405051911</c:v>
                </c:pt>
                <c:pt idx="415">
                  <c:v>-0.52814019496608466</c:v>
                </c:pt>
                <c:pt idx="416">
                  <c:v>1.5665112561691636</c:v>
                </c:pt>
                <c:pt idx="417">
                  <c:v>3.5511241098800497</c:v>
                </c:pt>
                <c:pt idx="418">
                  <c:v>5.5448687842156534</c:v>
                </c:pt>
                <c:pt idx="419">
                  <c:v>7.3086235152962775</c:v>
                </c:pt>
                <c:pt idx="420">
                  <c:v>8.844613569267139</c:v>
                </c:pt>
                <c:pt idx="421">
                  <c:v>10.21489708680329</c:v>
                </c:pt>
                <c:pt idx="422">
                  <c:v>13.105722440009515</c:v>
                </c:pt>
                <c:pt idx="423">
                  <c:v>13.939498810191125</c:v>
                </c:pt>
                <c:pt idx="424">
                  <c:v>14.521088051979888</c:v>
                </c:pt>
                <c:pt idx="425">
                  <c:v>14.933782804484256</c:v>
                </c:pt>
                <c:pt idx="426">
                  <c:v>15.122420942147444</c:v>
                </c:pt>
                <c:pt idx="427">
                  <c:v>15.320830500219206</c:v>
                </c:pt>
                <c:pt idx="428">
                  <c:v>15.699605015485504</c:v>
                </c:pt>
                <c:pt idx="429">
                  <c:v>15.942327778418445</c:v>
                </c:pt>
                <c:pt idx="430">
                  <c:v>15.35897513356797</c:v>
                </c:pt>
                <c:pt idx="431">
                  <c:v>15.463833108397894</c:v>
                </c:pt>
                <c:pt idx="432">
                  <c:v>15.636120835661927</c:v>
                </c:pt>
                <c:pt idx="433">
                  <c:v>15.507866579067059</c:v>
                </c:pt>
                <c:pt idx="434">
                  <c:v>14.894756014258707</c:v>
                </c:pt>
                <c:pt idx="435">
                  <c:v>14.209651005702909</c:v>
                </c:pt>
                <c:pt idx="436">
                  <c:v>13.894497577607556</c:v>
                </c:pt>
                <c:pt idx="437">
                  <c:v>13.528154006630713</c:v>
                </c:pt>
                <c:pt idx="438">
                  <c:v>13.361246039920953</c:v>
                </c:pt>
                <c:pt idx="439">
                  <c:v>13.311828407020045</c:v>
                </c:pt>
                <c:pt idx="440">
                  <c:v>13.286370167035665</c:v>
                </c:pt>
                <c:pt idx="441">
                  <c:v>13.177474032586449</c:v>
                </c:pt>
                <c:pt idx="442">
                  <c:v>12.965521271864407</c:v>
                </c:pt>
                <c:pt idx="443">
                  <c:v>12.637188158964619</c:v>
                </c:pt>
                <c:pt idx="444">
                  <c:v>12.168525925709265</c:v>
                </c:pt>
                <c:pt idx="445">
                  <c:v>10.34334038785617</c:v>
                </c:pt>
                <c:pt idx="446">
                  <c:v>9.7183225265947559</c:v>
                </c:pt>
                <c:pt idx="447">
                  <c:v>9.1644866201334878</c:v>
                </c:pt>
                <c:pt idx="448">
                  <c:v>8.6441709294979159</c:v>
                </c:pt>
                <c:pt idx="449">
                  <c:v>8.078516424179071</c:v>
                </c:pt>
                <c:pt idx="450">
                  <c:v>7.657442888892362</c:v>
                </c:pt>
                <c:pt idx="451">
                  <c:v>7.3373221013730072</c:v>
                </c:pt>
                <c:pt idx="452">
                  <c:v>6.9322225008458407</c:v>
                </c:pt>
                <c:pt idx="453">
                  <c:v>6.4443180256516701</c:v>
                </c:pt>
                <c:pt idx="454">
                  <c:v>5.7760804870447524</c:v>
                </c:pt>
                <c:pt idx="455">
                  <c:v>5.0958313825066597</c:v>
                </c:pt>
                <c:pt idx="456">
                  <c:v>4.377394633400769</c:v>
                </c:pt>
                <c:pt idx="457">
                  <c:v>3.5368808128398674</c:v>
                </c:pt>
                <c:pt idx="458">
                  <c:v>2.7956241360984961</c:v>
                </c:pt>
                <c:pt idx="459">
                  <c:v>2.2101038168784441</c:v>
                </c:pt>
                <c:pt idx="460">
                  <c:v>1.8361234872815828</c:v>
                </c:pt>
                <c:pt idx="461">
                  <c:v>1.6852222206737228</c:v>
                </c:pt>
                <c:pt idx="462">
                  <c:v>1.7060782791953386</c:v>
                </c:pt>
                <c:pt idx="463">
                  <c:v>1.8017520022123108</c:v>
                </c:pt>
                <c:pt idx="464">
                  <c:v>1.9115393245662351</c:v>
                </c:pt>
                <c:pt idx="465">
                  <c:v>1.9430900932902659</c:v>
                </c:pt>
                <c:pt idx="466">
                  <c:v>1.8125821019422697</c:v>
                </c:pt>
                <c:pt idx="467">
                  <c:v>1.4724477123035342</c:v>
                </c:pt>
                <c:pt idx="468">
                  <c:v>1.0868223655177478</c:v>
                </c:pt>
                <c:pt idx="469">
                  <c:v>0.69893971710227754</c:v>
                </c:pt>
                <c:pt idx="470">
                  <c:v>0.33942572816749839</c:v>
                </c:pt>
                <c:pt idx="471">
                  <c:v>0.1350918157916397</c:v>
                </c:pt>
                <c:pt idx="472">
                  <c:v>2.1080326514777443E-3</c:v>
                </c:pt>
                <c:pt idx="473">
                  <c:v>-0.29522619080921697</c:v>
                </c:pt>
                <c:pt idx="474">
                  <c:v>-0.86633048509406752</c:v>
                </c:pt>
                <c:pt idx="475">
                  <c:v>-1.5538345596503258</c:v>
                </c:pt>
                <c:pt idx="476">
                  <c:v>-2.3026820809622697</c:v>
                </c:pt>
                <c:pt idx="477">
                  <c:v>-8.2085010730261239</c:v>
                </c:pt>
                <c:pt idx="478">
                  <c:v>-9.0117817110374538</c:v>
                </c:pt>
                <c:pt idx="479">
                  <c:v>-9.8624137738348487</c:v>
                </c:pt>
                <c:pt idx="480">
                  <c:v>-10.726168299629592</c:v>
                </c:pt>
                <c:pt idx="481">
                  <c:v>-11.584547314765519</c:v>
                </c:pt>
                <c:pt idx="482">
                  <c:v>-12.486017538029165</c:v>
                </c:pt>
                <c:pt idx="483">
                  <c:v>-13.12134928850125</c:v>
                </c:pt>
                <c:pt idx="484">
                  <c:v>-13.772399580983265</c:v>
                </c:pt>
                <c:pt idx="485">
                  <c:v>-14.318237335926472</c:v>
                </c:pt>
                <c:pt idx="486">
                  <c:v>-14.69690241638405</c:v>
                </c:pt>
                <c:pt idx="487">
                  <c:v>-14.850793560355555</c:v>
                </c:pt>
                <c:pt idx="488">
                  <c:v>-15.036695524237249</c:v>
                </c:pt>
                <c:pt idx="489">
                  <c:v>-15.787089855723256</c:v>
                </c:pt>
                <c:pt idx="490">
                  <c:v>-15.690568050884309</c:v>
                </c:pt>
                <c:pt idx="491">
                  <c:v>-15.509447219421654</c:v>
                </c:pt>
                <c:pt idx="492">
                  <c:v>-15.439201911229674</c:v>
                </c:pt>
                <c:pt idx="493">
                  <c:v>-15.735782081806009</c:v>
                </c:pt>
                <c:pt idx="494">
                  <c:v>-15.898795322869077</c:v>
                </c:pt>
                <c:pt idx="495">
                  <c:v>-15.751387698021674</c:v>
                </c:pt>
                <c:pt idx="496">
                  <c:v>-16.106079118056428</c:v>
                </c:pt>
                <c:pt idx="497">
                  <c:v>-16.463386045197428</c:v>
                </c:pt>
                <c:pt idx="498">
                  <c:v>-16.80230853160441</c:v>
                </c:pt>
                <c:pt idx="499">
                  <c:v>-16.892357138493963</c:v>
                </c:pt>
                <c:pt idx="500">
                  <c:v>-16.772805757157531</c:v>
                </c:pt>
                <c:pt idx="501">
                  <c:v>-16.636543179651792</c:v>
                </c:pt>
                <c:pt idx="502">
                  <c:v>-16.593504488089764</c:v>
                </c:pt>
                <c:pt idx="503">
                  <c:v>-16.297970398930346</c:v>
                </c:pt>
                <c:pt idx="504">
                  <c:v>-15.810850414243905</c:v>
                </c:pt>
                <c:pt idx="505">
                  <c:v>-15.278142407833215</c:v>
                </c:pt>
                <c:pt idx="506">
                  <c:v>-14.921503321411105</c:v>
                </c:pt>
                <c:pt idx="507">
                  <c:v>-14.781934932347127</c:v>
                </c:pt>
                <c:pt idx="508">
                  <c:v>-14.731482601677925</c:v>
                </c:pt>
                <c:pt idx="509">
                  <c:v>-14.705880017029095</c:v>
                </c:pt>
                <c:pt idx="510">
                  <c:v>-14.710482653837786</c:v>
                </c:pt>
                <c:pt idx="511">
                  <c:v>-13.931733019685471</c:v>
                </c:pt>
                <c:pt idx="512">
                  <c:v>-13.660303730580861</c:v>
                </c:pt>
                <c:pt idx="513">
                  <c:v>-13.218134890424125</c:v>
                </c:pt>
                <c:pt idx="514">
                  <c:v>-12.467658900232067</c:v>
                </c:pt>
                <c:pt idx="515">
                  <c:v>-11.519047925572849</c:v>
                </c:pt>
                <c:pt idx="516">
                  <c:v>-10.383109147097247</c:v>
                </c:pt>
                <c:pt idx="517">
                  <c:v>-9.1882628708879128</c:v>
                </c:pt>
                <c:pt idx="518">
                  <c:v>-8.0034621333459253</c:v>
                </c:pt>
                <c:pt idx="519">
                  <c:v>-6.6917230889891242</c:v>
                </c:pt>
                <c:pt idx="520">
                  <c:v>-1.7175670955239464</c:v>
                </c:pt>
                <c:pt idx="521">
                  <c:v>-0.38111399823834813</c:v>
                </c:pt>
                <c:pt idx="522">
                  <c:v>0.7920575074408307</c:v>
                </c:pt>
                <c:pt idx="523">
                  <c:v>2.0608247960894639</c:v>
                </c:pt>
                <c:pt idx="524">
                  <c:v>3.3187238877307408</c:v>
                </c:pt>
                <c:pt idx="525">
                  <c:v>4.362658576157453</c:v>
                </c:pt>
                <c:pt idx="526">
                  <c:v>5.1948433225349788</c:v>
                </c:pt>
                <c:pt idx="527">
                  <c:v>8.2406209844640408</c:v>
                </c:pt>
                <c:pt idx="528">
                  <c:v>8.9927164694265702</c:v>
                </c:pt>
                <c:pt idx="529">
                  <c:v>9.5540902864923396</c:v>
                </c:pt>
                <c:pt idx="530">
                  <c:v>9.9497155235144685</c:v>
                </c:pt>
                <c:pt idx="531">
                  <c:v>10.248062891702048</c:v>
                </c:pt>
                <c:pt idx="532">
                  <c:v>10.77213017757572</c:v>
                </c:pt>
                <c:pt idx="533">
                  <c:v>11.39978881764325</c:v>
                </c:pt>
                <c:pt idx="534">
                  <c:v>11.965948434423968</c:v>
                </c:pt>
                <c:pt idx="535">
                  <c:v>12.426483805040874</c:v>
                </c:pt>
                <c:pt idx="536">
                  <c:v>13.436813431514178</c:v>
                </c:pt>
                <c:pt idx="537">
                  <c:v>13.74310294366866</c:v>
                </c:pt>
                <c:pt idx="538">
                  <c:v>13.89420008492371</c:v>
                </c:pt>
                <c:pt idx="539">
                  <c:v>13.980138132188745</c:v>
                </c:pt>
                <c:pt idx="540">
                  <c:v>14.197177258894699</c:v>
                </c:pt>
                <c:pt idx="541">
                  <c:v>14.426592536594747</c:v>
                </c:pt>
                <c:pt idx="542">
                  <c:v>14.563100242000672</c:v>
                </c:pt>
                <c:pt idx="543">
                  <c:v>14.631595503945295</c:v>
                </c:pt>
                <c:pt idx="544">
                  <c:v>14.938813011135011</c:v>
                </c:pt>
                <c:pt idx="545">
                  <c:v>14.969465837656152</c:v>
                </c:pt>
                <c:pt idx="546">
                  <c:v>14.932509353659022</c:v>
                </c:pt>
                <c:pt idx="547">
                  <c:v>14.881753459026726</c:v>
                </c:pt>
                <c:pt idx="548">
                  <c:v>14.837538912453581</c:v>
                </c:pt>
                <c:pt idx="549">
                  <c:v>14.705993567152632</c:v>
                </c:pt>
                <c:pt idx="550">
                  <c:v>14.499220518333175</c:v>
                </c:pt>
                <c:pt idx="551">
                  <c:v>13.867321924501876</c:v>
                </c:pt>
                <c:pt idx="552">
                  <c:v>13.61355808488463</c:v>
                </c:pt>
                <c:pt idx="553">
                  <c:v>13.148934163030541</c:v>
                </c:pt>
                <c:pt idx="554">
                  <c:v>12.419675927822142</c:v>
                </c:pt>
                <c:pt idx="555">
                  <c:v>11.562469428493703</c:v>
                </c:pt>
                <c:pt idx="556">
                  <c:v>10.690414932710553</c:v>
                </c:pt>
                <c:pt idx="557">
                  <c:v>9.9895733200890504</c:v>
                </c:pt>
                <c:pt idx="558">
                  <c:v>6.7566291321853544</c:v>
                </c:pt>
                <c:pt idx="559">
                  <c:v>5.4971030989701433</c:v>
                </c:pt>
                <c:pt idx="560">
                  <c:v>4.5180361210743758</c:v>
                </c:pt>
                <c:pt idx="561">
                  <c:v>3.7628991339016977</c:v>
                </c:pt>
                <c:pt idx="562">
                  <c:v>3.1528890955215729</c:v>
                </c:pt>
                <c:pt idx="563">
                  <c:v>2.5824386780132604</c:v>
                </c:pt>
                <c:pt idx="564">
                  <c:v>2.0532717452322808</c:v>
                </c:pt>
                <c:pt idx="565">
                  <c:v>1.5313007203058788</c:v>
                </c:pt>
                <c:pt idx="566">
                  <c:v>0.7321649446468117</c:v>
                </c:pt>
                <c:pt idx="567">
                  <c:v>-3.7520152861489464</c:v>
                </c:pt>
                <c:pt idx="568">
                  <c:v>-5.0785040481273693</c:v>
                </c:pt>
                <c:pt idx="569">
                  <c:v>-6.5279582235533962</c:v>
                </c:pt>
                <c:pt idx="570">
                  <c:v>-8.3105598845521627</c:v>
                </c:pt>
                <c:pt idx="571">
                  <c:v>-9.9095669713529055</c:v>
                </c:pt>
                <c:pt idx="572">
                  <c:v>-11.207154470877324</c:v>
                </c:pt>
                <c:pt idx="573">
                  <c:v>-12.342558369649954</c:v>
                </c:pt>
                <c:pt idx="574">
                  <c:v>-14.290004065973321</c:v>
                </c:pt>
                <c:pt idx="575">
                  <c:v>-14.874534690782617</c:v>
                </c:pt>
                <c:pt idx="576">
                  <c:v>-15.626503304981327</c:v>
                </c:pt>
                <c:pt idx="577">
                  <c:v>-16.550547758797727</c:v>
                </c:pt>
                <c:pt idx="578">
                  <c:v>-17.456552620542382</c:v>
                </c:pt>
                <c:pt idx="579">
                  <c:v>-18.361809500681836</c:v>
                </c:pt>
                <c:pt idx="580">
                  <c:v>-19.093062302909836</c:v>
                </c:pt>
                <c:pt idx="581">
                  <c:v>-19.461410458517101</c:v>
                </c:pt>
                <c:pt idx="582">
                  <c:v>-19.707171593156858</c:v>
                </c:pt>
                <c:pt idx="583">
                  <c:v>-20.353095600993797</c:v>
                </c:pt>
                <c:pt idx="584">
                  <c:v>-20.435261866017171</c:v>
                </c:pt>
                <c:pt idx="585">
                  <c:v>-20.828699583175577</c:v>
                </c:pt>
                <c:pt idx="586">
                  <c:v>-21.200309837130433</c:v>
                </c:pt>
                <c:pt idx="587">
                  <c:v>-21.32015081848769</c:v>
                </c:pt>
                <c:pt idx="588">
                  <c:v>-21.191599372772963</c:v>
                </c:pt>
                <c:pt idx="589">
                  <c:v>-21.05264782568198</c:v>
                </c:pt>
                <c:pt idx="590">
                  <c:v>-21.052400724616035</c:v>
                </c:pt>
                <c:pt idx="591">
                  <c:v>-20.875376185271588</c:v>
                </c:pt>
                <c:pt idx="592">
                  <c:v>-20.694183105585729</c:v>
                </c:pt>
                <c:pt idx="593">
                  <c:v>-20.419274366335912</c:v>
                </c:pt>
                <c:pt idx="594">
                  <c:v>-20.229888702413611</c:v>
                </c:pt>
                <c:pt idx="595">
                  <c:v>-20.146154833084694</c:v>
                </c:pt>
                <c:pt idx="596">
                  <c:v>-20.099290021331612</c:v>
                </c:pt>
                <c:pt idx="597">
                  <c:v>-19.993989753807455</c:v>
                </c:pt>
                <c:pt idx="598">
                  <c:v>-19.949161856246803</c:v>
                </c:pt>
                <c:pt idx="599">
                  <c:v>-20.143916959548683</c:v>
                </c:pt>
                <c:pt idx="600">
                  <c:v>-20.081513922779713</c:v>
                </c:pt>
                <c:pt idx="601">
                  <c:v>-19.756649483504379</c:v>
                </c:pt>
                <c:pt idx="602">
                  <c:v>-19.403684128163889</c:v>
                </c:pt>
                <c:pt idx="603">
                  <c:v>-19.092313107048867</c:v>
                </c:pt>
                <c:pt idx="604">
                  <c:v>-18.829693851281711</c:v>
                </c:pt>
                <c:pt idx="605">
                  <c:v>-18.619164957328657</c:v>
                </c:pt>
                <c:pt idx="606">
                  <c:v>-17.188821954764286</c:v>
                </c:pt>
                <c:pt idx="607">
                  <c:v>-16.699314135944036</c:v>
                </c:pt>
                <c:pt idx="608">
                  <c:v>-16.248075411697421</c:v>
                </c:pt>
                <c:pt idx="609">
                  <c:v>-15.686665432574543</c:v>
                </c:pt>
                <c:pt idx="610">
                  <c:v>-14.787297693319445</c:v>
                </c:pt>
                <c:pt idx="611">
                  <c:v>-13.484302201792147</c:v>
                </c:pt>
                <c:pt idx="612">
                  <c:v>-11.838702600113223</c:v>
                </c:pt>
                <c:pt idx="613">
                  <c:v>-10.15155966295454</c:v>
                </c:pt>
                <c:pt idx="614">
                  <c:v>-8.544474739095449</c:v>
                </c:pt>
                <c:pt idx="615">
                  <c:v>-7.404149461352846</c:v>
                </c:pt>
                <c:pt idx="616">
                  <c:v>-6.5171634890251511</c:v>
                </c:pt>
                <c:pt idx="617">
                  <c:v>-5.262155995914469</c:v>
                </c:pt>
                <c:pt idx="618">
                  <c:v>-3.8241660653373666</c:v>
                </c:pt>
                <c:pt idx="619">
                  <c:v>-2.3214471909059844</c:v>
                </c:pt>
                <c:pt idx="620">
                  <c:v>-0.44040687042323157</c:v>
                </c:pt>
                <c:pt idx="621">
                  <c:v>1.4994260488331999</c:v>
                </c:pt>
                <c:pt idx="622">
                  <c:v>2.9329847803497691</c:v>
                </c:pt>
                <c:pt idx="623">
                  <c:v>4.0888496112005175</c:v>
                </c:pt>
                <c:pt idx="624">
                  <c:v>5.9040092851256691</c:v>
                </c:pt>
                <c:pt idx="625">
                  <c:v>6.0536148838207282</c:v>
                </c:pt>
                <c:pt idx="626">
                  <c:v>6.0980882755906816</c:v>
                </c:pt>
                <c:pt idx="627">
                  <c:v>6.1807282901239802</c:v>
                </c:pt>
                <c:pt idx="628">
                  <c:v>6.1302817271701144</c:v>
                </c:pt>
                <c:pt idx="629">
                  <c:v>5.9445498160260382</c:v>
                </c:pt>
                <c:pt idx="630">
                  <c:v>5.7838942803734881</c:v>
                </c:pt>
                <c:pt idx="631">
                  <c:v>5.57991914265655</c:v>
                </c:pt>
                <c:pt idx="632">
                  <c:v>4.8324474491163869</c:v>
                </c:pt>
                <c:pt idx="633">
                  <c:v>4.5315240371378405</c:v>
                </c:pt>
                <c:pt idx="634">
                  <c:v>4.1097873663737214</c:v>
                </c:pt>
                <c:pt idx="635">
                  <c:v>3.6094908084134838</c:v>
                </c:pt>
                <c:pt idx="636">
                  <c:v>3.2014886235418767</c:v>
                </c:pt>
                <c:pt idx="637">
                  <c:v>2.837946872053549</c:v>
                </c:pt>
                <c:pt idx="638">
                  <c:v>2.4259708072318489</c:v>
                </c:pt>
                <c:pt idx="639">
                  <c:v>2.1481754782568183</c:v>
                </c:pt>
                <c:pt idx="640">
                  <c:v>1.8601401020051469</c:v>
                </c:pt>
                <c:pt idx="641">
                  <c:v>0.1360815860933684</c:v>
                </c:pt>
                <c:pt idx="642">
                  <c:v>-0.10329939295166927</c:v>
                </c:pt>
                <c:pt idx="643">
                  <c:v>-0.44731006672637375</c:v>
                </c:pt>
                <c:pt idx="644">
                  <c:v>-0.9703331684579406</c:v>
                </c:pt>
                <c:pt idx="645">
                  <c:v>-1.9626696481457202</c:v>
                </c:pt>
                <c:pt idx="646">
                  <c:v>-5.4095766740122713</c:v>
                </c:pt>
                <c:pt idx="647">
                  <c:v>-6.0773952326886729</c:v>
                </c:pt>
                <c:pt idx="648">
                  <c:v>-6.2515140577781931</c:v>
                </c:pt>
                <c:pt idx="649">
                  <c:v>-6.0050110128126164</c:v>
                </c:pt>
                <c:pt idx="650">
                  <c:v>-5.9198315718914216</c:v>
                </c:pt>
                <c:pt idx="651">
                  <c:v>-5.8561696553674238</c:v>
                </c:pt>
                <c:pt idx="652">
                  <c:v>-5.9905267618767226</c:v>
                </c:pt>
                <c:pt idx="653">
                  <c:v>-6.1472926565788821</c:v>
                </c:pt>
                <c:pt idx="654">
                  <c:v>-7.6981693734643262</c:v>
                </c:pt>
                <c:pt idx="655">
                  <c:v>-7.9496202074646218</c:v>
                </c:pt>
                <c:pt idx="656">
                  <c:v>-8.0168996957370098</c:v>
                </c:pt>
                <c:pt idx="657">
                  <c:v>-7.9073516576769958</c:v>
                </c:pt>
                <c:pt idx="658">
                  <c:v>-7.7341778272046469</c:v>
                </c:pt>
                <c:pt idx="659">
                  <c:v>-7.5187867492544456</c:v>
                </c:pt>
                <c:pt idx="660">
                  <c:v>-7.3529430777993241</c:v>
                </c:pt>
                <c:pt idx="661">
                  <c:v>-7.4590335223195012</c:v>
                </c:pt>
                <c:pt idx="662">
                  <c:v>-7.4446652328174849</c:v>
                </c:pt>
                <c:pt idx="663">
                  <c:v>-7.5171757353022315</c:v>
                </c:pt>
                <c:pt idx="664">
                  <c:v>-7.8570080029066514</c:v>
                </c:pt>
                <c:pt idx="665">
                  <c:v>-8.2912186102064389</c:v>
                </c:pt>
                <c:pt idx="666">
                  <c:v>-8.6170541505997686</c:v>
                </c:pt>
                <c:pt idx="667">
                  <c:v>-8.9161763658031816</c:v>
                </c:pt>
                <c:pt idx="668">
                  <c:v>-9.1470142960163514</c:v>
                </c:pt>
                <c:pt idx="669">
                  <c:v>-5.8331916847436709</c:v>
                </c:pt>
                <c:pt idx="670">
                  <c:v>-4.1366986739571994</c:v>
                </c:pt>
                <c:pt idx="671">
                  <c:v>-2.8313976141300969</c:v>
                </c:pt>
                <c:pt idx="672">
                  <c:v>-1.956501987325197</c:v>
                </c:pt>
                <c:pt idx="673">
                  <c:v>-1.1180325182738788</c:v>
                </c:pt>
                <c:pt idx="674">
                  <c:v>1.7831279902836179E-2</c:v>
                </c:pt>
                <c:pt idx="675">
                  <c:v>3.5355466492219989</c:v>
                </c:pt>
                <c:pt idx="676">
                  <c:v>4.794370169021958</c:v>
                </c:pt>
                <c:pt idx="677">
                  <c:v>6.2446415730247509</c:v>
                </c:pt>
                <c:pt idx="678">
                  <c:v>7.6809311789972678</c:v>
                </c:pt>
                <c:pt idx="679">
                  <c:v>8.7894826349075323</c:v>
                </c:pt>
                <c:pt idx="680">
                  <c:v>9.7714581350248579</c:v>
                </c:pt>
                <c:pt idx="681">
                  <c:v>11.033077858380025</c:v>
                </c:pt>
                <c:pt idx="682">
                  <c:v>12.413926654033787</c:v>
                </c:pt>
                <c:pt idx="683">
                  <c:v>15.248154858938573</c:v>
                </c:pt>
                <c:pt idx="684">
                  <c:v>15.275644245400134</c:v>
                </c:pt>
                <c:pt idx="685">
                  <c:v>14.718130206179818</c:v>
                </c:pt>
                <c:pt idx="686">
                  <c:v>13.774716246569088</c:v>
                </c:pt>
                <c:pt idx="687">
                  <c:v>12.917898916241356</c:v>
                </c:pt>
                <c:pt idx="688">
                  <c:v>12.06987962847451</c:v>
                </c:pt>
                <c:pt idx="689">
                  <c:v>11.169115343207096</c:v>
                </c:pt>
                <c:pt idx="690">
                  <c:v>10.323780926911997</c:v>
                </c:pt>
                <c:pt idx="691">
                  <c:v>9.5958050597202682</c:v>
                </c:pt>
                <c:pt idx="692">
                  <c:v>8.9500140508446613</c:v>
                </c:pt>
                <c:pt idx="693">
                  <c:v>8.4627130281997296</c:v>
                </c:pt>
                <c:pt idx="694">
                  <c:v>8.064830774139125</c:v>
                </c:pt>
                <c:pt idx="695">
                  <c:v>7.6303522431827417</c:v>
                </c:pt>
                <c:pt idx="696">
                  <c:v>7.0527379663481016</c:v>
                </c:pt>
                <c:pt idx="697">
                  <c:v>6.237572226441074</c:v>
                </c:pt>
                <c:pt idx="698">
                  <c:v>5.1709791917846291</c:v>
                </c:pt>
                <c:pt idx="699">
                  <c:v>0.84961718117833129</c:v>
                </c:pt>
                <c:pt idx="700">
                  <c:v>-0.93861665381002979</c:v>
                </c:pt>
                <c:pt idx="701">
                  <c:v>-2.9262675756637284</c:v>
                </c:pt>
                <c:pt idx="702">
                  <c:v>-4.8083126928643791</c:v>
                </c:pt>
                <c:pt idx="703">
                  <c:v>-6.3959139708790893</c:v>
                </c:pt>
                <c:pt idx="704">
                  <c:v>-7.5847551447701296</c:v>
                </c:pt>
                <c:pt idx="705">
                  <c:v>-8.418901255858799</c:v>
                </c:pt>
                <c:pt idx="706">
                  <c:v>-9.1306421807938491</c:v>
                </c:pt>
                <c:pt idx="707">
                  <c:v>-11.136584956372747</c:v>
                </c:pt>
                <c:pt idx="708">
                  <c:v>-11.877077334946055</c:v>
                </c:pt>
                <c:pt idx="709">
                  <c:v>-12.405605872712584</c:v>
                </c:pt>
                <c:pt idx="710">
                  <c:v>-12.916701946333461</c:v>
                </c:pt>
                <c:pt idx="711">
                  <c:v>-13.599049986976301</c:v>
                </c:pt>
                <c:pt idx="712">
                  <c:v>-14.304981304785302</c:v>
                </c:pt>
                <c:pt idx="713">
                  <c:v>-14.908612781281516</c:v>
                </c:pt>
                <c:pt idx="714">
                  <c:v>-15.401126490464492</c:v>
                </c:pt>
                <c:pt idx="715">
                  <c:v>-15.662303817406926</c:v>
                </c:pt>
                <c:pt idx="716">
                  <c:v>-15.499962666958197</c:v>
                </c:pt>
                <c:pt idx="717">
                  <c:v>-15.840087873787049</c:v>
                </c:pt>
                <c:pt idx="718">
                  <c:v>-16.345488480332023</c:v>
                </c:pt>
                <c:pt idx="719">
                  <c:v>-16.738572849037418</c:v>
                </c:pt>
                <c:pt idx="720">
                  <c:v>-16.855460153033583</c:v>
                </c:pt>
                <c:pt idx="721">
                  <c:v>-16.665996169608782</c:v>
                </c:pt>
                <c:pt idx="722">
                  <c:v>-16.192596668927045</c:v>
                </c:pt>
                <c:pt idx="723">
                  <c:v>-14.167185122137965</c:v>
                </c:pt>
                <c:pt idx="724">
                  <c:v>-13.708155125214086</c:v>
                </c:pt>
                <c:pt idx="725">
                  <c:v>-13.399003156669455</c:v>
                </c:pt>
                <c:pt idx="726">
                  <c:v>-13.165969548311114</c:v>
                </c:pt>
                <c:pt idx="727">
                  <c:v>-12.87542422932146</c:v>
                </c:pt>
                <c:pt idx="728">
                  <c:v>-12.200274600935924</c:v>
                </c:pt>
                <c:pt idx="729">
                  <c:v>-10.912049317597781</c:v>
                </c:pt>
                <c:pt idx="730">
                  <c:v>-9.7915446416986356</c:v>
                </c:pt>
                <c:pt idx="731">
                  <c:v>-9.4835698942029509</c:v>
                </c:pt>
                <c:pt idx="732">
                  <c:v>-9.5844047358297679</c:v>
                </c:pt>
                <c:pt idx="733">
                  <c:v>-9.6385168336382208</c:v>
                </c:pt>
                <c:pt idx="734">
                  <c:v>-9.5950070108054515</c:v>
                </c:pt>
                <c:pt idx="735">
                  <c:v>-9.4767907037787324</c:v>
                </c:pt>
                <c:pt idx="736">
                  <c:v>-9.1313974479340594</c:v>
                </c:pt>
                <c:pt idx="737">
                  <c:v>-8.5722013607941356</c:v>
                </c:pt>
                <c:pt idx="738">
                  <c:v>-7.9354580378936284</c:v>
                </c:pt>
                <c:pt idx="739">
                  <c:v>-7.5099366454738714</c:v>
                </c:pt>
                <c:pt idx="740">
                  <c:v>-5.0404441091243388</c:v>
                </c:pt>
                <c:pt idx="741">
                  <c:v>-3.7934575348290025</c:v>
                </c:pt>
                <c:pt idx="742">
                  <c:v>-2.2346764676901358</c:v>
                </c:pt>
                <c:pt idx="743">
                  <c:v>-0.89262443666889701</c:v>
                </c:pt>
                <c:pt idx="744">
                  <c:v>0.20027064143926054</c:v>
                </c:pt>
                <c:pt idx="745">
                  <c:v>1.4648647603959968</c:v>
                </c:pt>
                <c:pt idx="746">
                  <c:v>2.8998922861481007</c:v>
                </c:pt>
                <c:pt idx="747">
                  <c:v>4.0654142076298267</c:v>
                </c:pt>
                <c:pt idx="748">
                  <c:v>6.6628841549830735</c:v>
                </c:pt>
                <c:pt idx="749">
                  <c:v>7.5654376889377346</c:v>
                </c:pt>
                <c:pt idx="750">
                  <c:v>8.6336124815694539</c:v>
                </c:pt>
                <c:pt idx="751">
                  <c:v>9.700186552964599</c:v>
                </c:pt>
                <c:pt idx="752">
                  <c:v>10.704402856566791</c:v>
                </c:pt>
                <c:pt idx="753">
                  <c:v>11.573400918587348</c:v>
                </c:pt>
                <c:pt idx="754">
                  <c:v>12.295284067311943</c:v>
                </c:pt>
                <c:pt idx="755">
                  <c:v>12.878094243360326</c:v>
                </c:pt>
                <c:pt idx="756">
                  <c:v>13.564250949266299</c:v>
                </c:pt>
                <c:pt idx="757">
                  <c:v>13.871765797357881</c:v>
                </c:pt>
                <c:pt idx="758">
                  <c:v>14.247139333763442</c:v>
                </c:pt>
                <c:pt idx="759">
                  <c:v>14.642050550398807</c:v>
                </c:pt>
                <c:pt idx="760">
                  <c:v>14.941250477976805</c:v>
                </c:pt>
                <c:pt idx="761">
                  <c:v>15.135421979559581</c:v>
                </c:pt>
                <c:pt idx="762">
                  <c:v>15.389091410784321</c:v>
                </c:pt>
                <c:pt idx="763">
                  <c:v>15.64625941668392</c:v>
                </c:pt>
                <c:pt idx="764">
                  <c:v>15.965733015320303</c:v>
                </c:pt>
                <c:pt idx="765">
                  <c:v>15.801710879425858</c:v>
                </c:pt>
                <c:pt idx="766">
                  <c:v>15.615060782157084</c:v>
                </c:pt>
                <c:pt idx="767">
                  <c:v>15.621875186001015</c:v>
                </c:pt>
                <c:pt idx="768">
                  <c:v>15.733672025899748</c:v>
                </c:pt>
                <c:pt idx="769">
                  <c:v>15.661198558218558</c:v>
                </c:pt>
                <c:pt idx="770">
                  <c:v>15.336282664851495</c:v>
                </c:pt>
                <c:pt idx="771">
                  <c:v>12.70375017381016</c:v>
                </c:pt>
                <c:pt idx="772">
                  <c:v>11.557601552672224</c:v>
                </c:pt>
                <c:pt idx="773">
                  <c:v>10.54537404430155</c:v>
                </c:pt>
                <c:pt idx="774">
                  <c:v>9.554542445015386</c:v>
                </c:pt>
                <c:pt idx="775">
                  <c:v>8.4067916322529044</c:v>
                </c:pt>
                <c:pt idx="776">
                  <c:v>6.985096685564149</c:v>
                </c:pt>
                <c:pt idx="777">
                  <c:v>5.4691856114295945</c:v>
                </c:pt>
                <c:pt idx="778">
                  <c:v>4.0401526770935448</c:v>
                </c:pt>
                <c:pt idx="779">
                  <c:v>-0.53612362363196553</c:v>
                </c:pt>
                <c:pt idx="780">
                  <c:v>-2.0462649405254334</c:v>
                </c:pt>
                <c:pt idx="781">
                  <c:v>-3.5410597330457563</c:v>
                </c:pt>
                <c:pt idx="782">
                  <c:v>-4.8444653394871855</c:v>
                </c:pt>
                <c:pt idx="783">
                  <c:v>-6.0649627705794265</c:v>
                </c:pt>
                <c:pt idx="784">
                  <c:v>-7.3899356859080996</c:v>
                </c:pt>
                <c:pt idx="785">
                  <c:v>-8.8311948485859553</c:v>
                </c:pt>
                <c:pt idx="786">
                  <c:v>-10.062167057789328</c:v>
                </c:pt>
                <c:pt idx="787">
                  <c:v>-12.710433269038734</c:v>
                </c:pt>
                <c:pt idx="788">
                  <c:v>-13.176850191440934</c:v>
                </c:pt>
                <c:pt idx="789">
                  <c:v>-13.543240055922169</c:v>
                </c:pt>
                <c:pt idx="790">
                  <c:v>-13.843140912690945</c:v>
                </c:pt>
                <c:pt idx="791">
                  <c:v>-14.198112825827678</c:v>
                </c:pt>
                <c:pt idx="792">
                  <c:v>-14.644793840732145</c:v>
                </c:pt>
                <c:pt idx="793">
                  <c:v>-15.090331026623588</c:v>
                </c:pt>
                <c:pt idx="794">
                  <c:v>-15.421416098630974</c:v>
                </c:pt>
                <c:pt idx="795">
                  <c:v>-15.55759853525042</c:v>
                </c:pt>
                <c:pt idx="796">
                  <c:v>-15.810864985314112</c:v>
                </c:pt>
                <c:pt idx="797">
                  <c:v>-16.002186173065258</c:v>
                </c:pt>
                <c:pt idx="798">
                  <c:v>-15.927794788265119</c:v>
                </c:pt>
                <c:pt idx="799">
                  <c:v>-15.614751736841328</c:v>
                </c:pt>
                <c:pt idx="800">
                  <c:v>-15.158850877249225</c:v>
                </c:pt>
                <c:pt idx="801">
                  <c:v>-14.671049695029598</c:v>
                </c:pt>
                <c:pt idx="802">
                  <c:v>-14.155054099044085</c:v>
                </c:pt>
                <c:pt idx="803">
                  <c:v>-13.558237633519699</c:v>
                </c:pt>
                <c:pt idx="804">
                  <c:v>-12.673141043298401</c:v>
                </c:pt>
                <c:pt idx="805">
                  <c:v>-11.375883517801828</c:v>
                </c:pt>
                <c:pt idx="806">
                  <c:v>-9.89449896691589</c:v>
                </c:pt>
                <c:pt idx="807">
                  <c:v>-8.491521952062115</c:v>
                </c:pt>
                <c:pt idx="808">
                  <c:v>-7.3627399975808743</c:v>
                </c:pt>
                <c:pt idx="809">
                  <c:v>-6.3485018333004746</c:v>
                </c:pt>
                <c:pt idx="810">
                  <c:v>-5.091196664553026</c:v>
                </c:pt>
                <c:pt idx="811">
                  <c:v>-3.5243996874042134</c:v>
                </c:pt>
                <c:pt idx="812">
                  <c:v>-1.7615286215338699</c:v>
                </c:pt>
                <c:pt idx="813">
                  <c:v>-4.1072119717370001E-2</c:v>
                </c:pt>
                <c:pt idx="814">
                  <c:v>1.693219385608927</c:v>
                </c:pt>
                <c:pt idx="815">
                  <c:v>3.4150917856403575</c:v>
                </c:pt>
                <c:pt idx="816">
                  <c:v>5.2961464115748829</c:v>
                </c:pt>
                <c:pt idx="817">
                  <c:v>7.204272871739704</c:v>
                </c:pt>
                <c:pt idx="818">
                  <c:v>9.0199348112145543</c:v>
                </c:pt>
                <c:pt idx="819">
                  <c:v>10.549074261338916</c:v>
                </c:pt>
                <c:pt idx="820">
                  <c:v>11.854627886383359</c:v>
                </c:pt>
                <c:pt idx="821">
                  <c:v>12.849369503350882</c:v>
                </c:pt>
                <c:pt idx="822">
                  <c:v>13.741458385898506</c:v>
                </c:pt>
                <c:pt idx="823">
                  <c:v>14.750456884393557</c:v>
                </c:pt>
                <c:pt idx="824">
                  <c:v>15.760522562000947</c:v>
                </c:pt>
                <c:pt idx="825">
                  <c:v>16.734882894485139</c:v>
                </c:pt>
                <c:pt idx="826">
                  <c:v>17.804651103845586</c:v>
                </c:pt>
                <c:pt idx="827">
                  <c:v>18.753238096951698</c:v>
                </c:pt>
                <c:pt idx="828">
                  <c:v>19.349722159936476</c:v>
                </c:pt>
                <c:pt idx="829">
                  <c:v>19.85592994305938</c:v>
                </c:pt>
                <c:pt idx="830">
                  <c:v>20.510783284871273</c:v>
                </c:pt>
                <c:pt idx="831">
                  <c:v>21.294575723578824</c:v>
                </c:pt>
                <c:pt idx="832">
                  <c:v>21.907751251075261</c:v>
                </c:pt>
                <c:pt idx="833">
                  <c:v>22.344016075713512</c:v>
                </c:pt>
                <c:pt idx="834">
                  <c:v>22.653151955368095</c:v>
                </c:pt>
                <c:pt idx="835">
                  <c:v>22.825107887220469</c:v>
                </c:pt>
                <c:pt idx="836">
                  <c:v>22.809154386703057</c:v>
                </c:pt>
                <c:pt idx="837">
                  <c:v>22.414463861068825</c:v>
                </c:pt>
                <c:pt idx="838">
                  <c:v>21.411674004529321</c:v>
                </c:pt>
                <c:pt idx="839">
                  <c:v>20.035752431451826</c:v>
                </c:pt>
                <c:pt idx="840">
                  <c:v>18.865163951534747</c:v>
                </c:pt>
                <c:pt idx="841">
                  <c:v>18.228526268893333</c:v>
                </c:pt>
                <c:pt idx="842">
                  <c:v>18.01349734275113</c:v>
                </c:pt>
                <c:pt idx="843">
                  <c:v>17.079647924708148</c:v>
                </c:pt>
                <c:pt idx="844">
                  <c:v>16.552305563127476</c:v>
                </c:pt>
                <c:pt idx="845">
                  <c:v>15.820786079957887</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0.53574661439108728</c:v>
                </c:pt>
                <c:pt idx="854">
                  <c:v>-1.524285795263012</c:v>
                </c:pt>
                <c:pt idx="855">
                  <c:v>-3.5726891248362009</c:v>
                </c:pt>
                <c:pt idx="856">
                  <c:v>-5.1442368780076855</c:v>
                </c:pt>
                <c:pt idx="857">
                  <c:v>-6.3969460883536744</c:v>
                </c:pt>
                <c:pt idx="858">
                  <c:v>-7.6325036312198478</c:v>
                </c:pt>
                <c:pt idx="859">
                  <c:v>-9.5624822571057386</c:v>
                </c:pt>
                <c:pt idx="860">
                  <c:v>-10.098256866671747</c:v>
                </c:pt>
                <c:pt idx="861">
                  <c:v>-10.439426637097673</c:v>
                </c:pt>
                <c:pt idx="862">
                  <c:v>-10.772846723109357</c:v>
                </c:pt>
                <c:pt idx="863">
                  <c:v>-11.295715917911593</c:v>
                </c:pt>
                <c:pt idx="864">
                  <c:v>-12.00751968058697</c:v>
                </c:pt>
                <c:pt idx="865">
                  <c:v>-12.685984227449728</c:v>
                </c:pt>
                <c:pt idx="866">
                  <c:v>-13.160487790265254</c:v>
                </c:pt>
                <c:pt idx="867">
                  <c:v>-13.460553178702046</c:v>
                </c:pt>
                <c:pt idx="868">
                  <c:v>-12.462460367363779</c:v>
                </c:pt>
                <c:pt idx="869">
                  <c:v>-12.554552870416959</c:v>
                </c:pt>
                <c:pt idx="870">
                  <c:v>-12.716072273217492</c:v>
                </c:pt>
                <c:pt idx="871">
                  <c:v>-12.792943472032292</c:v>
                </c:pt>
                <c:pt idx="872">
                  <c:v>-12.807315707865822</c:v>
                </c:pt>
                <c:pt idx="873">
                  <c:v>-12.774284609475671</c:v>
                </c:pt>
                <c:pt idx="874">
                  <c:v>-12.832672709268522</c:v>
                </c:pt>
                <c:pt idx="875">
                  <c:v>-13.065846867741762</c:v>
                </c:pt>
                <c:pt idx="876">
                  <c:v>-13.24817983010912</c:v>
                </c:pt>
                <c:pt idx="877">
                  <c:v>-13.651762958478727</c:v>
                </c:pt>
                <c:pt idx="878">
                  <c:v>-14.188170498907819</c:v>
                </c:pt>
                <c:pt idx="879">
                  <c:v>-14.67101994576123</c:v>
                </c:pt>
                <c:pt idx="880">
                  <c:v>-14.975404745829156</c:v>
                </c:pt>
                <c:pt idx="881">
                  <c:v>-15.040037156343175</c:v>
                </c:pt>
                <c:pt idx="882">
                  <c:v>-14.882171752966599</c:v>
                </c:pt>
                <c:pt idx="883">
                  <c:v>-11.366225326751447</c:v>
                </c:pt>
                <c:pt idx="884">
                  <c:v>-10.030171719641315</c:v>
                </c:pt>
                <c:pt idx="885">
                  <c:v>-8.5704816709431135</c:v>
                </c:pt>
                <c:pt idx="886">
                  <c:v>-7.2916759773803506</c:v>
                </c:pt>
                <c:pt idx="887">
                  <c:v>-6.3291900046591962</c:v>
                </c:pt>
                <c:pt idx="888">
                  <c:v>-5.5732283100897479</c:v>
                </c:pt>
                <c:pt idx="889">
                  <c:v>-4.7339656284028422</c:v>
                </c:pt>
                <c:pt idx="890">
                  <c:v>-3.755170378199538</c:v>
                </c:pt>
                <c:pt idx="891">
                  <c:v>-2.8580569049345419</c:v>
                </c:pt>
                <c:pt idx="892">
                  <c:v>-2.0986004302397401</c:v>
                </c:pt>
                <c:pt idx="893">
                  <c:v>-1.429082824061823</c:v>
                </c:pt>
                <c:pt idx="894">
                  <c:v>-0.47566840503233732</c:v>
                </c:pt>
                <c:pt idx="895">
                  <c:v>0.91436388352447295</c:v>
                </c:pt>
                <c:pt idx="896">
                  <c:v>2.4567321578697943</c:v>
                </c:pt>
                <c:pt idx="897">
                  <c:v>3.8065650645025206</c:v>
                </c:pt>
              </c:numCache>
            </c:numRef>
          </c:val>
          <c:extLst xmlns:c16r2="http://schemas.microsoft.com/office/drawing/2015/06/chart">
            <c:ext xmlns:c16="http://schemas.microsoft.com/office/drawing/2014/chart" uri="{C3380CC4-5D6E-409C-BE32-E72D297353CC}">
              <c16:uniqueId val="{00000003-502B-4B30-AEE4-F90C43725AE0}"/>
            </c:ext>
          </c:extLst>
        </c:ser>
        <c:marker val="1"/>
        <c:axId val="352731136"/>
        <c:axId val="35273267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3527311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2732672"/>
        <c:crosses val="autoZero"/>
        <c:auto val="1"/>
        <c:lblAlgn val="ctr"/>
        <c:lblOffset val="100"/>
      </c:catAx>
      <c:valAx>
        <c:axId val="3527326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27311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12.378714522449773</c:v>
                </c:pt>
                <c:pt idx="3">
                  <c:v>12.372860522450114</c:v>
                </c:pt>
                <c:pt idx="4">
                  <c:v>12.366063322449889</c:v>
                </c:pt>
                <c:pt idx="5">
                  <c:v>12.360908722449697</c:v>
                </c:pt>
                <c:pt idx="6">
                  <c:v>12.359466222450102</c:v>
                </c:pt>
                <c:pt idx="7">
                  <c:v>12.358555222449841</c:v>
                </c:pt>
                <c:pt idx="8">
                  <c:v>12.355766322449519</c:v>
                </c:pt>
                <c:pt idx="9">
                  <c:v>12.353583822449799</c:v>
                </c:pt>
                <c:pt idx="10">
                  <c:v>12.356253017399048</c:v>
                </c:pt>
                <c:pt idx="11">
                  <c:v>12.313391122449815</c:v>
                </c:pt>
                <c:pt idx="12">
                  <c:v>11.797899822449979</c:v>
                </c:pt>
                <c:pt idx="13">
                  <c:v>11.221973222450082</c:v>
                </c:pt>
                <c:pt idx="14">
                  <c:v>10.930995422450417</c:v>
                </c:pt>
                <c:pt idx="15">
                  <c:v>10.938273322450094</c:v>
                </c:pt>
                <c:pt idx="16">
                  <c:v>10.758840022449904</c:v>
                </c:pt>
                <c:pt idx="17">
                  <c:v>10.20848412245007</c:v>
                </c:pt>
                <c:pt idx="18">
                  <c:v>9.5779899224499214</c:v>
                </c:pt>
                <c:pt idx="19">
                  <c:v>9.2740803591848078</c:v>
                </c:pt>
                <c:pt idx="20">
                  <c:v>9.4926001224497725</c:v>
                </c:pt>
                <c:pt idx="21">
                  <c:v>10.376529222449657</c:v>
                </c:pt>
                <c:pt idx="22">
                  <c:v>10.79033532245003</c:v>
                </c:pt>
                <c:pt idx="23">
                  <c:v>11.078518269924221</c:v>
                </c:pt>
                <c:pt idx="24">
                  <c:v>12.218699622449805</c:v>
                </c:pt>
                <c:pt idx="25">
                  <c:v>13.248364622449998</c:v>
                </c:pt>
                <c:pt idx="26">
                  <c:v>13.783963022450132</c:v>
                </c:pt>
                <c:pt idx="27">
                  <c:v>13.82392342244972</c:v>
                </c:pt>
                <c:pt idx="28">
                  <c:v>13.508393825480168</c:v>
                </c:pt>
                <c:pt idx="29">
                  <c:v>12.95004572245054</c:v>
                </c:pt>
                <c:pt idx="30">
                  <c:v>12.351754022449747</c:v>
                </c:pt>
                <c:pt idx="31">
                  <c:v>11.926509122449859</c:v>
                </c:pt>
                <c:pt idx="32">
                  <c:v>11.868315378120286</c:v>
                </c:pt>
                <c:pt idx="33">
                  <c:v>12.769779422449885</c:v>
                </c:pt>
                <c:pt idx="34">
                  <c:v>14.661927922449394</c:v>
                </c:pt>
                <c:pt idx="35">
                  <c:v>16.748295522449862</c:v>
                </c:pt>
                <c:pt idx="36">
                  <c:v>19.240835122450093</c:v>
                </c:pt>
                <c:pt idx="37">
                  <c:v>21.107309122449948</c:v>
                </c:pt>
                <c:pt idx="38">
                  <c:v>22.88784302244969</c:v>
                </c:pt>
                <c:pt idx="39">
                  <c:v>24.189989722449731</c:v>
                </c:pt>
                <c:pt idx="40">
                  <c:v>25.041086122449968</c:v>
                </c:pt>
                <c:pt idx="41">
                  <c:v>25.419368522450135</c:v>
                </c:pt>
                <c:pt idx="42">
                  <c:v>25.430046922449854</c:v>
                </c:pt>
                <c:pt idx="43">
                  <c:v>24.728388222450207</c:v>
                </c:pt>
                <c:pt idx="44">
                  <c:v>23.178575322450151</c:v>
                </c:pt>
                <c:pt idx="45">
                  <c:v>21.15261142245042</c:v>
                </c:pt>
                <c:pt idx="46">
                  <c:v>18.14752222244973</c:v>
                </c:pt>
                <c:pt idx="47">
                  <c:v>15.136876922449947</c:v>
                </c:pt>
                <c:pt idx="48">
                  <c:v>11.545975522449538</c:v>
                </c:pt>
                <c:pt idx="49">
                  <c:v>8.0099187265314757</c:v>
                </c:pt>
                <c:pt idx="50">
                  <c:v>4.9255841224502017</c:v>
                </c:pt>
                <c:pt idx="51">
                  <c:v>1.5058053224500156</c:v>
                </c:pt>
                <c:pt idx="52">
                  <c:v>-1.7182062775501938</c:v>
                </c:pt>
                <c:pt idx="53">
                  <c:v>-4.7175346775501037</c:v>
                </c:pt>
                <c:pt idx="54">
                  <c:v>-7.0055511714275269</c:v>
                </c:pt>
                <c:pt idx="55">
                  <c:v>-9.0501339775503595</c:v>
                </c:pt>
                <c:pt idx="56">
                  <c:v>-10.368666777550146</c:v>
                </c:pt>
                <c:pt idx="57">
                  <c:v>-11.355824177550037</c:v>
                </c:pt>
                <c:pt idx="58">
                  <c:v>-12.195191977550023</c:v>
                </c:pt>
                <c:pt idx="59">
                  <c:v>-12.001279777549914</c:v>
                </c:pt>
                <c:pt idx="60">
                  <c:v>-11.145837477550089</c:v>
                </c:pt>
                <c:pt idx="61">
                  <c:v>-9.8597050775501067</c:v>
                </c:pt>
                <c:pt idx="62">
                  <c:v>-8.6383260520185772</c:v>
                </c:pt>
                <c:pt idx="63">
                  <c:v>-6.4658553775505796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19.155474622449823</c:v>
                </c:pt>
                <c:pt idx="73">
                  <c:v>20.920323122449727</c:v>
                </c:pt>
                <c:pt idx="74">
                  <c:v>21.856834822449606</c:v>
                </c:pt>
                <c:pt idx="75">
                  <c:v>22.026755687398037</c:v>
                </c:pt>
                <c:pt idx="76">
                  <c:v>21.345342722449772</c:v>
                </c:pt>
                <c:pt idx="77">
                  <c:v>20.287474122450057</c:v>
                </c:pt>
                <c:pt idx="78">
                  <c:v>18.234295122449776</c:v>
                </c:pt>
                <c:pt idx="79">
                  <c:v>15.852194656470637</c:v>
                </c:pt>
                <c:pt idx="80">
                  <c:v>12.462418822449912</c:v>
                </c:pt>
                <c:pt idx="81">
                  <c:v>8.5165828224496991</c:v>
                </c:pt>
                <c:pt idx="82">
                  <c:v>5.0296437224496096</c:v>
                </c:pt>
                <c:pt idx="83">
                  <c:v>1.5059279224498421</c:v>
                </c:pt>
                <c:pt idx="84">
                  <c:v>-15.637296477550105</c:v>
                </c:pt>
                <c:pt idx="85">
                  <c:v>-33.432009628235136</c:v>
                </c:pt>
                <c:pt idx="86">
                  <c:v>-35.448182277549883</c:v>
                </c:pt>
                <c:pt idx="87">
                  <c:v>-36.625498677550056</c:v>
                </c:pt>
                <c:pt idx="88">
                  <c:v>-37.160604738419792</c:v>
                </c:pt>
                <c:pt idx="89">
                  <c:v>-33.237625607984654</c:v>
                </c:pt>
                <c:pt idx="90">
                  <c:v>-30.141333777550273</c:v>
                </c:pt>
                <c:pt idx="91">
                  <c:v>-26.380899977550229</c:v>
                </c:pt>
                <c:pt idx="92">
                  <c:v>-22.464897177550334</c:v>
                </c:pt>
                <c:pt idx="93">
                  <c:v>-18.637481577550183</c:v>
                </c:pt>
                <c:pt idx="94">
                  <c:v>-14.982852477549532</c:v>
                </c:pt>
                <c:pt idx="95">
                  <c:v>-10.386549877550046</c:v>
                </c:pt>
                <c:pt idx="96">
                  <c:v>-8.3145264775501175</c:v>
                </c:pt>
                <c:pt idx="97">
                  <c:v>12.338983522449581</c:v>
                </c:pt>
                <c:pt idx="98">
                  <c:v>16.443442022449879</c:v>
                </c:pt>
                <c:pt idx="99">
                  <c:v>20.673243419357132</c:v>
                </c:pt>
                <c:pt idx="100">
                  <c:v>25.303293822450179</c:v>
                </c:pt>
                <c:pt idx="101">
                  <c:v>29.080024322449532</c:v>
                </c:pt>
                <c:pt idx="102">
                  <c:v>189.98193881306227</c:v>
                </c:pt>
                <c:pt idx="103">
                  <c:v>34.831357073669373</c:v>
                </c:pt>
                <c:pt idx="104">
                  <c:v>33.460934202949893</c:v>
                </c:pt>
                <c:pt idx="105">
                  <c:v>172.42554927270984</c:v>
                </c:pt>
                <c:pt idx="106">
                  <c:v>31.319684422450095</c:v>
                </c:pt>
                <c:pt idx="107">
                  <c:v>31.205585308163922</c:v>
                </c:pt>
                <c:pt idx="108">
                  <c:v>31.199485622449831</c:v>
                </c:pt>
                <c:pt idx="109">
                  <c:v>31.158765422449829</c:v>
                </c:pt>
                <c:pt idx="110">
                  <c:v>30.896294431540781</c:v>
                </c:pt>
                <c:pt idx="111">
                  <c:v>20.581962322450046</c:v>
                </c:pt>
                <c:pt idx="112">
                  <c:v>18.135201122450027</c:v>
                </c:pt>
                <c:pt idx="113">
                  <c:v>13.930297322450169</c:v>
                </c:pt>
                <c:pt idx="114">
                  <c:v>10.643919122449999</c:v>
                </c:pt>
                <c:pt idx="115">
                  <c:v>7.1255326224496383</c:v>
                </c:pt>
                <c:pt idx="116">
                  <c:v>3.9138760487660713</c:v>
                </c:pt>
                <c:pt idx="117">
                  <c:v>1.6939609692587685</c:v>
                </c:pt>
                <c:pt idx="118">
                  <c:v>-11.189710921994418</c:v>
                </c:pt>
                <c:pt idx="119">
                  <c:v>-13.995528777550103</c:v>
                </c:pt>
                <c:pt idx="120">
                  <c:v>-18.624872577550232</c:v>
                </c:pt>
                <c:pt idx="121">
                  <c:v>-22.880016881590638</c:v>
                </c:pt>
                <c:pt idx="122">
                  <c:v>-26.26626097755004</c:v>
                </c:pt>
                <c:pt idx="123">
                  <c:v>-30.846632277550171</c:v>
                </c:pt>
                <c:pt idx="124">
                  <c:v>-35.156680177550257</c:v>
                </c:pt>
                <c:pt idx="125">
                  <c:v>-38.729125048978823</c:v>
                </c:pt>
                <c:pt idx="126">
                  <c:v>-52.142646477550343</c:v>
                </c:pt>
                <c:pt idx="127">
                  <c:v>-55.612858677550122</c:v>
                </c:pt>
                <c:pt idx="128">
                  <c:v>-59.954976777549703</c:v>
                </c:pt>
                <c:pt idx="129">
                  <c:v>-62.196602977550057</c:v>
                </c:pt>
                <c:pt idx="130">
                  <c:v>-64.930966269216938</c:v>
                </c:pt>
                <c:pt idx="131">
                  <c:v>-67.492978977549853</c:v>
                </c:pt>
                <c:pt idx="132">
                  <c:v>-69.136799877549578</c:v>
                </c:pt>
                <c:pt idx="133">
                  <c:v>-70.123123868854407</c:v>
                </c:pt>
                <c:pt idx="134">
                  <c:v>-72.818928528832345</c:v>
                </c:pt>
                <c:pt idx="135">
                  <c:v>-73.021145777550402</c:v>
                </c:pt>
                <c:pt idx="136">
                  <c:v>-73.080310877550275</c:v>
                </c:pt>
                <c:pt idx="137">
                  <c:v>-72.472050177549846</c:v>
                </c:pt>
                <c:pt idx="138">
                  <c:v>-71.530878277550386</c:v>
                </c:pt>
                <c:pt idx="139">
                  <c:v>-70.473821638840533</c:v>
                </c:pt>
                <c:pt idx="140">
                  <c:v>-69.740954477549934</c:v>
                </c:pt>
                <c:pt idx="141">
                  <c:v>-69.217856477550214</c:v>
                </c:pt>
                <c:pt idx="142">
                  <c:v>-65.919443568459172</c:v>
                </c:pt>
                <c:pt idx="143">
                  <c:v>-65.248558497752384</c:v>
                </c:pt>
                <c:pt idx="144">
                  <c:v>-64.035394277549969</c:v>
                </c:pt>
                <c:pt idx="145">
                  <c:v>-62.332589877550021</c:v>
                </c:pt>
                <c:pt idx="146">
                  <c:v>-61.380035577550373</c:v>
                </c:pt>
                <c:pt idx="147">
                  <c:v>-60.775956275530007</c:v>
                </c:pt>
                <c:pt idx="148">
                  <c:v>-60.497185477550175</c:v>
                </c:pt>
                <c:pt idx="149">
                  <c:v>-60.440718144216788</c:v>
                </c:pt>
                <c:pt idx="150">
                  <c:v>-67.749622047170135</c:v>
                </c:pt>
                <c:pt idx="151">
                  <c:v>-70.989295577549811</c:v>
                </c:pt>
                <c:pt idx="152">
                  <c:v>-74.305880945635252</c:v>
                </c:pt>
                <c:pt idx="153">
                  <c:v>-77.417728277550054</c:v>
                </c:pt>
                <c:pt idx="154">
                  <c:v>-79.362436677550136</c:v>
                </c:pt>
                <c:pt idx="155">
                  <c:v>-80.589582781897803</c:v>
                </c:pt>
                <c:pt idx="156">
                  <c:v>-81.115102977550137</c:v>
                </c:pt>
                <c:pt idx="157">
                  <c:v>-80.913072977550257</c:v>
                </c:pt>
                <c:pt idx="158">
                  <c:v>-79.950083077550119</c:v>
                </c:pt>
                <c:pt idx="159">
                  <c:v>-78.102071853894131</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-44.684193577550403</c:v>
                </c:pt>
                <c:pt idx="169">
                  <c:v>-43.140577370407442</c:v>
                </c:pt>
                <c:pt idx="170">
                  <c:v>-35.218976477550171</c:v>
                </c:pt>
                <c:pt idx="171">
                  <c:v>-34.31413015101937</c:v>
                </c:pt>
                <c:pt idx="172">
                  <c:v>-32.891494983297093</c:v>
                </c:pt>
                <c:pt idx="173">
                  <c:v>-30.708570977550341</c:v>
                </c:pt>
                <c:pt idx="174">
                  <c:v>-29.045115177549825</c:v>
                </c:pt>
                <c:pt idx="175">
                  <c:v>-27.504590577550196</c:v>
                </c:pt>
                <c:pt idx="176">
                  <c:v>-25.723584635444887</c:v>
                </c:pt>
                <c:pt idx="177">
                  <c:v>-19.51220955447311</c:v>
                </c:pt>
                <c:pt idx="178">
                  <c:v>-17.965770377550214</c:v>
                </c:pt>
                <c:pt idx="179">
                  <c:v>-16.090060877550485</c:v>
                </c:pt>
                <c:pt idx="180">
                  <c:v>-13.877028577550472</c:v>
                </c:pt>
                <c:pt idx="181">
                  <c:v>-11.833850377549854</c:v>
                </c:pt>
                <c:pt idx="182">
                  <c:v>-9.6304818459711008</c:v>
                </c:pt>
                <c:pt idx="183">
                  <c:v>-6.8595542775502407</c:v>
                </c:pt>
                <c:pt idx="184">
                  <c:v>-4.5184153073375608</c:v>
                </c:pt>
                <c:pt idx="185">
                  <c:v>5.3844455914154103</c:v>
                </c:pt>
                <c:pt idx="186">
                  <c:v>7.014966622450201</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38.983810459449849</c:v>
                </c:pt>
                <c:pt idx="198">
                  <c:v>41.093988713449882</c:v>
                </c:pt>
                <c:pt idx="199">
                  <c:v>43.64051691244989</c:v>
                </c:pt>
                <c:pt idx="200">
                  <c:v>45.844758585668252</c:v>
                </c:pt>
                <c:pt idx="201">
                  <c:v>51.869890522449893</c:v>
                </c:pt>
                <c:pt idx="202">
                  <c:v>52.125898392449905</c:v>
                </c:pt>
                <c:pt idx="203">
                  <c:v>51.924380582449899</c:v>
                </c:pt>
                <c:pt idx="204">
                  <c:v>51.467015672449861</c:v>
                </c:pt>
                <c:pt idx="205">
                  <c:v>50.679167332449907</c:v>
                </c:pt>
                <c:pt idx="206">
                  <c:v>49.916584171386027</c:v>
                </c:pt>
                <c:pt idx="207">
                  <c:v>49.062986072449888</c:v>
                </c:pt>
                <c:pt idx="208">
                  <c:v>48.4655822261536</c:v>
                </c:pt>
                <c:pt idx="209">
                  <c:v>37.091888320366529</c:v>
                </c:pt>
                <c:pt idx="210">
                  <c:v>35.098379314449907</c:v>
                </c:pt>
                <c:pt idx="211">
                  <c:v>32.469649357249871</c:v>
                </c:pt>
                <c:pt idx="212">
                  <c:v>-6.6949806975498776</c:v>
                </c:pt>
                <c:pt idx="213">
                  <c:v>26.361156334949918</c:v>
                </c:pt>
                <c:pt idx="214">
                  <c:v>14.13730682141906</c:v>
                </c:pt>
                <c:pt idx="215">
                  <c:v>10.336312922449537</c:v>
                </c:pt>
                <c:pt idx="216">
                  <c:v>6.6918976224499414</c:v>
                </c:pt>
                <c:pt idx="217">
                  <c:v>2.896393822449709</c:v>
                </c:pt>
                <c:pt idx="218">
                  <c:v>-0.38167877754975194</c:v>
                </c:pt>
                <c:pt idx="219">
                  <c:v>-3.4035070151846014</c:v>
                </c:pt>
                <c:pt idx="220">
                  <c:v>-5.687875477549964</c:v>
                </c:pt>
                <c:pt idx="221">
                  <c:v>-7.3261791091292405</c:v>
                </c:pt>
                <c:pt idx="222">
                  <c:v>-10.579223144216794</c:v>
                </c:pt>
                <c:pt idx="223">
                  <c:v>-10.786559577549987</c:v>
                </c:pt>
                <c:pt idx="224">
                  <c:v>-11.026371177550029</c:v>
                </c:pt>
                <c:pt idx="225">
                  <c:v>-10.850468177549804</c:v>
                </c:pt>
                <c:pt idx="226">
                  <c:v>-10.203680413720322</c:v>
                </c:pt>
                <c:pt idx="227">
                  <c:v>-8.6874897775499313</c:v>
                </c:pt>
                <c:pt idx="228">
                  <c:v>-6.9481159775500867</c:v>
                </c:pt>
                <c:pt idx="229">
                  <c:v>-4.8335821775498555</c:v>
                </c:pt>
                <c:pt idx="230">
                  <c:v>-3.1832636204078142</c:v>
                </c:pt>
                <c:pt idx="231">
                  <c:v>6.5965235224498713</c:v>
                </c:pt>
                <c:pt idx="232">
                  <c:v>8.9476339264900009</c:v>
                </c:pt>
                <c:pt idx="233">
                  <c:v>12.181128922450021</c:v>
                </c:pt>
                <c:pt idx="234">
                  <c:v>14.768093522449732</c:v>
                </c:pt>
                <c:pt idx="235">
                  <c:v>17.668368422449905</c:v>
                </c:pt>
                <c:pt idx="236">
                  <c:v>19.9561050224501</c:v>
                </c:pt>
                <c:pt idx="237">
                  <c:v>22.056547978971668</c:v>
                </c:pt>
                <c:pt idx="238">
                  <c:v>24.033247338238844</c:v>
                </c:pt>
                <c:pt idx="239">
                  <c:v>32.594481476207427</c:v>
                </c:pt>
                <c:pt idx="240">
                  <c:v>33.156231088449886</c:v>
                </c:pt>
                <c:pt idx="241">
                  <c:v>33.148439230530705</c:v>
                </c:pt>
                <c:pt idx="242">
                  <c:v>33.149859602449887</c:v>
                </c:pt>
                <c:pt idx="243">
                  <c:v>29.903367966894365</c:v>
                </c:pt>
                <c:pt idx="244">
                  <c:v>28.075869622449975</c:v>
                </c:pt>
                <c:pt idx="245">
                  <c:v>24.495491822450077</c:v>
                </c:pt>
                <c:pt idx="246">
                  <c:v>20.6578114224498</c:v>
                </c:pt>
                <c:pt idx="247">
                  <c:v>16.759309822449467</c:v>
                </c:pt>
                <c:pt idx="248">
                  <c:v>12.804678370934795</c:v>
                </c:pt>
                <c:pt idx="249">
                  <c:v>9.4527237224499743</c:v>
                </c:pt>
                <c:pt idx="250">
                  <c:v>6.842137424888648</c:v>
                </c:pt>
                <c:pt idx="251">
                  <c:v>-2.8353238639137706</c:v>
                </c:pt>
                <c:pt idx="252">
                  <c:v>-5.4165038775501841</c:v>
                </c:pt>
                <c:pt idx="253">
                  <c:v>-7.7341663722869205</c:v>
                </c:pt>
                <c:pt idx="254">
                  <c:v>-10.044592177550182</c:v>
                </c:pt>
                <c:pt idx="255">
                  <c:v>-12.008697177550147</c:v>
                </c:pt>
                <c:pt idx="256">
                  <c:v>-13.948951677550065</c:v>
                </c:pt>
                <c:pt idx="257">
                  <c:v>-15.6466029775506</c:v>
                </c:pt>
                <c:pt idx="258">
                  <c:v>-16.603880173202562</c:v>
                </c:pt>
                <c:pt idx="259">
                  <c:v>-19.548816154969266</c:v>
                </c:pt>
                <c:pt idx="260">
                  <c:v>-23.559731092934584</c:v>
                </c:pt>
                <c:pt idx="261">
                  <c:v>-22.375923377550262</c:v>
                </c:pt>
                <c:pt idx="262">
                  <c:v>-21.167302677550452</c:v>
                </c:pt>
                <c:pt idx="263">
                  <c:v>-20.066104518786993</c:v>
                </c:pt>
                <c:pt idx="264">
                  <c:v>-11.168205860266168</c:v>
                </c:pt>
                <c:pt idx="265">
                  <c:v>-9.378568177550191</c:v>
                </c:pt>
                <c:pt idx="266">
                  <c:v>-6.9338025775502095</c:v>
                </c:pt>
                <c:pt idx="267">
                  <c:v>-4.1033031775499751</c:v>
                </c:pt>
                <c:pt idx="268">
                  <c:v>-1.2004465775500819</c:v>
                </c:pt>
                <c:pt idx="269">
                  <c:v>1.8925875224500439</c:v>
                </c:pt>
                <c:pt idx="270">
                  <c:v>13.571132643328644</c:v>
                </c:pt>
                <c:pt idx="271">
                  <c:v>16.628387722449681</c:v>
                </c:pt>
                <c:pt idx="272">
                  <c:v>20.03220192244979</c:v>
                </c:pt>
                <c:pt idx="273">
                  <c:v>22.695966422449978</c:v>
                </c:pt>
                <c:pt idx="274">
                  <c:v>26.163634841131639</c:v>
                </c:pt>
                <c:pt idx="275">
                  <c:v>29.039676122449727</c:v>
                </c:pt>
                <c:pt idx="276">
                  <c:v>190.19720667932981</c:v>
                </c:pt>
                <c:pt idx="277">
                  <c:v>35.319300269449876</c:v>
                </c:pt>
                <c:pt idx="278">
                  <c:v>45.3915694010213</c:v>
                </c:pt>
                <c:pt idx="279">
                  <c:v>47.769746277449912</c:v>
                </c:pt>
                <c:pt idx="280">
                  <c:v>50.709258582449905</c:v>
                </c:pt>
                <c:pt idx="281">
                  <c:v>53.603262202449883</c:v>
                </c:pt>
                <c:pt idx="282">
                  <c:v>55.401083292449904</c:v>
                </c:pt>
                <c:pt idx="283">
                  <c:v>56.002999092342343</c:v>
                </c:pt>
                <c:pt idx="284">
                  <c:v>55.654186212449872</c:v>
                </c:pt>
                <c:pt idx="285">
                  <c:v>54.112548782449885</c:v>
                </c:pt>
                <c:pt idx="286">
                  <c:v>52.905022246587841</c:v>
                </c:pt>
                <c:pt idx="287">
                  <c:v>36.875649522449876</c:v>
                </c:pt>
                <c:pt idx="288">
                  <c:v>66.321131537249855</c:v>
                </c:pt>
                <c:pt idx="289">
                  <c:v>30.125258309684206</c:v>
                </c:pt>
                <c:pt idx="290">
                  <c:v>26.220585422450007</c:v>
                </c:pt>
                <c:pt idx="291">
                  <c:v>22.694535222449844</c:v>
                </c:pt>
                <c:pt idx="292">
                  <c:v>19.222999482046106</c:v>
                </c:pt>
                <c:pt idx="293">
                  <c:v>8.3508023459793073</c:v>
                </c:pt>
                <c:pt idx="294">
                  <c:v>5.1728623103287266</c:v>
                </c:pt>
                <c:pt idx="295">
                  <c:v>1.1106596224497309</c:v>
                </c:pt>
                <c:pt idx="296">
                  <c:v>-1.9957877775499639</c:v>
                </c:pt>
                <c:pt idx="297">
                  <c:v>-6.5878345775500655</c:v>
                </c:pt>
                <c:pt idx="298">
                  <c:v>-10.228720777550302</c:v>
                </c:pt>
                <c:pt idx="299">
                  <c:v>-14.470433952297618</c:v>
                </c:pt>
                <c:pt idx="300">
                  <c:v>-18.01902447755058</c:v>
                </c:pt>
                <c:pt idx="301">
                  <c:v>-20.050778877549952</c:v>
                </c:pt>
                <c:pt idx="302">
                  <c:v>-26.896203498826392</c:v>
                </c:pt>
                <c:pt idx="303">
                  <c:v>-24.99716897755016</c:v>
                </c:pt>
                <c:pt idx="304">
                  <c:v>-22.751959114913095</c:v>
                </c:pt>
                <c:pt idx="305">
                  <c:v>-20.158027777550018</c:v>
                </c:pt>
                <c:pt idx="306">
                  <c:v>-17.141465200954521</c:v>
                </c:pt>
                <c:pt idx="307">
                  <c:v>-4.8373584775501683</c:v>
                </c:pt>
                <c:pt idx="308">
                  <c:v>-3.1490584775501977</c:v>
                </c:pt>
                <c:pt idx="309">
                  <c:v>3.086594835581395</c:v>
                </c:pt>
                <c:pt idx="310">
                  <c:v>8.6444848224501509</c:v>
                </c:pt>
                <c:pt idx="311">
                  <c:v>13.276318522449998</c:v>
                </c:pt>
                <c:pt idx="312">
                  <c:v>17.076892522450038</c:v>
                </c:pt>
                <c:pt idx="313">
                  <c:v>19.346452108308284</c:v>
                </c:pt>
                <c:pt idx="314">
                  <c:v>20.631975922449939</c:v>
                </c:pt>
                <c:pt idx="315">
                  <c:v>26.91857884853632</c:v>
                </c:pt>
                <c:pt idx="316">
                  <c:v>26.886933922449632</c:v>
                </c:pt>
                <c:pt idx="317">
                  <c:v>26.064108922450011</c:v>
                </c:pt>
                <c:pt idx="318">
                  <c:v>24.639281622450294</c:v>
                </c:pt>
                <c:pt idx="319">
                  <c:v>22.234963845030489</c:v>
                </c:pt>
                <c:pt idx="320">
                  <c:v>19.865728722449742</c:v>
                </c:pt>
                <c:pt idx="321">
                  <c:v>17.853157870276132</c:v>
                </c:pt>
                <c:pt idx="322">
                  <c:v>7.8238955224498152</c:v>
                </c:pt>
                <c:pt idx="323">
                  <c:v>6.0910454224503798</c:v>
                </c:pt>
                <c:pt idx="324">
                  <c:v>1.6996019224497161</c:v>
                </c:pt>
                <c:pt idx="325">
                  <c:v>-1.3875401510194645</c:v>
                </c:pt>
                <c:pt idx="326">
                  <c:v>-3.8423315775500848</c:v>
                </c:pt>
                <c:pt idx="327">
                  <c:v>-5.7557242775506268</c:v>
                </c:pt>
                <c:pt idx="328">
                  <c:v>-7.7819364775500883</c:v>
                </c:pt>
                <c:pt idx="329">
                  <c:v>-9.6007126391662361</c:v>
                </c:pt>
                <c:pt idx="330">
                  <c:v>-10.622003750277454</c:v>
                </c:pt>
                <c:pt idx="331">
                  <c:v>-17.758625956716543</c:v>
                </c:pt>
                <c:pt idx="332">
                  <c:v>-18.990873877550051</c:v>
                </c:pt>
                <c:pt idx="333">
                  <c:v>-20.222642577549955</c:v>
                </c:pt>
                <c:pt idx="334">
                  <c:v>-21.380611803637141</c:v>
                </c:pt>
                <c:pt idx="335">
                  <c:v>-22.018496277550149</c:v>
                </c:pt>
                <c:pt idx="336">
                  <c:v>-22.514016477550143</c:v>
                </c:pt>
                <c:pt idx="337">
                  <c:v>-19.633911829662772</c:v>
                </c:pt>
                <c:pt idx="338">
                  <c:v>-17.483163577550009</c:v>
                </c:pt>
                <c:pt idx="339">
                  <c:v>-15.646534939088586</c:v>
                </c:pt>
                <c:pt idx="340">
                  <c:v>-12.434405877550294</c:v>
                </c:pt>
                <c:pt idx="341">
                  <c:v>-9.6428398775507027</c:v>
                </c:pt>
                <c:pt idx="342">
                  <c:v>-7.2600342775496891</c:v>
                </c:pt>
                <c:pt idx="343">
                  <c:v>-4.9321262394549015</c:v>
                </c:pt>
                <c:pt idx="344">
                  <c:v>8.3367520224500424</c:v>
                </c:pt>
                <c:pt idx="345">
                  <c:v>10.67516382245017</c:v>
                </c:pt>
                <c:pt idx="346">
                  <c:v>13.115727722450085</c:v>
                </c:pt>
                <c:pt idx="347">
                  <c:v>16.565443622449799</c:v>
                </c:pt>
                <c:pt idx="348">
                  <c:v>19.35496887598547</c:v>
                </c:pt>
                <c:pt idx="349">
                  <c:v>21.890092423549127</c:v>
                </c:pt>
                <c:pt idx="350">
                  <c:v>30.978205627713088</c:v>
                </c:pt>
                <c:pt idx="351">
                  <c:v>51.086975093649897</c:v>
                </c:pt>
                <c:pt idx="352">
                  <c:v>35.611800255449864</c:v>
                </c:pt>
                <c:pt idx="353">
                  <c:v>38.266762853449883</c:v>
                </c:pt>
                <c:pt idx="354">
                  <c:v>40.497678194449882</c:v>
                </c:pt>
                <c:pt idx="355">
                  <c:v>42.861569767347824</c:v>
                </c:pt>
                <c:pt idx="356">
                  <c:v>45.814150242449898</c:v>
                </c:pt>
                <c:pt idx="357">
                  <c:v>48.410380362449885</c:v>
                </c:pt>
                <c:pt idx="358">
                  <c:v>49.736411522449899</c:v>
                </c:pt>
                <c:pt idx="359">
                  <c:v>54.503945744672109</c:v>
                </c:pt>
                <c:pt idx="360">
                  <c:v>54.222468282449917</c:v>
                </c:pt>
                <c:pt idx="361">
                  <c:v>53.392054782449883</c:v>
                </c:pt>
                <c:pt idx="362">
                  <c:v>52.147221593156928</c:v>
                </c:pt>
                <c:pt idx="363">
                  <c:v>50.131641972449899</c:v>
                </c:pt>
                <c:pt idx="364">
                  <c:v>48.179584372449902</c:v>
                </c:pt>
                <c:pt idx="365">
                  <c:v>46.393252490191813</c:v>
                </c:pt>
                <c:pt idx="366">
                  <c:v>28.525629844288765</c:v>
                </c:pt>
                <c:pt idx="367">
                  <c:v>23.272398624490595</c:v>
                </c:pt>
                <c:pt idx="368">
                  <c:v>18.019297022449884</c:v>
                </c:pt>
                <c:pt idx="369">
                  <c:v>13.669888822449682</c:v>
                </c:pt>
                <c:pt idx="370">
                  <c:v>9.0393411224498799</c:v>
                </c:pt>
                <c:pt idx="371">
                  <c:v>5.4729402224500365</c:v>
                </c:pt>
                <c:pt idx="372">
                  <c:v>3.5707235224498675</c:v>
                </c:pt>
                <c:pt idx="373">
                  <c:v>-8.0743454249185582</c:v>
                </c:pt>
                <c:pt idx="374">
                  <c:v>-10.598208877550263</c:v>
                </c:pt>
                <c:pt idx="375">
                  <c:v>-14.485622977549871</c:v>
                </c:pt>
                <c:pt idx="376">
                  <c:v>-17.052923277550143</c:v>
                </c:pt>
                <c:pt idx="377">
                  <c:v>-20.637080577550229</c:v>
                </c:pt>
                <c:pt idx="378">
                  <c:v>-23.439131877549492</c:v>
                </c:pt>
                <c:pt idx="379">
                  <c:v>-26.781778102550021</c:v>
                </c:pt>
                <c:pt idx="380">
                  <c:v>-36.824974526330564</c:v>
                </c:pt>
                <c:pt idx="381">
                  <c:v>-37.616505877549898</c:v>
                </c:pt>
                <c:pt idx="382">
                  <c:v>-37.774567477549923</c:v>
                </c:pt>
                <c:pt idx="383">
                  <c:v>-37.321020377550241</c:v>
                </c:pt>
                <c:pt idx="384">
                  <c:v>-36.272569977549935</c:v>
                </c:pt>
                <c:pt idx="385">
                  <c:v>-34.91221142491824</c:v>
                </c:pt>
                <c:pt idx="386">
                  <c:v>-32.912620663596613</c:v>
                </c:pt>
                <c:pt idx="387">
                  <c:v>-20.728921120407136</c:v>
                </c:pt>
                <c:pt idx="388">
                  <c:v>-17.649296577550416</c:v>
                </c:pt>
                <c:pt idx="389">
                  <c:v>-14.601631977550053</c:v>
                </c:pt>
                <c:pt idx="390">
                  <c:v>-11.802273106763465</c:v>
                </c:pt>
                <c:pt idx="391">
                  <c:v>-9.2931830775503101</c:v>
                </c:pt>
                <c:pt idx="392">
                  <c:v>-6.7911386775501494</c:v>
                </c:pt>
                <c:pt idx="393">
                  <c:v>-4.7504384775501478</c:v>
                </c:pt>
                <c:pt idx="394">
                  <c:v>-3.4581364775501413</c:v>
                </c:pt>
                <c:pt idx="395">
                  <c:v>3.4950471335609157</c:v>
                </c:pt>
                <c:pt idx="396">
                  <c:v>5.3553091224495404</c:v>
                </c:pt>
                <c:pt idx="397">
                  <c:v>7.6012075224500961</c:v>
                </c:pt>
                <c:pt idx="398">
                  <c:v>9.740762022450177</c:v>
                </c:pt>
                <c:pt idx="399">
                  <c:v>12.019207222450035</c:v>
                </c:pt>
                <c:pt idx="400">
                  <c:v>13.873174022450286</c:v>
                </c:pt>
                <c:pt idx="401">
                  <c:v>16.431773922449928</c:v>
                </c:pt>
                <c:pt idx="402">
                  <c:v>18.38110438664765</c:v>
                </c:pt>
                <c:pt idx="403">
                  <c:v>20.362650795177416</c:v>
                </c:pt>
                <c:pt idx="404">
                  <c:v>26.241169311923688</c:v>
                </c:pt>
                <c:pt idx="405">
                  <c:v>26.552174622449996</c:v>
                </c:pt>
                <c:pt idx="406">
                  <c:v>26.536161222449813</c:v>
                </c:pt>
                <c:pt idx="407">
                  <c:v>26.038455222449592</c:v>
                </c:pt>
                <c:pt idx="408">
                  <c:v>24.828584533685692</c:v>
                </c:pt>
                <c:pt idx="409">
                  <c:v>23.255564422450135</c:v>
                </c:pt>
                <c:pt idx="410">
                  <c:v>22.019564522449997</c:v>
                </c:pt>
                <c:pt idx="411">
                  <c:v>11.114157560911476</c:v>
                </c:pt>
                <c:pt idx="412">
                  <c:v>8.7763436224501792</c:v>
                </c:pt>
                <c:pt idx="413">
                  <c:v>5.8351123224494756</c:v>
                </c:pt>
                <c:pt idx="414">
                  <c:v>2.6680360477024316</c:v>
                </c:pt>
                <c:pt idx="415">
                  <c:v>0.21528482244971769</c:v>
                </c:pt>
                <c:pt idx="416">
                  <c:v>-2.583119577550038</c:v>
                </c:pt>
                <c:pt idx="417">
                  <c:v>-4.9697890775496214</c:v>
                </c:pt>
                <c:pt idx="418">
                  <c:v>-6.6129908171727978</c:v>
                </c:pt>
                <c:pt idx="419">
                  <c:v>-13.626521412614949</c:v>
                </c:pt>
                <c:pt idx="420">
                  <c:v>-15.166603144216737</c:v>
                </c:pt>
                <c:pt idx="421">
                  <c:v>-16.386413977550113</c:v>
                </c:pt>
                <c:pt idx="422">
                  <c:v>-17.894403577549973</c:v>
                </c:pt>
                <c:pt idx="423">
                  <c:v>-19.371671077550133</c:v>
                </c:pt>
                <c:pt idx="424">
                  <c:v>-20.990199709873103</c:v>
                </c:pt>
                <c:pt idx="425">
                  <c:v>-23.095009477549823</c:v>
                </c:pt>
                <c:pt idx="426">
                  <c:v>-24.405056699772189</c:v>
                </c:pt>
                <c:pt idx="427">
                  <c:v>-33.633581746367575</c:v>
                </c:pt>
                <c:pt idx="428">
                  <c:v>-35.618316577550189</c:v>
                </c:pt>
                <c:pt idx="429">
                  <c:v>-37.948139377549737</c:v>
                </c:pt>
                <c:pt idx="430">
                  <c:v>-40.071637386640539</c:v>
                </c:pt>
                <c:pt idx="431">
                  <c:v>-41.958025977550136</c:v>
                </c:pt>
                <c:pt idx="432">
                  <c:v>-43.149309477550247</c:v>
                </c:pt>
                <c:pt idx="433">
                  <c:v>-43.649759290050085</c:v>
                </c:pt>
                <c:pt idx="434">
                  <c:v>-43.693199503866055</c:v>
                </c:pt>
                <c:pt idx="435">
                  <c:v>-42.928974659368365</c:v>
                </c:pt>
                <c:pt idx="436">
                  <c:v>-41.615244477549794</c:v>
                </c:pt>
                <c:pt idx="437">
                  <c:v>-39.805120877550252</c:v>
                </c:pt>
                <c:pt idx="438">
                  <c:v>-37.511737689671477</c:v>
                </c:pt>
                <c:pt idx="439">
                  <c:v>-35.666011377549964</c:v>
                </c:pt>
                <c:pt idx="440">
                  <c:v>-33.746243245227021</c:v>
                </c:pt>
                <c:pt idx="441">
                  <c:v>-32.99602347755004</c:v>
                </c:pt>
                <c:pt idx="442">
                  <c:v>-28.550408651463236</c:v>
                </c:pt>
                <c:pt idx="443">
                  <c:v>-27.600167877550092</c:v>
                </c:pt>
                <c:pt idx="444">
                  <c:v>-25.991802177550056</c:v>
                </c:pt>
                <c:pt idx="445">
                  <c:v>-24.93336607755046</c:v>
                </c:pt>
                <c:pt idx="446">
                  <c:v>-24.245995661224043</c:v>
                </c:pt>
                <c:pt idx="447">
                  <c:v>-23.134850777549939</c:v>
                </c:pt>
                <c:pt idx="448">
                  <c:v>-21.607225877550469</c:v>
                </c:pt>
                <c:pt idx="449">
                  <c:v>-19.935773177550089</c:v>
                </c:pt>
                <c:pt idx="450">
                  <c:v>-18.812546477550107</c:v>
                </c:pt>
                <c:pt idx="451">
                  <c:v>-10.609176477550108</c:v>
                </c:pt>
                <c:pt idx="452">
                  <c:v>-9.2290800129035517</c:v>
                </c:pt>
                <c:pt idx="453">
                  <c:v>-7.0270162449919802</c:v>
                </c:pt>
                <c:pt idx="454">
                  <c:v>-5.0122299775497652</c:v>
                </c:pt>
                <c:pt idx="455">
                  <c:v>-3.2217939775501643</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12.407919522449991</c:v>
                </c:pt>
                <c:pt idx="466">
                  <c:v>14.030412722449825</c:v>
                </c:pt>
                <c:pt idx="467">
                  <c:v>15.152470067904323</c:v>
                </c:pt>
                <c:pt idx="468">
                  <c:v>14.545745946692335</c:v>
                </c:pt>
                <c:pt idx="469">
                  <c:v>13.367789474831145</c:v>
                </c:pt>
                <c:pt idx="470">
                  <c:v>10.541515022449488</c:v>
                </c:pt>
                <c:pt idx="471">
                  <c:v>7.4396125123488179</c:v>
                </c:pt>
                <c:pt idx="472">
                  <c:v>4.8859974224497762</c:v>
                </c:pt>
                <c:pt idx="473">
                  <c:v>2.0554624224498337</c:v>
                </c:pt>
                <c:pt idx="474">
                  <c:v>0.25671182753487187</c:v>
                </c:pt>
                <c:pt idx="475">
                  <c:v>-14.090767310883479</c:v>
                </c:pt>
                <c:pt idx="476">
                  <c:v>-16.188698177550201</c:v>
                </c:pt>
                <c:pt idx="477">
                  <c:v>-18.441094777550433</c:v>
                </c:pt>
                <c:pt idx="478">
                  <c:v>-20.130329977549955</c:v>
                </c:pt>
                <c:pt idx="479">
                  <c:v>-21.743740661223583</c:v>
                </c:pt>
                <c:pt idx="480">
                  <c:v>-22.619266001359648</c:v>
                </c:pt>
                <c:pt idx="481">
                  <c:v>-27.509993830491485</c:v>
                </c:pt>
                <c:pt idx="482">
                  <c:v>-28.036994777550014</c:v>
                </c:pt>
                <c:pt idx="483">
                  <c:v>-28.328608277550096</c:v>
                </c:pt>
                <c:pt idx="484">
                  <c:v>-29.600770477550014</c:v>
                </c:pt>
                <c:pt idx="485">
                  <c:v>-31.409496707435061</c:v>
                </c:pt>
                <c:pt idx="486">
                  <c:v>-33.33930387755035</c:v>
                </c:pt>
                <c:pt idx="487">
                  <c:v>-35.678230277550014</c:v>
                </c:pt>
                <c:pt idx="488">
                  <c:v>-37.130279496417955</c:v>
                </c:pt>
                <c:pt idx="489">
                  <c:v>-43.110703510517595</c:v>
                </c:pt>
                <c:pt idx="490">
                  <c:v>-44.600214106416246</c:v>
                </c:pt>
                <c:pt idx="491">
                  <c:v>-45.742899277549576</c:v>
                </c:pt>
                <c:pt idx="492">
                  <c:v>-46.91747477755014</c:v>
                </c:pt>
                <c:pt idx="493">
                  <c:v>-48.813895277550401</c:v>
                </c:pt>
                <c:pt idx="494">
                  <c:v>-50.420706477550105</c:v>
                </c:pt>
                <c:pt idx="495">
                  <c:v>-51.639888677549905</c:v>
                </c:pt>
                <c:pt idx="496">
                  <c:v>-52.092236477550131</c:v>
                </c:pt>
                <c:pt idx="497">
                  <c:v>-55.374384372286848</c:v>
                </c:pt>
                <c:pt idx="498">
                  <c:v>-55.775520577550402</c:v>
                </c:pt>
                <c:pt idx="499">
                  <c:v>-56.170666777549997</c:v>
                </c:pt>
                <c:pt idx="500">
                  <c:v>-57.008770588661349</c:v>
                </c:pt>
                <c:pt idx="501">
                  <c:v>-58.201772077550316</c:v>
                </c:pt>
                <c:pt idx="502">
                  <c:v>-59.793716777550166</c:v>
                </c:pt>
                <c:pt idx="503">
                  <c:v>-61.70146077754984</c:v>
                </c:pt>
                <c:pt idx="504">
                  <c:v>-62.670266477550129</c:v>
                </c:pt>
                <c:pt idx="505">
                  <c:v>-67.888409086245787</c:v>
                </c:pt>
                <c:pt idx="506">
                  <c:v>-68.925021987753809</c:v>
                </c:pt>
                <c:pt idx="507">
                  <c:v>-70.546572777550267</c:v>
                </c:pt>
                <c:pt idx="508">
                  <c:v>-71.824963077549981</c:v>
                </c:pt>
                <c:pt idx="509">
                  <c:v>-72.630405377549948</c:v>
                </c:pt>
                <c:pt idx="510">
                  <c:v>-72.942335353954519</c:v>
                </c:pt>
                <c:pt idx="511">
                  <c:v>-72.770009777550086</c:v>
                </c:pt>
                <c:pt idx="512">
                  <c:v>-72.286242347115547</c:v>
                </c:pt>
                <c:pt idx="513">
                  <c:v>-68.606613242255975</c:v>
                </c:pt>
                <c:pt idx="514">
                  <c:v>-67.906879577549603</c:v>
                </c:pt>
                <c:pt idx="515">
                  <c:v>-65.561200435883265</c:v>
                </c:pt>
                <c:pt idx="516">
                  <c:v>-63.077870012903603</c:v>
                </c:pt>
                <c:pt idx="517">
                  <c:v>-60.851168777550313</c:v>
                </c:pt>
                <c:pt idx="518">
                  <c:v>-58.307459177550371</c:v>
                </c:pt>
                <c:pt idx="519">
                  <c:v>-55.742597577550242</c:v>
                </c:pt>
                <c:pt idx="520">
                  <c:v>-53.088997395917673</c:v>
                </c:pt>
                <c:pt idx="521">
                  <c:v>-51.346696477550104</c:v>
                </c:pt>
                <c:pt idx="522">
                  <c:v>-42.382336227549999</c:v>
                </c:pt>
                <c:pt idx="523">
                  <c:v>-39.63231837755017</c:v>
                </c:pt>
                <c:pt idx="524">
                  <c:v>-36.341698977549996</c:v>
                </c:pt>
                <c:pt idx="525">
                  <c:v>-33.626703447247294</c:v>
                </c:pt>
                <c:pt idx="526">
                  <c:v>-30.756682021028581</c:v>
                </c:pt>
                <c:pt idx="527">
                  <c:v>-28.598811977550234</c:v>
                </c:pt>
                <c:pt idx="528">
                  <c:v>-26.715374877550026</c:v>
                </c:pt>
                <c:pt idx="529">
                  <c:v>-24.748739577550179</c:v>
                </c:pt>
                <c:pt idx="530">
                  <c:v>-23.964066477550119</c:v>
                </c:pt>
                <c:pt idx="531">
                  <c:v>-18.037026477550143</c:v>
                </c:pt>
                <c:pt idx="532">
                  <c:v>-17.118334677550052</c:v>
                </c:pt>
                <c:pt idx="533">
                  <c:v>-14.958967777550153</c:v>
                </c:pt>
                <c:pt idx="534">
                  <c:v>-13.08308867755008</c:v>
                </c:pt>
                <c:pt idx="535">
                  <c:v>-11.551175477550288</c:v>
                </c:pt>
                <c:pt idx="536">
                  <c:v>-10.316465669469126</c:v>
                </c:pt>
                <c:pt idx="537">
                  <c:v>-9.2844192775501995</c:v>
                </c:pt>
                <c:pt idx="538">
                  <c:v>-8.3909921593683841</c:v>
                </c:pt>
                <c:pt idx="539">
                  <c:v>-9.8940239285306859</c:v>
                </c:pt>
                <c:pt idx="540">
                  <c:v>-10.571294640815637</c:v>
                </c:pt>
                <c:pt idx="541">
                  <c:v>-11.598857777549913</c:v>
                </c:pt>
                <c:pt idx="542">
                  <c:v>-12.736995277549941</c:v>
                </c:pt>
                <c:pt idx="543">
                  <c:v>-14.452616877550703</c:v>
                </c:pt>
                <c:pt idx="544">
                  <c:v>-17.026223952297556</c:v>
                </c:pt>
                <c:pt idx="545">
                  <c:v>-19.485538477550524</c:v>
                </c:pt>
                <c:pt idx="546">
                  <c:v>-21.971982921994794</c:v>
                </c:pt>
                <c:pt idx="547">
                  <c:v>-31.733283838660803</c:v>
                </c:pt>
                <c:pt idx="548">
                  <c:v>-32.830209742855899</c:v>
                </c:pt>
                <c:pt idx="549">
                  <c:v>-36.904743577550505</c:v>
                </c:pt>
                <c:pt idx="550">
                  <c:v>-39.610318577550551</c:v>
                </c:pt>
                <c:pt idx="551">
                  <c:v>-41.743291877550092</c:v>
                </c:pt>
                <c:pt idx="552">
                  <c:v>-44.590145972499656</c:v>
                </c:pt>
                <c:pt idx="553">
                  <c:v>-47.120269077549807</c:v>
                </c:pt>
                <c:pt idx="554">
                  <c:v>-49.024229377550256</c:v>
                </c:pt>
                <c:pt idx="555">
                  <c:v>-50.309426477550069</c:v>
                </c:pt>
                <c:pt idx="556">
                  <c:v>-55.008404939088422</c:v>
                </c:pt>
                <c:pt idx="557">
                  <c:v>-56.222988416325734</c:v>
                </c:pt>
                <c:pt idx="558">
                  <c:v>-57.937918977550368</c:v>
                </c:pt>
                <c:pt idx="559">
                  <c:v>-59.126972777550165</c:v>
                </c:pt>
                <c:pt idx="560">
                  <c:v>-60.266415777549966</c:v>
                </c:pt>
                <c:pt idx="561">
                  <c:v>-61.148592395917518</c:v>
                </c:pt>
                <c:pt idx="562">
                  <c:v>-61.97485887755019</c:v>
                </c:pt>
                <c:pt idx="563">
                  <c:v>-62.506837466560924</c:v>
                </c:pt>
                <c:pt idx="564">
                  <c:v>-61.930413204822784</c:v>
                </c:pt>
                <c:pt idx="565">
                  <c:v>-61.512738677550232</c:v>
                </c:pt>
                <c:pt idx="566">
                  <c:v>-61.057375559182503</c:v>
                </c:pt>
                <c:pt idx="567">
                  <c:v>-60.384221677550102</c:v>
                </c:pt>
                <c:pt idx="568">
                  <c:v>-59.995872077550217</c:v>
                </c:pt>
                <c:pt idx="569">
                  <c:v>-59.977125277550073</c:v>
                </c:pt>
                <c:pt idx="570">
                  <c:v>-60.22008117142795</c:v>
                </c:pt>
                <c:pt idx="571">
                  <c:v>-60.362360977550431</c:v>
                </c:pt>
                <c:pt idx="572">
                  <c:v>-60.410368651462825</c:v>
                </c:pt>
                <c:pt idx="573">
                  <c:v>-59.380045602550041</c:v>
                </c:pt>
                <c:pt idx="574">
                  <c:v>-58.291050477550051</c:v>
                </c:pt>
                <c:pt idx="575">
                  <c:v>-56.581443777549978</c:v>
                </c:pt>
                <c:pt idx="576">
                  <c:v>-54.748587954822803</c:v>
                </c:pt>
                <c:pt idx="577">
                  <c:v>-52.740781177550005</c:v>
                </c:pt>
                <c:pt idx="578">
                  <c:v>-50.772845477550192</c:v>
                </c:pt>
                <c:pt idx="579">
                  <c:v>-48.556299777550421</c:v>
                </c:pt>
                <c:pt idx="580">
                  <c:v>-47.380016477550114</c:v>
                </c:pt>
                <c:pt idx="581">
                  <c:v>-42.920735688076363</c:v>
                </c:pt>
                <c:pt idx="582">
                  <c:v>-41.833167077549604</c:v>
                </c:pt>
                <c:pt idx="583">
                  <c:v>-39.852605661223606</c:v>
                </c:pt>
                <c:pt idx="584">
                  <c:v>-37.46462717755027</c:v>
                </c:pt>
                <c:pt idx="585">
                  <c:v>-34.977283977550385</c:v>
                </c:pt>
                <c:pt idx="586">
                  <c:v>-32.88078787755024</c:v>
                </c:pt>
                <c:pt idx="587">
                  <c:v>-30.668476577550123</c:v>
                </c:pt>
                <c:pt idx="588">
                  <c:v>-29.046721834693148</c:v>
                </c:pt>
                <c:pt idx="589">
                  <c:v>-27.453169998677222</c:v>
                </c:pt>
                <c:pt idx="590">
                  <c:v>-20.552719124609126</c:v>
                </c:pt>
                <c:pt idx="591">
                  <c:v>-18.817630177549937</c:v>
                </c:pt>
                <c:pt idx="592">
                  <c:v>-17.01244387754992</c:v>
                </c:pt>
                <c:pt idx="593">
                  <c:v>-15.06978987754983</c:v>
                </c:pt>
                <c:pt idx="594">
                  <c:v>-13.224315048978802</c:v>
                </c:pt>
                <c:pt idx="595">
                  <c:v>-11.68316837754989</c:v>
                </c:pt>
                <c:pt idx="596">
                  <c:v>-10.100895477549869</c:v>
                </c:pt>
                <c:pt idx="597">
                  <c:v>-3.9359140160115382</c:v>
                </c:pt>
                <c:pt idx="598">
                  <c:v>-1.9967121341158258</c:v>
                </c:pt>
                <c:pt idx="599">
                  <c:v>2.4103822449745852E-2</c:v>
                </c:pt>
                <c:pt idx="600">
                  <c:v>2.8588378081641679</c:v>
                </c:pt>
                <c:pt idx="601">
                  <c:v>5.1210400224501029</c:v>
                </c:pt>
                <c:pt idx="602">
                  <c:v>7.2252823224498854</c:v>
                </c:pt>
                <c:pt idx="603">
                  <c:v>10.235154022449677</c:v>
                </c:pt>
                <c:pt idx="604">
                  <c:v>12.45549232244961</c:v>
                </c:pt>
                <c:pt idx="605">
                  <c:v>13.147353522449887</c:v>
                </c:pt>
                <c:pt idx="606">
                  <c:v>20.738039001902017</c:v>
                </c:pt>
                <c:pt idx="607">
                  <c:v>22.90705602244973</c:v>
                </c:pt>
                <c:pt idx="608">
                  <c:v>24.749368622449737</c:v>
                </c:pt>
                <c:pt idx="609">
                  <c:v>26.730562822449734</c:v>
                </c:pt>
                <c:pt idx="610">
                  <c:v>28.231350822449578</c:v>
                </c:pt>
                <c:pt idx="611">
                  <c:v>29.757014022449908</c:v>
                </c:pt>
                <c:pt idx="612">
                  <c:v>30.900810543726571</c:v>
                </c:pt>
                <c:pt idx="613">
                  <c:v>31.649723522450216</c:v>
                </c:pt>
                <c:pt idx="614">
                  <c:v>31.645411222449887</c:v>
                </c:pt>
                <c:pt idx="615">
                  <c:v>31.538340822449783</c:v>
                </c:pt>
                <c:pt idx="616">
                  <c:v>31.221898722449666</c:v>
                </c:pt>
                <c:pt idx="617">
                  <c:v>30.521773022449089</c:v>
                </c:pt>
                <c:pt idx="618">
                  <c:v>29.051590971429587</c:v>
                </c:pt>
                <c:pt idx="619">
                  <c:v>27.404962722450119</c:v>
                </c:pt>
                <c:pt idx="620">
                  <c:v>25.770134935493239</c:v>
                </c:pt>
                <c:pt idx="621">
                  <c:v>19.102527272450029</c:v>
                </c:pt>
                <c:pt idx="622">
                  <c:v>18.092271522449693</c:v>
                </c:pt>
                <c:pt idx="623">
                  <c:v>15.975078622449672</c:v>
                </c:pt>
                <c:pt idx="624">
                  <c:v>14.086074951021402</c:v>
                </c:pt>
                <c:pt idx="625">
                  <c:v>11.904937022449621</c:v>
                </c:pt>
                <c:pt idx="626">
                  <c:v>9.6855869224502591</c:v>
                </c:pt>
                <c:pt idx="627">
                  <c:v>7.1143601224498259</c:v>
                </c:pt>
                <c:pt idx="628">
                  <c:v>4.7598780224499535</c:v>
                </c:pt>
                <c:pt idx="629">
                  <c:v>3.5655668557833744</c:v>
                </c:pt>
                <c:pt idx="630">
                  <c:v>-3.0153339017923892</c:v>
                </c:pt>
                <c:pt idx="631">
                  <c:v>-4.4719182775505981</c:v>
                </c:pt>
                <c:pt idx="632">
                  <c:v>-6.5476137775503105</c:v>
                </c:pt>
                <c:pt idx="633">
                  <c:v>-8.4992228775501211</c:v>
                </c:pt>
                <c:pt idx="634">
                  <c:v>-10.484866077550322</c:v>
                </c:pt>
                <c:pt idx="635">
                  <c:v>-12.099964958563167</c:v>
                </c:pt>
                <c:pt idx="636">
                  <c:v>-13.741889232652198</c:v>
                </c:pt>
                <c:pt idx="637">
                  <c:v>-20.273619277550054</c:v>
                </c:pt>
                <c:pt idx="638">
                  <c:v>-23.167900277550217</c:v>
                </c:pt>
                <c:pt idx="639">
                  <c:v>-25.748417277550132</c:v>
                </c:pt>
                <c:pt idx="640">
                  <c:v>-28.29067477754986</c:v>
                </c:pt>
                <c:pt idx="641">
                  <c:v>-30.483129334693178</c:v>
                </c:pt>
                <c:pt idx="642">
                  <c:v>-32.728651777550482</c:v>
                </c:pt>
                <c:pt idx="643">
                  <c:v>-34.587145377550229</c:v>
                </c:pt>
                <c:pt idx="644">
                  <c:v>-36.046124277550717</c:v>
                </c:pt>
                <c:pt idx="645">
                  <c:v>-36.645814255327956</c:v>
                </c:pt>
                <c:pt idx="646">
                  <c:v>-38.333634554473193</c:v>
                </c:pt>
                <c:pt idx="647">
                  <c:v>-38.211257466561122</c:v>
                </c:pt>
                <c:pt idx="648">
                  <c:v>-37.861865240436671</c:v>
                </c:pt>
                <c:pt idx="649">
                  <c:v>-37.442543677549992</c:v>
                </c:pt>
                <c:pt idx="650">
                  <c:v>-37.132277577549957</c:v>
                </c:pt>
                <c:pt idx="651">
                  <c:v>-36.846825871489244</c:v>
                </c:pt>
                <c:pt idx="652">
                  <c:v>-36.141328977549932</c:v>
                </c:pt>
                <c:pt idx="653">
                  <c:v>-35.187954436733804</c:v>
                </c:pt>
                <c:pt idx="654">
                  <c:v>-34.447459810883473</c:v>
                </c:pt>
                <c:pt idx="655">
                  <c:v>-28.432688184867089</c:v>
                </c:pt>
                <c:pt idx="656">
                  <c:v>-27.157912077549923</c:v>
                </c:pt>
                <c:pt idx="657">
                  <c:v>-25.328029077549687</c:v>
                </c:pt>
                <c:pt idx="658">
                  <c:v>-23.767900177550274</c:v>
                </c:pt>
                <c:pt idx="659">
                  <c:v>-21.794724303637082</c:v>
                </c:pt>
                <c:pt idx="660">
                  <c:v>-20.33381539059426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14.751860722450058</c:v>
                </c:pt>
                <c:pt idx="676">
                  <c:v>16.529061422449708</c:v>
                </c:pt>
                <c:pt idx="677">
                  <c:v>17.665328318368182</c:v>
                </c:pt>
                <c:pt idx="678">
                  <c:v>18.809087322449876</c:v>
                </c:pt>
                <c:pt idx="679">
                  <c:v>20.009419322449816</c:v>
                </c:pt>
                <c:pt idx="680">
                  <c:v>20.74356486860389</c:v>
                </c:pt>
                <c:pt idx="681">
                  <c:v>25.552162972999007</c:v>
                </c:pt>
                <c:pt idx="682">
                  <c:v>26.334040022450196</c:v>
                </c:pt>
                <c:pt idx="683">
                  <c:v>27.250594440816577</c:v>
                </c:pt>
                <c:pt idx="684">
                  <c:v>28.2821057224497</c:v>
                </c:pt>
                <c:pt idx="685">
                  <c:v>29.167319822450025</c:v>
                </c:pt>
                <c:pt idx="686">
                  <c:v>29.999539222450284</c:v>
                </c:pt>
                <c:pt idx="687">
                  <c:v>30.629112158813342</c:v>
                </c:pt>
                <c:pt idx="688">
                  <c:v>32.367894453005412</c:v>
                </c:pt>
                <c:pt idx="689">
                  <c:v>32.855814970747744</c:v>
                </c:pt>
                <c:pt idx="690">
                  <c:v>33.166552055449898</c:v>
                </c:pt>
                <c:pt idx="691">
                  <c:v>32.872701312049898</c:v>
                </c:pt>
                <c:pt idx="692">
                  <c:v>32.415981200849885</c:v>
                </c:pt>
                <c:pt idx="693">
                  <c:v>175.88121807555004</c:v>
                </c:pt>
                <c:pt idx="694">
                  <c:v>31.218982195919153</c:v>
                </c:pt>
                <c:pt idx="695">
                  <c:v>30.618362897449543</c:v>
                </c:pt>
                <c:pt idx="696">
                  <c:v>27.84566892785503</c:v>
                </c:pt>
                <c:pt idx="697">
                  <c:v>26.738594422449786</c:v>
                </c:pt>
                <c:pt idx="698">
                  <c:v>25.198672822449929</c:v>
                </c:pt>
                <c:pt idx="699">
                  <c:v>23.744645893583723</c:v>
                </c:pt>
                <c:pt idx="700">
                  <c:v>22.518185522449954</c:v>
                </c:pt>
                <c:pt idx="701">
                  <c:v>22.077617222449788</c:v>
                </c:pt>
                <c:pt idx="702">
                  <c:v>22.139555422449952</c:v>
                </c:pt>
                <c:pt idx="703">
                  <c:v>22.277844422449991</c:v>
                </c:pt>
                <c:pt idx="704">
                  <c:v>22.31587502244939</c:v>
                </c:pt>
                <c:pt idx="705">
                  <c:v>22.000184392015314</c:v>
                </c:pt>
                <c:pt idx="706">
                  <c:v>21.864230022449732</c:v>
                </c:pt>
                <c:pt idx="707">
                  <c:v>21.706324522449528</c:v>
                </c:pt>
                <c:pt idx="708">
                  <c:v>21.467295971429298</c:v>
                </c:pt>
                <c:pt idx="709">
                  <c:v>20.927283022450041</c:v>
                </c:pt>
                <c:pt idx="710">
                  <c:v>20.186669022449763</c:v>
                </c:pt>
                <c:pt idx="711">
                  <c:v>18.976794905428587</c:v>
                </c:pt>
                <c:pt idx="712">
                  <c:v>14.895913792720165</c:v>
                </c:pt>
                <c:pt idx="713">
                  <c:v>14.317015481213247</c:v>
                </c:pt>
                <c:pt idx="714">
                  <c:v>13.575865322449747</c:v>
                </c:pt>
                <c:pt idx="715">
                  <c:v>13.302942922450002</c:v>
                </c:pt>
                <c:pt idx="716">
                  <c:v>13.335886022449962</c:v>
                </c:pt>
                <c:pt idx="717">
                  <c:v>13.730342222449593</c:v>
                </c:pt>
                <c:pt idx="718">
                  <c:v>14.639764134694499</c:v>
                </c:pt>
                <c:pt idx="719">
                  <c:v>15.673363122449896</c:v>
                </c:pt>
                <c:pt idx="720">
                  <c:v>16.184849404802861</c:v>
                </c:pt>
                <c:pt idx="721">
                  <c:v>22.466245129592863</c:v>
                </c:pt>
                <c:pt idx="722">
                  <c:v>24.340214922450031</c:v>
                </c:pt>
                <c:pt idx="723">
                  <c:v>26.858625222450179</c:v>
                </c:pt>
                <c:pt idx="724">
                  <c:v>29.065706073470334</c:v>
                </c:pt>
                <c:pt idx="725">
                  <c:v>172.45350769724993</c:v>
                </c:pt>
                <c:pt idx="726">
                  <c:v>34.717769283449876</c:v>
                </c:pt>
                <c:pt idx="727">
                  <c:v>38.005078176449899</c:v>
                </c:pt>
                <c:pt idx="728">
                  <c:v>41.096046338449888</c:v>
                </c:pt>
                <c:pt idx="729">
                  <c:v>43.851191442739747</c:v>
                </c:pt>
                <c:pt idx="730">
                  <c:v>46.874126522449878</c:v>
                </c:pt>
                <c:pt idx="731">
                  <c:v>57.130627334949899</c:v>
                </c:pt>
                <c:pt idx="732">
                  <c:v>59.557008792449899</c:v>
                </c:pt>
                <c:pt idx="733">
                  <c:v>61.65491559244991</c:v>
                </c:pt>
                <c:pt idx="734">
                  <c:v>63.548997498353501</c:v>
                </c:pt>
                <c:pt idx="735">
                  <c:v>65.774667604924133</c:v>
                </c:pt>
                <c:pt idx="736">
                  <c:v>66.598088881145543</c:v>
                </c:pt>
                <c:pt idx="737">
                  <c:v>64.798273597449878</c:v>
                </c:pt>
                <c:pt idx="738">
                  <c:v>63.100422292449906</c:v>
                </c:pt>
                <c:pt idx="739">
                  <c:v>61.260801991837674</c:v>
                </c:pt>
                <c:pt idx="740">
                  <c:v>58.623475032449896</c:v>
                </c:pt>
                <c:pt idx="741">
                  <c:v>55.886874202449896</c:v>
                </c:pt>
                <c:pt idx="742">
                  <c:v>52.35169349244984</c:v>
                </c:pt>
                <c:pt idx="743">
                  <c:v>49.360817922449911</c:v>
                </c:pt>
                <c:pt idx="744">
                  <c:v>45.592818769872551</c:v>
                </c:pt>
                <c:pt idx="745">
                  <c:v>43.156097522449876</c:v>
                </c:pt>
                <c:pt idx="746">
                  <c:v>33.808783753358959</c:v>
                </c:pt>
                <c:pt idx="747">
                  <c:v>-87.514044723209935</c:v>
                </c:pt>
                <c:pt idx="748">
                  <c:v>28.457729422450114</c:v>
                </c:pt>
                <c:pt idx="749">
                  <c:v>25.80022662245003</c:v>
                </c:pt>
                <c:pt idx="750">
                  <c:v>23.471079222450015</c:v>
                </c:pt>
                <c:pt idx="751">
                  <c:v>21.694665359184263</c:v>
                </c:pt>
                <c:pt idx="752">
                  <c:v>18.826857022449229</c:v>
                </c:pt>
                <c:pt idx="753">
                  <c:v>16.575502222450012</c:v>
                </c:pt>
                <c:pt idx="754">
                  <c:v>14.466916201021242</c:v>
                </c:pt>
                <c:pt idx="755">
                  <c:v>9.3029582843547303</c:v>
                </c:pt>
                <c:pt idx="756">
                  <c:v>8.2385121224498015</c:v>
                </c:pt>
                <c:pt idx="757">
                  <c:v>6.9839772224500223</c:v>
                </c:pt>
                <c:pt idx="758">
                  <c:v>6.0103965836743516</c:v>
                </c:pt>
                <c:pt idx="759">
                  <c:v>5.0776923224499075</c:v>
                </c:pt>
                <c:pt idx="760">
                  <c:v>4.6863800224501517</c:v>
                </c:pt>
                <c:pt idx="761">
                  <c:v>4.7568005224496517</c:v>
                </c:pt>
                <c:pt idx="762">
                  <c:v>5.223853952557505</c:v>
                </c:pt>
                <c:pt idx="763">
                  <c:v>9.4299147345709287</c:v>
                </c:pt>
                <c:pt idx="764">
                  <c:v>11.595345293283264</c:v>
                </c:pt>
                <c:pt idx="765">
                  <c:v>13.928472822450232</c:v>
                </c:pt>
                <c:pt idx="766">
                  <c:v>16.726862422449678</c:v>
                </c:pt>
                <c:pt idx="767">
                  <c:v>19.454049722450037</c:v>
                </c:pt>
                <c:pt idx="768">
                  <c:v>21.915139722449766</c:v>
                </c:pt>
                <c:pt idx="769">
                  <c:v>24.227365122449875</c:v>
                </c:pt>
                <c:pt idx="770">
                  <c:v>27.418482373024766</c:v>
                </c:pt>
                <c:pt idx="771">
                  <c:v>36.530449572449875</c:v>
                </c:pt>
                <c:pt idx="772">
                  <c:v>39.046652920449894</c:v>
                </c:pt>
                <c:pt idx="773">
                  <c:v>41.734305192449916</c:v>
                </c:pt>
                <c:pt idx="774">
                  <c:v>43.768663407449893</c:v>
                </c:pt>
                <c:pt idx="775">
                  <c:v>45.304285022449896</c:v>
                </c:pt>
                <c:pt idx="776">
                  <c:v>46.792385349610385</c:v>
                </c:pt>
                <c:pt idx="777">
                  <c:v>47.830286532449875</c:v>
                </c:pt>
                <c:pt idx="778">
                  <c:v>48.746919491199883</c:v>
                </c:pt>
                <c:pt idx="779">
                  <c:v>54.153431732976202</c:v>
                </c:pt>
                <c:pt idx="780">
                  <c:v>54.978867052449885</c:v>
                </c:pt>
                <c:pt idx="781">
                  <c:v>55.659022722449862</c:v>
                </c:pt>
                <c:pt idx="782">
                  <c:v>56.220969625542651</c:v>
                </c:pt>
                <c:pt idx="783">
                  <c:v>56.812026642449922</c:v>
                </c:pt>
                <c:pt idx="784">
                  <c:v>57.189475952449911</c:v>
                </c:pt>
                <c:pt idx="785">
                  <c:v>57.980554552449874</c:v>
                </c:pt>
                <c:pt idx="786">
                  <c:v>58.629043152449853</c:v>
                </c:pt>
                <c:pt idx="787">
                  <c:v>58.903032677211797</c:v>
                </c:pt>
                <c:pt idx="788">
                  <c:v>56.937283637834454</c:v>
                </c:pt>
                <c:pt idx="789">
                  <c:v>54.598850702449894</c:v>
                </c:pt>
                <c:pt idx="790">
                  <c:v>51.755702992449891</c:v>
                </c:pt>
                <c:pt idx="791">
                  <c:v>48.848837552449865</c:v>
                </c:pt>
                <c:pt idx="792">
                  <c:v>45.269057832449896</c:v>
                </c:pt>
                <c:pt idx="793">
                  <c:v>42.388956042858062</c:v>
                </c:pt>
                <c:pt idx="794">
                  <c:v>39.587395688754235</c:v>
                </c:pt>
                <c:pt idx="795">
                  <c:v>28.682705417186831</c:v>
                </c:pt>
                <c:pt idx="796">
                  <c:v>25.99637162244958</c:v>
                </c:pt>
                <c:pt idx="797">
                  <c:v>23.931734022450399</c:v>
                </c:pt>
                <c:pt idx="798">
                  <c:v>21.96428002245014</c:v>
                </c:pt>
                <c:pt idx="799">
                  <c:v>20.308015996676691</c:v>
                </c:pt>
                <c:pt idx="800">
                  <c:v>18.455613522449898</c:v>
                </c:pt>
                <c:pt idx="801">
                  <c:v>16.997433087667467</c:v>
                </c:pt>
                <c:pt idx="802">
                  <c:v>12.369357035963821</c:v>
                </c:pt>
                <c:pt idx="803">
                  <c:v>11.613113322449891</c:v>
                </c:pt>
                <c:pt idx="804">
                  <c:v>9.7890698489805708</c:v>
                </c:pt>
                <c:pt idx="805">
                  <c:v>8.6246217224500779</c:v>
                </c:pt>
                <c:pt idx="806">
                  <c:v>7.8199150224494058</c:v>
                </c:pt>
                <c:pt idx="807">
                  <c:v>6.8057000224497699</c:v>
                </c:pt>
                <c:pt idx="808">
                  <c:v>5.9102904224497212</c:v>
                </c:pt>
                <c:pt idx="809">
                  <c:v>5.317945171934495</c:v>
                </c:pt>
                <c:pt idx="810">
                  <c:v>5.0131185224497852</c:v>
                </c:pt>
                <c:pt idx="811">
                  <c:v>4.9351580679043821</c:v>
                </c:pt>
                <c:pt idx="812">
                  <c:v>5.3272043224494867</c:v>
                </c:pt>
                <c:pt idx="813">
                  <c:v>6.0505781224500481</c:v>
                </c:pt>
                <c:pt idx="814">
                  <c:v>6.8983015224496569</c:v>
                </c:pt>
                <c:pt idx="815">
                  <c:v>7.8865318224501095</c:v>
                </c:pt>
                <c:pt idx="816">
                  <c:v>8.8015898111096735</c:v>
                </c:pt>
                <c:pt idx="817">
                  <c:v>9.7823317224498112</c:v>
                </c:pt>
                <c:pt idx="818">
                  <c:v>10.769158022449885</c:v>
                </c:pt>
                <c:pt idx="819">
                  <c:v>11.452172218102112</c:v>
                </c:pt>
                <c:pt idx="820">
                  <c:v>14.299474452682404</c:v>
                </c:pt>
                <c:pt idx="821">
                  <c:v>14.965416222449599</c:v>
                </c:pt>
                <c:pt idx="822">
                  <c:v>15.953300647450449</c:v>
                </c:pt>
                <c:pt idx="823">
                  <c:v>17.18690172244991</c:v>
                </c:pt>
                <c:pt idx="824">
                  <c:v>18.170814122449695</c:v>
                </c:pt>
                <c:pt idx="825">
                  <c:v>19.406122422449833</c:v>
                </c:pt>
                <c:pt idx="826">
                  <c:v>20.511457622449917</c:v>
                </c:pt>
                <c:pt idx="827">
                  <c:v>21.386434862656444</c:v>
                </c:pt>
                <c:pt idx="828">
                  <c:v>22.10040685578317</c:v>
                </c:pt>
                <c:pt idx="829">
                  <c:v>24.577974772449728</c:v>
                </c:pt>
                <c:pt idx="830">
                  <c:v>25.442830522449782</c:v>
                </c:pt>
                <c:pt idx="831">
                  <c:v>26.523462522449989</c:v>
                </c:pt>
                <c:pt idx="832">
                  <c:v>27.330723422449616</c:v>
                </c:pt>
                <c:pt idx="833">
                  <c:v>28.169494835581318</c:v>
                </c:pt>
                <c:pt idx="834">
                  <c:v>28.823828726531509</c:v>
                </c:pt>
                <c:pt idx="835">
                  <c:v>29.424112122449991</c:v>
                </c:pt>
                <c:pt idx="836">
                  <c:v>29.783626922449926</c:v>
                </c:pt>
                <c:pt idx="837">
                  <c:v>29.963838522449777</c:v>
                </c:pt>
                <c:pt idx="838">
                  <c:v>30.5979279486792</c:v>
                </c:pt>
                <c:pt idx="839">
                  <c:v>30.467090269437989</c:v>
                </c:pt>
                <c:pt idx="840">
                  <c:v>30.177778898794465</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23.311219722449927</c:v>
                </c:pt>
                <c:pt idx="849">
                  <c:v>22.090711122449903</c:v>
                </c:pt>
                <c:pt idx="850">
                  <c:v>21.219139501830924</c:v>
                </c:pt>
                <c:pt idx="851">
                  <c:v>19.992773722449527</c:v>
                </c:pt>
                <c:pt idx="852">
                  <c:v>18.821005322449913</c:v>
                </c:pt>
                <c:pt idx="853">
                  <c:v>17.825848522449718</c:v>
                </c:pt>
                <c:pt idx="854">
                  <c:v>17.070426080589606</c:v>
                </c:pt>
                <c:pt idx="855">
                  <c:v>9.6465764954228028</c:v>
                </c:pt>
                <c:pt idx="856">
                  <c:v>8.6889383224498999</c:v>
                </c:pt>
                <c:pt idx="857">
                  <c:v>7.5078948224497957</c:v>
                </c:pt>
                <c:pt idx="858">
                  <c:v>6.5607581224494709</c:v>
                </c:pt>
                <c:pt idx="859">
                  <c:v>5.9945657951768974</c:v>
                </c:pt>
                <c:pt idx="860">
                  <c:v>2.5592624113387767</c:v>
                </c:pt>
                <c:pt idx="861">
                  <c:v>2.7875938224496242</c:v>
                </c:pt>
                <c:pt idx="862">
                  <c:v>3.2027013224498262</c:v>
                </c:pt>
                <c:pt idx="863">
                  <c:v>3.764761522449676</c:v>
                </c:pt>
                <c:pt idx="864">
                  <c:v>4.6796601891167331</c:v>
                </c:pt>
                <c:pt idx="865">
                  <c:v>5.5221015821510662</c:v>
                </c:pt>
                <c:pt idx="866">
                  <c:v>10.115715397449637</c:v>
                </c:pt>
                <c:pt idx="867">
                  <c:v>10.758749822449975</c:v>
                </c:pt>
                <c:pt idx="868">
                  <c:v>12.227453122450211</c:v>
                </c:pt>
                <c:pt idx="869">
                  <c:v>13.716670622449925</c:v>
                </c:pt>
                <c:pt idx="870">
                  <c:v>15.203631563686972</c:v>
                </c:pt>
                <c:pt idx="871">
                  <c:v>16.897063017399184</c:v>
                </c:pt>
                <c:pt idx="872">
                  <c:v>21.242035627712792</c:v>
                </c:pt>
                <c:pt idx="873">
                  <c:v>22.473394322449487</c:v>
                </c:pt>
                <c:pt idx="874">
                  <c:v>23.676186222450191</c:v>
                </c:pt>
                <c:pt idx="875">
                  <c:v>24.55556857399651</c:v>
                </c:pt>
                <c:pt idx="876">
                  <c:v>25.134580522449518</c:v>
                </c:pt>
                <c:pt idx="877">
                  <c:v>25.626937522449992</c:v>
                </c:pt>
                <c:pt idx="878">
                  <c:v>26.165398022449978</c:v>
                </c:pt>
                <c:pt idx="879">
                  <c:v>26.119831607556293</c:v>
                </c:pt>
                <c:pt idx="880">
                  <c:v>16.855048727929294</c:v>
                </c:pt>
                <c:pt idx="881">
                  <c:v>14.678025522449929</c:v>
                </c:pt>
                <c:pt idx="882">
                  <c:v>12.276711822449926</c:v>
                </c:pt>
                <c:pt idx="883">
                  <c:v>9.9755034193571852</c:v>
                </c:pt>
                <c:pt idx="884">
                  <c:v>4.2894402916803944</c:v>
                </c:pt>
                <c:pt idx="885">
                  <c:v>3.1817259224499432</c:v>
                </c:pt>
                <c:pt idx="886">
                  <c:v>2.0056957224495875</c:v>
                </c:pt>
                <c:pt idx="887">
                  <c:v>0.85578052244963509</c:v>
                </c:pt>
                <c:pt idx="888">
                  <c:v>-0.7132220619656946</c:v>
                </c:pt>
                <c:pt idx="889">
                  <c:v>-3.419126977550178</c:v>
                </c:pt>
                <c:pt idx="890">
                  <c:v>-5.7762319775501698</c:v>
                </c:pt>
                <c:pt idx="891">
                  <c:v>-6.7452706775503373</c:v>
                </c:pt>
                <c:pt idx="892">
                  <c:v>-7.1449579061213875</c:v>
                </c:pt>
                <c:pt idx="893">
                  <c:v>-4.9868982275499718</c:v>
                </c:pt>
                <c:pt idx="894">
                  <c:v>-3.6962718459712112</c:v>
                </c:pt>
                <c:pt idx="895">
                  <c:v>-1.3967717775500148</c:v>
                </c:pt>
                <c:pt idx="896">
                  <c:v>1.1490057224506529</c:v>
                </c:pt>
                <c:pt idx="897">
                  <c:v>5.6623923224497883</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12.820724122450169</c:v>
                </c:pt>
                <c:pt idx="4">
                  <c:v>12.820481522449917</c:v>
                </c:pt>
                <c:pt idx="5">
                  <c:v>12.818057822450182</c:v>
                </c:pt>
                <c:pt idx="6">
                  <c:v>12.817196622450099</c:v>
                </c:pt>
                <c:pt idx="7">
                  <c:v>12.81635452244965</c:v>
                </c:pt>
                <c:pt idx="8">
                  <c:v>12.815628522449829</c:v>
                </c:pt>
                <c:pt idx="9">
                  <c:v>12.813735622449748</c:v>
                </c:pt>
                <c:pt idx="10">
                  <c:v>12.812239886085969</c:v>
                </c:pt>
                <c:pt idx="11">
                  <c:v>12.763870222449984</c:v>
                </c:pt>
                <c:pt idx="12">
                  <c:v>12.289853322450451</c:v>
                </c:pt>
                <c:pt idx="13">
                  <c:v>11.646167522450213</c:v>
                </c:pt>
                <c:pt idx="14">
                  <c:v>11.34735862245045</c:v>
                </c:pt>
                <c:pt idx="15">
                  <c:v>11.337150722450048</c:v>
                </c:pt>
                <c:pt idx="16">
                  <c:v>11.146916622450103</c:v>
                </c:pt>
                <c:pt idx="17">
                  <c:v>10.580229822449866</c:v>
                </c:pt>
                <c:pt idx="18">
                  <c:v>9.9595378224497395</c:v>
                </c:pt>
                <c:pt idx="19">
                  <c:v>9.556426073470254</c:v>
                </c:pt>
                <c:pt idx="20">
                  <c:v>9.8687042224498533</c:v>
                </c:pt>
                <c:pt idx="21">
                  <c:v>10.773644322449716</c:v>
                </c:pt>
                <c:pt idx="22">
                  <c:v>11.318253222449552</c:v>
                </c:pt>
                <c:pt idx="23">
                  <c:v>11.726441502248267</c:v>
                </c:pt>
                <c:pt idx="24">
                  <c:v>12.906205622450358</c:v>
                </c:pt>
                <c:pt idx="25">
                  <c:v>13.853012022449864</c:v>
                </c:pt>
                <c:pt idx="26">
                  <c:v>14.204095822449947</c:v>
                </c:pt>
                <c:pt idx="27">
                  <c:v>14.103905422449568</c:v>
                </c:pt>
                <c:pt idx="28">
                  <c:v>13.675355441641925</c:v>
                </c:pt>
                <c:pt idx="29">
                  <c:v>13.106920922449973</c:v>
                </c:pt>
                <c:pt idx="30">
                  <c:v>12.587681222449964</c:v>
                </c:pt>
                <c:pt idx="31">
                  <c:v>12.180014622450155</c:v>
                </c:pt>
                <c:pt idx="32">
                  <c:v>12.127282903893185</c:v>
                </c:pt>
                <c:pt idx="33">
                  <c:v>13.024268322449553</c:v>
                </c:pt>
                <c:pt idx="34">
                  <c:v>14.861231122450221</c:v>
                </c:pt>
                <c:pt idx="35">
                  <c:v>16.844365122449897</c:v>
                </c:pt>
                <c:pt idx="36">
                  <c:v>19.451477022450529</c:v>
                </c:pt>
                <c:pt idx="37">
                  <c:v>21.295872022449579</c:v>
                </c:pt>
                <c:pt idx="38">
                  <c:v>23.061509122449849</c:v>
                </c:pt>
                <c:pt idx="39">
                  <c:v>24.341302622449774</c:v>
                </c:pt>
                <c:pt idx="40">
                  <c:v>25.153920322449533</c:v>
                </c:pt>
                <c:pt idx="41">
                  <c:v>25.498733022450118</c:v>
                </c:pt>
                <c:pt idx="42">
                  <c:v>25.495716122449799</c:v>
                </c:pt>
                <c:pt idx="43">
                  <c:v>24.796547622449989</c:v>
                </c:pt>
                <c:pt idx="44">
                  <c:v>23.25351442244969</c:v>
                </c:pt>
                <c:pt idx="45">
                  <c:v>21.096190222449849</c:v>
                </c:pt>
                <c:pt idx="46">
                  <c:v>18.284632922449781</c:v>
                </c:pt>
                <c:pt idx="47">
                  <c:v>15.260740422449629</c:v>
                </c:pt>
                <c:pt idx="48">
                  <c:v>11.776754822449874</c:v>
                </c:pt>
                <c:pt idx="49">
                  <c:v>8.2584143387762534</c:v>
                </c:pt>
                <c:pt idx="50">
                  <c:v>5.003902622449715</c:v>
                </c:pt>
                <c:pt idx="51">
                  <c:v>1.735817422449685</c:v>
                </c:pt>
                <c:pt idx="52">
                  <c:v>-1.5029757775500623</c:v>
                </c:pt>
                <c:pt idx="53">
                  <c:v>-4.5069584775497713</c:v>
                </c:pt>
                <c:pt idx="54">
                  <c:v>-6.7810040285711182</c:v>
                </c:pt>
                <c:pt idx="55">
                  <c:v>-8.916768977549939</c:v>
                </c:pt>
                <c:pt idx="56">
                  <c:v>-10.282875677550038</c:v>
                </c:pt>
                <c:pt idx="57">
                  <c:v>-11.325594577550056</c:v>
                </c:pt>
                <c:pt idx="58">
                  <c:v>-12.231290677550387</c:v>
                </c:pt>
                <c:pt idx="59">
                  <c:v>-12.072993477550455</c:v>
                </c:pt>
                <c:pt idx="60">
                  <c:v>-11.279745277550404</c:v>
                </c:pt>
                <c:pt idx="61">
                  <c:v>-9.9332873775501582</c:v>
                </c:pt>
                <c:pt idx="62">
                  <c:v>-8.6573345626566471</c:v>
                </c:pt>
                <c:pt idx="63">
                  <c:v>-6.8036941775502822</c:v>
                </c:pt>
                <c:pt idx="64">
                  <c:v>-4.1191217775505304</c:v>
                </c:pt>
                <c:pt idx="65">
                  <c:v>-1.6825280775501312</c:v>
                </c:pt>
                <c:pt idx="66">
                  <c:v>1.7141142440997612</c:v>
                </c:pt>
                <c:pt idx="67">
                  <c:v>4.4402388224498583</c:v>
                </c:pt>
                <c:pt idx="68">
                  <c:v>7.4037148224495297</c:v>
                </c:pt>
                <c:pt idx="69">
                  <c:v>10.43389062244947</c:v>
                </c:pt>
                <c:pt idx="70">
                  <c:v>13.060770622450235</c:v>
                </c:pt>
                <c:pt idx="71">
                  <c:v>16.345534450285264</c:v>
                </c:pt>
                <c:pt idx="72">
                  <c:v>18.338436022449713</c:v>
                </c:pt>
                <c:pt idx="73">
                  <c:v>20.380337222449974</c:v>
                </c:pt>
                <c:pt idx="74">
                  <c:v>21.441648322449822</c:v>
                </c:pt>
                <c:pt idx="75">
                  <c:v>21.669316099769347</c:v>
                </c:pt>
                <c:pt idx="76">
                  <c:v>21.067913422449443</c:v>
                </c:pt>
                <c:pt idx="77">
                  <c:v>19.981659922449779</c:v>
                </c:pt>
                <c:pt idx="78">
                  <c:v>17.946738622449651</c:v>
                </c:pt>
                <c:pt idx="79">
                  <c:v>15.490508470903052</c:v>
                </c:pt>
                <c:pt idx="80">
                  <c:v>12.336377322449863</c:v>
                </c:pt>
                <c:pt idx="81">
                  <c:v>8.1185972224498926</c:v>
                </c:pt>
                <c:pt idx="82">
                  <c:v>4.67751952244984</c:v>
                </c:pt>
                <c:pt idx="83">
                  <c:v>1.4745317224501657</c:v>
                </c:pt>
                <c:pt idx="84">
                  <c:v>-15.921676477550108</c:v>
                </c:pt>
                <c:pt idx="85">
                  <c:v>-32.794626203577678</c:v>
                </c:pt>
                <c:pt idx="86">
                  <c:v>-35.328212477550132</c:v>
                </c:pt>
                <c:pt idx="87">
                  <c:v>-36.454398477550292</c:v>
                </c:pt>
                <c:pt idx="88">
                  <c:v>-36.897730825376215</c:v>
                </c:pt>
                <c:pt idx="89">
                  <c:v>-33.294533144216388</c:v>
                </c:pt>
                <c:pt idx="90">
                  <c:v>-30.424310077550526</c:v>
                </c:pt>
                <c:pt idx="91">
                  <c:v>-26.399446077550145</c:v>
                </c:pt>
                <c:pt idx="92">
                  <c:v>-22.550097377550316</c:v>
                </c:pt>
                <c:pt idx="93">
                  <c:v>-18.752360577550029</c:v>
                </c:pt>
                <c:pt idx="94">
                  <c:v>-14.995757877550009</c:v>
                </c:pt>
                <c:pt idx="95">
                  <c:v>-10.752447577550161</c:v>
                </c:pt>
                <c:pt idx="96">
                  <c:v>-8.661446477550129</c:v>
                </c:pt>
                <c:pt idx="97">
                  <c:v>11.418120499194028</c:v>
                </c:pt>
                <c:pt idx="98">
                  <c:v>15.037148222449646</c:v>
                </c:pt>
                <c:pt idx="99">
                  <c:v>19.027288264717896</c:v>
                </c:pt>
                <c:pt idx="100">
                  <c:v>23.691120122449533</c:v>
                </c:pt>
                <c:pt idx="101">
                  <c:v>27.439571622450305</c:v>
                </c:pt>
                <c:pt idx="102">
                  <c:v>26.707568586001138</c:v>
                </c:pt>
                <c:pt idx="103">
                  <c:v>34.025931255376712</c:v>
                </c:pt>
                <c:pt idx="104">
                  <c:v>32.806223937549881</c:v>
                </c:pt>
                <c:pt idx="105">
                  <c:v>-44.044039639339999</c:v>
                </c:pt>
                <c:pt idx="106">
                  <c:v>30.860076722449918</c:v>
                </c:pt>
                <c:pt idx="107">
                  <c:v>30.82281114149723</c:v>
                </c:pt>
                <c:pt idx="108">
                  <c:v>30.854664422450057</c:v>
                </c:pt>
                <c:pt idx="109">
                  <c:v>30.805532722449833</c:v>
                </c:pt>
                <c:pt idx="110">
                  <c:v>30.531118067904437</c:v>
                </c:pt>
                <c:pt idx="111">
                  <c:v>20.480052722449869</c:v>
                </c:pt>
                <c:pt idx="112">
                  <c:v>18.117819022450178</c:v>
                </c:pt>
                <c:pt idx="113">
                  <c:v>14.161996522449584</c:v>
                </c:pt>
                <c:pt idx="114">
                  <c:v>10.825957922449991</c:v>
                </c:pt>
                <c:pt idx="115">
                  <c:v>7.4633119224500604</c:v>
                </c:pt>
                <c:pt idx="116">
                  <c:v>4.0349108908710871</c:v>
                </c:pt>
                <c:pt idx="117">
                  <c:v>1.6910547990455318</c:v>
                </c:pt>
                <c:pt idx="118">
                  <c:v>-11.154127810883523</c:v>
                </c:pt>
                <c:pt idx="119">
                  <c:v>-12.207042277549453</c:v>
                </c:pt>
                <c:pt idx="120">
                  <c:v>-17.630491377549927</c:v>
                </c:pt>
                <c:pt idx="121">
                  <c:v>-22.71076940684307</c:v>
                </c:pt>
                <c:pt idx="122">
                  <c:v>-26.239032977550284</c:v>
                </c:pt>
                <c:pt idx="123">
                  <c:v>-30.771377477549692</c:v>
                </c:pt>
                <c:pt idx="124">
                  <c:v>-34.819771277550245</c:v>
                </c:pt>
                <c:pt idx="125">
                  <c:v>-38.552466477550141</c:v>
                </c:pt>
                <c:pt idx="126">
                  <c:v>-53.167084949772146</c:v>
                </c:pt>
                <c:pt idx="127">
                  <c:v>-54.829726477550096</c:v>
                </c:pt>
                <c:pt idx="128">
                  <c:v>-55.934080477550147</c:v>
                </c:pt>
                <c:pt idx="129">
                  <c:v>-61.884850577549983</c:v>
                </c:pt>
                <c:pt idx="130">
                  <c:v>-64.370018040049999</c:v>
                </c:pt>
                <c:pt idx="131">
                  <c:v>-66.743339977549979</c:v>
                </c:pt>
                <c:pt idx="132">
                  <c:v>-68.536957677550106</c:v>
                </c:pt>
                <c:pt idx="133">
                  <c:v>-69.671614303637085</c:v>
                </c:pt>
                <c:pt idx="134">
                  <c:v>-73.22222365703729</c:v>
                </c:pt>
                <c:pt idx="135">
                  <c:v>-73.682543777550023</c:v>
                </c:pt>
                <c:pt idx="136">
                  <c:v>-74.159847377550221</c:v>
                </c:pt>
                <c:pt idx="137">
                  <c:v>-73.916893277550116</c:v>
                </c:pt>
                <c:pt idx="138">
                  <c:v>-73.282693077550249</c:v>
                </c:pt>
                <c:pt idx="139">
                  <c:v>-72.515391961421159</c:v>
                </c:pt>
                <c:pt idx="140">
                  <c:v>-71.843903377550149</c:v>
                </c:pt>
                <c:pt idx="141">
                  <c:v>-71.315168677550332</c:v>
                </c:pt>
                <c:pt idx="142">
                  <c:v>-67.634316477549959</c:v>
                </c:pt>
                <c:pt idx="143">
                  <c:v>-67.033601730075105</c:v>
                </c:pt>
                <c:pt idx="144">
                  <c:v>-65.678424577550373</c:v>
                </c:pt>
                <c:pt idx="145">
                  <c:v>-63.8540854775502</c:v>
                </c:pt>
                <c:pt idx="146">
                  <c:v>-62.802125477550391</c:v>
                </c:pt>
                <c:pt idx="147">
                  <c:v>-62.099666174519967</c:v>
                </c:pt>
                <c:pt idx="148">
                  <c:v>-61.756848277549949</c:v>
                </c:pt>
                <c:pt idx="149">
                  <c:v>-61.685296477550104</c:v>
                </c:pt>
                <c:pt idx="150">
                  <c:v>-68.411743692740316</c:v>
                </c:pt>
                <c:pt idx="151">
                  <c:v>-71.500476977549937</c:v>
                </c:pt>
                <c:pt idx="152">
                  <c:v>-74.462141477550176</c:v>
                </c:pt>
                <c:pt idx="153">
                  <c:v>-77.657289477550208</c:v>
                </c:pt>
                <c:pt idx="154">
                  <c:v>-79.596637477550019</c:v>
                </c:pt>
                <c:pt idx="155">
                  <c:v>-81.025324629724054</c:v>
                </c:pt>
                <c:pt idx="156">
                  <c:v>-81.665947177549981</c:v>
                </c:pt>
                <c:pt idx="157">
                  <c:v>-81.891625777550246</c:v>
                </c:pt>
                <c:pt idx="158">
                  <c:v>-81.175445577550022</c:v>
                </c:pt>
                <c:pt idx="159">
                  <c:v>-79.434110778625325</c:v>
                </c:pt>
                <c:pt idx="160">
                  <c:v>-77.145348677549975</c:v>
                </c:pt>
                <c:pt idx="161">
                  <c:v>-74.015517777549746</c:v>
                </c:pt>
                <c:pt idx="162">
                  <c:v>-70.655018651462896</c:v>
                </c:pt>
                <c:pt idx="163">
                  <c:v>-68.726875568459135</c:v>
                </c:pt>
                <c:pt idx="164">
                  <c:v>-57.824196477550025</c:v>
                </c:pt>
                <c:pt idx="165">
                  <c:v>-54.890043177549806</c:v>
                </c:pt>
                <c:pt idx="166">
                  <c:v>-51.481011477549728</c:v>
                </c:pt>
                <c:pt idx="167">
                  <c:v>-48.397622754145942</c:v>
                </c:pt>
                <c:pt idx="168">
                  <c:v>-45.23220047754981</c:v>
                </c:pt>
                <c:pt idx="169">
                  <c:v>-43.61149451326434</c:v>
                </c:pt>
                <c:pt idx="170">
                  <c:v>-35.136238477550165</c:v>
                </c:pt>
                <c:pt idx="171">
                  <c:v>-34.575222191836275</c:v>
                </c:pt>
                <c:pt idx="172">
                  <c:v>-32.634702454561605</c:v>
                </c:pt>
                <c:pt idx="173">
                  <c:v>-30.774744977549819</c:v>
                </c:pt>
                <c:pt idx="174">
                  <c:v>-28.940328877549703</c:v>
                </c:pt>
                <c:pt idx="175">
                  <c:v>-27.352444077549947</c:v>
                </c:pt>
                <c:pt idx="176">
                  <c:v>-25.805228319655299</c:v>
                </c:pt>
                <c:pt idx="177">
                  <c:v>-19.157702246780982</c:v>
                </c:pt>
                <c:pt idx="178">
                  <c:v>-17.495680077549725</c:v>
                </c:pt>
                <c:pt idx="179">
                  <c:v>-15.743571677550648</c:v>
                </c:pt>
                <c:pt idx="180">
                  <c:v>-13.443674677550604</c:v>
                </c:pt>
                <c:pt idx="181">
                  <c:v>-11.51811137755001</c:v>
                </c:pt>
                <c:pt idx="182">
                  <c:v>-9.148359424918759</c:v>
                </c:pt>
                <c:pt idx="183">
                  <c:v>-6.5546380775503774</c:v>
                </c:pt>
                <c:pt idx="184">
                  <c:v>-4.3970822222305213</c:v>
                </c:pt>
                <c:pt idx="185">
                  <c:v>5.5212131776220019</c:v>
                </c:pt>
                <c:pt idx="186">
                  <c:v>7.2961491224499184</c:v>
                </c:pt>
                <c:pt idx="187">
                  <c:v>10.089460022449632</c:v>
                </c:pt>
                <c:pt idx="188">
                  <c:v>12.147090922450186</c:v>
                </c:pt>
                <c:pt idx="189">
                  <c:v>14.225738841598943</c:v>
                </c:pt>
                <c:pt idx="190">
                  <c:v>16.560045822450064</c:v>
                </c:pt>
                <c:pt idx="191">
                  <c:v>18.846130022449671</c:v>
                </c:pt>
                <c:pt idx="192">
                  <c:v>20.729749564116347</c:v>
                </c:pt>
                <c:pt idx="193">
                  <c:v>29.825453711129427</c:v>
                </c:pt>
                <c:pt idx="194">
                  <c:v>193.92595815769002</c:v>
                </c:pt>
                <c:pt idx="195">
                  <c:v>34.432113051021318</c:v>
                </c:pt>
                <c:pt idx="196">
                  <c:v>36.666632526449895</c:v>
                </c:pt>
                <c:pt idx="197">
                  <c:v>38.956059841449886</c:v>
                </c:pt>
                <c:pt idx="198">
                  <c:v>41.082572202449896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49.406484150109428</c:v>
                </c:pt>
                <c:pt idx="207">
                  <c:v>48.623307392449917</c:v>
                </c:pt>
                <c:pt idx="208">
                  <c:v>48.02863552244991</c:v>
                </c:pt>
                <c:pt idx="209">
                  <c:v>36.772230426616545</c:v>
                </c:pt>
                <c:pt idx="210">
                  <c:v>34.831378589449884</c:v>
                </c:pt>
                <c:pt idx="211">
                  <c:v>140.08429990824999</c:v>
                </c:pt>
                <c:pt idx="212">
                  <c:v>28.769176422449704</c:v>
                </c:pt>
                <c:pt idx="213">
                  <c:v>26.082635084949985</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-7.4615477933394647</c:v>
                </c:pt>
                <c:pt idx="222">
                  <c:v>-10.656966477550185</c:v>
                </c:pt>
                <c:pt idx="223">
                  <c:v>-10.772932377549841</c:v>
                </c:pt>
                <c:pt idx="224">
                  <c:v>-11.057029177550334</c:v>
                </c:pt>
                <c:pt idx="225">
                  <c:v>-10.89429517755039</c:v>
                </c:pt>
                <c:pt idx="226">
                  <c:v>-10.232002754145553</c:v>
                </c:pt>
                <c:pt idx="227">
                  <c:v>-8.8015119775493851</c:v>
                </c:pt>
                <c:pt idx="228">
                  <c:v>-7.0212519775501789</c:v>
                </c:pt>
                <c:pt idx="229">
                  <c:v>-4.8297553775497857</c:v>
                </c:pt>
                <c:pt idx="230">
                  <c:v>-3.2863015324947193</c:v>
                </c:pt>
                <c:pt idx="231">
                  <c:v>6.8791963795927416</c:v>
                </c:pt>
                <c:pt idx="232">
                  <c:v>8.7400396840660335</c:v>
                </c:pt>
                <c:pt idx="233">
                  <c:v>11.950513122450019</c:v>
                </c:pt>
                <c:pt idx="234">
                  <c:v>14.504878722449487</c:v>
                </c:pt>
                <c:pt idx="235">
                  <c:v>17.298141822450162</c:v>
                </c:pt>
                <c:pt idx="236">
                  <c:v>19.659547622449928</c:v>
                </c:pt>
                <c:pt idx="237">
                  <c:v>22.012018522449893</c:v>
                </c:pt>
                <c:pt idx="238">
                  <c:v>23.859252732976326</c:v>
                </c:pt>
                <c:pt idx="239">
                  <c:v>32.420906359621604</c:v>
                </c:pt>
                <c:pt idx="240">
                  <c:v>33.162363104449895</c:v>
                </c:pt>
                <c:pt idx="241">
                  <c:v>33.442753762853933</c:v>
                </c:pt>
                <c:pt idx="242">
                  <c:v>33.548495049116546</c:v>
                </c:pt>
                <c:pt idx="243">
                  <c:v>30.271062411338647</c:v>
                </c:pt>
                <c:pt idx="244">
                  <c:v>28.358834422450208</c:v>
                </c:pt>
                <c:pt idx="245">
                  <c:v>24.796439622450258</c:v>
                </c:pt>
                <c:pt idx="246">
                  <c:v>20.872452822450015</c:v>
                </c:pt>
                <c:pt idx="247">
                  <c:v>16.80371352244989</c:v>
                </c:pt>
                <c:pt idx="248">
                  <c:v>12.822484936591287</c:v>
                </c:pt>
                <c:pt idx="249">
                  <c:v>9.4118198224496492</c:v>
                </c:pt>
                <c:pt idx="250">
                  <c:v>7.0450903517182422</c:v>
                </c:pt>
                <c:pt idx="251">
                  <c:v>-2.4304753411859972</c:v>
                </c:pt>
                <c:pt idx="252">
                  <c:v>-5.4165455775508065</c:v>
                </c:pt>
                <c:pt idx="253">
                  <c:v>-7.531832793339591</c:v>
                </c:pt>
                <c:pt idx="254">
                  <c:v>-10.095620077549745</c:v>
                </c:pt>
                <c:pt idx="255">
                  <c:v>-11.945243277549798</c:v>
                </c:pt>
                <c:pt idx="256">
                  <c:v>-14.017620877550002</c:v>
                </c:pt>
                <c:pt idx="257">
                  <c:v>-15.293120577550123</c:v>
                </c:pt>
                <c:pt idx="258">
                  <c:v>-17.541645607984286</c:v>
                </c:pt>
                <c:pt idx="259">
                  <c:v>-19.008999058195027</c:v>
                </c:pt>
                <c:pt idx="260">
                  <c:v>-24.308352246780849</c:v>
                </c:pt>
                <c:pt idx="261">
                  <c:v>-23.215757077549902</c:v>
                </c:pt>
                <c:pt idx="262">
                  <c:v>-21.911895177550235</c:v>
                </c:pt>
                <c:pt idx="263">
                  <c:v>-20.998468951777184</c:v>
                </c:pt>
                <c:pt idx="264">
                  <c:v>-11.835491909648884</c:v>
                </c:pt>
                <c:pt idx="265">
                  <c:v>-10.004476677549835</c:v>
                </c:pt>
                <c:pt idx="266">
                  <c:v>-7.5221918775501688</c:v>
                </c:pt>
                <c:pt idx="267">
                  <c:v>-4.5850913775497295</c:v>
                </c:pt>
                <c:pt idx="268">
                  <c:v>-1.6723775775501797</c:v>
                </c:pt>
                <c:pt idx="269">
                  <c:v>1.4938678301423063</c:v>
                </c:pt>
                <c:pt idx="270">
                  <c:v>13.064886709262941</c:v>
                </c:pt>
                <c:pt idx="271">
                  <c:v>16.142794622449827</c:v>
                </c:pt>
                <c:pt idx="272">
                  <c:v>19.48758892244976</c:v>
                </c:pt>
                <c:pt idx="273">
                  <c:v>22.421364222450489</c:v>
                </c:pt>
                <c:pt idx="274">
                  <c:v>25.611681324647677</c:v>
                </c:pt>
                <c:pt idx="275">
                  <c:v>28.431039522450106</c:v>
                </c:pt>
                <c:pt idx="276">
                  <c:v>-119.64646683794982</c:v>
                </c:pt>
                <c:pt idx="277">
                  <c:v>34.8627593684499</c:v>
                </c:pt>
                <c:pt idx="278">
                  <c:v>45.103187122449881</c:v>
                </c:pt>
                <c:pt idx="279">
                  <c:v>47.368240252449858</c:v>
                </c:pt>
                <c:pt idx="280">
                  <c:v>50.394886462449854</c:v>
                </c:pt>
                <c:pt idx="281">
                  <c:v>53.355413782449858</c:v>
                </c:pt>
                <c:pt idx="282">
                  <c:v>55.26484725244989</c:v>
                </c:pt>
                <c:pt idx="283">
                  <c:v>55.997728404170353</c:v>
                </c:pt>
                <c:pt idx="284">
                  <c:v>55.698858852449867</c:v>
                </c:pt>
                <c:pt idx="285">
                  <c:v>54.32944871244986</c:v>
                </c:pt>
                <c:pt idx="286">
                  <c:v>52.734049022449867</c:v>
                </c:pt>
                <c:pt idx="287">
                  <c:v>37.480931146259408</c:v>
                </c:pt>
                <c:pt idx="288">
                  <c:v>34.979943767449875</c:v>
                </c:pt>
                <c:pt idx="289">
                  <c:v>165.61796437638603</c:v>
                </c:pt>
                <c:pt idx="290">
                  <c:v>27.273210922449749</c:v>
                </c:pt>
                <c:pt idx="291">
                  <c:v>24.184126622449831</c:v>
                </c:pt>
                <c:pt idx="292">
                  <c:v>20.420280593156939</c:v>
                </c:pt>
                <c:pt idx="293">
                  <c:v>9.2505335224499046</c:v>
                </c:pt>
                <c:pt idx="294">
                  <c:v>6.8330572598237325</c:v>
                </c:pt>
                <c:pt idx="295">
                  <c:v>2.105554322449934</c:v>
                </c:pt>
                <c:pt idx="296">
                  <c:v>-1.5804681775496476</c:v>
                </c:pt>
                <c:pt idx="297">
                  <c:v>-5.9306126775505561</c:v>
                </c:pt>
                <c:pt idx="298">
                  <c:v>-9.1685926775505493</c:v>
                </c:pt>
                <c:pt idx="299">
                  <c:v>-14.174124558358386</c:v>
                </c:pt>
                <c:pt idx="300">
                  <c:v>-17.985267777549911</c:v>
                </c:pt>
                <c:pt idx="301">
                  <c:v>-19.955174477550116</c:v>
                </c:pt>
                <c:pt idx="302">
                  <c:v>-27.161125839252605</c:v>
                </c:pt>
                <c:pt idx="303">
                  <c:v>-25.560770977550323</c:v>
                </c:pt>
                <c:pt idx="304">
                  <c:v>-23.35741933469243</c:v>
                </c:pt>
                <c:pt idx="305">
                  <c:v>-20.615281477550106</c:v>
                </c:pt>
                <c:pt idx="306">
                  <c:v>-17.614320732869228</c:v>
                </c:pt>
                <c:pt idx="307">
                  <c:v>-6.8373264775501363</c:v>
                </c:pt>
                <c:pt idx="308">
                  <c:v>-3.6540011775501</c:v>
                </c:pt>
                <c:pt idx="309">
                  <c:v>2.5413885729546744</c:v>
                </c:pt>
                <c:pt idx="310">
                  <c:v>7.9014430224500831</c:v>
                </c:pt>
                <c:pt idx="311">
                  <c:v>12.382511722449953</c:v>
                </c:pt>
                <c:pt idx="312">
                  <c:v>16.238257122449717</c:v>
                </c:pt>
                <c:pt idx="313">
                  <c:v>18.227445037601591</c:v>
                </c:pt>
                <c:pt idx="314">
                  <c:v>20.173951122450028</c:v>
                </c:pt>
                <c:pt idx="315">
                  <c:v>26.469680805059241</c:v>
                </c:pt>
                <c:pt idx="316">
                  <c:v>26.466898422449766</c:v>
                </c:pt>
                <c:pt idx="317">
                  <c:v>25.692387122449844</c:v>
                </c:pt>
                <c:pt idx="318">
                  <c:v>24.444477222450047</c:v>
                </c:pt>
                <c:pt idx="319">
                  <c:v>21.922204812772655</c:v>
                </c:pt>
                <c:pt idx="320">
                  <c:v>19.417225122449601</c:v>
                </c:pt>
                <c:pt idx="321">
                  <c:v>17.793316565928272</c:v>
                </c:pt>
                <c:pt idx="322">
                  <c:v>7.8839035224498559</c:v>
                </c:pt>
                <c:pt idx="323">
                  <c:v>6.163783022449735</c:v>
                </c:pt>
                <c:pt idx="324">
                  <c:v>1.6490513224499919</c:v>
                </c:pt>
                <c:pt idx="325">
                  <c:v>-1.201486069387244</c:v>
                </c:pt>
                <c:pt idx="326">
                  <c:v>-3.9000590775500825</c:v>
                </c:pt>
                <c:pt idx="327">
                  <c:v>-5.7421582775500877</c:v>
                </c:pt>
                <c:pt idx="328">
                  <c:v>-7.9202247775499171</c:v>
                </c:pt>
                <c:pt idx="329">
                  <c:v>-9.6785557704797309</c:v>
                </c:pt>
                <c:pt idx="330">
                  <c:v>-10.298039432095573</c:v>
                </c:pt>
                <c:pt idx="331">
                  <c:v>-18.03559554004979</c:v>
                </c:pt>
                <c:pt idx="332">
                  <c:v>-19.292253077550264</c:v>
                </c:pt>
                <c:pt idx="333">
                  <c:v>-20.485380077550374</c:v>
                </c:pt>
                <c:pt idx="334">
                  <c:v>-21.652252021028374</c:v>
                </c:pt>
                <c:pt idx="335">
                  <c:v>-22.31584207755057</c:v>
                </c:pt>
                <c:pt idx="336">
                  <c:v>-22.706528144216783</c:v>
                </c:pt>
                <c:pt idx="337">
                  <c:v>-19.66140380149406</c:v>
                </c:pt>
                <c:pt idx="338">
                  <c:v>-17.644991677549996</c:v>
                </c:pt>
                <c:pt idx="339">
                  <c:v>-15.442916147880027</c:v>
                </c:pt>
                <c:pt idx="340">
                  <c:v>-12.851366277550515</c:v>
                </c:pt>
                <c:pt idx="341">
                  <c:v>-9.5804887775499648</c:v>
                </c:pt>
                <c:pt idx="342">
                  <c:v>-7.6495108775498837</c:v>
                </c:pt>
                <c:pt idx="343">
                  <c:v>-5.0497686204073791</c:v>
                </c:pt>
                <c:pt idx="344">
                  <c:v>8.1595318557832357</c:v>
                </c:pt>
                <c:pt idx="345">
                  <c:v>10.494685922449637</c:v>
                </c:pt>
                <c:pt idx="346">
                  <c:v>12.731944522449997</c:v>
                </c:pt>
                <c:pt idx="347">
                  <c:v>16.437496522449827</c:v>
                </c:pt>
                <c:pt idx="348">
                  <c:v>19.195169078005357</c:v>
                </c:pt>
                <c:pt idx="349">
                  <c:v>21.744247148823739</c:v>
                </c:pt>
                <c:pt idx="350">
                  <c:v>30.724093785607941</c:v>
                </c:pt>
                <c:pt idx="351">
                  <c:v>68.823132540049798</c:v>
                </c:pt>
                <c:pt idx="352">
                  <c:v>34.847010010449885</c:v>
                </c:pt>
                <c:pt idx="353">
                  <c:v>38.041131620449889</c:v>
                </c:pt>
                <c:pt idx="354">
                  <c:v>40.208415299449911</c:v>
                </c:pt>
                <c:pt idx="355">
                  <c:v>42.754589456123341</c:v>
                </c:pt>
                <c:pt idx="356">
                  <c:v>45.483432147449882</c:v>
                </c:pt>
                <c:pt idx="357">
                  <c:v>47.985179097449915</c:v>
                </c:pt>
                <c:pt idx="358">
                  <c:v>49.336112122449904</c:v>
                </c:pt>
                <c:pt idx="359">
                  <c:v>52.918181522449885</c:v>
                </c:pt>
                <c:pt idx="360">
                  <c:v>52.646709112449898</c:v>
                </c:pt>
                <c:pt idx="361">
                  <c:v>51.850604902449874</c:v>
                </c:pt>
                <c:pt idx="362">
                  <c:v>50.802737583055929</c:v>
                </c:pt>
                <c:pt idx="363">
                  <c:v>48.993531512449891</c:v>
                </c:pt>
                <c:pt idx="364">
                  <c:v>47.257064552449883</c:v>
                </c:pt>
                <c:pt idx="365">
                  <c:v>45.275100371912238</c:v>
                </c:pt>
                <c:pt idx="366">
                  <c:v>28.217761108656397</c:v>
                </c:pt>
                <c:pt idx="367">
                  <c:v>23.203304644899021</c:v>
                </c:pt>
                <c:pt idx="368">
                  <c:v>17.631792722449891</c:v>
                </c:pt>
                <c:pt idx="369">
                  <c:v>13.263413022449445</c:v>
                </c:pt>
                <c:pt idx="370">
                  <c:v>8.4303076224499307</c:v>
                </c:pt>
                <c:pt idx="371">
                  <c:v>4.8721493224501575</c:v>
                </c:pt>
                <c:pt idx="372">
                  <c:v>2.4942835224499902</c:v>
                </c:pt>
                <c:pt idx="373">
                  <c:v>-8.1955741968483036</c:v>
                </c:pt>
                <c:pt idx="374">
                  <c:v>-11.475312977549411</c:v>
                </c:pt>
                <c:pt idx="375">
                  <c:v>-14.87837077755054</c:v>
                </c:pt>
                <c:pt idx="376">
                  <c:v>-17.417816077549816</c:v>
                </c:pt>
                <c:pt idx="377">
                  <c:v>-20.919911177549832</c:v>
                </c:pt>
                <c:pt idx="378">
                  <c:v>-23.549361077550174</c:v>
                </c:pt>
                <c:pt idx="379">
                  <c:v>-26.999898977549741</c:v>
                </c:pt>
                <c:pt idx="380">
                  <c:v>-37.241890379989151</c:v>
                </c:pt>
                <c:pt idx="381">
                  <c:v>-37.822958677550133</c:v>
                </c:pt>
                <c:pt idx="382">
                  <c:v>-37.975263577549995</c:v>
                </c:pt>
                <c:pt idx="383">
                  <c:v>-37.497880577549907</c:v>
                </c:pt>
                <c:pt idx="384">
                  <c:v>-36.455674677550078</c:v>
                </c:pt>
                <c:pt idx="385">
                  <c:v>-35.212174372286803</c:v>
                </c:pt>
                <c:pt idx="386">
                  <c:v>-33.102241593829177</c:v>
                </c:pt>
                <c:pt idx="387">
                  <c:v>-20.869330287073485</c:v>
                </c:pt>
                <c:pt idx="388">
                  <c:v>-17.87313357754995</c:v>
                </c:pt>
                <c:pt idx="389">
                  <c:v>-14.818252677550419</c:v>
                </c:pt>
                <c:pt idx="390">
                  <c:v>-12.24087692698853</c:v>
                </c:pt>
                <c:pt idx="391">
                  <c:v>-9.6401705775500908</c:v>
                </c:pt>
                <c:pt idx="392">
                  <c:v>-7.0652903775499833</c:v>
                </c:pt>
                <c:pt idx="393">
                  <c:v>-5.5097129775499241</c:v>
                </c:pt>
                <c:pt idx="394">
                  <c:v>-3.43055647755014</c:v>
                </c:pt>
                <c:pt idx="395">
                  <c:v>3.3397010224497587</c:v>
                </c:pt>
                <c:pt idx="396">
                  <c:v>4.6644666224499058</c:v>
                </c:pt>
                <c:pt idx="397">
                  <c:v>6.9596394048031449</c:v>
                </c:pt>
                <c:pt idx="398">
                  <c:v>9.4864130224499714</c:v>
                </c:pt>
                <c:pt idx="399">
                  <c:v>11.717787222450028</c:v>
                </c:pt>
                <c:pt idx="400">
                  <c:v>13.547407922449764</c:v>
                </c:pt>
                <c:pt idx="401">
                  <c:v>16.272302222449717</c:v>
                </c:pt>
                <c:pt idx="402">
                  <c:v>18.258545003930934</c:v>
                </c:pt>
                <c:pt idx="403">
                  <c:v>19.615932613359206</c:v>
                </c:pt>
                <c:pt idx="404">
                  <c:v>26.348600232976551</c:v>
                </c:pt>
                <c:pt idx="405">
                  <c:v>26.746618722450108</c:v>
                </c:pt>
                <c:pt idx="406">
                  <c:v>26.754552822449767</c:v>
                </c:pt>
                <c:pt idx="407">
                  <c:v>26.245856522450225</c:v>
                </c:pt>
                <c:pt idx="408">
                  <c:v>25.050080601101364</c:v>
                </c:pt>
                <c:pt idx="409">
                  <c:v>23.46391052245005</c:v>
                </c:pt>
                <c:pt idx="410">
                  <c:v>22.45894252244991</c:v>
                </c:pt>
                <c:pt idx="411">
                  <c:v>11.304981599372894</c:v>
                </c:pt>
                <c:pt idx="412">
                  <c:v>8.9565125224505948</c:v>
                </c:pt>
                <c:pt idx="413">
                  <c:v>6.8189192224498054</c:v>
                </c:pt>
                <c:pt idx="414">
                  <c:v>2.9140985729549982</c:v>
                </c:pt>
                <c:pt idx="415">
                  <c:v>0.62950012245002562</c:v>
                </c:pt>
                <c:pt idx="416">
                  <c:v>-2.2591506775503092</c:v>
                </c:pt>
                <c:pt idx="417">
                  <c:v>-4.9750493775506204</c:v>
                </c:pt>
                <c:pt idx="418">
                  <c:v>-6.5153608171727626</c:v>
                </c:pt>
                <c:pt idx="419">
                  <c:v>-13.610909334693332</c:v>
                </c:pt>
                <c:pt idx="420">
                  <c:v>-15.246496165049937</c:v>
                </c:pt>
                <c:pt idx="421">
                  <c:v>-16.467117677550185</c:v>
                </c:pt>
                <c:pt idx="422">
                  <c:v>-18.144285577549823</c:v>
                </c:pt>
                <c:pt idx="423">
                  <c:v>-19.61750927755017</c:v>
                </c:pt>
                <c:pt idx="424">
                  <c:v>-21.385337285631024</c:v>
                </c:pt>
                <c:pt idx="425">
                  <c:v>-23.491073877550171</c:v>
                </c:pt>
                <c:pt idx="426">
                  <c:v>-24.690940033105527</c:v>
                </c:pt>
                <c:pt idx="427">
                  <c:v>-33.989293466797221</c:v>
                </c:pt>
                <c:pt idx="428">
                  <c:v>-35.902204677550195</c:v>
                </c:pt>
                <c:pt idx="429">
                  <c:v>-38.317685177549841</c:v>
                </c:pt>
                <c:pt idx="430">
                  <c:v>-39.853567500277279</c:v>
                </c:pt>
                <c:pt idx="431">
                  <c:v>-42.308999577549997</c:v>
                </c:pt>
                <c:pt idx="432">
                  <c:v>-43.315496877550643</c:v>
                </c:pt>
                <c:pt idx="433">
                  <c:v>-43.969213977550041</c:v>
                </c:pt>
                <c:pt idx="434">
                  <c:v>-44.014135161760535</c:v>
                </c:pt>
                <c:pt idx="435">
                  <c:v>-43.249312235125913</c:v>
                </c:pt>
                <c:pt idx="436">
                  <c:v>-42.025891577549906</c:v>
                </c:pt>
                <c:pt idx="437">
                  <c:v>-40.587442877549876</c:v>
                </c:pt>
                <c:pt idx="438">
                  <c:v>-37.782059406843203</c:v>
                </c:pt>
                <c:pt idx="439">
                  <c:v>-35.91102567755059</c:v>
                </c:pt>
                <c:pt idx="440">
                  <c:v>-33.869898699772598</c:v>
                </c:pt>
                <c:pt idx="441">
                  <c:v>-32.998889977550022</c:v>
                </c:pt>
                <c:pt idx="442">
                  <c:v>-28.38363430363696</c:v>
                </c:pt>
                <c:pt idx="443">
                  <c:v>-27.637739477549442</c:v>
                </c:pt>
                <c:pt idx="444">
                  <c:v>-25.939645277549928</c:v>
                </c:pt>
                <c:pt idx="445">
                  <c:v>-24.713107777550327</c:v>
                </c:pt>
                <c:pt idx="446">
                  <c:v>-24.043569640815598</c:v>
                </c:pt>
                <c:pt idx="447">
                  <c:v>-22.828857777549644</c:v>
                </c:pt>
                <c:pt idx="448">
                  <c:v>-21.292850477550274</c:v>
                </c:pt>
                <c:pt idx="449">
                  <c:v>-19.588865977549826</c:v>
                </c:pt>
                <c:pt idx="450">
                  <c:v>-18.483346477550086</c:v>
                </c:pt>
                <c:pt idx="451">
                  <c:v>-9.8987924775501881</c:v>
                </c:pt>
                <c:pt idx="452">
                  <c:v>-8.7606391038129061</c:v>
                </c:pt>
                <c:pt idx="453">
                  <c:v>-6.8659777566201381</c:v>
                </c:pt>
                <c:pt idx="454">
                  <c:v>-4.7690493775502603</c:v>
                </c:pt>
                <c:pt idx="455">
                  <c:v>-2.9921098775498933</c:v>
                </c:pt>
                <c:pt idx="456">
                  <c:v>-1.1272233775501654</c:v>
                </c:pt>
                <c:pt idx="457">
                  <c:v>0.66606622245009861</c:v>
                </c:pt>
                <c:pt idx="458">
                  <c:v>1.7720035224498645</c:v>
                </c:pt>
                <c:pt idx="459">
                  <c:v>7.3944346094062565</c:v>
                </c:pt>
                <c:pt idx="460">
                  <c:v>8.2799336224499349</c:v>
                </c:pt>
                <c:pt idx="461">
                  <c:v>9.329592822449829</c:v>
                </c:pt>
                <c:pt idx="462">
                  <c:v>10.020382122450282</c:v>
                </c:pt>
                <c:pt idx="463">
                  <c:v>10.697891622449585</c:v>
                </c:pt>
                <c:pt idx="464">
                  <c:v>11.43556678087711</c:v>
                </c:pt>
                <c:pt idx="465">
                  <c:v>12.796496422449909</c:v>
                </c:pt>
                <c:pt idx="466">
                  <c:v>14.39665612244946</c:v>
                </c:pt>
                <c:pt idx="467">
                  <c:v>15.276108067904346</c:v>
                </c:pt>
                <c:pt idx="468">
                  <c:v>14.731203522449647</c:v>
                </c:pt>
                <c:pt idx="469">
                  <c:v>13.486401260545422</c:v>
                </c:pt>
                <c:pt idx="470">
                  <c:v>10.684429422449821</c:v>
                </c:pt>
                <c:pt idx="471">
                  <c:v>7.7947539264903005</c:v>
                </c:pt>
                <c:pt idx="472">
                  <c:v>5.3251008224503078</c:v>
                </c:pt>
                <c:pt idx="473">
                  <c:v>2.3315830224498475</c:v>
                </c:pt>
                <c:pt idx="474">
                  <c:v>0.50278030211089253</c:v>
                </c:pt>
                <c:pt idx="475">
                  <c:v>-14.038161477550396</c:v>
                </c:pt>
                <c:pt idx="476">
                  <c:v>-15.995126977550029</c:v>
                </c:pt>
                <c:pt idx="477">
                  <c:v>-18.343526677550322</c:v>
                </c:pt>
                <c:pt idx="478">
                  <c:v>-20.00885547755022</c:v>
                </c:pt>
                <c:pt idx="479">
                  <c:v>-21.763685457141854</c:v>
                </c:pt>
                <c:pt idx="480">
                  <c:v>-22.694076001359718</c:v>
                </c:pt>
                <c:pt idx="481">
                  <c:v>-27.946548830491295</c:v>
                </c:pt>
                <c:pt idx="482">
                  <c:v>-28.234791677549957</c:v>
                </c:pt>
                <c:pt idx="483">
                  <c:v>-28.557517777550146</c:v>
                </c:pt>
                <c:pt idx="484">
                  <c:v>-29.841392977550434</c:v>
                </c:pt>
                <c:pt idx="485">
                  <c:v>-31.389203948813673</c:v>
                </c:pt>
                <c:pt idx="486">
                  <c:v>-33.339494277550344</c:v>
                </c:pt>
                <c:pt idx="487">
                  <c:v>-35.916937177550174</c:v>
                </c:pt>
                <c:pt idx="488">
                  <c:v>-37.13356666622937</c:v>
                </c:pt>
                <c:pt idx="489">
                  <c:v>-43.389692851176754</c:v>
                </c:pt>
                <c:pt idx="490">
                  <c:v>-45.007613590952154</c:v>
                </c:pt>
                <c:pt idx="491">
                  <c:v>-46.273032377550116</c:v>
                </c:pt>
                <c:pt idx="492">
                  <c:v>-47.629116177550138</c:v>
                </c:pt>
                <c:pt idx="493">
                  <c:v>-49.395092577550002</c:v>
                </c:pt>
                <c:pt idx="494">
                  <c:v>-50.897787184620896</c:v>
                </c:pt>
                <c:pt idx="495">
                  <c:v>-52.207209377550299</c:v>
                </c:pt>
                <c:pt idx="496">
                  <c:v>-52.712376477550066</c:v>
                </c:pt>
                <c:pt idx="497">
                  <c:v>-56.095048056497347</c:v>
                </c:pt>
                <c:pt idx="498">
                  <c:v>-56.605874777550206</c:v>
                </c:pt>
                <c:pt idx="499">
                  <c:v>-57.095142777550265</c:v>
                </c:pt>
                <c:pt idx="500">
                  <c:v>-58.115730255327811</c:v>
                </c:pt>
                <c:pt idx="501">
                  <c:v>-59.411291077550004</c:v>
                </c:pt>
                <c:pt idx="502">
                  <c:v>-60.844213377550105</c:v>
                </c:pt>
                <c:pt idx="503">
                  <c:v>-62.812076277550176</c:v>
                </c:pt>
                <c:pt idx="504">
                  <c:v>-63.715734477550114</c:v>
                </c:pt>
                <c:pt idx="505">
                  <c:v>-68.958566912332714</c:v>
                </c:pt>
                <c:pt idx="506">
                  <c:v>-69.941062395917612</c:v>
                </c:pt>
                <c:pt idx="507">
                  <c:v>-71.515042177550271</c:v>
                </c:pt>
                <c:pt idx="508">
                  <c:v>-72.805176577550128</c:v>
                </c:pt>
                <c:pt idx="509">
                  <c:v>-73.628775877550027</c:v>
                </c:pt>
                <c:pt idx="510">
                  <c:v>-74.028332994403982</c:v>
                </c:pt>
                <c:pt idx="511">
                  <c:v>-73.878981677549945</c:v>
                </c:pt>
                <c:pt idx="512">
                  <c:v>-73.406064521028327</c:v>
                </c:pt>
                <c:pt idx="513">
                  <c:v>-69.878036477550182</c:v>
                </c:pt>
                <c:pt idx="514">
                  <c:v>-68.923665877549709</c:v>
                </c:pt>
                <c:pt idx="515">
                  <c:v>-66.598763560883384</c:v>
                </c:pt>
                <c:pt idx="516">
                  <c:v>-63.974586376540024</c:v>
                </c:pt>
                <c:pt idx="517">
                  <c:v>-61.706554477549872</c:v>
                </c:pt>
                <c:pt idx="518">
                  <c:v>-58.969110977550358</c:v>
                </c:pt>
                <c:pt idx="519">
                  <c:v>-56.385213877550058</c:v>
                </c:pt>
                <c:pt idx="520">
                  <c:v>-53.956055457142099</c:v>
                </c:pt>
                <c:pt idx="521">
                  <c:v>-51.918926477550102</c:v>
                </c:pt>
                <c:pt idx="522">
                  <c:v>-42.709254977549932</c:v>
                </c:pt>
                <c:pt idx="523">
                  <c:v>-40.310510177550185</c:v>
                </c:pt>
                <c:pt idx="524">
                  <c:v>-36.988486977550075</c:v>
                </c:pt>
                <c:pt idx="525">
                  <c:v>-34.295364861387867</c:v>
                </c:pt>
                <c:pt idx="526">
                  <c:v>-31.342929412332722</c:v>
                </c:pt>
                <c:pt idx="527">
                  <c:v>-29.139074277550073</c:v>
                </c:pt>
                <c:pt idx="528">
                  <c:v>-27.373573177550291</c:v>
                </c:pt>
                <c:pt idx="529">
                  <c:v>-25.179799977549997</c:v>
                </c:pt>
                <c:pt idx="530">
                  <c:v>-24.057313352549926</c:v>
                </c:pt>
                <c:pt idx="531">
                  <c:v>-18.143543977550074</c:v>
                </c:pt>
                <c:pt idx="532">
                  <c:v>-17.129633077549627</c:v>
                </c:pt>
                <c:pt idx="533">
                  <c:v>-14.976442077550562</c:v>
                </c:pt>
                <c:pt idx="534">
                  <c:v>-13.103519177549829</c:v>
                </c:pt>
                <c:pt idx="535">
                  <c:v>-11.341247677550228</c:v>
                </c:pt>
                <c:pt idx="536">
                  <c:v>-10.011904861388221</c:v>
                </c:pt>
                <c:pt idx="537">
                  <c:v>-8.9256341775501689</c:v>
                </c:pt>
                <c:pt idx="538">
                  <c:v>-8.0252786366415556</c:v>
                </c:pt>
                <c:pt idx="539">
                  <c:v>-9.3598315755892063</c:v>
                </c:pt>
                <c:pt idx="540">
                  <c:v>-10.231617395917763</c:v>
                </c:pt>
                <c:pt idx="541">
                  <c:v>-11.271159377549878</c:v>
                </c:pt>
                <c:pt idx="542">
                  <c:v>-12.418611677550157</c:v>
                </c:pt>
                <c:pt idx="543">
                  <c:v>-14.034936877550397</c:v>
                </c:pt>
                <c:pt idx="544">
                  <c:v>-16.796539608863405</c:v>
                </c:pt>
                <c:pt idx="545">
                  <c:v>-19.306005477550258</c:v>
                </c:pt>
                <c:pt idx="546">
                  <c:v>-21.387518810883563</c:v>
                </c:pt>
                <c:pt idx="547">
                  <c:v>-31.201983005327889</c:v>
                </c:pt>
                <c:pt idx="548">
                  <c:v>-33.60557341632601</c:v>
                </c:pt>
                <c:pt idx="549">
                  <c:v>-36.690156977550416</c:v>
                </c:pt>
                <c:pt idx="550">
                  <c:v>-39.413898277550075</c:v>
                </c:pt>
                <c:pt idx="551">
                  <c:v>-41.872014577550104</c:v>
                </c:pt>
                <c:pt idx="552">
                  <c:v>-44.463826982600921</c:v>
                </c:pt>
                <c:pt idx="553">
                  <c:v>-46.890725577550505</c:v>
                </c:pt>
                <c:pt idx="554">
                  <c:v>-48.776041277549396</c:v>
                </c:pt>
                <c:pt idx="555">
                  <c:v>-49.901546477550092</c:v>
                </c:pt>
                <c:pt idx="556">
                  <c:v>-55.073669554473284</c:v>
                </c:pt>
                <c:pt idx="557">
                  <c:v>-56.150000048978683</c:v>
                </c:pt>
                <c:pt idx="558">
                  <c:v>-57.976298377549909</c:v>
                </c:pt>
                <c:pt idx="559">
                  <c:v>-59.216996677549815</c:v>
                </c:pt>
                <c:pt idx="560">
                  <c:v>-60.409506077550276</c:v>
                </c:pt>
                <c:pt idx="561">
                  <c:v>-61.357150763264087</c:v>
                </c:pt>
                <c:pt idx="562">
                  <c:v>-62.16318127755008</c:v>
                </c:pt>
                <c:pt idx="563">
                  <c:v>-62.751199554473104</c:v>
                </c:pt>
                <c:pt idx="564">
                  <c:v>-62.131439386641006</c:v>
                </c:pt>
                <c:pt idx="565">
                  <c:v>-61.749054977550287</c:v>
                </c:pt>
                <c:pt idx="566">
                  <c:v>-61.287522702039993</c:v>
                </c:pt>
                <c:pt idx="567">
                  <c:v>-60.703704377550281</c:v>
                </c:pt>
                <c:pt idx="568">
                  <c:v>-60.332857877550026</c:v>
                </c:pt>
                <c:pt idx="569">
                  <c:v>-60.329839577550295</c:v>
                </c:pt>
                <c:pt idx="570">
                  <c:v>-60.618965151019566</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-49.899424477550504</c:v>
                </c:pt>
                <c:pt idx="580">
                  <c:v>-48.031666477550068</c:v>
                </c:pt>
                <c:pt idx="581">
                  <c:v>-43.697705951234255</c:v>
                </c:pt>
                <c:pt idx="582">
                  <c:v>-42.316983677549857</c:v>
                </c:pt>
                <c:pt idx="583">
                  <c:v>-40.231494130611075</c:v>
                </c:pt>
                <c:pt idx="584">
                  <c:v>-37.796541877550212</c:v>
                </c:pt>
                <c:pt idx="585">
                  <c:v>-35.317006377549603</c:v>
                </c:pt>
                <c:pt idx="586">
                  <c:v>-33.171804777550342</c:v>
                </c:pt>
                <c:pt idx="587">
                  <c:v>-30.835832877549834</c:v>
                </c:pt>
                <c:pt idx="588">
                  <c:v>-29.388355525168862</c:v>
                </c:pt>
                <c:pt idx="589">
                  <c:v>-28.149961266282034</c:v>
                </c:pt>
                <c:pt idx="590">
                  <c:v>-20.537758830491356</c:v>
                </c:pt>
                <c:pt idx="591">
                  <c:v>-18.623548677550186</c:v>
                </c:pt>
                <c:pt idx="592">
                  <c:v>-16.826960177550156</c:v>
                </c:pt>
                <c:pt idx="593">
                  <c:v>-14.901503677549929</c:v>
                </c:pt>
                <c:pt idx="594">
                  <c:v>-12.987208314285256</c:v>
                </c:pt>
                <c:pt idx="595">
                  <c:v>-11.368524577550009</c:v>
                </c:pt>
                <c:pt idx="596">
                  <c:v>-9.7059719219948519</c:v>
                </c:pt>
                <c:pt idx="597">
                  <c:v>-3.4955490929343966</c:v>
                </c:pt>
                <c:pt idx="598">
                  <c:v>-1.9581883967416338</c:v>
                </c:pt>
                <c:pt idx="599">
                  <c:v>0.59270012244977033</c:v>
                </c:pt>
                <c:pt idx="600">
                  <c:v>3.1499755632663389</c:v>
                </c:pt>
                <c:pt idx="601">
                  <c:v>5.1788295224493774</c:v>
                </c:pt>
                <c:pt idx="602">
                  <c:v>7.2600551224495291</c:v>
                </c:pt>
                <c:pt idx="603">
                  <c:v>10.296444222449772</c:v>
                </c:pt>
                <c:pt idx="604">
                  <c:v>12.702711522449732</c:v>
                </c:pt>
                <c:pt idx="605">
                  <c:v>13.874956855783275</c:v>
                </c:pt>
                <c:pt idx="606">
                  <c:v>20.633887632039411</c:v>
                </c:pt>
                <c:pt idx="607">
                  <c:v>23.180266422449591</c:v>
                </c:pt>
                <c:pt idx="608">
                  <c:v>24.982913222449746</c:v>
                </c:pt>
                <c:pt idx="609">
                  <c:v>27.021920222449893</c:v>
                </c:pt>
                <c:pt idx="610">
                  <c:v>28.53564682244987</c:v>
                </c:pt>
                <c:pt idx="611">
                  <c:v>29.936716422449727</c:v>
                </c:pt>
                <c:pt idx="612">
                  <c:v>31.224736820322178</c:v>
                </c:pt>
                <c:pt idx="613">
                  <c:v>31.928308585988333</c:v>
                </c:pt>
                <c:pt idx="614">
                  <c:v>31.888302062869876</c:v>
                </c:pt>
                <c:pt idx="615">
                  <c:v>-69.060191647635207</c:v>
                </c:pt>
                <c:pt idx="616">
                  <c:v>31.362674822449687</c:v>
                </c:pt>
                <c:pt idx="617">
                  <c:v>30.55964962245011</c:v>
                </c:pt>
                <c:pt idx="618">
                  <c:v>29.137524236735572</c:v>
                </c:pt>
                <c:pt idx="619">
                  <c:v>27.466848422449832</c:v>
                </c:pt>
                <c:pt idx="620">
                  <c:v>25.853623848536493</c:v>
                </c:pt>
                <c:pt idx="621">
                  <c:v>19.723253522449987</c:v>
                </c:pt>
                <c:pt idx="622">
                  <c:v>17.830241022450117</c:v>
                </c:pt>
                <c:pt idx="623">
                  <c:v>15.77565482245021</c:v>
                </c:pt>
                <c:pt idx="624">
                  <c:v>14.088995767347821</c:v>
                </c:pt>
                <c:pt idx="625">
                  <c:v>11.734507422449806</c:v>
                </c:pt>
                <c:pt idx="626">
                  <c:v>9.588277322450347</c:v>
                </c:pt>
                <c:pt idx="627">
                  <c:v>7.0216593224498371</c:v>
                </c:pt>
                <c:pt idx="628">
                  <c:v>5.0337771224502905</c:v>
                </c:pt>
                <c:pt idx="629">
                  <c:v>3.3735696335609466</c:v>
                </c:pt>
                <c:pt idx="630">
                  <c:v>-3.1298976896713677</c:v>
                </c:pt>
                <c:pt idx="631">
                  <c:v>-4.4321516775499665</c:v>
                </c:pt>
                <c:pt idx="632">
                  <c:v>-6.6549524775500366</c:v>
                </c:pt>
                <c:pt idx="633">
                  <c:v>-8.5939815775502968</c:v>
                </c:pt>
                <c:pt idx="634">
                  <c:v>-10.549496177550084</c:v>
                </c:pt>
                <c:pt idx="635">
                  <c:v>-11.968112173752019</c:v>
                </c:pt>
                <c:pt idx="636">
                  <c:v>-14.142412293876905</c:v>
                </c:pt>
                <c:pt idx="637">
                  <c:v>-20.861564677549801</c:v>
                </c:pt>
                <c:pt idx="638">
                  <c:v>-23.016942477550373</c:v>
                </c:pt>
                <c:pt idx="639">
                  <c:v>-25.585999277550187</c:v>
                </c:pt>
                <c:pt idx="640">
                  <c:v>-28.288462277549922</c:v>
                </c:pt>
                <c:pt idx="641">
                  <c:v>-30.552157599999276</c:v>
                </c:pt>
                <c:pt idx="642">
                  <c:v>-32.72457827754998</c:v>
                </c:pt>
                <c:pt idx="643">
                  <c:v>-34.517261377549985</c:v>
                </c:pt>
                <c:pt idx="644">
                  <c:v>-36.034834077550116</c:v>
                </c:pt>
                <c:pt idx="645">
                  <c:v>-36.655096477549954</c:v>
                </c:pt>
                <c:pt idx="646">
                  <c:v>-38.186128016011864</c:v>
                </c:pt>
                <c:pt idx="647">
                  <c:v>-38.050832191835326</c:v>
                </c:pt>
                <c:pt idx="648">
                  <c:v>-37.667694415694427</c:v>
                </c:pt>
                <c:pt idx="649">
                  <c:v>-37.246738577549806</c:v>
                </c:pt>
                <c:pt idx="650">
                  <c:v>-36.896676177550226</c:v>
                </c:pt>
                <c:pt idx="651">
                  <c:v>-36.573562437145803</c:v>
                </c:pt>
                <c:pt idx="652">
                  <c:v>-35.708086177550371</c:v>
                </c:pt>
                <c:pt idx="653">
                  <c:v>-34.715996579591121</c:v>
                </c:pt>
                <c:pt idx="654">
                  <c:v>-33.933266477550163</c:v>
                </c:pt>
                <c:pt idx="655">
                  <c:v>-27.799981843403799</c:v>
                </c:pt>
                <c:pt idx="656">
                  <c:v>-26.605434077550136</c:v>
                </c:pt>
                <c:pt idx="657">
                  <c:v>-24.685205377550197</c:v>
                </c:pt>
                <c:pt idx="658">
                  <c:v>-23.043773277549992</c:v>
                </c:pt>
                <c:pt idx="659">
                  <c:v>-21.117546912332756</c:v>
                </c:pt>
                <c:pt idx="660">
                  <c:v>-19.939662781897788</c:v>
                </c:pt>
                <c:pt idx="661">
                  <c:v>-17.959830877550154</c:v>
                </c:pt>
                <c:pt idx="662">
                  <c:v>-17.089246477550113</c:v>
                </c:pt>
                <c:pt idx="663">
                  <c:v>-12.512800906121218</c:v>
                </c:pt>
                <c:pt idx="664">
                  <c:v>-10.407031677550236</c:v>
                </c:pt>
                <c:pt idx="665">
                  <c:v>-7.4611134775496168</c:v>
                </c:pt>
                <c:pt idx="666">
                  <c:v>-4.4523255591826967</c:v>
                </c:pt>
                <c:pt idx="667">
                  <c:v>-1.4459946775503159</c:v>
                </c:pt>
                <c:pt idx="668">
                  <c:v>0.87942262244970981</c:v>
                </c:pt>
                <c:pt idx="669">
                  <c:v>3.7852785224498287</c:v>
                </c:pt>
                <c:pt idx="670">
                  <c:v>5.8673297224494547</c:v>
                </c:pt>
                <c:pt idx="671">
                  <c:v>6.9683950224500961</c:v>
                </c:pt>
                <c:pt idx="672">
                  <c:v>11.772641983988279</c:v>
                </c:pt>
                <c:pt idx="673">
                  <c:v>12.522309501831471</c:v>
                </c:pt>
                <c:pt idx="674">
                  <c:v>14.086169222450025</c:v>
                </c:pt>
                <c:pt idx="675">
                  <c:v>15.307365622450131</c:v>
                </c:pt>
                <c:pt idx="676">
                  <c:v>16.700436222449941</c:v>
                </c:pt>
                <c:pt idx="677">
                  <c:v>17.716020563266312</c:v>
                </c:pt>
                <c:pt idx="678">
                  <c:v>18.75803222244965</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28.469747613358791</c:v>
                </c:pt>
                <c:pt idx="688">
                  <c:v>30.137067689116272</c:v>
                </c:pt>
                <c:pt idx="689">
                  <c:v>30.732762777769459</c:v>
                </c:pt>
                <c:pt idx="690">
                  <c:v>31.282143322449784</c:v>
                </c:pt>
                <c:pt idx="691">
                  <c:v>31.42479852244994</c:v>
                </c:pt>
                <c:pt idx="692">
                  <c:v>31.396260022450214</c:v>
                </c:pt>
                <c:pt idx="693">
                  <c:v>31.341994722449648</c:v>
                </c:pt>
                <c:pt idx="694">
                  <c:v>31.288491991837496</c:v>
                </c:pt>
                <c:pt idx="695">
                  <c:v>31.240724980783355</c:v>
                </c:pt>
                <c:pt idx="696">
                  <c:v>30.892293387314361</c:v>
                </c:pt>
                <c:pt idx="697">
                  <c:v>30.54146672244994</c:v>
                </c:pt>
                <c:pt idx="698">
                  <c:v>29.619920522450037</c:v>
                </c:pt>
                <c:pt idx="699">
                  <c:v>28.567936512140676</c:v>
                </c:pt>
                <c:pt idx="700">
                  <c:v>27.320765922449631</c:v>
                </c:pt>
                <c:pt idx="701">
                  <c:v>26.55626852244993</c:v>
                </c:pt>
                <c:pt idx="702">
                  <c:v>25.887702622449829</c:v>
                </c:pt>
                <c:pt idx="703">
                  <c:v>25.322000122449737</c:v>
                </c:pt>
                <c:pt idx="704">
                  <c:v>24.860081397450109</c:v>
                </c:pt>
                <c:pt idx="705">
                  <c:v>23.160964500710321</c:v>
                </c:pt>
                <c:pt idx="706">
                  <c:v>22.64090152244993</c:v>
                </c:pt>
                <c:pt idx="707">
                  <c:v>22.181309222449293</c:v>
                </c:pt>
                <c:pt idx="708">
                  <c:v>21.599183624490685</c:v>
                </c:pt>
                <c:pt idx="709">
                  <c:v>20.697533122450217</c:v>
                </c:pt>
                <c:pt idx="710">
                  <c:v>19.745470122450371</c:v>
                </c:pt>
                <c:pt idx="711">
                  <c:v>18.484914905428667</c:v>
                </c:pt>
                <c:pt idx="712">
                  <c:v>14.6002012251524</c:v>
                </c:pt>
                <c:pt idx="713">
                  <c:v>13.645081769872569</c:v>
                </c:pt>
                <c:pt idx="714">
                  <c:v>12.874883522449839</c:v>
                </c:pt>
                <c:pt idx="715">
                  <c:v>12.503864222449836</c:v>
                </c:pt>
                <c:pt idx="716">
                  <c:v>12.465878622449939</c:v>
                </c:pt>
                <c:pt idx="717">
                  <c:v>12.805963722449999</c:v>
                </c:pt>
                <c:pt idx="718">
                  <c:v>13.70696433877643</c:v>
                </c:pt>
                <c:pt idx="719">
                  <c:v>14.698784122449609</c:v>
                </c:pt>
                <c:pt idx="720">
                  <c:v>14.965963522449815</c:v>
                </c:pt>
                <c:pt idx="721">
                  <c:v>21.660187451021528</c:v>
                </c:pt>
                <c:pt idx="722">
                  <c:v>23.591376022449687</c:v>
                </c:pt>
                <c:pt idx="723">
                  <c:v>26.210347022450129</c:v>
                </c:pt>
                <c:pt idx="724">
                  <c:v>28.577336175511022</c:v>
                </c:pt>
                <c:pt idx="725">
                  <c:v>-98.030633293230522</c:v>
                </c:pt>
                <c:pt idx="726">
                  <c:v>34.026263710449882</c:v>
                </c:pt>
                <c:pt idx="727">
                  <c:v>37.594838515449887</c:v>
                </c:pt>
                <c:pt idx="728">
                  <c:v>40.670552280449904</c:v>
                </c:pt>
                <c:pt idx="729">
                  <c:v>42.984750609406369</c:v>
                </c:pt>
                <c:pt idx="730">
                  <c:v>45.313305137834504</c:v>
                </c:pt>
                <c:pt idx="731">
                  <c:v>56.878762897449903</c:v>
                </c:pt>
                <c:pt idx="732">
                  <c:v>59.46940128244988</c:v>
                </c:pt>
                <c:pt idx="733">
                  <c:v>61.098996592449851</c:v>
                </c:pt>
                <c:pt idx="734">
                  <c:v>63.252448438112509</c:v>
                </c:pt>
                <c:pt idx="735">
                  <c:v>65.039444903893184</c:v>
                </c:pt>
                <c:pt idx="736">
                  <c:v>65.534685098536883</c:v>
                </c:pt>
                <c:pt idx="737">
                  <c:v>64.348467859949906</c:v>
                </c:pt>
                <c:pt idx="738">
                  <c:v>62.948539772449863</c:v>
                </c:pt>
                <c:pt idx="739">
                  <c:v>61.056975287755982</c:v>
                </c:pt>
                <c:pt idx="740">
                  <c:v>58.797577692449913</c:v>
                </c:pt>
                <c:pt idx="741">
                  <c:v>56.212346182449863</c:v>
                </c:pt>
                <c:pt idx="742">
                  <c:v>52.934544412449874</c:v>
                </c:pt>
                <c:pt idx="743">
                  <c:v>49.690952522449869</c:v>
                </c:pt>
                <c:pt idx="744">
                  <c:v>46.995058326573599</c:v>
                </c:pt>
                <c:pt idx="745">
                  <c:v>44.507044897449873</c:v>
                </c:pt>
                <c:pt idx="746">
                  <c:v>34.742483595177156</c:v>
                </c:pt>
                <c:pt idx="747">
                  <c:v>190.40752182444982</c:v>
                </c:pt>
                <c:pt idx="748">
                  <c:v>29.069915022449528</c:v>
                </c:pt>
                <c:pt idx="749">
                  <c:v>26.347601922450096</c:v>
                </c:pt>
                <c:pt idx="750">
                  <c:v>23.998999322449627</c:v>
                </c:pt>
                <c:pt idx="751">
                  <c:v>21.900144542858264</c:v>
                </c:pt>
                <c:pt idx="752">
                  <c:v>19.358164122450077</c:v>
                </c:pt>
                <c:pt idx="753">
                  <c:v>17.100098222450107</c:v>
                </c:pt>
                <c:pt idx="754">
                  <c:v>15.490154058164169</c:v>
                </c:pt>
                <c:pt idx="755">
                  <c:v>10.400730665307124</c:v>
                </c:pt>
                <c:pt idx="756">
                  <c:v>9.5718332224499569</c:v>
                </c:pt>
                <c:pt idx="757">
                  <c:v>8.3902807224499476</c:v>
                </c:pt>
                <c:pt idx="758">
                  <c:v>7.6452550530619572</c:v>
                </c:pt>
                <c:pt idx="759">
                  <c:v>6.8567545224497888</c:v>
                </c:pt>
                <c:pt idx="760">
                  <c:v>6.5211410224497683</c:v>
                </c:pt>
                <c:pt idx="761">
                  <c:v>6.5693823224491164</c:v>
                </c:pt>
                <c:pt idx="762">
                  <c:v>6.9887205116972684</c:v>
                </c:pt>
                <c:pt idx="763">
                  <c:v>10.407086704268384</c:v>
                </c:pt>
                <c:pt idx="764">
                  <c:v>12.703943001616803</c:v>
                </c:pt>
                <c:pt idx="765">
                  <c:v>15.184417222449303</c:v>
                </c:pt>
                <c:pt idx="766">
                  <c:v>17.270922622449547</c:v>
                </c:pt>
                <c:pt idx="767">
                  <c:v>20.040969622449808</c:v>
                </c:pt>
                <c:pt idx="768">
                  <c:v>22.107615622449806</c:v>
                </c:pt>
                <c:pt idx="769">
                  <c:v>24.392999922450578</c:v>
                </c:pt>
                <c:pt idx="770">
                  <c:v>27.700157200610626</c:v>
                </c:pt>
                <c:pt idx="771">
                  <c:v>36.735636884949912</c:v>
                </c:pt>
                <c:pt idx="772">
                  <c:v>39.192758289449905</c:v>
                </c:pt>
                <c:pt idx="773">
                  <c:v>41.878392917449894</c:v>
                </c:pt>
                <c:pt idx="774">
                  <c:v>43.905189837449882</c:v>
                </c:pt>
                <c:pt idx="775">
                  <c:v>45.444290192449877</c:v>
                </c:pt>
                <c:pt idx="776">
                  <c:v>46.957658065659743</c:v>
                </c:pt>
                <c:pt idx="777">
                  <c:v>47.828535707449916</c:v>
                </c:pt>
                <c:pt idx="778">
                  <c:v>48.764308470366544</c:v>
                </c:pt>
                <c:pt idx="779">
                  <c:v>53.977238864555162</c:v>
                </c:pt>
                <c:pt idx="780">
                  <c:v>54.845620802449872</c:v>
                </c:pt>
                <c:pt idx="781">
                  <c:v>55.494887862449872</c:v>
                </c:pt>
                <c:pt idx="782">
                  <c:v>55.977882573996276</c:v>
                </c:pt>
                <c:pt idx="783">
                  <c:v>56.506558432449879</c:v>
                </c:pt>
                <c:pt idx="784">
                  <c:v>56.843871522449874</c:v>
                </c:pt>
                <c:pt idx="785">
                  <c:v>57.444422522449855</c:v>
                </c:pt>
                <c:pt idx="786">
                  <c:v>57.886271572449871</c:v>
                </c:pt>
                <c:pt idx="787">
                  <c:v>58.118041296259392</c:v>
                </c:pt>
                <c:pt idx="788">
                  <c:v>56.001868201937079</c:v>
                </c:pt>
                <c:pt idx="789">
                  <c:v>53.948390482449881</c:v>
                </c:pt>
                <c:pt idx="790">
                  <c:v>51.072419262449884</c:v>
                </c:pt>
                <c:pt idx="791">
                  <c:v>47.924153262449892</c:v>
                </c:pt>
                <c:pt idx="792">
                  <c:v>44.721887102449877</c:v>
                </c:pt>
                <c:pt idx="793">
                  <c:v>42.030306777551949</c:v>
                </c:pt>
                <c:pt idx="794">
                  <c:v>39.144288180058595</c:v>
                </c:pt>
                <c:pt idx="795">
                  <c:v>28.685929732976113</c:v>
                </c:pt>
                <c:pt idx="796">
                  <c:v>25.998725222450187</c:v>
                </c:pt>
                <c:pt idx="797">
                  <c:v>24.150568222449557</c:v>
                </c:pt>
                <c:pt idx="798">
                  <c:v>22.350673522450251</c:v>
                </c:pt>
                <c:pt idx="799">
                  <c:v>21.068862285336159</c:v>
                </c:pt>
                <c:pt idx="800">
                  <c:v>19.361043322449827</c:v>
                </c:pt>
                <c:pt idx="801">
                  <c:v>18.09093015288434</c:v>
                </c:pt>
                <c:pt idx="802">
                  <c:v>14.585358522449525</c:v>
                </c:pt>
                <c:pt idx="803">
                  <c:v>13.599487822450129</c:v>
                </c:pt>
                <c:pt idx="804">
                  <c:v>12.479399134694489</c:v>
                </c:pt>
                <c:pt idx="805">
                  <c:v>11.70317732245055</c:v>
                </c:pt>
                <c:pt idx="806">
                  <c:v>11.220606822449756</c:v>
                </c:pt>
                <c:pt idx="807">
                  <c:v>10.619560222449966</c:v>
                </c:pt>
                <c:pt idx="808">
                  <c:v>10.036547322449877</c:v>
                </c:pt>
                <c:pt idx="809">
                  <c:v>9.7039404296670284</c:v>
                </c:pt>
                <c:pt idx="810">
                  <c:v>9.4786707099500198</c:v>
                </c:pt>
                <c:pt idx="811">
                  <c:v>9.7601035224497821</c:v>
                </c:pt>
                <c:pt idx="812">
                  <c:v>10.12017462244998</c:v>
                </c:pt>
                <c:pt idx="813">
                  <c:v>10.851730322450152</c:v>
                </c:pt>
                <c:pt idx="814">
                  <c:v>11.449701222449935</c:v>
                </c:pt>
                <c:pt idx="815">
                  <c:v>12.257235022449407</c:v>
                </c:pt>
                <c:pt idx="816">
                  <c:v>12.993623625542996</c:v>
                </c:pt>
                <c:pt idx="817">
                  <c:v>13.84198772245011</c:v>
                </c:pt>
                <c:pt idx="818">
                  <c:v>14.699497622450195</c:v>
                </c:pt>
                <c:pt idx="819">
                  <c:v>15.335923522449921</c:v>
                </c:pt>
                <c:pt idx="820">
                  <c:v>17.89170398756638</c:v>
                </c:pt>
                <c:pt idx="821">
                  <c:v>18.492827722449505</c:v>
                </c:pt>
                <c:pt idx="822">
                  <c:v>19.304289897450275</c:v>
                </c:pt>
                <c:pt idx="823">
                  <c:v>20.484217922450028</c:v>
                </c:pt>
                <c:pt idx="824">
                  <c:v>21.279135622450536</c:v>
                </c:pt>
                <c:pt idx="825">
                  <c:v>22.26103872244969</c:v>
                </c:pt>
                <c:pt idx="826">
                  <c:v>23.055572322449425</c:v>
                </c:pt>
                <c:pt idx="827">
                  <c:v>23.864635275027883</c:v>
                </c:pt>
                <c:pt idx="828">
                  <c:v>24.311540189116592</c:v>
                </c:pt>
                <c:pt idx="829">
                  <c:v>26.310819415306895</c:v>
                </c:pt>
                <c:pt idx="830">
                  <c:v>26.979843622449806</c:v>
                </c:pt>
                <c:pt idx="831">
                  <c:v>27.85819312244999</c:v>
                </c:pt>
                <c:pt idx="832">
                  <c:v>28.687086622450273</c:v>
                </c:pt>
                <c:pt idx="833">
                  <c:v>29.577697057803533</c:v>
                </c:pt>
                <c:pt idx="834">
                  <c:v>30.407152502042067</c:v>
                </c:pt>
                <c:pt idx="835">
                  <c:v>31.213675822450096</c:v>
                </c:pt>
                <c:pt idx="836">
                  <c:v>165.03440694779962</c:v>
                </c:pt>
                <c:pt idx="837">
                  <c:v>32.238756998878486</c:v>
                </c:pt>
                <c:pt idx="838">
                  <c:v>33.830918168351523</c:v>
                </c:pt>
                <c:pt idx="839">
                  <c:v>33.96858000076314</c:v>
                </c:pt>
                <c:pt idx="840">
                  <c:v>33.952148955783201</c:v>
                </c:pt>
                <c:pt idx="841">
                  <c:v>33.3250185394499</c:v>
                </c:pt>
                <c:pt idx="842">
                  <c:v>32.789724325449882</c:v>
                </c:pt>
                <c:pt idx="843">
                  <c:v>32.560969568649874</c:v>
                </c:pt>
                <c:pt idx="844">
                  <c:v>139.57600194859424</c:v>
                </c:pt>
                <c:pt idx="845">
                  <c:v>30.968498726531738</c:v>
                </c:pt>
                <c:pt idx="846">
                  <c:v>26.816412728798955</c:v>
                </c:pt>
                <c:pt idx="847">
                  <c:v>25.538334922450218</c:v>
                </c:pt>
                <c:pt idx="848">
                  <c:v>24.271400122449656</c:v>
                </c:pt>
                <c:pt idx="849">
                  <c:v>22.796161022449816</c:v>
                </c:pt>
                <c:pt idx="850">
                  <c:v>21.755619295645452</c:v>
                </c:pt>
                <c:pt idx="851">
                  <c:v>20.485942922449873</c:v>
                </c:pt>
                <c:pt idx="852">
                  <c:v>19.276795022449875</c:v>
                </c:pt>
                <c:pt idx="853">
                  <c:v>18.307892022449593</c:v>
                </c:pt>
                <c:pt idx="854">
                  <c:v>17.434703522450008</c:v>
                </c:pt>
                <c:pt idx="855">
                  <c:v>10.114116090017173</c:v>
                </c:pt>
                <c:pt idx="856">
                  <c:v>9.5843572224497127</c:v>
                </c:pt>
                <c:pt idx="857">
                  <c:v>8.2089518224500679</c:v>
                </c:pt>
                <c:pt idx="858">
                  <c:v>7.3085206224501178</c:v>
                </c:pt>
                <c:pt idx="859">
                  <c:v>6.7085362497225276</c:v>
                </c:pt>
                <c:pt idx="860">
                  <c:v>3.5704535224500376</c:v>
                </c:pt>
                <c:pt idx="861">
                  <c:v>3.8534338224499436</c:v>
                </c:pt>
                <c:pt idx="862">
                  <c:v>4.2784930224499673</c:v>
                </c:pt>
                <c:pt idx="863">
                  <c:v>4.8140767224501513</c:v>
                </c:pt>
                <c:pt idx="864">
                  <c:v>5.7356593557832722</c:v>
                </c:pt>
                <c:pt idx="865">
                  <c:v>6.2777232239423899</c:v>
                </c:pt>
                <c:pt idx="866">
                  <c:v>11.341751334949922</c:v>
                </c:pt>
                <c:pt idx="867">
                  <c:v>11.834203722450148</c:v>
                </c:pt>
                <c:pt idx="868">
                  <c:v>13.571463422450133</c:v>
                </c:pt>
                <c:pt idx="869">
                  <c:v>15.109309822449832</c:v>
                </c:pt>
                <c:pt idx="870">
                  <c:v>16.572938058532173</c:v>
                </c:pt>
                <c:pt idx="871">
                  <c:v>18.253799583055883</c:v>
                </c:pt>
                <c:pt idx="872">
                  <c:v>22.243178785607967</c:v>
                </c:pt>
                <c:pt idx="873">
                  <c:v>23.608119022449415</c:v>
                </c:pt>
                <c:pt idx="874">
                  <c:v>24.478317422449862</c:v>
                </c:pt>
                <c:pt idx="875">
                  <c:v>25.417441254408775</c:v>
                </c:pt>
                <c:pt idx="876">
                  <c:v>25.894435222449523</c:v>
                </c:pt>
                <c:pt idx="877">
                  <c:v>26.260197722449927</c:v>
                </c:pt>
                <c:pt idx="878">
                  <c:v>26.638027222450013</c:v>
                </c:pt>
                <c:pt idx="879">
                  <c:v>26.482616075641502</c:v>
                </c:pt>
                <c:pt idx="880">
                  <c:v>16.627544481353901</c:v>
                </c:pt>
                <c:pt idx="881">
                  <c:v>14.600252422450321</c:v>
                </c:pt>
                <c:pt idx="882">
                  <c:v>12.372259122449776</c:v>
                </c:pt>
                <c:pt idx="883">
                  <c:v>10.075358780181798</c:v>
                </c:pt>
                <c:pt idx="884">
                  <c:v>3.9981858301416935</c:v>
                </c:pt>
                <c:pt idx="885">
                  <c:v>2.8758142224502024</c:v>
                </c:pt>
                <c:pt idx="886">
                  <c:v>1.578730422449752</c:v>
                </c:pt>
                <c:pt idx="887">
                  <c:v>0.47962222244964903</c:v>
                </c:pt>
                <c:pt idx="888">
                  <c:v>-1.1269312827451752</c:v>
                </c:pt>
                <c:pt idx="889">
                  <c:v>-3.6076766775497342</c:v>
                </c:pt>
                <c:pt idx="890">
                  <c:v>-6.2195232775501097</c:v>
                </c:pt>
                <c:pt idx="891">
                  <c:v>-7.0453772775499299</c:v>
                </c:pt>
                <c:pt idx="892">
                  <c:v>-7.8102413346930195</c:v>
                </c:pt>
                <c:pt idx="893">
                  <c:v>-5.8898977275500499</c:v>
                </c:pt>
                <c:pt idx="894">
                  <c:v>-4.5483716354450792</c:v>
                </c:pt>
                <c:pt idx="895">
                  <c:v>-2.1118736775496529</c:v>
                </c:pt>
                <c:pt idx="896">
                  <c:v>0.77948072245007471</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12.281877904472559</c:v>
                </c:pt>
                <c:pt idx="1">
                  <c:v>12.289628067904825</c:v>
                </c:pt>
                <c:pt idx="2">
                  <c:v>12.291419422449533</c:v>
                </c:pt>
                <c:pt idx="3">
                  <c:v>12.292825322449826</c:v>
                </c:pt>
                <c:pt idx="4">
                  <c:v>12.302901922449479</c:v>
                </c:pt>
                <c:pt idx="5">
                  <c:v>12.331492222449786</c:v>
                </c:pt>
                <c:pt idx="6">
                  <c:v>12.36410912245006</c:v>
                </c:pt>
                <c:pt idx="7">
                  <c:v>12.334779122450097</c:v>
                </c:pt>
                <c:pt idx="8">
                  <c:v>12.329790522449375</c:v>
                </c:pt>
                <c:pt idx="9">
                  <c:v>12.356587622449558</c:v>
                </c:pt>
                <c:pt idx="10">
                  <c:v>12.407048976995643</c:v>
                </c:pt>
                <c:pt idx="11">
                  <c:v>12.346260122450099</c:v>
                </c:pt>
                <c:pt idx="12">
                  <c:v>11.869692422450129</c:v>
                </c:pt>
                <c:pt idx="13">
                  <c:v>11.21718492245023</c:v>
                </c:pt>
                <c:pt idx="14">
                  <c:v>10.802425222450301</c:v>
                </c:pt>
                <c:pt idx="15">
                  <c:v>10.875113622449964</c:v>
                </c:pt>
                <c:pt idx="16">
                  <c:v>10.790262922450118</c:v>
                </c:pt>
                <c:pt idx="17">
                  <c:v>10.138603422449901</c:v>
                </c:pt>
                <c:pt idx="18">
                  <c:v>9.418023222449591</c:v>
                </c:pt>
                <c:pt idx="19">
                  <c:v>8.9048713795923753</c:v>
                </c:pt>
                <c:pt idx="20">
                  <c:v>8.6800628224495711</c:v>
                </c:pt>
                <c:pt idx="21">
                  <c:v>8.704759622449755</c:v>
                </c:pt>
                <c:pt idx="22">
                  <c:v>8.8588870224497533</c:v>
                </c:pt>
                <c:pt idx="23">
                  <c:v>8.9292438254798014</c:v>
                </c:pt>
                <c:pt idx="24">
                  <c:v>9.6266901224500678</c:v>
                </c:pt>
                <c:pt idx="25">
                  <c:v>10.31969742244971</c:v>
                </c:pt>
                <c:pt idx="26">
                  <c:v>10.581371022449645</c:v>
                </c:pt>
                <c:pt idx="27">
                  <c:v>10.555833122449517</c:v>
                </c:pt>
                <c:pt idx="28">
                  <c:v>10.440174835580908</c:v>
                </c:pt>
                <c:pt idx="29">
                  <c:v>10.255363922450012</c:v>
                </c:pt>
                <c:pt idx="30">
                  <c:v>10.161073922449617</c:v>
                </c:pt>
                <c:pt idx="31">
                  <c:v>10.112555322449939</c:v>
                </c:pt>
                <c:pt idx="32">
                  <c:v>10.412937336882671</c:v>
                </c:pt>
                <c:pt idx="33">
                  <c:v>11.569145722449804</c:v>
                </c:pt>
                <c:pt idx="34">
                  <c:v>13.703052322449794</c:v>
                </c:pt>
                <c:pt idx="35">
                  <c:v>16.060394022450538</c:v>
                </c:pt>
                <c:pt idx="36">
                  <c:v>18.559135122449767</c:v>
                </c:pt>
                <c:pt idx="37">
                  <c:v>20.324671922449994</c:v>
                </c:pt>
                <c:pt idx="38">
                  <c:v>22.092873622450426</c:v>
                </c:pt>
                <c:pt idx="39">
                  <c:v>23.305604522450416</c:v>
                </c:pt>
                <c:pt idx="40">
                  <c:v>24.18108692245049</c:v>
                </c:pt>
                <c:pt idx="41">
                  <c:v>24.690783422449641</c:v>
                </c:pt>
                <c:pt idx="42">
                  <c:v>25.039229922449941</c:v>
                </c:pt>
                <c:pt idx="43">
                  <c:v>24.749004822449621</c:v>
                </c:pt>
                <c:pt idx="44">
                  <c:v>23.477567422449603</c:v>
                </c:pt>
                <c:pt idx="45">
                  <c:v>21.641456922449585</c:v>
                </c:pt>
                <c:pt idx="46">
                  <c:v>19.036854122450151</c:v>
                </c:pt>
                <c:pt idx="47">
                  <c:v>16.192807222449318</c:v>
                </c:pt>
                <c:pt idx="48">
                  <c:v>12.780368222450159</c:v>
                </c:pt>
                <c:pt idx="49">
                  <c:v>9.3763572979598564</c:v>
                </c:pt>
                <c:pt idx="50">
                  <c:v>6.3422926224500618</c:v>
                </c:pt>
                <c:pt idx="51">
                  <c:v>3.1668775224495969</c:v>
                </c:pt>
                <c:pt idx="52">
                  <c:v>1.3619522450170507E-2</c:v>
                </c:pt>
                <c:pt idx="53">
                  <c:v>-2.9599206775501159</c:v>
                </c:pt>
                <c:pt idx="54">
                  <c:v>-5.2984257632645892</c:v>
                </c:pt>
                <c:pt idx="55">
                  <c:v>-7.3265769775501015</c:v>
                </c:pt>
                <c:pt idx="56">
                  <c:v>-8.7544801775502208</c:v>
                </c:pt>
                <c:pt idx="57">
                  <c:v>-10.173190177550023</c:v>
                </c:pt>
                <c:pt idx="58">
                  <c:v>-11.398863777549964</c:v>
                </c:pt>
                <c:pt idx="59">
                  <c:v>-11.967440277550145</c:v>
                </c:pt>
                <c:pt idx="60">
                  <c:v>-11.856095977549476</c:v>
                </c:pt>
                <c:pt idx="61">
                  <c:v>-11.22019397755005</c:v>
                </c:pt>
                <c:pt idx="62">
                  <c:v>-10.467944562656072</c:v>
                </c:pt>
                <c:pt idx="63">
                  <c:v>-8.9413182775497511</c:v>
                </c:pt>
                <c:pt idx="64">
                  <c:v>-6.8354167775501367</c:v>
                </c:pt>
                <c:pt idx="65">
                  <c:v>31.795703522449877</c:v>
                </c:pt>
                <c:pt idx="66">
                  <c:v>-1.7436019414674031</c:v>
                </c:pt>
                <c:pt idx="67">
                  <c:v>0.83303982244976305</c:v>
                </c:pt>
                <c:pt idx="68">
                  <c:v>3.4557979224497606</c:v>
                </c:pt>
                <c:pt idx="69">
                  <c:v>6.1545045224501367</c:v>
                </c:pt>
                <c:pt idx="70">
                  <c:v>8.7689803224498917</c:v>
                </c:pt>
                <c:pt idx="71">
                  <c:v>11.688503316264221</c:v>
                </c:pt>
                <c:pt idx="72">
                  <c:v>13.751314722450356</c:v>
                </c:pt>
                <c:pt idx="73">
                  <c:v>15.867746622449751</c:v>
                </c:pt>
                <c:pt idx="74">
                  <c:v>17.195314922450031</c:v>
                </c:pt>
                <c:pt idx="75">
                  <c:v>17.93817568739869</c:v>
                </c:pt>
                <c:pt idx="76">
                  <c:v>17.77864882244986</c:v>
                </c:pt>
                <c:pt idx="77">
                  <c:v>17.1145040224499</c:v>
                </c:pt>
                <c:pt idx="78">
                  <c:v>15.361325322450025</c:v>
                </c:pt>
                <c:pt idx="79">
                  <c:v>13.458050945129946</c:v>
                </c:pt>
                <c:pt idx="80">
                  <c:v>10.482873722449851</c:v>
                </c:pt>
                <c:pt idx="81">
                  <c:v>6.6991038224500965</c:v>
                </c:pt>
                <c:pt idx="82">
                  <c:v>3.5568313224502788</c:v>
                </c:pt>
                <c:pt idx="83">
                  <c:v>-0.1286528775500812</c:v>
                </c:pt>
                <c:pt idx="84">
                  <c:v>-15.222576477550119</c:v>
                </c:pt>
                <c:pt idx="85">
                  <c:v>-31.802090450153251</c:v>
                </c:pt>
                <c:pt idx="86">
                  <c:v>-33.860318077550261</c:v>
                </c:pt>
                <c:pt idx="87">
                  <c:v>-34.93869777754972</c:v>
                </c:pt>
                <c:pt idx="88">
                  <c:v>-35.684038651463091</c:v>
                </c:pt>
                <c:pt idx="89">
                  <c:v>-32.617762129724298</c:v>
                </c:pt>
                <c:pt idx="90">
                  <c:v>-29.832648377549809</c:v>
                </c:pt>
                <c:pt idx="91">
                  <c:v>-26.306038477550175</c:v>
                </c:pt>
                <c:pt idx="92">
                  <c:v>-23.116346877549489</c:v>
                </c:pt>
                <c:pt idx="93">
                  <c:v>-20.005305877550278</c:v>
                </c:pt>
                <c:pt idx="94">
                  <c:v>-17.122936477549526</c:v>
                </c:pt>
                <c:pt idx="95">
                  <c:v>-13.256656677550641</c:v>
                </c:pt>
                <c:pt idx="96">
                  <c:v>-11.513926477550143</c:v>
                </c:pt>
                <c:pt idx="97">
                  <c:v>6.4819239875659784</c:v>
                </c:pt>
                <c:pt idx="98">
                  <c:v>10.830207122449934</c:v>
                </c:pt>
                <c:pt idx="99">
                  <c:v>15.278168264718285</c:v>
                </c:pt>
                <c:pt idx="100">
                  <c:v>19.990531522450247</c:v>
                </c:pt>
                <c:pt idx="101">
                  <c:v>24.269041022449727</c:v>
                </c:pt>
                <c:pt idx="102">
                  <c:v>27.703949440816785</c:v>
                </c:pt>
                <c:pt idx="103">
                  <c:v>32.841448222449884</c:v>
                </c:pt>
                <c:pt idx="104">
                  <c:v>-119.47767598885029</c:v>
                </c:pt>
                <c:pt idx="105">
                  <c:v>30.480314922449026</c:v>
                </c:pt>
                <c:pt idx="106">
                  <c:v>30.03889762244976</c:v>
                </c:pt>
                <c:pt idx="107">
                  <c:v>30.266945546259329</c:v>
                </c:pt>
                <c:pt idx="108">
                  <c:v>30.966690922450169</c:v>
                </c:pt>
                <c:pt idx="109">
                  <c:v>89.587965257349794</c:v>
                </c:pt>
                <c:pt idx="110">
                  <c:v>32.085318545177174</c:v>
                </c:pt>
                <c:pt idx="111">
                  <c:v>23.38986912244966</c:v>
                </c:pt>
                <c:pt idx="112">
                  <c:v>21.274279622449654</c:v>
                </c:pt>
                <c:pt idx="113">
                  <c:v>17.375092922449909</c:v>
                </c:pt>
                <c:pt idx="114">
                  <c:v>13.982974922449987</c:v>
                </c:pt>
                <c:pt idx="115">
                  <c:v>9.4758547224500091</c:v>
                </c:pt>
                <c:pt idx="116">
                  <c:v>5.2700582592913463</c:v>
                </c:pt>
                <c:pt idx="117">
                  <c:v>2.5066226713857134</c:v>
                </c:pt>
                <c:pt idx="118">
                  <c:v>-10.611396255327666</c:v>
                </c:pt>
                <c:pt idx="119">
                  <c:v>-13.557796477550454</c:v>
                </c:pt>
                <c:pt idx="120">
                  <c:v>-16.143459977549718</c:v>
                </c:pt>
                <c:pt idx="121">
                  <c:v>-23.175673346236664</c:v>
                </c:pt>
                <c:pt idx="122">
                  <c:v>-26.428812977550272</c:v>
                </c:pt>
                <c:pt idx="123">
                  <c:v>-30.597857877549615</c:v>
                </c:pt>
                <c:pt idx="124">
                  <c:v>-34.550145277549781</c:v>
                </c:pt>
                <c:pt idx="125">
                  <c:v>-37.572246477550053</c:v>
                </c:pt>
                <c:pt idx="126">
                  <c:v>-44.975400505327997</c:v>
                </c:pt>
                <c:pt idx="127">
                  <c:v>-50.917135277549761</c:v>
                </c:pt>
                <c:pt idx="128">
                  <c:v>-53.462292277550233</c:v>
                </c:pt>
                <c:pt idx="129">
                  <c:v>-57.815876877550146</c:v>
                </c:pt>
                <c:pt idx="130">
                  <c:v>-60.544761060883623</c:v>
                </c:pt>
                <c:pt idx="131">
                  <c:v>-63.30982167754992</c:v>
                </c:pt>
                <c:pt idx="132">
                  <c:v>-65.214301877549872</c:v>
                </c:pt>
                <c:pt idx="133">
                  <c:v>-66.680847781897882</c:v>
                </c:pt>
                <c:pt idx="134">
                  <c:v>-68.32648314421688</c:v>
                </c:pt>
                <c:pt idx="135">
                  <c:v>-67.131617277550106</c:v>
                </c:pt>
                <c:pt idx="136">
                  <c:v>-66.732840077550165</c:v>
                </c:pt>
                <c:pt idx="137">
                  <c:v>-66.525661777550226</c:v>
                </c:pt>
                <c:pt idx="138">
                  <c:v>-66.026639177550564</c:v>
                </c:pt>
                <c:pt idx="139">
                  <c:v>-66.251695509808314</c:v>
                </c:pt>
                <c:pt idx="140">
                  <c:v>-67.670576477550043</c:v>
                </c:pt>
                <c:pt idx="141">
                  <c:v>-67.481798277549956</c:v>
                </c:pt>
                <c:pt idx="142">
                  <c:v>-66.042073386640993</c:v>
                </c:pt>
                <c:pt idx="143">
                  <c:v>-65.423132437145938</c:v>
                </c:pt>
                <c:pt idx="144">
                  <c:v>-64.298434577549969</c:v>
                </c:pt>
                <c:pt idx="145">
                  <c:v>-62.80465157754999</c:v>
                </c:pt>
                <c:pt idx="146">
                  <c:v>-62.031116177549883</c:v>
                </c:pt>
                <c:pt idx="147">
                  <c:v>-61.2411659724999</c:v>
                </c:pt>
                <c:pt idx="148">
                  <c:v>-60.579899277549856</c:v>
                </c:pt>
                <c:pt idx="149">
                  <c:v>-60.343856477550105</c:v>
                </c:pt>
                <c:pt idx="150">
                  <c:v>-64.191443692739909</c:v>
                </c:pt>
                <c:pt idx="151">
                  <c:v>-66.882004777549795</c:v>
                </c:pt>
                <c:pt idx="152">
                  <c:v>-69.662845520103318</c:v>
                </c:pt>
                <c:pt idx="153">
                  <c:v>-72.988139277549919</c:v>
                </c:pt>
                <c:pt idx="154">
                  <c:v>-75.078913677550389</c:v>
                </c:pt>
                <c:pt idx="155">
                  <c:v>-76.463105934072146</c:v>
                </c:pt>
                <c:pt idx="156">
                  <c:v>-77.151136577549806</c:v>
                </c:pt>
                <c:pt idx="157">
                  <c:v>-77.238957777549757</c:v>
                </c:pt>
                <c:pt idx="158">
                  <c:v>-76.442230477550368</c:v>
                </c:pt>
                <c:pt idx="159">
                  <c:v>-74.922946800130973</c:v>
                </c:pt>
                <c:pt idx="160">
                  <c:v>-73.067063277550005</c:v>
                </c:pt>
                <c:pt idx="161">
                  <c:v>-70.461299377550333</c:v>
                </c:pt>
                <c:pt idx="162">
                  <c:v>-67.612592347115338</c:v>
                </c:pt>
                <c:pt idx="163">
                  <c:v>-65.975391932095576</c:v>
                </c:pt>
                <c:pt idx="164">
                  <c:v>-57.018648016011653</c:v>
                </c:pt>
                <c:pt idx="165">
                  <c:v>-55.727939377549873</c:v>
                </c:pt>
                <c:pt idx="166">
                  <c:v>-53.714504277550276</c:v>
                </c:pt>
                <c:pt idx="167">
                  <c:v>-50.500391477550195</c:v>
                </c:pt>
                <c:pt idx="168">
                  <c:v>-47.243072677549634</c:v>
                </c:pt>
                <c:pt idx="169">
                  <c:v>-45.591710406121692</c:v>
                </c:pt>
                <c:pt idx="170">
                  <c:v>-37.063530477550081</c:v>
                </c:pt>
                <c:pt idx="171">
                  <c:v>-36.721395048979055</c:v>
                </c:pt>
                <c:pt idx="172">
                  <c:v>-34.8786164775495</c:v>
                </c:pt>
                <c:pt idx="173">
                  <c:v>-33.420921677550005</c:v>
                </c:pt>
                <c:pt idx="174">
                  <c:v>-32.992430277550433</c:v>
                </c:pt>
                <c:pt idx="175">
                  <c:v>-32.141114177549497</c:v>
                </c:pt>
                <c:pt idx="176">
                  <c:v>-30.996404503866209</c:v>
                </c:pt>
                <c:pt idx="177">
                  <c:v>-23.037438592934532</c:v>
                </c:pt>
                <c:pt idx="178">
                  <c:v>-20.628245377550542</c:v>
                </c:pt>
                <c:pt idx="179">
                  <c:v>-18.598864277550064</c:v>
                </c:pt>
                <c:pt idx="180">
                  <c:v>-15.991774977549914</c:v>
                </c:pt>
                <c:pt idx="181">
                  <c:v>-13.889378277549927</c:v>
                </c:pt>
                <c:pt idx="182">
                  <c:v>-10.963981003865658</c:v>
                </c:pt>
                <c:pt idx="183">
                  <c:v>-8.0171285775503769</c:v>
                </c:pt>
                <c:pt idx="184">
                  <c:v>-5.2992013711665624</c:v>
                </c:pt>
                <c:pt idx="185">
                  <c:v>4.3622476603809712</c:v>
                </c:pt>
                <c:pt idx="186">
                  <c:v>6.1340087224497495</c:v>
                </c:pt>
                <c:pt idx="187">
                  <c:v>8.8163749224499668</c:v>
                </c:pt>
                <c:pt idx="188">
                  <c:v>11.179290322449702</c:v>
                </c:pt>
                <c:pt idx="189">
                  <c:v>13.034981182024149</c:v>
                </c:pt>
                <c:pt idx="190">
                  <c:v>15.771146022450321</c:v>
                </c:pt>
                <c:pt idx="191">
                  <c:v>18.284161422449731</c:v>
                </c:pt>
                <c:pt idx="192">
                  <c:v>20.317898105783037</c:v>
                </c:pt>
                <c:pt idx="193">
                  <c:v>29.129741635657261</c:v>
                </c:pt>
                <c:pt idx="194">
                  <c:v>-76.677926208550161</c:v>
                </c:pt>
                <c:pt idx="195">
                  <c:v>33.690975231241104</c:v>
                </c:pt>
                <c:pt idx="196">
                  <c:v>36.482377845449889</c:v>
                </c:pt>
                <c:pt idx="197">
                  <c:v>39.560850462449878</c:v>
                </c:pt>
                <c:pt idx="198">
                  <c:v>41.748644562449876</c:v>
                </c:pt>
                <c:pt idx="199">
                  <c:v>44.313758107449893</c:v>
                </c:pt>
                <c:pt idx="200">
                  <c:v>46.131055493714229</c:v>
                </c:pt>
                <c:pt idx="201">
                  <c:v>53.505626647449887</c:v>
                </c:pt>
                <c:pt idx="202">
                  <c:v>53.438718352449889</c:v>
                </c:pt>
                <c:pt idx="203">
                  <c:v>52.7298031924499</c:v>
                </c:pt>
                <c:pt idx="204">
                  <c:v>52.055921912449882</c:v>
                </c:pt>
                <c:pt idx="205">
                  <c:v>51.388768572449891</c:v>
                </c:pt>
                <c:pt idx="206">
                  <c:v>50.483727533088157</c:v>
                </c:pt>
                <c:pt idx="207">
                  <c:v>49.388124402449854</c:v>
                </c:pt>
                <c:pt idx="208">
                  <c:v>48.518454485412825</c:v>
                </c:pt>
                <c:pt idx="209">
                  <c:v>35.863995303699888</c:v>
                </c:pt>
                <c:pt idx="210">
                  <c:v>33.911406167449854</c:v>
                </c:pt>
                <c:pt idx="211">
                  <c:v>-73.305054245549798</c:v>
                </c:pt>
                <c:pt idx="212">
                  <c:v>27.850953122450097</c:v>
                </c:pt>
                <c:pt idx="213">
                  <c:v>25.325554147449992</c:v>
                </c:pt>
                <c:pt idx="214">
                  <c:v>13.272920120388076</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-11.140351777550755</c:v>
                </c:pt>
                <c:pt idx="224">
                  <c:v>-11.091670977549743</c:v>
                </c:pt>
                <c:pt idx="225">
                  <c:v>-10.975183777550029</c:v>
                </c:pt>
                <c:pt idx="226">
                  <c:v>-10.601767434996958</c:v>
                </c:pt>
                <c:pt idx="227">
                  <c:v>-9.464450677550392</c:v>
                </c:pt>
                <c:pt idx="228">
                  <c:v>-7.8603321775501342</c:v>
                </c:pt>
                <c:pt idx="229">
                  <c:v>-6.3135314775501845</c:v>
                </c:pt>
                <c:pt idx="230">
                  <c:v>-5.0297392248027393</c:v>
                </c:pt>
                <c:pt idx="231">
                  <c:v>4.5777799510213715</c:v>
                </c:pt>
                <c:pt idx="232">
                  <c:v>5.883674330530738</c:v>
                </c:pt>
                <c:pt idx="233">
                  <c:v>6.411902222449811</c:v>
                </c:pt>
                <c:pt idx="234">
                  <c:v>8.9956000224499117</c:v>
                </c:pt>
                <c:pt idx="235">
                  <c:v>12.289525922449883</c:v>
                </c:pt>
                <c:pt idx="236">
                  <c:v>15.079796222449577</c:v>
                </c:pt>
                <c:pt idx="237">
                  <c:v>17.512111674623974</c:v>
                </c:pt>
                <c:pt idx="238">
                  <c:v>19.944005101396989</c:v>
                </c:pt>
                <c:pt idx="239">
                  <c:v>30.270374734570879</c:v>
                </c:pt>
                <c:pt idx="240">
                  <c:v>30.784715422449864</c:v>
                </c:pt>
                <c:pt idx="241">
                  <c:v>30.972900896186982</c:v>
                </c:pt>
                <c:pt idx="242">
                  <c:v>31.065083522449783</c:v>
                </c:pt>
                <c:pt idx="243">
                  <c:v>27.717406300227786</c:v>
                </c:pt>
                <c:pt idx="244">
                  <c:v>25.953738122449778</c:v>
                </c:pt>
                <c:pt idx="245">
                  <c:v>22.85671922244935</c:v>
                </c:pt>
                <c:pt idx="246">
                  <c:v>19.434851922449734</c:v>
                </c:pt>
                <c:pt idx="247">
                  <c:v>15.853572322449942</c:v>
                </c:pt>
                <c:pt idx="248">
                  <c:v>12.764343825480323</c:v>
                </c:pt>
                <c:pt idx="249">
                  <c:v>10.39695882244942</c:v>
                </c:pt>
                <c:pt idx="250">
                  <c:v>7.972708034644457</c:v>
                </c:pt>
                <c:pt idx="251">
                  <c:v>-1.5736239775496013</c:v>
                </c:pt>
                <c:pt idx="252">
                  <c:v>-2.5713127775506743</c:v>
                </c:pt>
                <c:pt idx="253">
                  <c:v>-3.6461860564977835</c:v>
                </c:pt>
                <c:pt idx="254">
                  <c:v>-6.5001566775499917</c:v>
                </c:pt>
                <c:pt idx="255">
                  <c:v>-10.98332137755008</c:v>
                </c:pt>
                <c:pt idx="256">
                  <c:v>-13.790195877550019</c:v>
                </c:pt>
                <c:pt idx="257">
                  <c:v>-15.129168877550082</c:v>
                </c:pt>
                <c:pt idx="258">
                  <c:v>-16.692699412332527</c:v>
                </c:pt>
                <c:pt idx="259">
                  <c:v>-18.76636663884053</c:v>
                </c:pt>
                <c:pt idx="260">
                  <c:v>-20.97321647755026</c:v>
                </c:pt>
                <c:pt idx="261">
                  <c:v>-19.994858177550022</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10.458039456515937</c:v>
                </c:pt>
                <c:pt idx="271">
                  <c:v>13.754485822449826</c:v>
                </c:pt>
                <c:pt idx="272">
                  <c:v>17.1571899224496</c:v>
                </c:pt>
                <c:pt idx="273">
                  <c:v>19.9724767224495</c:v>
                </c:pt>
                <c:pt idx="274">
                  <c:v>23.593829346625483</c:v>
                </c:pt>
                <c:pt idx="275">
                  <c:v>26.862603322449296</c:v>
                </c:pt>
                <c:pt idx="276">
                  <c:v>-9.5163731625501882</c:v>
                </c:pt>
                <c:pt idx="277">
                  <c:v>34.005434927449883</c:v>
                </c:pt>
                <c:pt idx="278">
                  <c:v>45.501223893878453</c:v>
                </c:pt>
                <c:pt idx="279">
                  <c:v>47.914600927449925</c:v>
                </c:pt>
                <c:pt idx="280">
                  <c:v>51.378009072449899</c:v>
                </c:pt>
                <c:pt idx="281">
                  <c:v>54.854701852449892</c:v>
                </c:pt>
                <c:pt idx="282">
                  <c:v>56.908164442449852</c:v>
                </c:pt>
                <c:pt idx="283">
                  <c:v>58.585327296643449</c:v>
                </c:pt>
                <c:pt idx="284">
                  <c:v>59.416337302449882</c:v>
                </c:pt>
                <c:pt idx="285">
                  <c:v>58.800212272449869</c:v>
                </c:pt>
                <c:pt idx="286">
                  <c:v>57.535619419001584</c:v>
                </c:pt>
                <c:pt idx="287">
                  <c:v>40.735568808164189</c:v>
                </c:pt>
                <c:pt idx="288">
                  <c:v>38.552050565449875</c:v>
                </c:pt>
                <c:pt idx="289">
                  <c:v>34.628084729896678</c:v>
                </c:pt>
                <c:pt idx="290">
                  <c:v>1.2611041128500626</c:v>
                </c:pt>
                <c:pt idx="291">
                  <c:v>26.648651422449156</c:v>
                </c:pt>
                <c:pt idx="292">
                  <c:v>22.841695138611591</c:v>
                </c:pt>
                <c:pt idx="293">
                  <c:v>11.619553522449767</c:v>
                </c:pt>
                <c:pt idx="294">
                  <c:v>7.3931701891163764</c:v>
                </c:pt>
                <c:pt idx="295">
                  <c:v>2.0950548224500087</c:v>
                </c:pt>
                <c:pt idx="296">
                  <c:v>-3.577844677550587</c:v>
                </c:pt>
                <c:pt idx="297">
                  <c:v>-10.042731677550051</c:v>
                </c:pt>
                <c:pt idx="298">
                  <c:v>-14.377091277549745</c:v>
                </c:pt>
                <c:pt idx="299">
                  <c:v>-19.436826780580162</c:v>
                </c:pt>
                <c:pt idx="300">
                  <c:v>-22.686243077549946</c:v>
                </c:pt>
                <c:pt idx="301">
                  <c:v>-24.364660877550101</c:v>
                </c:pt>
                <c:pt idx="302">
                  <c:v>-28.999264030741664</c:v>
                </c:pt>
                <c:pt idx="303">
                  <c:v>-26.967657177549789</c:v>
                </c:pt>
                <c:pt idx="304">
                  <c:v>-24.612753400627554</c:v>
                </c:pt>
                <c:pt idx="305">
                  <c:v>-21.970890077549569</c:v>
                </c:pt>
                <c:pt idx="306">
                  <c:v>-18.80690179669908</c:v>
                </c:pt>
                <c:pt idx="307">
                  <c:v>-7.7903724775501084</c:v>
                </c:pt>
                <c:pt idx="308">
                  <c:v>-4.466170977549865</c:v>
                </c:pt>
                <c:pt idx="309">
                  <c:v>1.3529207951773676</c:v>
                </c:pt>
                <c:pt idx="310">
                  <c:v>6.382951022449701</c:v>
                </c:pt>
                <c:pt idx="311">
                  <c:v>10.647069722449682</c:v>
                </c:pt>
                <c:pt idx="312">
                  <c:v>14.369126622449901</c:v>
                </c:pt>
                <c:pt idx="313">
                  <c:v>16.615844835580702</c:v>
                </c:pt>
                <c:pt idx="314">
                  <c:v>18.036599522449897</c:v>
                </c:pt>
                <c:pt idx="315">
                  <c:v>24.675283522450371</c:v>
                </c:pt>
                <c:pt idx="316">
                  <c:v>25.352295522450135</c:v>
                </c:pt>
                <c:pt idx="317">
                  <c:v>24.886231022449778</c:v>
                </c:pt>
                <c:pt idx="318">
                  <c:v>23.87973772244996</c:v>
                </c:pt>
                <c:pt idx="319">
                  <c:v>21.611365242879831</c:v>
                </c:pt>
                <c:pt idx="320">
                  <c:v>19.233515622450096</c:v>
                </c:pt>
                <c:pt idx="321">
                  <c:v>17.700679174623779</c:v>
                </c:pt>
                <c:pt idx="322">
                  <c:v>8.5918435224498637</c:v>
                </c:pt>
                <c:pt idx="323">
                  <c:v>7.0799012224498199</c:v>
                </c:pt>
                <c:pt idx="324">
                  <c:v>2.8344539224501366</c:v>
                </c:pt>
                <c:pt idx="325">
                  <c:v>-4.3708518365718867E-2</c:v>
                </c:pt>
                <c:pt idx="326">
                  <c:v>-2.841609677549882</c:v>
                </c:pt>
                <c:pt idx="327">
                  <c:v>-4.822654677549818</c:v>
                </c:pt>
                <c:pt idx="328">
                  <c:v>-6.921709177550186</c:v>
                </c:pt>
                <c:pt idx="329">
                  <c:v>-8.7227968815913357</c:v>
                </c:pt>
                <c:pt idx="330">
                  <c:v>-9.7269671593681686</c:v>
                </c:pt>
                <c:pt idx="331">
                  <c:v>-16.523339290050636</c:v>
                </c:pt>
                <c:pt idx="332">
                  <c:v>-17.942153077550152</c:v>
                </c:pt>
                <c:pt idx="333">
                  <c:v>-20.108801077550233</c:v>
                </c:pt>
                <c:pt idx="334">
                  <c:v>-22.377703868854695</c:v>
                </c:pt>
                <c:pt idx="335">
                  <c:v>-22.940260377550459</c:v>
                </c:pt>
                <c:pt idx="336">
                  <c:v>-23.29891647755008</c:v>
                </c:pt>
                <c:pt idx="337">
                  <c:v>-20.530803519803477</c:v>
                </c:pt>
                <c:pt idx="338">
                  <c:v>-18.304165377550056</c:v>
                </c:pt>
                <c:pt idx="339">
                  <c:v>-16.197151312715256</c:v>
                </c:pt>
                <c:pt idx="340">
                  <c:v>-13.656846477550264</c:v>
                </c:pt>
                <c:pt idx="341">
                  <c:v>-10.640316977550324</c:v>
                </c:pt>
                <c:pt idx="342">
                  <c:v>-8.9494008775502358</c:v>
                </c:pt>
                <c:pt idx="343">
                  <c:v>-6.3677526680261547</c:v>
                </c:pt>
                <c:pt idx="344">
                  <c:v>7.9405086891171397</c:v>
                </c:pt>
                <c:pt idx="345">
                  <c:v>10.977609622450103</c:v>
                </c:pt>
                <c:pt idx="346">
                  <c:v>13.864519122449597</c:v>
                </c:pt>
                <c:pt idx="347">
                  <c:v>17.687305422449278</c:v>
                </c:pt>
                <c:pt idx="348">
                  <c:v>20.947983421439666</c:v>
                </c:pt>
                <c:pt idx="349">
                  <c:v>24.68192462135093</c:v>
                </c:pt>
                <c:pt idx="350">
                  <c:v>33.639461601397223</c:v>
                </c:pt>
                <c:pt idx="351">
                  <c:v>35.798865425449883</c:v>
                </c:pt>
                <c:pt idx="352">
                  <c:v>37.761012931449905</c:v>
                </c:pt>
                <c:pt idx="353">
                  <c:v>39.267138575449906</c:v>
                </c:pt>
                <c:pt idx="354">
                  <c:v>41.997885072449876</c:v>
                </c:pt>
                <c:pt idx="355">
                  <c:v>47.078554522449899</c:v>
                </c:pt>
                <c:pt idx="356">
                  <c:v>52.122743142449913</c:v>
                </c:pt>
                <c:pt idx="357">
                  <c:v>55.444203712449877</c:v>
                </c:pt>
                <c:pt idx="358">
                  <c:v>58.257850522449885</c:v>
                </c:pt>
                <c:pt idx="359">
                  <c:v>61.87567352244988</c:v>
                </c:pt>
                <c:pt idx="360">
                  <c:v>60.799789952449899</c:v>
                </c:pt>
                <c:pt idx="361">
                  <c:v>59.207959932449896</c:v>
                </c:pt>
                <c:pt idx="362">
                  <c:v>57.493648936591313</c:v>
                </c:pt>
                <c:pt idx="363">
                  <c:v>54.653175352449864</c:v>
                </c:pt>
                <c:pt idx="364">
                  <c:v>52.230375502449917</c:v>
                </c:pt>
                <c:pt idx="365">
                  <c:v>49.638701307396097</c:v>
                </c:pt>
                <c:pt idx="366">
                  <c:v>29.267675476472427</c:v>
                </c:pt>
                <c:pt idx="367">
                  <c:v>22.448429951021247</c:v>
                </c:pt>
                <c:pt idx="368">
                  <c:v>13.170956122449955</c:v>
                </c:pt>
                <c:pt idx="369">
                  <c:v>9.1313192224490329</c:v>
                </c:pt>
                <c:pt idx="370">
                  <c:v>4.0748376224498486</c:v>
                </c:pt>
                <c:pt idx="371">
                  <c:v>1.1684601224494884</c:v>
                </c:pt>
                <c:pt idx="372">
                  <c:v>-0.25025416985775462</c:v>
                </c:pt>
                <c:pt idx="373">
                  <c:v>-11.627445600356818</c:v>
                </c:pt>
                <c:pt idx="374">
                  <c:v>-13.932876577549372</c:v>
                </c:pt>
                <c:pt idx="375">
                  <c:v>-18.160715577549823</c:v>
                </c:pt>
                <c:pt idx="376">
                  <c:v>-22.11256057755039</c:v>
                </c:pt>
                <c:pt idx="377">
                  <c:v>-23.554652577550456</c:v>
                </c:pt>
                <c:pt idx="378">
                  <c:v>-26.61475357755009</c:v>
                </c:pt>
                <c:pt idx="379">
                  <c:v>-29.887712102550182</c:v>
                </c:pt>
                <c:pt idx="380">
                  <c:v>-37.005197940964926</c:v>
                </c:pt>
                <c:pt idx="381">
                  <c:v>-37.67933527755018</c:v>
                </c:pt>
                <c:pt idx="382">
                  <c:v>-37.925578777550804</c:v>
                </c:pt>
                <c:pt idx="383">
                  <c:v>-37.675680477549996</c:v>
                </c:pt>
                <c:pt idx="384">
                  <c:v>-37.010242677550323</c:v>
                </c:pt>
                <c:pt idx="385">
                  <c:v>-36.009871740708348</c:v>
                </c:pt>
                <c:pt idx="386">
                  <c:v>-34.128130547317632</c:v>
                </c:pt>
                <c:pt idx="387">
                  <c:v>-22.009639691835801</c:v>
                </c:pt>
                <c:pt idx="388">
                  <c:v>-19.468035877550072</c:v>
                </c:pt>
                <c:pt idx="389">
                  <c:v>-16.334706577550289</c:v>
                </c:pt>
                <c:pt idx="390">
                  <c:v>-14.600832095528153</c:v>
                </c:pt>
                <c:pt idx="391">
                  <c:v>-13.222498777550044</c:v>
                </c:pt>
                <c:pt idx="392">
                  <c:v>-10.351587977550116</c:v>
                </c:pt>
                <c:pt idx="393">
                  <c:v>-8.1309226775502719</c:v>
                </c:pt>
                <c:pt idx="394">
                  <c:v>-6.3897564775500921</c:v>
                </c:pt>
                <c:pt idx="395">
                  <c:v>-0.24616647755041762</c:v>
                </c:pt>
                <c:pt idx="396">
                  <c:v>7.9066422450154078E-2</c:v>
                </c:pt>
                <c:pt idx="397">
                  <c:v>1.7745189342150245</c:v>
                </c:pt>
                <c:pt idx="398">
                  <c:v>4.4989710224498083</c:v>
                </c:pt>
                <c:pt idx="399">
                  <c:v>7.088124422450079</c:v>
                </c:pt>
                <c:pt idx="400">
                  <c:v>9.2519668224503242</c:v>
                </c:pt>
                <c:pt idx="401">
                  <c:v>12.705415322449971</c:v>
                </c:pt>
                <c:pt idx="402">
                  <c:v>14.450648584178484</c:v>
                </c:pt>
                <c:pt idx="403">
                  <c:v>15.68664556790455</c:v>
                </c:pt>
                <c:pt idx="404">
                  <c:v>24.194852864554811</c:v>
                </c:pt>
                <c:pt idx="405">
                  <c:v>25.010075822449757</c:v>
                </c:pt>
                <c:pt idx="406">
                  <c:v>25.265598822449672</c:v>
                </c:pt>
                <c:pt idx="407">
                  <c:v>25.132177122449697</c:v>
                </c:pt>
                <c:pt idx="408">
                  <c:v>24.438432174134974</c:v>
                </c:pt>
                <c:pt idx="409">
                  <c:v>23.412743622449984</c:v>
                </c:pt>
                <c:pt idx="410">
                  <c:v>22.631764522449863</c:v>
                </c:pt>
                <c:pt idx="411">
                  <c:v>12.851261407065266</c:v>
                </c:pt>
                <c:pt idx="412">
                  <c:v>10.408119722450262</c:v>
                </c:pt>
                <c:pt idx="413">
                  <c:v>7.804330822449371</c:v>
                </c:pt>
                <c:pt idx="414">
                  <c:v>4.1268672598240244</c:v>
                </c:pt>
                <c:pt idx="415">
                  <c:v>1.602464222449242</c:v>
                </c:pt>
                <c:pt idx="416">
                  <c:v>-0.74908367755003291</c:v>
                </c:pt>
                <c:pt idx="417">
                  <c:v>-2.6712170775501543</c:v>
                </c:pt>
                <c:pt idx="418">
                  <c:v>-4.1999993077384659</c:v>
                </c:pt>
                <c:pt idx="419">
                  <c:v>-11.186559984043384</c:v>
                </c:pt>
                <c:pt idx="420">
                  <c:v>-12.184621060883245</c:v>
                </c:pt>
                <c:pt idx="421">
                  <c:v>-12.833353677550093</c:v>
                </c:pt>
                <c:pt idx="422">
                  <c:v>-14.391203377550168</c:v>
                </c:pt>
                <c:pt idx="423">
                  <c:v>-16.161391577550177</c:v>
                </c:pt>
                <c:pt idx="424">
                  <c:v>-18.041026275529546</c:v>
                </c:pt>
                <c:pt idx="425">
                  <c:v>-19.772891477550193</c:v>
                </c:pt>
                <c:pt idx="426">
                  <c:v>-20.368260921994732</c:v>
                </c:pt>
                <c:pt idx="427">
                  <c:v>-33.156092821636165</c:v>
                </c:pt>
                <c:pt idx="428">
                  <c:v>-34.726327677550131</c:v>
                </c:pt>
                <c:pt idx="429">
                  <c:v>-37.007883477550138</c:v>
                </c:pt>
                <c:pt idx="430">
                  <c:v>-38.117714432095767</c:v>
                </c:pt>
                <c:pt idx="431">
                  <c:v>-41.223539377550019</c:v>
                </c:pt>
                <c:pt idx="432">
                  <c:v>-42.724522977550393</c:v>
                </c:pt>
                <c:pt idx="433">
                  <c:v>-43.343763977550246</c:v>
                </c:pt>
                <c:pt idx="434">
                  <c:v>-43.660346477550455</c:v>
                </c:pt>
                <c:pt idx="435">
                  <c:v>-42.816024659368267</c:v>
                </c:pt>
                <c:pt idx="436">
                  <c:v>-41.507568877550256</c:v>
                </c:pt>
                <c:pt idx="437">
                  <c:v>-39.834997277549775</c:v>
                </c:pt>
                <c:pt idx="438">
                  <c:v>-38.546565164418453</c:v>
                </c:pt>
                <c:pt idx="439">
                  <c:v>-38.337113177550037</c:v>
                </c:pt>
                <c:pt idx="440">
                  <c:v>-37.893606780580484</c:v>
                </c:pt>
                <c:pt idx="441">
                  <c:v>-37.481028477550083</c:v>
                </c:pt>
                <c:pt idx="442">
                  <c:v>-29.903299955810922</c:v>
                </c:pt>
                <c:pt idx="443">
                  <c:v>-28.720137577550261</c:v>
                </c:pt>
                <c:pt idx="444">
                  <c:v>-26.997530777550161</c:v>
                </c:pt>
                <c:pt idx="445">
                  <c:v>-25.755539377549795</c:v>
                </c:pt>
                <c:pt idx="446">
                  <c:v>-25.136188824488485</c:v>
                </c:pt>
                <c:pt idx="447">
                  <c:v>-23.852159477550092</c:v>
                </c:pt>
                <c:pt idx="448">
                  <c:v>-22.147496977549924</c:v>
                </c:pt>
                <c:pt idx="449">
                  <c:v>-20.465379377550011</c:v>
                </c:pt>
                <c:pt idx="450">
                  <c:v>-19.379776477550109</c:v>
                </c:pt>
                <c:pt idx="451">
                  <c:v>-10.548076477550149</c:v>
                </c:pt>
                <c:pt idx="452">
                  <c:v>-9.8084755684586504</c:v>
                </c:pt>
                <c:pt idx="453">
                  <c:v>-7.955755547317521</c:v>
                </c:pt>
                <c:pt idx="454">
                  <c:v>-5.7375052775498965</c:v>
                </c:pt>
                <c:pt idx="455">
                  <c:v>-4.8335573775498499</c:v>
                </c:pt>
                <c:pt idx="456">
                  <c:v>-3.1414162775504062</c:v>
                </c:pt>
                <c:pt idx="457">
                  <c:v>-1.1108106775502335</c:v>
                </c:pt>
                <c:pt idx="458">
                  <c:v>0.2492035224499034</c:v>
                </c:pt>
                <c:pt idx="459">
                  <c:v>6.1111083050586501</c:v>
                </c:pt>
                <c:pt idx="460">
                  <c:v>7.2338550224500011</c:v>
                </c:pt>
                <c:pt idx="461">
                  <c:v>8.4082961224492863</c:v>
                </c:pt>
                <c:pt idx="462">
                  <c:v>9.0200719224493184</c:v>
                </c:pt>
                <c:pt idx="463">
                  <c:v>9.5590860224497547</c:v>
                </c:pt>
                <c:pt idx="464">
                  <c:v>10.243172511214166</c:v>
                </c:pt>
                <c:pt idx="465">
                  <c:v>11.92115112245002</c:v>
                </c:pt>
                <c:pt idx="466">
                  <c:v>13.555215422450118</c:v>
                </c:pt>
                <c:pt idx="467">
                  <c:v>14.538068431540433</c:v>
                </c:pt>
                <c:pt idx="468">
                  <c:v>13.798633522449936</c:v>
                </c:pt>
                <c:pt idx="469">
                  <c:v>12.619647927211787</c:v>
                </c:pt>
                <c:pt idx="470">
                  <c:v>10.333288522449241</c:v>
                </c:pt>
                <c:pt idx="471">
                  <c:v>7.298283926490484</c:v>
                </c:pt>
                <c:pt idx="472">
                  <c:v>4.6375640224500483</c:v>
                </c:pt>
                <c:pt idx="473">
                  <c:v>1.8683766224498584</c:v>
                </c:pt>
                <c:pt idx="474">
                  <c:v>-6.570088432940227E-2</c:v>
                </c:pt>
                <c:pt idx="475">
                  <c:v>-12.814683769216771</c:v>
                </c:pt>
                <c:pt idx="476">
                  <c:v>-14.75424467755025</c:v>
                </c:pt>
                <c:pt idx="477">
                  <c:v>-16.141611577549583</c:v>
                </c:pt>
                <c:pt idx="478">
                  <c:v>-18.249979077549959</c:v>
                </c:pt>
                <c:pt idx="479">
                  <c:v>-20.381964946937984</c:v>
                </c:pt>
                <c:pt idx="480">
                  <c:v>-21.4069950489787</c:v>
                </c:pt>
                <c:pt idx="481">
                  <c:v>-26.93257324225592</c:v>
                </c:pt>
                <c:pt idx="482">
                  <c:v>-27.335487777550071</c:v>
                </c:pt>
                <c:pt idx="483">
                  <c:v>-27.710840577550037</c:v>
                </c:pt>
                <c:pt idx="484">
                  <c:v>-29.159072677550032</c:v>
                </c:pt>
                <c:pt idx="485">
                  <c:v>-30.694058661457731</c:v>
                </c:pt>
                <c:pt idx="486">
                  <c:v>-32.945581977550177</c:v>
                </c:pt>
                <c:pt idx="487">
                  <c:v>-35.399991677549821</c:v>
                </c:pt>
                <c:pt idx="488">
                  <c:v>-36.521241760569154</c:v>
                </c:pt>
                <c:pt idx="489">
                  <c:v>-40.78013823579235</c:v>
                </c:pt>
                <c:pt idx="490">
                  <c:v>-41.740733797138013</c:v>
                </c:pt>
                <c:pt idx="491">
                  <c:v>-43.603142377549986</c:v>
                </c:pt>
                <c:pt idx="492">
                  <c:v>-45.355221877550605</c:v>
                </c:pt>
                <c:pt idx="493">
                  <c:v>-47.544151077549856</c:v>
                </c:pt>
                <c:pt idx="494">
                  <c:v>-49.361070719974322</c:v>
                </c:pt>
                <c:pt idx="495">
                  <c:v>-50.80744827755025</c:v>
                </c:pt>
                <c:pt idx="496">
                  <c:v>-51.391856477550121</c:v>
                </c:pt>
                <c:pt idx="497">
                  <c:v>-53.172207530181865</c:v>
                </c:pt>
                <c:pt idx="498">
                  <c:v>-53.682485677550254</c:v>
                </c:pt>
                <c:pt idx="499">
                  <c:v>-53.79577137754989</c:v>
                </c:pt>
                <c:pt idx="500">
                  <c:v>-54.172212810883579</c:v>
                </c:pt>
                <c:pt idx="501">
                  <c:v>-55.831199477549795</c:v>
                </c:pt>
                <c:pt idx="502">
                  <c:v>-57.54281307754971</c:v>
                </c:pt>
                <c:pt idx="503">
                  <c:v>-59.585351677550051</c:v>
                </c:pt>
                <c:pt idx="504">
                  <c:v>-60.455636477550073</c:v>
                </c:pt>
                <c:pt idx="505">
                  <c:v>-63.492869521028325</c:v>
                </c:pt>
                <c:pt idx="506">
                  <c:v>-64.839290253060511</c:v>
                </c:pt>
                <c:pt idx="507">
                  <c:v>-66.598802577550245</c:v>
                </c:pt>
                <c:pt idx="508">
                  <c:v>-68.036122477550478</c:v>
                </c:pt>
                <c:pt idx="509">
                  <c:v>-68.979827377550507</c:v>
                </c:pt>
                <c:pt idx="510">
                  <c:v>-69.468461533729766</c:v>
                </c:pt>
                <c:pt idx="511">
                  <c:v>-69.635182377550123</c:v>
                </c:pt>
                <c:pt idx="512">
                  <c:v>-69.566002999289552</c:v>
                </c:pt>
                <c:pt idx="513">
                  <c:v>-66.663302948138409</c:v>
                </c:pt>
                <c:pt idx="514">
                  <c:v>-65.616848477549794</c:v>
                </c:pt>
                <c:pt idx="515">
                  <c:v>-64.403652415050232</c:v>
                </c:pt>
                <c:pt idx="516">
                  <c:v>-62.225093346236847</c:v>
                </c:pt>
                <c:pt idx="517">
                  <c:v>-60.406007877549854</c:v>
                </c:pt>
                <c:pt idx="518">
                  <c:v>-58.528519177549668</c:v>
                </c:pt>
                <c:pt idx="519">
                  <c:v>-56.710311877550538</c:v>
                </c:pt>
                <c:pt idx="520">
                  <c:v>-54.701044436734108</c:v>
                </c:pt>
                <c:pt idx="521">
                  <c:v>-52.65281647755009</c:v>
                </c:pt>
                <c:pt idx="522">
                  <c:v>-45.496368477550192</c:v>
                </c:pt>
                <c:pt idx="523">
                  <c:v>-43.039634177549857</c:v>
                </c:pt>
                <c:pt idx="524">
                  <c:v>-39.048164877550647</c:v>
                </c:pt>
                <c:pt idx="525">
                  <c:v>-36.671077487651253</c:v>
                </c:pt>
                <c:pt idx="526">
                  <c:v>-37.303798325376164</c:v>
                </c:pt>
                <c:pt idx="527">
                  <c:v>-36.011932177550555</c:v>
                </c:pt>
                <c:pt idx="528">
                  <c:v>-34.725863077549917</c:v>
                </c:pt>
                <c:pt idx="529">
                  <c:v>-31.877875977550367</c:v>
                </c:pt>
                <c:pt idx="530">
                  <c:v>-31.065346477549852</c:v>
                </c:pt>
                <c:pt idx="531">
                  <c:v>-21.433516477550107</c:v>
                </c:pt>
                <c:pt idx="532">
                  <c:v>-20.363893277549913</c:v>
                </c:pt>
                <c:pt idx="533">
                  <c:v>-18.433194277549966</c:v>
                </c:pt>
                <c:pt idx="534">
                  <c:v>-17.457503477550027</c:v>
                </c:pt>
                <c:pt idx="535">
                  <c:v>-17.155204977550312</c:v>
                </c:pt>
                <c:pt idx="536">
                  <c:v>-15.348247891691553</c:v>
                </c:pt>
                <c:pt idx="537">
                  <c:v>-13.87562627754998</c:v>
                </c:pt>
                <c:pt idx="538">
                  <c:v>-12.479779091187003</c:v>
                </c:pt>
                <c:pt idx="539">
                  <c:v>-11.74663961480471</c:v>
                </c:pt>
                <c:pt idx="540">
                  <c:v>-10.140436069386714</c:v>
                </c:pt>
                <c:pt idx="541">
                  <c:v>-10.641397977550039</c:v>
                </c:pt>
                <c:pt idx="542">
                  <c:v>-11.798973377550647</c:v>
                </c:pt>
                <c:pt idx="543">
                  <c:v>-12.895499577550348</c:v>
                </c:pt>
                <c:pt idx="544">
                  <c:v>-17.069387992701955</c:v>
                </c:pt>
                <c:pt idx="545">
                  <c:v>-19.677629377550339</c:v>
                </c:pt>
                <c:pt idx="546">
                  <c:v>-22.142914366439157</c:v>
                </c:pt>
                <c:pt idx="547">
                  <c:v>-30.148396755328257</c:v>
                </c:pt>
                <c:pt idx="548">
                  <c:v>-32.590287191836303</c:v>
                </c:pt>
                <c:pt idx="549">
                  <c:v>-35.432841977550154</c:v>
                </c:pt>
                <c:pt idx="550">
                  <c:v>-38.149492577549623</c:v>
                </c:pt>
                <c:pt idx="551">
                  <c:v>-41.143778977550411</c:v>
                </c:pt>
                <c:pt idx="552">
                  <c:v>-46.152355871489618</c:v>
                </c:pt>
                <c:pt idx="553">
                  <c:v>-48.990703177550557</c:v>
                </c:pt>
                <c:pt idx="554">
                  <c:v>-49.911794777549872</c:v>
                </c:pt>
                <c:pt idx="555">
                  <c:v>-50.674188977550081</c:v>
                </c:pt>
                <c:pt idx="556">
                  <c:v>-52.801390323703885</c:v>
                </c:pt>
                <c:pt idx="557">
                  <c:v>-53.728226681631526</c:v>
                </c:pt>
                <c:pt idx="558">
                  <c:v>-55.626486877550036</c:v>
                </c:pt>
                <c:pt idx="559">
                  <c:v>-57.042867977550273</c:v>
                </c:pt>
                <c:pt idx="560">
                  <c:v>-58.495839577550406</c:v>
                </c:pt>
                <c:pt idx="561">
                  <c:v>-60.217214436733414</c:v>
                </c:pt>
                <c:pt idx="562">
                  <c:v>-61.357042777550092</c:v>
                </c:pt>
                <c:pt idx="563">
                  <c:v>-62.211574279747595</c:v>
                </c:pt>
                <c:pt idx="564">
                  <c:v>-61.208444659368247</c:v>
                </c:pt>
                <c:pt idx="565">
                  <c:v>-59.797226277550266</c:v>
                </c:pt>
                <c:pt idx="566">
                  <c:v>-59.269759640815778</c:v>
                </c:pt>
                <c:pt idx="567">
                  <c:v>-58.549627777550214</c:v>
                </c:pt>
                <c:pt idx="568">
                  <c:v>-58.471936177550134</c:v>
                </c:pt>
                <c:pt idx="569">
                  <c:v>-58.549191177550171</c:v>
                </c:pt>
                <c:pt idx="570">
                  <c:v>-58.547934538774626</c:v>
                </c:pt>
                <c:pt idx="571">
                  <c:v>-58.326764577550378</c:v>
                </c:pt>
                <c:pt idx="572">
                  <c:v>-58.273720390593638</c:v>
                </c:pt>
                <c:pt idx="573">
                  <c:v>-57.463999102550112</c:v>
                </c:pt>
                <c:pt idx="574">
                  <c:v>-56.340673277550394</c:v>
                </c:pt>
                <c:pt idx="575">
                  <c:v>-54.664115077550363</c:v>
                </c:pt>
                <c:pt idx="576">
                  <c:v>-53.195456591186627</c:v>
                </c:pt>
                <c:pt idx="577">
                  <c:v>-51.211823777549995</c:v>
                </c:pt>
                <c:pt idx="578">
                  <c:v>-49.751623077550633</c:v>
                </c:pt>
                <c:pt idx="579">
                  <c:v>-48.257014477550527</c:v>
                </c:pt>
                <c:pt idx="580">
                  <c:v>-46.873336477550104</c:v>
                </c:pt>
                <c:pt idx="581">
                  <c:v>-43.890150951234503</c:v>
                </c:pt>
                <c:pt idx="582">
                  <c:v>-43.417438177550551</c:v>
                </c:pt>
                <c:pt idx="583">
                  <c:v>-41.26912739591765</c:v>
                </c:pt>
                <c:pt idx="584">
                  <c:v>-38.986855877550475</c:v>
                </c:pt>
                <c:pt idx="585">
                  <c:v>-37.341871577549512</c:v>
                </c:pt>
                <c:pt idx="586">
                  <c:v>-37.230631677550122</c:v>
                </c:pt>
                <c:pt idx="587">
                  <c:v>-35.689358077549883</c:v>
                </c:pt>
                <c:pt idx="588">
                  <c:v>-33.87643457278854</c:v>
                </c:pt>
                <c:pt idx="589">
                  <c:v>-31.690800421211954</c:v>
                </c:pt>
                <c:pt idx="590">
                  <c:v>-22.238448830491294</c:v>
                </c:pt>
                <c:pt idx="591">
                  <c:v>-20.298864177550492</c:v>
                </c:pt>
                <c:pt idx="592">
                  <c:v>-18.139960577550063</c:v>
                </c:pt>
                <c:pt idx="593">
                  <c:v>-16.736766577549886</c:v>
                </c:pt>
                <c:pt idx="594">
                  <c:v>-15.237852089794698</c:v>
                </c:pt>
                <c:pt idx="595">
                  <c:v>-15.092311477550108</c:v>
                </c:pt>
                <c:pt idx="596">
                  <c:v>-12.964358144217069</c:v>
                </c:pt>
                <c:pt idx="597">
                  <c:v>-5.3699357083196144</c:v>
                </c:pt>
                <c:pt idx="598">
                  <c:v>-3.5169311240151435</c:v>
                </c:pt>
                <c:pt idx="599">
                  <c:v>-1.6878225775501219</c:v>
                </c:pt>
                <c:pt idx="600">
                  <c:v>0.99256893061303231</c:v>
                </c:pt>
                <c:pt idx="601">
                  <c:v>2.9937484224495563</c:v>
                </c:pt>
                <c:pt idx="602">
                  <c:v>4.7233686224501277</c:v>
                </c:pt>
                <c:pt idx="603">
                  <c:v>8.2038175224500058</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32.1461837712191</c:v>
                </c:pt>
                <c:pt idx="614">
                  <c:v>32.344134408249872</c:v>
                </c:pt>
                <c:pt idx="615">
                  <c:v>32.463533289949901</c:v>
                </c:pt>
                <c:pt idx="616">
                  <c:v>194.04414104034979</c:v>
                </c:pt>
                <c:pt idx="617">
                  <c:v>31.026112822449441</c:v>
                </c:pt>
                <c:pt idx="618">
                  <c:v>29.776455971429947</c:v>
                </c:pt>
                <c:pt idx="619">
                  <c:v>28.332095822449482</c:v>
                </c:pt>
                <c:pt idx="620">
                  <c:v>27.247225696363287</c:v>
                </c:pt>
                <c:pt idx="621">
                  <c:v>21.468625605783373</c:v>
                </c:pt>
                <c:pt idx="622">
                  <c:v>20.356738622450031</c:v>
                </c:pt>
                <c:pt idx="623">
                  <c:v>17.876235822449505</c:v>
                </c:pt>
                <c:pt idx="624">
                  <c:v>15.21741576734766</c:v>
                </c:pt>
                <c:pt idx="625">
                  <c:v>11.319258922450018</c:v>
                </c:pt>
                <c:pt idx="626">
                  <c:v>8.6320142224501772</c:v>
                </c:pt>
                <c:pt idx="627">
                  <c:v>5.4030397224496802</c:v>
                </c:pt>
                <c:pt idx="628">
                  <c:v>4.3897399224502767</c:v>
                </c:pt>
                <c:pt idx="629">
                  <c:v>4.1416874113387792</c:v>
                </c:pt>
                <c:pt idx="630">
                  <c:v>-3.6547817805804086</c:v>
                </c:pt>
                <c:pt idx="631">
                  <c:v>-4.4663889775496557</c:v>
                </c:pt>
                <c:pt idx="632">
                  <c:v>-7.0441858775506283</c:v>
                </c:pt>
                <c:pt idx="633">
                  <c:v>-9.1714054775497154</c:v>
                </c:pt>
                <c:pt idx="634">
                  <c:v>-11.107955977550233</c:v>
                </c:pt>
                <c:pt idx="635">
                  <c:v>-11.708777996537691</c:v>
                </c:pt>
                <c:pt idx="636">
                  <c:v>-13.596930763264169</c:v>
                </c:pt>
                <c:pt idx="637">
                  <c:v>-20.677226477550086</c:v>
                </c:pt>
                <c:pt idx="638">
                  <c:v>-23.294669077550424</c:v>
                </c:pt>
                <c:pt idx="639">
                  <c:v>-25.886172477550211</c:v>
                </c:pt>
                <c:pt idx="640">
                  <c:v>-28.843049077550308</c:v>
                </c:pt>
                <c:pt idx="641">
                  <c:v>-31.16524382448906</c:v>
                </c:pt>
                <c:pt idx="642">
                  <c:v>-33.409319277550111</c:v>
                </c:pt>
                <c:pt idx="643">
                  <c:v>-35.057094377549916</c:v>
                </c:pt>
                <c:pt idx="644">
                  <c:v>-36.917165077550194</c:v>
                </c:pt>
                <c:pt idx="645">
                  <c:v>-37.77973647754996</c:v>
                </c:pt>
                <c:pt idx="646">
                  <c:v>-39.386384939088671</c:v>
                </c:pt>
                <c:pt idx="647">
                  <c:v>-39.283574389638275</c:v>
                </c:pt>
                <c:pt idx="648">
                  <c:v>-38.600227920849221</c:v>
                </c:pt>
                <c:pt idx="649">
                  <c:v>-37.99724807755004</c:v>
                </c:pt>
                <c:pt idx="650">
                  <c:v>-38.692124377550208</c:v>
                </c:pt>
                <c:pt idx="651">
                  <c:v>-39.3731031442165</c:v>
                </c:pt>
                <c:pt idx="652">
                  <c:v>-38.451139877550276</c:v>
                </c:pt>
                <c:pt idx="653">
                  <c:v>-37.403685253060303</c:v>
                </c:pt>
                <c:pt idx="654">
                  <c:v>-36.420303144216781</c:v>
                </c:pt>
                <c:pt idx="655">
                  <c:v>-30.186150136086596</c:v>
                </c:pt>
                <c:pt idx="656">
                  <c:v>-29.094249977549978</c:v>
                </c:pt>
                <c:pt idx="657">
                  <c:v>-27.117639177549762</c:v>
                </c:pt>
                <c:pt idx="658">
                  <c:v>-25.478705077549947</c:v>
                </c:pt>
                <c:pt idx="659">
                  <c:v>-24.729888977550193</c:v>
                </c:pt>
                <c:pt idx="660">
                  <c:v>-23.958168216680036</c:v>
                </c:pt>
                <c:pt idx="661">
                  <c:v>-22.400152177550261</c:v>
                </c:pt>
                <c:pt idx="662">
                  <c:v>-21.17609647755009</c:v>
                </c:pt>
                <c:pt idx="663">
                  <c:v>-15.481939334692896</c:v>
                </c:pt>
                <c:pt idx="664">
                  <c:v>-12.608701677550098</c:v>
                </c:pt>
                <c:pt idx="665">
                  <c:v>-9.3962979775501196</c:v>
                </c:pt>
                <c:pt idx="666">
                  <c:v>-6.695289130611485</c:v>
                </c:pt>
                <c:pt idx="667">
                  <c:v>-3.3478290775504158</c:v>
                </c:pt>
                <c:pt idx="668">
                  <c:v>-0.90936787755029513</c:v>
                </c:pt>
                <c:pt idx="669">
                  <c:v>1.9501331224497285</c:v>
                </c:pt>
                <c:pt idx="670">
                  <c:v>4.4773795224496968</c:v>
                </c:pt>
                <c:pt idx="671">
                  <c:v>4.6669675224500491</c:v>
                </c:pt>
                <c:pt idx="672">
                  <c:v>11.824029676296021</c:v>
                </c:pt>
                <c:pt idx="673">
                  <c:v>13.285380120387885</c:v>
                </c:pt>
                <c:pt idx="674">
                  <c:v>13.787139622449647</c:v>
                </c:pt>
                <c:pt idx="675">
                  <c:v>15.895495222450027</c:v>
                </c:pt>
                <c:pt idx="676">
                  <c:v>18.850730622449959</c:v>
                </c:pt>
                <c:pt idx="677">
                  <c:v>18.902467297961053</c:v>
                </c:pt>
                <c:pt idx="678">
                  <c:v>21.245347822450036</c:v>
                </c:pt>
                <c:pt idx="679">
                  <c:v>22.393469722450305</c:v>
                </c:pt>
                <c:pt idx="680">
                  <c:v>22.710979483988559</c:v>
                </c:pt>
                <c:pt idx="681">
                  <c:v>27.617253632339242</c:v>
                </c:pt>
                <c:pt idx="682">
                  <c:v>28.078445522449634</c:v>
                </c:pt>
                <c:pt idx="683">
                  <c:v>29.412940665307211</c:v>
                </c:pt>
                <c:pt idx="684">
                  <c:v>-18.853724623949887</c:v>
                </c:pt>
                <c:pt idx="685">
                  <c:v>-80.173502083858324</c:v>
                </c:pt>
                <c:pt idx="686">
                  <c:v>32.747178540649898</c:v>
                </c:pt>
                <c:pt idx="687">
                  <c:v>33.576606549722591</c:v>
                </c:pt>
                <c:pt idx="688">
                  <c:v>31.572714078005234</c:v>
                </c:pt>
                <c:pt idx="689">
                  <c:v>30.614178947981806</c:v>
                </c:pt>
                <c:pt idx="690">
                  <c:v>29.566908722450293</c:v>
                </c:pt>
                <c:pt idx="691">
                  <c:v>28.277830822449999</c:v>
                </c:pt>
                <c:pt idx="692">
                  <c:v>27.106228422450197</c:v>
                </c:pt>
                <c:pt idx="693">
                  <c:v>25.593752522449641</c:v>
                </c:pt>
                <c:pt idx="694">
                  <c:v>24.164233726532046</c:v>
                </c:pt>
                <c:pt idx="695">
                  <c:v>22.910179772449709</c:v>
                </c:pt>
                <c:pt idx="696">
                  <c:v>16.715117981909451</c:v>
                </c:pt>
                <c:pt idx="697">
                  <c:v>15.824378822449461</c:v>
                </c:pt>
                <c:pt idx="698">
                  <c:v>16.470338622449354</c:v>
                </c:pt>
                <c:pt idx="699">
                  <c:v>17.314102285336354</c:v>
                </c:pt>
                <c:pt idx="700">
                  <c:v>23.705460122450265</c:v>
                </c:pt>
                <c:pt idx="701">
                  <c:v>27.592018722450035</c:v>
                </c:pt>
                <c:pt idx="702">
                  <c:v>29.143879822449691</c:v>
                </c:pt>
                <c:pt idx="703">
                  <c:v>29.521933522450041</c:v>
                </c:pt>
                <c:pt idx="704">
                  <c:v>28.594763022449889</c:v>
                </c:pt>
                <c:pt idx="705">
                  <c:v>27.135233413754378</c:v>
                </c:pt>
                <c:pt idx="706">
                  <c:v>26.537860722449739</c:v>
                </c:pt>
                <c:pt idx="707">
                  <c:v>26.551150722450231</c:v>
                </c:pt>
                <c:pt idx="708">
                  <c:v>26.904943828572556</c:v>
                </c:pt>
                <c:pt idx="709">
                  <c:v>25.319631622450324</c:v>
                </c:pt>
                <c:pt idx="710">
                  <c:v>22.654978022449981</c:v>
                </c:pt>
                <c:pt idx="711">
                  <c:v>19.95258607564115</c:v>
                </c:pt>
                <c:pt idx="712">
                  <c:v>16.079270144071558</c:v>
                </c:pt>
                <c:pt idx="713">
                  <c:v>16.519870429666227</c:v>
                </c:pt>
                <c:pt idx="714">
                  <c:v>16.583011222449699</c:v>
                </c:pt>
                <c:pt idx="715">
                  <c:v>15.318529722450219</c:v>
                </c:pt>
                <c:pt idx="716">
                  <c:v>14.870327422449606</c:v>
                </c:pt>
                <c:pt idx="717">
                  <c:v>15.193052122450549</c:v>
                </c:pt>
                <c:pt idx="718">
                  <c:v>16.04061495102146</c:v>
                </c:pt>
                <c:pt idx="719">
                  <c:v>17.15238432245074</c:v>
                </c:pt>
                <c:pt idx="720">
                  <c:v>17.33480352244991</c:v>
                </c:pt>
                <c:pt idx="721">
                  <c:v>23.749140486735506</c:v>
                </c:pt>
                <c:pt idx="722">
                  <c:v>25.565277622450111</c:v>
                </c:pt>
                <c:pt idx="723">
                  <c:v>28.15746912244996</c:v>
                </c:pt>
                <c:pt idx="724">
                  <c:v>-46.629907346427728</c:v>
                </c:pt>
                <c:pt idx="725">
                  <c:v>33.706735710649895</c:v>
                </c:pt>
                <c:pt idx="726">
                  <c:v>35.811439112449875</c:v>
                </c:pt>
                <c:pt idx="727">
                  <c:v>40.265281061449876</c:v>
                </c:pt>
                <c:pt idx="728">
                  <c:v>44.23251875244992</c:v>
                </c:pt>
                <c:pt idx="729">
                  <c:v>45.899263573174515</c:v>
                </c:pt>
                <c:pt idx="730">
                  <c:v>49.995233522449908</c:v>
                </c:pt>
                <c:pt idx="731">
                  <c:v>58.871217747449855</c:v>
                </c:pt>
                <c:pt idx="732">
                  <c:v>61.664379132449888</c:v>
                </c:pt>
                <c:pt idx="733">
                  <c:v>65.075371442449779</c:v>
                </c:pt>
                <c:pt idx="734">
                  <c:v>71.425660859799308</c:v>
                </c:pt>
                <c:pt idx="735">
                  <c:v>74.099440635851906</c:v>
                </c:pt>
                <c:pt idx="736">
                  <c:v>74.870460326797698</c:v>
                </c:pt>
                <c:pt idx="737">
                  <c:v>70.946003672449905</c:v>
                </c:pt>
                <c:pt idx="738">
                  <c:v>68.730355232449824</c:v>
                </c:pt>
                <c:pt idx="739">
                  <c:v>66.211789675511127</c:v>
                </c:pt>
                <c:pt idx="740">
                  <c:v>64.278197522449858</c:v>
                </c:pt>
                <c:pt idx="741">
                  <c:v>61.557374452449899</c:v>
                </c:pt>
                <c:pt idx="742">
                  <c:v>57.443539132449914</c:v>
                </c:pt>
                <c:pt idx="743">
                  <c:v>53.62202044244988</c:v>
                </c:pt>
                <c:pt idx="744">
                  <c:v>50.430332182243646</c:v>
                </c:pt>
                <c:pt idx="745">
                  <c:v>46.547509522449886</c:v>
                </c:pt>
                <c:pt idx="746">
                  <c:v>34.941717749722592</c:v>
                </c:pt>
                <c:pt idx="747">
                  <c:v>193.92569675235001</c:v>
                </c:pt>
                <c:pt idx="748">
                  <c:v>28.686905122449652</c:v>
                </c:pt>
                <c:pt idx="749">
                  <c:v>25.423095722449581</c:v>
                </c:pt>
                <c:pt idx="750">
                  <c:v>22.547793322449621</c:v>
                </c:pt>
                <c:pt idx="751">
                  <c:v>19.362488930613409</c:v>
                </c:pt>
                <c:pt idx="752">
                  <c:v>12.306150722449871</c:v>
                </c:pt>
                <c:pt idx="753">
                  <c:v>9.625327222450462</c:v>
                </c:pt>
                <c:pt idx="754">
                  <c:v>7.1186763795924701</c:v>
                </c:pt>
                <c:pt idx="755">
                  <c:v>2.7657225700689034</c:v>
                </c:pt>
                <c:pt idx="756">
                  <c:v>2.2289924224500912</c:v>
                </c:pt>
                <c:pt idx="757">
                  <c:v>1.5048179224496323</c:v>
                </c:pt>
                <c:pt idx="758">
                  <c:v>1.0866317877562608</c:v>
                </c:pt>
                <c:pt idx="759">
                  <c:v>0.58693832245009503</c:v>
                </c:pt>
                <c:pt idx="760">
                  <c:v>0.47907982244990432</c:v>
                </c:pt>
                <c:pt idx="761">
                  <c:v>0.93231482244951303</c:v>
                </c:pt>
                <c:pt idx="762">
                  <c:v>1.4652386837400679</c:v>
                </c:pt>
                <c:pt idx="763">
                  <c:v>5.8228486739654652</c:v>
                </c:pt>
                <c:pt idx="764">
                  <c:v>8.1267535224497749</c:v>
                </c:pt>
                <c:pt idx="765">
                  <c:v>10.825897722449701</c:v>
                </c:pt>
                <c:pt idx="766">
                  <c:v>12.45931132244985</c:v>
                </c:pt>
                <c:pt idx="767">
                  <c:v>15.291158422450074</c:v>
                </c:pt>
                <c:pt idx="768">
                  <c:v>17.66165732244944</c:v>
                </c:pt>
                <c:pt idx="769">
                  <c:v>20.118333822449443</c:v>
                </c:pt>
                <c:pt idx="770">
                  <c:v>26.00859685578321</c:v>
                </c:pt>
                <c:pt idx="771">
                  <c:v>35.266195389116561</c:v>
                </c:pt>
                <c:pt idx="772">
                  <c:v>37.841565681449865</c:v>
                </c:pt>
                <c:pt idx="773">
                  <c:v>40.572029802449883</c:v>
                </c:pt>
                <c:pt idx="774">
                  <c:v>43.014767322449885</c:v>
                </c:pt>
                <c:pt idx="775">
                  <c:v>45.275429572449887</c:v>
                </c:pt>
                <c:pt idx="776">
                  <c:v>47.697436022449885</c:v>
                </c:pt>
                <c:pt idx="777">
                  <c:v>48.955349072449891</c:v>
                </c:pt>
                <c:pt idx="778">
                  <c:v>49.914379147449878</c:v>
                </c:pt>
                <c:pt idx="779">
                  <c:v>54.670289482976152</c:v>
                </c:pt>
                <c:pt idx="780">
                  <c:v>55.579415302449895</c:v>
                </c:pt>
                <c:pt idx="781">
                  <c:v>56.479644422449923</c:v>
                </c:pt>
                <c:pt idx="782">
                  <c:v>58.029774573996235</c:v>
                </c:pt>
                <c:pt idx="783">
                  <c:v>58.378228702449931</c:v>
                </c:pt>
                <c:pt idx="784">
                  <c:v>59.759486732449858</c:v>
                </c:pt>
                <c:pt idx="785">
                  <c:v>64.41809476244984</c:v>
                </c:pt>
                <c:pt idx="786">
                  <c:v>66.00085228244987</c:v>
                </c:pt>
                <c:pt idx="787">
                  <c:v>65.338680522449863</c:v>
                </c:pt>
                <c:pt idx="788">
                  <c:v>56.253000368603708</c:v>
                </c:pt>
                <c:pt idx="789">
                  <c:v>54.185937002449911</c:v>
                </c:pt>
                <c:pt idx="790">
                  <c:v>51.369767812449901</c:v>
                </c:pt>
                <c:pt idx="791">
                  <c:v>48.278039892449918</c:v>
                </c:pt>
                <c:pt idx="792">
                  <c:v>45.114365812449911</c:v>
                </c:pt>
                <c:pt idx="793">
                  <c:v>42.447726757143755</c:v>
                </c:pt>
                <c:pt idx="794">
                  <c:v>38.563555748536871</c:v>
                </c:pt>
                <c:pt idx="795">
                  <c:v>24.986020154028523</c:v>
                </c:pt>
                <c:pt idx="796">
                  <c:v>20.480707922449845</c:v>
                </c:pt>
                <c:pt idx="797">
                  <c:v>18.850646122449827</c:v>
                </c:pt>
                <c:pt idx="798">
                  <c:v>16.771609722450055</c:v>
                </c:pt>
                <c:pt idx="799">
                  <c:v>15.659552903892774</c:v>
                </c:pt>
                <c:pt idx="800">
                  <c:v>13.799634222450013</c:v>
                </c:pt>
                <c:pt idx="801">
                  <c:v>12.184477218102106</c:v>
                </c:pt>
                <c:pt idx="802">
                  <c:v>7.0315074413688592</c:v>
                </c:pt>
                <c:pt idx="803">
                  <c:v>5.036086722449312</c:v>
                </c:pt>
                <c:pt idx="804">
                  <c:v>3.8783258693888731</c:v>
                </c:pt>
                <c:pt idx="805">
                  <c:v>2.1946525224495588</c:v>
                </c:pt>
                <c:pt idx="806">
                  <c:v>1.3124657224501846</c:v>
                </c:pt>
                <c:pt idx="807">
                  <c:v>0.31059432244987317</c:v>
                </c:pt>
                <c:pt idx="808">
                  <c:v>0.77336842244997706</c:v>
                </c:pt>
                <c:pt idx="809">
                  <c:v>-0.46750472497294043</c:v>
                </c:pt>
                <c:pt idx="810">
                  <c:v>-0.95488741505008101</c:v>
                </c:pt>
                <c:pt idx="811">
                  <c:v>-0.7885264775502776</c:v>
                </c:pt>
                <c:pt idx="812">
                  <c:v>0.41467672244945691</c:v>
                </c:pt>
                <c:pt idx="813">
                  <c:v>4.8134995224491774</c:v>
                </c:pt>
                <c:pt idx="814">
                  <c:v>6.6105022224502648</c:v>
                </c:pt>
                <c:pt idx="815">
                  <c:v>7.7610768224492688</c:v>
                </c:pt>
                <c:pt idx="816">
                  <c:v>8.0910335224502035</c:v>
                </c:pt>
                <c:pt idx="817">
                  <c:v>9.1748535224498085</c:v>
                </c:pt>
                <c:pt idx="818">
                  <c:v>9.6880689224504621</c:v>
                </c:pt>
                <c:pt idx="819">
                  <c:v>10.832113522449763</c:v>
                </c:pt>
                <c:pt idx="820">
                  <c:v>12.642738406170935</c:v>
                </c:pt>
                <c:pt idx="821">
                  <c:v>14.59894312244958</c:v>
                </c:pt>
                <c:pt idx="822">
                  <c:v>15.099202147449635</c:v>
                </c:pt>
                <c:pt idx="823">
                  <c:v>17.914649722449866</c:v>
                </c:pt>
                <c:pt idx="824">
                  <c:v>19.383748022449328</c:v>
                </c:pt>
                <c:pt idx="825">
                  <c:v>22.659884622449667</c:v>
                </c:pt>
                <c:pt idx="826">
                  <c:v>22.414758522450178</c:v>
                </c:pt>
                <c:pt idx="827">
                  <c:v>23.747366512140864</c:v>
                </c:pt>
                <c:pt idx="828">
                  <c:v>25.958453522449894</c:v>
                </c:pt>
                <c:pt idx="829">
                  <c:v>26.322626379593046</c:v>
                </c:pt>
                <c:pt idx="830">
                  <c:v>28.471390822450104</c:v>
                </c:pt>
                <c:pt idx="831">
                  <c:v>27.299634322449972</c:v>
                </c:pt>
                <c:pt idx="832">
                  <c:v>26.122887822450458</c:v>
                </c:pt>
                <c:pt idx="833">
                  <c:v>25.512237966894393</c:v>
                </c:pt>
                <c:pt idx="834">
                  <c:v>25.175921175511206</c:v>
                </c:pt>
                <c:pt idx="835">
                  <c:v>24.828388422449827</c:v>
                </c:pt>
                <c:pt idx="836">
                  <c:v>24.536994322450639</c:v>
                </c:pt>
                <c:pt idx="837">
                  <c:v>24.291802808164125</c:v>
                </c:pt>
                <c:pt idx="838">
                  <c:v>22.702558932286109</c:v>
                </c:pt>
                <c:pt idx="839">
                  <c:v>22.815484365823664</c:v>
                </c:pt>
                <c:pt idx="840">
                  <c:v>24.55544879126753</c:v>
                </c:pt>
                <c:pt idx="841">
                  <c:v>26.231755222450186</c:v>
                </c:pt>
                <c:pt idx="842">
                  <c:v>30.202107522449609</c:v>
                </c:pt>
                <c:pt idx="843">
                  <c:v>-58.255686747525232</c:v>
                </c:pt>
                <c:pt idx="844">
                  <c:v>33.364689120388014</c:v>
                </c:pt>
                <c:pt idx="845">
                  <c:v>32.889119395919273</c:v>
                </c:pt>
                <c:pt idx="846">
                  <c:v>30.981157173243187</c:v>
                </c:pt>
                <c:pt idx="847">
                  <c:v>28.939615222450101</c:v>
                </c:pt>
                <c:pt idx="848">
                  <c:v>27.772693222450272</c:v>
                </c:pt>
                <c:pt idx="849">
                  <c:v>24.419467322450068</c:v>
                </c:pt>
                <c:pt idx="850">
                  <c:v>22.920046409047551</c:v>
                </c:pt>
                <c:pt idx="851">
                  <c:v>20.615674822449904</c:v>
                </c:pt>
                <c:pt idx="852">
                  <c:v>19.431862422449779</c:v>
                </c:pt>
                <c:pt idx="853">
                  <c:v>18.797473522449678</c:v>
                </c:pt>
                <c:pt idx="854">
                  <c:v>18.468509568961341</c:v>
                </c:pt>
                <c:pt idx="855">
                  <c:v>6.832340144071253</c:v>
                </c:pt>
                <c:pt idx="856">
                  <c:v>6.3874869224503907</c:v>
                </c:pt>
                <c:pt idx="857">
                  <c:v>6.3410228224501299</c:v>
                </c:pt>
                <c:pt idx="858">
                  <c:v>4.5077946224498362</c:v>
                </c:pt>
                <c:pt idx="859">
                  <c:v>4.493693976995047</c:v>
                </c:pt>
                <c:pt idx="860">
                  <c:v>1.7145779668943253</c:v>
                </c:pt>
                <c:pt idx="861">
                  <c:v>1.8009262224495326</c:v>
                </c:pt>
                <c:pt idx="862">
                  <c:v>1.867782922449948</c:v>
                </c:pt>
                <c:pt idx="863">
                  <c:v>1.7549481224502022</c:v>
                </c:pt>
                <c:pt idx="864">
                  <c:v>2.7453006057832283</c:v>
                </c:pt>
                <c:pt idx="865">
                  <c:v>3.4504788955842103</c:v>
                </c:pt>
                <c:pt idx="866">
                  <c:v>6.1076375849497415</c:v>
                </c:pt>
                <c:pt idx="867">
                  <c:v>6.0941318224497234</c:v>
                </c:pt>
                <c:pt idx="868">
                  <c:v>7.7881343224500768</c:v>
                </c:pt>
                <c:pt idx="869">
                  <c:v>10.372327822450387</c:v>
                </c:pt>
                <c:pt idx="870">
                  <c:v>12.887537439976292</c:v>
                </c:pt>
                <c:pt idx="871">
                  <c:v>15.713380492146912</c:v>
                </c:pt>
                <c:pt idx="872">
                  <c:v>21.294310539993791</c:v>
                </c:pt>
                <c:pt idx="873">
                  <c:v>24.686782122450076</c:v>
                </c:pt>
                <c:pt idx="874">
                  <c:v>26.428686922449593</c:v>
                </c:pt>
                <c:pt idx="875">
                  <c:v>25.070748264717189</c:v>
                </c:pt>
                <c:pt idx="876">
                  <c:v>27.386278222450045</c:v>
                </c:pt>
                <c:pt idx="877">
                  <c:v>28.981537322449888</c:v>
                </c:pt>
                <c:pt idx="878">
                  <c:v>29.655180622449933</c:v>
                </c:pt>
                <c:pt idx="879">
                  <c:v>29.320930011811789</c:v>
                </c:pt>
                <c:pt idx="880">
                  <c:v>18.148929412860269</c:v>
                </c:pt>
                <c:pt idx="881">
                  <c:v>17.409169322449515</c:v>
                </c:pt>
                <c:pt idx="882">
                  <c:v>15.219915922450664</c:v>
                </c:pt>
                <c:pt idx="883">
                  <c:v>12.61899970801684</c:v>
                </c:pt>
                <c:pt idx="884">
                  <c:v>7.028304753218805</c:v>
                </c:pt>
                <c:pt idx="885">
                  <c:v>5.8120539224500174</c:v>
                </c:pt>
                <c:pt idx="886">
                  <c:v>4.7396435224498843</c:v>
                </c:pt>
                <c:pt idx="887">
                  <c:v>3.5863352224501748</c:v>
                </c:pt>
                <c:pt idx="888">
                  <c:v>2.1514145614114852</c:v>
                </c:pt>
                <c:pt idx="889">
                  <c:v>2.0965522449643011E-2</c:v>
                </c:pt>
                <c:pt idx="890">
                  <c:v>-2.9054911775504317</c:v>
                </c:pt>
                <c:pt idx="891">
                  <c:v>-3.9305315775493757</c:v>
                </c:pt>
                <c:pt idx="892">
                  <c:v>-4.4305433346930005</c:v>
                </c:pt>
                <c:pt idx="893">
                  <c:v>-3.7875164775504411</c:v>
                </c:pt>
                <c:pt idx="894">
                  <c:v>-2.4762282670236848</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-26.760292944612637</c:v>
                </c:pt>
                <c:pt idx="13">
                  <c:v>-26.80136879158912</c:v>
                </c:pt>
                <c:pt idx="14">
                  <c:v>-27.2114278499836</c:v>
                </c:pt>
                <c:pt idx="15">
                  <c:v>-27.921835521993128</c:v>
                </c:pt>
                <c:pt idx="16">
                  <c:v>-28.351254675698879</c:v>
                </c:pt>
                <c:pt idx="17">
                  <c:v>-28.378235440740383</c:v>
                </c:pt>
                <c:pt idx="18">
                  <c:v>-28.433508367143617</c:v>
                </c:pt>
                <c:pt idx="19">
                  <c:v>-28.823585631230372</c:v>
                </c:pt>
                <c:pt idx="20">
                  <c:v>-29.477107845064126</c:v>
                </c:pt>
                <c:pt idx="21">
                  <c:v>-29.989052683526118</c:v>
                </c:pt>
                <c:pt idx="22">
                  <c:v>-29.961459933534876</c:v>
                </c:pt>
                <c:pt idx="23">
                  <c:v>-29.139403864405125</c:v>
                </c:pt>
                <c:pt idx="24">
                  <c:v>-28.279132735086897</c:v>
                </c:pt>
                <c:pt idx="25">
                  <c:v>-27.85550801030913</c:v>
                </c:pt>
                <c:pt idx="26">
                  <c:v>-26.77715167286809</c:v>
                </c:pt>
                <c:pt idx="27">
                  <c:v>-25.393492557934589</c:v>
                </c:pt>
                <c:pt idx="28">
                  <c:v>-24.353409564963119</c:v>
                </c:pt>
                <c:pt idx="29">
                  <c:v>-23.84672488285414</c:v>
                </c:pt>
                <c:pt idx="30">
                  <c:v>-23.751920642918634</c:v>
                </c:pt>
                <c:pt idx="31">
                  <c:v>-23.988287687155847</c:v>
                </c:pt>
                <c:pt idx="32">
                  <c:v>-24.352642155264355</c:v>
                </c:pt>
                <c:pt idx="33">
                  <c:v>-24.565923767235141</c:v>
                </c:pt>
                <c:pt idx="34">
                  <c:v>-24.580174273919127</c:v>
                </c:pt>
                <c:pt idx="35">
                  <c:v>-24.004267294173836</c:v>
                </c:pt>
                <c:pt idx="36">
                  <c:v>-22.302288579009847</c:v>
                </c:pt>
                <c:pt idx="37">
                  <c:v>-19.98832005718937</c:v>
                </c:pt>
                <c:pt idx="38">
                  <c:v>-17.716466785355379</c:v>
                </c:pt>
                <c:pt idx="39">
                  <c:v>-15.711511806912622</c:v>
                </c:pt>
                <c:pt idx="40">
                  <c:v>-13.905291655327829</c:v>
                </c:pt>
                <c:pt idx="41">
                  <c:v>-12.337556210187165</c:v>
                </c:pt>
                <c:pt idx="42">
                  <c:v>-11.296798090961403</c:v>
                </c:pt>
                <c:pt idx="43">
                  <c:v>-10.722285076934867</c:v>
                </c:pt>
                <c:pt idx="44">
                  <c:v>-10.513379643056137</c:v>
                </c:pt>
                <c:pt idx="45">
                  <c:v>-10.867986065181103</c:v>
                </c:pt>
                <c:pt idx="46">
                  <c:v>-12.053682619978623</c:v>
                </c:pt>
                <c:pt idx="47">
                  <c:v>-14.039549496421134</c:v>
                </c:pt>
                <c:pt idx="48">
                  <c:v>-16.636614484704097</c:v>
                </c:pt>
                <c:pt idx="49">
                  <c:v>-19.710245752932593</c:v>
                </c:pt>
                <c:pt idx="50">
                  <c:v>-23.183333197451617</c:v>
                </c:pt>
                <c:pt idx="51">
                  <c:v>-26.791411893599353</c:v>
                </c:pt>
                <c:pt idx="52">
                  <c:v>-30.121838846525886</c:v>
                </c:pt>
                <c:pt idx="53">
                  <c:v>-33.359783216707349</c:v>
                </c:pt>
                <c:pt idx="54">
                  <c:v>-36.942037119385105</c:v>
                </c:pt>
                <c:pt idx="55">
                  <c:v>-40.092967915179877</c:v>
                </c:pt>
                <c:pt idx="56">
                  <c:v>-42.836316734518896</c:v>
                </c:pt>
                <c:pt idx="57">
                  <c:v>-45.109908820734105</c:v>
                </c:pt>
                <c:pt idx="58">
                  <c:v>-46.790914908814145</c:v>
                </c:pt>
                <c:pt idx="59">
                  <c:v>-47.982541889194891</c:v>
                </c:pt>
                <c:pt idx="60">
                  <c:v>-49.038551061927166</c:v>
                </c:pt>
                <c:pt idx="61">
                  <c:v>-49.290625719871663</c:v>
                </c:pt>
                <c:pt idx="62">
                  <c:v>-48.543955511085102</c:v>
                </c:pt>
                <c:pt idx="63">
                  <c:v>-47.326800015662627</c:v>
                </c:pt>
                <c:pt idx="64">
                  <c:v>-45.809708753615851</c:v>
                </c:pt>
                <c:pt idx="65">
                  <c:v>-43.830976844562628</c:v>
                </c:pt>
                <c:pt idx="66">
                  <c:v>-41.161503351286072</c:v>
                </c:pt>
                <c:pt idx="67">
                  <c:v>-37.925589216890131</c:v>
                </c:pt>
                <c:pt idx="68">
                  <c:v>-34.623847844221388</c:v>
                </c:pt>
                <c:pt idx="69">
                  <c:v>-31.587771080997832</c:v>
                </c:pt>
                <c:pt idx="70">
                  <c:v>-28.342235183226897</c:v>
                </c:pt>
                <c:pt idx="71">
                  <c:v>-24.795709544752086</c:v>
                </c:pt>
                <c:pt idx="72">
                  <c:v>-21.200161969001357</c:v>
                </c:pt>
                <c:pt idx="73">
                  <c:v>-17.870011866409101</c:v>
                </c:pt>
                <c:pt idx="74">
                  <c:v>-15.024524701785111</c:v>
                </c:pt>
                <c:pt idx="75">
                  <c:v>-12.638958797881141</c:v>
                </c:pt>
                <c:pt idx="76">
                  <c:v>-10.910018745769861</c:v>
                </c:pt>
                <c:pt idx="77">
                  <c:v>-10.709141971587915</c:v>
                </c:pt>
                <c:pt idx="78">
                  <c:v>-19.991433409195359</c:v>
                </c:pt>
                <c:pt idx="79">
                  <c:v>-23.858153458937096</c:v>
                </c:pt>
                <c:pt idx="80">
                  <c:v>-28.143986058709885</c:v>
                </c:pt>
                <c:pt idx="81">
                  <c:v>-32.694754714416177</c:v>
                </c:pt>
                <c:pt idx="82">
                  <c:v>-49.064079576969078</c:v>
                </c:pt>
                <c:pt idx="83">
                  <c:v>-54.049454687383104</c:v>
                </c:pt>
                <c:pt idx="84">
                  <c:v>-58.465999501159651</c:v>
                </c:pt>
                <c:pt idx="85">
                  <c:v>-61.856891538515143</c:v>
                </c:pt>
                <c:pt idx="86">
                  <c:v>-64.251496362984568</c:v>
                </c:pt>
                <c:pt idx="87">
                  <c:v>-65.759004717844348</c:v>
                </c:pt>
                <c:pt idx="88">
                  <c:v>-66.57613576523633</c:v>
                </c:pt>
                <c:pt idx="89">
                  <c:v>-66.784234933228873</c:v>
                </c:pt>
                <c:pt idx="90">
                  <c:v>-55.787219951030309</c:v>
                </c:pt>
                <c:pt idx="91">
                  <c:v>-51.83645396820512</c:v>
                </c:pt>
                <c:pt idx="92">
                  <c:v>-47.993669329826574</c:v>
                </c:pt>
                <c:pt idx="93">
                  <c:v>-44.127255272559346</c:v>
                </c:pt>
                <c:pt idx="94">
                  <c:v>-39.757775015623878</c:v>
                </c:pt>
                <c:pt idx="95">
                  <c:v>-35.146138142545915</c:v>
                </c:pt>
                <c:pt idx="96">
                  <c:v>-16.161068179675603</c:v>
                </c:pt>
                <c:pt idx="97">
                  <c:v>-11.210080795003108</c:v>
                </c:pt>
                <c:pt idx="98">
                  <c:v>-6.1989634605170902</c:v>
                </c:pt>
                <c:pt idx="99">
                  <c:v>-1.3387975565840691</c:v>
                </c:pt>
                <c:pt idx="100">
                  <c:v>3.0553466652263808</c:v>
                </c:pt>
                <c:pt idx="101">
                  <c:v>6.7710181439476589</c:v>
                </c:pt>
                <c:pt idx="102">
                  <c:v>9.5127010042573676</c:v>
                </c:pt>
                <c:pt idx="103">
                  <c:v>11.200040650863883</c:v>
                </c:pt>
                <c:pt idx="104">
                  <c:v>9.6995798369723936</c:v>
                </c:pt>
                <c:pt idx="105">
                  <c:v>8.7567538807581684</c:v>
                </c:pt>
                <c:pt idx="106">
                  <c:v>8.5841935530549165</c:v>
                </c:pt>
                <c:pt idx="107">
                  <c:v>8.671007989481577</c:v>
                </c:pt>
                <c:pt idx="108">
                  <c:v>8.625837671770654</c:v>
                </c:pt>
                <c:pt idx="109">
                  <c:v>7.9818935081009101</c:v>
                </c:pt>
                <c:pt idx="110">
                  <c:v>6.7363584248953732</c:v>
                </c:pt>
                <c:pt idx="111">
                  <c:v>-0.87620979001283672</c:v>
                </c:pt>
                <c:pt idx="112">
                  <c:v>-4.7866867636533676</c:v>
                </c:pt>
                <c:pt idx="113">
                  <c:v>-8.926692092570395</c:v>
                </c:pt>
                <c:pt idx="114">
                  <c:v>-12.607558141537108</c:v>
                </c:pt>
                <c:pt idx="115">
                  <c:v>-16.281075514084392</c:v>
                </c:pt>
                <c:pt idx="116">
                  <c:v>-20.010618651664146</c:v>
                </c:pt>
                <c:pt idx="117">
                  <c:v>-23.559189096994633</c:v>
                </c:pt>
                <c:pt idx="118">
                  <c:v>-27.01289701810888</c:v>
                </c:pt>
                <c:pt idx="119">
                  <c:v>-38.632043271843855</c:v>
                </c:pt>
                <c:pt idx="120">
                  <c:v>-42.421667789002072</c:v>
                </c:pt>
                <c:pt idx="121">
                  <c:v>-46.190645099645636</c:v>
                </c:pt>
                <c:pt idx="122">
                  <c:v>-49.805518771543376</c:v>
                </c:pt>
                <c:pt idx="123">
                  <c:v>-53.622813751067355</c:v>
                </c:pt>
                <c:pt idx="124">
                  <c:v>-58.174189534699877</c:v>
                </c:pt>
                <c:pt idx="125">
                  <c:v>-63.253863754614592</c:v>
                </c:pt>
                <c:pt idx="126">
                  <c:v>-68.534594458577658</c:v>
                </c:pt>
                <c:pt idx="127">
                  <c:v>-80.743252214628342</c:v>
                </c:pt>
                <c:pt idx="128">
                  <c:v>-83.477863248853367</c:v>
                </c:pt>
                <c:pt idx="129">
                  <c:v>-85.748414838414078</c:v>
                </c:pt>
                <c:pt idx="130">
                  <c:v>-88.108287088479841</c:v>
                </c:pt>
                <c:pt idx="131">
                  <c:v>-90.576475817607815</c:v>
                </c:pt>
                <c:pt idx="132">
                  <c:v>-92.726932646338099</c:v>
                </c:pt>
                <c:pt idx="133">
                  <c:v>-94.526629815483602</c:v>
                </c:pt>
                <c:pt idx="134">
                  <c:v>-96.091999890223605</c:v>
                </c:pt>
                <c:pt idx="135">
                  <c:v>-98.700449741379387</c:v>
                </c:pt>
                <c:pt idx="136">
                  <c:v>-99.372797777949344</c:v>
                </c:pt>
                <c:pt idx="137">
                  <c:v>-99.679470236043343</c:v>
                </c:pt>
                <c:pt idx="138">
                  <c:v>-99.193690182690062</c:v>
                </c:pt>
                <c:pt idx="139">
                  <c:v>-98.630022901937366</c:v>
                </c:pt>
                <c:pt idx="140">
                  <c:v>-98.203765670471341</c:v>
                </c:pt>
                <c:pt idx="141">
                  <c:v>-97.623365944071878</c:v>
                </c:pt>
                <c:pt idx="142">
                  <c:v>-96.702916294706341</c:v>
                </c:pt>
                <c:pt idx="143">
                  <c:v>-92.994710060966383</c:v>
                </c:pt>
                <c:pt idx="144">
                  <c:v>-91.357091763005855</c:v>
                </c:pt>
                <c:pt idx="145">
                  <c:v>-90.046462852062092</c:v>
                </c:pt>
                <c:pt idx="146">
                  <c:v>-89.220122888284607</c:v>
                </c:pt>
                <c:pt idx="147">
                  <c:v>-88.706089529756611</c:v>
                </c:pt>
                <c:pt idx="148">
                  <c:v>-88.512444863432108</c:v>
                </c:pt>
                <c:pt idx="149">
                  <c:v>-88.937376127507576</c:v>
                </c:pt>
                <c:pt idx="150">
                  <c:v>-90.372019417173362</c:v>
                </c:pt>
                <c:pt idx="151">
                  <c:v>-92.533506546066576</c:v>
                </c:pt>
                <c:pt idx="152">
                  <c:v>-95.256047877118618</c:v>
                </c:pt>
                <c:pt idx="153">
                  <c:v>-98.567848145268613</c:v>
                </c:pt>
                <c:pt idx="154">
                  <c:v>-102.31041781963336</c:v>
                </c:pt>
                <c:pt idx="155">
                  <c:v>-105.83255148654484</c:v>
                </c:pt>
                <c:pt idx="156">
                  <c:v>-108.62869129332481</c:v>
                </c:pt>
                <c:pt idx="157">
                  <c:v>-112.08049040423887</c:v>
                </c:pt>
                <c:pt idx="158">
                  <c:v>-111.71172575887412</c:v>
                </c:pt>
                <c:pt idx="159">
                  <c:v>-110.59316298164717</c:v>
                </c:pt>
                <c:pt idx="160">
                  <c:v>-108.76777701568733</c:v>
                </c:pt>
                <c:pt idx="161">
                  <c:v>-106.25956641366287</c:v>
                </c:pt>
                <c:pt idx="162">
                  <c:v>-103.36622299738238</c:v>
                </c:pt>
                <c:pt idx="163">
                  <c:v>-91.492180155101849</c:v>
                </c:pt>
                <c:pt idx="164">
                  <c:v>-87.987420060927889</c:v>
                </c:pt>
                <c:pt idx="165">
                  <c:v>-84.804345484206891</c:v>
                </c:pt>
                <c:pt idx="166">
                  <c:v>-81.577941401647124</c:v>
                </c:pt>
                <c:pt idx="167">
                  <c:v>-78.109832406122834</c:v>
                </c:pt>
                <c:pt idx="168">
                  <c:v>-75.189979356072087</c:v>
                </c:pt>
                <c:pt idx="169">
                  <c:v>-73.122431916947065</c:v>
                </c:pt>
                <c:pt idx="170">
                  <c:v>-67.23545726502131</c:v>
                </c:pt>
                <c:pt idx="171">
                  <c:v>-64.677748737427521</c:v>
                </c:pt>
                <c:pt idx="172">
                  <c:v>-62.465175436309885</c:v>
                </c:pt>
                <c:pt idx="173">
                  <c:v>-60.557205501313589</c:v>
                </c:pt>
                <c:pt idx="174">
                  <c:v>-58.588241066337055</c:v>
                </c:pt>
                <c:pt idx="175">
                  <c:v>-56.325431572091851</c:v>
                </c:pt>
                <c:pt idx="176">
                  <c:v>-53.893087675728339</c:v>
                </c:pt>
                <c:pt idx="177">
                  <c:v>-51.554814608765355</c:v>
                </c:pt>
                <c:pt idx="178">
                  <c:v>-44.813703248088103</c:v>
                </c:pt>
                <c:pt idx="179">
                  <c:v>-42.63134548960285</c:v>
                </c:pt>
                <c:pt idx="180">
                  <c:v>-40.431653014567601</c:v>
                </c:pt>
                <c:pt idx="181">
                  <c:v>-38.121506970170856</c:v>
                </c:pt>
                <c:pt idx="182">
                  <c:v>-35.790412583807637</c:v>
                </c:pt>
                <c:pt idx="183">
                  <c:v>-33.284387642317327</c:v>
                </c:pt>
                <c:pt idx="184">
                  <c:v>-30.616206117267865</c:v>
                </c:pt>
                <c:pt idx="185">
                  <c:v>-27.932613256939373</c:v>
                </c:pt>
                <c:pt idx="186">
                  <c:v>-19.296179650224836</c:v>
                </c:pt>
                <c:pt idx="187">
                  <c:v>-16.511944407822149</c:v>
                </c:pt>
                <c:pt idx="188">
                  <c:v>-13.994422891920895</c:v>
                </c:pt>
                <c:pt idx="189">
                  <c:v>-11.912100387583369</c:v>
                </c:pt>
                <c:pt idx="190">
                  <c:v>-9.8872898974410983</c:v>
                </c:pt>
                <c:pt idx="191">
                  <c:v>-7.5578177568965792</c:v>
                </c:pt>
                <c:pt idx="192">
                  <c:v>-5.0729840085433855</c:v>
                </c:pt>
                <c:pt idx="193">
                  <c:v>-2.5693632936413744</c:v>
                </c:pt>
                <c:pt idx="194">
                  <c:v>5.3293953116418322</c:v>
                </c:pt>
                <c:pt idx="195">
                  <c:v>7.9097861385593831</c:v>
                </c:pt>
                <c:pt idx="196">
                  <c:v>10.233638703018613</c:v>
                </c:pt>
                <c:pt idx="197">
                  <c:v>12.241716747514115</c:v>
                </c:pt>
                <c:pt idx="198">
                  <c:v>14.213609967606402</c:v>
                </c:pt>
                <c:pt idx="199">
                  <c:v>16.349204304702681</c:v>
                </c:pt>
                <c:pt idx="200">
                  <c:v>18.740870630009425</c:v>
                </c:pt>
                <c:pt idx="201">
                  <c:v>20.977597908544084</c:v>
                </c:pt>
                <c:pt idx="202">
                  <c:v>22.850038717297856</c:v>
                </c:pt>
                <c:pt idx="203">
                  <c:v>22.025685276094826</c:v>
                </c:pt>
                <c:pt idx="204">
                  <c:v>21.138209958659193</c:v>
                </c:pt>
                <c:pt idx="205">
                  <c:v>20.230733418821121</c:v>
                </c:pt>
                <c:pt idx="206">
                  <c:v>19.332747502726093</c:v>
                </c:pt>
                <c:pt idx="207">
                  <c:v>16.393228364888877</c:v>
                </c:pt>
                <c:pt idx="208">
                  <c:v>13.819889935962385</c:v>
                </c:pt>
                <c:pt idx="209">
                  <c:v>10.80192987005708</c:v>
                </c:pt>
                <c:pt idx="210">
                  <c:v>8.4678289862036706</c:v>
                </c:pt>
                <c:pt idx="211">
                  <c:v>5.9353186960596283</c:v>
                </c:pt>
                <c:pt idx="212">
                  <c:v>2.9750212120754052</c:v>
                </c:pt>
                <c:pt idx="213">
                  <c:v>-0.52963202758385841</c:v>
                </c:pt>
                <c:pt idx="214">
                  <c:v>-4.2709971601428567</c:v>
                </c:pt>
                <c:pt idx="215">
                  <c:v>-11.550723274825121</c:v>
                </c:pt>
                <c:pt idx="216">
                  <c:v>-15.127823875664856</c:v>
                </c:pt>
                <c:pt idx="217">
                  <c:v>-18.703394514130384</c:v>
                </c:pt>
                <c:pt idx="218">
                  <c:v>-22.188556518846585</c:v>
                </c:pt>
                <c:pt idx="219">
                  <c:v>-25.477295639847085</c:v>
                </c:pt>
                <c:pt idx="220">
                  <c:v>-28.389751443245103</c:v>
                </c:pt>
                <c:pt idx="221">
                  <c:v>-30.867401653975342</c:v>
                </c:pt>
                <c:pt idx="222">
                  <c:v>-32.96092931131912</c:v>
                </c:pt>
                <c:pt idx="223">
                  <c:v>-34.563960745578861</c:v>
                </c:pt>
                <c:pt idx="224">
                  <c:v>-36.458826431415567</c:v>
                </c:pt>
                <c:pt idx="225">
                  <c:v>-36.482951266691558</c:v>
                </c:pt>
                <c:pt idx="226">
                  <c:v>-36.088114119663615</c:v>
                </c:pt>
                <c:pt idx="227">
                  <c:v>-34.945110800638389</c:v>
                </c:pt>
                <c:pt idx="228">
                  <c:v>-32.971964468506087</c:v>
                </c:pt>
                <c:pt idx="229">
                  <c:v>-31.010207856269602</c:v>
                </c:pt>
                <c:pt idx="230">
                  <c:v>-29.077471958907125</c:v>
                </c:pt>
                <c:pt idx="231">
                  <c:v>-26.75797614444609</c:v>
                </c:pt>
                <c:pt idx="232">
                  <c:v>-3.9681374654255999</c:v>
                </c:pt>
                <c:pt idx="233">
                  <c:v>-1.2509242890543808</c:v>
                </c:pt>
                <c:pt idx="234">
                  <c:v>1.328344565455126</c:v>
                </c:pt>
                <c:pt idx="235">
                  <c:v>3.2573308407458805</c:v>
                </c:pt>
                <c:pt idx="236">
                  <c:v>5.9626928799971495</c:v>
                </c:pt>
                <c:pt idx="237">
                  <c:v>7.145426650514338</c:v>
                </c:pt>
                <c:pt idx="238">
                  <c:v>9.4906209758366646</c:v>
                </c:pt>
                <c:pt idx="239">
                  <c:v>11.307400296313833</c:v>
                </c:pt>
                <c:pt idx="240">
                  <c:v>12.256637523429138</c:v>
                </c:pt>
                <c:pt idx="241">
                  <c:v>12.627646113608908</c:v>
                </c:pt>
                <c:pt idx="242">
                  <c:v>12.939059026551121</c:v>
                </c:pt>
                <c:pt idx="243">
                  <c:v>13.176198337510385</c:v>
                </c:pt>
                <c:pt idx="244">
                  <c:v>9.9053136345638961</c:v>
                </c:pt>
                <c:pt idx="245">
                  <c:v>6.8371125185081194</c:v>
                </c:pt>
                <c:pt idx="246">
                  <c:v>3.2697356785343756</c:v>
                </c:pt>
                <c:pt idx="247">
                  <c:v>-0.37412956609611581</c:v>
                </c:pt>
                <c:pt idx="248">
                  <c:v>-4.1402509469745885</c:v>
                </c:pt>
                <c:pt idx="249">
                  <c:v>-7.8790515711731661</c:v>
                </c:pt>
                <c:pt idx="250">
                  <c:v>-11.340807580077151</c:v>
                </c:pt>
                <c:pt idx="251">
                  <c:v>-14.522478477032873</c:v>
                </c:pt>
                <c:pt idx="252">
                  <c:v>-17.60968512569114</c:v>
                </c:pt>
                <c:pt idx="253">
                  <c:v>-33.008100722674889</c:v>
                </c:pt>
                <c:pt idx="254">
                  <c:v>-34.771137079123179</c:v>
                </c:pt>
                <c:pt idx="255">
                  <c:v>-36.904196049999342</c:v>
                </c:pt>
                <c:pt idx="256">
                  <c:v>-39.182863725677365</c:v>
                </c:pt>
                <c:pt idx="257">
                  <c:v>-45.786837030379083</c:v>
                </c:pt>
                <c:pt idx="258">
                  <c:v>-45.30024099709307</c:v>
                </c:pt>
                <c:pt idx="259">
                  <c:v>-44.055555892984145</c:v>
                </c:pt>
                <c:pt idx="260">
                  <c:v>-42.946886872442626</c:v>
                </c:pt>
                <c:pt idx="261">
                  <c:v>-42.034742733108402</c:v>
                </c:pt>
                <c:pt idx="262">
                  <c:v>-41.155432072024141</c:v>
                </c:pt>
                <c:pt idx="263">
                  <c:v>-36.949269227241828</c:v>
                </c:pt>
                <c:pt idx="264">
                  <c:v>-35.210872550551606</c:v>
                </c:pt>
                <c:pt idx="265">
                  <c:v>-33.413482467525874</c:v>
                </c:pt>
                <c:pt idx="266">
                  <c:v>-31.464052980703876</c:v>
                </c:pt>
                <c:pt idx="267">
                  <c:v>-29.055921346037877</c:v>
                </c:pt>
                <c:pt idx="268">
                  <c:v>-26.186945616204106</c:v>
                </c:pt>
                <c:pt idx="269">
                  <c:v>-23.053825525253082</c:v>
                </c:pt>
                <c:pt idx="270">
                  <c:v>-19.499548077416101</c:v>
                </c:pt>
                <c:pt idx="271">
                  <c:v>-8.3088155735411249</c:v>
                </c:pt>
                <c:pt idx="272">
                  <c:v>-4.8125698414043825</c:v>
                </c:pt>
                <c:pt idx="273">
                  <c:v>-1.4160387998701078</c:v>
                </c:pt>
                <c:pt idx="274">
                  <c:v>1.7356448345533693</c:v>
                </c:pt>
                <c:pt idx="275">
                  <c:v>4.8835497047639098</c:v>
                </c:pt>
                <c:pt idx="276">
                  <c:v>8.1499562321266463</c:v>
                </c:pt>
                <c:pt idx="277">
                  <c:v>11.09289471444416</c:v>
                </c:pt>
                <c:pt idx="278">
                  <c:v>14.309885885635627</c:v>
                </c:pt>
                <c:pt idx="279">
                  <c:v>17.64207593806006</c:v>
                </c:pt>
                <c:pt idx="280">
                  <c:v>29.335913497790649</c:v>
                </c:pt>
                <c:pt idx="281">
                  <c:v>211.5611656618681</c:v>
                </c:pt>
                <c:pt idx="282">
                  <c:v>32.401386294481348</c:v>
                </c:pt>
                <c:pt idx="283">
                  <c:v>122.05592885864982</c:v>
                </c:pt>
                <c:pt idx="284">
                  <c:v>30.66757332009886</c:v>
                </c:pt>
                <c:pt idx="285">
                  <c:v>28.043391570118636</c:v>
                </c:pt>
                <c:pt idx="286">
                  <c:v>16.133756460291387</c:v>
                </c:pt>
                <c:pt idx="287">
                  <c:v>11.822322490125853</c:v>
                </c:pt>
                <c:pt idx="288">
                  <c:v>7.7406257272433834</c:v>
                </c:pt>
                <c:pt idx="289">
                  <c:v>3.4646285998755673</c:v>
                </c:pt>
                <c:pt idx="290">
                  <c:v>-0.81591470140361366</c:v>
                </c:pt>
                <c:pt idx="291">
                  <c:v>-4.4886500931821489</c:v>
                </c:pt>
                <c:pt idx="292">
                  <c:v>-8.1993091237441433</c:v>
                </c:pt>
                <c:pt idx="293">
                  <c:v>-12.266638811380886</c:v>
                </c:pt>
                <c:pt idx="294">
                  <c:v>-16.122629696410591</c:v>
                </c:pt>
                <c:pt idx="295">
                  <c:v>-34.494413027374122</c:v>
                </c:pt>
                <c:pt idx="296">
                  <c:v>-38.081013966003326</c:v>
                </c:pt>
                <c:pt idx="297">
                  <c:v>-41.526158954845918</c:v>
                </c:pt>
                <c:pt idx="298">
                  <c:v>-44.765045587568849</c:v>
                </c:pt>
                <c:pt idx="299">
                  <c:v>-47.8303616317191</c:v>
                </c:pt>
                <c:pt idx="300">
                  <c:v>-53.631464109760088</c:v>
                </c:pt>
                <c:pt idx="301">
                  <c:v>-53.225844370761862</c:v>
                </c:pt>
                <c:pt idx="302">
                  <c:v>-51.506754362125591</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-5.9564377105961359</c:v>
                </c:pt>
                <c:pt idx="313">
                  <c:v>-3.4710599756211016</c:v>
                </c:pt>
                <c:pt idx="314">
                  <c:v>-1.2573209888851404</c:v>
                </c:pt>
                <c:pt idx="315">
                  <c:v>2.1775562524696008</c:v>
                </c:pt>
                <c:pt idx="316">
                  <c:v>3.2155507253748672</c:v>
                </c:pt>
                <c:pt idx="317">
                  <c:v>3.5833245379641605</c:v>
                </c:pt>
                <c:pt idx="318">
                  <c:v>3.2169106919296553</c:v>
                </c:pt>
                <c:pt idx="319">
                  <c:v>2.0866036320979049</c:v>
                </c:pt>
                <c:pt idx="320">
                  <c:v>0.19785293873391652</c:v>
                </c:pt>
                <c:pt idx="321">
                  <c:v>-2.3372315738171494</c:v>
                </c:pt>
                <c:pt idx="322">
                  <c:v>-5.2508044925990873</c:v>
                </c:pt>
                <c:pt idx="323">
                  <c:v>-8.3389388327291005</c:v>
                </c:pt>
                <c:pt idx="324">
                  <c:v>-26.349393621168097</c:v>
                </c:pt>
                <c:pt idx="325">
                  <c:v>-28.476721304420856</c:v>
                </c:pt>
                <c:pt idx="326">
                  <c:v>-30.478771782864584</c:v>
                </c:pt>
                <c:pt idx="327">
                  <c:v>-32.529674202764085</c:v>
                </c:pt>
                <c:pt idx="328">
                  <c:v>-34.206304112752626</c:v>
                </c:pt>
                <c:pt idx="329">
                  <c:v>-35.782714201703101</c:v>
                </c:pt>
                <c:pt idx="330">
                  <c:v>-41.34265575340109</c:v>
                </c:pt>
                <c:pt idx="331">
                  <c:v>-42.599323134261894</c:v>
                </c:pt>
                <c:pt idx="332">
                  <c:v>-43.904973596210539</c:v>
                </c:pt>
                <c:pt idx="333">
                  <c:v>-45.076468214557366</c:v>
                </c:pt>
                <c:pt idx="334">
                  <c:v>-45.880480441720124</c:v>
                </c:pt>
                <c:pt idx="335">
                  <c:v>-46.491945689848322</c:v>
                </c:pt>
                <c:pt idx="336">
                  <c:v>-46.847508945585133</c:v>
                </c:pt>
                <c:pt idx="337">
                  <c:v>-41.982102313392858</c:v>
                </c:pt>
                <c:pt idx="338">
                  <c:v>-39.570313340099617</c:v>
                </c:pt>
                <c:pt idx="339">
                  <c:v>-36.881810029103875</c:v>
                </c:pt>
                <c:pt idx="340">
                  <c:v>-33.893584660512843</c:v>
                </c:pt>
                <c:pt idx="341">
                  <c:v>-30.888825984235858</c:v>
                </c:pt>
                <c:pt idx="342">
                  <c:v>-27.96843380458661</c:v>
                </c:pt>
                <c:pt idx="343">
                  <c:v>-19.054513593447069</c:v>
                </c:pt>
                <c:pt idx="344">
                  <c:v>-16.169344547565643</c:v>
                </c:pt>
                <c:pt idx="345">
                  <c:v>-13.261162924768627</c:v>
                </c:pt>
                <c:pt idx="346">
                  <c:v>-10.374643626379143</c:v>
                </c:pt>
                <c:pt idx="347">
                  <c:v>-7.6208522067088591</c:v>
                </c:pt>
                <c:pt idx="348">
                  <c:v>-4.985086455896095</c:v>
                </c:pt>
                <c:pt idx="349">
                  <c:v>-2.5372486548554027</c:v>
                </c:pt>
                <c:pt idx="350">
                  <c:v>-0.17409791398759475</c:v>
                </c:pt>
                <c:pt idx="351">
                  <c:v>2.2374044949249026</c:v>
                </c:pt>
                <c:pt idx="352">
                  <c:v>9.4437604139786515</c:v>
                </c:pt>
                <c:pt idx="353">
                  <c:v>11.727231685809183</c:v>
                </c:pt>
                <c:pt idx="354">
                  <c:v>13.942490920872416</c:v>
                </c:pt>
                <c:pt idx="355">
                  <c:v>16.151980012124888</c:v>
                </c:pt>
                <c:pt idx="356">
                  <c:v>18.346237477964124</c:v>
                </c:pt>
                <c:pt idx="357">
                  <c:v>20.428870831799905</c:v>
                </c:pt>
                <c:pt idx="358">
                  <c:v>22.293744398081131</c:v>
                </c:pt>
                <c:pt idx="359">
                  <c:v>21.888979495203074</c:v>
                </c:pt>
                <c:pt idx="360">
                  <c:v>20.135768897112911</c:v>
                </c:pt>
                <c:pt idx="361">
                  <c:v>17.969371317551889</c:v>
                </c:pt>
                <c:pt idx="362">
                  <c:v>15.563308774858598</c:v>
                </c:pt>
                <c:pt idx="363">
                  <c:v>13.058085242231101</c:v>
                </c:pt>
                <c:pt idx="364">
                  <c:v>10.351120385254632</c:v>
                </c:pt>
                <c:pt idx="365">
                  <c:v>7.4131652089554034</c:v>
                </c:pt>
                <c:pt idx="366">
                  <c:v>-4.7973382159908358</c:v>
                </c:pt>
                <c:pt idx="367">
                  <c:v>-9.6822943674075947</c:v>
                </c:pt>
                <c:pt idx="368">
                  <c:v>-14.481509484571372</c:v>
                </c:pt>
                <c:pt idx="369">
                  <c:v>-18.870864681299885</c:v>
                </c:pt>
                <c:pt idx="370">
                  <c:v>-22.73942554291434</c:v>
                </c:pt>
                <c:pt idx="371">
                  <c:v>-26.228682018364637</c:v>
                </c:pt>
                <c:pt idx="372">
                  <c:v>-29.485219074158874</c:v>
                </c:pt>
                <c:pt idx="373">
                  <c:v>-40.742929930853904</c:v>
                </c:pt>
                <c:pt idx="374">
                  <c:v>-43.398536622295609</c:v>
                </c:pt>
                <c:pt idx="375">
                  <c:v>-45.977018639012854</c:v>
                </c:pt>
                <c:pt idx="376">
                  <c:v>-48.593414580467105</c:v>
                </c:pt>
                <c:pt idx="377">
                  <c:v>-51.296197540287878</c:v>
                </c:pt>
                <c:pt idx="378">
                  <c:v>-54.114232808599382</c:v>
                </c:pt>
                <c:pt idx="379">
                  <c:v>-57.071144947266895</c:v>
                </c:pt>
                <c:pt idx="380">
                  <c:v>-65.187391346793305</c:v>
                </c:pt>
                <c:pt idx="381">
                  <c:v>-65.551716672761358</c:v>
                </c:pt>
                <c:pt idx="382">
                  <c:v>-65.199397908662093</c:v>
                </c:pt>
                <c:pt idx="383">
                  <c:v>-64.295704990060898</c:v>
                </c:pt>
                <c:pt idx="384">
                  <c:v>-62.83796169705785</c:v>
                </c:pt>
                <c:pt idx="385">
                  <c:v>-60.846042969446792</c:v>
                </c:pt>
                <c:pt idx="386">
                  <c:v>-58.507133632417123</c:v>
                </c:pt>
                <c:pt idx="387">
                  <c:v>-55.753405354051132</c:v>
                </c:pt>
                <c:pt idx="388">
                  <c:v>-48.839121680721377</c:v>
                </c:pt>
                <c:pt idx="389">
                  <c:v>-45.435528527149387</c:v>
                </c:pt>
                <c:pt idx="390">
                  <c:v>-42.181434554130846</c:v>
                </c:pt>
                <c:pt idx="391">
                  <c:v>-39.125672275027384</c:v>
                </c:pt>
                <c:pt idx="392">
                  <c:v>-36.239599822791362</c:v>
                </c:pt>
                <c:pt idx="393">
                  <c:v>-33.422011400633345</c:v>
                </c:pt>
                <c:pt idx="394">
                  <c:v>-30.787362765205359</c:v>
                </c:pt>
                <c:pt idx="395">
                  <c:v>-28.237736324565589</c:v>
                </c:pt>
                <c:pt idx="396">
                  <c:v>-25.569919076271638</c:v>
                </c:pt>
                <c:pt idx="397">
                  <c:v>-14.387613508013349</c:v>
                </c:pt>
                <c:pt idx="398">
                  <c:v>-11.722579334133371</c:v>
                </c:pt>
                <c:pt idx="399">
                  <c:v>-9.1041920130810752</c:v>
                </c:pt>
                <c:pt idx="400">
                  <c:v>-6.5438752639163615</c:v>
                </c:pt>
                <c:pt idx="401">
                  <c:v>-3.9608276451935751</c:v>
                </c:pt>
                <c:pt idx="402">
                  <c:v>-1.4321932597311218</c:v>
                </c:pt>
                <c:pt idx="403">
                  <c:v>0.9267950120748486</c:v>
                </c:pt>
                <c:pt idx="404">
                  <c:v>5.5020624938598832</c:v>
                </c:pt>
                <c:pt idx="405">
                  <c:v>6.1097829769391563</c:v>
                </c:pt>
                <c:pt idx="406">
                  <c:v>6.373237640732869</c:v>
                </c:pt>
                <c:pt idx="407">
                  <c:v>6.1453558163926498</c:v>
                </c:pt>
                <c:pt idx="408">
                  <c:v>5.3553318166501356</c:v>
                </c:pt>
                <c:pt idx="409">
                  <c:v>3.9751017602441436</c:v>
                </c:pt>
                <c:pt idx="410">
                  <c:v>1.9387946956908588</c:v>
                </c:pt>
                <c:pt idx="411">
                  <c:v>-0.73659950912158956</c:v>
                </c:pt>
                <c:pt idx="412">
                  <c:v>-10.572295337017152</c:v>
                </c:pt>
                <c:pt idx="413">
                  <c:v>-13.779412179616632</c:v>
                </c:pt>
                <c:pt idx="414">
                  <c:v>-16.868668492153603</c:v>
                </c:pt>
                <c:pt idx="415">
                  <c:v>-19.716341317311642</c:v>
                </c:pt>
                <c:pt idx="416">
                  <c:v>-22.463920604040844</c:v>
                </c:pt>
                <c:pt idx="417">
                  <c:v>-25.333824025345365</c:v>
                </c:pt>
                <c:pt idx="418">
                  <c:v>-28.192726288627124</c:v>
                </c:pt>
                <c:pt idx="419">
                  <c:v>-30.898540031055308</c:v>
                </c:pt>
                <c:pt idx="420">
                  <c:v>-38.426659179937374</c:v>
                </c:pt>
                <c:pt idx="421">
                  <c:v>-40.111089469521573</c:v>
                </c:pt>
                <c:pt idx="422">
                  <c:v>-41.940084203874875</c:v>
                </c:pt>
                <c:pt idx="423">
                  <c:v>-43.834260192387603</c:v>
                </c:pt>
                <c:pt idx="424">
                  <c:v>-46.03359810471332</c:v>
                </c:pt>
                <c:pt idx="425">
                  <c:v>-48.474684643214857</c:v>
                </c:pt>
                <c:pt idx="426">
                  <c:v>-51.007632065465344</c:v>
                </c:pt>
                <c:pt idx="427">
                  <c:v>-57.687200082517577</c:v>
                </c:pt>
                <c:pt idx="428">
                  <c:v>-59.765894390367905</c:v>
                </c:pt>
                <c:pt idx="429">
                  <c:v>-61.987458041817099</c:v>
                </c:pt>
                <c:pt idx="430">
                  <c:v>-64.334090046068383</c:v>
                </c:pt>
                <c:pt idx="431">
                  <c:v>-66.316756144083342</c:v>
                </c:pt>
                <c:pt idx="432">
                  <c:v>-67.706520537442856</c:v>
                </c:pt>
                <c:pt idx="433">
                  <c:v>-68.514559237012421</c:v>
                </c:pt>
                <c:pt idx="434">
                  <c:v>-68.671494520405659</c:v>
                </c:pt>
                <c:pt idx="435">
                  <c:v>-68.381603078192867</c:v>
                </c:pt>
                <c:pt idx="436">
                  <c:v>-67.783664640260639</c:v>
                </c:pt>
                <c:pt idx="437">
                  <c:v>-66.590886545332097</c:v>
                </c:pt>
                <c:pt idx="438">
                  <c:v>-64.806090724007873</c:v>
                </c:pt>
                <c:pt idx="439">
                  <c:v>-62.728489246424886</c:v>
                </c:pt>
                <c:pt idx="440">
                  <c:v>-60.470920480438878</c:v>
                </c:pt>
                <c:pt idx="441">
                  <c:v>-58.249128548889125</c:v>
                </c:pt>
                <c:pt idx="442">
                  <c:v>-56.259623761912863</c:v>
                </c:pt>
                <c:pt idx="443">
                  <c:v>-54.424552891273862</c:v>
                </c:pt>
                <c:pt idx="444">
                  <c:v>-49.158966386302623</c:v>
                </c:pt>
                <c:pt idx="445">
                  <c:v>-47.873234577357607</c:v>
                </c:pt>
                <c:pt idx="446">
                  <c:v>-47.018189605228613</c:v>
                </c:pt>
                <c:pt idx="447">
                  <c:v>-46.092810077102371</c:v>
                </c:pt>
                <c:pt idx="448">
                  <c:v>-44.722808911997589</c:v>
                </c:pt>
                <c:pt idx="449">
                  <c:v>-42.978651805543123</c:v>
                </c:pt>
                <c:pt idx="450">
                  <c:v>-40.943792133965857</c:v>
                </c:pt>
                <c:pt idx="451">
                  <c:v>-38.693878036873905</c:v>
                </c:pt>
                <c:pt idx="452">
                  <c:v>-34.244456031636105</c:v>
                </c:pt>
                <c:pt idx="453">
                  <c:v>-32.142049735499114</c:v>
                </c:pt>
                <c:pt idx="454">
                  <c:v>-30.062447164271099</c:v>
                </c:pt>
                <c:pt idx="455">
                  <c:v>-28.111487715074908</c:v>
                </c:pt>
                <c:pt idx="456">
                  <c:v>-26.286315458145083</c:v>
                </c:pt>
                <c:pt idx="457">
                  <c:v>-24.340771590050593</c:v>
                </c:pt>
                <c:pt idx="458">
                  <c:v>-22.23955526464934</c:v>
                </c:pt>
                <c:pt idx="459">
                  <c:v>-20.032718108178386</c:v>
                </c:pt>
                <c:pt idx="460">
                  <c:v>-17.749970532836102</c:v>
                </c:pt>
                <c:pt idx="461">
                  <c:v>-12.141789024631887</c:v>
                </c:pt>
                <c:pt idx="462">
                  <c:v>-11.463039431208164</c:v>
                </c:pt>
                <c:pt idx="463">
                  <c:v>-10.740183208199625</c:v>
                </c:pt>
                <c:pt idx="464">
                  <c:v>-9.6488391901608814</c:v>
                </c:pt>
                <c:pt idx="465">
                  <c:v>-8.0651435660958271</c:v>
                </c:pt>
                <c:pt idx="466">
                  <c:v>-6.4389489871948928</c:v>
                </c:pt>
                <c:pt idx="467">
                  <c:v>-5.2586922986163529</c:v>
                </c:pt>
                <c:pt idx="468">
                  <c:v>-10.068743435007406</c:v>
                </c:pt>
                <c:pt idx="469">
                  <c:v>-12.636641997715145</c:v>
                </c:pt>
                <c:pt idx="470">
                  <c:v>-15.316091817074867</c:v>
                </c:pt>
                <c:pt idx="471">
                  <c:v>-17.946437129761833</c:v>
                </c:pt>
                <c:pt idx="472">
                  <c:v>-20.41489299517761</c:v>
                </c:pt>
                <c:pt idx="473">
                  <c:v>-22.902048400720581</c:v>
                </c:pt>
                <c:pt idx="474">
                  <c:v>-30.99535507868282</c:v>
                </c:pt>
                <c:pt idx="475">
                  <c:v>-33.725347083644834</c:v>
                </c:pt>
                <c:pt idx="476">
                  <c:v>-36.551556722355116</c:v>
                </c:pt>
                <c:pt idx="477">
                  <c:v>-39.059592471537158</c:v>
                </c:pt>
                <c:pt idx="478">
                  <c:v>-41.158550281053103</c:v>
                </c:pt>
                <c:pt idx="479">
                  <c:v>-42.929319018769633</c:v>
                </c:pt>
                <c:pt idx="480">
                  <c:v>-44.559039796666084</c:v>
                </c:pt>
                <c:pt idx="481">
                  <c:v>-46.013184035322084</c:v>
                </c:pt>
                <c:pt idx="482">
                  <c:v>-50.143319892670632</c:v>
                </c:pt>
                <c:pt idx="483">
                  <c:v>-50.623519226125907</c:v>
                </c:pt>
                <c:pt idx="484">
                  <c:v>-51.545377412280146</c:v>
                </c:pt>
                <c:pt idx="485">
                  <c:v>-53.319536352336875</c:v>
                </c:pt>
                <c:pt idx="486">
                  <c:v>-55.42307433492811</c:v>
                </c:pt>
                <c:pt idx="487">
                  <c:v>-57.572117769845853</c:v>
                </c:pt>
                <c:pt idx="488">
                  <c:v>-59.601625001625408</c:v>
                </c:pt>
                <c:pt idx="489">
                  <c:v>-61.727092444912131</c:v>
                </c:pt>
                <c:pt idx="490">
                  <c:v>-67.388001799252606</c:v>
                </c:pt>
                <c:pt idx="491">
                  <c:v>-68.865076045426107</c:v>
                </c:pt>
                <c:pt idx="492">
                  <c:v>-70.342912844275105</c:v>
                </c:pt>
                <c:pt idx="493">
                  <c:v>-71.956216883046835</c:v>
                </c:pt>
                <c:pt idx="494">
                  <c:v>-73.681266459407126</c:v>
                </c:pt>
                <c:pt idx="495">
                  <c:v>-75.0230871746883</c:v>
                </c:pt>
                <c:pt idx="496">
                  <c:v>-75.950030664352624</c:v>
                </c:pt>
                <c:pt idx="497">
                  <c:v>-76.642710200916113</c:v>
                </c:pt>
                <c:pt idx="498">
                  <c:v>-78.628863641739628</c:v>
                </c:pt>
                <c:pt idx="499">
                  <c:v>-79.440885100505113</c:v>
                </c:pt>
                <c:pt idx="500">
                  <c:v>-79.925630607871611</c:v>
                </c:pt>
                <c:pt idx="501">
                  <c:v>-80.748318090045103</c:v>
                </c:pt>
                <c:pt idx="502">
                  <c:v>-81.956264669082429</c:v>
                </c:pt>
                <c:pt idx="503">
                  <c:v>-83.476916129288611</c:v>
                </c:pt>
                <c:pt idx="504">
                  <c:v>-85.306629703106623</c:v>
                </c:pt>
                <c:pt idx="505">
                  <c:v>-87.303483166501536</c:v>
                </c:pt>
                <c:pt idx="506">
                  <c:v>-93.769254727101625</c:v>
                </c:pt>
                <c:pt idx="507">
                  <c:v>-95.756651565918176</c:v>
                </c:pt>
                <c:pt idx="508">
                  <c:v>-97.505529699127138</c:v>
                </c:pt>
                <c:pt idx="509">
                  <c:v>-98.928166426924079</c:v>
                </c:pt>
                <c:pt idx="510">
                  <c:v>-99.7499213606024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-85.490978026624816</c:v>
                </c:pt>
                <c:pt idx="521">
                  <c:v>-82.833190531672614</c:v>
                </c:pt>
                <c:pt idx="522">
                  <c:v>-79.712820127171852</c:v>
                </c:pt>
                <c:pt idx="523">
                  <c:v>-76.40074300868713</c:v>
                </c:pt>
                <c:pt idx="524">
                  <c:v>-69.074083476796119</c:v>
                </c:pt>
                <c:pt idx="525">
                  <c:v>-65.494326084151112</c:v>
                </c:pt>
                <c:pt idx="526">
                  <c:v>-62.176546820183134</c:v>
                </c:pt>
                <c:pt idx="527">
                  <c:v>-59.01647996335484</c:v>
                </c:pt>
                <c:pt idx="528">
                  <c:v>-56.060534372345884</c:v>
                </c:pt>
                <c:pt idx="529">
                  <c:v>-53.322314569727126</c:v>
                </c:pt>
                <c:pt idx="530">
                  <c:v>-50.675484519587386</c:v>
                </c:pt>
                <c:pt idx="531">
                  <c:v>-48.08820643347488</c:v>
                </c:pt>
                <c:pt idx="532">
                  <c:v>-41.176836974190834</c:v>
                </c:pt>
                <c:pt idx="533">
                  <c:v>-38.934077272581391</c:v>
                </c:pt>
                <c:pt idx="534">
                  <c:v>-36.618457362801365</c:v>
                </c:pt>
                <c:pt idx="535">
                  <c:v>-34.46395949059459</c:v>
                </c:pt>
                <c:pt idx="536">
                  <c:v>-32.716402467753092</c:v>
                </c:pt>
                <c:pt idx="537">
                  <c:v>-31.143018304386857</c:v>
                </c:pt>
                <c:pt idx="538">
                  <c:v>-29.693434810712827</c:v>
                </c:pt>
                <c:pt idx="539">
                  <c:v>-28.969000055096132</c:v>
                </c:pt>
                <c:pt idx="540">
                  <c:v>-30.119920322279398</c:v>
                </c:pt>
                <c:pt idx="541">
                  <c:v>-31.071440350396891</c:v>
                </c:pt>
                <c:pt idx="542">
                  <c:v>-32.410254568187618</c:v>
                </c:pt>
                <c:pt idx="543">
                  <c:v>-34.025127425520139</c:v>
                </c:pt>
                <c:pt idx="544">
                  <c:v>-36.084286785216349</c:v>
                </c:pt>
                <c:pt idx="545">
                  <c:v>-38.50078707121758</c:v>
                </c:pt>
                <c:pt idx="546">
                  <c:v>-41.071366710847329</c:v>
                </c:pt>
                <c:pt idx="547">
                  <c:v>-43.827620641386098</c:v>
                </c:pt>
                <c:pt idx="548">
                  <c:v>-46.893349532526862</c:v>
                </c:pt>
                <c:pt idx="549">
                  <c:v>-53.417662796284858</c:v>
                </c:pt>
                <c:pt idx="550">
                  <c:v>-56.363151215892358</c:v>
                </c:pt>
                <c:pt idx="551">
                  <c:v>-59.066891009324905</c:v>
                </c:pt>
                <c:pt idx="552">
                  <c:v>-61.660138377208156</c:v>
                </c:pt>
                <c:pt idx="553">
                  <c:v>-64.150839409840373</c:v>
                </c:pt>
                <c:pt idx="554">
                  <c:v>-66.533199678294096</c:v>
                </c:pt>
                <c:pt idx="555">
                  <c:v>-68.765987910843108</c:v>
                </c:pt>
                <c:pt idx="556">
                  <c:v>-70.661281014740354</c:v>
                </c:pt>
                <c:pt idx="557">
                  <c:v>-75.929956586600113</c:v>
                </c:pt>
                <c:pt idx="558">
                  <c:v>-77.832923787484106</c:v>
                </c:pt>
                <c:pt idx="559">
                  <c:v>-79.43631949849987</c:v>
                </c:pt>
                <c:pt idx="560">
                  <c:v>-80.669857733883077</c:v>
                </c:pt>
                <c:pt idx="561">
                  <c:v>-81.616651878223138</c:v>
                </c:pt>
                <c:pt idx="562">
                  <c:v>-82.47266825503435</c:v>
                </c:pt>
                <c:pt idx="563">
                  <c:v>-83.081777846808833</c:v>
                </c:pt>
                <c:pt idx="564">
                  <c:v>-83.322516212115119</c:v>
                </c:pt>
                <c:pt idx="565">
                  <c:v>-83.153501511501048</c:v>
                </c:pt>
                <c:pt idx="566">
                  <c:v>-82.014082675752604</c:v>
                </c:pt>
                <c:pt idx="567">
                  <c:v>-81.600006858997858</c:v>
                </c:pt>
                <c:pt idx="568">
                  <c:v>-81.252710257104326</c:v>
                </c:pt>
                <c:pt idx="569">
                  <c:v>-81.203222045582123</c:v>
                </c:pt>
                <c:pt idx="570">
                  <c:v>-81.520618811364798</c:v>
                </c:pt>
                <c:pt idx="571">
                  <c:v>-81.888679188335374</c:v>
                </c:pt>
                <c:pt idx="572">
                  <c:v>-82.156947162327796</c:v>
                </c:pt>
                <c:pt idx="573">
                  <c:v>-82.365483462427107</c:v>
                </c:pt>
                <c:pt idx="574">
                  <c:v>-82.057548178246606</c:v>
                </c:pt>
                <c:pt idx="575">
                  <c:v>-81.329120949387161</c:v>
                </c:pt>
                <c:pt idx="576">
                  <c:v>-80.079360255815104</c:v>
                </c:pt>
                <c:pt idx="577">
                  <c:v>-78.450445743804607</c:v>
                </c:pt>
                <c:pt idx="578">
                  <c:v>-76.721670830488819</c:v>
                </c:pt>
                <c:pt idx="579">
                  <c:v>-74.912837600309871</c:v>
                </c:pt>
                <c:pt idx="580">
                  <c:v>-72.824720667044375</c:v>
                </c:pt>
                <c:pt idx="581">
                  <c:v>-70.748542297320142</c:v>
                </c:pt>
                <c:pt idx="582">
                  <c:v>-68.990115256087876</c:v>
                </c:pt>
                <c:pt idx="583">
                  <c:v>-64.049449046161357</c:v>
                </c:pt>
                <c:pt idx="584">
                  <c:v>-61.746578822831907</c:v>
                </c:pt>
                <c:pt idx="585">
                  <c:v>-59.074307684071911</c:v>
                </c:pt>
                <c:pt idx="586">
                  <c:v>-56.445472905665071</c:v>
                </c:pt>
                <c:pt idx="587">
                  <c:v>-53.942959592100102</c:v>
                </c:pt>
                <c:pt idx="588">
                  <c:v>-51.516361554430098</c:v>
                </c:pt>
                <c:pt idx="589">
                  <c:v>-49.11625372243688</c:v>
                </c:pt>
                <c:pt idx="590">
                  <c:v>-42.332167418630107</c:v>
                </c:pt>
                <c:pt idx="591">
                  <c:v>-40.245235599076608</c:v>
                </c:pt>
                <c:pt idx="592">
                  <c:v>-38.298642613925594</c:v>
                </c:pt>
                <c:pt idx="593">
                  <c:v>-36.365663865392094</c:v>
                </c:pt>
                <c:pt idx="594">
                  <c:v>-34.415996384422868</c:v>
                </c:pt>
                <c:pt idx="595">
                  <c:v>-32.539854523830876</c:v>
                </c:pt>
                <c:pt idx="596">
                  <c:v>-30.694826755201831</c:v>
                </c:pt>
                <c:pt idx="597">
                  <c:v>-28.809111701469561</c:v>
                </c:pt>
                <c:pt idx="598">
                  <c:v>-26.829937803285617</c:v>
                </c:pt>
                <c:pt idx="599">
                  <c:v>-19.721815182694609</c:v>
                </c:pt>
                <c:pt idx="600">
                  <c:v>-17.19046572114533</c:v>
                </c:pt>
                <c:pt idx="601">
                  <c:v>-14.694509389184105</c:v>
                </c:pt>
                <c:pt idx="602">
                  <c:v>-12.074660104085325</c:v>
                </c:pt>
                <c:pt idx="603">
                  <c:v>-9.4347853114683495</c:v>
                </c:pt>
                <c:pt idx="604">
                  <c:v>-6.9114256534286094</c:v>
                </c:pt>
                <c:pt idx="605">
                  <c:v>-4.5399499744363823</c:v>
                </c:pt>
                <c:pt idx="606">
                  <c:v>2.0794735217321261</c:v>
                </c:pt>
                <c:pt idx="607">
                  <c:v>4.2070246280615873</c:v>
                </c:pt>
                <c:pt idx="608">
                  <c:v>6.2754754735406397</c:v>
                </c:pt>
                <c:pt idx="609">
                  <c:v>8.2492726468096009</c:v>
                </c:pt>
                <c:pt idx="610">
                  <c:v>10.071336408757105</c:v>
                </c:pt>
                <c:pt idx="611">
                  <c:v>11.693999931639127</c:v>
                </c:pt>
                <c:pt idx="612">
                  <c:v>13.001073501447337</c:v>
                </c:pt>
                <c:pt idx="613">
                  <c:v>13.919789193454875</c:v>
                </c:pt>
                <c:pt idx="614">
                  <c:v>14.073144850595645</c:v>
                </c:pt>
                <c:pt idx="615">
                  <c:v>13.953545506153123</c:v>
                </c:pt>
                <c:pt idx="616">
                  <c:v>13.636527588196401</c:v>
                </c:pt>
                <c:pt idx="617">
                  <c:v>12.954310080057862</c:v>
                </c:pt>
                <c:pt idx="618">
                  <c:v>11.688968055386653</c:v>
                </c:pt>
                <c:pt idx="619">
                  <c:v>10.078699656246361</c:v>
                </c:pt>
                <c:pt idx="620">
                  <c:v>8.2023829428116812</c:v>
                </c:pt>
                <c:pt idx="621">
                  <c:v>6.1088601424914089</c:v>
                </c:pt>
                <c:pt idx="622">
                  <c:v>3.9359444375143937</c:v>
                </c:pt>
                <c:pt idx="623">
                  <c:v>-2.6002539625273768</c:v>
                </c:pt>
                <c:pt idx="624">
                  <c:v>-4.6181431943105924</c:v>
                </c:pt>
                <c:pt idx="625">
                  <c:v>-6.6323653734193897</c:v>
                </c:pt>
                <c:pt idx="626">
                  <c:v>-8.8425004487853904</c:v>
                </c:pt>
                <c:pt idx="627">
                  <c:v>-11.181934344343432</c:v>
                </c:pt>
                <c:pt idx="628">
                  <c:v>-13.475911357809114</c:v>
                </c:pt>
                <c:pt idx="629">
                  <c:v>-15.652018127166144</c:v>
                </c:pt>
                <c:pt idx="630">
                  <c:v>-21.479785663726176</c:v>
                </c:pt>
                <c:pt idx="631">
                  <c:v>-23.261298137225388</c:v>
                </c:pt>
                <c:pt idx="632">
                  <c:v>-25.084581012048858</c:v>
                </c:pt>
                <c:pt idx="633">
                  <c:v>-26.993323213767333</c:v>
                </c:pt>
                <c:pt idx="634">
                  <c:v>-28.85818220897837</c:v>
                </c:pt>
                <c:pt idx="635">
                  <c:v>-30.747025185787123</c:v>
                </c:pt>
                <c:pt idx="636">
                  <c:v>-32.723406295510387</c:v>
                </c:pt>
                <c:pt idx="637">
                  <c:v>-34.515919927032861</c:v>
                </c:pt>
                <c:pt idx="638">
                  <c:v>-36.316860494170854</c:v>
                </c:pt>
                <c:pt idx="639">
                  <c:v>-41.136212830391166</c:v>
                </c:pt>
                <c:pt idx="640">
                  <c:v>-43.676552642271929</c:v>
                </c:pt>
                <c:pt idx="641">
                  <c:v>-46.159681575408115</c:v>
                </c:pt>
                <c:pt idx="642">
                  <c:v>-48.457218787033355</c:v>
                </c:pt>
                <c:pt idx="643">
                  <c:v>-50.579398025471662</c:v>
                </c:pt>
                <c:pt idx="644">
                  <c:v>-52.519589453768042</c:v>
                </c:pt>
                <c:pt idx="645">
                  <c:v>-54.08334699673614</c:v>
                </c:pt>
                <c:pt idx="646">
                  <c:v>-55.271034931131368</c:v>
                </c:pt>
                <c:pt idx="647">
                  <c:v>-56.066047093915842</c:v>
                </c:pt>
                <c:pt idx="648">
                  <c:v>-55.971879124046851</c:v>
                </c:pt>
                <c:pt idx="649">
                  <c:v>-55.480897198621633</c:v>
                </c:pt>
                <c:pt idx="650">
                  <c:v>-55.049933511471323</c:v>
                </c:pt>
                <c:pt idx="651">
                  <c:v>-54.618333554254349</c:v>
                </c:pt>
                <c:pt idx="652">
                  <c:v>-53.877851193291576</c:v>
                </c:pt>
                <c:pt idx="653">
                  <c:v>-52.73856349717515</c:v>
                </c:pt>
                <c:pt idx="654">
                  <c:v>-51.342747252647086</c:v>
                </c:pt>
                <c:pt idx="655">
                  <c:v>-49.785619546633626</c:v>
                </c:pt>
                <c:pt idx="656">
                  <c:v>-46.272233378883115</c:v>
                </c:pt>
                <c:pt idx="657">
                  <c:v>-44.273019402110577</c:v>
                </c:pt>
                <c:pt idx="658">
                  <c:v>-42.299955639376648</c:v>
                </c:pt>
                <c:pt idx="659">
                  <c:v>-40.356446864090572</c:v>
                </c:pt>
                <c:pt idx="660">
                  <c:v>-38.409883021080091</c:v>
                </c:pt>
                <c:pt idx="661">
                  <c:v>-36.472576664688596</c:v>
                </c:pt>
                <c:pt idx="662">
                  <c:v>-34.647015845886052</c:v>
                </c:pt>
                <c:pt idx="663">
                  <c:v>-32.868568154158567</c:v>
                </c:pt>
                <c:pt idx="664">
                  <c:v>-30.884425521026884</c:v>
                </c:pt>
                <c:pt idx="665">
                  <c:v>-26.3739361604576</c:v>
                </c:pt>
                <c:pt idx="666">
                  <c:v>-23.63541522238782</c:v>
                </c:pt>
                <c:pt idx="667">
                  <c:v>-20.542351003497146</c:v>
                </c:pt>
                <c:pt idx="668">
                  <c:v>-17.31670947361286</c:v>
                </c:pt>
                <c:pt idx="669">
                  <c:v>-14.268116161062121</c:v>
                </c:pt>
                <c:pt idx="670">
                  <c:v>-11.550485280678151</c:v>
                </c:pt>
                <c:pt idx="671">
                  <c:v>-9.125480346686377</c:v>
                </c:pt>
                <c:pt idx="672">
                  <c:v>-6.9926496559103581</c:v>
                </c:pt>
                <c:pt idx="673">
                  <c:v>-5.1257361397971097</c:v>
                </c:pt>
                <c:pt idx="674">
                  <c:v>0.79181833151668002</c:v>
                </c:pt>
                <c:pt idx="675">
                  <c:v>1.9879283445043539</c:v>
                </c:pt>
                <c:pt idx="676">
                  <c:v>3.0674406535171386</c:v>
                </c:pt>
                <c:pt idx="677">
                  <c:v>3.9979200562233652</c:v>
                </c:pt>
                <c:pt idx="678">
                  <c:v>4.9198899539158853</c:v>
                </c:pt>
                <c:pt idx="679">
                  <c:v>5.8280659051246477</c:v>
                </c:pt>
                <c:pt idx="680">
                  <c:v>6.6771124533429145</c:v>
                </c:pt>
                <c:pt idx="681">
                  <c:v>8.2070553993318889</c:v>
                </c:pt>
                <c:pt idx="682">
                  <c:v>8.795231220210411</c:v>
                </c:pt>
                <c:pt idx="683">
                  <c:v>9.3526620829049207</c:v>
                </c:pt>
                <c:pt idx="684">
                  <c:v>10.061000662941099</c:v>
                </c:pt>
                <c:pt idx="685">
                  <c:v>10.77893672123545</c:v>
                </c:pt>
                <c:pt idx="686">
                  <c:v>11.39217478290837</c:v>
                </c:pt>
                <c:pt idx="687">
                  <c:v>11.998205021840842</c:v>
                </c:pt>
                <c:pt idx="688">
                  <c:v>12.597814275825929</c:v>
                </c:pt>
                <c:pt idx="689">
                  <c:v>14.300861536139877</c:v>
                </c:pt>
                <c:pt idx="690">
                  <c:v>14.976939766688677</c:v>
                </c:pt>
                <c:pt idx="691">
                  <c:v>15.504111373540383</c:v>
                </c:pt>
                <c:pt idx="692">
                  <c:v>15.846813231288113</c:v>
                </c:pt>
                <c:pt idx="693">
                  <c:v>16.100466421840885</c:v>
                </c:pt>
                <c:pt idx="694">
                  <c:v>16.448549861526153</c:v>
                </c:pt>
                <c:pt idx="695">
                  <c:v>16.876113632289929</c:v>
                </c:pt>
                <c:pt idx="696">
                  <c:v>17.289086904730386</c:v>
                </c:pt>
                <c:pt idx="697">
                  <c:v>17.533414610336386</c:v>
                </c:pt>
                <c:pt idx="698">
                  <c:v>17.145882426516131</c:v>
                </c:pt>
                <c:pt idx="699">
                  <c:v>16.51042833976733</c:v>
                </c:pt>
                <c:pt idx="700">
                  <c:v>15.64409078821037</c:v>
                </c:pt>
                <c:pt idx="701">
                  <c:v>14.743958067768148</c:v>
                </c:pt>
                <c:pt idx="702">
                  <c:v>14.017930208473416</c:v>
                </c:pt>
                <c:pt idx="703">
                  <c:v>13.389479949480886</c:v>
                </c:pt>
                <c:pt idx="704">
                  <c:v>12.756600085138899</c:v>
                </c:pt>
                <c:pt idx="705">
                  <c:v>10.814771839952897</c:v>
                </c:pt>
                <c:pt idx="706">
                  <c:v>10.158626833478113</c:v>
                </c:pt>
                <c:pt idx="707">
                  <c:v>9.5278743453894492</c:v>
                </c:pt>
                <c:pt idx="708">
                  <c:v>8.824130509498648</c:v>
                </c:pt>
                <c:pt idx="709">
                  <c:v>7.9052885348818638</c:v>
                </c:pt>
                <c:pt idx="710">
                  <c:v>6.7818687342451405</c:v>
                </c:pt>
                <c:pt idx="711">
                  <c:v>5.4960592129251324</c:v>
                </c:pt>
                <c:pt idx="712">
                  <c:v>4.096061071241623</c:v>
                </c:pt>
                <c:pt idx="713">
                  <c:v>2.6344273024873548</c:v>
                </c:pt>
                <c:pt idx="714">
                  <c:v>0.16051214275935879</c:v>
                </c:pt>
                <c:pt idx="715">
                  <c:v>-0.75212255593962141</c:v>
                </c:pt>
                <c:pt idx="716">
                  <c:v>-1.4072961577323602</c:v>
                </c:pt>
                <c:pt idx="717">
                  <c:v>-1.7301327897340855</c:v>
                </c:pt>
                <c:pt idx="718">
                  <c:v>-1.5881134252321378</c:v>
                </c:pt>
                <c:pt idx="719">
                  <c:v>-1.0513151979826318</c:v>
                </c:pt>
                <c:pt idx="720">
                  <c:v>-0.25048917817687777</c:v>
                </c:pt>
                <c:pt idx="721">
                  <c:v>0.83114079304212418</c:v>
                </c:pt>
                <c:pt idx="722">
                  <c:v>2.4920388042060884</c:v>
                </c:pt>
                <c:pt idx="723">
                  <c:v>4.8650347315256379</c:v>
                </c:pt>
                <c:pt idx="724">
                  <c:v>11.739034252694836</c:v>
                </c:pt>
                <c:pt idx="725">
                  <c:v>14.148156720136365</c:v>
                </c:pt>
                <c:pt idx="726">
                  <c:v>16.694898088870652</c:v>
                </c:pt>
                <c:pt idx="727">
                  <c:v>19.433482168245149</c:v>
                </c:pt>
                <c:pt idx="728">
                  <c:v>22.392817961594091</c:v>
                </c:pt>
                <c:pt idx="729">
                  <c:v>25.565007948853889</c:v>
                </c:pt>
                <c:pt idx="730">
                  <c:v>34.310040272923054</c:v>
                </c:pt>
                <c:pt idx="731">
                  <c:v>36.912853396629828</c:v>
                </c:pt>
                <c:pt idx="732">
                  <c:v>39.146202843055875</c:v>
                </c:pt>
                <c:pt idx="733">
                  <c:v>41.046975428268802</c:v>
                </c:pt>
                <c:pt idx="734">
                  <c:v>42.683534136216295</c:v>
                </c:pt>
                <c:pt idx="735">
                  <c:v>43.889993555398377</c:v>
                </c:pt>
                <c:pt idx="736">
                  <c:v>44.285719841274762</c:v>
                </c:pt>
                <c:pt idx="737">
                  <c:v>43.907157669000654</c:v>
                </c:pt>
                <c:pt idx="738">
                  <c:v>42.746895524416786</c:v>
                </c:pt>
                <c:pt idx="739">
                  <c:v>38.876519350303106</c:v>
                </c:pt>
                <c:pt idx="740">
                  <c:v>36.387220024270434</c:v>
                </c:pt>
                <c:pt idx="741">
                  <c:v>33.622241475704108</c:v>
                </c:pt>
                <c:pt idx="742">
                  <c:v>30.368273823540868</c:v>
                </c:pt>
                <c:pt idx="743">
                  <c:v>26.597290562229404</c:v>
                </c:pt>
                <c:pt idx="744">
                  <c:v>22.753481091911134</c:v>
                </c:pt>
                <c:pt idx="745">
                  <c:v>18.735110200245309</c:v>
                </c:pt>
                <c:pt idx="746">
                  <c:v>14.52294407452937</c:v>
                </c:pt>
                <c:pt idx="747">
                  <c:v>10.493712878519123</c:v>
                </c:pt>
                <c:pt idx="748">
                  <c:v>3.7175143807293995</c:v>
                </c:pt>
                <c:pt idx="749">
                  <c:v>0.73388375628488289</c:v>
                </c:pt>
                <c:pt idx="750">
                  <c:v>-1.9921546316220717</c:v>
                </c:pt>
                <c:pt idx="751">
                  <c:v>-4.3561650656333484</c:v>
                </c:pt>
                <c:pt idx="752">
                  <c:v>-6.4675665691254061</c:v>
                </c:pt>
                <c:pt idx="753">
                  <c:v>-8.4400329179803517</c:v>
                </c:pt>
                <c:pt idx="754">
                  <c:v>-10.277435159855631</c:v>
                </c:pt>
                <c:pt idx="755">
                  <c:v>-12.111146063939852</c:v>
                </c:pt>
                <c:pt idx="756">
                  <c:v>-15.740211958240845</c:v>
                </c:pt>
                <c:pt idx="757">
                  <c:v>-16.53858518122459</c:v>
                </c:pt>
                <c:pt idx="758">
                  <c:v>-17.092902691913324</c:v>
                </c:pt>
                <c:pt idx="759">
                  <c:v>-17.550094305476392</c:v>
                </c:pt>
                <c:pt idx="760">
                  <c:v>-17.691938817136105</c:v>
                </c:pt>
                <c:pt idx="761">
                  <c:v>-17.376285722757331</c:v>
                </c:pt>
                <c:pt idx="762">
                  <c:v>-16.67975456663013</c:v>
                </c:pt>
                <c:pt idx="763">
                  <c:v>-15.666535770138101</c:v>
                </c:pt>
                <c:pt idx="764">
                  <c:v>-9.7652668983170976</c:v>
                </c:pt>
                <c:pt idx="765">
                  <c:v>-6.8346021141558424</c:v>
                </c:pt>
                <c:pt idx="766">
                  <c:v>-3.8996340072538649</c:v>
                </c:pt>
                <c:pt idx="767">
                  <c:v>-1.0535300006573318</c:v>
                </c:pt>
                <c:pt idx="768">
                  <c:v>1.9048926722906288</c:v>
                </c:pt>
                <c:pt idx="769">
                  <c:v>4.8718928485803588</c:v>
                </c:pt>
                <c:pt idx="770">
                  <c:v>7.746687292458633</c:v>
                </c:pt>
                <c:pt idx="771">
                  <c:v>10.480113212971871</c:v>
                </c:pt>
                <c:pt idx="772">
                  <c:v>19.387068452541115</c:v>
                </c:pt>
                <c:pt idx="773">
                  <c:v>22.337321612113925</c:v>
                </c:pt>
                <c:pt idx="774">
                  <c:v>24.668119720049418</c:v>
                </c:pt>
                <c:pt idx="775">
                  <c:v>26.463576707757873</c:v>
                </c:pt>
                <c:pt idx="776">
                  <c:v>27.845118160484361</c:v>
                </c:pt>
                <c:pt idx="777">
                  <c:v>28.909826262143582</c:v>
                </c:pt>
                <c:pt idx="778">
                  <c:v>29.784313898982155</c:v>
                </c:pt>
                <c:pt idx="779">
                  <c:v>31.069657146054887</c:v>
                </c:pt>
                <c:pt idx="780">
                  <c:v>32.836788627495736</c:v>
                </c:pt>
                <c:pt idx="781">
                  <c:v>36.093075195588199</c:v>
                </c:pt>
                <c:pt idx="782">
                  <c:v>36.565877510063444</c:v>
                </c:pt>
                <c:pt idx="783">
                  <c:v>36.965991888917557</c:v>
                </c:pt>
                <c:pt idx="784">
                  <c:v>37.324476644235396</c:v>
                </c:pt>
                <c:pt idx="785">
                  <c:v>37.533385569099309</c:v>
                </c:pt>
                <c:pt idx="786">
                  <c:v>37.604240737293154</c:v>
                </c:pt>
                <c:pt idx="787">
                  <c:v>37.383818845564292</c:v>
                </c:pt>
                <c:pt idx="788">
                  <c:v>33.171193759594921</c:v>
                </c:pt>
                <c:pt idx="789">
                  <c:v>30.53445202248335</c:v>
                </c:pt>
                <c:pt idx="790">
                  <c:v>27.374530876356886</c:v>
                </c:pt>
                <c:pt idx="791">
                  <c:v>24.27228202619861</c:v>
                </c:pt>
                <c:pt idx="792">
                  <c:v>21.30031797198383</c:v>
                </c:pt>
                <c:pt idx="793">
                  <c:v>18.456278200336349</c:v>
                </c:pt>
                <c:pt idx="794">
                  <c:v>15.763388997201648</c:v>
                </c:pt>
                <c:pt idx="795">
                  <c:v>8.5803176483741179</c:v>
                </c:pt>
                <c:pt idx="796">
                  <c:v>6.5024733196206359</c:v>
                </c:pt>
                <c:pt idx="797">
                  <c:v>4.7449108285551036</c:v>
                </c:pt>
                <c:pt idx="798">
                  <c:v>3.2895329059526555</c:v>
                </c:pt>
                <c:pt idx="799">
                  <c:v>1.9102645401818281</c:v>
                </c:pt>
                <c:pt idx="800">
                  <c:v>0.67782399208883304</c:v>
                </c:pt>
                <c:pt idx="801">
                  <c:v>-0.45027797911487277</c:v>
                </c:pt>
                <c:pt idx="802">
                  <c:v>-1.4549047011953742</c:v>
                </c:pt>
                <c:pt idx="803">
                  <c:v>-2.3188623112810935</c:v>
                </c:pt>
                <c:pt idx="804">
                  <c:v>-3.978881201208111</c:v>
                </c:pt>
                <c:pt idx="805">
                  <c:v>-4.7428035571461162</c:v>
                </c:pt>
                <c:pt idx="806">
                  <c:v>-5.3460167225011066</c:v>
                </c:pt>
                <c:pt idx="807">
                  <c:v>-5.7709237014596262</c:v>
                </c:pt>
                <c:pt idx="808">
                  <c:v>-6.0584594873190838</c:v>
                </c:pt>
                <c:pt idx="809">
                  <c:v>-6.2810762982831285</c:v>
                </c:pt>
                <c:pt idx="810">
                  <c:v>-6.4269569963958295</c:v>
                </c:pt>
                <c:pt idx="811">
                  <c:v>-6.4043718375403671</c:v>
                </c:pt>
                <c:pt idx="812">
                  <c:v>-6.0579640709311473</c:v>
                </c:pt>
                <c:pt idx="813">
                  <c:v>-4.3911939184646682</c:v>
                </c:pt>
                <c:pt idx="814">
                  <c:v>-3.2988833527676045</c:v>
                </c:pt>
                <c:pt idx="815">
                  <c:v>-2.3446822477276053</c:v>
                </c:pt>
                <c:pt idx="816">
                  <c:v>-1.4695049135651455</c:v>
                </c:pt>
                <c:pt idx="817">
                  <c:v>-0.54132773995488059</c:v>
                </c:pt>
                <c:pt idx="818">
                  <c:v>0.43298144200164768</c:v>
                </c:pt>
                <c:pt idx="819">
                  <c:v>1.4771443346376425</c:v>
                </c:pt>
                <c:pt idx="820">
                  <c:v>2.6378077907808972</c:v>
                </c:pt>
                <c:pt idx="821">
                  <c:v>3.7900394542845959</c:v>
                </c:pt>
                <c:pt idx="822">
                  <c:v>5.8581697362183984</c:v>
                </c:pt>
                <c:pt idx="823">
                  <c:v>6.9336798579414296</c:v>
                </c:pt>
                <c:pt idx="824">
                  <c:v>7.9890041903731541</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15.214642492363875</c:v>
                </c:pt>
                <c:pt idx="833">
                  <c:v>16.091966630873433</c:v>
                </c:pt>
                <c:pt idx="834">
                  <c:v>17.017676436591593</c:v>
                </c:pt>
                <c:pt idx="835">
                  <c:v>17.97113927407311</c:v>
                </c:pt>
                <c:pt idx="836">
                  <c:v>18.9434279342914</c:v>
                </c:pt>
                <c:pt idx="837">
                  <c:v>19.851467888844674</c:v>
                </c:pt>
                <c:pt idx="838">
                  <c:v>20.671022590918334</c:v>
                </c:pt>
                <c:pt idx="839">
                  <c:v>23.209031031562134</c:v>
                </c:pt>
                <c:pt idx="840">
                  <c:v>23.558513293989634</c:v>
                </c:pt>
                <c:pt idx="841">
                  <c:v>23.646435131753627</c:v>
                </c:pt>
                <c:pt idx="842">
                  <c:v>23.466462986327382</c:v>
                </c:pt>
                <c:pt idx="843">
                  <c:v>23.262273722180133</c:v>
                </c:pt>
                <c:pt idx="844">
                  <c:v>22.85998590124084</c:v>
                </c:pt>
                <c:pt idx="845">
                  <c:v>21.923104941680627</c:v>
                </c:pt>
                <c:pt idx="846">
                  <c:v>20.726470370164598</c:v>
                </c:pt>
                <c:pt idx="847">
                  <c:v>19.415656892331086</c:v>
                </c:pt>
                <c:pt idx="848">
                  <c:v>10.421022666168113</c:v>
                </c:pt>
                <c:pt idx="849">
                  <c:v>9.2599803621991157</c:v>
                </c:pt>
                <c:pt idx="850">
                  <c:v>8.0131338826731451</c:v>
                </c:pt>
                <c:pt idx="851">
                  <c:v>6.9315621957343643</c:v>
                </c:pt>
                <c:pt idx="852">
                  <c:v>5.8180118666664047</c:v>
                </c:pt>
                <c:pt idx="853">
                  <c:v>0.14521251901859955</c:v>
                </c:pt>
                <c:pt idx="854">
                  <c:v>-0.63940075664507434</c:v>
                </c:pt>
                <c:pt idx="855">
                  <c:v>-1.5347541660518407</c:v>
                </c:pt>
                <c:pt idx="856">
                  <c:v>-2.4091252343288536</c:v>
                </c:pt>
                <c:pt idx="857">
                  <c:v>-3.252493922180661</c:v>
                </c:pt>
                <c:pt idx="858">
                  <c:v>-4.1068054837748802</c:v>
                </c:pt>
                <c:pt idx="859">
                  <c:v>-6.1477218635438664</c:v>
                </c:pt>
                <c:pt idx="860">
                  <c:v>-5.9015193469018925</c:v>
                </c:pt>
                <c:pt idx="861">
                  <c:v>-5.468816845370867</c:v>
                </c:pt>
                <c:pt idx="862">
                  <c:v>-4.8429068096216081</c:v>
                </c:pt>
                <c:pt idx="863">
                  <c:v>-3.8991920181236139</c:v>
                </c:pt>
                <c:pt idx="864">
                  <c:v>-2.7347400837208786</c:v>
                </c:pt>
                <c:pt idx="865">
                  <c:v>0.66946019777711263</c:v>
                </c:pt>
                <c:pt idx="866">
                  <c:v>1.9529189197666321</c:v>
                </c:pt>
                <c:pt idx="867">
                  <c:v>3.3057359360478529</c:v>
                </c:pt>
                <c:pt idx="868">
                  <c:v>4.9373460960508471</c:v>
                </c:pt>
                <c:pt idx="869">
                  <c:v>6.7956043964478283</c:v>
                </c:pt>
                <c:pt idx="870">
                  <c:v>8.5766068824889086</c:v>
                </c:pt>
                <c:pt idx="871">
                  <c:v>10.273660575915159</c:v>
                </c:pt>
                <c:pt idx="872">
                  <c:v>11.933849461661367</c:v>
                </c:pt>
                <c:pt idx="873">
                  <c:v>18.714438708613645</c:v>
                </c:pt>
                <c:pt idx="874">
                  <c:v>18.930216830616672</c:v>
                </c:pt>
                <c:pt idx="875">
                  <c:v>18.700081347414176</c:v>
                </c:pt>
                <c:pt idx="876">
                  <c:v>18.113333491418111</c:v>
                </c:pt>
                <c:pt idx="877">
                  <c:v>14.483349619692575</c:v>
                </c:pt>
                <c:pt idx="878">
                  <c:v>13.081049248912421</c:v>
                </c:pt>
                <c:pt idx="879">
                  <c:v>11.189772903375371</c:v>
                </c:pt>
                <c:pt idx="880">
                  <c:v>8.8486584777178585</c:v>
                </c:pt>
                <c:pt idx="881">
                  <c:v>6.5439425854931148</c:v>
                </c:pt>
                <c:pt idx="882">
                  <c:v>3.9787056716143931</c:v>
                </c:pt>
                <c:pt idx="883">
                  <c:v>1.2515938815341476</c:v>
                </c:pt>
                <c:pt idx="884">
                  <c:v>-1.0466233133685985</c:v>
                </c:pt>
                <c:pt idx="885">
                  <c:v>-3.1991638051408984</c:v>
                </c:pt>
                <c:pt idx="886">
                  <c:v>-8.2014996413021493</c:v>
                </c:pt>
                <c:pt idx="887">
                  <c:v>-9.616831405890391</c:v>
                </c:pt>
                <c:pt idx="888">
                  <c:v>-11.293014469725135</c:v>
                </c:pt>
                <c:pt idx="889">
                  <c:v>-13.960773433737614</c:v>
                </c:pt>
                <c:pt idx="890">
                  <c:v>-16.70926584086785</c:v>
                </c:pt>
                <c:pt idx="891">
                  <c:v>-18.398810576102868</c:v>
                </c:pt>
                <c:pt idx="892">
                  <c:v>-19.289690666949376</c:v>
                </c:pt>
                <c:pt idx="893">
                  <c:v>-19.762249902581072</c:v>
                </c:pt>
                <c:pt idx="894">
                  <c:v>-17.208014146725379</c:v>
                </c:pt>
                <c:pt idx="895">
                  <c:v>-15.53504643238816</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353049216"/>
        <c:axId val="35308377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3530492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3083776"/>
        <c:crosses val="autoZero"/>
        <c:auto val="1"/>
        <c:lblAlgn val="ctr"/>
        <c:lblOffset val="100"/>
      </c:catAx>
      <c:valAx>
        <c:axId val="35308377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30492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-5.3186902322624103</c:v>
                </c:pt>
                <c:pt idx="1">
                  <c:v>-5.3021950137855356</c:v>
                </c:pt>
                <c:pt idx="2">
                  <c:v>-5.2909124793410456</c:v>
                </c:pt>
                <c:pt idx="3">
                  <c:v>-5.2829226893412073</c:v>
                </c:pt>
                <c:pt idx="4">
                  <c:v>-5.2735478393411359</c:v>
                </c:pt>
                <c:pt idx="5">
                  <c:v>-5.2652597193410884</c:v>
                </c:pt>
                <c:pt idx="6">
                  <c:v>-5.2608531393411511</c:v>
                </c:pt>
                <c:pt idx="7">
                  <c:v>-5.2549362793411207</c:v>
                </c:pt>
                <c:pt idx="8">
                  <c:v>-5.249715349341102</c:v>
                </c:pt>
                <c:pt idx="9">
                  <c:v>-5.2508220793410487</c:v>
                </c:pt>
                <c:pt idx="10">
                  <c:v>-5.2570852865128312</c:v>
                </c:pt>
                <c:pt idx="11">
                  <c:v>-5.2227829593410871</c:v>
                </c:pt>
                <c:pt idx="12">
                  <c:v>-5.0736817493411639</c:v>
                </c:pt>
                <c:pt idx="13">
                  <c:v>-4.989222099341168</c:v>
                </c:pt>
                <c:pt idx="14">
                  <c:v>-5.6459030893412177</c:v>
                </c:pt>
                <c:pt idx="15">
                  <c:v>-6.5814852493410285</c:v>
                </c:pt>
                <c:pt idx="16">
                  <c:v>-6.8143489693410686</c:v>
                </c:pt>
                <c:pt idx="17">
                  <c:v>-7.0834498293410917</c:v>
                </c:pt>
                <c:pt idx="18">
                  <c:v>-7.6813097693410715</c:v>
                </c:pt>
                <c:pt idx="19">
                  <c:v>-7.7001529060758145</c:v>
                </c:pt>
                <c:pt idx="20">
                  <c:v>-6.2863984893410292</c:v>
                </c:pt>
                <c:pt idx="21">
                  <c:v>-5.269875289341087</c:v>
                </c:pt>
                <c:pt idx="22">
                  <c:v>-5.0998062593411788</c:v>
                </c:pt>
                <c:pt idx="23">
                  <c:v>-4.7593851956036453</c:v>
                </c:pt>
                <c:pt idx="24">
                  <c:v>-3.6951207893411331</c:v>
                </c:pt>
                <c:pt idx="25">
                  <c:v>-1.1946987193412046</c:v>
                </c:pt>
                <c:pt idx="26">
                  <c:v>2.5959712406588693</c:v>
                </c:pt>
                <c:pt idx="27">
                  <c:v>6.2408360906588172</c:v>
                </c:pt>
                <c:pt idx="28">
                  <c:v>9.7629786023760765</c:v>
                </c:pt>
                <c:pt idx="29">
                  <c:v>11.176042590659122</c:v>
                </c:pt>
                <c:pt idx="30">
                  <c:v>11.654400180658897</c:v>
                </c:pt>
                <c:pt idx="31">
                  <c:v>11.815423030658781</c:v>
                </c:pt>
                <c:pt idx="32">
                  <c:v>11.772328709009415</c:v>
                </c:pt>
                <c:pt idx="33">
                  <c:v>11.790494950658916</c:v>
                </c:pt>
                <c:pt idx="34">
                  <c:v>11.531630530658974</c:v>
                </c:pt>
                <c:pt idx="35">
                  <c:v>11.80869085065885</c:v>
                </c:pt>
                <c:pt idx="36">
                  <c:v>12.523608620658818</c:v>
                </c:pt>
                <c:pt idx="37">
                  <c:v>12.651889790658945</c:v>
                </c:pt>
                <c:pt idx="38">
                  <c:v>12.045193510658908</c:v>
                </c:pt>
                <c:pt idx="39">
                  <c:v>11.191249470658885</c:v>
                </c:pt>
                <c:pt idx="40">
                  <c:v>10.271495710658783</c:v>
                </c:pt>
                <c:pt idx="41">
                  <c:v>9.2017122406588889</c:v>
                </c:pt>
                <c:pt idx="42">
                  <c:v>7.9965898906589095</c:v>
                </c:pt>
                <c:pt idx="43">
                  <c:v>6.2426577706588384</c:v>
                </c:pt>
                <c:pt idx="44">
                  <c:v>4.1295640506589955</c:v>
                </c:pt>
                <c:pt idx="45">
                  <c:v>2.5062764906589896</c:v>
                </c:pt>
                <c:pt idx="46">
                  <c:v>2.0406783706588794</c:v>
                </c:pt>
                <c:pt idx="47">
                  <c:v>2.0711190706587805</c:v>
                </c:pt>
                <c:pt idx="48">
                  <c:v>1.8708397906588199</c:v>
                </c:pt>
                <c:pt idx="49">
                  <c:v>1.4260716959650774</c:v>
                </c:pt>
                <c:pt idx="50">
                  <c:v>1.1520137706588547</c:v>
                </c:pt>
                <c:pt idx="51">
                  <c:v>0.9258825006589575</c:v>
                </c:pt>
                <c:pt idx="52">
                  <c:v>0.62280305065884589</c:v>
                </c:pt>
                <c:pt idx="53">
                  <c:v>0.39774578065886612</c:v>
                </c:pt>
                <c:pt idx="54">
                  <c:v>-0.40734678362677823</c:v>
                </c:pt>
                <c:pt idx="55">
                  <c:v>-1.4186886893410673</c:v>
                </c:pt>
                <c:pt idx="56">
                  <c:v>-2.0884420893410853</c:v>
                </c:pt>
                <c:pt idx="57">
                  <c:v>-2.7739707593410272</c:v>
                </c:pt>
                <c:pt idx="58">
                  <c:v>-3.5103872693410958</c:v>
                </c:pt>
                <c:pt idx="59">
                  <c:v>-3.4807045493412132</c:v>
                </c:pt>
                <c:pt idx="60">
                  <c:v>-3.5345248693410141</c:v>
                </c:pt>
                <c:pt idx="61">
                  <c:v>-3.761438779341078</c:v>
                </c:pt>
                <c:pt idx="62">
                  <c:v>-3.6849015055112786</c:v>
                </c:pt>
                <c:pt idx="63">
                  <c:v>-2.8525950193412362</c:v>
                </c:pt>
                <c:pt idx="64">
                  <c:v>-1.5911470293412586</c:v>
                </c:pt>
                <c:pt idx="65">
                  <c:v>-0.41707579934120542</c:v>
                </c:pt>
                <c:pt idx="66">
                  <c:v>0.14797141004038394</c:v>
                </c:pt>
                <c:pt idx="67">
                  <c:v>0.76171068065896463</c:v>
                </c:pt>
                <c:pt idx="68">
                  <c:v>2.4192232906587057</c:v>
                </c:pt>
                <c:pt idx="69">
                  <c:v>3.7224493306589324</c:v>
                </c:pt>
                <c:pt idx="70">
                  <c:v>4.7226110306589089</c:v>
                </c:pt>
                <c:pt idx="71">
                  <c:v>5.4274865131331467</c:v>
                </c:pt>
                <c:pt idx="72">
                  <c:v>5.1492820606587202</c:v>
                </c:pt>
                <c:pt idx="73">
                  <c:v>4.5291358406589479</c:v>
                </c:pt>
                <c:pt idx="74">
                  <c:v>4.1940316006588576</c:v>
                </c:pt>
                <c:pt idx="75">
                  <c:v>3.1671945028239623</c:v>
                </c:pt>
                <c:pt idx="76">
                  <c:v>2.3022122306589377</c:v>
                </c:pt>
                <c:pt idx="77">
                  <c:v>1.5020368706590259</c:v>
                </c:pt>
                <c:pt idx="78">
                  <c:v>-0.29061747934109416</c:v>
                </c:pt>
                <c:pt idx="79">
                  <c:v>-2.342878229135009</c:v>
                </c:pt>
                <c:pt idx="80">
                  <c:v>-4.1353533093412125</c:v>
                </c:pt>
                <c:pt idx="81">
                  <c:v>-4.9497986893410966</c:v>
                </c:pt>
                <c:pt idx="82">
                  <c:v>-5.0141402093410896</c:v>
                </c:pt>
                <c:pt idx="83">
                  <c:v>-5.0535859893411441</c:v>
                </c:pt>
                <c:pt idx="84">
                  <c:v>-4.6857545693410962</c:v>
                </c:pt>
                <c:pt idx="85">
                  <c:v>-7.7247063275507344E-3</c:v>
                </c:pt>
                <c:pt idx="86">
                  <c:v>0.12995101065889969</c:v>
                </c:pt>
                <c:pt idx="87">
                  <c:v>5.9373606589048266E-3</c:v>
                </c:pt>
                <c:pt idx="88">
                  <c:v>0.12339499587632474</c:v>
                </c:pt>
                <c:pt idx="89">
                  <c:v>2.0043482132675772</c:v>
                </c:pt>
                <c:pt idx="90">
                  <c:v>2.1920979206587381</c:v>
                </c:pt>
                <c:pt idx="91">
                  <c:v>2.2395021406589279</c:v>
                </c:pt>
                <c:pt idx="92">
                  <c:v>2.1033591606589122</c:v>
                </c:pt>
                <c:pt idx="93">
                  <c:v>2.2479925306588058</c:v>
                </c:pt>
                <c:pt idx="94">
                  <c:v>2.1586234306589196</c:v>
                </c:pt>
                <c:pt idx="95">
                  <c:v>2.3471063406589687</c:v>
                </c:pt>
                <c:pt idx="96">
                  <c:v>2.477719430658893</c:v>
                </c:pt>
                <c:pt idx="97">
                  <c:v>5.2672545004263167</c:v>
                </c:pt>
                <c:pt idx="98">
                  <c:v>5.7623424706589361</c:v>
                </c:pt>
                <c:pt idx="99">
                  <c:v>6.0159164822051281</c:v>
                </c:pt>
                <c:pt idx="100">
                  <c:v>6.1818757106588293</c:v>
                </c:pt>
                <c:pt idx="101">
                  <c:v>6.1142741706588861</c:v>
                </c:pt>
                <c:pt idx="102">
                  <c:v>6.1327835122916259</c:v>
                </c:pt>
                <c:pt idx="103">
                  <c:v>4.2930451623661838</c:v>
                </c:pt>
                <c:pt idx="104">
                  <c:v>4.206616480658826</c:v>
                </c:pt>
                <c:pt idx="105">
                  <c:v>4.7369608406588384</c:v>
                </c:pt>
                <c:pt idx="106">
                  <c:v>5.3089210206588859</c:v>
                </c:pt>
                <c:pt idx="107">
                  <c:v>5.3821909544682978</c:v>
                </c:pt>
                <c:pt idx="108">
                  <c:v>5.6305515206587398</c:v>
                </c:pt>
                <c:pt idx="109">
                  <c:v>6.1621405806588978</c:v>
                </c:pt>
                <c:pt idx="110">
                  <c:v>6.2063213397497918</c:v>
                </c:pt>
                <c:pt idx="111">
                  <c:v>2.6361653106589094</c:v>
                </c:pt>
                <c:pt idx="112">
                  <c:v>2.1070607606588254</c:v>
                </c:pt>
                <c:pt idx="113">
                  <c:v>1.1404357006589123</c:v>
                </c:pt>
                <c:pt idx="114">
                  <c:v>0.47523050065886707</c:v>
                </c:pt>
                <c:pt idx="115">
                  <c:v>-0.18115910934103854</c:v>
                </c:pt>
                <c:pt idx="116">
                  <c:v>-0.30599667460438706</c:v>
                </c:pt>
                <c:pt idx="117">
                  <c:v>-0.31517246295815954</c:v>
                </c:pt>
                <c:pt idx="118">
                  <c:v>-6.3087369341147365E-2</c:v>
                </c:pt>
                <c:pt idx="119">
                  <c:v>0.24926115065898108</c:v>
                </c:pt>
                <c:pt idx="120">
                  <c:v>0.89090513065889398</c:v>
                </c:pt>
                <c:pt idx="121">
                  <c:v>1.4429402993457217</c:v>
                </c:pt>
                <c:pt idx="122">
                  <c:v>1.8627781306588678</c:v>
                </c:pt>
                <c:pt idx="123">
                  <c:v>2.0263387006588118</c:v>
                </c:pt>
                <c:pt idx="124">
                  <c:v>2.2479214306587072</c:v>
                </c:pt>
                <c:pt idx="125">
                  <c:v>2.3575325735160391</c:v>
                </c:pt>
                <c:pt idx="126">
                  <c:v>2.0141754306587658</c:v>
                </c:pt>
                <c:pt idx="127">
                  <c:v>2.0019068406589042</c:v>
                </c:pt>
                <c:pt idx="128">
                  <c:v>2.6586262106587526</c:v>
                </c:pt>
                <c:pt idx="129">
                  <c:v>3.3042031606588997</c:v>
                </c:pt>
                <c:pt idx="130">
                  <c:v>3.7179328889922392</c:v>
                </c:pt>
                <c:pt idx="131">
                  <c:v>3.3894228806588127</c:v>
                </c:pt>
                <c:pt idx="132">
                  <c:v>3.0565105506588424</c:v>
                </c:pt>
                <c:pt idx="133">
                  <c:v>2.7358401263111025</c:v>
                </c:pt>
                <c:pt idx="134">
                  <c:v>2.2837518409153308</c:v>
                </c:pt>
                <c:pt idx="135">
                  <c:v>2.294642130658799</c:v>
                </c:pt>
                <c:pt idx="136">
                  <c:v>1.7869722806588726</c:v>
                </c:pt>
                <c:pt idx="137">
                  <c:v>0.67186733065898385</c:v>
                </c:pt>
                <c:pt idx="138">
                  <c:v>3.4066590658724756E-2</c:v>
                </c:pt>
                <c:pt idx="139">
                  <c:v>-0.98505139729812208</c:v>
                </c:pt>
                <c:pt idx="140">
                  <c:v>-1.8489297993410359</c:v>
                </c:pt>
                <c:pt idx="141">
                  <c:v>-2.5757866693410847</c:v>
                </c:pt>
                <c:pt idx="142">
                  <c:v>-5.1260355147956007</c:v>
                </c:pt>
                <c:pt idx="143">
                  <c:v>-5.6638856097452326</c:v>
                </c:pt>
                <c:pt idx="144">
                  <c:v>-5.9773961693411639</c:v>
                </c:pt>
                <c:pt idx="145">
                  <c:v>-5.9896659993410593</c:v>
                </c:pt>
                <c:pt idx="146">
                  <c:v>-5.8769585293410387</c:v>
                </c:pt>
                <c:pt idx="147">
                  <c:v>-6.382490246108814</c:v>
                </c:pt>
                <c:pt idx="148">
                  <c:v>-6.8914713693410325</c:v>
                </c:pt>
                <c:pt idx="149">
                  <c:v>-6.7402554026744381</c:v>
                </c:pt>
                <c:pt idx="150">
                  <c:v>-10.425387037695559</c:v>
                </c:pt>
                <c:pt idx="151">
                  <c:v>-10.9767887493411</c:v>
                </c:pt>
                <c:pt idx="152">
                  <c:v>-11.545665462958024</c:v>
                </c:pt>
                <c:pt idx="153">
                  <c:v>-12.052581009341157</c:v>
                </c:pt>
                <c:pt idx="154">
                  <c:v>-11.903328359341103</c:v>
                </c:pt>
                <c:pt idx="155">
                  <c:v>-11.945690210645346</c:v>
                </c:pt>
                <c:pt idx="156">
                  <c:v>-12.392869339341068</c:v>
                </c:pt>
                <c:pt idx="157">
                  <c:v>-12.533486149341062</c:v>
                </c:pt>
                <c:pt idx="158">
                  <c:v>-12.344293549341145</c:v>
                </c:pt>
                <c:pt idx="159">
                  <c:v>-11.968894623104607</c:v>
                </c:pt>
                <c:pt idx="160">
                  <c:v>-11.776656779341124</c:v>
                </c:pt>
                <c:pt idx="161">
                  <c:v>-11.517470539341076</c:v>
                </c:pt>
                <c:pt idx="162">
                  <c:v>-11.325008960645505</c:v>
                </c:pt>
                <c:pt idx="163">
                  <c:v>-11.360480932977488</c:v>
                </c:pt>
                <c:pt idx="164">
                  <c:v>-10.426571723187251</c:v>
                </c:pt>
                <c:pt idx="165">
                  <c:v>-10.112574639341224</c:v>
                </c:pt>
                <c:pt idx="166">
                  <c:v>-9.1021859993411027</c:v>
                </c:pt>
                <c:pt idx="167">
                  <c:v>-7.8046811225325712</c:v>
                </c:pt>
                <c:pt idx="168">
                  <c:v>-7.1572744693411163</c:v>
                </c:pt>
                <c:pt idx="169">
                  <c:v>-7.1472701586267675</c:v>
                </c:pt>
                <c:pt idx="170">
                  <c:v>-5.0605945693411174</c:v>
                </c:pt>
                <c:pt idx="171">
                  <c:v>-4.9907401101574473</c:v>
                </c:pt>
                <c:pt idx="172">
                  <c:v>-4.8215679256630324</c:v>
                </c:pt>
                <c:pt idx="173">
                  <c:v>-4.4617613693410636</c:v>
                </c:pt>
                <c:pt idx="174">
                  <c:v>-4.3492006593410935</c:v>
                </c:pt>
                <c:pt idx="175">
                  <c:v>-4.3647425593410798</c:v>
                </c:pt>
                <c:pt idx="176">
                  <c:v>-4.4313941482884633</c:v>
                </c:pt>
                <c:pt idx="177">
                  <c:v>-3.6732125116487988</c:v>
                </c:pt>
                <c:pt idx="178">
                  <c:v>-3.8826654193410368</c:v>
                </c:pt>
                <c:pt idx="179">
                  <c:v>-4.0240872993410166</c:v>
                </c:pt>
                <c:pt idx="180">
                  <c:v>-3.8748719293411669</c:v>
                </c:pt>
                <c:pt idx="181">
                  <c:v>-3.4052315493410399</c:v>
                </c:pt>
                <c:pt idx="182">
                  <c:v>-2.9132261903935999</c:v>
                </c:pt>
                <c:pt idx="183">
                  <c:v>-2.3767724093411133</c:v>
                </c:pt>
                <c:pt idx="184">
                  <c:v>-2.180635579979409</c:v>
                </c:pt>
                <c:pt idx="185">
                  <c:v>-1.03598132796175</c:v>
                </c:pt>
                <c:pt idx="186">
                  <c:v>-0.87109284934093978</c:v>
                </c:pt>
                <c:pt idx="187">
                  <c:v>-0.31544220934115696</c:v>
                </c:pt>
                <c:pt idx="188">
                  <c:v>0.48107247065884473</c:v>
                </c:pt>
                <c:pt idx="189">
                  <c:v>1.5041231647014972</c:v>
                </c:pt>
                <c:pt idx="190">
                  <c:v>3.1705834206588852</c:v>
                </c:pt>
                <c:pt idx="191">
                  <c:v>4.6360157706589407</c:v>
                </c:pt>
                <c:pt idx="192">
                  <c:v>5.8996929306589578</c:v>
                </c:pt>
                <c:pt idx="193">
                  <c:v>13.154362411790913</c:v>
                </c:pt>
                <c:pt idx="194">
                  <c:v>15.16140705065888</c:v>
                </c:pt>
                <c:pt idx="195">
                  <c:v>17.083151518571121</c:v>
                </c:pt>
                <c:pt idx="196">
                  <c:v>20.053252040658947</c:v>
                </c:pt>
                <c:pt idx="197">
                  <c:v>22.639871750658912</c:v>
                </c:pt>
                <c:pt idx="198">
                  <c:v>24.167672250658839</c:v>
                </c:pt>
                <c:pt idx="199">
                  <c:v>25.290082640658952</c:v>
                </c:pt>
                <c:pt idx="200">
                  <c:v>25.954076557095604</c:v>
                </c:pt>
                <c:pt idx="201">
                  <c:v>28.253060780658863</c:v>
                </c:pt>
                <c:pt idx="202">
                  <c:v>28.223759330658929</c:v>
                </c:pt>
                <c:pt idx="203">
                  <c:v>28.061816800659027</c:v>
                </c:pt>
                <c:pt idx="204">
                  <c:v>27.764674920658884</c:v>
                </c:pt>
                <c:pt idx="205">
                  <c:v>27.342098730658861</c:v>
                </c:pt>
                <c:pt idx="206">
                  <c:v>26.711875015765408</c:v>
                </c:pt>
                <c:pt idx="207">
                  <c:v>25.808030820658843</c:v>
                </c:pt>
                <c:pt idx="208">
                  <c:v>25.075943949177464</c:v>
                </c:pt>
                <c:pt idx="209">
                  <c:v>16.440196388992199</c:v>
                </c:pt>
                <c:pt idx="210">
                  <c:v>14.8436952906588</c:v>
                </c:pt>
                <c:pt idx="211">
                  <c:v>12.924955730659018</c:v>
                </c:pt>
                <c:pt idx="212">
                  <c:v>11.395832410658704</c:v>
                </c:pt>
                <c:pt idx="213">
                  <c:v>10.044908055658876</c:v>
                </c:pt>
                <c:pt idx="214">
                  <c:v>7.4285485749888807</c:v>
                </c:pt>
                <c:pt idx="215">
                  <c:v>7.0788182306591096</c:v>
                </c:pt>
                <c:pt idx="216">
                  <c:v>7.0396067906588966</c:v>
                </c:pt>
                <c:pt idx="217">
                  <c:v>7.0640732006589495</c:v>
                </c:pt>
                <c:pt idx="218">
                  <c:v>6.9369811006588424</c:v>
                </c:pt>
                <c:pt idx="219">
                  <c:v>7.1012200435620816</c:v>
                </c:pt>
                <c:pt idx="220">
                  <c:v>7.4369475606589219</c:v>
                </c:pt>
                <c:pt idx="221">
                  <c:v>7.6291296148694556</c:v>
                </c:pt>
                <c:pt idx="222">
                  <c:v>7.9322377639922497</c:v>
                </c:pt>
                <c:pt idx="223">
                  <c:v>7.1611381106588254</c:v>
                </c:pt>
                <c:pt idx="224">
                  <c:v>6.345988890658985</c:v>
                </c:pt>
                <c:pt idx="225">
                  <c:v>6.2025454206589359</c:v>
                </c:pt>
                <c:pt idx="226">
                  <c:v>5.3242457498078855</c:v>
                </c:pt>
                <c:pt idx="227">
                  <c:v>4.8907563106588441</c:v>
                </c:pt>
                <c:pt idx="228">
                  <c:v>4.1500164306589475</c:v>
                </c:pt>
                <c:pt idx="229">
                  <c:v>3.4885680406590192</c:v>
                </c:pt>
                <c:pt idx="230">
                  <c:v>2.5169739471422474</c:v>
                </c:pt>
                <c:pt idx="231">
                  <c:v>2.7742168592303083</c:v>
                </c:pt>
                <c:pt idx="232">
                  <c:v>3.2483718448003618</c:v>
                </c:pt>
                <c:pt idx="233">
                  <c:v>3.5982664706589409</c:v>
                </c:pt>
                <c:pt idx="234">
                  <c:v>3.8782069506588481</c:v>
                </c:pt>
                <c:pt idx="235">
                  <c:v>3.8775894406588227</c:v>
                </c:pt>
                <c:pt idx="236">
                  <c:v>4.2707214106590383</c:v>
                </c:pt>
                <c:pt idx="237">
                  <c:v>4.9672620719633782</c:v>
                </c:pt>
                <c:pt idx="238">
                  <c:v>4.8587232859219283</c:v>
                </c:pt>
                <c:pt idx="239">
                  <c:v>14.038639743790167</c:v>
                </c:pt>
                <c:pt idx="240">
                  <c:v>14.845542350658938</c:v>
                </c:pt>
                <c:pt idx="241">
                  <c:v>15.151578289244753</c:v>
                </c:pt>
                <c:pt idx="242">
                  <c:v>15.144134097325573</c:v>
                </c:pt>
                <c:pt idx="243">
                  <c:v>15.931845430658939</c:v>
                </c:pt>
                <c:pt idx="244">
                  <c:v>14.8787140306588</c:v>
                </c:pt>
                <c:pt idx="245">
                  <c:v>13.223112110658857</c:v>
                </c:pt>
                <c:pt idx="246">
                  <c:v>12.548471350658982</c:v>
                </c:pt>
                <c:pt idx="247">
                  <c:v>12.773455670658906</c:v>
                </c:pt>
                <c:pt idx="248">
                  <c:v>13.233278875103476</c:v>
                </c:pt>
                <c:pt idx="249">
                  <c:v>13.474129520658835</c:v>
                </c:pt>
                <c:pt idx="250">
                  <c:v>13.275536735536752</c:v>
                </c:pt>
                <c:pt idx="251">
                  <c:v>12.415497407931701</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15.862008430658951</c:v>
                </c:pt>
                <c:pt idx="260">
                  <c:v>14.641768892197359</c:v>
                </c:pt>
                <c:pt idx="261">
                  <c:v>14.395320810658887</c:v>
                </c:pt>
                <c:pt idx="262">
                  <c:v>13.661012780658748</c:v>
                </c:pt>
                <c:pt idx="263">
                  <c:v>13.080271513133368</c:v>
                </c:pt>
                <c:pt idx="264">
                  <c:v>9.2768038627576317</c:v>
                </c:pt>
                <c:pt idx="265">
                  <c:v>8.7730974606588319</c:v>
                </c:pt>
                <c:pt idx="266">
                  <c:v>8.6080336206589543</c:v>
                </c:pt>
                <c:pt idx="267">
                  <c:v>8.6337145806588182</c:v>
                </c:pt>
                <c:pt idx="268">
                  <c:v>8.6823567906590569</c:v>
                </c:pt>
                <c:pt idx="269">
                  <c:v>8.9709866614281868</c:v>
                </c:pt>
                <c:pt idx="270">
                  <c:v>8.7164450790106702</c:v>
                </c:pt>
                <c:pt idx="271">
                  <c:v>9.0127977106588446</c:v>
                </c:pt>
                <c:pt idx="272">
                  <c:v>9.0745624506588456</c:v>
                </c:pt>
                <c:pt idx="273">
                  <c:v>9.1189145506588538</c:v>
                </c:pt>
                <c:pt idx="274">
                  <c:v>9.9389614086807914</c:v>
                </c:pt>
                <c:pt idx="275">
                  <c:v>10.908430730658722</c:v>
                </c:pt>
                <c:pt idx="276">
                  <c:v>11.812332800658998</c:v>
                </c:pt>
                <c:pt idx="277">
                  <c:v>13.013281860658848</c:v>
                </c:pt>
                <c:pt idx="278">
                  <c:v>11.25187528780172</c:v>
                </c:pt>
                <c:pt idx="279">
                  <c:v>9.8142667606588194</c:v>
                </c:pt>
                <c:pt idx="280">
                  <c:v>8.0420910406588693</c:v>
                </c:pt>
                <c:pt idx="281">
                  <c:v>7.0547491806589022</c:v>
                </c:pt>
                <c:pt idx="282">
                  <c:v>5.5079529806588425</c:v>
                </c:pt>
                <c:pt idx="283">
                  <c:v>4.2139145166803447</c:v>
                </c:pt>
                <c:pt idx="284">
                  <c:v>3.0527265106588573</c:v>
                </c:pt>
                <c:pt idx="285">
                  <c:v>1.4644343106588589</c:v>
                </c:pt>
                <c:pt idx="286">
                  <c:v>0.71478877548645414</c:v>
                </c:pt>
                <c:pt idx="287">
                  <c:v>-2.0210545693411319</c:v>
                </c:pt>
                <c:pt idx="288">
                  <c:v>-2.1754693193411598</c:v>
                </c:pt>
                <c:pt idx="289">
                  <c:v>-2.4233068778518292</c:v>
                </c:pt>
                <c:pt idx="290">
                  <c:v>-2.4728003893411437</c:v>
                </c:pt>
                <c:pt idx="291">
                  <c:v>-2.1265892793412329</c:v>
                </c:pt>
                <c:pt idx="292">
                  <c:v>-2.2341470945936948</c:v>
                </c:pt>
                <c:pt idx="293">
                  <c:v>-1.8824779811057804</c:v>
                </c:pt>
                <c:pt idx="294">
                  <c:v>-1.4689234683309418</c:v>
                </c:pt>
                <c:pt idx="295">
                  <c:v>-1.0279790393411758</c:v>
                </c:pt>
                <c:pt idx="296">
                  <c:v>-0.79569320934110999</c:v>
                </c:pt>
                <c:pt idx="297">
                  <c:v>-0.37886349934116492</c:v>
                </c:pt>
                <c:pt idx="298">
                  <c:v>-3.7324359341155848E-2</c:v>
                </c:pt>
                <c:pt idx="299">
                  <c:v>0.47116900641648829</c:v>
                </c:pt>
                <c:pt idx="300">
                  <c:v>1.0543955706590111</c:v>
                </c:pt>
                <c:pt idx="301">
                  <c:v>1.135605550658866</c:v>
                </c:pt>
                <c:pt idx="302">
                  <c:v>3.9377813668290291</c:v>
                </c:pt>
                <c:pt idx="303">
                  <c:v>4.4111927606588797</c:v>
                </c:pt>
                <c:pt idx="304">
                  <c:v>5.5202617053843177</c:v>
                </c:pt>
                <c:pt idx="305">
                  <c:v>6.5868643306588126</c:v>
                </c:pt>
                <c:pt idx="306">
                  <c:v>6.8154878774673726</c:v>
                </c:pt>
                <c:pt idx="307">
                  <c:v>17.570535930658863</c:v>
                </c:pt>
                <c:pt idx="308">
                  <c:v>18.234271440659008</c:v>
                </c:pt>
                <c:pt idx="309">
                  <c:v>18.129504471062994</c:v>
                </c:pt>
                <c:pt idx="310">
                  <c:v>16.441594380658991</c:v>
                </c:pt>
                <c:pt idx="311">
                  <c:v>14.652766870658956</c:v>
                </c:pt>
                <c:pt idx="312">
                  <c:v>13.588251410658838</c:v>
                </c:pt>
                <c:pt idx="313">
                  <c:v>13.187708077123446</c:v>
                </c:pt>
                <c:pt idx="314">
                  <c:v>12.797873590658892</c:v>
                </c:pt>
                <c:pt idx="315">
                  <c:v>4.6060786589196567</c:v>
                </c:pt>
                <c:pt idx="316">
                  <c:v>1.8046285106589011</c:v>
                </c:pt>
                <c:pt idx="317">
                  <c:v>-1.4685920193411306</c:v>
                </c:pt>
                <c:pt idx="318">
                  <c:v>-4.1578506893410605</c:v>
                </c:pt>
                <c:pt idx="319">
                  <c:v>-7.3687352252550475</c:v>
                </c:pt>
                <c:pt idx="320">
                  <c:v>-10.110091599341146</c:v>
                </c:pt>
                <c:pt idx="321">
                  <c:v>-11.952545873688985</c:v>
                </c:pt>
                <c:pt idx="322">
                  <c:v>-13.698306569341113</c:v>
                </c:pt>
                <c:pt idx="323">
                  <c:v>-13.734407399341066</c:v>
                </c:pt>
                <c:pt idx="324">
                  <c:v>-13.853040599341149</c:v>
                </c:pt>
                <c:pt idx="325">
                  <c:v>-13.69878714076971</c:v>
                </c:pt>
                <c:pt idx="326">
                  <c:v>-13.575297319341166</c:v>
                </c:pt>
                <c:pt idx="327">
                  <c:v>-12.960452829341216</c:v>
                </c:pt>
                <c:pt idx="328">
                  <c:v>-12.812686049341089</c:v>
                </c:pt>
                <c:pt idx="329">
                  <c:v>-12.896035337017926</c:v>
                </c:pt>
                <c:pt idx="330">
                  <c:v>-12.784135501159227</c:v>
                </c:pt>
                <c:pt idx="331">
                  <c:v>-10.078275486007708</c:v>
                </c:pt>
                <c:pt idx="332">
                  <c:v>-9.3721616293410506</c:v>
                </c:pt>
                <c:pt idx="333">
                  <c:v>-8.8413425993410044</c:v>
                </c:pt>
                <c:pt idx="334">
                  <c:v>-8.2734595149932684</c:v>
                </c:pt>
                <c:pt idx="335">
                  <c:v>-8.269912699341095</c:v>
                </c:pt>
                <c:pt idx="336">
                  <c:v>-8.6144895693411048</c:v>
                </c:pt>
                <c:pt idx="337">
                  <c:v>-8.9123420763833163</c:v>
                </c:pt>
                <c:pt idx="338">
                  <c:v>-8.6759137893411484</c:v>
                </c:pt>
                <c:pt idx="339">
                  <c:v>-8.4632856902201041</c:v>
                </c:pt>
                <c:pt idx="340">
                  <c:v>-7.8495794093410769</c:v>
                </c:pt>
                <c:pt idx="341">
                  <c:v>-7.2639883093410003</c:v>
                </c:pt>
                <c:pt idx="342">
                  <c:v>-7.0135797293410036</c:v>
                </c:pt>
                <c:pt idx="343">
                  <c:v>-6.7589619502934521</c:v>
                </c:pt>
                <c:pt idx="344">
                  <c:v>-6.0323304360077517</c:v>
                </c:pt>
                <c:pt idx="345">
                  <c:v>-5.7897447193410887</c:v>
                </c:pt>
                <c:pt idx="346">
                  <c:v>-5.63654848934104</c:v>
                </c:pt>
                <c:pt idx="347">
                  <c:v>-5.727612569341046</c:v>
                </c:pt>
                <c:pt idx="348">
                  <c:v>-5.6936715996442064</c:v>
                </c:pt>
                <c:pt idx="349">
                  <c:v>-5.4821407341762409</c:v>
                </c:pt>
                <c:pt idx="350">
                  <c:v>-6.1369427272358763</c:v>
                </c:pt>
                <c:pt idx="351">
                  <c:v>-6.2005919693411764</c:v>
                </c:pt>
                <c:pt idx="352">
                  <c:v>-6.203974489341066</c:v>
                </c:pt>
                <c:pt idx="353">
                  <c:v>-6.2497741593411167</c:v>
                </c:pt>
                <c:pt idx="354">
                  <c:v>-6.4272288293411624</c:v>
                </c:pt>
                <c:pt idx="355">
                  <c:v>-6.6617831509737613</c:v>
                </c:pt>
                <c:pt idx="356">
                  <c:v>-6.9714342093410693</c:v>
                </c:pt>
                <c:pt idx="357">
                  <c:v>-7.4280492793410264</c:v>
                </c:pt>
                <c:pt idx="358">
                  <c:v>-7.712884569341095</c:v>
                </c:pt>
                <c:pt idx="359">
                  <c:v>-10.280325458229981</c:v>
                </c:pt>
                <c:pt idx="360">
                  <c:v>-11.788285919341121</c:v>
                </c:pt>
                <c:pt idx="361">
                  <c:v>-12.711421579340994</c:v>
                </c:pt>
                <c:pt idx="362">
                  <c:v>-13.042269417825922</c:v>
                </c:pt>
                <c:pt idx="363">
                  <c:v>-12.826757049341101</c:v>
                </c:pt>
                <c:pt idx="364">
                  <c:v>-12.634466889341201</c:v>
                </c:pt>
                <c:pt idx="365">
                  <c:v>-12.489061977943212</c:v>
                </c:pt>
                <c:pt idx="366">
                  <c:v>-12.907652144053799</c:v>
                </c:pt>
                <c:pt idx="367">
                  <c:v>-12.778682038728874</c:v>
                </c:pt>
                <c:pt idx="368">
                  <c:v>-12.500013129341028</c:v>
                </c:pt>
                <c:pt idx="369">
                  <c:v>-12.344219599341102</c:v>
                </c:pt>
                <c:pt idx="370">
                  <c:v>-12.190909079341214</c:v>
                </c:pt>
                <c:pt idx="371">
                  <c:v>-12.099170449341115</c:v>
                </c:pt>
                <c:pt idx="372">
                  <c:v>-12.066714569341134</c:v>
                </c:pt>
                <c:pt idx="373">
                  <c:v>-10.382547972849927</c:v>
                </c:pt>
                <c:pt idx="374">
                  <c:v>-9.754519219341109</c:v>
                </c:pt>
                <c:pt idx="375">
                  <c:v>-8.8319084393411487</c:v>
                </c:pt>
                <c:pt idx="376">
                  <c:v>-8.2426846393410251</c:v>
                </c:pt>
                <c:pt idx="377">
                  <c:v>-7.5086802593411619</c:v>
                </c:pt>
                <c:pt idx="378">
                  <c:v>-7.0816789393411188</c:v>
                </c:pt>
                <c:pt idx="379">
                  <c:v>-6.8469668318410726</c:v>
                </c:pt>
                <c:pt idx="380">
                  <c:v>-4.9957574961704125</c:v>
                </c:pt>
                <c:pt idx="381">
                  <c:v>-4.3216674993411637</c:v>
                </c:pt>
                <c:pt idx="382">
                  <c:v>-3.4901634593410904</c:v>
                </c:pt>
                <c:pt idx="383">
                  <c:v>-2.8921128793410835</c:v>
                </c:pt>
                <c:pt idx="384">
                  <c:v>-2.5487210693410716</c:v>
                </c:pt>
                <c:pt idx="385">
                  <c:v>-2.7094359272357877</c:v>
                </c:pt>
                <c:pt idx="386">
                  <c:v>-3.3142883484108978</c:v>
                </c:pt>
                <c:pt idx="387">
                  <c:v>-4.1495067836267907</c:v>
                </c:pt>
                <c:pt idx="388">
                  <c:v>-4.3773176293411638</c:v>
                </c:pt>
                <c:pt idx="389">
                  <c:v>-4.152863319341094</c:v>
                </c:pt>
                <c:pt idx="390">
                  <c:v>-3.8984640974309457</c:v>
                </c:pt>
                <c:pt idx="391">
                  <c:v>-4.1445438493411313</c:v>
                </c:pt>
                <c:pt idx="392">
                  <c:v>-4.5492970193412408</c:v>
                </c:pt>
                <c:pt idx="393">
                  <c:v>-4.5933200193410499</c:v>
                </c:pt>
                <c:pt idx="394">
                  <c:v>-4.5559295693411013</c:v>
                </c:pt>
                <c:pt idx="395">
                  <c:v>-5.6361862360077701</c:v>
                </c:pt>
                <c:pt idx="396">
                  <c:v>-5.8399429893410986</c:v>
                </c:pt>
                <c:pt idx="397">
                  <c:v>-5.2460231340470393</c:v>
                </c:pt>
                <c:pt idx="398">
                  <c:v>-4.4303147993410779</c:v>
                </c:pt>
                <c:pt idx="399">
                  <c:v>-4.3715885993411803</c:v>
                </c:pt>
                <c:pt idx="400">
                  <c:v>-4.3787475093409682</c:v>
                </c:pt>
                <c:pt idx="401">
                  <c:v>-4.4147416693411543</c:v>
                </c:pt>
                <c:pt idx="402">
                  <c:v>-4.3104066063780362</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-11.669102357802634</c:v>
                </c:pt>
                <c:pt idx="412">
                  <c:v>-11.198652459341062</c:v>
                </c:pt>
                <c:pt idx="413">
                  <c:v>-10.148419799341124</c:v>
                </c:pt>
                <c:pt idx="414">
                  <c:v>-10.152507559240114</c:v>
                </c:pt>
                <c:pt idx="415">
                  <c:v>-10.013192619341103</c:v>
                </c:pt>
                <c:pt idx="416">
                  <c:v>-9.9799522693411724</c:v>
                </c:pt>
                <c:pt idx="417">
                  <c:v>-9.9476643693410001</c:v>
                </c:pt>
                <c:pt idx="418">
                  <c:v>-9.696039550473234</c:v>
                </c:pt>
                <c:pt idx="419">
                  <c:v>-8.3846228290814366</c:v>
                </c:pt>
                <c:pt idx="420">
                  <c:v>-7.9417984443412042</c:v>
                </c:pt>
                <c:pt idx="421">
                  <c:v>-7.5149139193410672</c:v>
                </c:pt>
                <c:pt idx="422">
                  <c:v>-7.0076145793411655</c:v>
                </c:pt>
                <c:pt idx="423">
                  <c:v>-6.695159489341167</c:v>
                </c:pt>
                <c:pt idx="424">
                  <c:v>-6.5920170541895953</c:v>
                </c:pt>
                <c:pt idx="425">
                  <c:v>-6.5691135893410575</c:v>
                </c:pt>
                <c:pt idx="426">
                  <c:v>-6.4153084582299726</c:v>
                </c:pt>
                <c:pt idx="427">
                  <c:v>-5.0332418274056474</c:v>
                </c:pt>
                <c:pt idx="428">
                  <c:v>-4.2761258193411038</c:v>
                </c:pt>
                <c:pt idx="429">
                  <c:v>-3.5681374893411126</c:v>
                </c:pt>
                <c:pt idx="430">
                  <c:v>-3.1940991034320518</c:v>
                </c:pt>
                <c:pt idx="431">
                  <c:v>-2.8317731693410897</c:v>
                </c:pt>
                <c:pt idx="432">
                  <c:v>-2.6052649493411906</c:v>
                </c:pt>
                <c:pt idx="433">
                  <c:v>-2.788451194341107</c:v>
                </c:pt>
                <c:pt idx="434">
                  <c:v>-4.4996736088148062</c:v>
                </c:pt>
                <c:pt idx="435">
                  <c:v>-5.2368523875228892</c:v>
                </c:pt>
                <c:pt idx="436">
                  <c:v>-5.8523033593411213</c:v>
                </c:pt>
                <c:pt idx="437">
                  <c:v>-6.238377569341127</c:v>
                </c:pt>
                <c:pt idx="438">
                  <c:v>-6.5245793673209356</c:v>
                </c:pt>
                <c:pt idx="439">
                  <c:v>-6.6764364393410744</c:v>
                </c:pt>
                <c:pt idx="440">
                  <c:v>-6.7166076198460729</c:v>
                </c:pt>
                <c:pt idx="441">
                  <c:v>-6.721899569341133</c:v>
                </c:pt>
                <c:pt idx="442">
                  <c:v>-6.2536436128193635</c:v>
                </c:pt>
                <c:pt idx="443">
                  <c:v>-6.0317235593410761</c:v>
                </c:pt>
                <c:pt idx="444">
                  <c:v>-4.8683259693411554</c:v>
                </c:pt>
                <c:pt idx="445">
                  <c:v>-4.4066522593411168</c:v>
                </c:pt>
                <c:pt idx="446">
                  <c:v>-4.5918823550554606</c:v>
                </c:pt>
                <c:pt idx="447">
                  <c:v>-4.7777825193411019</c:v>
                </c:pt>
                <c:pt idx="448">
                  <c:v>-4.8332107493410916</c:v>
                </c:pt>
                <c:pt idx="449">
                  <c:v>-4.6123415693411101</c:v>
                </c:pt>
                <c:pt idx="450">
                  <c:v>-4.4842845693410966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-1.9560945693411047</c:v>
                </c:pt>
                <c:pt idx="459">
                  <c:v>-1.8257853519498326</c:v>
                </c:pt>
                <c:pt idx="460">
                  <c:v>-2.7386302793410096</c:v>
                </c:pt>
                <c:pt idx="461">
                  <c:v>-3.8591335793410479</c:v>
                </c:pt>
                <c:pt idx="462">
                  <c:v>-4.0389649493410484</c:v>
                </c:pt>
                <c:pt idx="463">
                  <c:v>-4.7154941193412157</c:v>
                </c:pt>
                <c:pt idx="464">
                  <c:v>-5.1442782659702715</c:v>
                </c:pt>
                <c:pt idx="465">
                  <c:v>-5.3987699293411726</c:v>
                </c:pt>
                <c:pt idx="466">
                  <c:v>-5.6902421793411282</c:v>
                </c:pt>
                <c:pt idx="467">
                  <c:v>-5.9405080238865384</c:v>
                </c:pt>
                <c:pt idx="468">
                  <c:v>-7.9192814784319836</c:v>
                </c:pt>
                <c:pt idx="469">
                  <c:v>-8.3739569860079008</c:v>
                </c:pt>
                <c:pt idx="470">
                  <c:v>-9.142006819341054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-9.1419703346471373</c:v>
                </c:pt>
                <c:pt idx="480">
                  <c:v>-9.1941926645792194</c:v>
                </c:pt>
                <c:pt idx="481">
                  <c:v>-8.2484272163999606</c:v>
                </c:pt>
                <c:pt idx="482">
                  <c:v>-7.5536438793411262</c:v>
                </c:pt>
                <c:pt idx="483">
                  <c:v>-7.6648673393410842</c:v>
                </c:pt>
                <c:pt idx="484">
                  <c:v>-7.9876501393411434</c:v>
                </c:pt>
                <c:pt idx="485">
                  <c:v>-7.7334353509503302</c:v>
                </c:pt>
                <c:pt idx="486">
                  <c:v>-7.6238812793410879</c:v>
                </c:pt>
                <c:pt idx="487">
                  <c:v>-7.6345773993411399</c:v>
                </c:pt>
                <c:pt idx="488">
                  <c:v>-7.4639700221713099</c:v>
                </c:pt>
                <c:pt idx="489">
                  <c:v>-6.4225795143959887</c:v>
                </c:pt>
                <c:pt idx="490">
                  <c:v>-6.2014159610937725</c:v>
                </c:pt>
                <c:pt idx="491">
                  <c:v>-5.8787379793412082</c:v>
                </c:pt>
                <c:pt idx="492">
                  <c:v>-5.4128721593411218</c:v>
                </c:pt>
                <c:pt idx="493">
                  <c:v>-4.7317081293410599</c:v>
                </c:pt>
                <c:pt idx="494">
                  <c:v>-4.3790861551996745</c:v>
                </c:pt>
                <c:pt idx="495">
                  <c:v>-3.3782856793410749</c:v>
                </c:pt>
                <c:pt idx="496">
                  <c:v>-2.8573745693411041</c:v>
                </c:pt>
                <c:pt idx="497">
                  <c:v>-9.6134639516520765E-2</c:v>
                </c:pt>
                <c:pt idx="498">
                  <c:v>0.51780753065892782</c:v>
                </c:pt>
                <c:pt idx="499">
                  <c:v>1.1939593606587953</c:v>
                </c:pt>
                <c:pt idx="500">
                  <c:v>1.5931844195479239</c:v>
                </c:pt>
                <c:pt idx="501">
                  <c:v>1.7036536306587919</c:v>
                </c:pt>
                <c:pt idx="502">
                  <c:v>1.4838073806588028</c:v>
                </c:pt>
                <c:pt idx="503">
                  <c:v>1.2609475006588444</c:v>
                </c:pt>
                <c:pt idx="504">
                  <c:v>1.2170154306588901</c:v>
                </c:pt>
                <c:pt idx="505">
                  <c:v>0.17338221326757264</c:v>
                </c:pt>
                <c:pt idx="506">
                  <c:v>-0.27010318158599489</c:v>
                </c:pt>
                <c:pt idx="507">
                  <c:v>-1.002520649341164</c:v>
                </c:pt>
                <c:pt idx="508">
                  <c:v>-1.3447327693411215</c:v>
                </c:pt>
                <c:pt idx="509">
                  <c:v>-1.3325318793410337</c:v>
                </c:pt>
                <c:pt idx="510">
                  <c:v>-1.3649792772063587</c:v>
                </c:pt>
                <c:pt idx="511">
                  <c:v>-1.7036650493411398</c:v>
                </c:pt>
                <c:pt idx="512">
                  <c:v>-2.3166063628193427</c:v>
                </c:pt>
                <c:pt idx="513">
                  <c:v>-4.5627848046351964</c:v>
                </c:pt>
                <c:pt idx="514">
                  <c:v>-4.8120896893410077</c:v>
                </c:pt>
                <c:pt idx="515">
                  <c:v>-5.0525206839243868</c:v>
                </c:pt>
                <c:pt idx="516">
                  <c:v>-5.1689063471189156</c:v>
                </c:pt>
                <c:pt idx="517">
                  <c:v>-5.1750121893410768</c:v>
                </c:pt>
                <c:pt idx="518">
                  <c:v>-4.7121473593411025</c:v>
                </c:pt>
                <c:pt idx="519">
                  <c:v>-4.3393963793410695</c:v>
                </c:pt>
                <c:pt idx="520">
                  <c:v>-4.2223954979124017</c:v>
                </c:pt>
                <c:pt idx="521">
                  <c:v>-4.1094005693411049</c:v>
                </c:pt>
                <c:pt idx="522">
                  <c:v>-3.5298821943410976</c:v>
                </c:pt>
                <c:pt idx="523">
                  <c:v>-3.0016047693411712</c:v>
                </c:pt>
                <c:pt idx="524">
                  <c:v>-2.3796339393411321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1.6394176206590179</c:v>
                </c:pt>
                <c:pt idx="533">
                  <c:v>1.8952407806589093</c:v>
                </c:pt>
                <c:pt idx="534">
                  <c:v>2.1739236806589592</c:v>
                </c:pt>
                <c:pt idx="535">
                  <c:v>2.4482799606589225</c:v>
                </c:pt>
                <c:pt idx="536">
                  <c:v>2.5921700569214892</c:v>
                </c:pt>
                <c:pt idx="537">
                  <c:v>2.3530293506589572</c:v>
                </c:pt>
                <c:pt idx="538">
                  <c:v>1.8720952147497627</c:v>
                </c:pt>
                <c:pt idx="539">
                  <c:v>-2.8531112360077637</c:v>
                </c:pt>
                <c:pt idx="540">
                  <c:v>-3.6692219877084122</c:v>
                </c:pt>
                <c:pt idx="541">
                  <c:v>-4.508641849341176</c:v>
                </c:pt>
                <c:pt idx="542">
                  <c:v>-5.1266957793411478</c:v>
                </c:pt>
                <c:pt idx="543">
                  <c:v>-5.8458146393411834</c:v>
                </c:pt>
                <c:pt idx="544">
                  <c:v>-6.9414211147956619</c:v>
                </c:pt>
                <c:pt idx="545">
                  <c:v>-8.2515562093411372</c:v>
                </c:pt>
                <c:pt idx="546">
                  <c:v>-9.2728849582300406</c:v>
                </c:pt>
                <c:pt idx="547">
                  <c:v>-12.110049291563318</c:v>
                </c:pt>
                <c:pt idx="548">
                  <c:v>-12.206808426483885</c:v>
                </c:pt>
                <c:pt idx="549">
                  <c:v>-12.661140559341096</c:v>
                </c:pt>
                <c:pt idx="550">
                  <c:v>-12.967083569341117</c:v>
                </c:pt>
                <c:pt idx="551">
                  <c:v>-12.943228639341099</c:v>
                </c:pt>
                <c:pt idx="552">
                  <c:v>-12.761438347118915</c:v>
                </c:pt>
                <c:pt idx="553">
                  <c:v>-12.782529059341062</c:v>
                </c:pt>
                <c:pt idx="554">
                  <c:v>-12.746521149341088</c:v>
                </c:pt>
                <c:pt idx="555">
                  <c:v>-12.604314569341071</c:v>
                </c:pt>
                <c:pt idx="556">
                  <c:v>-12.04097549241801</c:v>
                </c:pt>
                <c:pt idx="557">
                  <c:v>-11.739299181585949</c:v>
                </c:pt>
                <c:pt idx="558">
                  <c:v>-11.059495869341111</c:v>
                </c:pt>
                <c:pt idx="559">
                  <c:v>-10.687342059341304</c:v>
                </c:pt>
                <c:pt idx="560">
                  <c:v>-10.464155519341096</c:v>
                </c:pt>
                <c:pt idx="561">
                  <c:v>-10.180424834647262</c:v>
                </c:pt>
                <c:pt idx="562">
                  <c:v>-10.075178669341128</c:v>
                </c:pt>
                <c:pt idx="563">
                  <c:v>-9.9301313165939469</c:v>
                </c:pt>
                <c:pt idx="564">
                  <c:v>-7.051398114795747</c:v>
                </c:pt>
                <c:pt idx="565">
                  <c:v>-6.3306859293411151</c:v>
                </c:pt>
                <c:pt idx="566">
                  <c:v>-5.8763864673003212</c:v>
                </c:pt>
                <c:pt idx="567">
                  <c:v>-5.1363129093411004</c:v>
                </c:pt>
                <c:pt idx="568">
                  <c:v>-3.5677469693410737</c:v>
                </c:pt>
                <c:pt idx="569">
                  <c:v>-2.8230148493411784</c:v>
                </c:pt>
                <c:pt idx="570">
                  <c:v>-1.9293267224022657</c:v>
                </c:pt>
                <c:pt idx="571">
                  <c:v>-1.1597715293411714</c:v>
                </c:pt>
                <c:pt idx="572">
                  <c:v>-0.79655488818174547</c:v>
                </c:pt>
                <c:pt idx="573">
                  <c:v>-0.20505856934111932</c:v>
                </c:pt>
                <c:pt idx="574">
                  <c:v>-0.31771001934116339</c:v>
                </c:pt>
                <c:pt idx="575">
                  <c:v>-0.12315641934104349</c:v>
                </c:pt>
                <c:pt idx="576">
                  <c:v>0.36024986247713275</c:v>
                </c:pt>
                <c:pt idx="577">
                  <c:v>1.134296840658948</c:v>
                </c:pt>
                <c:pt idx="578">
                  <c:v>1.6126970106588918</c:v>
                </c:pt>
                <c:pt idx="579">
                  <c:v>1.6725590606588985</c:v>
                </c:pt>
                <c:pt idx="580">
                  <c:v>1.7878954306588919</c:v>
                </c:pt>
                <c:pt idx="581">
                  <c:v>2.9918062990799816</c:v>
                </c:pt>
                <c:pt idx="582">
                  <c:v>3.2221592906588787</c:v>
                </c:pt>
                <c:pt idx="583">
                  <c:v>3.4812627571895129</c:v>
                </c:pt>
                <c:pt idx="584">
                  <c:v>3.6678882506588621</c:v>
                </c:pt>
                <c:pt idx="585">
                  <c:v>3.8895338306588476</c:v>
                </c:pt>
                <c:pt idx="586">
                  <c:v>4.20648261065881</c:v>
                </c:pt>
                <c:pt idx="587">
                  <c:v>4.4629609506589087</c:v>
                </c:pt>
                <c:pt idx="588">
                  <c:v>4.4456870378017754</c:v>
                </c:pt>
                <c:pt idx="589">
                  <c:v>4.3592313743207995</c:v>
                </c:pt>
                <c:pt idx="590">
                  <c:v>4.6959863865412199</c:v>
                </c:pt>
                <c:pt idx="591">
                  <c:v>4.8330811906588753</c:v>
                </c:pt>
                <c:pt idx="592">
                  <c:v>5.0862320106587777</c:v>
                </c:pt>
                <c:pt idx="593">
                  <c:v>5.2113762506589421</c:v>
                </c:pt>
                <c:pt idx="594">
                  <c:v>5.2486371857609582</c:v>
                </c:pt>
                <c:pt idx="595">
                  <c:v>5.2822169106589305</c:v>
                </c:pt>
                <c:pt idx="596">
                  <c:v>5.2467830973255332</c:v>
                </c:pt>
                <c:pt idx="597">
                  <c:v>3.6446470921974035</c:v>
                </c:pt>
                <c:pt idx="598">
                  <c:v>2.9205253498507489</c:v>
                </c:pt>
                <c:pt idx="599">
                  <c:v>2.1102451006589273</c:v>
                </c:pt>
                <c:pt idx="600">
                  <c:v>0.94556765514887808</c:v>
                </c:pt>
                <c:pt idx="601">
                  <c:v>0.32434394065887789</c:v>
                </c:pt>
                <c:pt idx="602">
                  <c:v>4.760791065884009E-2</c:v>
                </c:pt>
                <c:pt idx="603">
                  <c:v>-0.18904936934106345</c:v>
                </c:pt>
                <c:pt idx="604">
                  <c:v>-0.49488188934120136</c:v>
                </c:pt>
                <c:pt idx="605">
                  <c:v>-0.65964456934108306</c:v>
                </c:pt>
                <c:pt idx="606">
                  <c:v>-1.9447334871492075</c:v>
                </c:pt>
                <c:pt idx="607">
                  <c:v>-2.1414219293411207</c:v>
                </c:pt>
                <c:pt idx="608">
                  <c:v>-2.060217919341099</c:v>
                </c:pt>
                <c:pt idx="609">
                  <c:v>-1.9762076893410812</c:v>
                </c:pt>
                <c:pt idx="610">
                  <c:v>-1.966320659341136</c:v>
                </c:pt>
                <c:pt idx="611">
                  <c:v>-2.071919679341149</c:v>
                </c:pt>
                <c:pt idx="612">
                  <c:v>-2.6623354629581399</c:v>
                </c:pt>
                <c:pt idx="613">
                  <c:v>-5.282767615494949</c:v>
                </c:pt>
                <c:pt idx="614">
                  <c:v>-5.5196076293410687</c:v>
                </c:pt>
                <c:pt idx="615">
                  <c:v>-5.7697917693410554</c:v>
                </c:pt>
                <c:pt idx="616">
                  <c:v>-5.9549307293410703</c:v>
                </c:pt>
                <c:pt idx="617">
                  <c:v>-6.1956074593409625</c:v>
                </c:pt>
                <c:pt idx="618">
                  <c:v>-6.3522707632186703</c:v>
                </c:pt>
                <c:pt idx="619">
                  <c:v>-6.202350719341112</c:v>
                </c:pt>
                <c:pt idx="620">
                  <c:v>-6.0161915910802577</c:v>
                </c:pt>
                <c:pt idx="621">
                  <c:v>-4.3790580693410854</c:v>
                </c:pt>
                <c:pt idx="622">
                  <c:v>-4.1958524393411949</c:v>
                </c:pt>
                <c:pt idx="623">
                  <c:v>-3.7693652593410443</c:v>
                </c:pt>
                <c:pt idx="624">
                  <c:v>-3.4485302326063607</c:v>
                </c:pt>
                <c:pt idx="625">
                  <c:v>-3.3102896593410227</c:v>
                </c:pt>
                <c:pt idx="626">
                  <c:v>-3.3948062893411892</c:v>
                </c:pt>
                <c:pt idx="627">
                  <c:v>-3.6213878993411166</c:v>
                </c:pt>
                <c:pt idx="628">
                  <c:v>-3.7128380893410897</c:v>
                </c:pt>
                <c:pt idx="629">
                  <c:v>-3.7435262360077823</c:v>
                </c:pt>
                <c:pt idx="630">
                  <c:v>-4.8147189481289949</c:v>
                </c:pt>
                <c:pt idx="631">
                  <c:v>-5.1395119693411413</c:v>
                </c:pt>
                <c:pt idx="632">
                  <c:v>-5.5362068093411114</c:v>
                </c:pt>
                <c:pt idx="633">
                  <c:v>-5.8436611793411419</c:v>
                </c:pt>
                <c:pt idx="634">
                  <c:v>-6.2955750493410507</c:v>
                </c:pt>
                <c:pt idx="635">
                  <c:v>-6.6832974680752386</c:v>
                </c:pt>
                <c:pt idx="636">
                  <c:v>-7.0526948958718094</c:v>
                </c:pt>
                <c:pt idx="637">
                  <c:v>-7.2661933693411394</c:v>
                </c:pt>
                <c:pt idx="638">
                  <c:v>-7.5807541693410627</c:v>
                </c:pt>
                <c:pt idx="639">
                  <c:v>-7.7835259193411872</c:v>
                </c:pt>
                <c:pt idx="640">
                  <c:v>-7.9696937593411139</c:v>
                </c:pt>
                <c:pt idx="641">
                  <c:v>-7.9954339775043621</c:v>
                </c:pt>
                <c:pt idx="642">
                  <c:v>-8.197480909341099</c:v>
                </c:pt>
                <c:pt idx="643">
                  <c:v>-8.3904850393411223</c:v>
                </c:pt>
                <c:pt idx="644">
                  <c:v>-8.4738441493412235</c:v>
                </c:pt>
                <c:pt idx="645">
                  <c:v>-8.3980906063781333</c:v>
                </c:pt>
                <c:pt idx="646">
                  <c:v>-6.8333280308795574</c:v>
                </c:pt>
                <c:pt idx="647">
                  <c:v>-6.3560270748357492</c:v>
                </c:pt>
                <c:pt idx="648">
                  <c:v>-5.8271911363514288</c:v>
                </c:pt>
                <c:pt idx="649">
                  <c:v>-5.6862615693408998</c:v>
                </c:pt>
                <c:pt idx="650">
                  <c:v>-5.5598020293410002</c:v>
                </c:pt>
                <c:pt idx="651">
                  <c:v>-5.5688284683310201</c:v>
                </c:pt>
                <c:pt idx="652">
                  <c:v>-5.4942486493411034</c:v>
                </c:pt>
                <c:pt idx="653">
                  <c:v>-5.4688289673003805</c:v>
                </c:pt>
                <c:pt idx="654">
                  <c:v>-5.3346529026744367</c:v>
                </c:pt>
                <c:pt idx="655">
                  <c:v>-4.0909027644630811</c:v>
                </c:pt>
                <c:pt idx="656">
                  <c:v>-4.1826757193411064</c:v>
                </c:pt>
                <c:pt idx="657">
                  <c:v>-4.3316600593410488</c:v>
                </c:pt>
                <c:pt idx="658">
                  <c:v>-4.4546145393410645</c:v>
                </c:pt>
                <c:pt idx="659">
                  <c:v>-4.6008022758629306</c:v>
                </c:pt>
                <c:pt idx="660">
                  <c:v>-4.6194242976019666</c:v>
                </c:pt>
                <c:pt idx="661">
                  <c:v>-4.7773253093411672</c:v>
                </c:pt>
                <c:pt idx="662">
                  <c:v>-4.8609185693411057</c:v>
                </c:pt>
                <c:pt idx="663">
                  <c:v>-4.6679079693411696</c:v>
                </c:pt>
                <c:pt idx="664">
                  <c:v>-4.5721169193410685</c:v>
                </c:pt>
                <c:pt idx="665">
                  <c:v>-4.7189184493411025</c:v>
                </c:pt>
                <c:pt idx="666">
                  <c:v>-4.7706401917899965</c:v>
                </c:pt>
                <c:pt idx="667">
                  <c:v>-4.6327898293411351</c:v>
                </c:pt>
                <c:pt idx="668">
                  <c:v>-4.500445539341186</c:v>
                </c:pt>
                <c:pt idx="669">
                  <c:v>-4.5311488493410792</c:v>
                </c:pt>
                <c:pt idx="670">
                  <c:v>-4.5509296893410038</c:v>
                </c:pt>
                <c:pt idx="671">
                  <c:v>-4.5838646193411297</c:v>
                </c:pt>
                <c:pt idx="672">
                  <c:v>-4.724623030879556</c:v>
                </c:pt>
                <c:pt idx="673">
                  <c:v>-4.8616413734649644</c:v>
                </c:pt>
                <c:pt idx="674">
                  <c:v>-5.1311400393410054</c:v>
                </c:pt>
                <c:pt idx="675">
                  <c:v>-5.3054584793411692</c:v>
                </c:pt>
                <c:pt idx="676">
                  <c:v>-5.5143636493410213</c:v>
                </c:pt>
                <c:pt idx="677">
                  <c:v>-5.6390521203614412</c:v>
                </c:pt>
                <c:pt idx="678">
                  <c:v>-5.7676161893412115</c:v>
                </c:pt>
                <c:pt idx="679">
                  <c:v>-5.8252142993410683</c:v>
                </c:pt>
                <c:pt idx="680">
                  <c:v>-5.8458940308795615</c:v>
                </c:pt>
                <c:pt idx="681">
                  <c:v>-6.2051093935169774</c:v>
                </c:pt>
                <c:pt idx="682">
                  <c:v>-6.4259672393410892</c:v>
                </c:pt>
                <c:pt idx="683">
                  <c:v>-6.6637085081166401</c:v>
                </c:pt>
                <c:pt idx="684">
                  <c:v>-6.8955212093411395</c:v>
                </c:pt>
                <c:pt idx="685">
                  <c:v>-7.0350336493410168</c:v>
                </c:pt>
                <c:pt idx="686">
                  <c:v>-7.0860571693410321</c:v>
                </c:pt>
                <c:pt idx="687">
                  <c:v>-7.0644302511592896</c:v>
                </c:pt>
                <c:pt idx="688">
                  <c:v>-6.6243325693410879</c:v>
                </c:pt>
                <c:pt idx="689">
                  <c:v>-6.4662347289156505</c:v>
                </c:pt>
                <c:pt idx="690">
                  <c:v>-6.3248391893410627</c:v>
                </c:pt>
                <c:pt idx="691">
                  <c:v>-6.2932138293411288</c:v>
                </c:pt>
                <c:pt idx="692">
                  <c:v>-6.309637419340973</c:v>
                </c:pt>
                <c:pt idx="693">
                  <c:v>-6.3152183993410773</c:v>
                </c:pt>
                <c:pt idx="694">
                  <c:v>-6.276321018320731</c:v>
                </c:pt>
                <c:pt idx="695">
                  <c:v>-6.2083986943410743</c:v>
                </c:pt>
                <c:pt idx="696">
                  <c:v>-5.8077034882600476</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-2.6653252568411299</c:v>
                </c:pt>
                <c:pt idx="705">
                  <c:v>-2.6543909932541672</c:v>
                </c:pt>
                <c:pt idx="706">
                  <c:v>-2.7705485293410987</c:v>
                </c:pt>
                <c:pt idx="707">
                  <c:v>-2.9429436493410464</c:v>
                </c:pt>
                <c:pt idx="708">
                  <c:v>-3.145283824443168</c:v>
                </c:pt>
                <c:pt idx="709">
                  <c:v>-3.3545483293409704</c:v>
                </c:pt>
                <c:pt idx="710">
                  <c:v>-3.5717766593411824</c:v>
                </c:pt>
                <c:pt idx="711">
                  <c:v>-3.6909971650857338</c:v>
                </c:pt>
                <c:pt idx="712">
                  <c:v>-3.351523204476095</c:v>
                </c:pt>
                <c:pt idx="713">
                  <c:v>-3.1794448167638039</c:v>
                </c:pt>
                <c:pt idx="714">
                  <c:v>-2.6565835293410913</c:v>
                </c:pt>
                <c:pt idx="715">
                  <c:v>-2.4386206193411075</c:v>
                </c:pt>
                <c:pt idx="716">
                  <c:v>-2.8180218093410607</c:v>
                </c:pt>
                <c:pt idx="717">
                  <c:v>-2.8392555193410929</c:v>
                </c:pt>
                <c:pt idx="718">
                  <c:v>-2.7401313652594177</c:v>
                </c:pt>
                <c:pt idx="719">
                  <c:v>-2.4315151893411393</c:v>
                </c:pt>
                <c:pt idx="720">
                  <c:v>-2.2840896281646512</c:v>
                </c:pt>
                <c:pt idx="721">
                  <c:v>-1.8310919443410967</c:v>
                </c:pt>
                <c:pt idx="722">
                  <c:v>-0.81652532934117539</c:v>
                </c:pt>
                <c:pt idx="723">
                  <c:v>1.4297470706589479</c:v>
                </c:pt>
                <c:pt idx="724">
                  <c:v>4.084334675556816</c:v>
                </c:pt>
                <c:pt idx="725">
                  <c:v>6.2947534006589478</c:v>
                </c:pt>
                <c:pt idx="726">
                  <c:v>7.2914256406588995</c:v>
                </c:pt>
                <c:pt idx="727">
                  <c:v>8.233714180658918</c:v>
                </c:pt>
                <c:pt idx="728">
                  <c:v>9.0612257706587336</c:v>
                </c:pt>
                <c:pt idx="729">
                  <c:v>9.3383812712385854</c:v>
                </c:pt>
                <c:pt idx="730">
                  <c:v>9.5753254306588609</c:v>
                </c:pt>
                <c:pt idx="731">
                  <c:v>10.707209955658897</c:v>
                </c:pt>
                <c:pt idx="732">
                  <c:v>10.543052690658881</c:v>
                </c:pt>
                <c:pt idx="733">
                  <c:v>10.303269880658775</c:v>
                </c:pt>
                <c:pt idx="734">
                  <c:v>10.354088406562624</c:v>
                </c:pt>
                <c:pt idx="735">
                  <c:v>10.736978915195092</c:v>
                </c:pt>
                <c:pt idx="736">
                  <c:v>10.574102843702336</c:v>
                </c:pt>
                <c:pt idx="737">
                  <c:v>5.6309093556588152</c:v>
                </c:pt>
                <c:pt idx="738">
                  <c:v>4.1312422306589554</c:v>
                </c:pt>
                <c:pt idx="739">
                  <c:v>3.0507835735160995</c:v>
                </c:pt>
                <c:pt idx="740">
                  <c:v>1.5226661706588231</c:v>
                </c:pt>
                <c:pt idx="741">
                  <c:v>0.16376915065892211</c:v>
                </c:pt>
                <c:pt idx="742">
                  <c:v>-0.95999843934120599</c:v>
                </c:pt>
                <c:pt idx="743">
                  <c:v>-1.2198993893409797</c:v>
                </c:pt>
                <c:pt idx="744">
                  <c:v>-1.3511389198565245</c:v>
                </c:pt>
                <c:pt idx="745">
                  <c:v>-1.3726985693411113</c:v>
                </c:pt>
                <c:pt idx="746">
                  <c:v>0.61867106702257546</c:v>
                </c:pt>
                <c:pt idx="747">
                  <c:v>1.2670284106589378</c:v>
                </c:pt>
                <c:pt idx="748">
                  <c:v>2.1412365906587487</c:v>
                </c:pt>
                <c:pt idx="749">
                  <c:v>2.5788126806589409</c:v>
                </c:pt>
                <c:pt idx="750">
                  <c:v>2.8605714906588977</c:v>
                </c:pt>
                <c:pt idx="751">
                  <c:v>2.89661423678126</c:v>
                </c:pt>
                <c:pt idx="752">
                  <c:v>2.9707831106589841</c:v>
                </c:pt>
                <c:pt idx="753">
                  <c:v>3.1741125706588633</c:v>
                </c:pt>
                <c:pt idx="754">
                  <c:v>3.4731538413731897</c:v>
                </c:pt>
                <c:pt idx="755">
                  <c:v>6.2956197163731691</c:v>
                </c:pt>
                <c:pt idx="756">
                  <c:v>6.3634985006588902</c:v>
                </c:pt>
                <c:pt idx="757">
                  <c:v>6.8407693906588509</c:v>
                </c:pt>
                <c:pt idx="758">
                  <c:v>6.9229893286181703</c:v>
                </c:pt>
                <c:pt idx="759">
                  <c:v>6.891450020658823</c:v>
                </c:pt>
                <c:pt idx="760">
                  <c:v>7.198982730658952</c:v>
                </c:pt>
                <c:pt idx="761">
                  <c:v>7.5729675406587784</c:v>
                </c:pt>
                <c:pt idx="762">
                  <c:v>7.6415702156051708</c:v>
                </c:pt>
                <c:pt idx="763">
                  <c:v>8.4747753700527539</c:v>
                </c:pt>
                <c:pt idx="764">
                  <c:v>8.4132941806590509</c:v>
                </c:pt>
                <c:pt idx="765">
                  <c:v>8.2518173806588599</c:v>
                </c:pt>
                <c:pt idx="766">
                  <c:v>8.2356383106588549</c:v>
                </c:pt>
                <c:pt idx="767">
                  <c:v>8.4375065906589164</c:v>
                </c:pt>
                <c:pt idx="768">
                  <c:v>8.5067299906588136</c:v>
                </c:pt>
                <c:pt idx="769">
                  <c:v>8.543209190658839</c:v>
                </c:pt>
                <c:pt idx="770">
                  <c:v>8.65532853410717</c:v>
                </c:pt>
                <c:pt idx="771">
                  <c:v>8.1068118889922971</c:v>
                </c:pt>
                <c:pt idx="772">
                  <c:v>7.5056425606589556</c:v>
                </c:pt>
                <c:pt idx="773">
                  <c:v>7.2716913906588774</c:v>
                </c:pt>
                <c:pt idx="774">
                  <c:v>7.1699362306587879</c:v>
                </c:pt>
                <c:pt idx="775">
                  <c:v>7.049313110658888</c:v>
                </c:pt>
                <c:pt idx="776">
                  <c:v>7.0455732948564105</c:v>
                </c:pt>
                <c:pt idx="777">
                  <c:v>6.9895957506588235</c:v>
                </c:pt>
                <c:pt idx="778">
                  <c:v>7.3599522431590287</c:v>
                </c:pt>
                <c:pt idx="779">
                  <c:v>7.936171956974718</c:v>
                </c:pt>
                <c:pt idx="780">
                  <c:v>7.6536602306589554</c:v>
                </c:pt>
                <c:pt idx="781">
                  <c:v>7.1762137306589722</c:v>
                </c:pt>
                <c:pt idx="782">
                  <c:v>6.5925302554011296</c:v>
                </c:pt>
                <c:pt idx="783">
                  <c:v>6.0156404106588628</c:v>
                </c:pt>
                <c:pt idx="784">
                  <c:v>5.5561202506588785</c:v>
                </c:pt>
                <c:pt idx="785">
                  <c:v>4.6640080306589597</c:v>
                </c:pt>
                <c:pt idx="786">
                  <c:v>3.8045826206588473</c:v>
                </c:pt>
                <c:pt idx="787">
                  <c:v>3.1003913473256564</c:v>
                </c:pt>
                <c:pt idx="788">
                  <c:v>0.6663245332230906</c:v>
                </c:pt>
                <c:pt idx="789">
                  <c:v>-4.4442639341127729E-2</c:v>
                </c:pt>
                <c:pt idx="790">
                  <c:v>-1.0084194593411269</c:v>
                </c:pt>
                <c:pt idx="791">
                  <c:v>-1.722318839341185</c:v>
                </c:pt>
                <c:pt idx="792">
                  <c:v>-2.1967947693411682</c:v>
                </c:pt>
                <c:pt idx="793">
                  <c:v>-2.5918168142390527</c:v>
                </c:pt>
                <c:pt idx="794">
                  <c:v>-3.0737518519497522</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-1.475039799070728</c:v>
                </c:pt>
                <c:pt idx="803">
                  <c:v>-1.3435175693410466</c:v>
                </c:pt>
                <c:pt idx="804">
                  <c:v>-1.2271787938308734</c:v>
                </c:pt>
                <c:pt idx="805">
                  <c:v>-1.053122829340964</c:v>
                </c:pt>
                <c:pt idx="806">
                  <c:v>-0.93466106934099003</c:v>
                </c:pt>
                <c:pt idx="807">
                  <c:v>-0.74205712934093526</c:v>
                </c:pt>
                <c:pt idx="808">
                  <c:v>-0.38990055934102952</c:v>
                </c:pt>
                <c:pt idx="809">
                  <c:v>-3.7098775526629907E-2</c:v>
                </c:pt>
                <c:pt idx="810">
                  <c:v>0.16596730565888151</c:v>
                </c:pt>
                <c:pt idx="811">
                  <c:v>1.937065430658905</c:v>
                </c:pt>
                <c:pt idx="812">
                  <c:v>2.1480564606588635</c:v>
                </c:pt>
                <c:pt idx="813">
                  <c:v>2.3750312206589541</c:v>
                </c:pt>
                <c:pt idx="814">
                  <c:v>2.4985433006588229</c:v>
                </c:pt>
                <c:pt idx="815">
                  <c:v>2.6920332706589676</c:v>
                </c:pt>
                <c:pt idx="816">
                  <c:v>2.8944310904527555</c:v>
                </c:pt>
                <c:pt idx="817">
                  <c:v>3.1976483706589809</c:v>
                </c:pt>
                <c:pt idx="818">
                  <c:v>3.3881283406590654</c:v>
                </c:pt>
                <c:pt idx="819">
                  <c:v>3.5434058219632609</c:v>
                </c:pt>
                <c:pt idx="820">
                  <c:v>4.2347346167054214</c:v>
                </c:pt>
                <c:pt idx="821">
                  <c:v>4.3051510306588465</c:v>
                </c:pt>
                <c:pt idx="822">
                  <c:v>4.3857066056589264</c:v>
                </c:pt>
                <c:pt idx="823">
                  <c:v>4.4004938906587512</c:v>
                </c:pt>
                <c:pt idx="824">
                  <c:v>4.5160922306589821</c:v>
                </c:pt>
                <c:pt idx="825">
                  <c:v>4.6658751506587759</c:v>
                </c:pt>
                <c:pt idx="826">
                  <c:v>4.8883069906589895</c:v>
                </c:pt>
                <c:pt idx="827">
                  <c:v>4.9551596574628149</c:v>
                </c:pt>
                <c:pt idx="828">
                  <c:v>4.9309420973255564</c:v>
                </c:pt>
                <c:pt idx="829">
                  <c:v>5.0619850020874377</c:v>
                </c:pt>
                <c:pt idx="830">
                  <c:v>5.1049554706589753</c:v>
                </c:pt>
                <c:pt idx="831">
                  <c:v>5.0352704506587997</c:v>
                </c:pt>
                <c:pt idx="832">
                  <c:v>4.9802450006588419</c:v>
                </c:pt>
                <c:pt idx="833">
                  <c:v>4.9262122589418595</c:v>
                </c:pt>
                <c:pt idx="834">
                  <c:v>4.8779914918835079</c:v>
                </c:pt>
                <c:pt idx="835">
                  <c:v>4.7996975006589224</c:v>
                </c:pt>
                <c:pt idx="836">
                  <c:v>4.7026780806589858</c:v>
                </c:pt>
                <c:pt idx="837">
                  <c:v>4.6553757878017308</c:v>
                </c:pt>
                <c:pt idx="838">
                  <c:v>4.1001883978720457</c:v>
                </c:pt>
                <c:pt idx="839">
                  <c:v>3.8343963704179491</c:v>
                </c:pt>
                <c:pt idx="840">
                  <c:v>3.0946547424868109</c:v>
                </c:pt>
                <c:pt idx="841">
                  <c:v>1.4071421206588757</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-2.3162227593411862</c:v>
                </c:pt>
                <c:pt idx="850">
                  <c:v>-1.9105099507843306</c:v>
                </c:pt>
                <c:pt idx="851">
                  <c:v>-1.3504198593410597</c:v>
                </c:pt>
                <c:pt idx="852">
                  <c:v>-0.89919756934105499</c:v>
                </c:pt>
                <c:pt idx="853">
                  <c:v>-1.0178515493411453</c:v>
                </c:pt>
                <c:pt idx="854">
                  <c:v>-1.2166731739922341</c:v>
                </c:pt>
                <c:pt idx="855">
                  <c:v>-0.24791792069237331</c:v>
                </c:pt>
                <c:pt idx="856">
                  <c:v>-0.29130155934110746</c:v>
                </c:pt>
                <c:pt idx="857">
                  <c:v>-0.37313161934105221</c:v>
                </c:pt>
                <c:pt idx="858">
                  <c:v>-0.21626536934115853</c:v>
                </c:pt>
                <c:pt idx="859">
                  <c:v>-0.10654256934110154</c:v>
                </c:pt>
                <c:pt idx="860">
                  <c:v>-0.27919327304473995</c:v>
                </c:pt>
                <c:pt idx="861">
                  <c:v>-7.1954039341093803E-2</c:v>
                </c:pt>
                <c:pt idx="862">
                  <c:v>0.23581416065893279</c:v>
                </c:pt>
                <c:pt idx="863">
                  <c:v>0.33011965065884408</c:v>
                </c:pt>
                <c:pt idx="864">
                  <c:v>0.9289111806588296</c:v>
                </c:pt>
                <c:pt idx="865">
                  <c:v>1.5124774306589477</c:v>
                </c:pt>
                <c:pt idx="866">
                  <c:v>4.9310148056588901</c:v>
                </c:pt>
                <c:pt idx="867">
                  <c:v>5.3335582406590447</c:v>
                </c:pt>
                <c:pt idx="868">
                  <c:v>6.0581907606589009</c:v>
                </c:pt>
                <c:pt idx="869">
                  <c:v>6.4783161006587884</c:v>
                </c:pt>
                <c:pt idx="870">
                  <c:v>6.6282099564322134</c:v>
                </c:pt>
                <c:pt idx="871">
                  <c:v>6.8648820468205241</c:v>
                </c:pt>
                <c:pt idx="872">
                  <c:v>6.3904652201325547</c:v>
                </c:pt>
                <c:pt idx="873">
                  <c:v>5.9813209806588823</c:v>
                </c:pt>
                <c:pt idx="874">
                  <c:v>5.7016883406588637</c:v>
                </c:pt>
                <c:pt idx="875">
                  <c:v>5.3407801523083691</c:v>
                </c:pt>
                <c:pt idx="876">
                  <c:v>4.8398042806588961</c:v>
                </c:pt>
                <c:pt idx="877">
                  <c:v>4.2893648106590518</c:v>
                </c:pt>
                <c:pt idx="878">
                  <c:v>3.7687471206589294</c:v>
                </c:pt>
                <c:pt idx="879">
                  <c:v>3.5716121859779828</c:v>
                </c:pt>
                <c:pt idx="880">
                  <c:v>2.9713327594259633</c:v>
                </c:pt>
                <c:pt idx="881">
                  <c:v>2.6159774606589821</c:v>
                </c:pt>
                <c:pt idx="882">
                  <c:v>2.1599707406589639</c:v>
                </c:pt>
                <c:pt idx="883">
                  <c:v>2.5806029255041794</c:v>
                </c:pt>
                <c:pt idx="884">
                  <c:v>4.5146670921973868</c:v>
                </c:pt>
                <c:pt idx="885">
                  <c:v>5.4353444206589074</c:v>
                </c:pt>
                <c:pt idx="886">
                  <c:v>5.7527859306589555</c:v>
                </c:pt>
                <c:pt idx="887">
                  <c:v>6.0576515806589395</c:v>
                </c:pt>
                <c:pt idx="888">
                  <c:v>6.7527368592302786</c:v>
                </c:pt>
                <c:pt idx="889">
                  <c:v>6.7472592506587858</c:v>
                </c:pt>
                <c:pt idx="890">
                  <c:v>6.3128760306589253</c:v>
                </c:pt>
                <c:pt idx="891">
                  <c:v>6.3765715106587475</c:v>
                </c:pt>
                <c:pt idx="892">
                  <c:v>6.4215674592302889</c:v>
                </c:pt>
                <c:pt idx="893">
                  <c:v>8.3201281806588359</c:v>
                </c:pt>
                <c:pt idx="894">
                  <c:v>8.2497586517113852</c:v>
                </c:pt>
                <c:pt idx="895">
                  <c:v>8.5676667606588488</c:v>
                </c:pt>
                <c:pt idx="896">
                  <c:v>8.8236979906590172</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-5.6762684077250771</c:v>
                </c:pt>
                <c:pt idx="2">
                  <c:v>-5.674479769341275</c:v>
                </c:pt>
                <c:pt idx="3">
                  <c:v>-5.6716616293409334</c:v>
                </c:pt>
                <c:pt idx="4">
                  <c:v>-5.6720133093410094</c:v>
                </c:pt>
                <c:pt idx="5">
                  <c:v>-5.6711054593410779</c:v>
                </c:pt>
                <c:pt idx="6">
                  <c:v>-5.6709540493411055</c:v>
                </c:pt>
                <c:pt idx="7">
                  <c:v>-5.6708122893411304</c:v>
                </c:pt>
                <c:pt idx="8">
                  <c:v>-5.6711940493411515</c:v>
                </c:pt>
                <c:pt idx="9">
                  <c:v>-5.6670631393410673</c:v>
                </c:pt>
                <c:pt idx="10">
                  <c:v>-5.668858781462248</c:v>
                </c:pt>
                <c:pt idx="11">
                  <c:v>-5.6306888093410379</c:v>
                </c:pt>
                <c:pt idx="12">
                  <c:v>-5.4853490293410694</c:v>
                </c:pt>
                <c:pt idx="13">
                  <c:v>-5.3613495193410614</c:v>
                </c:pt>
                <c:pt idx="14">
                  <c:v>-6.0106758493409957</c:v>
                </c:pt>
                <c:pt idx="15">
                  <c:v>-6.9791459493411185</c:v>
                </c:pt>
                <c:pt idx="16">
                  <c:v>-7.1971543093410695</c:v>
                </c:pt>
                <c:pt idx="17">
                  <c:v>-7.4819508793411416</c:v>
                </c:pt>
                <c:pt idx="18">
                  <c:v>-8.0968100393410687</c:v>
                </c:pt>
                <c:pt idx="19">
                  <c:v>-8.2488742836269449</c:v>
                </c:pt>
                <c:pt idx="20">
                  <c:v>-6.8623101493411545</c:v>
                </c:pt>
                <c:pt idx="21">
                  <c:v>-5.8652570493411957</c:v>
                </c:pt>
                <c:pt idx="22">
                  <c:v>-5.7312711893410615</c:v>
                </c:pt>
                <c:pt idx="23">
                  <c:v>-5.4101370945935683</c:v>
                </c:pt>
                <c:pt idx="24">
                  <c:v>-4.3314262393411704</c:v>
                </c:pt>
                <c:pt idx="25">
                  <c:v>-1.761435669341296</c:v>
                </c:pt>
                <c:pt idx="26">
                  <c:v>1.9507542106588573</c:v>
                </c:pt>
                <c:pt idx="27">
                  <c:v>5.7559919006588416</c:v>
                </c:pt>
                <c:pt idx="28">
                  <c:v>9.1851021074264487</c:v>
                </c:pt>
                <c:pt idx="29">
                  <c:v>10.846491170658979</c:v>
                </c:pt>
                <c:pt idx="30">
                  <c:v>11.342896690658952</c:v>
                </c:pt>
                <c:pt idx="31">
                  <c:v>11.541081250658975</c:v>
                </c:pt>
                <c:pt idx="32">
                  <c:v>11.539006007978418</c:v>
                </c:pt>
                <c:pt idx="33">
                  <c:v>11.588181280658928</c:v>
                </c:pt>
                <c:pt idx="34">
                  <c:v>11.339389160658939</c:v>
                </c:pt>
                <c:pt idx="35">
                  <c:v>11.597628480658763</c:v>
                </c:pt>
                <c:pt idx="36">
                  <c:v>12.369752760658855</c:v>
                </c:pt>
                <c:pt idx="37">
                  <c:v>12.527721600658733</c:v>
                </c:pt>
                <c:pt idx="38">
                  <c:v>11.937665900658942</c:v>
                </c:pt>
                <c:pt idx="39">
                  <c:v>11.084558330658922</c:v>
                </c:pt>
                <c:pt idx="40">
                  <c:v>10.180935470658909</c:v>
                </c:pt>
                <c:pt idx="41">
                  <c:v>9.1222781806588724</c:v>
                </c:pt>
                <c:pt idx="42">
                  <c:v>7.9282731506588124</c:v>
                </c:pt>
                <c:pt idx="43">
                  <c:v>6.1785560706588978</c:v>
                </c:pt>
                <c:pt idx="44">
                  <c:v>4.0689116206588665</c:v>
                </c:pt>
                <c:pt idx="45">
                  <c:v>2.3949598806589441</c:v>
                </c:pt>
                <c:pt idx="46">
                  <c:v>1.9629608406587526</c:v>
                </c:pt>
                <c:pt idx="47">
                  <c:v>1.981948100659068</c:v>
                </c:pt>
                <c:pt idx="48">
                  <c:v>1.7857320106589607</c:v>
                </c:pt>
                <c:pt idx="49">
                  <c:v>1.3302579714752492</c:v>
                </c:pt>
                <c:pt idx="50">
                  <c:v>1.0479393206588978</c:v>
                </c:pt>
                <c:pt idx="51">
                  <c:v>0.83385838065885332</c:v>
                </c:pt>
                <c:pt idx="52">
                  <c:v>0.52305106065882989</c:v>
                </c:pt>
                <c:pt idx="53">
                  <c:v>0.30849675065887538</c:v>
                </c:pt>
                <c:pt idx="54">
                  <c:v>-0.46868959995326537</c:v>
                </c:pt>
                <c:pt idx="55">
                  <c:v>-1.5260402693411521</c:v>
                </c:pt>
                <c:pt idx="56">
                  <c:v>-2.2310754193410802</c:v>
                </c:pt>
                <c:pt idx="57">
                  <c:v>-2.9591839893410987</c:v>
                </c:pt>
                <c:pt idx="58">
                  <c:v>-3.786944789340994</c:v>
                </c:pt>
                <c:pt idx="59">
                  <c:v>-3.844556289341071</c:v>
                </c:pt>
                <c:pt idx="60">
                  <c:v>-3.8883060493412391</c:v>
                </c:pt>
                <c:pt idx="61">
                  <c:v>-4.0825384693411308</c:v>
                </c:pt>
                <c:pt idx="62">
                  <c:v>-3.9318621438091821</c:v>
                </c:pt>
                <c:pt idx="63">
                  <c:v>-3.1500719893412423</c:v>
                </c:pt>
                <c:pt idx="64">
                  <c:v>-1.800501579340974</c:v>
                </c:pt>
                <c:pt idx="65">
                  <c:v>-0.64427718934102529</c:v>
                </c:pt>
                <c:pt idx="66">
                  <c:v>6.259736880332413E-2</c:v>
                </c:pt>
                <c:pt idx="67">
                  <c:v>0.67664543065898008</c:v>
                </c:pt>
                <c:pt idx="68">
                  <c:v>2.3097283206588188</c:v>
                </c:pt>
                <c:pt idx="69">
                  <c:v>3.6315182206588603</c:v>
                </c:pt>
                <c:pt idx="70">
                  <c:v>4.5845042206590385</c:v>
                </c:pt>
                <c:pt idx="71">
                  <c:v>5.3245363069475875</c:v>
                </c:pt>
                <c:pt idx="72">
                  <c:v>5.1246404706589299</c:v>
                </c:pt>
                <c:pt idx="73">
                  <c:v>4.4483924306588438</c:v>
                </c:pt>
                <c:pt idx="74">
                  <c:v>4.0635511506589079</c:v>
                </c:pt>
                <c:pt idx="75">
                  <c:v>3.1278769770506898</c:v>
                </c:pt>
                <c:pt idx="76">
                  <c:v>2.2848080206586867</c:v>
                </c:pt>
                <c:pt idx="77">
                  <c:v>1.4333858706588671</c:v>
                </c:pt>
                <c:pt idx="78">
                  <c:v>-0.32595852934105118</c:v>
                </c:pt>
                <c:pt idx="79">
                  <c:v>-2.4087630126400654</c:v>
                </c:pt>
                <c:pt idx="80">
                  <c:v>-4.0918809193410492</c:v>
                </c:pt>
                <c:pt idx="81">
                  <c:v>-5.0797517493412006</c:v>
                </c:pt>
                <c:pt idx="82">
                  <c:v>-5.1596181893412325</c:v>
                </c:pt>
                <c:pt idx="83">
                  <c:v>-5.2144645493411144</c:v>
                </c:pt>
                <c:pt idx="84">
                  <c:v>-4.9349995693411017</c:v>
                </c:pt>
                <c:pt idx="85">
                  <c:v>-0.4514697611219704</c:v>
                </c:pt>
                <c:pt idx="86">
                  <c:v>-0.14848293934103657</c:v>
                </c:pt>
                <c:pt idx="87">
                  <c:v>-0.289663369341156</c:v>
                </c:pt>
                <c:pt idx="88">
                  <c:v>-0.22496109108023188</c:v>
                </c:pt>
                <c:pt idx="89">
                  <c:v>1.7920693147168407</c:v>
                </c:pt>
                <c:pt idx="90">
                  <c:v>1.995332510658884</c:v>
                </c:pt>
                <c:pt idx="91">
                  <c:v>2.1610311606588795</c:v>
                </c:pt>
                <c:pt idx="92">
                  <c:v>2.0868208206589429</c:v>
                </c:pt>
                <c:pt idx="93">
                  <c:v>2.2855075006590386</c:v>
                </c:pt>
                <c:pt idx="94">
                  <c:v>2.2404919706589803</c:v>
                </c:pt>
                <c:pt idx="95">
                  <c:v>2.4683801106588135</c:v>
                </c:pt>
                <c:pt idx="96">
                  <c:v>2.6192354306588874</c:v>
                </c:pt>
                <c:pt idx="97">
                  <c:v>5.4778284539146993</c:v>
                </c:pt>
                <c:pt idx="98">
                  <c:v>5.9097428906588796</c:v>
                </c:pt>
                <c:pt idx="99">
                  <c:v>6.1570349151949095</c:v>
                </c:pt>
                <c:pt idx="100">
                  <c:v>6.3123333706589317</c:v>
                </c:pt>
                <c:pt idx="101">
                  <c:v>6.2266097506589677</c:v>
                </c:pt>
                <c:pt idx="102">
                  <c:v>6.2163499000466391</c:v>
                </c:pt>
                <c:pt idx="103">
                  <c:v>4.5449899062687784</c:v>
                </c:pt>
                <c:pt idx="104">
                  <c:v>4.4512471206589792</c:v>
                </c:pt>
                <c:pt idx="105">
                  <c:v>4.9255378806590056</c:v>
                </c:pt>
                <c:pt idx="106">
                  <c:v>5.5951013706589645</c:v>
                </c:pt>
                <c:pt idx="107">
                  <c:v>5.6578242758969672</c:v>
                </c:pt>
                <c:pt idx="108">
                  <c:v>5.7875918906590442</c:v>
                </c:pt>
                <c:pt idx="109">
                  <c:v>6.2332820006587903</c:v>
                </c:pt>
                <c:pt idx="110">
                  <c:v>6.2454194306589113</c:v>
                </c:pt>
                <c:pt idx="111">
                  <c:v>2.7322506306589665</c:v>
                </c:pt>
                <c:pt idx="112">
                  <c:v>2.1817387706587832</c:v>
                </c:pt>
                <c:pt idx="113">
                  <c:v>1.2183440606588931</c:v>
                </c:pt>
                <c:pt idx="114">
                  <c:v>0.50307765065876731</c:v>
                </c:pt>
                <c:pt idx="115">
                  <c:v>-0.15342422934106997</c:v>
                </c:pt>
                <c:pt idx="116">
                  <c:v>-0.2956836640779274</c:v>
                </c:pt>
                <c:pt idx="117">
                  <c:v>-0.30946788849000495</c:v>
                </c:pt>
                <c:pt idx="118">
                  <c:v>-8.0462582300384628E-3</c:v>
                </c:pt>
                <c:pt idx="119">
                  <c:v>9.3549330659001867E-2</c:v>
                </c:pt>
                <c:pt idx="120">
                  <c:v>0.83215911065870818</c:v>
                </c:pt>
                <c:pt idx="121">
                  <c:v>1.5087502791437264</c:v>
                </c:pt>
                <c:pt idx="122">
                  <c:v>1.9398245606588063</c:v>
                </c:pt>
                <c:pt idx="123">
                  <c:v>2.1362360506589377</c:v>
                </c:pt>
                <c:pt idx="124">
                  <c:v>2.3762678606588699</c:v>
                </c:pt>
                <c:pt idx="125">
                  <c:v>2.5155750735160467</c:v>
                </c:pt>
                <c:pt idx="126">
                  <c:v>2.2136793612144885</c:v>
                </c:pt>
                <c:pt idx="127">
                  <c:v>2.2164554306588089</c:v>
                </c:pt>
                <c:pt idx="128">
                  <c:v>2.4051119006589232</c:v>
                </c:pt>
                <c:pt idx="129">
                  <c:v>3.7922664806589377</c:v>
                </c:pt>
                <c:pt idx="130">
                  <c:v>3.987310795242196</c:v>
                </c:pt>
                <c:pt idx="131">
                  <c:v>3.6230944806587932</c:v>
                </c:pt>
                <c:pt idx="132">
                  <c:v>3.2334559706588371</c:v>
                </c:pt>
                <c:pt idx="133">
                  <c:v>2.8545620828327571</c:v>
                </c:pt>
                <c:pt idx="134">
                  <c:v>2.225603148607548</c:v>
                </c:pt>
                <c:pt idx="135">
                  <c:v>2.2300612406588556</c:v>
                </c:pt>
                <c:pt idx="136">
                  <c:v>1.6508974406588952</c:v>
                </c:pt>
                <c:pt idx="137">
                  <c:v>0.64455635065883166</c:v>
                </c:pt>
                <c:pt idx="138">
                  <c:v>1.7789730658890342E-2</c:v>
                </c:pt>
                <c:pt idx="139">
                  <c:v>-0.94696797794317455</c:v>
                </c:pt>
                <c:pt idx="140">
                  <c:v>-1.9342425493411222</c:v>
                </c:pt>
                <c:pt idx="141">
                  <c:v>-2.6733976093411522</c:v>
                </c:pt>
                <c:pt idx="142">
                  <c:v>-5.5282074784319946</c:v>
                </c:pt>
                <c:pt idx="143">
                  <c:v>-6.021809518836049</c:v>
                </c:pt>
                <c:pt idx="144">
                  <c:v>-6.3681609193410917</c:v>
                </c:pt>
                <c:pt idx="145">
                  <c:v>-6.3939472093411354</c:v>
                </c:pt>
                <c:pt idx="146">
                  <c:v>-6.2774370093410283</c:v>
                </c:pt>
                <c:pt idx="147">
                  <c:v>-6.7434217309572384</c:v>
                </c:pt>
                <c:pt idx="148">
                  <c:v>-7.1457142693410676</c:v>
                </c:pt>
                <c:pt idx="149">
                  <c:v>-6.8625585693411013</c:v>
                </c:pt>
                <c:pt idx="150">
                  <c:v>-10.334149683265224</c:v>
                </c:pt>
                <c:pt idx="151">
                  <c:v>-10.968231209340946</c:v>
                </c:pt>
                <c:pt idx="152">
                  <c:v>-11.582090399128269</c:v>
                </c:pt>
                <c:pt idx="153">
                  <c:v>-12.173051769341098</c:v>
                </c:pt>
                <c:pt idx="154">
                  <c:v>-12.043028409341247</c:v>
                </c:pt>
                <c:pt idx="155">
                  <c:v>-12.057895612819397</c:v>
                </c:pt>
                <c:pt idx="156">
                  <c:v>-12.435066889341062</c:v>
                </c:pt>
                <c:pt idx="157">
                  <c:v>-12.705600729341086</c:v>
                </c:pt>
                <c:pt idx="158">
                  <c:v>-12.554510069341077</c:v>
                </c:pt>
                <c:pt idx="159">
                  <c:v>-12.1865155048249</c:v>
                </c:pt>
                <c:pt idx="160">
                  <c:v>-11.984706619341088</c:v>
                </c:pt>
                <c:pt idx="161">
                  <c:v>-11.696958759341229</c:v>
                </c:pt>
                <c:pt idx="162">
                  <c:v>-11.481002362819439</c:v>
                </c:pt>
                <c:pt idx="163">
                  <c:v>-11.509494114795665</c:v>
                </c:pt>
                <c:pt idx="164">
                  <c:v>-10.635920569341081</c:v>
                </c:pt>
                <c:pt idx="165">
                  <c:v>-10.189890989341123</c:v>
                </c:pt>
                <c:pt idx="166">
                  <c:v>-9.1605109093410277</c:v>
                </c:pt>
                <c:pt idx="167">
                  <c:v>-7.7551364097666067</c:v>
                </c:pt>
                <c:pt idx="168">
                  <c:v>-7.1526252593410895</c:v>
                </c:pt>
                <c:pt idx="169">
                  <c:v>-7.1558202836267935</c:v>
                </c:pt>
                <c:pt idx="170">
                  <c:v>-5.0520625693410874</c:v>
                </c:pt>
                <c:pt idx="171">
                  <c:v>-4.9896956713817824</c:v>
                </c:pt>
                <c:pt idx="172">
                  <c:v>-4.7278683509501604</c:v>
                </c:pt>
                <c:pt idx="173">
                  <c:v>-4.4541687393411564</c:v>
                </c:pt>
                <c:pt idx="174">
                  <c:v>-4.3320818593411285</c:v>
                </c:pt>
                <c:pt idx="175">
                  <c:v>-4.3196233993410136</c:v>
                </c:pt>
                <c:pt idx="176">
                  <c:v>-4.3809476219727088</c:v>
                </c:pt>
                <c:pt idx="177">
                  <c:v>-3.6508979347256769</c:v>
                </c:pt>
                <c:pt idx="178">
                  <c:v>-3.872303339341058</c:v>
                </c:pt>
                <c:pt idx="179">
                  <c:v>-4.0157491293411622</c:v>
                </c:pt>
                <c:pt idx="180">
                  <c:v>-3.8722601793411666</c:v>
                </c:pt>
                <c:pt idx="181">
                  <c:v>-3.4305032593411795</c:v>
                </c:pt>
                <c:pt idx="182">
                  <c:v>-2.8928075693411293</c:v>
                </c:pt>
                <c:pt idx="183">
                  <c:v>-2.3891810193410952</c:v>
                </c:pt>
                <c:pt idx="184">
                  <c:v>-2.1925747821071448</c:v>
                </c:pt>
                <c:pt idx="185">
                  <c:v>-1.0491550520997208</c:v>
                </c:pt>
                <c:pt idx="186">
                  <c:v>-0.85630353934095638</c:v>
                </c:pt>
                <c:pt idx="187">
                  <c:v>-0.32855429934114988</c:v>
                </c:pt>
                <c:pt idx="188">
                  <c:v>0.31265993065903785</c:v>
                </c:pt>
                <c:pt idx="189">
                  <c:v>1.6288356221482729</c:v>
                </c:pt>
                <c:pt idx="190">
                  <c:v>3.134221750658996</c:v>
                </c:pt>
                <c:pt idx="191">
                  <c:v>4.5738813506590077</c:v>
                </c:pt>
                <c:pt idx="192">
                  <c:v>5.8573330556588115</c:v>
                </c:pt>
                <c:pt idx="193">
                  <c:v>13.338116072168322</c:v>
                </c:pt>
                <c:pt idx="194">
                  <c:v>15.141886420658949</c:v>
                </c:pt>
                <c:pt idx="195">
                  <c:v>17.450672826263343</c:v>
                </c:pt>
                <c:pt idx="196">
                  <c:v>20.071617280658842</c:v>
                </c:pt>
                <c:pt idx="197">
                  <c:v>22.636610080659025</c:v>
                </c:pt>
                <c:pt idx="198">
                  <c:v>24.196979860658992</c:v>
                </c:pt>
                <c:pt idx="199">
                  <c:v>25.310480720658997</c:v>
                </c:pt>
                <c:pt idx="200">
                  <c:v>25.843087890429167</c:v>
                </c:pt>
                <c:pt idx="201">
                  <c:v>28.394261430658897</c:v>
                </c:pt>
                <c:pt idx="202">
                  <c:v>28.403970880658974</c:v>
                </c:pt>
                <c:pt idx="203">
                  <c:v>28.280543910658956</c:v>
                </c:pt>
                <c:pt idx="204">
                  <c:v>28.019467930658848</c:v>
                </c:pt>
                <c:pt idx="205">
                  <c:v>27.569137470658816</c:v>
                </c:pt>
                <c:pt idx="206">
                  <c:v>26.925488441297162</c:v>
                </c:pt>
                <c:pt idx="207">
                  <c:v>26.039987540658963</c:v>
                </c:pt>
                <c:pt idx="208">
                  <c:v>25.273717652881125</c:v>
                </c:pt>
                <c:pt idx="209">
                  <c:v>16.602067722325575</c:v>
                </c:pt>
                <c:pt idx="210">
                  <c:v>15.065018720658841</c:v>
                </c:pt>
                <c:pt idx="211">
                  <c:v>13.069745470658919</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7.116403936035252</c:v>
                </c:pt>
                <c:pt idx="220">
                  <c:v>7.4107058106589676</c:v>
                </c:pt>
                <c:pt idx="221">
                  <c:v>7.6259024306589502</c:v>
                </c:pt>
                <c:pt idx="222">
                  <c:v>7.8208754306588997</c:v>
                </c:pt>
                <c:pt idx="223">
                  <c:v>7.2615688706589605</c:v>
                </c:pt>
                <c:pt idx="224">
                  <c:v>6.3162563606589259</c:v>
                </c:pt>
                <c:pt idx="225">
                  <c:v>6.2086263706589335</c:v>
                </c:pt>
                <c:pt idx="226">
                  <c:v>5.2662160476802296</c:v>
                </c:pt>
                <c:pt idx="227">
                  <c:v>4.8635022506587671</c:v>
                </c:pt>
                <c:pt idx="228">
                  <c:v>4.0682801606589845</c:v>
                </c:pt>
                <c:pt idx="229">
                  <c:v>3.4216427106588423</c:v>
                </c:pt>
                <c:pt idx="230">
                  <c:v>2.5225398372521832</c:v>
                </c:pt>
                <c:pt idx="231">
                  <c:v>2.8677561449446074</c:v>
                </c:pt>
                <c:pt idx="232">
                  <c:v>3.2346857740933075</c:v>
                </c:pt>
                <c:pt idx="233">
                  <c:v>3.6005520706587504</c:v>
                </c:pt>
                <c:pt idx="234">
                  <c:v>3.8816557606587438</c:v>
                </c:pt>
                <c:pt idx="235">
                  <c:v>3.8801840006590149</c:v>
                </c:pt>
                <c:pt idx="236">
                  <c:v>4.26893591065895</c:v>
                </c:pt>
                <c:pt idx="237">
                  <c:v>5.0453495937023725</c:v>
                </c:pt>
                <c:pt idx="238">
                  <c:v>4.8362749306588464</c:v>
                </c:pt>
                <c:pt idx="239">
                  <c:v>13.816750905406536</c:v>
                </c:pt>
                <c:pt idx="240">
                  <c:v>14.719252770658798</c:v>
                </c:pt>
                <c:pt idx="241">
                  <c:v>15.170263450860853</c:v>
                </c:pt>
                <c:pt idx="242">
                  <c:v>15.173625430658888</c:v>
                </c:pt>
                <c:pt idx="243">
                  <c:v>15.974361541770019</c:v>
                </c:pt>
                <c:pt idx="244">
                  <c:v>14.902866760658753</c:v>
                </c:pt>
                <c:pt idx="245">
                  <c:v>13.239794390659085</c:v>
                </c:pt>
                <c:pt idx="246">
                  <c:v>12.521098000658819</c:v>
                </c:pt>
                <c:pt idx="247">
                  <c:v>12.667630270658952</c:v>
                </c:pt>
                <c:pt idx="248">
                  <c:v>13.093052955911432</c:v>
                </c:pt>
                <c:pt idx="249">
                  <c:v>13.309797470658953</c:v>
                </c:pt>
                <c:pt idx="250">
                  <c:v>13.13620206480519</c:v>
                </c:pt>
                <c:pt idx="251">
                  <c:v>12.247570748840669</c:v>
                </c:pt>
                <c:pt idx="252">
                  <c:v>12.540900850659085</c:v>
                </c:pt>
                <c:pt idx="253">
                  <c:v>12.573212399080052</c:v>
                </c:pt>
                <c:pt idx="254">
                  <c:v>12.30613119065886</c:v>
                </c:pt>
                <c:pt idx="255">
                  <c:v>12.198180620658945</c:v>
                </c:pt>
                <c:pt idx="256">
                  <c:v>12.779457510658872</c:v>
                </c:pt>
                <c:pt idx="257">
                  <c:v>13.933558100658971</c:v>
                </c:pt>
                <c:pt idx="258">
                  <c:v>15.242161093702572</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8.5476211406589293</c:v>
                </c:pt>
                <c:pt idx="269">
                  <c:v>8.8774320921974272</c:v>
                </c:pt>
                <c:pt idx="270">
                  <c:v>8.6707838372523618</c:v>
                </c:pt>
                <c:pt idx="271">
                  <c:v>8.9654327406590451</c:v>
                </c:pt>
                <c:pt idx="272">
                  <c:v>9.0265472406590472</c:v>
                </c:pt>
                <c:pt idx="273">
                  <c:v>9.0821012806589749</c:v>
                </c:pt>
                <c:pt idx="274">
                  <c:v>9.8718847383511701</c:v>
                </c:pt>
                <c:pt idx="275">
                  <c:v>10.83519658065882</c:v>
                </c:pt>
                <c:pt idx="276">
                  <c:v>11.815445860658947</c:v>
                </c:pt>
                <c:pt idx="277">
                  <c:v>12.956757290658889</c:v>
                </c:pt>
                <c:pt idx="278">
                  <c:v>11.197098673516038</c:v>
                </c:pt>
                <c:pt idx="279">
                  <c:v>9.8288989406589859</c:v>
                </c:pt>
                <c:pt idx="280">
                  <c:v>8.0656932706589011</c:v>
                </c:pt>
                <c:pt idx="281">
                  <c:v>7.1105834806588319</c:v>
                </c:pt>
                <c:pt idx="282">
                  <c:v>5.6249372006589571</c:v>
                </c:pt>
                <c:pt idx="283">
                  <c:v>4.2450229145297564</c:v>
                </c:pt>
                <c:pt idx="284">
                  <c:v>3.1384450006589466</c:v>
                </c:pt>
                <c:pt idx="285">
                  <c:v>1.4703572706589227</c:v>
                </c:pt>
                <c:pt idx="286">
                  <c:v>0.45510527548641733</c:v>
                </c:pt>
                <c:pt idx="287">
                  <c:v>-2.2652901883887333</c:v>
                </c:pt>
                <c:pt idx="288">
                  <c:v>-2.398112109341155</c:v>
                </c:pt>
                <c:pt idx="289">
                  <c:v>-2.6085848033837209</c:v>
                </c:pt>
                <c:pt idx="290">
                  <c:v>-2.6864667693411945</c:v>
                </c:pt>
                <c:pt idx="291">
                  <c:v>-2.3238727693412073</c:v>
                </c:pt>
                <c:pt idx="292">
                  <c:v>-2.4112532158057709</c:v>
                </c:pt>
                <c:pt idx="293">
                  <c:v>-1.9769695693411369</c:v>
                </c:pt>
                <c:pt idx="294">
                  <c:v>-1.6593137511591745</c:v>
                </c:pt>
                <c:pt idx="295">
                  <c:v>-1.1169125193412279</c:v>
                </c:pt>
                <c:pt idx="296">
                  <c:v>-0.85208383934113385</c:v>
                </c:pt>
                <c:pt idx="297">
                  <c:v>-0.43364848934115241</c:v>
                </c:pt>
                <c:pt idx="298">
                  <c:v>-0.12494432934099109</c:v>
                </c:pt>
                <c:pt idx="299">
                  <c:v>0.44934320843680087</c:v>
                </c:pt>
                <c:pt idx="300">
                  <c:v>1.0552693006588778</c:v>
                </c:pt>
                <c:pt idx="301">
                  <c:v>1.1529733906589428</c:v>
                </c:pt>
                <c:pt idx="302">
                  <c:v>4.0845611753397577</c:v>
                </c:pt>
                <c:pt idx="303">
                  <c:v>4.5347757906588981</c:v>
                </c:pt>
                <c:pt idx="304">
                  <c:v>5.5638482658238235</c:v>
                </c:pt>
                <c:pt idx="305">
                  <c:v>6.7456302206588106</c:v>
                </c:pt>
                <c:pt idx="306">
                  <c:v>6.980241685978033</c:v>
                </c:pt>
                <c:pt idx="307">
                  <c:v>16.783805430658845</c:v>
                </c:pt>
                <c:pt idx="308">
                  <c:v>18.334792460658768</c:v>
                </c:pt>
                <c:pt idx="309">
                  <c:v>18.137090460962035</c:v>
                </c:pt>
                <c:pt idx="310">
                  <c:v>16.467421650659119</c:v>
                </c:pt>
                <c:pt idx="311">
                  <c:v>14.679326610658951</c:v>
                </c:pt>
                <c:pt idx="312">
                  <c:v>13.579745850659098</c:v>
                </c:pt>
                <c:pt idx="313">
                  <c:v>13.283782713487129</c:v>
                </c:pt>
                <c:pt idx="314">
                  <c:v>12.693067430658868</c:v>
                </c:pt>
                <c:pt idx="315">
                  <c:v>4.9863282023979014</c:v>
                </c:pt>
                <c:pt idx="316">
                  <c:v>2.8099072906590132</c:v>
                </c:pt>
                <c:pt idx="317">
                  <c:v>-1.4348770493410541</c:v>
                </c:pt>
                <c:pt idx="318">
                  <c:v>-3.8559583293409063</c:v>
                </c:pt>
                <c:pt idx="319">
                  <c:v>-7.2954091929968872</c:v>
                </c:pt>
                <c:pt idx="320">
                  <c:v>-10.180510739341159</c:v>
                </c:pt>
                <c:pt idx="321">
                  <c:v>-11.709584917167199</c:v>
                </c:pt>
                <c:pt idx="322">
                  <c:v>-13.679274569341104</c:v>
                </c:pt>
                <c:pt idx="323">
                  <c:v>-13.725120699341034</c:v>
                </c:pt>
                <c:pt idx="324">
                  <c:v>-13.903782639341038</c:v>
                </c:pt>
                <c:pt idx="325">
                  <c:v>-13.752950140769569</c:v>
                </c:pt>
                <c:pt idx="326">
                  <c:v>-13.642998199341065</c:v>
                </c:pt>
                <c:pt idx="327">
                  <c:v>-13.05936211934112</c:v>
                </c:pt>
                <c:pt idx="328">
                  <c:v>-12.877524369341135</c:v>
                </c:pt>
                <c:pt idx="329">
                  <c:v>-12.966939629947284</c:v>
                </c:pt>
                <c:pt idx="330">
                  <c:v>-12.918620728432028</c:v>
                </c:pt>
                <c:pt idx="331">
                  <c:v>-10.166383173507796</c:v>
                </c:pt>
                <c:pt idx="332">
                  <c:v>-9.4672815293411503</c:v>
                </c:pt>
                <c:pt idx="333">
                  <c:v>-8.964447149341126</c:v>
                </c:pt>
                <c:pt idx="334">
                  <c:v>-8.3725387323846476</c:v>
                </c:pt>
                <c:pt idx="335">
                  <c:v>-8.3848425693412363</c:v>
                </c:pt>
                <c:pt idx="336">
                  <c:v>-8.6759922360077759</c:v>
                </c:pt>
                <c:pt idx="337">
                  <c:v>-8.987709513002974</c:v>
                </c:pt>
                <c:pt idx="338">
                  <c:v>-8.7392210093410618</c:v>
                </c:pt>
                <c:pt idx="339">
                  <c:v>-8.4397186352751135</c:v>
                </c:pt>
                <c:pt idx="340">
                  <c:v>-7.9299480293411495</c:v>
                </c:pt>
                <c:pt idx="341">
                  <c:v>-7.2524071793411053</c:v>
                </c:pt>
                <c:pt idx="342">
                  <c:v>-7.0389943593412445</c:v>
                </c:pt>
                <c:pt idx="343">
                  <c:v>-6.7597626883887489</c:v>
                </c:pt>
                <c:pt idx="344">
                  <c:v>-6.0274243526743998</c:v>
                </c:pt>
                <c:pt idx="345">
                  <c:v>-5.7832114693412535</c:v>
                </c:pt>
                <c:pt idx="346">
                  <c:v>-5.6649459893410192</c:v>
                </c:pt>
                <c:pt idx="347">
                  <c:v>-5.7144882993411965</c:v>
                </c:pt>
                <c:pt idx="348">
                  <c:v>-5.6915145895432442</c:v>
                </c:pt>
                <c:pt idx="349">
                  <c:v>-5.4784233715389394</c:v>
                </c:pt>
                <c:pt idx="350">
                  <c:v>-6.1134738061832063</c:v>
                </c:pt>
                <c:pt idx="351">
                  <c:v>-6.1911302393411045</c:v>
                </c:pt>
                <c:pt idx="352">
                  <c:v>-6.208483189341111</c:v>
                </c:pt>
                <c:pt idx="353">
                  <c:v>-6.2456042793409789</c:v>
                </c:pt>
                <c:pt idx="354">
                  <c:v>-6.4193797193410695</c:v>
                </c:pt>
                <c:pt idx="355">
                  <c:v>-6.6795215387288778</c:v>
                </c:pt>
                <c:pt idx="356">
                  <c:v>-6.9806741793410083</c:v>
                </c:pt>
                <c:pt idx="357">
                  <c:v>-7.4391315593412202</c:v>
                </c:pt>
                <c:pt idx="358">
                  <c:v>-7.7424765693411217</c:v>
                </c:pt>
                <c:pt idx="359">
                  <c:v>-11.167044569341133</c:v>
                </c:pt>
                <c:pt idx="360">
                  <c:v>-11.757967169341068</c:v>
                </c:pt>
                <c:pt idx="361">
                  <c:v>-12.722350419341215</c:v>
                </c:pt>
                <c:pt idx="362">
                  <c:v>-13.073974761260217</c:v>
                </c:pt>
                <c:pt idx="363">
                  <c:v>-12.846648279341245</c:v>
                </c:pt>
                <c:pt idx="364">
                  <c:v>-12.658953979341149</c:v>
                </c:pt>
                <c:pt idx="365">
                  <c:v>-12.508176580093728</c:v>
                </c:pt>
                <c:pt idx="366">
                  <c:v>-12.964263741754918</c:v>
                </c:pt>
                <c:pt idx="367">
                  <c:v>-12.858900712198306</c:v>
                </c:pt>
                <c:pt idx="368">
                  <c:v>-12.588735329340995</c:v>
                </c:pt>
                <c:pt idx="369">
                  <c:v>-12.441536069341073</c:v>
                </c:pt>
                <c:pt idx="370">
                  <c:v>-12.279116709341153</c:v>
                </c:pt>
                <c:pt idx="371">
                  <c:v>-12.180576129341006</c:v>
                </c:pt>
                <c:pt idx="372">
                  <c:v>-12.129160569341082</c:v>
                </c:pt>
                <c:pt idx="373">
                  <c:v>-10.521407692148134</c:v>
                </c:pt>
                <c:pt idx="374">
                  <c:v>-9.6624083893410138</c:v>
                </c:pt>
                <c:pt idx="375">
                  <c:v>-8.8662251793409865</c:v>
                </c:pt>
                <c:pt idx="376">
                  <c:v>-8.2679601093410184</c:v>
                </c:pt>
                <c:pt idx="377">
                  <c:v>-7.5449733493411486</c:v>
                </c:pt>
                <c:pt idx="378">
                  <c:v>-7.1479256893411787</c:v>
                </c:pt>
                <c:pt idx="379">
                  <c:v>-6.8678449693410615</c:v>
                </c:pt>
                <c:pt idx="380">
                  <c:v>-4.8964440815362877</c:v>
                </c:pt>
                <c:pt idx="381">
                  <c:v>-4.3547834393410056</c:v>
                </c:pt>
                <c:pt idx="382">
                  <c:v>-3.6112156393409967</c:v>
                </c:pt>
                <c:pt idx="383">
                  <c:v>-2.9315524693410833</c:v>
                </c:pt>
                <c:pt idx="384">
                  <c:v>-2.5953349293410497</c:v>
                </c:pt>
                <c:pt idx="385">
                  <c:v>-2.706438337762151</c:v>
                </c:pt>
                <c:pt idx="386">
                  <c:v>-3.3010743716666582</c:v>
                </c:pt>
                <c:pt idx="387">
                  <c:v>-4.1239896050553977</c:v>
                </c:pt>
                <c:pt idx="388">
                  <c:v>-4.3431327493410095</c:v>
                </c:pt>
                <c:pt idx="389">
                  <c:v>-4.1207447393410899</c:v>
                </c:pt>
                <c:pt idx="390">
                  <c:v>-3.8798418727117641</c:v>
                </c:pt>
                <c:pt idx="391">
                  <c:v>-4.134570299341064</c:v>
                </c:pt>
                <c:pt idx="392">
                  <c:v>-4.5508665893411564</c:v>
                </c:pt>
                <c:pt idx="393">
                  <c:v>-4.6088111293410901</c:v>
                </c:pt>
                <c:pt idx="394">
                  <c:v>-4.569084569341098</c:v>
                </c:pt>
                <c:pt idx="395">
                  <c:v>-5.6508029026743714</c:v>
                </c:pt>
                <c:pt idx="396">
                  <c:v>-5.7826985693410222</c:v>
                </c:pt>
                <c:pt idx="397">
                  <c:v>-5.5382775693412469</c:v>
                </c:pt>
                <c:pt idx="398">
                  <c:v>-4.4002924193410582</c:v>
                </c:pt>
                <c:pt idx="399">
                  <c:v>-4.3821040993410474</c:v>
                </c:pt>
                <c:pt idx="400">
                  <c:v>-4.3986532993409782</c:v>
                </c:pt>
                <c:pt idx="401">
                  <c:v>-4.4361932593411693</c:v>
                </c:pt>
                <c:pt idx="402">
                  <c:v>-4.3270735446497479</c:v>
                </c:pt>
                <c:pt idx="403">
                  <c:v>-4.0710987057047161</c:v>
                </c:pt>
                <c:pt idx="404">
                  <c:v>-5.1592574377623084</c:v>
                </c:pt>
                <c:pt idx="405">
                  <c:v>-5.3654673993411297</c:v>
                </c:pt>
                <c:pt idx="406">
                  <c:v>-6.026804949341054</c:v>
                </c:pt>
                <c:pt idx="407">
                  <c:v>-7.0765270293409674</c:v>
                </c:pt>
                <c:pt idx="408">
                  <c:v>-7.9881042884422158</c:v>
                </c:pt>
                <c:pt idx="409">
                  <c:v>-8.0148434693411019</c:v>
                </c:pt>
                <c:pt idx="410">
                  <c:v>-8.0673890193411104</c:v>
                </c:pt>
                <c:pt idx="411">
                  <c:v>-11.652410338571856</c:v>
                </c:pt>
                <c:pt idx="412">
                  <c:v>-11.169311689341143</c:v>
                </c:pt>
                <c:pt idx="413">
                  <c:v>-10.469966269341104</c:v>
                </c:pt>
                <c:pt idx="414">
                  <c:v>-10.148172700654293</c:v>
                </c:pt>
                <c:pt idx="415">
                  <c:v>-10.019619669340916</c:v>
                </c:pt>
                <c:pt idx="416">
                  <c:v>-9.9824575393410626</c:v>
                </c:pt>
                <c:pt idx="417">
                  <c:v>-9.9221993593410112</c:v>
                </c:pt>
                <c:pt idx="418">
                  <c:v>-9.6772519278316018</c:v>
                </c:pt>
                <c:pt idx="419">
                  <c:v>-8.4118743485617813</c:v>
                </c:pt>
                <c:pt idx="420">
                  <c:v>-7.9818370276744588</c:v>
                </c:pt>
                <c:pt idx="421">
                  <c:v>-7.6122758093409963</c:v>
                </c:pt>
                <c:pt idx="422">
                  <c:v>-7.0620236793411237</c:v>
                </c:pt>
                <c:pt idx="423">
                  <c:v>-6.7495615993410087</c:v>
                </c:pt>
                <c:pt idx="424">
                  <c:v>-6.637004943078507</c:v>
                </c:pt>
                <c:pt idx="425">
                  <c:v>-6.6259514393411205</c:v>
                </c:pt>
                <c:pt idx="426">
                  <c:v>-6.4959564360077859</c:v>
                </c:pt>
                <c:pt idx="427">
                  <c:v>-5.0868467198787783</c:v>
                </c:pt>
                <c:pt idx="428">
                  <c:v>-4.3596049093411304</c:v>
                </c:pt>
                <c:pt idx="429">
                  <c:v>-3.6214482993411963</c:v>
                </c:pt>
                <c:pt idx="430">
                  <c:v>-3.3282459329774237</c:v>
                </c:pt>
                <c:pt idx="431">
                  <c:v>-2.9066209293410301</c:v>
                </c:pt>
                <c:pt idx="432">
                  <c:v>-2.6793227193412581</c:v>
                </c:pt>
                <c:pt idx="433">
                  <c:v>-2.8814398193411388</c:v>
                </c:pt>
                <c:pt idx="434">
                  <c:v>-4.6834957798675276</c:v>
                </c:pt>
                <c:pt idx="435">
                  <c:v>-5.4034283976240296</c:v>
                </c:pt>
                <c:pt idx="436">
                  <c:v>-5.9970112693411419</c:v>
                </c:pt>
                <c:pt idx="437">
                  <c:v>-6.2855582193410395</c:v>
                </c:pt>
                <c:pt idx="438">
                  <c:v>-6.667933973381448</c:v>
                </c:pt>
                <c:pt idx="439">
                  <c:v>-6.8080582893411332</c:v>
                </c:pt>
                <c:pt idx="440">
                  <c:v>-6.8281332966137978</c:v>
                </c:pt>
                <c:pt idx="441">
                  <c:v>-6.82389331934111</c:v>
                </c:pt>
                <c:pt idx="442">
                  <c:v>-6.3201363084715156</c:v>
                </c:pt>
                <c:pt idx="443">
                  <c:v>-6.2197247093411514</c:v>
                </c:pt>
                <c:pt idx="444">
                  <c:v>-5.0372942293411427</c:v>
                </c:pt>
                <c:pt idx="445">
                  <c:v>-4.4522513093410794</c:v>
                </c:pt>
                <c:pt idx="446">
                  <c:v>-4.6130954366881394</c:v>
                </c:pt>
                <c:pt idx="447">
                  <c:v>-4.8040477093411198</c:v>
                </c:pt>
                <c:pt idx="448">
                  <c:v>-4.8560880793411201</c:v>
                </c:pt>
                <c:pt idx="449">
                  <c:v>-4.6222094093410817</c:v>
                </c:pt>
                <c:pt idx="450">
                  <c:v>-4.4947045693411081</c:v>
                </c:pt>
                <c:pt idx="451">
                  <c:v>-3.5535444693411047</c:v>
                </c:pt>
                <c:pt idx="452">
                  <c:v>-3.4795133067148205</c:v>
                </c:pt>
                <c:pt idx="453">
                  <c:v>-3.2770723018991808</c:v>
                </c:pt>
                <c:pt idx="454">
                  <c:v>-2.9872493393409907</c:v>
                </c:pt>
                <c:pt idx="455">
                  <c:v>-2.7284222593410883</c:v>
                </c:pt>
                <c:pt idx="456">
                  <c:v>-2.4554038393409874</c:v>
                </c:pt>
                <c:pt idx="457">
                  <c:v>-2.163510249341174</c:v>
                </c:pt>
                <c:pt idx="458">
                  <c:v>-1.9185945693411104</c:v>
                </c:pt>
                <c:pt idx="459">
                  <c:v>-1.8151259823845858</c:v>
                </c:pt>
                <c:pt idx="460">
                  <c:v>-2.6819535593411392</c:v>
                </c:pt>
                <c:pt idx="461">
                  <c:v>-3.8401533793411597</c:v>
                </c:pt>
                <c:pt idx="462">
                  <c:v>-4.0198436393411487</c:v>
                </c:pt>
                <c:pt idx="463">
                  <c:v>-4.7225360293411693</c:v>
                </c:pt>
                <c:pt idx="464">
                  <c:v>-5.1636152210264434</c:v>
                </c:pt>
                <c:pt idx="465">
                  <c:v>-5.4806300793411271</c:v>
                </c:pt>
                <c:pt idx="466">
                  <c:v>-5.7831596993410983</c:v>
                </c:pt>
                <c:pt idx="467">
                  <c:v>-6.0107113147956426</c:v>
                </c:pt>
                <c:pt idx="468">
                  <c:v>-8.0417345693410596</c:v>
                </c:pt>
                <c:pt idx="469">
                  <c:v>-8.4260359502934534</c:v>
                </c:pt>
                <c:pt idx="470">
                  <c:v>-9.2016499193410688</c:v>
                </c:pt>
                <c:pt idx="471">
                  <c:v>-9.3984928319672978</c:v>
                </c:pt>
                <c:pt idx="472">
                  <c:v>-9.543002239341039</c:v>
                </c:pt>
                <c:pt idx="473">
                  <c:v>-9.4565742293410064</c:v>
                </c:pt>
                <c:pt idx="474">
                  <c:v>-9.4490441795106648</c:v>
                </c:pt>
                <c:pt idx="475">
                  <c:v>-9.3472984235078052</c:v>
                </c:pt>
                <c:pt idx="476">
                  <c:v>-9.3034558693411391</c:v>
                </c:pt>
                <c:pt idx="477">
                  <c:v>-9.1792357693411475</c:v>
                </c:pt>
                <c:pt idx="478">
                  <c:v>-9.1326016893412856</c:v>
                </c:pt>
                <c:pt idx="479">
                  <c:v>-9.0876235489330099</c:v>
                </c:pt>
                <c:pt idx="480">
                  <c:v>-9.1484159979124939</c:v>
                </c:pt>
                <c:pt idx="481">
                  <c:v>-8.0200041281645849</c:v>
                </c:pt>
                <c:pt idx="482">
                  <c:v>-7.6265013393409866</c:v>
                </c:pt>
                <c:pt idx="483">
                  <c:v>-7.6886765393410013</c:v>
                </c:pt>
                <c:pt idx="484">
                  <c:v>-8.0336222593412039</c:v>
                </c:pt>
                <c:pt idx="485">
                  <c:v>-7.8193103509504009</c:v>
                </c:pt>
                <c:pt idx="486">
                  <c:v>-7.6960145393411192</c:v>
                </c:pt>
                <c:pt idx="487">
                  <c:v>-7.6695076593410061</c:v>
                </c:pt>
                <c:pt idx="488">
                  <c:v>-7.5270229655674949</c:v>
                </c:pt>
                <c:pt idx="489">
                  <c:v>-6.5001292836267774</c:v>
                </c:pt>
                <c:pt idx="490">
                  <c:v>-6.2715836621245291</c:v>
                </c:pt>
                <c:pt idx="491">
                  <c:v>-5.9412337993410942</c:v>
                </c:pt>
                <c:pt idx="492">
                  <c:v>-5.4355486693410882</c:v>
                </c:pt>
                <c:pt idx="493">
                  <c:v>-4.8106660593411164</c:v>
                </c:pt>
                <c:pt idx="494">
                  <c:v>-4.4788233572198104</c:v>
                </c:pt>
                <c:pt idx="495">
                  <c:v>-3.4865695893411006</c:v>
                </c:pt>
                <c:pt idx="496">
                  <c:v>-2.9055453693411124</c:v>
                </c:pt>
                <c:pt idx="497">
                  <c:v>-0.2266143237270484</c:v>
                </c:pt>
                <c:pt idx="498">
                  <c:v>0.3890973306588138</c:v>
                </c:pt>
                <c:pt idx="499">
                  <c:v>1.051144320658864</c:v>
                </c:pt>
                <c:pt idx="500">
                  <c:v>1.4686662528810637</c:v>
                </c:pt>
                <c:pt idx="501">
                  <c:v>1.5403648106588577</c:v>
                </c:pt>
                <c:pt idx="502">
                  <c:v>1.3472017306588384</c:v>
                </c:pt>
                <c:pt idx="503">
                  <c:v>1.0967194206588862</c:v>
                </c:pt>
                <c:pt idx="504">
                  <c:v>1.0599034306588919</c:v>
                </c:pt>
                <c:pt idx="505">
                  <c:v>2.1323865441530646E-2</c:v>
                </c:pt>
                <c:pt idx="506">
                  <c:v>-0.40527094689213072</c:v>
                </c:pt>
                <c:pt idx="507">
                  <c:v>-1.1216867593411877</c:v>
                </c:pt>
                <c:pt idx="508">
                  <c:v>-1.4716314893409781</c:v>
                </c:pt>
                <c:pt idx="509">
                  <c:v>-1.4700727293410984</c:v>
                </c:pt>
                <c:pt idx="510">
                  <c:v>-1.496930468217442</c:v>
                </c:pt>
                <c:pt idx="511">
                  <c:v>-1.8397957293409917</c:v>
                </c:pt>
                <c:pt idx="512">
                  <c:v>-2.4630077867325202</c:v>
                </c:pt>
                <c:pt idx="513">
                  <c:v>-4.6529745693411497</c:v>
                </c:pt>
                <c:pt idx="514">
                  <c:v>-4.9126443093410188</c:v>
                </c:pt>
                <c:pt idx="515">
                  <c:v>-5.1929287047577048</c:v>
                </c:pt>
                <c:pt idx="516">
                  <c:v>-5.2874802966138361</c:v>
                </c:pt>
                <c:pt idx="517">
                  <c:v>-5.2758354293411998</c:v>
                </c:pt>
                <c:pt idx="518">
                  <c:v>-4.7819592193411058</c:v>
                </c:pt>
                <c:pt idx="519">
                  <c:v>-4.4070908693411042</c:v>
                </c:pt>
                <c:pt idx="520">
                  <c:v>-4.2689824162797807</c:v>
                </c:pt>
                <c:pt idx="521">
                  <c:v>-4.1421445693410952</c:v>
                </c:pt>
                <c:pt idx="522">
                  <c:v>-3.4826165193411205</c:v>
                </c:pt>
                <c:pt idx="523">
                  <c:v>-2.9926849193412144</c:v>
                </c:pt>
                <c:pt idx="524">
                  <c:v>-2.3560008493411422</c:v>
                </c:pt>
                <c:pt idx="525">
                  <c:v>-1.9770161754016589</c:v>
                </c:pt>
                <c:pt idx="526">
                  <c:v>-1.4373611019498038</c:v>
                </c:pt>
                <c:pt idx="527">
                  <c:v>-0.92966687934099923</c:v>
                </c:pt>
                <c:pt idx="528">
                  <c:v>-0.53575035934110815</c:v>
                </c:pt>
                <c:pt idx="529">
                  <c:v>-0.1069977793410857</c:v>
                </c:pt>
                <c:pt idx="530">
                  <c:v>0.10027611815888807</c:v>
                </c:pt>
                <c:pt idx="531">
                  <c:v>1.5344654306589121</c:v>
                </c:pt>
                <c:pt idx="532">
                  <c:v>1.6709658806590539</c:v>
                </c:pt>
                <c:pt idx="533">
                  <c:v>1.9193340606588265</c:v>
                </c:pt>
                <c:pt idx="534">
                  <c:v>2.1864058506587289</c:v>
                </c:pt>
                <c:pt idx="535">
                  <c:v>2.4780830906589837</c:v>
                </c:pt>
                <c:pt idx="536">
                  <c:v>2.6143903498508374</c:v>
                </c:pt>
                <c:pt idx="537">
                  <c:v>2.3853605906587907</c:v>
                </c:pt>
                <c:pt idx="538">
                  <c:v>1.8965386806589919</c:v>
                </c:pt>
                <c:pt idx="539">
                  <c:v>-2.564915647772481</c:v>
                </c:pt>
                <c:pt idx="540">
                  <c:v>-3.6567677121982878</c:v>
                </c:pt>
                <c:pt idx="541">
                  <c:v>-4.4843461493411088</c:v>
                </c:pt>
                <c:pt idx="542">
                  <c:v>-5.0995557993410188</c:v>
                </c:pt>
                <c:pt idx="543">
                  <c:v>-5.7664740493411841</c:v>
                </c:pt>
                <c:pt idx="544">
                  <c:v>-6.9222446501492243</c:v>
                </c:pt>
                <c:pt idx="545">
                  <c:v>-8.2455925793411531</c:v>
                </c:pt>
                <c:pt idx="546">
                  <c:v>-9.1007720915632291</c:v>
                </c:pt>
                <c:pt idx="547">
                  <c:v>-12.078525208229976</c:v>
                </c:pt>
                <c:pt idx="548">
                  <c:v>-12.286020446892049</c:v>
                </c:pt>
                <c:pt idx="549">
                  <c:v>-12.651713029341121</c:v>
                </c:pt>
                <c:pt idx="550">
                  <c:v>-12.970378419341101</c:v>
                </c:pt>
                <c:pt idx="551">
                  <c:v>-12.935292819341122</c:v>
                </c:pt>
                <c:pt idx="552">
                  <c:v>-12.754462468330999</c:v>
                </c:pt>
                <c:pt idx="553">
                  <c:v>-12.772648069341187</c:v>
                </c:pt>
                <c:pt idx="554">
                  <c:v>-12.736410129341023</c:v>
                </c:pt>
                <c:pt idx="555">
                  <c:v>-12.630142669341097</c:v>
                </c:pt>
                <c:pt idx="556">
                  <c:v>-12.023429107802656</c:v>
                </c:pt>
                <c:pt idx="557">
                  <c:v>-11.759499028524889</c:v>
                </c:pt>
                <c:pt idx="558">
                  <c:v>-11.066415639341134</c:v>
                </c:pt>
                <c:pt idx="559">
                  <c:v>-10.696255499341092</c:v>
                </c:pt>
                <c:pt idx="560">
                  <c:v>-10.479060229341133</c:v>
                </c:pt>
                <c:pt idx="561">
                  <c:v>-10.202529344851328</c:v>
                </c:pt>
                <c:pt idx="562">
                  <c:v>-10.110121309341149</c:v>
                </c:pt>
                <c:pt idx="563">
                  <c:v>-9.9791468440662854</c:v>
                </c:pt>
                <c:pt idx="564">
                  <c:v>-7.0939924602501492</c:v>
                </c:pt>
                <c:pt idx="565">
                  <c:v>-6.4061102193410715</c:v>
                </c:pt>
                <c:pt idx="566">
                  <c:v>-5.9241415285247845</c:v>
                </c:pt>
                <c:pt idx="567">
                  <c:v>-5.2020483093411105</c:v>
                </c:pt>
                <c:pt idx="568">
                  <c:v>-3.6579663393409589</c:v>
                </c:pt>
                <c:pt idx="569">
                  <c:v>-2.8908754293411483</c:v>
                </c:pt>
                <c:pt idx="570">
                  <c:v>-1.9818309979126099</c:v>
                </c:pt>
                <c:pt idx="571">
                  <c:v>-1.2224637793410125</c:v>
                </c:pt>
                <c:pt idx="572">
                  <c:v>-0.85731788818178245</c:v>
                </c:pt>
                <c:pt idx="573">
                  <c:v>-0.18415906934117743</c:v>
                </c:pt>
                <c:pt idx="574">
                  <c:v>-0.35324031934108291</c:v>
                </c:pt>
                <c:pt idx="575">
                  <c:v>-0.15905689934109551</c:v>
                </c:pt>
                <c:pt idx="576">
                  <c:v>0.24980936247699514</c:v>
                </c:pt>
                <c:pt idx="577">
                  <c:v>1.1002505706588019</c:v>
                </c:pt>
                <c:pt idx="578">
                  <c:v>1.5892009906590658</c:v>
                </c:pt>
                <c:pt idx="579">
                  <c:v>1.664084720658821</c:v>
                </c:pt>
                <c:pt idx="580">
                  <c:v>1.7843554306588922</c:v>
                </c:pt>
                <c:pt idx="581">
                  <c:v>2.9171312201326192</c:v>
                </c:pt>
                <c:pt idx="582">
                  <c:v>3.2342525306588774</c:v>
                </c:pt>
                <c:pt idx="583">
                  <c:v>3.5029273694343885</c:v>
                </c:pt>
                <c:pt idx="584">
                  <c:v>3.6949055706588325</c:v>
                </c:pt>
                <c:pt idx="585">
                  <c:v>3.9142124806589456</c:v>
                </c:pt>
                <c:pt idx="586">
                  <c:v>4.2309403506589103</c:v>
                </c:pt>
                <c:pt idx="587">
                  <c:v>4.4956194606588582</c:v>
                </c:pt>
                <c:pt idx="588">
                  <c:v>4.4871867639923408</c:v>
                </c:pt>
                <c:pt idx="589">
                  <c:v>4.4275575010814485</c:v>
                </c:pt>
                <c:pt idx="590">
                  <c:v>4.7059182836000986</c:v>
                </c:pt>
                <c:pt idx="591">
                  <c:v>4.8422228406588772</c:v>
                </c:pt>
                <c:pt idx="592">
                  <c:v>5.0868198106588673</c:v>
                </c:pt>
                <c:pt idx="593">
                  <c:v>5.205841840658934</c:v>
                </c:pt>
                <c:pt idx="594">
                  <c:v>5.2446186449446248</c:v>
                </c:pt>
                <c:pt idx="595">
                  <c:v>5.2762274306589934</c:v>
                </c:pt>
                <c:pt idx="596">
                  <c:v>5.2387524084366976</c:v>
                </c:pt>
                <c:pt idx="597">
                  <c:v>3.6068716306589437</c:v>
                </c:pt>
                <c:pt idx="598">
                  <c:v>3.0173455417699993</c:v>
                </c:pt>
                <c:pt idx="599">
                  <c:v>1.9835956406588053</c:v>
                </c:pt>
                <c:pt idx="600">
                  <c:v>0.9253445020874127</c:v>
                </c:pt>
                <c:pt idx="601">
                  <c:v>0.33183693065895187</c:v>
                </c:pt>
                <c:pt idx="602">
                  <c:v>1.4660170659027482E-2</c:v>
                </c:pt>
                <c:pt idx="603">
                  <c:v>-0.21514087934113491</c:v>
                </c:pt>
                <c:pt idx="604">
                  <c:v>-0.51967408934106629</c:v>
                </c:pt>
                <c:pt idx="605">
                  <c:v>-0.79955123600777289</c:v>
                </c:pt>
                <c:pt idx="606">
                  <c:v>-1.9350730350946179</c:v>
                </c:pt>
                <c:pt idx="607">
                  <c:v>-2.2007906093410989</c:v>
                </c:pt>
                <c:pt idx="608">
                  <c:v>-2.1333036693411742</c:v>
                </c:pt>
                <c:pt idx="609">
                  <c:v>-2.0395338793410502</c:v>
                </c:pt>
                <c:pt idx="610">
                  <c:v>-2.0305490893410072</c:v>
                </c:pt>
                <c:pt idx="611">
                  <c:v>-2.1361925493410752</c:v>
                </c:pt>
                <c:pt idx="612">
                  <c:v>-2.714203239553953</c:v>
                </c:pt>
                <c:pt idx="613">
                  <c:v>-5.3335978308795102</c:v>
                </c:pt>
                <c:pt idx="614">
                  <c:v>-5.5889590393411774</c:v>
                </c:pt>
                <c:pt idx="615">
                  <c:v>-5.8252585793409937</c:v>
                </c:pt>
                <c:pt idx="616">
                  <c:v>-6.0156180493410565</c:v>
                </c:pt>
                <c:pt idx="617">
                  <c:v>-6.2542603093410367</c:v>
                </c:pt>
                <c:pt idx="618">
                  <c:v>-6.3942220591370358</c:v>
                </c:pt>
                <c:pt idx="619">
                  <c:v>-6.2330441893411459</c:v>
                </c:pt>
                <c:pt idx="620">
                  <c:v>-6.0422656780368271</c:v>
                </c:pt>
                <c:pt idx="621">
                  <c:v>-4.5094145693411605</c:v>
                </c:pt>
                <c:pt idx="622">
                  <c:v>-4.1555612193410365</c:v>
                </c:pt>
                <c:pt idx="623">
                  <c:v>-3.7353228993411847</c:v>
                </c:pt>
                <c:pt idx="624">
                  <c:v>-3.4466961101573332</c:v>
                </c:pt>
                <c:pt idx="625">
                  <c:v>-3.2653865693410902</c:v>
                </c:pt>
                <c:pt idx="626">
                  <c:v>-3.3426480993411172</c:v>
                </c:pt>
                <c:pt idx="627">
                  <c:v>-3.5613937393411419</c:v>
                </c:pt>
                <c:pt idx="628">
                  <c:v>-3.6573852393409974</c:v>
                </c:pt>
                <c:pt idx="629">
                  <c:v>-3.697520458229961</c:v>
                </c:pt>
                <c:pt idx="630">
                  <c:v>-4.7720113723714501</c:v>
                </c:pt>
                <c:pt idx="631">
                  <c:v>-5.0661010993411404</c:v>
                </c:pt>
                <c:pt idx="632">
                  <c:v>-5.5110974793410463</c:v>
                </c:pt>
                <c:pt idx="633">
                  <c:v>-5.8240151893411385</c:v>
                </c:pt>
                <c:pt idx="634">
                  <c:v>-6.2831936693410029</c:v>
                </c:pt>
                <c:pt idx="635">
                  <c:v>-6.6265486326320664</c:v>
                </c:pt>
                <c:pt idx="636">
                  <c:v>-7.1561212121982702</c:v>
                </c:pt>
                <c:pt idx="637">
                  <c:v>-7.3846445693410612</c:v>
                </c:pt>
                <c:pt idx="638">
                  <c:v>-7.5716133993409489</c:v>
                </c:pt>
                <c:pt idx="639">
                  <c:v>-7.7825750893410515</c:v>
                </c:pt>
                <c:pt idx="640">
                  <c:v>-7.9780371993412462</c:v>
                </c:pt>
                <c:pt idx="641">
                  <c:v>-8.0000475489329848</c:v>
                </c:pt>
                <c:pt idx="642">
                  <c:v>-8.2075301893409716</c:v>
                </c:pt>
                <c:pt idx="643">
                  <c:v>-8.4020243293410743</c:v>
                </c:pt>
                <c:pt idx="644">
                  <c:v>-8.494055489341104</c:v>
                </c:pt>
                <c:pt idx="645">
                  <c:v>-8.4226945693411359</c:v>
                </c:pt>
                <c:pt idx="646">
                  <c:v>-6.9251045308795645</c:v>
                </c:pt>
                <c:pt idx="647">
                  <c:v>-6.4820424704401081</c:v>
                </c:pt>
                <c:pt idx="648">
                  <c:v>-5.9050352291348958</c:v>
                </c:pt>
                <c:pt idx="649">
                  <c:v>-5.7790775893411013</c:v>
                </c:pt>
                <c:pt idx="650">
                  <c:v>-5.6654778793410667</c:v>
                </c:pt>
                <c:pt idx="651">
                  <c:v>-5.6863037511591887</c:v>
                </c:pt>
                <c:pt idx="652">
                  <c:v>-5.6057478793410933</c:v>
                </c:pt>
                <c:pt idx="653">
                  <c:v>-5.5828871305655934</c:v>
                </c:pt>
                <c:pt idx="654">
                  <c:v>-5.4735545693411041</c:v>
                </c:pt>
                <c:pt idx="655">
                  <c:v>-4.1561931547069406</c:v>
                </c:pt>
                <c:pt idx="656">
                  <c:v>-4.2311405493410632</c:v>
                </c:pt>
                <c:pt idx="657">
                  <c:v>-4.373878299340987</c:v>
                </c:pt>
                <c:pt idx="658">
                  <c:v>-4.4893381993411232</c:v>
                </c:pt>
                <c:pt idx="659">
                  <c:v>-4.6138211345584903</c:v>
                </c:pt>
                <c:pt idx="660">
                  <c:v>-4.638228101949867</c:v>
                </c:pt>
                <c:pt idx="661">
                  <c:v>-4.7842499393410964</c:v>
                </c:pt>
                <c:pt idx="662">
                  <c:v>-4.8593395693411026</c:v>
                </c:pt>
                <c:pt idx="663">
                  <c:v>-4.6689129264839249</c:v>
                </c:pt>
                <c:pt idx="664">
                  <c:v>-4.5800674693410031</c:v>
                </c:pt>
                <c:pt idx="665">
                  <c:v>-4.7079034693410762</c:v>
                </c:pt>
                <c:pt idx="666">
                  <c:v>-4.7478544162798482</c:v>
                </c:pt>
                <c:pt idx="667">
                  <c:v>-4.6020870793412136</c:v>
                </c:pt>
                <c:pt idx="668">
                  <c:v>-4.466538289341301</c:v>
                </c:pt>
                <c:pt idx="669">
                  <c:v>-4.4865650693410277</c:v>
                </c:pt>
                <c:pt idx="670">
                  <c:v>-4.5125172993409821</c:v>
                </c:pt>
                <c:pt idx="671">
                  <c:v>-4.5328147193411175</c:v>
                </c:pt>
                <c:pt idx="672">
                  <c:v>-4.7131874154949305</c:v>
                </c:pt>
                <c:pt idx="673">
                  <c:v>-4.8070829714029175</c:v>
                </c:pt>
                <c:pt idx="674">
                  <c:v>-5.0863377293411407</c:v>
                </c:pt>
                <c:pt idx="675">
                  <c:v>-5.3131636693410798</c:v>
                </c:pt>
                <c:pt idx="676">
                  <c:v>-5.4798568593411119</c:v>
                </c:pt>
                <c:pt idx="677">
                  <c:v>-5.6094672632186331</c:v>
                </c:pt>
                <c:pt idx="678">
                  <c:v>-5.7207519393411701</c:v>
                </c:pt>
                <c:pt idx="679">
                  <c:v>-5.7776210293411365</c:v>
                </c:pt>
                <c:pt idx="680">
                  <c:v>-5.7950796654949528</c:v>
                </c:pt>
                <c:pt idx="681">
                  <c:v>-6.1909898001102999</c:v>
                </c:pt>
                <c:pt idx="682">
                  <c:v>-6.4259754593411458</c:v>
                </c:pt>
                <c:pt idx="683">
                  <c:v>-6.6909238856676154</c:v>
                </c:pt>
                <c:pt idx="684">
                  <c:v>-6.9453728493410125</c:v>
                </c:pt>
                <c:pt idx="685">
                  <c:v>-7.1041908593410419</c:v>
                </c:pt>
                <c:pt idx="686">
                  <c:v>-7.1712270393411641</c:v>
                </c:pt>
                <c:pt idx="687">
                  <c:v>-7.1649049329774872</c:v>
                </c:pt>
                <c:pt idx="688">
                  <c:v>-6.7556505693410553</c:v>
                </c:pt>
                <c:pt idx="689">
                  <c:v>-6.5944819948729911</c:v>
                </c:pt>
                <c:pt idx="690">
                  <c:v>-6.4731852593409656</c:v>
                </c:pt>
                <c:pt idx="691">
                  <c:v>-6.4503712993411444</c:v>
                </c:pt>
                <c:pt idx="692">
                  <c:v>-6.4528983493410408</c:v>
                </c:pt>
                <c:pt idx="693">
                  <c:v>-6.4429753993410941</c:v>
                </c:pt>
                <c:pt idx="694">
                  <c:v>-6.4035755081165444</c:v>
                </c:pt>
                <c:pt idx="695">
                  <c:v>-6.3565349860077554</c:v>
                </c:pt>
                <c:pt idx="696">
                  <c:v>-6.0099815963681067</c:v>
                </c:pt>
                <c:pt idx="697">
                  <c:v>-5.7449820493410595</c:v>
                </c:pt>
                <c:pt idx="698">
                  <c:v>-4.9865341593410051</c:v>
                </c:pt>
                <c:pt idx="699">
                  <c:v>-4.5283086724338677</c:v>
                </c:pt>
                <c:pt idx="700">
                  <c:v>-4.0664704493411525</c:v>
                </c:pt>
                <c:pt idx="701">
                  <c:v>-3.7172284593411717</c:v>
                </c:pt>
                <c:pt idx="702">
                  <c:v>-3.4361829993412396</c:v>
                </c:pt>
                <c:pt idx="703">
                  <c:v>-3.233043839341093</c:v>
                </c:pt>
                <c:pt idx="704">
                  <c:v>-3.0468541568409222</c:v>
                </c:pt>
                <c:pt idx="705">
                  <c:v>-3.19705531934106</c:v>
                </c:pt>
                <c:pt idx="706">
                  <c:v>-3.3522524993411169</c:v>
                </c:pt>
                <c:pt idx="707">
                  <c:v>-3.5381132493411238</c:v>
                </c:pt>
                <c:pt idx="708">
                  <c:v>-3.7700336203614322</c:v>
                </c:pt>
                <c:pt idx="709">
                  <c:v>-3.9976300393411037</c:v>
                </c:pt>
                <c:pt idx="710">
                  <c:v>-4.2230405293410627</c:v>
                </c:pt>
                <c:pt idx="711">
                  <c:v>-4.3449770587027654</c:v>
                </c:pt>
                <c:pt idx="712">
                  <c:v>-4.0083681098816601</c:v>
                </c:pt>
                <c:pt idx="713">
                  <c:v>-3.7419030744956672</c:v>
                </c:pt>
                <c:pt idx="714">
                  <c:v>-3.2281250993410002</c:v>
                </c:pt>
                <c:pt idx="715">
                  <c:v>-2.9873730193411205</c:v>
                </c:pt>
                <c:pt idx="716">
                  <c:v>-3.3641054593411326</c:v>
                </c:pt>
                <c:pt idx="717">
                  <c:v>-3.3933146593411729</c:v>
                </c:pt>
                <c:pt idx="718">
                  <c:v>-3.265727008116643</c:v>
                </c:pt>
                <c:pt idx="719">
                  <c:v>-2.9539068693411248</c:v>
                </c:pt>
                <c:pt idx="720">
                  <c:v>-2.8561345693411377</c:v>
                </c:pt>
                <c:pt idx="721">
                  <c:v>-2.2332318907696882</c:v>
                </c:pt>
                <c:pt idx="722">
                  <c:v>-1.1841299493411275</c:v>
                </c:pt>
                <c:pt idx="723">
                  <c:v>1.0974996006588498</c:v>
                </c:pt>
                <c:pt idx="724">
                  <c:v>3.8869757367813236</c:v>
                </c:pt>
                <c:pt idx="725">
                  <c:v>6.0553424306587544</c:v>
                </c:pt>
                <c:pt idx="726">
                  <c:v>7.0095225106587815</c:v>
                </c:pt>
                <c:pt idx="727">
                  <c:v>8.0482710906588366</c:v>
                </c:pt>
                <c:pt idx="728">
                  <c:v>8.8635159706589715</c:v>
                </c:pt>
                <c:pt idx="729">
                  <c:v>9.1162841263109851</c:v>
                </c:pt>
                <c:pt idx="730">
                  <c:v>9.3426008152742721</c:v>
                </c:pt>
                <c:pt idx="731">
                  <c:v>10.624823993158879</c:v>
                </c:pt>
                <c:pt idx="732">
                  <c:v>10.474485550658931</c:v>
                </c:pt>
                <c:pt idx="733">
                  <c:v>10.272811580658939</c:v>
                </c:pt>
                <c:pt idx="734">
                  <c:v>10.314667358369736</c:v>
                </c:pt>
                <c:pt idx="735">
                  <c:v>10.702416791483746</c:v>
                </c:pt>
                <c:pt idx="736">
                  <c:v>10.586568985006664</c:v>
                </c:pt>
                <c:pt idx="737">
                  <c:v>5.5975814556589256</c:v>
                </c:pt>
                <c:pt idx="738">
                  <c:v>4.2103776706588008</c:v>
                </c:pt>
                <c:pt idx="739">
                  <c:v>2.976616389842504</c:v>
                </c:pt>
                <c:pt idx="740">
                  <c:v>1.5582915306589911</c:v>
                </c:pt>
                <c:pt idx="741">
                  <c:v>0.14507858065883283</c:v>
                </c:pt>
                <c:pt idx="742">
                  <c:v>-0.98380904934111868</c:v>
                </c:pt>
                <c:pt idx="743">
                  <c:v>-1.2814586893412501</c:v>
                </c:pt>
                <c:pt idx="744">
                  <c:v>-1.3788599095474017</c:v>
                </c:pt>
                <c:pt idx="745">
                  <c:v>-1.4315138193411059</c:v>
                </c:pt>
                <c:pt idx="746">
                  <c:v>0.52003850338613233</c:v>
                </c:pt>
                <c:pt idx="747">
                  <c:v>1.185329220658943</c:v>
                </c:pt>
                <c:pt idx="748">
                  <c:v>2.0749992906589512</c:v>
                </c:pt>
                <c:pt idx="749">
                  <c:v>2.5168738906588839</c:v>
                </c:pt>
                <c:pt idx="750">
                  <c:v>2.7978559406588479</c:v>
                </c:pt>
                <c:pt idx="751">
                  <c:v>2.8255838592303641</c:v>
                </c:pt>
                <c:pt idx="752">
                  <c:v>2.912119960658869</c:v>
                </c:pt>
                <c:pt idx="753">
                  <c:v>3.1229225306589825</c:v>
                </c:pt>
                <c:pt idx="754">
                  <c:v>3.3450053056588289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8.3682724609618582</c:v>
                </c:pt>
                <c:pt idx="764">
                  <c:v>8.3330273056589306</c:v>
                </c:pt>
                <c:pt idx="765">
                  <c:v>8.1719493706588189</c:v>
                </c:pt>
                <c:pt idx="766">
                  <c:v>8.1889877306588499</c:v>
                </c:pt>
                <c:pt idx="767">
                  <c:v>8.4130417906587809</c:v>
                </c:pt>
                <c:pt idx="768">
                  <c:v>8.4772146506589969</c:v>
                </c:pt>
                <c:pt idx="769">
                  <c:v>8.571954280658785</c:v>
                </c:pt>
                <c:pt idx="770">
                  <c:v>8.6492935685900214</c:v>
                </c:pt>
                <c:pt idx="771">
                  <c:v>8.1099103473255951</c:v>
                </c:pt>
                <c:pt idx="772">
                  <c:v>7.519069760658752</c:v>
                </c:pt>
                <c:pt idx="773">
                  <c:v>7.2808333606588462</c:v>
                </c:pt>
                <c:pt idx="774">
                  <c:v>7.1833265506589878</c:v>
                </c:pt>
                <c:pt idx="775">
                  <c:v>7.0732553706589272</c:v>
                </c:pt>
                <c:pt idx="776">
                  <c:v>7.0981215170786793</c:v>
                </c:pt>
                <c:pt idx="777">
                  <c:v>7.0418972006591094</c:v>
                </c:pt>
                <c:pt idx="778">
                  <c:v>7.4737072848254957</c:v>
                </c:pt>
                <c:pt idx="779">
                  <c:v>8.0901378253956864</c:v>
                </c:pt>
                <c:pt idx="780">
                  <c:v>7.8018475106587744</c:v>
                </c:pt>
                <c:pt idx="781">
                  <c:v>7.3322812206590964</c:v>
                </c:pt>
                <c:pt idx="782">
                  <c:v>6.7426091110713058</c:v>
                </c:pt>
                <c:pt idx="783">
                  <c:v>6.1397701906589379</c:v>
                </c:pt>
                <c:pt idx="784">
                  <c:v>5.6531171806589242</c:v>
                </c:pt>
                <c:pt idx="785">
                  <c:v>4.7666885806589505</c:v>
                </c:pt>
                <c:pt idx="786">
                  <c:v>3.9719126906589386</c:v>
                </c:pt>
                <c:pt idx="787">
                  <c:v>2.9292337044683592</c:v>
                </c:pt>
                <c:pt idx="788">
                  <c:v>0.66349135373580781</c:v>
                </c:pt>
                <c:pt idx="789">
                  <c:v>2.4496330658919884E-2</c:v>
                </c:pt>
                <c:pt idx="790">
                  <c:v>-0.94544201934114369</c:v>
                </c:pt>
                <c:pt idx="791">
                  <c:v>-1.7278624493410035</c:v>
                </c:pt>
                <c:pt idx="792">
                  <c:v>-2.1474201993410569</c:v>
                </c:pt>
                <c:pt idx="793">
                  <c:v>-2.5158830897493081</c:v>
                </c:pt>
                <c:pt idx="794">
                  <c:v>-3.0190110041237537</c:v>
                </c:pt>
                <c:pt idx="795">
                  <c:v>-2.8235640535515794</c:v>
                </c:pt>
                <c:pt idx="796">
                  <c:v>-2.4566599893410759</c:v>
                </c:pt>
                <c:pt idx="797">
                  <c:v>-2.296173179341082</c:v>
                </c:pt>
                <c:pt idx="798">
                  <c:v>-2.3309541893411696</c:v>
                </c:pt>
                <c:pt idx="799">
                  <c:v>-2.5100759301658382</c:v>
                </c:pt>
                <c:pt idx="800">
                  <c:v>-2.6720579793410044</c:v>
                </c:pt>
                <c:pt idx="801">
                  <c:v>-2.6482588954278867</c:v>
                </c:pt>
                <c:pt idx="802">
                  <c:v>-1.5712245558276972</c:v>
                </c:pt>
                <c:pt idx="803">
                  <c:v>-1.3561868493410294</c:v>
                </c:pt>
                <c:pt idx="804">
                  <c:v>-1.3158818652595414</c:v>
                </c:pt>
                <c:pt idx="805">
                  <c:v>-1.1555979193410626</c:v>
                </c:pt>
                <c:pt idx="806">
                  <c:v>-1.0524558093410699</c:v>
                </c:pt>
                <c:pt idx="807">
                  <c:v>-0.8926779993410463</c:v>
                </c:pt>
                <c:pt idx="808">
                  <c:v>-0.55301157934101752</c:v>
                </c:pt>
                <c:pt idx="809">
                  <c:v>-0.25094407449566347</c:v>
                </c:pt>
                <c:pt idx="810">
                  <c:v>3.2562930658926362E-2</c:v>
                </c:pt>
                <c:pt idx="811">
                  <c:v>1.7252454306588731</c:v>
                </c:pt>
                <c:pt idx="812">
                  <c:v>1.9197417506588437</c:v>
                </c:pt>
                <c:pt idx="813">
                  <c:v>2.1881711806589412</c:v>
                </c:pt>
                <c:pt idx="814">
                  <c:v>2.3068705306588537</c:v>
                </c:pt>
                <c:pt idx="815">
                  <c:v>2.5061786306589369</c:v>
                </c:pt>
                <c:pt idx="816">
                  <c:v>2.7157333894216729</c:v>
                </c:pt>
                <c:pt idx="817">
                  <c:v>3.0326672406589807</c:v>
                </c:pt>
                <c:pt idx="818">
                  <c:v>3.2351378806587689</c:v>
                </c:pt>
                <c:pt idx="819">
                  <c:v>3.4060496045719182</c:v>
                </c:pt>
                <c:pt idx="820">
                  <c:v>4.1473356632170617</c:v>
                </c:pt>
                <c:pt idx="821">
                  <c:v>4.2157663906589296</c:v>
                </c:pt>
                <c:pt idx="822">
                  <c:v>4.2907557806589693</c:v>
                </c:pt>
                <c:pt idx="823">
                  <c:v>4.3255976706587642</c:v>
                </c:pt>
                <c:pt idx="824">
                  <c:v>4.4561039606589787</c:v>
                </c:pt>
                <c:pt idx="825">
                  <c:v>4.6326129706587107</c:v>
                </c:pt>
                <c:pt idx="826">
                  <c:v>4.8696584106589853</c:v>
                </c:pt>
                <c:pt idx="827">
                  <c:v>4.9775481213806243</c:v>
                </c:pt>
                <c:pt idx="828">
                  <c:v>4.9650929306588978</c:v>
                </c:pt>
                <c:pt idx="829">
                  <c:v>5.1301037163731564</c:v>
                </c:pt>
                <c:pt idx="830">
                  <c:v>5.1854162806587549</c:v>
                </c:pt>
                <c:pt idx="831">
                  <c:v>5.1064394206589441</c:v>
                </c:pt>
                <c:pt idx="832">
                  <c:v>5.0184395806589635</c:v>
                </c:pt>
                <c:pt idx="833">
                  <c:v>4.9552058953053706</c:v>
                </c:pt>
                <c:pt idx="834">
                  <c:v>4.9087575633119664</c:v>
                </c:pt>
                <c:pt idx="835">
                  <c:v>4.8287770706588571</c:v>
                </c:pt>
                <c:pt idx="836">
                  <c:v>4.7139996006588953</c:v>
                </c:pt>
                <c:pt idx="837">
                  <c:v>4.6626735735160718</c:v>
                </c:pt>
                <c:pt idx="838">
                  <c:v>4.0907696109865981</c:v>
                </c:pt>
                <c:pt idx="839">
                  <c:v>3.8397032017432471</c:v>
                </c:pt>
                <c:pt idx="840">
                  <c:v>3.3259223123793475</c:v>
                </c:pt>
                <c:pt idx="841">
                  <c:v>1.4770868106589599</c:v>
                </c:pt>
                <c:pt idx="842">
                  <c:v>0.19498048065878493</c:v>
                </c:pt>
                <c:pt idx="843">
                  <c:v>-0.60399088934111966</c:v>
                </c:pt>
                <c:pt idx="844">
                  <c:v>-1.2922423012997517</c:v>
                </c:pt>
                <c:pt idx="845">
                  <c:v>-1.6987388448512784</c:v>
                </c:pt>
                <c:pt idx="846">
                  <c:v>-2.3355804423569149</c:v>
                </c:pt>
                <c:pt idx="847">
                  <c:v>-2.4273991993410391</c:v>
                </c:pt>
                <c:pt idx="848">
                  <c:v>-2.4235568893411847</c:v>
                </c:pt>
                <c:pt idx="849">
                  <c:v>-2.1437243393410919</c:v>
                </c:pt>
                <c:pt idx="850">
                  <c:v>-1.707871775526598</c:v>
                </c:pt>
                <c:pt idx="851">
                  <c:v>-1.1705033193410519</c:v>
                </c:pt>
                <c:pt idx="852">
                  <c:v>-0.70872459934113863</c:v>
                </c:pt>
                <c:pt idx="853">
                  <c:v>-0.80428476934122239</c:v>
                </c:pt>
                <c:pt idx="854">
                  <c:v>-1.0301325460852415</c:v>
                </c:pt>
                <c:pt idx="855">
                  <c:v>-0.10411813690868148</c:v>
                </c:pt>
                <c:pt idx="856">
                  <c:v>-0.11318704934113556</c:v>
                </c:pt>
                <c:pt idx="857">
                  <c:v>-0.26995060934122261</c:v>
                </c:pt>
                <c:pt idx="858">
                  <c:v>-0.11613458934115788</c:v>
                </c:pt>
                <c:pt idx="859">
                  <c:v>-1.0632455704822524E-2</c:v>
                </c:pt>
                <c:pt idx="860">
                  <c:v>-0.35602056934119741</c:v>
                </c:pt>
                <c:pt idx="861">
                  <c:v>-0.20759197934110321</c:v>
                </c:pt>
                <c:pt idx="862">
                  <c:v>5.3596030658980019E-2</c:v>
                </c:pt>
                <c:pt idx="863">
                  <c:v>0.12920317065879772</c:v>
                </c:pt>
                <c:pt idx="864">
                  <c:v>0.71582244107563042</c:v>
                </c:pt>
                <c:pt idx="865">
                  <c:v>1.1028901918530356</c:v>
                </c:pt>
                <c:pt idx="866">
                  <c:v>4.753716118158918</c:v>
                </c:pt>
                <c:pt idx="867">
                  <c:v>5.0357159806587362</c:v>
                </c:pt>
                <c:pt idx="868">
                  <c:v>5.9139814306587226</c:v>
                </c:pt>
                <c:pt idx="869">
                  <c:v>6.3526361806589335</c:v>
                </c:pt>
                <c:pt idx="870">
                  <c:v>6.5168898017929973</c:v>
                </c:pt>
                <c:pt idx="871">
                  <c:v>6.7557650165175858</c:v>
                </c:pt>
                <c:pt idx="872">
                  <c:v>6.4215121675009641</c:v>
                </c:pt>
                <c:pt idx="873">
                  <c:v>5.9603414506588592</c:v>
                </c:pt>
                <c:pt idx="874">
                  <c:v>5.7421583006590566</c:v>
                </c:pt>
                <c:pt idx="875">
                  <c:v>5.3458599770508055</c:v>
                </c:pt>
                <c:pt idx="876">
                  <c:v>4.8688329406589022</c:v>
                </c:pt>
                <c:pt idx="877">
                  <c:v>4.3260740006589042</c:v>
                </c:pt>
                <c:pt idx="878">
                  <c:v>3.8036754906587884</c:v>
                </c:pt>
                <c:pt idx="879">
                  <c:v>3.6132726859781732</c:v>
                </c:pt>
                <c:pt idx="880">
                  <c:v>3.0442434580562288</c:v>
                </c:pt>
                <c:pt idx="881">
                  <c:v>2.6999498306587792</c:v>
                </c:pt>
                <c:pt idx="882">
                  <c:v>2.2581554206587229</c:v>
                </c:pt>
                <c:pt idx="883">
                  <c:v>2.6324874100402971</c:v>
                </c:pt>
                <c:pt idx="884">
                  <c:v>4.6048079075818977</c:v>
                </c:pt>
                <c:pt idx="885">
                  <c:v>5.4867173006590679</c:v>
                </c:pt>
                <c:pt idx="886">
                  <c:v>5.8455413906588802</c:v>
                </c:pt>
                <c:pt idx="887">
                  <c:v>6.0904988806588989</c:v>
                </c:pt>
                <c:pt idx="888">
                  <c:v>6.8299340800097053</c:v>
                </c:pt>
                <c:pt idx="889">
                  <c:v>6.8337891306588308</c:v>
                </c:pt>
                <c:pt idx="890">
                  <c:v>6.4087217106588534</c:v>
                </c:pt>
                <c:pt idx="891">
                  <c:v>6.4255573606588845</c:v>
                </c:pt>
                <c:pt idx="892">
                  <c:v>6.4510748020874757</c:v>
                </c:pt>
                <c:pt idx="893">
                  <c:v>8.2308810806589428</c:v>
                </c:pt>
                <c:pt idx="894">
                  <c:v>8.1474426096063617</c:v>
                </c:pt>
                <c:pt idx="895">
                  <c:v>8.4995968506590671</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-5.1861515390380202</c:v>
                </c:pt>
                <c:pt idx="2">
                  <c:v>-5.1897265493410165</c:v>
                </c:pt>
                <c:pt idx="3">
                  <c:v>-5.1970373093410815</c:v>
                </c:pt>
                <c:pt idx="4">
                  <c:v>-5.2037856093411108</c:v>
                </c:pt>
                <c:pt idx="5">
                  <c:v>-5.2232954793411324</c:v>
                </c:pt>
                <c:pt idx="6">
                  <c:v>-5.2266828093413409</c:v>
                </c:pt>
                <c:pt idx="7">
                  <c:v>-5.2311329693410613</c:v>
                </c:pt>
                <c:pt idx="8">
                  <c:v>-5.2426180293411324</c:v>
                </c:pt>
                <c:pt idx="9">
                  <c:v>-5.2873017293410811</c:v>
                </c:pt>
                <c:pt idx="10">
                  <c:v>-5.3354690137856711</c:v>
                </c:pt>
                <c:pt idx="11">
                  <c:v>-5.2581719193411232</c:v>
                </c:pt>
                <c:pt idx="12">
                  <c:v>-5.1171503693410738</c:v>
                </c:pt>
                <c:pt idx="13">
                  <c:v>-5.0126231693412109</c:v>
                </c:pt>
                <c:pt idx="14">
                  <c:v>-5.4579335193411396</c:v>
                </c:pt>
                <c:pt idx="15">
                  <c:v>-6.0826886393410575</c:v>
                </c:pt>
                <c:pt idx="16">
                  <c:v>-6.2872605093412091</c:v>
                </c:pt>
                <c:pt idx="17">
                  <c:v>-6.5595611093410628</c:v>
                </c:pt>
                <c:pt idx="18">
                  <c:v>-6.6455143693411838</c:v>
                </c:pt>
                <c:pt idx="19">
                  <c:v>-6.403755120361426</c:v>
                </c:pt>
                <c:pt idx="20">
                  <c:v>-5.0315706693410664</c:v>
                </c:pt>
                <c:pt idx="21">
                  <c:v>-4.1435850493410387</c:v>
                </c:pt>
                <c:pt idx="22">
                  <c:v>-4.3100680193410739</c:v>
                </c:pt>
                <c:pt idx="23">
                  <c:v>-4.6459211147955557</c:v>
                </c:pt>
                <c:pt idx="24">
                  <c:v>-3.7500150093410838</c:v>
                </c:pt>
                <c:pt idx="25">
                  <c:v>-1.5029329093410981</c:v>
                </c:pt>
                <c:pt idx="26">
                  <c:v>1.8135439306587533</c:v>
                </c:pt>
                <c:pt idx="27">
                  <c:v>5.0970713306589346</c:v>
                </c:pt>
                <c:pt idx="28">
                  <c:v>8.3907410266184286</c:v>
                </c:pt>
                <c:pt idx="29">
                  <c:v>9.9626490706586921</c:v>
                </c:pt>
                <c:pt idx="30">
                  <c:v>10.515900430658959</c:v>
                </c:pt>
                <c:pt idx="31">
                  <c:v>10.869156800659031</c:v>
                </c:pt>
                <c:pt idx="32">
                  <c:v>10.995000647153635</c:v>
                </c:pt>
                <c:pt idx="33">
                  <c:v>11.349381330658868</c:v>
                </c:pt>
                <c:pt idx="34">
                  <c:v>11.366602900659036</c:v>
                </c:pt>
                <c:pt idx="35">
                  <c:v>11.612531670658853</c:v>
                </c:pt>
                <c:pt idx="36">
                  <c:v>12.171644280658882</c:v>
                </c:pt>
                <c:pt idx="37">
                  <c:v>12.248257160658973</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2.3754463806586572</c:v>
                </c:pt>
                <c:pt idx="46">
                  <c:v>1.764048330658881</c:v>
                </c:pt>
                <c:pt idx="47">
                  <c:v>1.7512667806589088</c:v>
                </c:pt>
                <c:pt idx="48">
                  <c:v>1.605284930658883</c:v>
                </c:pt>
                <c:pt idx="49">
                  <c:v>1.2644748082099109</c:v>
                </c:pt>
                <c:pt idx="50">
                  <c:v>1.0380487306588155</c:v>
                </c:pt>
                <c:pt idx="51">
                  <c:v>0.84708774065889292</c:v>
                </c:pt>
                <c:pt idx="52">
                  <c:v>0.63518849065879179</c:v>
                </c:pt>
                <c:pt idx="53">
                  <c:v>0.81128738065891048</c:v>
                </c:pt>
                <c:pt idx="54">
                  <c:v>0.49815665514877605</c:v>
                </c:pt>
                <c:pt idx="55">
                  <c:v>-0.16520053934094392</c:v>
                </c:pt>
                <c:pt idx="56">
                  <c:v>-0.72613116934097377</c:v>
                </c:pt>
                <c:pt idx="57">
                  <c:v>-1.3097055093412144</c:v>
                </c:pt>
                <c:pt idx="58">
                  <c:v>-2.0111399493410431</c:v>
                </c:pt>
                <c:pt idx="59">
                  <c:v>-1.9187414893411161</c:v>
                </c:pt>
                <c:pt idx="60">
                  <c:v>-1.933602369341259</c:v>
                </c:pt>
                <c:pt idx="61">
                  <c:v>-2.4097990093410289</c:v>
                </c:pt>
                <c:pt idx="62">
                  <c:v>-2.5544160161496441</c:v>
                </c:pt>
                <c:pt idx="63">
                  <c:v>-2.0065456093410177</c:v>
                </c:pt>
                <c:pt idx="64">
                  <c:v>-0.8796486493411213</c:v>
                </c:pt>
                <c:pt idx="65">
                  <c:v>-4.1243479341034103E-2</c:v>
                </c:pt>
                <c:pt idx="66">
                  <c:v>0.50271833787535058</c:v>
                </c:pt>
                <c:pt idx="67">
                  <c:v>0.77218783065900753</c:v>
                </c:pt>
                <c:pt idx="68">
                  <c:v>2.183096700658838</c:v>
                </c:pt>
                <c:pt idx="69">
                  <c:v>3.3629968606590097</c:v>
                </c:pt>
                <c:pt idx="70">
                  <c:v>4.2066368306589368</c:v>
                </c:pt>
                <c:pt idx="71">
                  <c:v>4.6957142657104463</c:v>
                </c:pt>
                <c:pt idx="72">
                  <c:v>4.385462240658951</c:v>
                </c:pt>
                <c:pt idx="73">
                  <c:v>3.5996518506588293</c:v>
                </c:pt>
                <c:pt idx="74">
                  <c:v>3.0275672506588629</c:v>
                </c:pt>
                <c:pt idx="75">
                  <c:v>1.9393269358134404</c:v>
                </c:pt>
                <c:pt idx="76">
                  <c:v>0.93990537065887791</c:v>
                </c:pt>
                <c:pt idx="77">
                  <c:v>0.10102785065866725</c:v>
                </c:pt>
                <c:pt idx="78">
                  <c:v>-1.4330205093411479</c:v>
                </c:pt>
                <c:pt idx="79">
                  <c:v>-3.1036656002690108</c:v>
                </c:pt>
                <c:pt idx="80">
                  <c:v>-4.7819700793410789</c:v>
                </c:pt>
                <c:pt idx="81">
                  <c:v>-5.6246064493410568</c:v>
                </c:pt>
                <c:pt idx="82">
                  <c:v>-5.5795791293411723</c:v>
                </c:pt>
                <c:pt idx="83">
                  <c:v>-5.5184249293411494</c:v>
                </c:pt>
                <c:pt idx="84">
                  <c:v>-5.2657495693411107</c:v>
                </c:pt>
                <c:pt idx="85">
                  <c:v>0.27489277312450633</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3.3621454306588969</c:v>
                </c:pt>
                <c:pt idx="97">
                  <c:v>5.5111338027519281</c:v>
                </c:pt>
                <c:pt idx="98">
                  <c:v>6.1001359006589251</c:v>
                </c:pt>
                <c:pt idx="99">
                  <c:v>6.2510331213803472</c:v>
                </c:pt>
                <c:pt idx="100">
                  <c:v>6.2507021706589398</c:v>
                </c:pt>
                <c:pt idx="101">
                  <c:v>5.9685796906589283</c:v>
                </c:pt>
                <c:pt idx="102">
                  <c:v>5.6498072265773072</c:v>
                </c:pt>
                <c:pt idx="103">
                  <c:v>3.3689704306588331</c:v>
                </c:pt>
                <c:pt idx="104">
                  <c:v>3.1042500606587842</c:v>
                </c:pt>
                <c:pt idx="105">
                  <c:v>3.7961818306588384</c:v>
                </c:pt>
                <c:pt idx="106">
                  <c:v>5.103970290658749</c:v>
                </c:pt>
                <c:pt idx="107">
                  <c:v>5.9775650258969666</c:v>
                </c:pt>
                <c:pt idx="108">
                  <c:v>6.7708512706588095</c:v>
                </c:pt>
                <c:pt idx="109">
                  <c:v>7.0797028706588794</c:v>
                </c:pt>
                <c:pt idx="110">
                  <c:v>6.5334245215679783</c:v>
                </c:pt>
                <c:pt idx="111">
                  <c:v>1.9427294306588581</c:v>
                </c:pt>
                <c:pt idx="112">
                  <c:v>1.4003522506587842</c:v>
                </c:pt>
                <c:pt idx="113">
                  <c:v>0.48289033065883302</c:v>
                </c:pt>
                <c:pt idx="114">
                  <c:v>-4.4497849341155422E-2</c:v>
                </c:pt>
                <c:pt idx="115">
                  <c:v>-0.52100883934122066</c:v>
                </c:pt>
                <c:pt idx="116">
                  <c:v>-0.44934944302539737</c:v>
                </c:pt>
                <c:pt idx="117">
                  <c:v>-0.19312348423466119</c:v>
                </c:pt>
                <c:pt idx="118">
                  <c:v>0.42523774177003304</c:v>
                </c:pt>
                <c:pt idx="119">
                  <c:v>0.79622543065893603</c:v>
                </c:pt>
                <c:pt idx="120">
                  <c:v>1.2302810606588963</c:v>
                </c:pt>
                <c:pt idx="121">
                  <c:v>2.333416662982259</c:v>
                </c:pt>
                <c:pt idx="122">
                  <c:v>2.814070690658979</c:v>
                </c:pt>
                <c:pt idx="123">
                  <c:v>2.9169116906587633</c:v>
                </c:pt>
                <c:pt idx="124">
                  <c:v>3.0622816706589049</c:v>
                </c:pt>
                <c:pt idx="125">
                  <c:v>3.1536679306589122</c:v>
                </c:pt>
                <c:pt idx="126">
                  <c:v>3.7300695973255245</c:v>
                </c:pt>
                <c:pt idx="127">
                  <c:v>4.1462059406590868</c:v>
                </c:pt>
                <c:pt idx="128">
                  <c:v>4.5858679906588709</c:v>
                </c:pt>
                <c:pt idx="129">
                  <c:v>5.3784316306588504</c:v>
                </c:pt>
                <c:pt idx="130">
                  <c:v>5.4955136910756437</c:v>
                </c:pt>
                <c:pt idx="131">
                  <c:v>4.9676635706588304</c:v>
                </c:pt>
                <c:pt idx="132">
                  <c:v>4.519202390659034</c:v>
                </c:pt>
                <c:pt idx="133">
                  <c:v>4.0766743871806623</c:v>
                </c:pt>
                <c:pt idx="134">
                  <c:v>2.6423806870691209</c:v>
                </c:pt>
                <c:pt idx="135">
                  <c:v>2.2328862506588365</c:v>
                </c:pt>
                <c:pt idx="136">
                  <c:v>1.5480444806588598</c:v>
                </c:pt>
                <c:pt idx="137">
                  <c:v>0.64189892065883269</c:v>
                </c:pt>
                <c:pt idx="138">
                  <c:v>0.15561891065887323</c:v>
                </c:pt>
                <c:pt idx="139">
                  <c:v>-0.44256905321223883</c:v>
                </c:pt>
                <c:pt idx="140">
                  <c:v>-0.57726204934098746</c:v>
                </c:pt>
                <c:pt idx="141">
                  <c:v>-0.9402596093411264</c:v>
                </c:pt>
                <c:pt idx="142">
                  <c:v>-3.5819622057046132</c:v>
                </c:pt>
                <c:pt idx="143">
                  <c:v>-4.3390154784320014</c:v>
                </c:pt>
                <c:pt idx="144">
                  <c:v>-4.8442143293411277</c:v>
                </c:pt>
                <c:pt idx="145">
                  <c:v>-5.2051417393410464</c:v>
                </c:pt>
                <c:pt idx="146">
                  <c:v>-5.5303217693410724</c:v>
                </c:pt>
                <c:pt idx="147">
                  <c:v>-6.8896386703511059</c:v>
                </c:pt>
                <c:pt idx="148">
                  <c:v>-9.2666063893410797</c:v>
                </c:pt>
                <c:pt idx="149">
                  <c:v>-9.842440569341111</c:v>
                </c:pt>
                <c:pt idx="150">
                  <c:v>-12.38894765794868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c:v>
                </c:pt>
                <c:pt idx="162">
                  <c:v>-10.526005743254128</c:v>
                </c:pt>
                <c:pt idx="163">
                  <c:v>-10.552309114795666</c:v>
                </c:pt>
                <c:pt idx="164">
                  <c:v>-9.8352018770334269</c:v>
                </c:pt>
                <c:pt idx="165">
                  <c:v>-9.5236522193411215</c:v>
                </c:pt>
                <c:pt idx="166">
                  <c:v>-8.8829097093411775</c:v>
                </c:pt>
                <c:pt idx="167">
                  <c:v>-7.656082973596452</c:v>
                </c:pt>
                <c:pt idx="168">
                  <c:v>-7.1434661693411101</c:v>
                </c:pt>
                <c:pt idx="169">
                  <c:v>-7.2196793907696319</c:v>
                </c:pt>
                <c:pt idx="170">
                  <c:v>-4.9972465693411294</c:v>
                </c:pt>
                <c:pt idx="171">
                  <c:v>-4.9867308856674839</c:v>
                </c:pt>
                <c:pt idx="172">
                  <c:v>-4.7777885693412259</c:v>
                </c:pt>
                <c:pt idx="173">
                  <c:v>-4.4639386993409715</c:v>
                </c:pt>
                <c:pt idx="174">
                  <c:v>-4.3134164693409476</c:v>
                </c:pt>
                <c:pt idx="175">
                  <c:v>-4.31987906934107</c:v>
                </c:pt>
                <c:pt idx="176">
                  <c:v>-4.3528695035514886</c:v>
                </c:pt>
                <c:pt idx="177">
                  <c:v>-3.5869186847256307</c:v>
                </c:pt>
                <c:pt idx="178">
                  <c:v>-3.7149521693411875</c:v>
                </c:pt>
                <c:pt idx="179">
                  <c:v>-3.7563629993412766</c:v>
                </c:pt>
                <c:pt idx="180">
                  <c:v>-3.4080249193411305</c:v>
                </c:pt>
                <c:pt idx="181">
                  <c:v>-2.8881188993411797</c:v>
                </c:pt>
                <c:pt idx="182">
                  <c:v>-2.3922933061830909</c:v>
                </c:pt>
                <c:pt idx="183">
                  <c:v>-1.7689963293409501</c:v>
                </c:pt>
                <c:pt idx="184">
                  <c:v>-1.4747980267879512</c:v>
                </c:pt>
                <c:pt idx="185">
                  <c:v>-0.13495063830659149</c:v>
                </c:pt>
                <c:pt idx="186">
                  <c:v>4.5141840658828855E-2</c:v>
                </c:pt>
                <c:pt idx="187">
                  <c:v>0.53868833065895672</c:v>
                </c:pt>
                <c:pt idx="188">
                  <c:v>1.2505955806591227</c:v>
                </c:pt>
                <c:pt idx="189">
                  <c:v>2.2739429944887339</c:v>
                </c:pt>
                <c:pt idx="190">
                  <c:v>3.8216428006589198</c:v>
                </c:pt>
                <c:pt idx="191">
                  <c:v>5.2166521006589637</c:v>
                </c:pt>
                <c:pt idx="192">
                  <c:v>6.3907565764923344</c:v>
                </c:pt>
                <c:pt idx="193">
                  <c:v>13.225234864621186</c:v>
                </c:pt>
                <c:pt idx="194">
                  <c:v>14.899009350658961</c:v>
                </c:pt>
                <c:pt idx="195">
                  <c:v>16.960837485604088</c:v>
                </c:pt>
                <c:pt idx="196">
                  <c:v>19.310984630658844</c:v>
                </c:pt>
                <c:pt idx="197">
                  <c:v>21.804644630658927</c:v>
                </c:pt>
                <c:pt idx="198">
                  <c:v>23.285541880658801</c:v>
                </c:pt>
                <c:pt idx="199">
                  <c:v>24.439425080658808</c:v>
                </c:pt>
                <c:pt idx="200">
                  <c:v>24.984682626061019</c:v>
                </c:pt>
                <c:pt idx="201">
                  <c:v>27.43694418065882</c:v>
                </c:pt>
                <c:pt idx="202">
                  <c:v>27.480558370658933</c:v>
                </c:pt>
                <c:pt idx="203">
                  <c:v>27.507295920658933</c:v>
                </c:pt>
                <c:pt idx="204">
                  <c:v>27.559673130658886</c:v>
                </c:pt>
                <c:pt idx="205">
                  <c:v>27.274924130658995</c:v>
                </c:pt>
                <c:pt idx="206">
                  <c:v>26.728109154062899</c:v>
                </c:pt>
                <c:pt idx="207">
                  <c:v>25.931099330658988</c:v>
                </c:pt>
                <c:pt idx="208">
                  <c:v>25.266249875103394</c:v>
                </c:pt>
                <c:pt idx="209">
                  <c:v>17.092653180658832</c:v>
                </c:pt>
                <c:pt idx="210">
                  <c:v>15.810552880659021</c:v>
                </c:pt>
                <c:pt idx="211">
                  <c:v>13.725219350659017</c:v>
                </c:pt>
                <c:pt idx="212">
                  <c:v>11.981199590658935</c:v>
                </c:pt>
                <c:pt idx="213">
                  <c:v>10.651440680658911</c:v>
                </c:pt>
                <c:pt idx="214">
                  <c:v>7.689378451277463</c:v>
                </c:pt>
                <c:pt idx="215">
                  <c:v>7.321042830658909</c:v>
                </c:pt>
                <c:pt idx="216">
                  <c:v>7.2345888406587857</c:v>
                </c:pt>
                <c:pt idx="217">
                  <c:v>7.2505060806589086</c:v>
                </c:pt>
                <c:pt idx="218">
                  <c:v>7.189559330658696</c:v>
                </c:pt>
                <c:pt idx="219">
                  <c:v>7.3675113446372889</c:v>
                </c:pt>
                <c:pt idx="220">
                  <c:v>7.7747663806587184</c:v>
                </c:pt>
                <c:pt idx="221">
                  <c:v>8.0734496938167588</c:v>
                </c:pt>
                <c:pt idx="222">
                  <c:v>8.7679154306589009</c:v>
                </c:pt>
                <c:pt idx="223">
                  <c:v>8.1857967106587068</c:v>
                </c:pt>
                <c:pt idx="224">
                  <c:v>7.4316690306590125</c:v>
                </c:pt>
                <c:pt idx="225">
                  <c:v>7.2569357606590881</c:v>
                </c:pt>
                <c:pt idx="226">
                  <c:v>6.3549492710845215</c:v>
                </c:pt>
                <c:pt idx="227">
                  <c:v>6.0527591906589464</c:v>
                </c:pt>
                <c:pt idx="228">
                  <c:v>5.1519338806589001</c:v>
                </c:pt>
                <c:pt idx="229">
                  <c:v>4.3808284006588574</c:v>
                </c:pt>
                <c:pt idx="230">
                  <c:v>3.2939848812082753</c:v>
                </c:pt>
                <c:pt idx="231">
                  <c:v>3.1023297878017511</c:v>
                </c:pt>
                <c:pt idx="232">
                  <c:v>3.4479812993457992</c:v>
                </c:pt>
                <c:pt idx="233">
                  <c:v>3.7971673206590282</c:v>
                </c:pt>
                <c:pt idx="234">
                  <c:v>3.9650280306589138</c:v>
                </c:pt>
                <c:pt idx="235">
                  <c:v>3.8374808106588736</c:v>
                </c:pt>
                <c:pt idx="236">
                  <c:v>4.0577919206587563</c:v>
                </c:pt>
                <c:pt idx="237">
                  <c:v>4.7610820719633864</c:v>
                </c:pt>
                <c:pt idx="238">
                  <c:v>4.6386034832904546</c:v>
                </c:pt>
                <c:pt idx="239">
                  <c:v>13.476900966012593</c:v>
                </c:pt>
                <c:pt idx="240">
                  <c:v>14.232275830658732</c:v>
                </c:pt>
                <c:pt idx="241">
                  <c:v>14.894710824598279</c:v>
                </c:pt>
                <c:pt idx="242">
                  <c:v>15.053051530658895</c:v>
                </c:pt>
                <c:pt idx="243">
                  <c:v>15.316610986214471</c:v>
                </c:pt>
                <c:pt idx="244">
                  <c:v>14.22259500065897</c:v>
                </c:pt>
                <c:pt idx="245">
                  <c:v>12.58069241065877</c:v>
                </c:pt>
                <c:pt idx="246">
                  <c:v>11.823061520658925</c:v>
                </c:pt>
                <c:pt idx="247">
                  <c:v>12.054478830658796</c:v>
                </c:pt>
                <c:pt idx="248">
                  <c:v>12.621417046820568</c:v>
                </c:pt>
                <c:pt idx="249">
                  <c:v>13.065855410658987</c:v>
                </c:pt>
                <c:pt idx="250">
                  <c:v>13.130768723341756</c:v>
                </c:pt>
                <c:pt idx="251">
                  <c:v>12.77607577156807</c:v>
                </c:pt>
                <c:pt idx="252">
                  <c:v>13.073624950658971</c:v>
                </c:pt>
                <c:pt idx="253">
                  <c:v>13.146378778027096</c:v>
                </c:pt>
                <c:pt idx="254">
                  <c:v>12.899625830659023</c:v>
                </c:pt>
                <c:pt idx="255">
                  <c:v>12.808918310658722</c:v>
                </c:pt>
                <c:pt idx="256">
                  <c:v>13.349957110658966</c:v>
                </c:pt>
                <c:pt idx="257">
                  <c:v>14.543115530658849</c:v>
                </c:pt>
                <c:pt idx="258">
                  <c:v>15.436896202398104</c:v>
                </c:pt>
                <c:pt idx="259">
                  <c:v>16.156108688723478</c:v>
                </c:pt>
                <c:pt idx="260">
                  <c:v>16.224285430658988</c:v>
                </c:pt>
                <c:pt idx="261">
                  <c:v>16.052073250658825</c:v>
                </c:pt>
                <c:pt idx="262">
                  <c:v>15.091021980658663</c:v>
                </c:pt>
                <c:pt idx="263">
                  <c:v>14.483444245091807</c:v>
                </c:pt>
                <c:pt idx="264">
                  <c:v>10.170114344239067</c:v>
                </c:pt>
                <c:pt idx="265">
                  <c:v>9.4187256306587237</c:v>
                </c:pt>
                <c:pt idx="266">
                  <c:v>9.2203869506589751</c:v>
                </c:pt>
                <c:pt idx="267">
                  <c:v>9.1656590806587577</c:v>
                </c:pt>
                <c:pt idx="268">
                  <c:v>9.0814218806587625</c:v>
                </c:pt>
                <c:pt idx="269">
                  <c:v>9.2812362614281749</c:v>
                </c:pt>
                <c:pt idx="270">
                  <c:v>8.7037319691203408</c:v>
                </c:pt>
                <c:pt idx="271">
                  <c:v>8.8920171106588271</c:v>
                </c:pt>
                <c:pt idx="272">
                  <c:v>8.9265110106589169</c:v>
                </c:pt>
                <c:pt idx="273">
                  <c:v>8.9192485506588781</c:v>
                </c:pt>
                <c:pt idx="274">
                  <c:v>9.6040934416478443</c:v>
                </c:pt>
                <c:pt idx="275">
                  <c:v>10.603767480658814</c:v>
                </c:pt>
                <c:pt idx="276">
                  <c:v>11.447843810658952</c:v>
                </c:pt>
                <c:pt idx="277">
                  <c:v>12.666482340658623</c:v>
                </c:pt>
                <c:pt idx="278">
                  <c:v>11.091897330658909</c:v>
                </c:pt>
                <c:pt idx="279">
                  <c:v>9.6991750306589353</c:v>
                </c:pt>
                <c:pt idx="280">
                  <c:v>7.9800181906590399</c:v>
                </c:pt>
                <c:pt idx="281">
                  <c:v>7.0976363306589558</c:v>
                </c:pt>
                <c:pt idx="282">
                  <c:v>5.7142142906589557</c:v>
                </c:pt>
                <c:pt idx="283">
                  <c:v>4.1639476994761395</c:v>
                </c:pt>
                <c:pt idx="284">
                  <c:v>2.8400709106588793</c:v>
                </c:pt>
                <c:pt idx="285">
                  <c:v>1.0960110506589302</c:v>
                </c:pt>
                <c:pt idx="286">
                  <c:v>5.1034327210658162E-2</c:v>
                </c:pt>
                <c:pt idx="287">
                  <c:v>-2.2865670455315419</c:v>
                </c:pt>
                <c:pt idx="288">
                  <c:v>-2.3192657293410819</c:v>
                </c:pt>
                <c:pt idx="289">
                  <c:v>-2.4496569629579881</c:v>
                </c:pt>
                <c:pt idx="290">
                  <c:v>-2.4235543993409872</c:v>
                </c:pt>
                <c:pt idx="291">
                  <c:v>-1.9647929693410768</c:v>
                </c:pt>
                <c:pt idx="292">
                  <c:v>-1.9980821653006879</c:v>
                </c:pt>
                <c:pt idx="293">
                  <c:v>-1.7436145693411049</c:v>
                </c:pt>
                <c:pt idx="294">
                  <c:v>-1.1985904683311195</c:v>
                </c:pt>
                <c:pt idx="295">
                  <c:v>-0.64522211934109941</c:v>
                </c:pt>
                <c:pt idx="296">
                  <c:v>-0.34483256934107953</c:v>
                </c:pt>
                <c:pt idx="297">
                  <c:v>7.6787720658771305E-2</c:v>
                </c:pt>
                <c:pt idx="298">
                  <c:v>0.43126943065885831</c:v>
                </c:pt>
                <c:pt idx="299">
                  <c:v>0.95752629934580114</c:v>
                </c:pt>
                <c:pt idx="300">
                  <c:v>1.6199060906587022</c:v>
                </c:pt>
                <c:pt idx="301">
                  <c:v>1.7887227106588879</c:v>
                </c:pt>
                <c:pt idx="302">
                  <c:v>5.364779143424812</c:v>
                </c:pt>
                <c:pt idx="303">
                  <c:v>5.9615671306590494</c:v>
                </c:pt>
                <c:pt idx="304">
                  <c:v>6.6970042438456376</c:v>
                </c:pt>
                <c:pt idx="305">
                  <c:v>7.6445549706589535</c:v>
                </c:pt>
                <c:pt idx="306">
                  <c:v>7.585309962573902</c:v>
                </c:pt>
                <c:pt idx="307">
                  <c:v>16.762551430658874</c:v>
                </c:pt>
                <c:pt idx="308">
                  <c:v>18.373036170659127</c:v>
                </c:pt>
                <c:pt idx="309">
                  <c:v>18.132058955911468</c:v>
                </c:pt>
                <c:pt idx="310">
                  <c:v>16.484223670659013</c:v>
                </c:pt>
                <c:pt idx="311">
                  <c:v>14.752167530658866</c:v>
                </c:pt>
                <c:pt idx="312">
                  <c:v>13.759915390658904</c:v>
                </c:pt>
                <c:pt idx="313">
                  <c:v>13.498617026618533</c:v>
                </c:pt>
                <c:pt idx="314">
                  <c:v>13.180797950658885</c:v>
                </c:pt>
                <c:pt idx="315">
                  <c:v>6.3881354306587763</c:v>
                </c:pt>
                <c:pt idx="316">
                  <c:v>3.1072969406587991</c:v>
                </c:pt>
                <c:pt idx="317">
                  <c:v>-0.82089878934107241</c:v>
                </c:pt>
                <c:pt idx="318">
                  <c:v>-3.4075963293411888</c:v>
                </c:pt>
                <c:pt idx="319">
                  <c:v>-6.9612149026744854</c:v>
                </c:pt>
                <c:pt idx="320">
                  <c:v>-9.9325490693411247</c:v>
                </c:pt>
                <c:pt idx="321">
                  <c:v>-11.641036525862873</c:v>
                </c:pt>
                <c:pt idx="322">
                  <c:v>-14.068374569341103</c:v>
                </c:pt>
                <c:pt idx="323">
                  <c:v>-14.187328049341129</c:v>
                </c:pt>
                <c:pt idx="324">
                  <c:v>-14.353852639341076</c:v>
                </c:pt>
                <c:pt idx="325">
                  <c:v>-14.041525620361622</c:v>
                </c:pt>
                <c:pt idx="326">
                  <c:v>-13.713640009341265</c:v>
                </c:pt>
                <c:pt idx="327">
                  <c:v>-13.044696749341142</c:v>
                </c:pt>
                <c:pt idx="328">
                  <c:v>-12.835876239341195</c:v>
                </c:pt>
                <c:pt idx="329">
                  <c:v>-12.899981650149291</c:v>
                </c:pt>
                <c:pt idx="330">
                  <c:v>-12.769298592068409</c:v>
                </c:pt>
                <c:pt idx="331">
                  <c:v>-10.009318558924519</c:v>
                </c:pt>
                <c:pt idx="332">
                  <c:v>-9.2388945293410814</c:v>
                </c:pt>
                <c:pt idx="333">
                  <c:v>-8.6964304393410323</c:v>
                </c:pt>
                <c:pt idx="334">
                  <c:v>-8.0399368084715377</c:v>
                </c:pt>
                <c:pt idx="335">
                  <c:v>-7.9460423893413186</c:v>
                </c:pt>
                <c:pt idx="336">
                  <c:v>-8.1377245693411009</c:v>
                </c:pt>
                <c:pt idx="337">
                  <c:v>-8.1651562031438836</c:v>
                </c:pt>
                <c:pt idx="338">
                  <c:v>-8.0080033893409421</c:v>
                </c:pt>
                <c:pt idx="339">
                  <c:v>-7.8501805034067864</c:v>
                </c:pt>
                <c:pt idx="340">
                  <c:v>-7.4375143593411774</c:v>
                </c:pt>
                <c:pt idx="341">
                  <c:v>-6.9022639193411415</c:v>
                </c:pt>
                <c:pt idx="342">
                  <c:v>-6.7572847793410897</c:v>
                </c:pt>
                <c:pt idx="343">
                  <c:v>-6.5523950455315116</c:v>
                </c:pt>
                <c:pt idx="344">
                  <c:v>-6.0701155026743825</c:v>
                </c:pt>
                <c:pt idx="345">
                  <c:v>-5.8203208193410205</c:v>
                </c:pt>
                <c:pt idx="346">
                  <c:v>-5.6770765293412335</c:v>
                </c:pt>
                <c:pt idx="347">
                  <c:v>-5.752688589341048</c:v>
                </c:pt>
                <c:pt idx="348">
                  <c:v>-5.7237529531794555</c:v>
                </c:pt>
                <c:pt idx="349">
                  <c:v>-5.4862051957147653</c:v>
                </c:pt>
                <c:pt idx="350">
                  <c:v>-5.9880264114464552</c:v>
                </c:pt>
                <c:pt idx="351">
                  <c:v>-6.0595751693411586</c:v>
                </c:pt>
                <c:pt idx="352">
                  <c:v>-6.067554269341155</c:v>
                </c:pt>
                <c:pt idx="353">
                  <c:v>-6.0936013593410374</c:v>
                </c:pt>
                <c:pt idx="354">
                  <c:v>-6.2234753693412568</c:v>
                </c:pt>
                <c:pt idx="355">
                  <c:v>-6.443218089749239</c:v>
                </c:pt>
                <c:pt idx="356">
                  <c:v>-6.7215313193411674</c:v>
                </c:pt>
                <c:pt idx="357">
                  <c:v>-7.1690989093412005</c:v>
                </c:pt>
                <c:pt idx="358">
                  <c:v>-7.4903245693410963</c:v>
                </c:pt>
                <c:pt idx="359">
                  <c:v>-10.322464569341141</c:v>
                </c:pt>
                <c:pt idx="360">
                  <c:v>-11.595136089341144</c:v>
                </c:pt>
                <c:pt idx="361">
                  <c:v>-12.768523089341098</c:v>
                </c:pt>
                <c:pt idx="362">
                  <c:v>-13.22562436732092</c:v>
                </c:pt>
                <c:pt idx="363">
                  <c:v>-13.153716869341199</c:v>
                </c:pt>
                <c:pt idx="364">
                  <c:v>-12.951974469340996</c:v>
                </c:pt>
                <c:pt idx="365">
                  <c:v>-12.783019279018562</c:v>
                </c:pt>
                <c:pt idx="366">
                  <c:v>-13.309908707272101</c:v>
                </c:pt>
                <c:pt idx="367">
                  <c:v>-13.159818446892157</c:v>
                </c:pt>
                <c:pt idx="368">
                  <c:v>-12.82483678934112</c:v>
                </c:pt>
                <c:pt idx="369">
                  <c:v>-12.62923880934092</c:v>
                </c:pt>
                <c:pt idx="370">
                  <c:v>-12.320611269341128</c:v>
                </c:pt>
                <c:pt idx="371">
                  <c:v>-12.152064549341269</c:v>
                </c:pt>
                <c:pt idx="372">
                  <c:v>-12.095738415494939</c:v>
                </c:pt>
                <c:pt idx="373">
                  <c:v>-10.317928253551553</c:v>
                </c:pt>
                <c:pt idx="374">
                  <c:v>-9.7934850393409683</c:v>
                </c:pt>
                <c:pt idx="375">
                  <c:v>-8.790161949341222</c:v>
                </c:pt>
                <c:pt idx="376">
                  <c:v>-8.1814119093410369</c:v>
                </c:pt>
                <c:pt idx="377">
                  <c:v>-7.455169499341129</c:v>
                </c:pt>
                <c:pt idx="378">
                  <c:v>-7.0307705693410298</c:v>
                </c:pt>
                <c:pt idx="379">
                  <c:v>-6.7286215443411681</c:v>
                </c:pt>
                <c:pt idx="380">
                  <c:v>-4.5258033498289318</c:v>
                </c:pt>
                <c:pt idx="381">
                  <c:v>-3.7965844793411065</c:v>
                </c:pt>
                <c:pt idx="382">
                  <c:v>-3.0599940493411282</c:v>
                </c:pt>
                <c:pt idx="383">
                  <c:v>-2.0938097893410088</c:v>
                </c:pt>
                <c:pt idx="384">
                  <c:v>-1.65872567934116</c:v>
                </c:pt>
                <c:pt idx="385">
                  <c:v>-1.737706464078002</c:v>
                </c:pt>
                <c:pt idx="386">
                  <c:v>-2.4256370112015171</c:v>
                </c:pt>
                <c:pt idx="387">
                  <c:v>-3.6846412360076934</c:v>
                </c:pt>
                <c:pt idx="388">
                  <c:v>-4.0245244293411542</c:v>
                </c:pt>
                <c:pt idx="389">
                  <c:v>-3.9029276393409873</c:v>
                </c:pt>
                <c:pt idx="390">
                  <c:v>-3.7128019401277044</c:v>
                </c:pt>
                <c:pt idx="391">
                  <c:v>-3.987971659341214</c:v>
                </c:pt>
                <c:pt idx="392">
                  <c:v>-4.4363658193412192</c:v>
                </c:pt>
                <c:pt idx="393">
                  <c:v>-4.5097573993410833</c:v>
                </c:pt>
                <c:pt idx="394">
                  <c:v>-4.5000785693410972</c:v>
                </c:pt>
                <c:pt idx="395">
                  <c:v>-5.472528569341037</c:v>
                </c:pt>
                <c:pt idx="396">
                  <c:v>-5.7044527793411266</c:v>
                </c:pt>
                <c:pt idx="397">
                  <c:v>-5.3710366399293425</c:v>
                </c:pt>
                <c:pt idx="398">
                  <c:v>-4.3305586693410305</c:v>
                </c:pt>
                <c:pt idx="399">
                  <c:v>-4.2261737793412237</c:v>
                </c:pt>
                <c:pt idx="400">
                  <c:v>-4.233391199341102</c:v>
                </c:pt>
                <c:pt idx="401">
                  <c:v>-4.2665648293411902</c:v>
                </c:pt>
                <c:pt idx="402">
                  <c:v>-4.1789604952669368</c:v>
                </c:pt>
                <c:pt idx="403">
                  <c:v>-3.979353614795655</c:v>
                </c:pt>
                <c:pt idx="404">
                  <c:v>-5.2169205167094477</c:v>
                </c:pt>
                <c:pt idx="405">
                  <c:v>-5.4154401093411213</c:v>
                </c:pt>
                <c:pt idx="406">
                  <c:v>-6.068171709341172</c:v>
                </c:pt>
                <c:pt idx="407">
                  <c:v>-7.1267668893410985</c:v>
                </c:pt>
                <c:pt idx="408">
                  <c:v>-8.097614479453469</c:v>
                </c:pt>
                <c:pt idx="409">
                  <c:v>-8.1970796293411716</c:v>
                </c:pt>
                <c:pt idx="410">
                  <c:v>-8.2703305193410905</c:v>
                </c:pt>
                <c:pt idx="411">
                  <c:v>-11.840970203956555</c:v>
                </c:pt>
                <c:pt idx="412">
                  <c:v>-11.450263439341128</c:v>
                </c:pt>
                <c:pt idx="413">
                  <c:v>-10.539113549340996</c:v>
                </c:pt>
                <c:pt idx="414">
                  <c:v>-10.358080064290572</c:v>
                </c:pt>
                <c:pt idx="415">
                  <c:v>-10.215293639341017</c:v>
                </c:pt>
                <c:pt idx="416">
                  <c:v>-10.125156989341107</c:v>
                </c:pt>
                <c:pt idx="417">
                  <c:v>-10.024909829341226</c:v>
                </c:pt>
                <c:pt idx="418">
                  <c:v>-9.8057898523599292</c:v>
                </c:pt>
                <c:pt idx="419">
                  <c:v>-8.2949491147955108</c:v>
                </c:pt>
                <c:pt idx="420">
                  <c:v>-7.7865058193411301</c:v>
                </c:pt>
                <c:pt idx="421">
                  <c:v>-7.3562849593410373</c:v>
                </c:pt>
                <c:pt idx="422">
                  <c:v>-6.8479985093411671</c:v>
                </c:pt>
                <c:pt idx="423">
                  <c:v>-6.5462855193409535</c:v>
                </c:pt>
                <c:pt idx="424">
                  <c:v>-6.4284367915633585</c:v>
                </c:pt>
                <c:pt idx="425">
                  <c:v>-6.4117339293409694</c:v>
                </c:pt>
                <c:pt idx="426">
                  <c:v>-6.2509672360077655</c:v>
                </c:pt>
                <c:pt idx="427">
                  <c:v>-4.6644544833196449</c:v>
                </c:pt>
                <c:pt idx="428">
                  <c:v>-3.8879851193410531</c:v>
                </c:pt>
                <c:pt idx="429">
                  <c:v>-3.1494217693411324</c:v>
                </c:pt>
                <c:pt idx="430">
                  <c:v>-2.81244104661394</c:v>
                </c:pt>
                <c:pt idx="431">
                  <c:v>-2.3291380593411475</c:v>
                </c:pt>
                <c:pt idx="432">
                  <c:v>-2.0549078493412622</c:v>
                </c:pt>
                <c:pt idx="433">
                  <c:v>-2.1869247255911555</c:v>
                </c:pt>
                <c:pt idx="434">
                  <c:v>-3.648644569341017</c:v>
                </c:pt>
                <c:pt idx="435">
                  <c:v>-4.7384946703511872</c:v>
                </c:pt>
                <c:pt idx="436">
                  <c:v>-5.4179749693410146</c:v>
                </c:pt>
                <c:pt idx="437">
                  <c:v>-5.8882280193412004</c:v>
                </c:pt>
                <c:pt idx="438">
                  <c:v>-6.253872852169394</c:v>
                </c:pt>
                <c:pt idx="439">
                  <c:v>-6.4644778093412167</c:v>
                </c:pt>
                <c:pt idx="440">
                  <c:v>-6.5713417410583359</c:v>
                </c:pt>
                <c:pt idx="441">
                  <c:v>-6.5919025693410713</c:v>
                </c:pt>
                <c:pt idx="442">
                  <c:v>-6.2101823954280366</c:v>
                </c:pt>
                <c:pt idx="443">
                  <c:v>-6.0429314293409089</c:v>
                </c:pt>
                <c:pt idx="444">
                  <c:v>-5.0148488693409776</c:v>
                </c:pt>
                <c:pt idx="445">
                  <c:v>-4.4988577193411174</c:v>
                </c:pt>
                <c:pt idx="446">
                  <c:v>-4.6788676713819086</c:v>
                </c:pt>
                <c:pt idx="447">
                  <c:v>-4.8529941093410951</c:v>
                </c:pt>
                <c:pt idx="448">
                  <c:v>-4.850558719341123</c:v>
                </c:pt>
                <c:pt idx="449">
                  <c:v>-4.6182515393410863</c:v>
                </c:pt>
                <c:pt idx="450">
                  <c:v>-4.4898145693411067</c:v>
                </c:pt>
                <c:pt idx="451">
                  <c:v>-3.5464805693410995</c:v>
                </c:pt>
                <c:pt idx="452">
                  <c:v>-3.4819142259067357</c:v>
                </c:pt>
                <c:pt idx="453">
                  <c:v>-3.3160296972479273</c:v>
                </c:pt>
                <c:pt idx="454">
                  <c:v>-3.0057350593409495</c:v>
                </c:pt>
                <c:pt idx="455">
                  <c:v>-2.7202680293409571</c:v>
                </c:pt>
                <c:pt idx="456">
                  <c:v>-2.4011006393411085</c:v>
                </c:pt>
                <c:pt idx="457">
                  <c:v>-2.0884870593409492</c:v>
                </c:pt>
                <c:pt idx="458">
                  <c:v>-1.8286385693411098</c:v>
                </c:pt>
                <c:pt idx="459">
                  <c:v>-1.6779653302106112</c:v>
                </c:pt>
                <c:pt idx="460">
                  <c:v>-2.4948043693411961</c:v>
                </c:pt>
                <c:pt idx="461">
                  <c:v>-3.6823075693410781</c:v>
                </c:pt>
                <c:pt idx="462">
                  <c:v>-3.8575020693411233</c:v>
                </c:pt>
                <c:pt idx="463">
                  <c:v>-4.3262496693410686</c:v>
                </c:pt>
                <c:pt idx="464">
                  <c:v>-4.6655738951836128</c:v>
                </c:pt>
                <c:pt idx="465">
                  <c:v>-4.8986330593411509</c:v>
                </c:pt>
                <c:pt idx="466">
                  <c:v>-5.1724146293411177</c:v>
                </c:pt>
                <c:pt idx="467">
                  <c:v>-5.4759351693411702</c:v>
                </c:pt>
                <c:pt idx="468">
                  <c:v>-9.1762045693411096</c:v>
                </c:pt>
                <c:pt idx="469">
                  <c:v>-9.5254996288650116</c:v>
                </c:pt>
                <c:pt idx="470">
                  <c:v>-10.112315669341125</c:v>
                </c:pt>
                <c:pt idx="471">
                  <c:v>-10.348426670351145</c:v>
                </c:pt>
                <c:pt idx="472">
                  <c:v>-10.384979329341107</c:v>
                </c:pt>
                <c:pt idx="473">
                  <c:v>-10.140494069341035</c:v>
                </c:pt>
                <c:pt idx="474">
                  <c:v>-10.02482516256142</c:v>
                </c:pt>
                <c:pt idx="475">
                  <c:v>-9.6232958193410525</c:v>
                </c:pt>
                <c:pt idx="476">
                  <c:v>-9.5008895693411706</c:v>
                </c:pt>
                <c:pt idx="477">
                  <c:v>-9.2456907693410955</c:v>
                </c:pt>
                <c:pt idx="478">
                  <c:v>-9.0890348793411881</c:v>
                </c:pt>
                <c:pt idx="479">
                  <c:v>-8.967419630565562</c:v>
                </c:pt>
                <c:pt idx="480">
                  <c:v>-8.9943198074363249</c:v>
                </c:pt>
                <c:pt idx="481">
                  <c:v>-7.8810824516939988</c:v>
                </c:pt>
                <c:pt idx="482">
                  <c:v>-7.3228403693410486</c:v>
                </c:pt>
                <c:pt idx="483">
                  <c:v>-7.2942622293410437</c:v>
                </c:pt>
                <c:pt idx="484">
                  <c:v>-7.9554702993410302</c:v>
                </c:pt>
                <c:pt idx="485">
                  <c:v>-7.9442175808352289</c:v>
                </c:pt>
                <c:pt idx="486">
                  <c:v>-7.703272329341063</c:v>
                </c:pt>
                <c:pt idx="487">
                  <c:v>-7.6408919093411498</c:v>
                </c:pt>
                <c:pt idx="488">
                  <c:v>-7.4769970221714033</c:v>
                </c:pt>
                <c:pt idx="489">
                  <c:v>-6.2078753275829381</c:v>
                </c:pt>
                <c:pt idx="490">
                  <c:v>-5.946187229135047</c:v>
                </c:pt>
                <c:pt idx="491">
                  <c:v>-5.623548969341142</c:v>
                </c:pt>
                <c:pt idx="492">
                  <c:v>-5.1660075393411073</c:v>
                </c:pt>
                <c:pt idx="493">
                  <c:v>-4.5617178793411455</c:v>
                </c:pt>
                <c:pt idx="494">
                  <c:v>-4.2427444784319714</c:v>
                </c:pt>
                <c:pt idx="495">
                  <c:v>-3.2602578793411112</c:v>
                </c:pt>
                <c:pt idx="496">
                  <c:v>-2.7152505693411078</c:v>
                </c:pt>
                <c:pt idx="497">
                  <c:v>-1.8907727235699674E-2</c:v>
                </c:pt>
                <c:pt idx="498">
                  <c:v>0.70815729065895994</c:v>
                </c:pt>
                <c:pt idx="499">
                  <c:v>1.4154499206587587</c:v>
                </c:pt>
                <c:pt idx="500">
                  <c:v>1.7948779639922501</c:v>
                </c:pt>
                <c:pt idx="501">
                  <c:v>1.8874567506586288</c:v>
                </c:pt>
                <c:pt idx="502">
                  <c:v>1.7063643706589318</c:v>
                </c:pt>
                <c:pt idx="503">
                  <c:v>1.4638381206588207</c:v>
                </c:pt>
                <c:pt idx="504">
                  <c:v>1.4253118306588988</c:v>
                </c:pt>
                <c:pt idx="505">
                  <c:v>0.49322803935454856</c:v>
                </c:pt>
                <c:pt idx="506">
                  <c:v>2.0406655148676133E-2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-4.2880731693411631</c:v>
                </c:pt>
                <c:pt idx="515">
                  <c:v>-4.4613141526743636</c:v>
                </c:pt>
                <c:pt idx="516">
                  <c:v>-4.5891833774218611</c:v>
                </c:pt>
                <c:pt idx="517">
                  <c:v>-4.6385311893411512</c:v>
                </c:pt>
                <c:pt idx="518">
                  <c:v>-4.2955663293410282</c:v>
                </c:pt>
                <c:pt idx="519">
                  <c:v>-4.0075584293410742</c:v>
                </c:pt>
                <c:pt idx="520">
                  <c:v>-3.8706091611778533</c:v>
                </c:pt>
                <c:pt idx="521">
                  <c:v>-3.7446045693411074</c:v>
                </c:pt>
                <c:pt idx="522">
                  <c:v>-3.2265938193411339</c:v>
                </c:pt>
                <c:pt idx="523">
                  <c:v>-2.7284294493411352</c:v>
                </c:pt>
                <c:pt idx="524">
                  <c:v>-2.1046988093411301</c:v>
                </c:pt>
                <c:pt idx="525">
                  <c:v>-1.7389712865127929</c:v>
                </c:pt>
                <c:pt idx="526">
                  <c:v>-1.1619779389063045</c:v>
                </c:pt>
                <c:pt idx="527">
                  <c:v>-0.66761296934102177</c:v>
                </c:pt>
                <c:pt idx="528">
                  <c:v>-0.24130366934122094</c:v>
                </c:pt>
                <c:pt idx="529">
                  <c:v>0.15869288065900383</c:v>
                </c:pt>
                <c:pt idx="530">
                  <c:v>0.31008543065885891</c:v>
                </c:pt>
                <c:pt idx="531">
                  <c:v>1.6608804306588785</c:v>
                </c:pt>
                <c:pt idx="532">
                  <c:v>1.7620873706588331</c:v>
                </c:pt>
                <c:pt idx="533">
                  <c:v>2.0019979706587634</c:v>
                </c:pt>
                <c:pt idx="534">
                  <c:v>2.236660630658831</c:v>
                </c:pt>
                <c:pt idx="535">
                  <c:v>2.464450890658938</c:v>
                </c:pt>
                <c:pt idx="536">
                  <c:v>2.5883759761134542</c:v>
                </c:pt>
                <c:pt idx="537">
                  <c:v>2.3674356506590337</c:v>
                </c:pt>
                <c:pt idx="538">
                  <c:v>1.8780524988406033</c:v>
                </c:pt>
                <c:pt idx="539">
                  <c:v>-2.5341711967920597</c:v>
                </c:pt>
                <c:pt idx="540">
                  <c:v>-3.6974284468922889</c:v>
                </c:pt>
                <c:pt idx="541">
                  <c:v>-4.5588263893411369</c:v>
                </c:pt>
                <c:pt idx="542">
                  <c:v>-5.1495182493408418</c:v>
                </c:pt>
                <c:pt idx="543">
                  <c:v>-5.533594869341</c:v>
                </c:pt>
                <c:pt idx="544">
                  <c:v>-7.05836499358354</c:v>
                </c:pt>
                <c:pt idx="545">
                  <c:v>-8.3245988293412267</c:v>
                </c:pt>
                <c:pt idx="546">
                  <c:v>-9.3198043026744148</c:v>
                </c:pt>
                <c:pt idx="547">
                  <c:v>-12.263780819341198</c:v>
                </c:pt>
                <c:pt idx="548">
                  <c:v>-12.443193855055199</c:v>
                </c:pt>
                <c:pt idx="549">
                  <c:v>-12.76853347934113</c:v>
                </c:pt>
                <c:pt idx="550">
                  <c:v>-13.067990269341024</c:v>
                </c:pt>
                <c:pt idx="551">
                  <c:v>-13.049039859341041</c:v>
                </c:pt>
                <c:pt idx="552">
                  <c:v>-12.832546922876451</c:v>
                </c:pt>
                <c:pt idx="553">
                  <c:v>-12.808094409341166</c:v>
                </c:pt>
                <c:pt idx="554">
                  <c:v>-12.804126209341106</c:v>
                </c:pt>
                <c:pt idx="555">
                  <c:v>-12.621027569341106</c:v>
                </c:pt>
                <c:pt idx="556">
                  <c:v>-11.988769953956464</c:v>
                </c:pt>
                <c:pt idx="557">
                  <c:v>-11.801293406075853</c:v>
                </c:pt>
                <c:pt idx="558">
                  <c:v>-11.175362109341236</c:v>
                </c:pt>
                <c:pt idx="559">
                  <c:v>-10.624202679341167</c:v>
                </c:pt>
                <c:pt idx="560">
                  <c:v>-10.276641619341177</c:v>
                </c:pt>
                <c:pt idx="561">
                  <c:v>-9.9674716101574603</c:v>
                </c:pt>
                <c:pt idx="562">
                  <c:v>-9.8386840693411557</c:v>
                </c:pt>
                <c:pt idx="563">
                  <c:v>-9.6766068770334552</c:v>
                </c:pt>
                <c:pt idx="564">
                  <c:v>-6.8695945875229807</c:v>
                </c:pt>
                <c:pt idx="565">
                  <c:v>-6.1809207693410411</c:v>
                </c:pt>
                <c:pt idx="566">
                  <c:v>-5.6879648346473868</c:v>
                </c:pt>
                <c:pt idx="567">
                  <c:v>-5.0243524693409807</c:v>
                </c:pt>
                <c:pt idx="568">
                  <c:v>-3.5131134393409686</c:v>
                </c:pt>
                <c:pt idx="569">
                  <c:v>-2.8032647693412116</c:v>
                </c:pt>
                <c:pt idx="570">
                  <c:v>-1.987520079545078</c:v>
                </c:pt>
                <c:pt idx="571">
                  <c:v>-1.2478621393412088</c:v>
                </c:pt>
                <c:pt idx="572">
                  <c:v>-0.90741055484838262</c:v>
                </c:pt>
                <c:pt idx="573">
                  <c:v>-8.9551069341055792E-2</c:v>
                </c:pt>
                <c:pt idx="574">
                  <c:v>-0.18321191934114728</c:v>
                </c:pt>
                <c:pt idx="575">
                  <c:v>4.8923350658881773E-2</c:v>
                </c:pt>
                <c:pt idx="576">
                  <c:v>0.47573497611345783</c:v>
                </c:pt>
                <c:pt idx="577">
                  <c:v>1.2570714106589236</c:v>
                </c:pt>
                <c:pt idx="578">
                  <c:v>1.7394282206588656</c:v>
                </c:pt>
                <c:pt idx="579">
                  <c:v>1.8063689306590196</c:v>
                </c:pt>
                <c:pt idx="580">
                  <c:v>1.8708654306588959</c:v>
                </c:pt>
                <c:pt idx="581">
                  <c:v>2.9354049306588883</c:v>
                </c:pt>
                <c:pt idx="582">
                  <c:v>3.240541190658945</c:v>
                </c:pt>
                <c:pt idx="583">
                  <c:v>3.5130913082100088</c:v>
                </c:pt>
                <c:pt idx="584">
                  <c:v>3.7694067106589415</c:v>
                </c:pt>
                <c:pt idx="585">
                  <c:v>4.0012877606590269</c:v>
                </c:pt>
                <c:pt idx="586">
                  <c:v>4.2924880306586886</c:v>
                </c:pt>
                <c:pt idx="587">
                  <c:v>4.5851386806590142</c:v>
                </c:pt>
                <c:pt idx="588">
                  <c:v>4.5720684068493558</c:v>
                </c:pt>
                <c:pt idx="589">
                  <c:v>4.487720839109512</c:v>
                </c:pt>
                <c:pt idx="590">
                  <c:v>4.8175565777175766</c:v>
                </c:pt>
                <c:pt idx="591">
                  <c:v>4.963834980658957</c:v>
                </c:pt>
                <c:pt idx="592">
                  <c:v>5.183891890658785</c:v>
                </c:pt>
                <c:pt idx="593">
                  <c:v>5.3296341706588777</c:v>
                </c:pt>
                <c:pt idx="594">
                  <c:v>5.3887370633119218</c:v>
                </c:pt>
                <c:pt idx="595">
                  <c:v>5.4308582406588926</c:v>
                </c:pt>
                <c:pt idx="596">
                  <c:v>5.4151107639921614</c:v>
                </c:pt>
                <c:pt idx="597">
                  <c:v>3.9006817383512677</c:v>
                </c:pt>
                <c:pt idx="598">
                  <c:v>3.220369774093073</c:v>
                </c:pt>
                <c:pt idx="599">
                  <c:v>2.4053806106588524</c:v>
                </c:pt>
                <c:pt idx="600">
                  <c:v>1.3728137980057653</c:v>
                </c:pt>
                <c:pt idx="601">
                  <c:v>0.84955856065879254</c:v>
                </c:pt>
                <c:pt idx="602">
                  <c:v>0.58779334065884825</c:v>
                </c:pt>
                <c:pt idx="603">
                  <c:v>0.27715493065883834</c:v>
                </c:pt>
                <c:pt idx="604">
                  <c:v>-4.6865069341137676E-2</c:v>
                </c:pt>
                <c:pt idx="605">
                  <c:v>-0.2862845693411204</c:v>
                </c:pt>
                <c:pt idx="606">
                  <c:v>-1.6129475282451584</c:v>
                </c:pt>
                <c:pt idx="607">
                  <c:v>-1.8651161093410455</c:v>
                </c:pt>
                <c:pt idx="608">
                  <c:v>-1.8643023193411072</c:v>
                </c:pt>
                <c:pt idx="609">
                  <c:v>-1.8160785193410343</c:v>
                </c:pt>
                <c:pt idx="610">
                  <c:v>-1.8257713193412712</c:v>
                </c:pt>
                <c:pt idx="611">
                  <c:v>-1.9071056093412868</c:v>
                </c:pt>
                <c:pt idx="612">
                  <c:v>-2.467765558702824</c:v>
                </c:pt>
                <c:pt idx="613">
                  <c:v>-5.3056380924179791</c:v>
                </c:pt>
                <c:pt idx="614">
                  <c:v>-5.5308997093410586</c:v>
                </c:pt>
                <c:pt idx="615">
                  <c:v>-5.7627070693410465</c:v>
                </c:pt>
                <c:pt idx="616">
                  <c:v>-5.9703749493411085</c:v>
                </c:pt>
                <c:pt idx="617">
                  <c:v>-6.2963818093409412</c:v>
                </c:pt>
                <c:pt idx="618">
                  <c:v>-6.5688502836268867</c:v>
                </c:pt>
                <c:pt idx="619">
                  <c:v>-6.4835525693410716</c:v>
                </c:pt>
                <c:pt idx="620">
                  <c:v>-6.3046279606454876</c:v>
                </c:pt>
                <c:pt idx="621">
                  <c:v>-4.7106574443411109</c:v>
                </c:pt>
                <c:pt idx="622">
                  <c:v>-4.3386542493410616</c:v>
                </c:pt>
                <c:pt idx="623">
                  <c:v>-3.9094779193410707</c:v>
                </c:pt>
                <c:pt idx="624">
                  <c:v>-3.5942949060758447</c:v>
                </c:pt>
                <c:pt idx="625">
                  <c:v>-3.3835608493411802</c:v>
                </c:pt>
                <c:pt idx="626">
                  <c:v>-3.445884779341128</c:v>
                </c:pt>
                <c:pt idx="627">
                  <c:v>-3.6346788593410793</c:v>
                </c:pt>
                <c:pt idx="628">
                  <c:v>-3.7131307793411858</c:v>
                </c:pt>
                <c:pt idx="629">
                  <c:v>-3.7326598471189101</c:v>
                </c:pt>
                <c:pt idx="630">
                  <c:v>-4.6779628420683945</c:v>
                </c:pt>
                <c:pt idx="631">
                  <c:v>-4.9522526393409976</c:v>
                </c:pt>
                <c:pt idx="632">
                  <c:v>-5.3838171293410815</c:v>
                </c:pt>
                <c:pt idx="633">
                  <c:v>-5.6995905193411005</c:v>
                </c:pt>
                <c:pt idx="634">
                  <c:v>-6.1392870193411557</c:v>
                </c:pt>
                <c:pt idx="635">
                  <c:v>-6.5220277085815885</c:v>
                </c:pt>
                <c:pt idx="636">
                  <c:v>-6.8666306611778491</c:v>
                </c:pt>
                <c:pt idx="637">
                  <c:v>-7.1649845693410947</c:v>
                </c:pt>
                <c:pt idx="638">
                  <c:v>-7.4964439693410316</c:v>
                </c:pt>
                <c:pt idx="639">
                  <c:v>-7.7482973693409889</c:v>
                </c:pt>
                <c:pt idx="640">
                  <c:v>-7.9362530193411276</c:v>
                </c:pt>
                <c:pt idx="641">
                  <c:v>-7.9332335489329324</c:v>
                </c:pt>
                <c:pt idx="642">
                  <c:v>-8.0667530193411228</c:v>
                </c:pt>
                <c:pt idx="643">
                  <c:v>-8.1897802693410462</c:v>
                </c:pt>
                <c:pt idx="644">
                  <c:v>-8.1974094393411292</c:v>
                </c:pt>
                <c:pt idx="645">
                  <c:v>-8.1540395693411121</c:v>
                </c:pt>
                <c:pt idx="646">
                  <c:v>-6.4803865308795849</c:v>
                </c:pt>
                <c:pt idx="647">
                  <c:v>-6.0968183056049288</c:v>
                </c:pt>
                <c:pt idx="648">
                  <c:v>-5.4503850435678629</c:v>
                </c:pt>
                <c:pt idx="649">
                  <c:v>-5.3827662893411361</c:v>
                </c:pt>
                <c:pt idx="650">
                  <c:v>-5.3243299693411785</c:v>
                </c:pt>
                <c:pt idx="651">
                  <c:v>-5.3594786804521579</c:v>
                </c:pt>
                <c:pt idx="652">
                  <c:v>-5.2504199693410794</c:v>
                </c:pt>
                <c:pt idx="653">
                  <c:v>-5.2252819570961844</c:v>
                </c:pt>
                <c:pt idx="654">
                  <c:v>-5.1489970693411067</c:v>
                </c:pt>
                <c:pt idx="655">
                  <c:v>-3.9387395937313991</c:v>
                </c:pt>
                <c:pt idx="656">
                  <c:v>-4.04391921934109</c:v>
                </c:pt>
                <c:pt idx="657">
                  <c:v>-4.2510847693410057</c:v>
                </c:pt>
                <c:pt idx="658">
                  <c:v>-4.4035511093409099</c:v>
                </c:pt>
                <c:pt idx="659">
                  <c:v>-4.5527292649932036</c:v>
                </c:pt>
                <c:pt idx="660">
                  <c:v>-4.5919265476019557</c:v>
                </c:pt>
                <c:pt idx="661">
                  <c:v>-4.7262760193412854</c:v>
                </c:pt>
                <c:pt idx="662">
                  <c:v>-4.8217545693411079</c:v>
                </c:pt>
                <c:pt idx="663">
                  <c:v>-4.6948064264838774</c:v>
                </c:pt>
                <c:pt idx="664">
                  <c:v>-4.5777227393411124</c:v>
                </c:pt>
                <c:pt idx="665">
                  <c:v>-4.6667915693411288</c:v>
                </c:pt>
                <c:pt idx="666">
                  <c:v>-4.6822150795452124</c:v>
                </c:pt>
                <c:pt idx="667">
                  <c:v>-4.5459549093412033</c:v>
                </c:pt>
                <c:pt idx="668">
                  <c:v>-4.4387612193411901</c:v>
                </c:pt>
                <c:pt idx="669">
                  <c:v>-4.5090292893411732</c:v>
                </c:pt>
                <c:pt idx="670">
                  <c:v>-4.55547270934089</c:v>
                </c:pt>
                <c:pt idx="671">
                  <c:v>-4.5859696193410429</c:v>
                </c:pt>
                <c:pt idx="672">
                  <c:v>-4.7668830308795691</c:v>
                </c:pt>
                <c:pt idx="673">
                  <c:v>-4.8681276518152963</c:v>
                </c:pt>
                <c:pt idx="674">
                  <c:v>-5.1502202093412119</c:v>
                </c:pt>
                <c:pt idx="675">
                  <c:v>-5.3493680193409876</c:v>
                </c:pt>
                <c:pt idx="676">
                  <c:v>-5.5373903093412338</c:v>
                </c:pt>
                <c:pt idx="677">
                  <c:v>-5.6704930591371294</c:v>
                </c:pt>
                <c:pt idx="678">
                  <c:v>-5.7886622293410444</c:v>
                </c:pt>
                <c:pt idx="679">
                  <c:v>-5.8165710693412205</c:v>
                </c:pt>
                <c:pt idx="680">
                  <c:v>-5.8060643770333495</c:v>
                </c:pt>
                <c:pt idx="681">
                  <c:v>-6.1073882726379018</c:v>
                </c:pt>
                <c:pt idx="682">
                  <c:v>-6.2252585993410179</c:v>
                </c:pt>
                <c:pt idx="683">
                  <c:v>-6.3529662224024843</c:v>
                </c:pt>
                <c:pt idx="684">
                  <c:v>-6.6191970893411867</c:v>
                </c:pt>
                <c:pt idx="685">
                  <c:v>-6.8195769693410977</c:v>
                </c:pt>
                <c:pt idx="686">
                  <c:v>-6.8768357393410469</c:v>
                </c:pt>
                <c:pt idx="687">
                  <c:v>-6.8791038875229464</c:v>
                </c:pt>
                <c:pt idx="688">
                  <c:v>-6.6074867915634012</c:v>
                </c:pt>
                <c:pt idx="689">
                  <c:v>-6.4269776544475103</c:v>
                </c:pt>
                <c:pt idx="690">
                  <c:v>-6.2996261693411117</c:v>
                </c:pt>
                <c:pt idx="691">
                  <c:v>-6.3392575893411331</c:v>
                </c:pt>
                <c:pt idx="692">
                  <c:v>-6.5194081693411778</c:v>
                </c:pt>
                <c:pt idx="693">
                  <c:v>-6.3659703993410375</c:v>
                </c:pt>
                <c:pt idx="694">
                  <c:v>-6.0336624264839731</c:v>
                </c:pt>
                <c:pt idx="695">
                  <c:v>-5.82014288184115</c:v>
                </c:pt>
                <c:pt idx="696">
                  <c:v>-5.3852657855574684</c:v>
                </c:pt>
                <c:pt idx="697">
                  <c:v>-5.1724694293411924</c:v>
                </c:pt>
                <c:pt idx="698">
                  <c:v>-4.5012871893412711</c:v>
                </c:pt>
                <c:pt idx="699">
                  <c:v>-4.0229566930524356</c:v>
                </c:pt>
                <c:pt idx="700">
                  <c:v>-3.5201346693411617</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-2.4790628142391267</c:v>
                </c:pt>
                <c:pt idx="709">
                  <c:v>-2.83475989934115</c:v>
                </c:pt>
                <c:pt idx="710">
                  <c:v>-3.1301112393410913</c:v>
                </c:pt>
                <c:pt idx="711">
                  <c:v>-3.3179877608304782</c:v>
                </c:pt>
                <c:pt idx="712">
                  <c:v>-3.1056244342057786</c:v>
                </c:pt>
                <c:pt idx="713">
                  <c:v>-2.9056617342894802</c:v>
                </c:pt>
                <c:pt idx="714">
                  <c:v>-2.423196029341157</c:v>
                </c:pt>
                <c:pt idx="715">
                  <c:v>-2.1734950693411288</c:v>
                </c:pt>
                <c:pt idx="716">
                  <c:v>-2.5442397693410896</c:v>
                </c:pt>
                <c:pt idx="717">
                  <c:v>-2.5753611093409319</c:v>
                </c:pt>
                <c:pt idx="718">
                  <c:v>-2.3842940591369919</c:v>
                </c:pt>
                <c:pt idx="719">
                  <c:v>-2.0879317693409574</c:v>
                </c:pt>
                <c:pt idx="720">
                  <c:v>-1.9945645693411227</c:v>
                </c:pt>
                <c:pt idx="721">
                  <c:v>-1.4245507479126185</c:v>
                </c:pt>
                <c:pt idx="722">
                  <c:v>-0.51158589934105669</c:v>
                </c:pt>
                <c:pt idx="723">
                  <c:v>1.6322494806590413</c:v>
                </c:pt>
                <c:pt idx="724">
                  <c:v>4.2113964918833808</c:v>
                </c:pt>
                <c:pt idx="725">
                  <c:v>6.3844591806591087</c:v>
                </c:pt>
                <c:pt idx="726">
                  <c:v>7.2070022506589151</c:v>
                </c:pt>
                <c:pt idx="727">
                  <c:v>8.2761511306587856</c:v>
                </c:pt>
                <c:pt idx="728">
                  <c:v>9.088130110658863</c:v>
                </c:pt>
                <c:pt idx="729">
                  <c:v>9.3129707060211739</c:v>
                </c:pt>
                <c:pt idx="730">
                  <c:v>9.5375754306588441</c:v>
                </c:pt>
                <c:pt idx="731">
                  <c:v>10.539955680658974</c:v>
                </c:pt>
                <c:pt idx="732">
                  <c:v>10.41190403065872</c:v>
                </c:pt>
                <c:pt idx="733">
                  <c:v>10.20800325065883</c:v>
                </c:pt>
                <c:pt idx="734">
                  <c:v>10.236309189695072</c:v>
                </c:pt>
                <c:pt idx="735">
                  <c:v>10.613566430658835</c:v>
                </c:pt>
                <c:pt idx="736">
                  <c:v>10.414904452397906</c:v>
                </c:pt>
                <c:pt idx="737">
                  <c:v>5.5187574306587095</c:v>
                </c:pt>
                <c:pt idx="738">
                  <c:v>4.0614307406589614</c:v>
                </c:pt>
                <c:pt idx="739">
                  <c:v>2.9013555020873842</c:v>
                </c:pt>
                <c:pt idx="740">
                  <c:v>1.49355414065883</c:v>
                </c:pt>
                <c:pt idx="741">
                  <c:v>0.22678068065880552</c:v>
                </c:pt>
                <c:pt idx="742">
                  <c:v>-1.0881807093410747</c:v>
                </c:pt>
                <c:pt idx="743">
                  <c:v>-1.4359118893412839</c:v>
                </c:pt>
                <c:pt idx="744">
                  <c:v>-1.5408458992380081</c:v>
                </c:pt>
                <c:pt idx="745">
                  <c:v>-1.5936245693411024</c:v>
                </c:pt>
                <c:pt idx="746">
                  <c:v>0.51445061247713419</c:v>
                </c:pt>
                <c:pt idx="747">
                  <c:v>1.2474362806589592</c:v>
                </c:pt>
                <c:pt idx="748">
                  <c:v>2.2258629106588459</c:v>
                </c:pt>
                <c:pt idx="749">
                  <c:v>2.7823792606588853</c:v>
                </c:pt>
                <c:pt idx="750">
                  <c:v>3.1498172306587833</c:v>
                </c:pt>
                <c:pt idx="751">
                  <c:v>3.2318101041282987</c:v>
                </c:pt>
                <c:pt idx="752">
                  <c:v>3.3316443206589792</c:v>
                </c:pt>
                <c:pt idx="753">
                  <c:v>3.5411739106588977</c:v>
                </c:pt>
                <c:pt idx="754">
                  <c:v>3.7700275199445779</c:v>
                </c:pt>
                <c:pt idx="755">
                  <c:v>6.6716590497065482</c:v>
                </c:pt>
                <c:pt idx="756">
                  <c:v>6.7292888106588293</c:v>
                </c:pt>
                <c:pt idx="757">
                  <c:v>7.2028657306589405</c:v>
                </c:pt>
                <c:pt idx="758">
                  <c:v>7.3305886551487003</c:v>
                </c:pt>
                <c:pt idx="759">
                  <c:v>7.3402659706588338</c:v>
                </c:pt>
                <c:pt idx="760">
                  <c:v>7.6593511006588528</c:v>
                </c:pt>
                <c:pt idx="761">
                  <c:v>8.0921488906587626</c:v>
                </c:pt>
                <c:pt idx="762">
                  <c:v>8.2565070113040555</c:v>
                </c:pt>
                <c:pt idx="763">
                  <c:v>9.1222184306589611</c:v>
                </c:pt>
                <c:pt idx="764">
                  <c:v>9.0437397639922921</c:v>
                </c:pt>
                <c:pt idx="765">
                  <c:v>8.7976186506589009</c:v>
                </c:pt>
                <c:pt idx="766">
                  <c:v>8.6895226106589547</c:v>
                </c:pt>
                <c:pt idx="767">
                  <c:v>8.8085483306589527</c:v>
                </c:pt>
                <c:pt idx="768">
                  <c:v>8.8165496306588036</c:v>
                </c:pt>
                <c:pt idx="769">
                  <c:v>8.779435520658982</c:v>
                </c:pt>
                <c:pt idx="770">
                  <c:v>8.6964610513484377</c:v>
                </c:pt>
                <c:pt idx="771">
                  <c:v>8.0569305973255787</c:v>
                </c:pt>
                <c:pt idx="772">
                  <c:v>7.4300172206589092</c:v>
                </c:pt>
                <c:pt idx="773">
                  <c:v>7.0874325306591412</c:v>
                </c:pt>
                <c:pt idx="774">
                  <c:v>6.8684146406589077</c:v>
                </c:pt>
                <c:pt idx="775">
                  <c:v>6.6725379206589075</c:v>
                </c:pt>
                <c:pt idx="776">
                  <c:v>6.5838127146095236</c:v>
                </c:pt>
                <c:pt idx="777">
                  <c:v>6.460101280658904</c:v>
                </c:pt>
                <c:pt idx="778">
                  <c:v>6.675883555658686</c:v>
                </c:pt>
                <c:pt idx="779">
                  <c:v>7.6675463517115769</c:v>
                </c:pt>
                <c:pt idx="780">
                  <c:v>7.4282305306588921</c:v>
                </c:pt>
                <c:pt idx="781">
                  <c:v>7.0961768306588615</c:v>
                </c:pt>
                <c:pt idx="782">
                  <c:v>6.6233903584938361</c:v>
                </c:pt>
                <c:pt idx="783">
                  <c:v>6.2487595706588905</c:v>
                </c:pt>
                <c:pt idx="784">
                  <c:v>5.8324876306589157</c:v>
                </c:pt>
                <c:pt idx="785">
                  <c:v>5.0676047106587845</c:v>
                </c:pt>
                <c:pt idx="786">
                  <c:v>4.3120363706588982</c:v>
                </c:pt>
                <c:pt idx="787">
                  <c:v>3.7083252044684523</c:v>
                </c:pt>
                <c:pt idx="788">
                  <c:v>1.0735835075821138</c:v>
                </c:pt>
                <c:pt idx="789">
                  <c:v>0.22349618065901217</c:v>
                </c:pt>
                <c:pt idx="790">
                  <c:v>-0.82705500934126519</c:v>
                </c:pt>
                <c:pt idx="791">
                  <c:v>-1.716876389341266</c:v>
                </c:pt>
                <c:pt idx="792">
                  <c:v>-2.1694400793411281</c:v>
                </c:pt>
                <c:pt idx="793">
                  <c:v>-2.5287201815859399</c:v>
                </c:pt>
                <c:pt idx="794">
                  <c:v>-3.0070644606454242</c:v>
                </c:pt>
                <c:pt idx="795">
                  <c:v>-2.7735938324990892</c:v>
                </c:pt>
                <c:pt idx="796">
                  <c:v>-2.3973732293410572</c:v>
                </c:pt>
                <c:pt idx="797">
                  <c:v>-2.1811911693411052</c:v>
                </c:pt>
                <c:pt idx="798">
                  <c:v>-2.155845969340958</c:v>
                </c:pt>
                <c:pt idx="799">
                  <c:v>-2.2947860332585748</c:v>
                </c:pt>
                <c:pt idx="800">
                  <c:v>-2.4116269193412863</c:v>
                </c:pt>
                <c:pt idx="801">
                  <c:v>-2.3946432867322889</c:v>
                </c:pt>
                <c:pt idx="802">
                  <c:v>-1.2491245017734656</c:v>
                </c:pt>
                <c:pt idx="803">
                  <c:v>-1.0612277793409106</c:v>
                </c:pt>
                <c:pt idx="804">
                  <c:v>-0.96466356934104158</c:v>
                </c:pt>
                <c:pt idx="805">
                  <c:v>-0.77365176934107205</c:v>
                </c:pt>
                <c:pt idx="806">
                  <c:v>-0.65380948934104333</c:v>
                </c:pt>
                <c:pt idx="807">
                  <c:v>-0.41591606934115094</c:v>
                </c:pt>
                <c:pt idx="808">
                  <c:v>-0.11750632934105457</c:v>
                </c:pt>
                <c:pt idx="809">
                  <c:v>0.20411321416402478</c:v>
                </c:pt>
                <c:pt idx="810">
                  <c:v>0.33668418065893502</c:v>
                </c:pt>
                <c:pt idx="811">
                  <c:v>2.2530154306589472</c:v>
                </c:pt>
                <c:pt idx="812">
                  <c:v>2.4484079806589847</c:v>
                </c:pt>
                <c:pt idx="813">
                  <c:v>2.6287431406589552</c:v>
                </c:pt>
                <c:pt idx="814">
                  <c:v>2.6754257006589341</c:v>
                </c:pt>
                <c:pt idx="815">
                  <c:v>2.8031179406589795</c:v>
                </c:pt>
                <c:pt idx="816">
                  <c:v>2.9679828636484871</c:v>
                </c:pt>
                <c:pt idx="817">
                  <c:v>3.2269972106589657</c:v>
                </c:pt>
                <c:pt idx="818">
                  <c:v>3.3975465306588841</c:v>
                </c:pt>
                <c:pt idx="819">
                  <c:v>3.5104474306588829</c:v>
                </c:pt>
                <c:pt idx="820">
                  <c:v>4.1933026399612165</c:v>
                </c:pt>
                <c:pt idx="821">
                  <c:v>4.281636220658811</c:v>
                </c:pt>
                <c:pt idx="822">
                  <c:v>4.4286714431589189</c:v>
                </c:pt>
                <c:pt idx="823">
                  <c:v>4.4297066006588182</c:v>
                </c:pt>
                <c:pt idx="824">
                  <c:v>4.4760925506588904</c:v>
                </c:pt>
                <c:pt idx="825">
                  <c:v>4.505329650658922</c:v>
                </c:pt>
                <c:pt idx="826">
                  <c:v>4.6769182506589271</c:v>
                </c:pt>
                <c:pt idx="827">
                  <c:v>4.7257347193187913</c:v>
                </c:pt>
                <c:pt idx="828">
                  <c:v>4.7059604306589051</c:v>
                </c:pt>
                <c:pt idx="829">
                  <c:v>4.9829397163731954</c:v>
                </c:pt>
                <c:pt idx="830">
                  <c:v>5.1051558806589519</c:v>
                </c:pt>
                <c:pt idx="831">
                  <c:v>5.1082413706587886</c:v>
                </c:pt>
                <c:pt idx="832">
                  <c:v>5.1175845906588044</c:v>
                </c:pt>
                <c:pt idx="833">
                  <c:v>5.1287741276285574</c:v>
                </c:pt>
                <c:pt idx="834">
                  <c:v>5.1108888286180552</c:v>
                </c:pt>
                <c:pt idx="835">
                  <c:v>5.0300680906589026</c:v>
                </c:pt>
                <c:pt idx="836">
                  <c:v>4.8758695106589158</c:v>
                </c:pt>
                <c:pt idx="837">
                  <c:v>4.7574040020874957</c:v>
                </c:pt>
                <c:pt idx="838">
                  <c:v>3.9799885454130504</c:v>
                </c:pt>
                <c:pt idx="839">
                  <c:v>3.2843699487313551</c:v>
                </c:pt>
                <c:pt idx="840">
                  <c:v>2.4645622586159579</c:v>
                </c:pt>
                <c:pt idx="841">
                  <c:v>1.1093054306588641</c:v>
                </c:pt>
                <c:pt idx="842">
                  <c:v>-7.6619039341196099E-2</c:v>
                </c:pt>
                <c:pt idx="843">
                  <c:v>-0.81271234934106906</c:v>
                </c:pt>
                <c:pt idx="844">
                  <c:v>-1.543597373464848</c:v>
                </c:pt>
                <c:pt idx="845">
                  <c:v>-2.0285133448514623</c:v>
                </c:pt>
                <c:pt idx="846">
                  <c:v>-2.7002590455315962</c:v>
                </c:pt>
                <c:pt idx="847">
                  <c:v>-2.7818808093411036</c:v>
                </c:pt>
                <c:pt idx="848">
                  <c:v>-2.770481829341108</c:v>
                </c:pt>
                <c:pt idx="849">
                  <c:v>-2.4524106293410162</c:v>
                </c:pt>
                <c:pt idx="850">
                  <c:v>-2.0165000848050445</c:v>
                </c:pt>
                <c:pt idx="851">
                  <c:v>-1.484383809341012</c:v>
                </c:pt>
                <c:pt idx="852">
                  <c:v>-1.0444909693411977</c:v>
                </c:pt>
                <c:pt idx="853">
                  <c:v>-1.0731045693411545</c:v>
                </c:pt>
                <c:pt idx="854">
                  <c:v>-1.2156813135272269</c:v>
                </c:pt>
                <c:pt idx="855">
                  <c:v>-1.8882677449099113E-2</c:v>
                </c:pt>
                <c:pt idx="856">
                  <c:v>-1.5815569340858822E-2</c:v>
                </c:pt>
                <c:pt idx="857">
                  <c:v>-0.14251969934107939</c:v>
                </c:pt>
                <c:pt idx="858">
                  <c:v>-6.2408093411789895E-3</c:v>
                </c:pt>
                <c:pt idx="859">
                  <c:v>0.10183772611343046</c:v>
                </c:pt>
                <c:pt idx="860">
                  <c:v>0.80053276399223638</c:v>
                </c:pt>
                <c:pt idx="861">
                  <c:v>0.86467777065892926</c:v>
                </c:pt>
                <c:pt idx="862">
                  <c:v>1.0383523306588391</c:v>
                </c:pt>
                <c:pt idx="863">
                  <c:v>1.0625754806590066</c:v>
                </c:pt>
                <c:pt idx="864">
                  <c:v>1.5488764723254458</c:v>
                </c:pt>
                <c:pt idx="865">
                  <c:v>1.8866112515545268</c:v>
                </c:pt>
                <c:pt idx="866">
                  <c:v>5.0165610556588973</c:v>
                </c:pt>
                <c:pt idx="867">
                  <c:v>5.3283469506589807</c:v>
                </c:pt>
                <c:pt idx="868">
                  <c:v>6.1017409306587496</c:v>
                </c:pt>
                <c:pt idx="869">
                  <c:v>6.529522170658808</c:v>
                </c:pt>
                <c:pt idx="870">
                  <c:v>6.6449645028239939</c:v>
                </c:pt>
                <c:pt idx="871">
                  <c:v>6.8067173296488175</c:v>
                </c:pt>
                <c:pt idx="872">
                  <c:v>6.2499260973254707</c:v>
                </c:pt>
                <c:pt idx="873">
                  <c:v>5.8016359906587809</c:v>
                </c:pt>
                <c:pt idx="874">
                  <c:v>5.5104792106589855</c:v>
                </c:pt>
                <c:pt idx="875">
                  <c:v>5.0665318842673059</c:v>
                </c:pt>
                <c:pt idx="876">
                  <c:v>4.5959548306587372</c:v>
                </c:pt>
                <c:pt idx="877">
                  <c:v>4.0604388506589242</c:v>
                </c:pt>
                <c:pt idx="878">
                  <c:v>3.5712662306589067</c:v>
                </c:pt>
                <c:pt idx="879">
                  <c:v>3.3471669838502853</c:v>
                </c:pt>
                <c:pt idx="880">
                  <c:v>2.5128881429876198</c:v>
                </c:pt>
                <c:pt idx="881">
                  <c:v>2.2372005306589102</c:v>
                </c:pt>
                <c:pt idx="882">
                  <c:v>1.7868515806591176</c:v>
                </c:pt>
                <c:pt idx="883">
                  <c:v>2.1376084409681368</c:v>
                </c:pt>
                <c:pt idx="884">
                  <c:v>4.2567937383510923</c:v>
                </c:pt>
                <c:pt idx="885">
                  <c:v>5.2544641306590005</c:v>
                </c:pt>
                <c:pt idx="886">
                  <c:v>5.6399142306589987</c:v>
                </c:pt>
                <c:pt idx="887">
                  <c:v>5.9392525406588437</c:v>
                </c:pt>
                <c:pt idx="888">
                  <c:v>6.6004695865029266</c:v>
                </c:pt>
                <c:pt idx="889">
                  <c:v>6.6204032706589508</c:v>
                </c:pt>
                <c:pt idx="890">
                  <c:v>6.5542932306588284</c:v>
                </c:pt>
                <c:pt idx="891">
                  <c:v>6.9939619106589515</c:v>
                </c:pt>
                <c:pt idx="892">
                  <c:v>7.3041398306588521</c:v>
                </c:pt>
                <c:pt idx="893">
                  <c:v>9.3473714306589475</c:v>
                </c:pt>
                <c:pt idx="894">
                  <c:v>9.2018681990800495</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-6.9899867256022237</c:v>
                </c:pt>
                <c:pt idx="2">
                  <c:v>-6.9893193781747982</c:v>
                </c:pt>
                <c:pt idx="3">
                  <c:v>-6.9895707291362754</c:v>
                </c:pt>
                <c:pt idx="4">
                  <c:v>-6.9875282369559653</c:v>
                </c:pt>
                <c:pt idx="5">
                  <c:v>-6.985169203453129</c:v>
                </c:pt>
                <c:pt idx="6">
                  <c:v>-6.93753751323821</c:v>
                </c:pt>
                <c:pt idx="7">
                  <c:v>-6.9580511136639576</c:v>
                </c:pt>
                <c:pt idx="8">
                  <c:v>-6.9453291274248876</c:v>
                </c:pt>
                <c:pt idx="9">
                  <c:v>-6.9358672663676675</c:v>
                </c:pt>
                <c:pt idx="10">
                  <c:v>-6.9206202350834332</c:v>
                </c:pt>
                <c:pt idx="11">
                  <c:v>-6.8741478556436704</c:v>
                </c:pt>
                <c:pt idx="12">
                  <c:v>-6.9177567162194133</c:v>
                </c:pt>
                <c:pt idx="13">
                  <c:v>-6.8953915274006761</c:v>
                </c:pt>
                <c:pt idx="14">
                  <c:v>-6.6882981047636498</c:v>
                </c:pt>
                <c:pt idx="15">
                  <c:v>-6.522745627040166</c:v>
                </c:pt>
                <c:pt idx="16">
                  <c:v>-6.9033433095234091</c:v>
                </c:pt>
                <c:pt idx="17">
                  <c:v>-7.8851492555306653</c:v>
                </c:pt>
                <c:pt idx="18">
                  <c:v>-8.4007401387584224</c:v>
                </c:pt>
                <c:pt idx="19">
                  <c:v>-8.5645414150091597</c:v>
                </c:pt>
                <c:pt idx="20">
                  <c:v>-9.0759775537881531</c:v>
                </c:pt>
                <c:pt idx="21">
                  <c:v>-9.5656167399134411</c:v>
                </c:pt>
                <c:pt idx="22">
                  <c:v>-8.7598953338021648</c:v>
                </c:pt>
                <c:pt idx="23">
                  <c:v>-7.5826527697591803</c:v>
                </c:pt>
                <c:pt idx="24">
                  <c:v>-7.2185788516707685</c:v>
                </c:pt>
                <c:pt idx="25">
                  <c:v>-7.056501270633035</c:v>
                </c:pt>
                <c:pt idx="26">
                  <c:v>-6.4074913074380664</c:v>
                </c:pt>
                <c:pt idx="27">
                  <c:v>-4.695525755288271</c:v>
                </c:pt>
                <c:pt idx="28">
                  <c:v>-1.0903553536894464</c:v>
                </c:pt>
                <c:pt idx="29">
                  <c:v>2.3000825519771277</c:v>
                </c:pt>
                <c:pt idx="30">
                  <c:v>6.2420196804989558</c:v>
                </c:pt>
                <c:pt idx="31">
                  <c:v>8.526907381781168</c:v>
                </c:pt>
                <c:pt idx="32">
                  <c:v>9.3477446415991352</c:v>
                </c:pt>
                <c:pt idx="33">
                  <c:v>9.6525186106677463</c:v>
                </c:pt>
                <c:pt idx="34">
                  <c:v>9.6831606606682072</c:v>
                </c:pt>
                <c:pt idx="35">
                  <c:v>9.8355130389107508</c:v>
                </c:pt>
                <c:pt idx="36">
                  <c:v>9.6291787917999407</c:v>
                </c:pt>
                <c:pt idx="37">
                  <c:v>9.7443734231377643</c:v>
                </c:pt>
                <c:pt idx="38">
                  <c:v>10.46288625296196</c:v>
                </c:pt>
                <c:pt idx="39">
                  <c:v>10.869736033138587</c:v>
                </c:pt>
                <c:pt idx="40">
                  <c:v>10.626272270571672</c:v>
                </c:pt>
                <c:pt idx="41">
                  <c:v>9.8499083456054422</c:v>
                </c:pt>
                <c:pt idx="42">
                  <c:v>9.0646736745091943</c:v>
                </c:pt>
                <c:pt idx="43">
                  <c:v>8.0887413360420055</c:v>
                </c:pt>
                <c:pt idx="44">
                  <c:v>7.0540557103343389</c:v>
                </c:pt>
                <c:pt idx="45">
                  <c:v>5.4705136896343758</c:v>
                </c:pt>
                <c:pt idx="46">
                  <c:v>3.4889847422247602</c:v>
                </c:pt>
                <c:pt idx="47">
                  <c:v>1.4539550748284142</c:v>
                </c:pt>
                <c:pt idx="48">
                  <c:v>0.52600694022832761</c:v>
                </c:pt>
                <c:pt idx="49">
                  <c:v>0.55931154974922448</c:v>
                </c:pt>
                <c:pt idx="50">
                  <c:v>0.5169750016338529</c:v>
                </c:pt>
                <c:pt idx="51">
                  <c:v>0.22546556349735175</c:v>
                </c:pt>
                <c:pt idx="52">
                  <c:v>-0.1313609736720025</c:v>
                </c:pt>
                <c:pt idx="53">
                  <c:v>-0.25288521720467844</c:v>
                </c:pt>
                <c:pt idx="54">
                  <c:v>-0.63264737782493818</c:v>
                </c:pt>
                <c:pt idx="55">
                  <c:v>-0.73125952411385264</c:v>
                </c:pt>
                <c:pt idx="56">
                  <c:v>-1.3905669081744918</c:v>
                </c:pt>
                <c:pt idx="57">
                  <c:v>-2.4850113767503794</c:v>
                </c:pt>
                <c:pt idx="58">
                  <c:v>-3.3746996754777143</c:v>
                </c:pt>
                <c:pt idx="59">
                  <c:v>-4.0968696921474503</c:v>
                </c:pt>
                <c:pt idx="60">
                  <c:v>-5.136470397872813</c:v>
                </c:pt>
                <c:pt idx="61">
                  <c:v>-5.5048747887042415</c:v>
                </c:pt>
                <c:pt idx="62">
                  <c:v>-5.6340760889730319</c:v>
                </c:pt>
                <c:pt idx="63">
                  <c:v>-6.0147926546933252</c:v>
                </c:pt>
                <c:pt idx="64">
                  <c:v>-6.1857528588011661</c:v>
                </c:pt>
                <c:pt idx="65">
                  <c:v>-5.7855571627504361</c:v>
                </c:pt>
                <c:pt idx="66">
                  <c:v>-4.7021451951768984</c:v>
                </c:pt>
                <c:pt idx="67">
                  <c:v>-3.3830555771263144</c:v>
                </c:pt>
                <c:pt idx="68">
                  <c:v>-2.6910751483700182</c:v>
                </c:pt>
                <c:pt idx="69">
                  <c:v>-2.3148942836045734</c:v>
                </c:pt>
                <c:pt idx="70">
                  <c:v>-0.98498207903212143</c:v>
                </c:pt>
                <c:pt idx="71">
                  <c:v>0.71898270336039638</c:v>
                </c:pt>
                <c:pt idx="72">
                  <c:v>2.0391538439205021</c:v>
                </c:pt>
                <c:pt idx="73">
                  <c:v>3.0460066005423139</c:v>
                </c:pt>
                <c:pt idx="74">
                  <c:v>3.2424483052232471</c:v>
                </c:pt>
                <c:pt idx="75">
                  <c:v>2.7631299143887844</c:v>
                </c:pt>
                <c:pt idx="76">
                  <c:v>2.5021966528727138</c:v>
                </c:pt>
                <c:pt idx="77">
                  <c:v>0.34377293971293466</c:v>
                </c:pt>
                <c:pt idx="78">
                  <c:v>-5.9544034992011508</c:v>
                </c:pt>
                <c:pt idx="79">
                  <c:v>-6.1581461069223575</c:v>
                </c:pt>
                <c:pt idx="80">
                  <c:v>-6.1824568751261761</c:v>
                </c:pt>
                <c:pt idx="81">
                  <c:v>-6.1466264616502002</c:v>
                </c:pt>
                <c:pt idx="82">
                  <c:v>-5.3417543136712169</c:v>
                </c:pt>
                <c:pt idx="83">
                  <c:v>-3.7089084965565036</c:v>
                </c:pt>
                <c:pt idx="84">
                  <c:v>-2.3184224557658393</c:v>
                </c:pt>
                <c:pt idx="85">
                  <c:v>-1.1835974534708811</c:v>
                </c:pt>
                <c:pt idx="86">
                  <c:v>-0.78634773184566575</c:v>
                </c:pt>
                <c:pt idx="87">
                  <c:v>-1.0256517574260466</c:v>
                </c:pt>
                <c:pt idx="88">
                  <c:v>-1.0199093897178524</c:v>
                </c:pt>
                <c:pt idx="89">
                  <c:v>-0.90677732372736819</c:v>
                </c:pt>
                <c:pt idx="90">
                  <c:v>0.35257386613146491</c:v>
                </c:pt>
                <c:pt idx="91">
                  <c:v>1.2067382964957575E-2</c:v>
                </c:pt>
                <c:pt idx="92">
                  <c:v>-1.2146700116616675E-2</c:v>
                </c:pt>
                <c:pt idx="93">
                  <c:v>-0.11018222665758516</c:v>
                </c:pt>
                <c:pt idx="94">
                  <c:v>-0.17763064827543928</c:v>
                </c:pt>
                <c:pt idx="95">
                  <c:v>2.3120905771762072E-2</c:v>
                </c:pt>
                <c:pt idx="96">
                  <c:v>2.4379458222603176</c:v>
                </c:pt>
                <c:pt idx="97">
                  <c:v>3.336109930401689</c:v>
                </c:pt>
                <c:pt idx="98">
                  <c:v>3.7609868565277389</c:v>
                </c:pt>
                <c:pt idx="99">
                  <c:v>4.119451273060049</c:v>
                </c:pt>
                <c:pt idx="100">
                  <c:v>4.2310960274132459</c:v>
                </c:pt>
                <c:pt idx="101">
                  <c:v>4.3017189691753259</c:v>
                </c:pt>
                <c:pt idx="102">
                  <c:v>4.5541633680269173</c:v>
                </c:pt>
                <c:pt idx="103">
                  <c:v>4.3760034994604524</c:v>
                </c:pt>
                <c:pt idx="104">
                  <c:v>3.4321566576383447</c:v>
                </c:pt>
                <c:pt idx="105">
                  <c:v>4.1850295888830971</c:v>
                </c:pt>
                <c:pt idx="106">
                  <c:v>4.4346247363769606</c:v>
                </c:pt>
                <c:pt idx="107">
                  <c:v>4.5411808480165359</c:v>
                </c:pt>
                <c:pt idx="108">
                  <c:v>4.977109627347545</c:v>
                </c:pt>
                <c:pt idx="109">
                  <c:v>5.1096004226116385</c:v>
                </c:pt>
                <c:pt idx="110">
                  <c:v>5.0920617110788982</c:v>
                </c:pt>
                <c:pt idx="111">
                  <c:v>2.3498843450733351</c:v>
                </c:pt>
                <c:pt idx="112">
                  <c:v>1.4123598299109545</c:v>
                </c:pt>
                <c:pt idx="113">
                  <c:v>0.60443648464776323</c:v>
                </c:pt>
                <c:pt idx="114">
                  <c:v>7.8944409460461884E-3</c:v>
                </c:pt>
                <c:pt idx="115">
                  <c:v>-0.5767711180448889</c:v>
                </c:pt>
                <c:pt idx="116">
                  <c:v>-0.81878551446990877</c:v>
                </c:pt>
                <c:pt idx="117">
                  <c:v>-0.73602244269507411</c:v>
                </c:pt>
                <c:pt idx="118">
                  <c:v>-0.77643075251675964</c:v>
                </c:pt>
                <c:pt idx="119">
                  <c:v>-6.4997945004265034E-2</c:v>
                </c:pt>
                <c:pt idx="120">
                  <c:v>0.547555124585827</c:v>
                </c:pt>
                <c:pt idx="121">
                  <c:v>1.013424721162536</c:v>
                </c:pt>
                <c:pt idx="122">
                  <c:v>1.5376689089357143</c:v>
                </c:pt>
                <c:pt idx="123">
                  <c:v>1.7016191001708734</c:v>
                </c:pt>
                <c:pt idx="124">
                  <c:v>1.9815161542445172</c:v>
                </c:pt>
                <c:pt idx="125">
                  <c:v>2.2096851500939749</c:v>
                </c:pt>
                <c:pt idx="126">
                  <c:v>2.3340638055718292</c:v>
                </c:pt>
                <c:pt idx="127">
                  <c:v>1.8645092460468931</c:v>
                </c:pt>
                <c:pt idx="128">
                  <c:v>2.258724694078821</c:v>
                </c:pt>
                <c:pt idx="129">
                  <c:v>2.9025125223073616</c:v>
                </c:pt>
                <c:pt idx="130">
                  <c:v>3.1704541650397706</c:v>
                </c:pt>
                <c:pt idx="131">
                  <c:v>2.845595797043714</c:v>
                </c:pt>
                <c:pt idx="132">
                  <c:v>2.351080387088003</c:v>
                </c:pt>
                <c:pt idx="133">
                  <c:v>1.7131613609582956</c:v>
                </c:pt>
                <c:pt idx="134">
                  <c:v>0.97332149312377725</c:v>
                </c:pt>
                <c:pt idx="135">
                  <c:v>1.0155662131403171</c:v>
                </c:pt>
                <c:pt idx="136">
                  <c:v>0.73320467503218389</c:v>
                </c:pt>
                <c:pt idx="137">
                  <c:v>-0.23494200669108528</c:v>
                </c:pt>
                <c:pt idx="138">
                  <c:v>-1.0152328350841198</c:v>
                </c:pt>
                <c:pt idx="139">
                  <c:v>-1.9439306208911233</c:v>
                </c:pt>
                <c:pt idx="140">
                  <c:v>-2.7781712921543278</c:v>
                </c:pt>
                <c:pt idx="141">
                  <c:v>-3.9476763522870479</c:v>
                </c:pt>
                <c:pt idx="142">
                  <c:v>-5.1629639427533789</c:v>
                </c:pt>
                <c:pt idx="143">
                  <c:v>-8.3171687197648936</c:v>
                </c:pt>
                <c:pt idx="144">
                  <c:v>-8.5100646396457087</c:v>
                </c:pt>
                <c:pt idx="145">
                  <c:v>-8.3491107699865079</c:v>
                </c:pt>
                <c:pt idx="146">
                  <c:v>-8.6243406022395792</c:v>
                </c:pt>
                <c:pt idx="147">
                  <c:v>-9.2012813014708073</c:v>
                </c:pt>
                <c:pt idx="148">
                  <c:v>-9.0119475469861516</c:v>
                </c:pt>
                <c:pt idx="149">
                  <c:v>-9.4024675401404068</c:v>
                </c:pt>
                <c:pt idx="150">
                  <c:v>-9.9054053891709248</c:v>
                </c:pt>
                <c:pt idx="151">
                  <c:v>-10.71184130896037</c:v>
                </c:pt>
                <c:pt idx="152">
                  <c:v>-11.523052289889577</c:v>
                </c:pt>
                <c:pt idx="153">
                  <c:v>-11.995455948990287</c:v>
                </c:pt>
                <c:pt idx="154">
                  <c:v>-12.405563957073998</c:v>
                </c:pt>
                <c:pt idx="155">
                  <c:v>-12.986052324150535</c:v>
                </c:pt>
                <c:pt idx="156">
                  <c:v>-12.987398174980981</c:v>
                </c:pt>
                <c:pt idx="157">
                  <c:v>-13.673054759257742</c:v>
                </c:pt>
                <c:pt idx="158">
                  <c:v>-13.662666496876103</c:v>
                </c:pt>
                <c:pt idx="159">
                  <c:v>-13.433447169714229</c:v>
                </c:pt>
                <c:pt idx="160">
                  <c:v>-13.19247012724216</c:v>
                </c:pt>
                <c:pt idx="161">
                  <c:v>-13.067048577769075</c:v>
                </c:pt>
                <c:pt idx="162">
                  <c:v>-12.816528774443597</c:v>
                </c:pt>
                <c:pt idx="163">
                  <c:v>-12.609128562476343</c:v>
                </c:pt>
                <c:pt idx="164">
                  <c:v>-12.144277878341821</c:v>
                </c:pt>
                <c:pt idx="165">
                  <c:v>-11.481107642850585</c:v>
                </c:pt>
                <c:pt idx="166">
                  <c:v>-10.031716817429146</c:v>
                </c:pt>
                <c:pt idx="167">
                  <c:v>-9.030750137592932</c:v>
                </c:pt>
                <c:pt idx="168">
                  <c:v>-8.8829337828419597</c:v>
                </c:pt>
                <c:pt idx="169">
                  <c:v>-8.5113067261474207</c:v>
                </c:pt>
                <c:pt idx="170">
                  <c:v>-6.7337034189276199</c:v>
                </c:pt>
                <c:pt idx="171">
                  <c:v>-6.544639267187689</c:v>
                </c:pt>
                <c:pt idx="172">
                  <c:v>-6.2899572224730225</c:v>
                </c:pt>
                <c:pt idx="173">
                  <c:v>-6.0091138456898818</c:v>
                </c:pt>
                <c:pt idx="174">
                  <c:v>-5.8168578706598577</c:v>
                </c:pt>
                <c:pt idx="175">
                  <c:v>-5.7652533629687071</c:v>
                </c:pt>
                <c:pt idx="176">
                  <c:v>-5.7626339095310044</c:v>
                </c:pt>
                <c:pt idx="177">
                  <c:v>-5.7724906693587457</c:v>
                </c:pt>
                <c:pt idx="178">
                  <c:v>-5.0077485768837544</c:v>
                </c:pt>
                <c:pt idx="179">
                  <c:v>-5.2365272050621625</c:v>
                </c:pt>
                <c:pt idx="180">
                  <c:v>-5.2366610767698933</c:v>
                </c:pt>
                <c:pt idx="181">
                  <c:v>-4.8525767724428448</c:v>
                </c:pt>
                <c:pt idx="182">
                  <c:v>-4.3421170447796111</c:v>
                </c:pt>
                <c:pt idx="183">
                  <c:v>-3.8894702390900866</c:v>
                </c:pt>
                <c:pt idx="184">
                  <c:v>-3.571312058996881</c:v>
                </c:pt>
                <c:pt idx="185">
                  <c:v>-3.4337327728011653</c:v>
                </c:pt>
                <c:pt idx="186">
                  <c:v>-2.4093040421701355</c:v>
                </c:pt>
                <c:pt idx="187">
                  <c:v>-2.0529081104824769</c:v>
                </c:pt>
                <c:pt idx="188">
                  <c:v>-1.3644945582927335</c:v>
                </c:pt>
                <c:pt idx="189">
                  <c:v>-0.25041921535033396</c:v>
                </c:pt>
                <c:pt idx="190">
                  <c:v>1.0093130990641861</c:v>
                </c:pt>
                <c:pt idx="191">
                  <c:v>2.415638424431064</c:v>
                </c:pt>
                <c:pt idx="192">
                  <c:v>4.0330973431655792</c:v>
                </c:pt>
                <c:pt idx="193">
                  <c:v>5.9310554350944944</c:v>
                </c:pt>
                <c:pt idx="194">
                  <c:v>12.615144126685001</c:v>
                </c:pt>
                <c:pt idx="195">
                  <c:v>14.943493687693902</c:v>
                </c:pt>
                <c:pt idx="196">
                  <c:v>17.687294817338142</c:v>
                </c:pt>
                <c:pt idx="197">
                  <c:v>20.332921539928289</c:v>
                </c:pt>
                <c:pt idx="198">
                  <c:v>22.370941312361317</c:v>
                </c:pt>
                <c:pt idx="199">
                  <c:v>23.716641575091209</c:v>
                </c:pt>
                <c:pt idx="200">
                  <c:v>24.650607106350108</c:v>
                </c:pt>
                <c:pt idx="201">
                  <c:v>25.732667531268891</c:v>
                </c:pt>
                <c:pt idx="202">
                  <c:v>26.977756375448827</c:v>
                </c:pt>
                <c:pt idx="203">
                  <c:v>26.448694779363052</c:v>
                </c:pt>
                <c:pt idx="204">
                  <c:v>25.653658938589793</c:v>
                </c:pt>
                <c:pt idx="205">
                  <c:v>24.576492571884319</c:v>
                </c:pt>
                <c:pt idx="206">
                  <c:v>23.655238478016791</c:v>
                </c:pt>
                <c:pt idx="207">
                  <c:v>20.402420687898946</c:v>
                </c:pt>
                <c:pt idx="208">
                  <c:v>18.239860763959737</c:v>
                </c:pt>
                <c:pt idx="209">
                  <c:v>16.284012113573517</c:v>
                </c:pt>
                <c:pt idx="210">
                  <c:v>14.598760987032929</c:v>
                </c:pt>
                <c:pt idx="211">
                  <c:v>12.393568540114316</c:v>
                </c:pt>
                <c:pt idx="212">
                  <c:v>10.616751897560547</c:v>
                </c:pt>
                <c:pt idx="213">
                  <c:v>8.9585644090233139</c:v>
                </c:pt>
                <c:pt idx="214">
                  <c:v>7.7056026334600336</c:v>
                </c:pt>
                <c:pt idx="215">
                  <c:v>6.3188829866506779</c:v>
                </c:pt>
                <c:pt idx="216">
                  <c:v>5.9189751071825043</c:v>
                </c:pt>
                <c:pt idx="217">
                  <c:v>5.8330795588722708</c:v>
                </c:pt>
                <c:pt idx="218">
                  <c:v>5.9247816786688645</c:v>
                </c:pt>
                <c:pt idx="219">
                  <c:v>5.9217639493115986</c:v>
                </c:pt>
                <c:pt idx="220">
                  <c:v>5.8889110429678055</c:v>
                </c:pt>
                <c:pt idx="221">
                  <c:v>6.318515067127362</c:v>
                </c:pt>
                <c:pt idx="222">
                  <c:v>6.5999701632417072</c:v>
                </c:pt>
                <c:pt idx="223">
                  <c:v>6.9785605669643331</c:v>
                </c:pt>
                <c:pt idx="224">
                  <c:v>5.1825167901150291</c:v>
                </c:pt>
                <c:pt idx="225">
                  <c:v>4.8518952602792886</c:v>
                </c:pt>
                <c:pt idx="226">
                  <c:v>3.9665734255973604</c:v>
                </c:pt>
                <c:pt idx="227">
                  <c:v>3.4704205916245883</c:v>
                </c:pt>
                <c:pt idx="228">
                  <c:v>2.4019734926315981</c:v>
                </c:pt>
                <c:pt idx="229">
                  <c:v>1.7772089554973858</c:v>
                </c:pt>
                <c:pt idx="230">
                  <c:v>0.70293919612797162</c:v>
                </c:pt>
                <c:pt idx="231">
                  <c:v>-0.35586064011737062</c:v>
                </c:pt>
                <c:pt idx="232">
                  <c:v>1.6863454311489225</c:v>
                </c:pt>
                <c:pt idx="233">
                  <c:v>2.6698553332632411</c:v>
                </c:pt>
                <c:pt idx="234">
                  <c:v>2.9047664847334707</c:v>
                </c:pt>
                <c:pt idx="235">
                  <c:v>1.8476895257607855</c:v>
                </c:pt>
                <c:pt idx="236">
                  <c:v>1.5864312990222227</c:v>
                </c:pt>
                <c:pt idx="237">
                  <c:v>4.5566210218722905</c:v>
                </c:pt>
                <c:pt idx="238">
                  <c:v>9.2753871353518349</c:v>
                </c:pt>
                <c:pt idx="239">
                  <c:v>12.086754014085635</c:v>
                </c:pt>
                <c:pt idx="240">
                  <c:v>13.324041264413623</c:v>
                </c:pt>
                <c:pt idx="241">
                  <c:v>13.892718564813421</c:v>
                </c:pt>
                <c:pt idx="242">
                  <c:v>14.004855092786869</c:v>
                </c:pt>
                <c:pt idx="243">
                  <c:v>14.221865077352348</c:v>
                </c:pt>
                <c:pt idx="244">
                  <c:v>14.574086093855374</c:v>
                </c:pt>
                <c:pt idx="245">
                  <c:v>12.798961820395942</c:v>
                </c:pt>
                <c:pt idx="246">
                  <c:v>11.665689244208387</c:v>
                </c:pt>
                <c:pt idx="247">
                  <c:v>11.667403166344101</c:v>
                </c:pt>
                <c:pt idx="248">
                  <c:v>12.166113830270021</c:v>
                </c:pt>
                <c:pt idx="249">
                  <c:v>12.558064994701155</c:v>
                </c:pt>
                <c:pt idx="250">
                  <c:v>12.464583079388795</c:v>
                </c:pt>
                <c:pt idx="251">
                  <c:v>11.905063696628176</c:v>
                </c:pt>
                <c:pt idx="252">
                  <c:v>11.316648363782907</c:v>
                </c:pt>
                <c:pt idx="253">
                  <c:v>11.548916080262369</c:v>
                </c:pt>
                <c:pt idx="254">
                  <c:v>12.879645479023472</c:v>
                </c:pt>
                <c:pt idx="255">
                  <c:v>14.284600820224867</c:v>
                </c:pt>
                <c:pt idx="256">
                  <c:v>14.865680529901532</c:v>
                </c:pt>
                <c:pt idx="257">
                  <c:v>12.82646350119802</c:v>
                </c:pt>
                <c:pt idx="258">
                  <c:v>12.988532051207846</c:v>
                </c:pt>
                <c:pt idx="259">
                  <c:v>13.083094654228848</c:v>
                </c:pt>
                <c:pt idx="260">
                  <c:v>12.257295641433839</c:v>
                </c:pt>
                <c:pt idx="261">
                  <c:v>11.380794161264095</c:v>
                </c:pt>
                <c:pt idx="262">
                  <c:v>10.630796587877867</c:v>
                </c:pt>
                <c:pt idx="263">
                  <c:v>8.1567803413500712</c:v>
                </c:pt>
                <c:pt idx="264">
                  <c:v>7.1377537591155953</c:v>
                </c:pt>
                <c:pt idx="265">
                  <c:v>6.2229592028190961</c:v>
                </c:pt>
                <c:pt idx="266">
                  <c:v>5.9113149741373263</c:v>
                </c:pt>
                <c:pt idx="267">
                  <c:v>5.8211142817022896</c:v>
                </c:pt>
                <c:pt idx="268">
                  <c:v>5.7396838557255325</c:v>
                </c:pt>
                <c:pt idx="269">
                  <c:v>6.0282720978449902</c:v>
                </c:pt>
                <c:pt idx="270">
                  <c:v>5.890868423401928</c:v>
                </c:pt>
                <c:pt idx="271">
                  <c:v>6.1730226273232489</c:v>
                </c:pt>
                <c:pt idx="272">
                  <c:v>6.3712662876891981</c:v>
                </c:pt>
                <c:pt idx="273">
                  <c:v>6.4882574105607382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3.1994184170161182</c:v>
                </c:pt>
                <c:pt idx="283">
                  <c:v>1.9466697433549738</c:v>
                </c:pt>
                <c:pt idx="284">
                  <c:v>0.6556768673651594</c:v>
                </c:pt>
                <c:pt idx="285">
                  <c:v>-0.80160819583524279</c:v>
                </c:pt>
                <c:pt idx="286">
                  <c:v>-2.4739282564571718</c:v>
                </c:pt>
                <c:pt idx="287">
                  <c:v>-3.0958598587966151</c:v>
                </c:pt>
                <c:pt idx="288">
                  <c:v>-3.4063436383384129</c:v>
                </c:pt>
                <c:pt idx="289">
                  <c:v>-3.5824142279287647</c:v>
                </c:pt>
                <c:pt idx="290">
                  <c:v>-3.7684944597477719</c:v>
                </c:pt>
                <c:pt idx="291">
                  <c:v>-3.4219633702783483</c:v>
                </c:pt>
                <c:pt idx="292">
                  <c:v>-3.3083745923053569</c:v>
                </c:pt>
                <c:pt idx="293">
                  <c:v>-3.5542444787348861</c:v>
                </c:pt>
                <c:pt idx="294">
                  <c:v>-3.5920430491656949</c:v>
                </c:pt>
                <c:pt idx="295">
                  <c:v>-1.5393554454900737</c:v>
                </c:pt>
                <c:pt idx="296">
                  <c:v>-1.134361655383898</c:v>
                </c:pt>
                <c:pt idx="297">
                  <c:v>-0.66609041251302936</c:v>
                </c:pt>
                <c:pt idx="298">
                  <c:v>-8.1380229619540459E-2</c:v>
                </c:pt>
                <c:pt idx="299">
                  <c:v>0.19992050421951993</c:v>
                </c:pt>
                <c:pt idx="300">
                  <c:v>2.1458746390100738</c:v>
                </c:pt>
                <c:pt idx="301">
                  <c:v>2.5765048611469736</c:v>
                </c:pt>
                <c:pt idx="302">
                  <c:v>2.6742627784436905</c:v>
                </c:pt>
                <c:pt idx="303">
                  <c:v>3.2629073020811044</c:v>
                </c:pt>
                <c:pt idx="304">
                  <c:v>4.496848973971626</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11.689904237981853</c:v>
                </c:pt>
                <c:pt idx="313">
                  <c:v>11.033668769445892</c:v>
                </c:pt>
                <c:pt idx="314">
                  <c:v>10.078883303777005</c:v>
                </c:pt>
                <c:pt idx="315">
                  <c:v>5.9246863595844683</c:v>
                </c:pt>
                <c:pt idx="316">
                  <c:v>3.4525309601505114</c:v>
                </c:pt>
                <c:pt idx="317">
                  <c:v>0.74573336691769043</c:v>
                </c:pt>
                <c:pt idx="318">
                  <c:v>-2.2057921810063741</c:v>
                </c:pt>
                <c:pt idx="319">
                  <c:v>-5.2737254018649242</c:v>
                </c:pt>
                <c:pt idx="320">
                  <c:v>-8.1753735929819271</c:v>
                </c:pt>
                <c:pt idx="321">
                  <c:v>-11.38330085175582</c:v>
                </c:pt>
                <c:pt idx="322">
                  <c:v>-14.146803054933045</c:v>
                </c:pt>
                <c:pt idx="323">
                  <c:v>-15.268332714553608</c:v>
                </c:pt>
                <c:pt idx="324">
                  <c:v>-15.664297146359033</c:v>
                </c:pt>
                <c:pt idx="325">
                  <c:v>-15.183672519791305</c:v>
                </c:pt>
                <c:pt idx="326">
                  <c:v>-14.734841361336116</c:v>
                </c:pt>
                <c:pt idx="327">
                  <c:v>-14.821405357493077</c:v>
                </c:pt>
                <c:pt idx="328">
                  <c:v>-14.708823349403767</c:v>
                </c:pt>
                <c:pt idx="329">
                  <c:v>-14.495069088342651</c:v>
                </c:pt>
                <c:pt idx="330">
                  <c:v>-12.116660236105862</c:v>
                </c:pt>
                <c:pt idx="331">
                  <c:v>-11.417226401363266</c:v>
                </c:pt>
                <c:pt idx="332">
                  <c:v>-10.905494778640108</c:v>
                </c:pt>
                <c:pt idx="333">
                  <c:v>-10.286713183654863</c:v>
                </c:pt>
                <c:pt idx="334">
                  <c:v>-10.082891914921706</c:v>
                </c:pt>
                <c:pt idx="335">
                  <c:v>-10.594374311631153</c:v>
                </c:pt>
                <c:pt idx="336">
                  <c:v>-11.346686180781134</c:v>
                </c:pt>
                <c:pt idx="337">
                  <c:v>-11.072791496950131</c:v>
                </c:pt>
                <c:pt idx="338">
                  <c:v>-10.905696572784585</c:v>
                </c:pt>
                <c:pt idx="339">
                  <c:v>-10.502709681984033</c:v>
                </c:pt>
                <c:pt idx="340">
                  <c:v>-9.9478982727273007</c:v>
                </c:pt>
                <c:pt idx="341">
                  <c:v>-9.5784731101244027</c:v>
                </c:pt>
                <c:pt idx="342">
                  <c:v>-9.2949351478227236</c:v>
                </c:pt>
                <c:pt idx="343">
                  <c:v>-8.878091728930098</c:v>
                </c:pt>
                <c:pt idx="344">
                  <c:v>-8.6945343270879683</c:v>
                </c:pt>
                <c:pt idx="345">
                  <c:v>-8.3677551883531436</c:v>
                </c:pt>
                <c:pt idx="346">
                  <c:v>-8.0745227857879502</c:v>
                </c:pt>
                <c:pt idx="347">
                  <c:v>-8.0685866162052466</c:v>
                </c:pt>
                <c:pt idx="348">
                  <c:v>-8.020431491597364</c:v>
                </c:pt>
                <c:pt idx="349">
                  <c:v>-7.7976268646605718</c:v>
                </c:pt>
                <c:pt idx="350">
                  <c:v>-7.605648233256332</c:v>
                </c:pt>
                <c:pt idx="351">
                  <c:v>-7.6010753267432705</c:v>
                </c:pt>
                <c:pt idx="352">
                  <c:v>-8.1334084648618159</c:v>
                </c:pt>
                <c:pt idx="353">
                  <c:v>-8.1070401164000856</c:v>
                </c:pt>
                <c:pt idx="354">
                  <c:v>-8.1694469074014826</c:v>
                </c:pt>
                <c:pt idx="355">
                  <c:v>-8.3877393204592767</c:v>
                </c:pt>
                <c:pt idx="356">
                  <c:v>-8.5557027636534286</c:v>
                </c:pt>
                <c:pt idx="357">
                  <c:v>-8.9308014845518162</c:v>
                </c:pt>
                <c:pt idx="358">
                  <c:v>-9.396922071607765</c:v>
                </c:pt>
                <c:pt idx="359">
                  <c:v>-13.991794947359242</c:v>
                </c:pt>
                <c:pt idx="360">
                  <c:v>-14.615873885282753</c:v>
                </c:pt>
                <c:pt idx="361">
                  <c:v>-14.583291909776037</c:v>
                </c:pt>
                <c:pt idx="362">
                  <c:v>-14.292685877993753</c:v>
                </c:pt>
                <c:pt idx="363">
                  <c:v>-14.144304571734651</c:v>
                </c:pt>
                <c:pt idx="364">
                  <c:v>-13.852098757866774</c:v>
                </c:pt>
                <c:pt idx="365">
                  <c:v>-13.667750282566335</c:v>
                </c:pt>
                <c:pt idx="366">
                  <c:v>-14.450481765222776</c:v>
                </c:pt>
                <c:pt idx="367">
                  <c:v>-14.339973857911431</c:v>
                </c:pt>
                <c:pt idx="368">
                  <c:v>-14.044142427850101</c:v>
                </c:pt>
                <c:pt idx="369">
                  <c:v>-13.801608329920231</c:v>
                </c:pt>
                <c:pt idx="370">
                  <c:v>-13.654574847657372</c:v>
                </c:pt>
                <c:pt idx="371">
                  <c:v>-13.506479650433519</c:v>
                </c:pt>
                <c:pt idx="372">
                  <c:v>-13.407828192611399</c:v>
                </c:pt>
                <c:pt idx="373">
                  <c:v>-11.123957240878099</c:v>
                </c:pt>
                <c:pt idx="374">
                  <c:v>-10.402770240211922</c:v>
                </c:pt>
                <c:pt idx="375">
                  <c:v>-9.645459545335882</c:v>
                </c:pt>
                <c:pt idx="376">
                  <c:v>-8.9623683326795316</c:v>
                </c:pt>
                <c:pt idx="377">
                  <c:v>-8.4151303836204097</c:v>
                </c:pt>
                <c:pt idx="378">
                  <c:v>-8.058840273025897</c:v>
                </c:pt>
                <c:pt idx="379">
                  <c:v>-7.9365062868511576</c:v>
                </c:pt>
                <c:pt idx="380">
                  <c:v>-5.7388237562478537</c:v>
                </c:pt>
                <c:pt idx="381">
                  <c:v>-4.9707532366993394</c:v>
                </c:pt>
                <c:pt idx="382">
                  <c:v>-4.2328138310558785</c:v>
                </c:pt>
                <c:pt idx="383">
                  <c:v>-3.9441743625175878</c:v>
                </c:pt>
                <c:pt idx="384">
                  <c:v>-4.0369521612174708</c:v>
                </c:pt>
                <c:pt idx="385">
                  <c:v>-4.6456017018059157</c:v>
                </c:pt>
                <c:pt idx="386">
                  <c:v>-5.4330838845940992</c:v>
                </c:pt>
                <c:pt idx="387">
                  <c:v>-5.4019132538428662</c:v>
                </c:pt>
                <c:pt idx="388">
                  <c:v>-5.9502227024647034</c:v>
                </c:pt>
                <c:pt idx="389">
                  <c:v>-6.3425087738380892</c:v>
                </c:pt>
                <c:pt idx="390">
                  <c:v>-6.2921097186444399</c:v>
                </c:pt>
                <c:pt idx="391">
                  <c:v>-6.0249617059481153</c:v>
                </c:pt>
                <c:pt idx="392">
                  <c:v>-6.0853173935133382</c:v>
                </c:pt>
                <c:pt idx="393">
                  <c:v>-6.5682427693029704</c:v>
                </c:pt>
                <c:pt idx="394">
                  <c:v>-6.7264735878001574</c:v>
                </c:pt>
                <c:pt idx="395">
                  <c:v>-6.6675555032732321</c:v>
                </c:pt>
                <c:pt idx="396">
                  <c:v>-6.9012363100009404</c:v>
                </c:pt>
                <c:pt idx="397">
                  <c:v>-6.4476989614801434</c:v>
                </c:pt>
                <c:pt idx="398">
                  <c:v>-6.2601914857430812</c:v>
                </c:pt>
                <c:pt idx="399">
                  <c:v>-6.1811967052243109</c:v>
                </c:pt>
                <c:pt idx="400">
                  <c:v>-6.1572040720538297</c:v>
                </c:pt>
                <c:pt idx="401">
                  <c:v>-6.087668572298627</c:v>
                </c:pt>
                <c:pt idx="402">
                  <c:v>-5.6312359065886568</c:v>
                </c:pt>
                <c:pt idx="403">
                  <c:v>-5.4889158240355282</c:v>
                </c:pt>
                <c:pt idx="404">
                  <c:v>-6.5941548374121872</c:v>
                </c:pt>
                <c:pt idx="405">
                  <c:v>-6.7241630486404205</c:v>
                </c:pt>
                <c:pt idx="406">
                  <c:v>-7.2225082595002696</c:v>
                </c:pt>
                <c:pt idx="407">
                  <c:v>-8.1976380234666397</c:v>
                </c:pt>
                <c:pt idx="408">
                  <c:v>-9.2194012715882714</c:v>
                </c:pt>
                <c:pt idx="409">
                  <c:v>-9.4389922233727752</c:v>
                </c:pt>
                <c:pt idx="410">
                  <c:v>-9.5228453364209038</c:v>
                </c:pt>
                <c:pt idx="411">
                  <c:v>-10.284748290012644</c:v>
                </c:pt>
                <c:pt idx="412">
                  <c:v>-12.840645489384002</c:v>
                </c:pt>
                <c:pt idx="413">
                  <c:v>-11.73352608698332</c:v>
                </c:pt>
                <c:pt idx="414">
                  <c:v>-11.379011113502102</c:v>
                </c:pt>
                <c:pt idx="415">
                  <c:v>-11.37528289268915</c:v>
                </c:pt>
                <c:pt idx="416">
                  <c:v>-11.234420334559401</c:v>
                </c:pt>
                <c:pt idx="417">
                  <c:v>-11.248036847906764</c:v>
                </c:pt>
                <c:pt idx="418">
                  <c:v>-10.881750005445515</c:v>
                </c:pt>
                <c:pt idx="419">
                  <c:v>-10.515644883961674</c:v>
                </c:pt>
                <c:pt idx="420">
                  <c:v>-8.9502795524083947</c:v>
                </c:pt>
                <c:pt idx="421">
                  <c:v>-8.3574380168571363</c:v>
                </c:pt>
                <c:pt idx="422">
                  <c:v>-8.0096095738648536</c:v>
                </c:pt>
                <c:pt idx="423">
                  <c:v>-7.765978262963058</c:v>
                </c:pt>
                <c:pt idx="424">
                  <c:v>-7.7671500862652856</c:v>
                </c:pt>
                <c:pt idx="425">
                  <c:v>-7.5580718106554468</c:v>
                </c:pt>
                <c:pt idx="426">
                  <c:v>-7.2725428671834607</c:v>
                </c:pt>
                <c:pt idx="427">
                  <c:v>-6.4243850214401865</c:v>
                </c:pt>
                <c:pt idx="428">
                  <c:v>-5.6969547725266789</c:v>
                </c:pt>
                <c:pt idx="429">
                  <c:v>-4.9562770302084544</c:v>
                </c:pt>
                <c:pt idx="430">
                  <c:v>-4.4364082616175722</c:v>
                </c:pt>
                <c:pt idx="431">
                  <c:v>-4.1314354581530903</c:v>
                </c:pt>
                <c:pt idx="432">
                  <c:v>-3.867369568319718</c:v>
                </c:pt>
                <c:pt idx="433">
                  <c:v>-4.0999762139639415</c:v>
                </c:pt>
                <c:pt idx="434">
                  <c:v>-4.4561064512928974</c:v>
                </c:pt>
                <c:pt idx="435">
                  <c:v>-5.8264462040531981</c:v>
                </c:pt>
                <c:pt idx="436">
                  <c:v>-6.5497413426067084</c:v>
                </c:pt>
                <c:pt idx="437">
                  <c:v>-7.3073487143384313</c:v>
                </c:pt>
                <c:pt idx="438">
                  <c:v>-7.8664813566100484</c:v>
                </c:pt>
                <c:pt idx="439">
                  <c:v>-8.1750717502027719</c:v>
                </c:pt>
                <c:pt idx="440">
                  <c:v>-8.4335241696183942</c:v>
                </c:pt>
                <c:pt idx="441">
                  <c:v>-8.5348872973255006</c:v>
                </c:pt>
                <c:pt idx="442">
                  <c:v>-8.5396633782504381</c:v>
                </c:pt>
                <c:pt idx="443">
                  <c:v>-8.332688644083337</c:v>
                </c:pt>
                <c:pt idx="444">
                  <c:v>-7.1998663721291507</c:v>
                </c:pt>
                <c:pt idx="445">
                  <c:v>-6.3136675791032957</c:v>
                </c:pt>
                <c:pt idx="446">
                  <c:v>-6.3749603686226379</c:v>
                </c:pt>
                <c:pt idx="447">
                  <c:v>-6.5588283021694735</c:v>
                </c:pt>
                <c:pt idx="448">
                  <c:v>-6.7089440590772949</c:v>
                </c:pt>
                <c:pt idx="449">
                  <c:v>-6.5560425336255008</c:v>
                </c:pt>
                <c:pt idx="450">
                  <c:v>-6.2798552209085727</c:v>
                </c:pt>
                <c:pt idx="451">
                  <c:v>-5.9145884292543798</c:v>
                </c:pt>
                <c:pt idx="452">
                  <c:v>-5.4307001485737647</c:v>
                </c:pt>
                <c:pt idx="453">
                  <c:v>-5.2877153747779007</c:v>
                </c:pt>
                <c:pt idx="454">
                  <c:v>-5.1190657857207675</c:v>
                </c:pt>
                <c:pt idx="455">
                  <c:v>-4.8392714880486709</c:v>
                </c:pt>
                <c:pt idx="456">
                  <c:v>-4.5321982496324296</c:v>
                </c:pt>
                <c:pt idx="457">
                  <c:v>-4.235441101265609</c:v>
                </c:pt>
                <c:pt idx="458">
                  <c:v>-3.9027538945519069</c:v>
                </c:pt>
                <c:pt idx="459">
                  <c:v>-3.5504431748977927</c:v>
                </c:pt>
                <c:pt idx="460">
                  <c:v>-3.3624561060445179</c:v>
                </c:pt>
                <c:pt idx="461">
                  <c:v>-5.3910475612382385</c:v>
                </c:pt>
                <c:pt idx="462">
                  <c:v>-5.9249295633307355</c:v>
                </c:pt>
                <c:pt idx="463">
                  <c:v>-6.5006734912823161</c:v>
                </c:pt>
                <c:pt idx="464">
                  <c:v>-6.8640845584845165</c:v>
                </c:pt>
                <c:pt idx="465">
                  <c:v>-7.1133246310052538</c:v>
                </c:pt>
                <c:pt idx="466">
                  <c:v>-7.5362560156917082</c:v>
                </c:pt>
                <c:pt idx="467">
                  <c:v>-7.7114286535927903</c:v>
                </c:pt>
                <c:pt idx="468">
                  <c:v>-10.248041145865681</c:v>
                </c:pt>
                <c:pt idx="469">
                  <c:v>-10.521816567004706</c:v>
                </c:pt>
                <c:pt idx="470">
                  <c:v>-10.525331647970049</c:v>
                </c:pt>
                <c:pt idx="471">
                  <c:v>-10.523426404646585</c:v>
                </c:pt>
                <c:pt idx="472">
                  <c:v>-10.350241683817032</c:v>
                </c:pt>
                <c:pt idx="473">
                  <c:v>-10.433880879134923</c:v>
                </c:pt>
                <c:pt idx="474">
                  <c:v>-10.656891184886277</c:v>
                </c:pt>
                <c:pt idx="475">
                  <c:v>-10.087055256730299</c:v>
                </c:pt>
                <c:pt idx="476">
                  <c:v>-9.9869542050933156</c:v>
                </c:pt>
                <c:pt idx="477">
                  <c:v>-9.8756867048552746</c:v>
                </c:pt>
                <c:pt idx="478">
                  <c:v>-9.8196271683324703</c:v>
                </c:pt>
                <c:pt idx="479">
                  <c:v>-9.7161723799765234</c:v>
                </c:pt>
                <c:pt idx="480">
                  <c:v>-9.8227537253705428</c:v>
                </c:pt>
                <c:pt idx="481">
                  <c:v>-9.4202563124877692</c:v>
                </c:pt>
                <c:pt idx="482">
                  <c:v>-8.3633217902325825</c:v>
                </c:pt>
                <c:pt idx="483">
                  <c:v>-8.3187420751845593</c:v>
                </c:pt>
                <c:pt idx="484">
                  <c:v>-8.6344833323643435</c:v>
                </c:pt>
                <c:pt idx="485">
                  <c:v>-8.5822811036724129</c:v>
                </c:pt>
                <c:pt idx="486">
                  <c:v>-8.2891575999357947</c:v>
                </c:pt>
                <c:pt idx="487">
                  <c:v>-8.3550919430749993</c:v>
                </c:pt>
                <c:pt idx="488">
                  <c:v>-8.1607239091724999</c:v>
                </c:pt>
                <c:pt idx="489">
                  <c:v>-7.8697010793256785</c:v>
                </c:pt>
                <c:pt idx="490">
                  <c:v>-6.980594494529031</c:v>
                </c:pt>
                <c:pt idx="491">
                  <c:v>-6.7576726397274305</c:v>
                </c:pt>
                <c:pt idx="492">
                  <c:v>-6.3509244775874247</c:v>
                </c:pt>
                <c:pt idx="493">
                  <c:v>-5.7768297747019535</c:v>
                </c:pt>
                <c:pt idx="494">
                  <c:v>-5.4836678102412595</c:v>
                </c:pt>
                <c:pt idx="495">
                  <c:v>-4.8264714099801012</c:v>
                </c:pt>
                <c:pt idx="496">
                  <c:v>-3.7042212412930851</c:v>
                </c:pt>
                <c:pt idx="497">
                  <c:v>-2.9216128538236736</c:v>
                </c:pt>
                <c:pt idx="498">
                  <c:v>-1.7225506812946634</c:v>
                </c:pt>
                <c:pt idx="499">
                  <c:v>-0.93180905634358235</c:v>
                </c:pt>
                <c:pt idx="500">
                  <c:v>-0.21369101145346298</c:v>
                </c:pt>
                <c:pt idx="501">
                  <c:v>0.29869186980707252</c:v>
                </c:pt>
                <c:pt idx="502">
                  <c:v>0.41926307427756632</c:v>
                </c:pt>
                <c:pt idx="503">
                  <c:v>0.24312661130721835</c:v>
                </c:pt>
                <c:pt idx="504">
                  <c:v>-5.7218663103569163E-2</c:v>
                </c:pt>
                <c:pt idx="505">
                  <c:v>-0.2050537060110571</c:v>
                </c:pt>
                <c:pt idx="506">
                  <c:v>-1.5361161144397362</c:v>
                </c:pt>
                <c:pt idx="507">
                  <c:v>-2.3208810203030765</c:v>
                </c:pt>
                <c:pt idx="508">
                  <c:v>-2.8382021283335339</c:v>
                </c:pt>
                <c:pt idx="509">
                  <c:v>-2.9441190860487731</c:v>
                </c:pt>
                <c:pt idx="510">
                  <c:v>-2.9193804444389428</c:v>
                </c:pt>
                <c:pt idx="511">
                  <c:v>-3.3155955441868907</c:v>
                </c:pt>
                <c:pt idx="512">
                  <c:v>-3.9209542996332374</c:v>
                </c:pt>
                <c:pt idx="513">
                  <c:v>-4.6012049409639095</c:v>
                </c:pt>
                <c:pt idx="514">
                  <c:v>-5.4098911424664085</c:v>
                </c:pt>
                <c:pt idx="515">
                  <c:v>-6.8576454545627294</c:v>
                </c:pt>
                <c:pt idx="516">
                  <c:v>-7.2226630581487274</c:v>
                </c:pt>
                <c:pt idx="517">
                  <c:v>-7.411316981137972</c:v>
                </c:pt>
                <c:pt idx="518">
                  <c:v>-7.5185026085460418</c:v>
                </c:pt>
                <c:pt idx="519">
                  <c:v>-7.2406233251625061</c:v>
                </c:pt>
                <c:pt idx="520">
                  <c:v>-6.8115873830143414</c:v>
                </c:pt>
                <c:pt idx="521">
                  <c:v>-6.624904045491645</c:v>
                </c:pt>
                <c:pt idx="522">
                  <c:v>-6.4429342594606407</c:v>
                </c:pt>
                <c:pt idx="523">
                  <c:v>-6.1939420658885496</c:v>
                </c:pt>
                <c:pt idx="524">
                  <c:v>-5.535461400335933</c:v>
                </c:pt>
                <c:pt idx="525">
                  <c:v>-4.8411294512849015</c:v>
                </c:pt>
                <c:pt idx="526">
                  <c:v>-4.2959430687155713</c:v>
                </c:pt>
                <c:pt idx="527">
                  <c:v>-3.7926410757385431</c:v>
                </c:pt>
                <c:pt idx="528">
                  <c:v>-3.2570418502521941</c:v>
                </c:pt>
                <c:pt idx="529">
                  <c:v>-2.7478636178592382</c:v>
                </c:pt>
                <c:pt idx="530">
                  <c:v>-2.3661812633903181</c:v>
                </c:pt>
                <c:pt idx="531">
                  <c:v>-1.9549015742999671</c:v>
                </c:pt>
                <c:pt idx="532">
                  <c:v>-0.38663641004356475</c:v>
                </c:pt>
                <c:pt idx="533">
                  <c:v>-8.5686891564208209E-2</c:v>
                </c:pt>
                <c:pt idx="534">
                  <c:v>0.18482624149973509</c:v>
                </c:pt>
                <c:pt idx="535">
                  <c:v>0.53523634718078461</c:v>
                </c:pt>
                <c:pt idx="536">
                  <c:v>0.75008480454694393</c:v>
                </c:pt>
                <c:pt idx="537">
                  <c:v>0.64209268357989002</c:v>
                </c:pt>
                <c:pt idx="538">
                  <c:v>0.28308549468151512</c:v>
                </c:pt>
                <c:pt idx="539">
                  <c:v>-0.72558378869554452</c:v>
                </c:pt>
                <c:pt idx="540">
                  <c:v>-5.0415734950374418</c:v>
                </c:pt>
                <c:pt idx="541">
                  <c:v>-5.8489739134286935</c:v>
                </c:pt>
                <c:pt idx="542">
                  <c:v>-6.6310340264352421</c:v>
                </c:pt>
                <c:pt idx="543">
                  <c:v>-7.2519579481991201</c:v>
                </c:pt>
                <c:pt idx="544">
                  <c:v>-8.0704152179286073</c:v>
                </c:pt>
                <c:pt idx="545">
                  <c:v>-9.3191648359892643</c:v>
                </c:pt>
                <c:pt idx="546">
                  <c:v>-10.53758269266585</c:v>
                </c:pt>
                <c:pt idx="547">
                  <c:v>-11.564776473600375</c:v>
                </c:pt>
                <c:pt idx="548">
                  <c:v>-12.496058727098315</c:v>
                </c:pt>
                <c:pt idx="549">
                  <c:v>-13.80257320797698</c:v>
                </c:pt>
                <c:pt idx="550">
                  <c:v>-14.108695759951743</c:v>
                </c:pt>
                <c:pt idx="551">
                  <c:v>-14.441264956174791</c:v>
                </c:pt>
                <c:pt idx="552">
                  <c:v>-14.534108172908715</c:v>
                </c:pt>
                <c:pt idx="553">
                  <c:v>-14.340639877246495</c:v>
                </c:pt>
                <c:pt idx="554">
                  <c:v>-14.260766582618487</c:v>
                </c:pt>
                <c:pt idx="555">
                  <c:v>-14.289721272329984</c:v>
                </c:pt>
                <c:pt idx="556">
                  <c:v>-14.124311393778166</c:v>
                </c:pt>
                <c:pt idx="557">
                  <c:v>-13.387799953017169</c:v>
                </c:pt>
                <c:pt idx="558">
                  <c:v>-12.821745521149683</c:v>
                </c:pt>
                <c:pt idx="559">
                  <c:v>-12.261347168933847</c:v>
                </c:pt>
                <c:pt idx="560">
                  <c:v>-12.075749224361267</c:v>
                </c:pt>
                <c:pt idx="561">
                  <c:v>-11.81503483246261</c:v>
                </c:pt>
                <c:pt idx="562">
                  <c:v>-11.647562692127394</c:v>
                </c:pt>
                <c:pt idx="563">
                  <c:v>-11.568135029397226</c:v>
                </c:pt>
                <c:pt idx="564">
                  <c:v>-11.127233075495024</c:v>
                </c:pt>
                <c:pt idx="565">
                  <c:v>-10.320149008698834</c:v>
                </c:pt>
                <c:pt idx="566">
                  <c:v>-7.6711312015358857</c:v>
                </c:pt>
                <c:pt idx="567">
                  <c:v>-7.3141376947004471</c:v>
                </c:pt>
                <c:pt idx="568">
                  <c:v>-5.8002061730273198</c:v>
                </c:pt>
                <c:pt idx="569">
                  <c:v>-4.7727021117770096</c:v>
                </c:pt>
                <c:pt idx="570">
                  <c:v>-4.0054935241562495</c:v>
                </c:pt>
                <c:pt idx="571">
                  <c:v>-3.1087487293244038</c:v>
                </c:pt>
                <c:pt idx="572">
                  <c:v>-2.5253126802750643</c:v>
                </c:pt>
                <c:pt idx="573">
                  <c:v>-2.494563016849682</c:v>
                </c:pt>
                <c:pt idx="574">
                  <c:v>-2.0402938135593311</c:v>
                </c:pt>
                <c:pt idx="575">
                  <c:v>-2.090593451555038</c:v>
                </c:pt>
                <c:pt idx="576">
                  <c:v>-2.0964145941116632</c:v>
                </c:pt>
                <c:pt idx="577">
                  <c:v>-1.7460313538413459</c:v>
                </c:pt>
                <c:pt idx="578">
                  <c:v>-1.0165141785724217</c:v>
                </c:pt>
                <c:pt idx="579">
                  <c:v>-0.29777064013632071</c:v>
                </c:pt>
                <c:pt idx="580">
                  <c:v>-0.14352280850810928</c:v>
                </c:pt>
                <c:pt idx="581">
                  <c:v>-3.7599627731637497E-2</c:v>
                </c:pt>
                <c:pt idx="582">
                  <c:v>0.34160458232443613</c:v>
                </c:pt>
                <c:pt idx="583">
                  <c:v>1.5500625148576861</c:v>
                </c:pt>
                <c:pt idx="584">
                  <c:v>1.7834446146456027</c:v>
                </c:pt>
                <c:pt idx="585">
                  <c:v>1.9719378005164434</c:v>
                </c:pt>
                <c:pt idx="586">
                  <c:v>2.2987659950691324</c:v>
                </c:pt>
                <c:pt idx="587">
                  <c:v>2.6408819743680425</c:v>
                </c:pt>
                <c:pt idx="588">
                  <c:v>2.6971226626858282</c:v>
                </c:pt>
                <c:pt idx="589">
                  <c:v>2.6095614589100236</c:v>
                </c:pt>
                <c:pt idx="590">
                  <c:v>2.9286323799493346</c:v>
                </c:pt>
                <c:pt idx="591">
                  <c:v>3.0514060927541911</c:v>
                </c:pt>
                <c:pt idx="592">
                  <c:v>3.2983890723454596</c:v>
                </c:pt>
                <c:pt idx="593">
                  <c:v>3.5465702188990926</c:v>
                </c:pt>
                <c:pt idx="594">
                  <c:v>3.6221345748527241</c:v>
                </c:pt>
                <c:pt idx="595">
                  <c:v>3.6972001752149177</c:v>
                </c:pt>
                <c:pt idx="596">
                  <c:v>3.7255229965371948</c:v>
                </c:pt>
                <c:pt idx="597">
                  <c:v>3.67269649211255</c:v>
                </c:pt>
                <c:pt idx="598">
                  <c:v>3.408670217376355</c:v>
                </c:pt>
                <c:pt idx="599">
                  <c:v>0.90427207516449948</c:v>
                </c:pt>
                <c:pt idx="600">
                  <c:v>-9.8850639260561507E-2</c:v>
                </c:pt>
                <c:pt idx="601">
                  <c:v>-0.91593766987823222</c:v>
                </c:pt>
                <c:pt idx="602">
                  <c:v>-1.3489428246805497</c:v>
                </c:pt>
                <c:pt idx="603">
                  <c:v>-1.5355296288629878</c:v>
                </c:pt>
                <c:pt idx="604">
                  <c:v>-1.7535529099373552</c:v>
                </c:pt>
                <c:pt idx="605">
                  <c:v>-2.2055218572972297</c:v>
                </c:pt>
                <c:pt idx="606">
                  <c:v>-3.2668747423633291</c:v>
                </c:pt>
                <c:pt idx="607">
                  <c:v>-3.5157556797429521</c:v>
                </c:pt>
                <c:pt idx="608">
                  <c:v>-3.5191249361695185</c:v>
                </c:pt>
                <c:pt idx="609">
                  <c:v>-3.3266728967648032</c:v>
                </c:pt>
                <c:pt idx="610">
                  <c:v>-3.2826232613145985</c:v>
                </c:pt>
                <c:pt idx="611">
                  <c:v>-3.2116081149121793</c:v>
                </c:pt>
                <c:pt idx="612">
                  <c:v>-3.6384308101507798</c:v>
                </c:pt>
                <c:pt idx="613">
                  <c:v>-4.4653120284742727</c:v>
                </c:pt>
                <c:pt idx="614">
                  <c:v>-6.7581726854656692</c:v>
                </c:pt>
                <c:pt idx="615">
                  <c:v>-6.9200856589443998</c:v>
                </c:pt>
                <c:pt idx="616">
                  <c:v>-7.1765544621732289</c:v>
                </c:pt>
                <c:pt idx="617">
                  <c:v>-7.4043140451002065</c:v>
                </c:pt>
                <c:pt idx="618">
                  <c:v>-7.6418652544120818</c:v>
                </c:pt>
                <c:pt idx="619">
                  <c:v>-7.6265407479126566</c:v>
                </c:pt>
                <c:pt idx="620">
                  <c:v>-7.4112847843851331</c:v>
                </c:pt>
                <c:pt idx="621">
                  <c:v>-7.0918744598623107</c:v>
                </c:pt>
                <c:pt idx="622">
                  <c:v>-6.5548280880455678</c:v>
                </c:pt>
                <c:pt idx="623">
                  <c:v>-5.1999013022208516</c:v>
                </c:pt>
                <c:pt idx="624">
                  <c:v>-4.8252289985700694</c:v>
                </c:pt>
                <c:pt idx="625">
                  <c:v>-4.6366020168825504</c:v>
                </c:pt>
                <c:pt idx="626">
                  <c:v>-4.6570822632178421</c:v>
                </c:pt>
                <c:pt idx="627">
                  <c:v>-4.8719462023461233</c:v>
                </c:pt>
                <c:pt idx="628">
                  <c:v>-5.0245363470627602</c:v>
                </c:pt>
                <c:pt idx="629">
                  <c:v>-5.0962600876460584</c:v>
                </c:pt>
                <c:pt idx="630">
                  <c:v>-6.0417031826227312</c:v>
                </c:pt>
                <c:pt idx="631">
                  <c:v>-6.4526981287156531</c:v>
                </c:pt>
                <c:pt idx="632">
                  <c:v>-6.8588591602054958</c:v>
                </c:pt>
                <c:pt idx="633">
                  <c:v>-7.2005346492212077</c:v>
                </c:pt>
                <c:pt idx="634">
                  <c:v>-7.6110091538721338</c:v>
                </c:pt>
                <c:pt idx="635">
                  <c:v>-8.0794786358688828</c:v>
                </c:pt>
                <c:pt idx="636">
                  <c:v>-8.6044798765921513</c:v>
                </c:pt>
                <c:pt idx="637">
                  <c:v>-8.6853267862272236</c:v>
                </c:pt>
                <c:pt idx="638">
                  <c:v>-8.3813026149596119</c:v>
                </c:pt>
                <c:pt idx="639">
                  <c:v>-9.001160240288625</c:v>
                </c:pt>
                <c:pt idx="640">
                  <c:v>-9.2006649527891966</c:v>
                </c:pt>
                <c:pt idx="641">
                  <c:v>-9.4090029497295014</c:v>
                </c:pt>
                <c:pt idx="642">
                  <c:v>-9.4777776612749136</c:v>
                </c:pt>
                <c:pt idx="643">
                  <c:v>-9.5361398253216443</c:v>
                </c:pt>
                <c:pt idx="644">
                  <c:v>-9.8102529993150966</c:v>
                </c:pt>
                <c:pt idx="645">
                  <c:v>-9.949094200905467</c:v>
                </c:pt>
                <c:pt idx="646">
                  <c:v>-9.8167311301788942</c:v>
                </c:pt>
                <c:pt idx="647">
                  <c:v>-9.4627558365058242</c:v>
                </c:pt>
                <c:pt idx="648">
                  <c:v>-7.576327606673674</c:v>
                </c:pt>
                <c:pt idx="649">
                  <c:v>-7.3629880234725373</c:v>
                </c:pt>
                <c:pt idx="650">
                  <c:v>-7.2442894861177374</c:v>
                </c:pt>
                <c:pt idx="651">
                  <c:v>-7.2864716529851137</c:v>
                </c:pt>
                <c:pt idx="652">
                  <c:v>-7.2364497949883919</c:v>
                </c:pt>
                <c:pt idx="653">
                  <c:v>-7.2570841190076987</c:v>
                </c:pt>
                <c:pt idx="654">
                  <c:v>-7.1047447181246071</c:v>
                </c:pt>
                <c:pt idx="655">
                  <c:v>-6.559349217930178</c:v>
                </c:pt>
                <c:pt idx="656">
                  <c:v>-5.8778481586899565</c:v>
                </c:pt>
                <c:pt idx="657">
                  <c:v>-6.0021801791539371</c:v>
                </c:pt>
                <c:pt idx="658">
                  <c:v>-6.1831389833512986</c:v>
                </c:pt>
                <c:pt idx="659">
                  <c:v>-6.3461876275615321</c:v>
                </c:pt>
                <c:pt idx="660">
                  <c:v>-6.4839145976253132</c:v>
                </c:pt>
                <c:pt idx="661">
                  <c:v>-6.5425729452363015</c:v>
                </c:pt>
                <c:pt idx="662">
                  <c:v>-6.6271218838061099</c:v>
                </c:pt>
                <c:pt idx="663">
                  <c:v>-6.7878057647437231</c:v>
                </c:pt>
                <c:pt idx="664">
                  <c:v>-6.7225357181251697</c:v>
                </c:pt>
                <c:pt idx="665">
                  <c:v>-6.5111892505284574</c:v>
                </c:pt>
                <c:pt idx="666">
                  <c:v>-6.5788981679721577</c:v>
                </c:pt>
                <c:pt idx="667">
                  <c:v>-6.623642509551928</c:v>
                </c:pt>
                <c:pt idx="668">
                  <c:v>-6.5299608112063918</c:v>
                </c:pt>
                <c:pt idx="669">
                  <c:v>-6.3119768416652384</c:v>
                </c:pt>
                <c:pt idx="670">
                  <c:v>-6.2627108010184269</c:v>
                </c:pt>
                <c:pt idx="671">
                  <c:v>-6.278307462097148</c:v>
                </c:pt>
                <c:pt idx="672">
                  <c:v>-6.2862427379293884</c:v>
                </c:pt>
                <c:pt idx="673">
                  <c:v>-6.316676960451602</c:v>
                </c:pt>
                <c:pt idx="674">
                  <c:v>-6.8464478337372006</c:v>
                </c:pt>
                <c:pt idx="675">
                  <c:v>-7.0040283423344221</c:v>
                </c:pt>
                <c:pt idx="676">
                  <c:v>-7.1057311492227342</c:v>
                </c:pt>
                <c:pt idx="677">
                  <c:v>-7.2109715197824453</c:v>
                </c:pt>
                <c:pt idx="678">
                  <c:v>-7.2852355025818287</c:v>
                </c:pt>
                <c:pt idx="679">
                  <c:v>-7.3010601022513582</c:v>
                </c:pt>
                <c:pt idx="680">
                  <c:v>-7.4021007033268944</c:v>
                </c:pt>
                <c:pt idx="681">
                  <c:v>-7.514157166305079</c:v>
                </c:pt>
                <c:pt idx="682">
                  <c:v>-7.5827160818182335</c:v>
                </c:pt>
                <c:pt idx="683">
                  <c:v>-7.7391497447355579</c:v>
                </c:pt>
                <c:pt idx="684">
                  <c:v>-8.0309503244286446</c:v>
                </c:pt>
                <c:pt idx="685">
                  <c:v>-8.2704412452104634</c:v>
                </c:pt>
                <c:pt idx="686">
                  <c:v>-8.4771770914361859</c:v>
                </c:pt>
                <c:pt idx="687">
                  <c:v>-8.5702091368131477</c:v>
                </c:pt>
                <c:pt idx="688">
                  <c:v>-8.558919427013489</c:v>
                </c:pt>
                <c:pt idx="689">
                  <c:v>-8.0610426864965188</c:v>
                </c:pt>
                <c:pt idx="690">
                  <c:v>-7.8797798013286968</c:v>
                </c:pt>
                <c:pt idx="691">
                  <c:v>-7.7461787398423088</c:v>
                </c:pt>
                <c:pt idx="692">
                  <c:v>-7.7560961365716574</c:v>
                </c:pt>
                <c:pt idx="693">
                  <c:v>-7.6792559297402221</c:v>
                </c:pt>
                <c:pt idx="694">
                  <c:v>-7.5575112228793095</c:v>
                </c:pt>
                <c:pt idx="695">
                  <c:v>-7.348176492638899</c:v>
                </c:pt>
                <c:pt idx="696">
                  <c:v>-7.1643691201027053</c:v>
                </c:pt>
                <c:pt idx="697">
                  <c:v>-6.8308676030579525</c:v>
                </c:pt>
                <c:pt idx="698">
                  <c:v>-5.3225791647043508</c:v>
                </c:pt>
                <c:pt idx="699">
                  <c:v>-4.7405171979340404</c:v>
                </c:pt>
                <c:pt idx="700">
                  <c:v>-4.3429244490304875</c:v>
                </c:pt>
                <c:pt idx="701">
                  <c:v>-3.911025860764723</c:v>
                </c:pt>
                <c:pt idx="702">
                  <c:v>-3.6422359085373879</c:v>
                </c:pt>
                <c:pt idx="703">
                  <c:v>-3.4632707606677835</c:v>
                </c:pt>
                <c:pt idx="704">
                  <c:v>-3.2881189074117856</c:v>
                </c:pt>
                <c:pt idx="705">
                  <c:v>-3.4526012462743134</c:v>
                </c:pt>
                <c:pt idx="706">
                  <c:v>-3.6061330464045094</c:v>
                </c:pt>
                <c:pt idx="707">
                  <c:v>-3.8413205169721336</c:v>
                </c:pt>
                <c:pt idx="708">
                  <c:v>-4.1082264753533924</c:v>
                </c:pt>
                <c:pt idx="709">
                  <c:v>-4.4189658557521483</c:v>
                </c:pt>
                <c:pt idx="710">
                  <c:v>-4.6635686661996214</c:v>
                </c:pt>
                <c:pt idx="711">
                  <c:v>-4.9029987467156815</c:v>
                </c:pt>
                <c:pt idx="712">
                  <c:v>-4.9585911741902322</c:v>
                </c:pt>
                <c:pt idx="713">
                  <c:v>-4.9189136946097562</c:v>
                </c:pt>
                <c:pt idx="714">
                  <c:v>-4.5702737462885921</c:v>
                </c:pt>
                <c:pt idx="715">
                  <c:v>-4.227305587054202</c:v>
                </c:pt>
                <c:pt idx="716">
                  <c:v>-3.8285860846105781</c:v>
                </c:pt>
                <c:pt idx="717">
                  <c:v>-4.1292317355628985</c:v>
                </c:pt>
                <c:pt idx="718">
                  <c:v>-4.3914736613239294</c:v>
                </c:pt>
                <c:pt idx="719">
                  <c:v>-4.3414592975625386</c:v>
                </c:pt>
                <c:pt idx="720">
                  <c:v>-4.1591585888662603</c:v>
                </c:pt>
                <c:pt idx="721">
                  <c:v>-3.8634403881631831</c:v>
                </c:pt>
                <c:pt idx="722">
                  <c:v>-4.0320777587707965</c:v>
                </c:pt>
                <c:pt idx="723">
                  <c:v>-3.9681918120420661</c:v>
                </c:pt>
                <c:pt idx="724">
                  <c:v>1.4412638244406111</c:v>
                </c:pt>
                <c:pt idx="725">
                  <c:v>3.8839839924093988</c:v>
                </c:pt>
                <c:pt idx="726">
                  <c:v>5.23858110777023</c:v>
                </c:pt>
                <c:pt idx="727">
                  <c:v>6.1093965313469445</c:v>
                </c:pt>
                <c:pt idx="728">
                  <c:v>7.0421560029804056</c:v>
                </c:pt>
                <c:pt idx="729">
                  <c:v>7.6123556766551381</c:v>
                </c:pt>
                <c:pt idx="730">
                  <c:v>8.9714953231600028</c:v>
                </c:pt>
                <c:pt idx="731">
                  <c:v>9.2603886470623991</c:v>
                </c:pt>
                <c:pt idx="732">
                  <c:v>9.2758773911522354</c:v>
                </c:pt>
                <c:pt idx="733">
                  <c:v>9.0614908063559376</c:v>
                </c:pt>
                <c:pt idx="734">
                  <c:v>9.0270247611121661</c:v>
                </c:pt>
                <c:pt idx="735">
                  <c:v>9.4181729988608112</c:v>
                </c:pt>
                <c:pt idx="736">
                  <c:v>9.5191174270783421</c:v>
                </c:pt>
                <c:pt idx="737">
                  <c:v>8.9759892840698861</c:v>
                </c:pt>
                <c:pt idx="738">
                  <c:v>7.3671121185725355</c:v>
                </c:pt>
                <c:pt idx="739">
                  <c:v>3.5515031332996743</c:v>
                </c:pt>
                <c:pt idx="740">
                  <c:v>2.2515845661024669</c:v>
                </c:pt>
                <c:pt idx="741">
                  <c:v>0.92609377065279852</c:v>
                </c:pt>
                <c:pt idx="742">
                  <c:v>-0.50924862682005312</c:v>
                </c:pt>
                <c:pt idx="743">
                  <c:v>-1.814281639667755</c:v>
                </c:pt>
                <c:pt idx="744">
                  <c:v>-2.3480533342051597</c:v>
                </c:pt>
                <c:pt idx="745">
                  <c:v>-2.4657255028279526</c:v>
                </c:pt>
                <c:pt idx="746">
                  <c:v>-2.4643382155165208</c:v>
                </c:pt>
                <c:pt idx="747">
                  <c:v>-1.9605370874931509</c:v>
                </c:pt>
                <c:pt idx="748">
                  <c:v>-9.6206597141872477E-2</c:v>
                </c:pt>
                <c:pt idx="749">
                  <c:v>0.84144769161476063</c:v>
                </c:pt>
                <c:pt idx="750">
                  <c:v>1.4501899709939323</c:v>
                </c:pt>
                <c:pt idx="751">
                  <c:v>1.7649279718057476</c:v>
                </c:pt>
                <c:pt idx="752">
                  <c:v>1.8598656281031505</c:v>
                </c:pt>
                <c:pt idx="753">
                  <c:v>1.8315912252329973</c:v>
                </c:pt>
                <c:pt idx="754">
                  <c:v>2.0131095737053366</c:v>
                </c:pt>
                <c:pt idx="755">
                  <c:v>2.3114361477614271</c:v>
                </c:pt>
                <c:pt idx="756">
                  <c:v>5.0919542494359389</c:v>
                </c:pt>
                <c:pt idx="757">
                  <c:v>5.4668970285778329</c:v>
                </c:pt>
                <c:pt idx="758">
                  <c:v>5.7157019990757174</c:v>
                </c:pt>
                <c:pt idx="759">
                  <c:v>5.5924975290072156</c:v>
                </c:pt>
                <c:pt idx="760">
                  <c:v>5.7162954666235919</c:v>
                </c:pt>
                <c:pt idx="761">
                  <c:v>6.1239223705457952</c:v>
                </c:pt>
                <c:pt idx="762">
                  <c:v>6.285727730599648</c:v>
                </c:pt>
                <c:pt idx="763">
                  <c:v>6.1759189310952927</c:v>
                </c:pt>
                <c:pt idx="764">
                  <c:v>6.7556659949739117</c:v>
                </c:pt>
                <c:pt idx="765">
                  <c:v>6.5502548858749492</c:v>
                </c:pt>
                <c:pt idx="766">
                  <c:v>6.3695848468975473</c:v>
                </c:pt>
                <c:pt idx="767">
                  <c:v>6.5068218647248131</c:v>
                </c:pt>
                <c:pt idx="768">
                  <c:v>6.6185391708652155</c:v>
                </c:pt>
                <c:pt idx="769">
                  <c:v>6.7017257143686093</c:v>
                </c:pt>
                <c:pt idx="770">
                  <c:v>6.6805843057216805</c:v>
                </c:pt>
                <c:pt idx="771">
                  <c:v>6.9992821466503319</c:v>
                </c:pt>
                <c:pt idx="772">
                  <c:v>6.0537371680185412</c:v>
                </c:pt>
                <c:pt idx="773">
                  <c:v>5.7138945792393212</c:v>
                </c:pt>
                <c:pt idx="774">
                  <c:v>5.6350820888804503</c:v>
                </c:pt>
                <c:pt idx="775">
                  <c:v>5.5560938349868962</c:v>
                </c:pt>
                <c:pt idx="776">
                  <c:v>5.559035066225487</c:v>
                </c:pt>
                <c:pt idx="777">
                  <c:v>5.5715953287631681</c:v>
                </c:pt>
                <c:pt idx="778">
                  <c:v>5.9242416383784882</c:v>
                </c:pt>
                <c:pt idx="779">
                  <c:v>6.3433881875728719</c:v>
                </c:pt>
                <c:pt idx="780">
                  <c:v>6.7992629406641534</c:v>
                </c:pt>
                <c:pt idx="781">
                  <c:v>6.3953665342846069</c:v>
                </c:pt>
                <c:pt idx="782">
                  <c:v>5.8448198951456174</c:v>
                </c:pt>
                <c:pt idx="783">
                  <c:v>5.2518143716141736</c:v>
                </c:pt>
                <c:pt idx="784">
                  <c:v>4.6642675352673555</c:v>
                </c:pt>
                <c:pt idx="785">
                  <c:v>3.9851752181289299</c:v>
                </c:pt>
                <c:pt idx="786">
                  <c:v>3.13299072922426</c:v>
                </c:pt>
                <c:pt idx="787">
                  <c:v>2.0503369885395699</c:v>
                </c:pt>
                <c:pt idx="788">
                  <c:v>-0.96574128435821682</c:v>
                </c:pt>
                <c:pt idx="789">
                  <c:v>-1.7977513676204775</c:v>
                </c:pt>
                <c:pt idx="790">
                  <c:v>-2.8674807207936794</c:v>
                </c:pt>
                <c:pt idx="791">
                  <c:v>-3.3595238299428436</c:v>
                </c:pt>
                <c:pt idx="792">
                  <c:v>-3.7582592694945305</c:v>
                </c:pt>
                <c:pt idx="793">
                  <c:v>-4.2490372758274315</c:v>
                </c:pt>
                <c:pt idx="794">
                  <c:v>-4.6483565447711754</c:v>
                </c:pt>
                <c:pt idx="795">
                  <c:v>-4.3313764964187715</c:v>
                </c:pt>
                <c:pt idx="796">
                  <c:v>-3.963662789494407</c:v>
                </c:pt>
                <c:pt idx="797">
                  <c:v>-3.7444983355917287</c:v>
                </c:pt>
                <c:pt idx="798">
                  <c:v>-3.6803617968114271</c:v>
                </c:pt>
                <c:pt idx="799">
                  <c:v>-3.8709295388061236</c:v>
                </c:pt>
                <c:pt idx="800">
                  <c:v>-4.0719306224309815</c:v>
                </c:pt>
                <c:pt idx="801">
                  <c:v>-4.0729727575163253</c:v>
                </c:pt>
                <c:pt idx="802">
                  <c:v>-3.8799646648221966</c:v>
                </c:pt>
                <c:pt idx="803">
                  <c:v>-3.4882934622560811</c:v>
                </c:pt>
                <c:pt idx="804">
                  <c:v>-2.7935070400067601</c:v>
                </c:pt>
                <c:pt idx="805">
                  <c:v>-2.7235278056284802</c:v>
                </c:pt>
                <c:pt idx="806">
                  <c:v>-2.6379478120579183</c:v>
                </c:pt>
                <c:pt idx="807">
                  <c:v>-2.4910765847333485</c:v>
                </c:pt>
                <c:pt idx="808">
                  <c:v>-2.3352698003725854</c:v>
                </c:pt>
                <c:pt idx="809">
                  <c:v>-2.1473802514424594</c:v>
                </c:pt>
                <c:pt idx="810">
                  <c:v>-1.7771993284078884</c:v>
                </c:pt>
                <c:pt idx="811">
                  <c:v>-1.4172304488744054</c:v>
                </c:pt>
                <c:pt idx="812">
                  <c:v>-0.88411505962523051</c:v>
                </c:pt>
                <c:pt idx="813">
                  <c:v>0.27443968944812974</c:v>
                </c:pt>
                <c:pt idx="814">
                  <c:v>0.51253112877786533</c:v>
                </c:pt>
                <c:pt idx="815">
                  <c:v>0.62774503642737112</c:v>
                </c:pt>
                <c:pt idx="816">
                  <c:v>0.73532840851810066</c:v>
                </c:pt>
                <c:pt idx="817">
                  <c:v>0.92194481018695762</c:v>
                </c:pt>
                <c:pt idx="818">
                  <c:v>1.1716266251922458</c:v>
                </c:pt>
                <c:pt idx="819">
                  <c:v>1.4032784103905125</c:v>
                </c:pt>
                <c:pt idx="820">
                  <c:v>1.6314876284650954</c:v>
                </c:pt>
                <c:pt idx="821">
                  <c:v>1.8930559457919434</c:v>
                </c:pt>
                <c:pt idx="822">
                  <c:v>2.3923565862801999</c:v>
                </c:pt>
                <c:pt idx="823">
                  <c:v>2.4973654323998025</c:v>
                </c:pt>
                <c:pt idx="824">
                  <c:v>2.4954842465203786</c:v>
                </c:pt>
                <c:pt idx="825">
                  <c:v>2.605099068652295</c:v>
                </c:pt>
                <c:pt idx="826">
                  <c:v>2.7081426416746694</c:v>
                </c:pt>
                <c:pt idx="827">
                  <c:v>2.9940458605404388</c:v>
                </c:pt>
                <c:pt idx="828">
                  <c:v>3.1638243280853988</c:v>
                </c:pt>
                <c:pt idx="829">
                  <c:v>3.1857292000995452</c:v>
                </c:pt>
                <c:pt idx="830">
                  <c:v>3.2215509620026248</c:v>
                </c:pt>
                <c:pt idx="831">
                  <c:v>3.4171548301453214</c:v>
                </c:pt>
                <c:pt idx="832">
                  <c:v>3.4017480483255298</c:v>
                </c:pt>
                <c:pt idx="833">
                  <c:v>3.3312101044731133</c:v>
                </c:pt>
                <c:pt idx="834">
                  <c:v>3.2861943008193051</c:v>
                </c:pt>
                <c:pt idx="835">
                  <c:v>3.2616141195982484</c:v>
                </c:pt>
                <c:pt idx="836">
                  <c:v>3.2126462167086767</c:v>
                </c:pt>
                <c:pt idx="837">
                  <c:v>3.111549095817721</c:v>
                </c:pt>
                <c:pt idx="838">
                  <c:v>3.0273650411316186</c:v>
                </c:pt>
                <c:pt idx="839">
                  <c:v>2.2601037851632393</c:v>
                </c:pt>
                <c:pt idx="840">
                  <c:v>1.6014848841709437</c:v>
                </c:pt>
                <c:pt idx="841">
                  <c:v>0.40443443002550339</c:v>
                </c:pt>
                <c:pt idx="842">
                  <c:v>-0.92684669623858496</c:v>
                </c:pt>
                <c:pt idx="843">
                  <c:v>-1.8654012039278314</c:v>
                </c:pt>
                <c:pt idx="844">
                  <c:v>-2.5539200928127608</c:v>
                </c:pt>
                <c:pt idx="845">
                  <c:v>-3.0670234831397347</c:v>
                </c:pt>
                <c:pt idx="846">
                  <c:v>-3.3921075509423573</c:v>
                </c:pt>
                <c:pt idx="847">
                  <c:v>-3.6451280383049474</c:v>
                </c:pt>
                <c:pt idx="848">
                  <c:v>-2.8998682635820203</c:v>
                </c:pt>
                <c:pt idx="849">
                  <c:v>-2.3256973661418243</c:v>
                </c:pt>
                <c:pt idx="850">
                  <c:v>-2.3050888640320997</c:v>
                </c:pt>
                <c:pt idx="851">
                  <c:v>-2.5368342987130035</c:v>
                </c:pt>
                <c:pt idx="852">
                  <c:v>-2.4096560245853587</c:v>
                </c:pt>
                <c:pt idx="853">
                  <c:v>-1.6693293919359742</c:v>
                </c:pt>
                <c:pt idx="854">
                  <c:v>-1.6284353797733082</c:v>
                </c:pt>
                <c:pt idx="855">
                  <c:v>-1.7936905924859297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1.4138028212096141</c:v>
                </c:pt>
                <c:pt idx="866">
                  <c:v>2.1293390545934452</c:v>
                </c:pt>
                <c:pt idx="867">
                  <c:v>2.7501158237262189</c:v>
                </c:pt>
                <c:pt idx="868">
                  <c:v>3.460824024058752</c:v>
                </c:pt>
                <c:pt idx="869">
                  <c:v>3.989521950516719</c:v>
                </c:pt>
                <c:pt idx="870">
                  <c:v>4.2261042216038325</c:v>
                </c:pt>
                <c:pt idx="871">
                  <c:v>4.4279542218515466</c:v>
                </c:pt>
                <c:pt idx="872">
                  <c:v>4.6715855517260936</c:v>
                </c:pt>
                <c:pt idx="873">
                  <c:v>2.513896918702927</c:v>
                </c:pt>
                <c:pt idx="874">
                  <c:v>1.9890931107637475</c:v>
                </c:pt>
                <c:pt idx="875">
                  <c:v>1.8048568023477145</c:v>
                </c:pt>
                <c:pt idx="876">
                  <c:v>1.7148693635967196</c:v>
                </c:pt>
                <c:pt idx="877">
                  <c:v>0.44882185627564314</c:v>
                </c:pt>
                <c:pt idx="878">
                  <c:v>0.54750033129050735</c:v>
                </c:pt>
                <c:pt idx="879">
                  <c:v>0.95608361347849824</c:v>
                </c:pt>
                <c:pt idx="880">
                  <c:v>1.19653662865926</c:v>
                </c:pt>
                <c:pt idx="881">
                  <c:v>1.1256328902313015</c:v>
                </c:pt>
                <c:pt idx="882">
                  <c:v>0.60288238893859614</c:v>
                </c:pt>
                <c:pt idx="883">
                  <c:v>0.62764911021501801</c:v>
                </c:pt>
                <c:pt idx="884">
                  <c:v>1.5578355736971048</c:v>
                </c:pt>
                <c:pt idx="885">
                  <c:v>2.1385197395298121</c:v>
                </c:pt>
                <c:pt idx="886">
                  <c:v>4.1057071110661951</c:v>
                </c:pt>
                <c:pt idx="887">
                  <c:v>4.3347901380086284</c:v>
                </c:pt>
                <c:pt idx="888">
                  <c:v>5.0316567323151435</c:v>
                </c:pt>
                <c:pt idx="889">
                  <c:v>5.3867106077219225</c:v>
                </c:pt>
                <c:pt idx="890">
                  <c:v>4.9720798760427964</c:v>
                </c:pt>
                <c:pt idx="891">
                  <c:v>4.840027730705442</c:v>
                </c:pt>
                <c:pt idx="892">
                  <c:v>4.8224978225275787</c:v>
                </c:pt>
                <c:pt idx="893">
                  <c:v>4.8796731842877996</c:v>
                </c:pt>
                <c:pt idx="894">
                  <c:v>6.1484551957886584</c:v>
                </c:pt>
                <c:pt idx="895">
                  <c:v>6.2493719996854935</c:v>
                </c:pt>
                <c:pt idx="896">
                  <c:v>6.4779098257501477</c:v>
                </c:pt>
                <c:pt idx="897">
                  <c:v>6.6545925520721152</c:v>
                </c:pt>
              </c:numCache>
            </c:numRef>
          </c:val>
          <c:extLst xmlns:c16r2="http://schemas.microsoft.com/office/drawing/2015/06/chart">
            <c:ext xmlns:c16="http://schemas.microsoft.com/office/drawing/2014/chart" uri="{C3380CC4-5D6E-409C-BE32-E72D297353CC}">
              <c16:uniqueId val="{00000003-DF3D-4A83-99C4-E71556F033C9}"/>
            </c:ext>
          </c:extLst>
        </c:ser>
        <c:marker val="1"/>
        <c:axId val="357864960"/>
        <c:axId val="35786649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3578649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7866496"/>
        <c:crosses val="autoZero"/>
        <c:auto val="1"/>
        <c:lblAlgn val="ctr"/>
        <c:lblOffset val="100"/>
      </c:catAx>
      <c:valAx>
        <c:axId val="357866496"/>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78649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4.9906721076533982</c:v>
                </c:pt>
                <c:pt idx="1">
                  <c:v>4.9946218122274217</c:v>
                </c:pt>
                <c:pt idx="2">
                  <c:v>4.9976713929342402</c:v>
                </c:pt>
                <c:pt idx="3">
                  <c:v>4.9995615329344671</c:v>
                </c:pt>
                <c:pt idx="4">
                  <c:v>5.0017398729342943</c:v>
                </c:pt>
                <c:pt idx="5">
                  <c:v>5.0044681529344084</c:v>
                </c:pt>
                <c:pt idx="6">
                  <c:v>5.0070510229341796</c:v>
                </c:pt>
                <c:pt idx="7">
                  <c:v>5.0080414329342373</c:v>
                </c:pt>
                <c:pt idx="8">
                  <c:v>5.0084528229343732</c:v>
                </c:pt>
                <c:pt idx="9">
                  <c:v>5.0086258229343645</c:v>
                </c:pt>
                <c:pt idx="10">
                  <c:v>5.0088586910152486</c:v>
                </c:pt>
                <c:pt idx="11">
                  <c:v>5.011528572934381</c:v>
                </c:pt>
                <c:pt idx="12">
                  <c:v>5.0206101629342896</c:v>
                </c:pt>
                <c:pt idx="13">
                  <c:v>5.0395513329343693</c:v>
                </c:pt>
                <c:pt idx="14">
                  <c:v>5.3414239329343642</c:v>
                </c:pt>
                <c:pt idx="15">
                  <c:v>6.2541025629342357</c:v>
                </c:pt>
                <c:pt idx="16">
                  <c:v>7.470949282934388</c:v>
                </c:pt>
                <c:pt idx="17">
                  <c:v>8.2882293929343369</c:v>
                </c:pt>
                <c:pt idx="18">
                  <c:v>8.4607130329344216</c:v>
                </c:pt>
                <c:pt idx="19">
                  <c:v>8.2422542094649351</c:v>
                </c:pt>
                <c:pt idx="20">
                  <c:v>8.2351098829342391</c:v>
                </c:pt>
                <c:pt idx="21">
                  <c:v>8.9477602429343754</c:v>
                </c:pt>
                <c:pt idx="22">
                  <c:v>9.4080569029343906</c:v>
                </c:pt>
                <c:pt idx="23">
                  <c:v>9.26940190313627</c:v>
                </c:pt>
                <c:pt idx="24">
                  <c:v>8.7006780829342851</c:v>
                </c:pt>
                <c:pt idx="25">
                  <c:v>8.0672838529342989</c:v>
                </c:pt>
                <c:pt idx="26">
                  <c:v>7.9076330129342303</c:v>
                </c:pt>
                <c:pt idx="27">
                  <c:v>8.0577801229343038</c:v>
                </c:pt>
                <c:pt idx="28">
                  <c:v>8.6288978324292493</c:v>
                </c:pt>
                <c:pt idx="29">
                  <c:v>9.9029820229342995</c:v>
                </c:pt>
                <c:pt idx="30">
                  <c:v>12.112322992934281</c:v>
                </c:pt>
                <c:pt idx="31">
                  <c:v>14.693102282934305</c:v>
                </c:pt>
                <c:pt idx="32">
                  <c:v>16.773728986027173</c:v>
                </c:pt>
                <c:pt idx="33">
                  <c:v>18.400987242934256</c:v>
                </c:pt>
                <c:pt idx="34">
                  <c:v>19.299426692934382</c:v>
                </c:pt>
                <c:pt idx="35">
                  <c:v>19.305808972934337</c:v>
                </c:pt>
                <c:pt idx="36">
                  <c:v>17.998123842934305</c:v>
                </c:pt>
                <c:pt idx="37">
                  <c:v>15.798153692934372</c:v>
                </c:pt>
                <c:pt idx="38">
                  <c:v>12.728123832934326</c:v>
                </c:pt>
                <c:pt idx="39">
                  <c:v>9.446787522934347</c:v>
                </c:pt>
                <c:pt idx="40">
                  <c:v>5.7241474829343435</c:v>
                </c:pt>
                <c:pt idx="41">
                  <c:v>2.2484515229342605</c:v>
                </c:pt>
                <c:pt idx="42">
                  <c:v>-0.96130437706574412</c:v>
                </c:pt>
                <c:pt idx="43">
                  <c:v>-3.2822424970656798</c:v>
                </c:pt>
                <c:pt idx="44">
                  <c:v>-5.0905405070656258</c:v>
                </c:pt>
                <c:pt idx="45">
                  <c:v>-6.6910568270655908</c:v>
                </c:pt>
                <c:pt idx="46">
                  <c:v>-8.6359877770656226</c:v>
                </c:pt>
                <c:pt idx="47">
                  <c:v>-9.7632401970656701</c:v>
                </c:pt>
                <c:pt idx="48">
                  <c:v>-10.045408677065598</c:v>
                </c:pt>
                <c:pt idx="49">
                  <c:v>-9.9165862905351823</c:v>
                </c:pt>
                <c:pt idx="50">
                  <c:v>-9.6792927970656564</c:v>
                </c:pt>
                <c:pt idx="51">
                  <c:v>-9.0543657270656279</c:v>
                </c:pt>
                <c:pt idx="52">
                  <c:v>-8.0223764370656596</c:v>
                </c:pt>
                <c:pt idx="53">
                  <c:v>-6.6185630170657666</c:v>
                </c:pt>
                <c:pt idx="54">
                  <c:v>-5.3609961782901907</c:v>
                </c:pt>
                <c:pt idx="55">
                  <c:v>-4.1614803470656314</c:v>
                </c:pt>
                <c:pt idx="56">
                  <c:v>-3.4943094970656849</c:v>
                </c:pt>
                <c:pt idx="57">
                  <c:v>-3.0132417070657453</c:v>
                </c:pt>
                <c:pt idx="58">
                  <c:v>-2.421832337065708</c:v>
                </c:pt>
                <c:pt idx="59">
                  <c:v>-1.5408167770657144</c:v>
                </c:pt>
                <c:pt idx="60">
                  <c:v>2.4918582934319033E-2</c:v>
                </c:pt>
                <c:pt idx="61">
                  <c:v>2.617314022934381</c:v>
                </c:pt>
                <c:pt idx="62">
                  <c:v>4.9278260744237059</c:v>
                </c:pt>
                <c:pt idx="63">
                  <c:v>7.4675667029343789</c:v>
                </c:pt>
                <c:pt idx="64">
                  <c:v>9.2338748129341717</c:v>
                </c:pt>
                <c:pt idx="65">
                  <c:v>10.228889962934399</c:v>
                </c:pt>
                <c:pt idx="66">
                  <c:v>11.510638388088996</c:v>
                </c:pt>
                <c:pt idx="67">
                  <c:v>12.484606052934357</c:v>
                </c:pt>
                <c:pt idx="68">
                  <c:v>12.983256792934284</c:v>
                </c:pt>
                <c:pt idx="69">
                  <c:v>13.013644422934236</c:v>
                </c:pt>
                <c:pt idx="70">
                  <c:v>12.614171142934374</c:v>
                </c:pt>
                <c:pt idx="71">
                  <c:v>11.648653109738486</c:v>
                </c:pt>
                <c:pt idx="72">
                  <c:v>10.557312162934251</c:v>
                </c:pt>
                <c:pt idx="73">
                  <c:v>8.6835051029343475</c:v>
                </c:pt>
                <c:pt idx="74">
                  <c:v>6.6636377829344884</c:v>
                </c:pt>
                <c:pt idx="75">
                  <c:v>4.0707918210786165</c:v>
                </c:pt>
                <c:pt idx="76">
                  <c:v>1.684949322934429</c:v>
                </c:pt>
                <c:pt idx="77">
                  <c:v>-0.25887952706561645</c:v>
                </c:pt>
                <c:pt idx="78">
                  <c:v>-3.0910739470657376</c:v>
                </c:pt>
                <c:pt idx="79">
                  <c:v>-5.3526785912925732</c:v>
                </c:pt>
                <c:pt idx="80">
                  <c:v>-7.5025468070655821</c:v>
                </c:pt>
                <c:pt idx="81">
                  <c:v>-9.3372214070655932</c:v>
                </c:pt>
                <c:pt idx="82">
                  <c:v>-10.654154117065589</c:v>
                </c:pt>
                <c:pt idx="83">
                  <c:v>-11.738616417065728</c:v>
                </c:pt>
                <c:pt idx="84">
                  <c:v>-12.638025117065681</c:v>
                </c:pt>
                <c:pt idx="85">
                  <c:v>-2.4916749526822182</c:v>
                </c:pt>
                <c:pt idx="86">
                  <c:v>-0.24365995706573074</c:v>
                </c:pt>
                <c:pt idx="87">
                  <c:v>1.6159044029344749</c:v>
                </c:pt>
                <c:pt idx="88">
                  <c:v>2.7875946220647601</c:v>
                </c:pt>
                <c:pt idx="89">
                  <c:v>8.3486252742386569</c:v>
                </c:pt>
                <c:pt idx="90">
                  <c:v>8.8873096429342997</c:v>
                </c:pt>
                <c:pt idx="91">
                  <c:v>9.2333618429343236</c:v>
                </c:pt>
                <c:pt idx="92">
                  <c:v>9.7647067229344184</c:v>
                </c:pt>
                <c:pt idx="93">
                  <c:v>10.715799462934385</c:v>
                </c:pt>
                <c:pt idx="94">
                  <c:v>11.67584876293428</c:v>
                </c:pt>
                <c:pt idx="95">
                  <c:v>12.41973679293439</c:v>
                </c:pt>
                <c:pt idx="96">
                  <c:v>12.54835488293433</c:v>
                </c:pt>
                <c:pt idx="97">
                  <c:v>9.5978077433994109</c:v>
                </c:pt>
                <c:pt idx="98">
                  <c:v>9.2596914429344679</c:v>
                </c:pt>
                <c:pt idx="99">
                  <c:v>8.8818683674703998</c:v>
                </c:pt>
                <c:pt idx="100">
                  <c:v>8.33433374293433</c:v>
                </c:pt>
                <c:pt idx="101">
                  <c:v>7.9520734529343446</c:v>
                </c:pt>
                <c:pt idx="102">
                  <c:v>7.5116115359956286</c:v>
                </c:pt>
                <c:pt idx="103">
                  <c:v>3.272757492690431</c:v>
                </c:pt>
                <c:pt idx="104">
                  <c:v>2.0458726529342637</c:v>
                </c:pt>
                <c:pt idx="105">
                  <c:v>1.3716287629342925</c:v>
                </c:pt>
                <c:pt idx="106">
                  <c:v>0.78003108293437162</c:v>
                </c:pt>
                <c:pt idx="107">
                  <c:v>0.66415140674375583</c:v>
                </c:pt>
                <c:pt idx="108">
                  <c:v>1.072258082934411</c:v>
                </c:pt>
                <c:pt idx="109">
                  <c:v>1.7950677729343028</c:v>
                </c:pt>
                <c:pt idx="110">
                  <c:v>1.8647867011161456</c:v>
                </c:pt>
                <c:pt idx="111">
                  <c:v>-2.0122560770656577</c:v>
                </c:pt>
                <c:pt idx="112">
                  <c:v>-2.067584907065553</c:v>
                </c:pt>
                <c:pt idx="113">
                  <c:v>-2.020825827065778</c:v>
                </c:pt>
                <c:pt idx="114">
                  <c:v>-2.1503346770658007</c:v>
                </c:pt>
                <c:pt idx="115">
                  <c:v>-2.2439574870656291</c:v>
                </c:pt>
                <c:pt idx="116">
                  <c:v>-2.2508403065391747</c:v>
                </c:pt>
                <c:pt idx="117">
                  <c:v>-2.2279612234485882</c:v>
                </c:pt>
                <c:pt idx="118">
                  <c:v>-2.2031011170657155</c:v>
                </c:pt>
                <c:pt idx="119">
                  <c:v>-2.2827693970657634</c:v>
                </c:pt>
                <c:pt idx="120">
                  <c:v>-2.1026496170655653</c:v>
                </c:pt>
                <c:pt idx="121">
                  <c:v>-1.4617393897929809</c:v>
                </c:pt>
                <c:pt idx="122">
                  <c:v>-0.64757464706558254</c:v>
                </c:pt>
                <c:pt idx="123">
                  <c:v>0.36854008293443041</c:v>
                </c:pt>
                <c:pt idx="124">
                  <c:v>1.0531486829343062</c:v>
                </c:pt>
                <c:pt idx="125">
                  <c:v>1.5415484543628819</c:v>
                </c:pt>
                <c:pt idx="126">
                  <c:v>3.4798198829344074</c:v>
                </c:pt>
                <c:pt idx="127">
                  <c:v>3.5547390329342932</c:v>
                </c:pt>
                <c:pt idx="128">
                  <c:v>3.5131702829343983</c:v>
                </c:pt>
                <c:pt idx="129">
                  <c:v>3.2170877529343209</c:v>
                </c:pt>
                <c:pt idx="130">
                  <c:v>2.8326173308510207</c:v>
                </c:pt>
                <c:pt idx="131">
                  <c:v>2.7433802929343778</c:v>
                </c:pt>
                <c:pt idx="132">
                  <c:v>2.7574955029342192</c:v>
                </c:pt>
                <c:pt idx="133">
                  <c:v>2.6968377090212532</c:v>
                </c:pt>
                <c:pt idx="134">
                  <c:v>2.0459120111394355</c:v>
                </c:pt>
                <c:pt idx="135">
                  <c:v>2.0565179629344215</c:v>
                </c:pt>
                <c:pt idx="136">
                  <c:v>2.1601737529344001</c:v>
                </c:pt>
                <c:pt idx="137">
                  <c:v>2.2080098929342142</c:v>
                </c:pt>
                <c:pt idx="138">
                  <c:v>2.1901043229343893</c:v>
                </c:pt>
                <c:pt idx="139">
                  <c:v>2.1677642807837154</c:v>
                </c:pt>
                <c:pt idx="140">
                  <c:v>2.475347822934296</c:v>
                </c:pt>
                <c:pt idx="141">
                  <c:v>2.9430974029342991</c:v>
                </c:pt>
                <c:pt idx="142">
                  <c:v>5.0203920102070612</c:v>
                </c:pt>
                <c:pt idx="143">
                  <c:v>4.5074207112172076</c:v>
                </c:pt>
                <c:pt idx="144">
                  <c:v>4.0333029429343998</c:v>
                </c:pt>
                <c:pt idx="145">
                  <c:v>4.3560177129344595</c:v>
                </c:pt>
                <c:pt idx="146">
                  <c:v>4.78208662293423</c:v>
                </c:pt>
                <c:pt idx="147">
                  <c:v>4.8087276001059802</c:v>
                </c:pt>
                <c:pt idx="148">
                  <c:v>4.9169037729342353</c:v>
                </c:pt>
                <c:pt idx="149">
                  <c:v>4.961927216267668</c:v>
                </c:pt>
                <c:pt idx="150">
                  <c:v>7.2219739335672699</c:v>
                </c:pt>
                <c:pt idx="151">
                  <c:v>8.0733247729343809</c:v>
                </c:pt>
                <c:pt idx="152">
                  <c:v>8.2237196595301612</c:v>
                </c:pt>
                <c:pt idx="153">
                  <c:v>7.9073139529343184</c:v>
                </c:pt>
                <c:pt idx="154">
                  <c:v>7.5244785829343224</c:v>
                </c:pt>
                <c:pt idx="155">
                  <c:v>7.1611376981517463</c:v>
                </c:pt>
                <c:pt idx="156">
                  <c:v>6.8309934229343146</c:v>
                </c:pt>
                <c:pt idx="157">
                  <c:v>6.7225366229344106</c:v>
                </c:pt>
                <c:pt idx="158">
                  <c:v>6.8185827429344794</c:v>
                </c:pt>
                <c:pt idx="159">
                  <c:v>7.3020257108913293</c:v>
                </c:pt>
                <c:pt idx="160">
                  <c:v>8.0418136329344012</c:v>
                </c:pt>
                <c:pt idx="161">
                  <c:v>8.8682432829343583</c:v>
                </c:pt>
                <c:pt idx="162">
                  <c:v>9.6103362198908151</c:v>
                </c:pt>
                <c:pt idx="163">
                  <c:v>9.8292089738434072</c:v>
                </c:pt>
                <c:pt idx="164">
                  <c:v>8.5297942290881732</c:v>
                </c:pt>
                <c:pt idx="165">
                  <c:v>8.2821643829343508</c:v>
                </c:pt>
                <c:pt idx="166">
                  <c:v>7.9232107829342642</c:v>
                </c:pt>
                <c:pt idx="167">
                  <c:v>7.6413910318704978</c:v>
                </c:pt>
                <c:pt idx="168">
                  <c:v>7.2179886329344054</c:v>
                </c:pt>
                <c:pt idx="169">
                  <c:v>6.9909599722200397</c:v>
                </c:pt>
                <c:pt idx="170">
                  <c:v>8.248840882934342</c:v>
                </c:pt>
                <c:pt idx="171">
                  <c:v>8.6035981584445427</c:v>
                </c:pt>
                <c:pt idx="172">
                  <c:v>9.1400456070721496</c:v>
                </c:pt>
                <c:pt idx="173">
                  <c:v>9.7790233129342283</c:v>
                </c:pt>
                <c:pt idx="174">
                  <c:v>10.07650581293435</c:v>
                </c:pt>
                <c:pt idx="175">
                  <c:v>10.146332122934222</c:v>
                </c:pt>
                <c:pt idx="176">
                  <c:v>9.9310438434607242</c:v>
                </c:pt>
                <c:pt idx="177">
                  <c:v>8.732491056011181</c:v>
                </c:pt>
                <c:pt idx="178">
                  <c:v>8.8984686629344587</c:v>
                </c:pt>
                <c:pt idx="179">
                  <c:v>9.5019337629342289</c:v>
                </c:pt>
                <c:pt idx="180">
                  <c:v>10.575195862934336</c:v>
                </c:pt>
                <c:pt idx="181">
                  <c:v>11.598418562934324</c:v>
                </c:pt>
                <c:pt idx="182">
                  <c:v>12.475136967144799</c:v>
                </c:pt>
                <c:pt idx="183">
                  <c:v>13.299890592934332</c:v>
                </c:pt>
                <c:pt idx="184">
                  <c:v>13.633154723359862</c:v>
                </c:pt>
                <c:pt idx="185">
                  <c:v>13.213759158796407</c:v>
                </c:pt>
                <c:pt idx="186">
                  <c:v>12.96875582293444</c:v>
                </c:pt>
                <c:pt idx="187">
                  <c:v>12.690527422934348</c:v>
                </c:pt>
                <c:pt idx="188">
                  <c:v>12.849405502934276</c:v>
                </c:pt>
                <c:pt idx="189">
                  <c:v>13.329819893572637</c:v>
                </c:pt>
                <c:pt idx="190">
                  <c:v>14.48570541293434</c:v>
                </c:pt>
                <c:pt idx="191">
                  <c:v>15.641406642934371</c:v>
                </c:pt>
                <c:pt idx="192">
                  <c:v>16.510432091267667</c:v>
                </c:pt>
                <c:pt idx="193">
                  <c:v>18.659689901802253</c:v>
                </c:pt>
                <c:pt idx="194">
                  <c:v>18.80183518293439</c:v>
                </c:pt>
                <c:pt idx="195">
                  <c:v>18.917169047769562</c:v>
                </c:pt>
                <c:pt idx="196">
                  <c:v>19.111291642934333</c:v>
                </c:pt>
                <c:pt idx="197">
                  <c:v>19.071902822934241</c:v>
                </c:pt>
                <c:pt idx="198">
                  <c:v>18.46382093293424</c:v>
                </c:pt>
                <c:pt idx="199">
                  <c:v>17.207449112934412</c:v>
                </c:pt>
                <c:pt idx="200">
                  <c:v>15.917429193279304</c:v>
                </c:pt>
                <c:pt idx="201">
                  <c:v>10.676831382934353</c:v>
                </c:pt>
                <c:pt idx="202">
                  <c:v>10.070411932934306</c:v>
                </c:pt>
                <c:pt idx="203">
                  <c:v>9.3913970629343169</c:v>
                </c:pt>
                <c:pt idx="204">
                  <c:v>8.8906500829343287</c:v>
                </c:pt>
                <c:pt idx="205">
                  <c:v>7.8716660529343043</c:v>
                </c:pt>
                <c:pt idx="206">
                  <c:v>6.7116580957002601</c:v>
                </c:pt>
                <c:pt idx="207">
                  <c:v>4.9887379129343135</c:v>
                </c:pt>
                <c:pt idx="208">
                  <c:v>3.5429378829342832</c:v>
                </c:pt>
                <c:pt idx="209">
                  <c:v>-9.1032952837323329</c:v>
                </c:pt>
                <c:pt idx="210">
                  <c:v>-9.9523527670656513</c:v>
                </c:pt>
                <c:pt idx="211">
                  <c:v>-10.912110117065655</c:v>
                </c:pt>
                <c:pt idx="212">
                  <c:v>-11.977421747065605</c:v>
                </c:pt>
                <c:pt idx="213">
                  <c:v>-12.854858492065691</c:v>
                </c:pt>
                <c:pt idx="214">
                  <c:v>-14.595121498508934</c:v>
                </c:pt>
                <c:pt idx="215">
                  <c:v>-14.077451457065923</c:v>
                </c:pt>
                <c:pt idx="216">
                  <c:v>-13.227492807065676</c:v>
                </c:pt>
                <c:pt idx="217">
                  <c:v>-12.179290037065746</c:v>
                </c:pt>
                <c:pt idx="218">
                  <c:v>-11.256319917065701</c:v>
                </c:pt>
                <c:pt idx="219">
                  <c:v>-10.289400375130185</c:v>
                </c:pt>
                <c:pt idx="220">
                  <c:v>-9.435122207065735</c:v>
                </c:pt>
                <c:pt idx="221">
                  <c:v>-8.6333229065393589</c:v>
                </c:pt>
                <c:pt idx="222">
                  <c:v>-3.9591609503990091</c:v>
                </c:pt>
                <c:pt idx="223">
                  <c:v>-2.3494663870656183</c:v>
                </c:pt>
                <c:pt idx="224">
                  <c:v>0.55363524293420618</c:v>
                </c:pt>
                <c:pt idx="225">
                  <c:v>2.7536131329343618</c:v>
                </c:pt>
                <c:pt idx="226">
                  <c:v>4.2565085105938767</c:v>
                </c:pt>
                <c:pt idx="227">
                  <c:v>4.6514370829343097</c:v>
                </c:pt>
                <c:pt idx="228">
                  <c:v>4.9832035329342013</c:v>
                </c:pt>
                <c:pt idx="229">
                  <c:v>5.9710035529343379</c:v>
                </c:pt>
                <c:pt idx="230">
                  <c:v>7.1543000587585475</c:v>
                </c:pt>
                <c:pt idx="231">
                  <c:v>8.1240154543628691</c:v>
                </c:pt>
                <c:pt idx="232">
                  <c:v>7.553896377883845</c:v>
                </c:pt>
                <c:pt idx="233">
                  <c:v>6.8133840429343451</c:v>
                </c:pt>
                <c:pt idx="234">
                  <c:v>6.1371761029342196</c:v>
                </c:pt>
                <c:pt idx="235">
                  <c:v>5.1486792329344127</c:v>
                </c:pt>
                <c:pt idx="236">
                  <c:v>4.2002189429343133</c:v>
                </c:pt>
                <c:pt idx="237">
                  <c:v>3.4128425133691396</c:v>
                </c:pt>
                <c:pt idx="238">
                  <c:v>2.9326502776712147</c:v>
                </c:pt>
                <c:pt idx="239">
                  <c:v>4.0875170344495046</c:v>
                </c:pt>
                <c:pt idx="240">
                  <c:v>3.7618956629343216</c:v>
                </c:pt>
                <c:pt idx="241">
                  <c:v>3.6516429334394171</c:v>
                </c:pt>
                <c:pt idx="242">
                  <c:v>3.4776685496010198</c:v>
                </c:pt>
                <c:pt idx="243">
                  <c:v>-3.4093167837323231</c:v>
                </c:pt>
                <c:pt idx="244">
                  <c:v>-4.1016359670655156</c:v>
                </c:pt>
                <c:pt idx="245">
                  <c:v>-5.0910105470656202</c:v>
                </c:pt>
                <c:pt idx="246">
                  <c:v>-6.115922477065622</c:v>
                </c:pt>
                <c:pt idx="247">
                  <c:v>-7.2673535170656418</c:v>
                </c:pt>
                <c:pt idx="248">
                  <c:v>-8.1626946928232851</c:v>
                </c:pt>
                <c:pt idx="249">
                  <c:v>-8.521317377065813</c:v>
                </c:pt>
                <c:pt idx="250">
                  <c:v>-8.316425665846026</c:v>
                </c:pt>
                <c:pt idx="251">
                  <c:v>-5.6227945034292599</c:v>
                </c:pt>
                <c:pt idx="252">
                  <c:v>-4.8066809770656507</c:v>
                </c:pt>
                <c:pt idx="253">
                  <c:v>-3.9299903065393389</c:v>
                </c:pt>
                <c:pt idx="254">
                  <c:v>-3.1171973670657436</c:v>
                </c:pt>
                <c:pt idx="255">
                  <c:v>-2.7527752170657038</c:v>
                </c:pt>
                <c:pt idx="256">
                  <c:v>-2.8010710270655466</c:v>
                </c:pt>
                <c:pt idx="257">
                  <c:v>-3.0697332870656888</c:v>
                </c:pt>
                <c:pt idx="258">
                  <c:v>-3.236277399674278</c:v>
                </c:pt>
                <c:pt idx="259">
                  <c:v>-3.6313800525495603</c:v>
                </c:pt>
                <c:pt idx="260">
                  <c:v>-0.11386819398873627</c:v>
                </c:pt>
                <c:pt idx="261">
                  <c:v>0.60267354293431219</c:v>
                </c:pt>
                <c:pt idx="262">
                  <c:v>1.5773645129341238</c:v>
                </c:pt>
                <c:pt idx="263">
                  <c:v>2.3754844087073943</c:v>
                </c:pt>
                <c:pt idx="264">
                  <c:v>9.515986142193551</c:v>
                </c:pt>
                <c:pt idx="265">
                  <c:v>10.824043382934207</c:v>
                </c:pt>
                <c:pt idx="266">
                  <c:v>12.457820352934295</c:v>
                </c:pt>
                <c:pt idx="267">
                  <c:v>14.030813102934243</c:v>
                </c:pt>
                <c:pt idx="268">
                  <c:v>15.265768452934367</c:v>
                </c:pt>
                <c:pt idx="269">
                  <c:v>16.244802744472764</c:v>
                </c:pt>
                <c:pt idx="270">
                  <c:v>18.639356586230988</c:v>
                </c:pt>
                <c:pt idx="271">
                  <c:v>19.178225822934309</c:v>
                </c:pt>
                <c:pt idx="272">
                  <c:v>19.542044392934343</c:v>
                </c:pt>
                <c:pt idx="273">
                  <c:v>19.608324772934289</c:v>
                </c:pt>
                <c:pt idx="274">
                  <c:v>19.275610751066147</c:v>
                </c:pt>
                <c:pt idx="275">
                  <c:v>18.613630682934485</c:v>
                </c:pt>
                <c:pt idx="276">
                  <c:v>17.519574532934392</c:v>
                </c:pt>
                <c:pt idx="277">
                  <c:v>15.724227102934343</c:v>
                </c:pt>
                <c:pt idx="278">
                  <c:v>7.6038124257914461</c:v>
                </c:pt>
                <c:pt idx="279">
                  <c:v>4.5713781829343576</c:v>
                </c:pt>
                <c:pt idx="280">
                  <c:v>0.58283585293423812</c:v>
                </c:pt>
                <c:pt idx="281">
                  <c:v>-3.6087014170657596</c:v>
                </c:pt>
                <c:pt idx="282">
                  <c:v>-7.0578871470655118</c:v>
                </c:pt>
                <c:pt idx="283">
                  <c:v>-9.8789184396463554</c:v>
                </c:pt>
                <c:pt idx="284">
                  <c:v>-12.189408167065611</c:v>
                </c:pt>
                <c:pt idx="285">
                  <c:v>-14.826500707065577</c:v>
                </c:pt>
                <c:pt idx="286">
                  <c:v>-15.926995289479521</c:v>
                </c:pt>
                <c:pt idx="287">
                  <c:v>-22.078265117065655</c:v>
                </c:pt>
                <c:pt idx="288">
                  <c:v>-22.744421707065712</c:v>
                </c:pt>
                <c:pt idx="289">
                  <c:v>-23.254903000044308</c:v>
                </c:pt>
                <c:pt idx="290">
                  <c:v>-23.464141627065629</c:v>
                </c:pt>
                <c:pt idx="291">
                  <c:v>-23.316973127065523</c:v>
                </c:pt>
                <c:pt idx="292">
                  <c:v>-22.542547046358589</c:v>
                </c:pt>
                <c:pt idx="293">
                  <c:v>-20.33611747000684</c:v>
                </c:pt>
                <c:pt idx="294">
                  <c:v>-19.239811844338387</c:v>
                </c:pt>
                <c:pt idx="295">
                  <c:v>-17.626390957065581</c:v>
                </c:pt>
                <c:pt idx="296">
                  <c:v>-16.335173077065626</c:v>
                </c:pt>
                <c:pt idx="297">
                  <c:v>-14.571104947065521</c:v>
                </c:pt>
                <c:pt idx="298">
                  <c:v>-13.312292837065634</c:v>
                </c:pt>
                <c:pt idx="299">
                  <c:v>-11.407488854439524</c:v>
                </c:pt>
                <c:pt idx="300">
                  <c:v>-8.7692895770657806</c:v>
                </c:pt>
                <c:pt idx="301">
                  <c:v>-6.7061871170656513</c:v>
                </c:pt>
                <c:pt idx="302">
                  <c:v>11.211274329742718</c:v>
                </c:pt>
                <c:pt idx="303">
                  <c:v>14.266616102934336</c:v>
                </c:pt>
                <c:pt idx="304">
                  <c:v>16.498360718099121</c:v>
                </c:pt>
                <c:pt idx="305">
                  <c:v>18.21542248293439</c:v>
                </c:pt>
                <c:pt idx="306">
                  <c:v>19.986054244636371</c:v>
                </c:pt>
                <c:pt idx="307">
                  <c:v>22.563167382934317</c:v>
                </c:pt>
                <c:pt idx="308">
                  <c:v>21.72910785293427</c:v>
                </c:pt>
                <c:pt idx="309">
                  <c:v>17.643048691015025</c:v>
                </c:pt>
                <c:pt idx="310">
                  <c:v>12.72774833293418</c:v>
                </c:pt>
                <c:pt idx="311">
                  <c:v>8.233132062934299</c:v>
                </c:pt>
                <c:pt idx="312">
                  <c:v>4.4988273229343196</c:v>
                </c:pt>
                <c:pt idx="313">
                  <c:v>2.5076868425302914</c:v>
                </c:pt>
                <c:pt idx="314">
                  <c:v>1.5393314829343008</c:v>
                </c:pt>
                <c:pt idx="315">
                  <c:v>-4.6803557257613466</c:v>
                </c:pt>
                <c:pt idx="316">
                  <c:v>-5.6584530470657608</c:v>
                </c:pt>
                <c:pt idx="317">
                  <c:v>-6.6585511270657047</c:v>
                </c:pt>
                <c:pt idx="318">
                  <c:v>-8.0969303070656231</c:v>
                </c:pt>
                <c:pt idx="319">
                  <c:v>-9.9542930095387021</c:v>
                </c:pt>
                <c:pt idx="320">
                  <c:v>-11.44180756706551</c:v>
                </c:pt>
                <c:pt idx="321">
                  <c:v>-12.526349290978771</c:v>
                </c:pt>
                <c:pt idx="322">
                  <c:v>-14.96181951706567</c:v>
                </c:pt>
                <c:pt idx="323">
                  <c:v>-14.834597507065585</c:v>
                </c:pt>
                <c:pt idx="324">
                  <c:v>-14.222662777065594</c:v>
                </c:pt>
                <c:pt idx="325">
                  <c:v>-13.656075045637067</c:v>
                </c:pt>
                <c:pt idx="326">
                  <c:v>-13.239362357065758</c:v>
                </c:pt>
                <c:pt idx="327">
                  <c:v>-12.771068787065643</c:v>
                </c:pt>
                <c:pt idx="328">
                  <c:v>-12.580902627065687</c:v>
                </c:pt>
                <c:pt idx="329">
                  <c:v>-12.647366955449614</c:v>
                </c:pt>
                <c:pt idx="330">
                  <c:v>-12.561756298883882</c:v>
                </c:pt>
                <c:pt idx="331">
                  <c:v>-9.182657439982453</c:v>
                </c:pt>
                <c:pt idx="332">
                  <c:v>-8.3893021570655737</c:v>
                </c:pt>
                <c:pt idx="333">
                  <c:v>-7.4600072470657448</c:v>
                </c:pt>
                <c:pt idx="334">
                  <c:v>-6.0718217801091221</c:v>
                </c:pt>
                <c:pt idx="335">
                  <c:v>-4.6340359870657277</c:v>
                </c:pt>
                <c:pt idx="336">
                  <c:v>-3.1521451170656709</c:v>
                </c:pt>
                <c:pt idx="337">
                  <c:v>5.8834446012442374</c:v>
                </c:pt>
                <c:pt idx="338">
                  <c:v>7.9357045329343521</c:v>
                </c:pt>
                <c:pt idx="339">
                  <c:v>9.2711515093080124</c:v>
                </c:pt>
                <c:pt idx="340">
                  <c:v>10.808950122934331</c:v>
                </c:pt>
                <c:pt idx="341">
                  <c:v>11.633175202934463</c:v>
                </c:pt>
                <c:pt idx="342">
                  <c:v>12.22267999293436</c:v>
                </c:pt>
                <c:pt idx="343">
                  <c:v>12.69013147817239</c:v>
                </c:pt>
                <c:pt idx="344">
                  <c:v>11.312107566267674</c:v>
                </c:pt>
                <c:pt idx="345">
                  <c:v>11.272803442934318</c:v>
                </c:pt>
                <c:pt idx="346">
                  <c:v>11.10105378293418</c:v>
                </c:pt>
                <c:pt idx="347">
                  <c:v>10.268994942934341</c:v>
                </c:pt>
                <c:pt idx="348">
                  <c:v>9.3322795698029797</c:v>
                </c:pt>
                <c:pt idx="349">
                  <c:v>8.5354055093078678</c:v>
                </c:pt>
                <c:pt idx="350">
                  <c:v>6.2071372513554017</c:v>
                </c:pt>
                <c:pt idx="351">
                  <c:v>5.6224136329341814</c:v>
                </c:pt>
                <c:pt idx="352">
                  <c:v>4.879951732934332</c:v>
                </c:pt>
                <c:pt idx="353">
                  <c:v>4.2006049629342925</c:v>
                </c:pt>
                <c:pt idx="354">
                  <c:v>3.7159817029343589</c:v>
                </c:pt>
                <c:pt idx="355">
                  <c:v>3.2785726380364375</c:v>
                </c:pt>
                <c:pt idx="356">
                  <c:v>2.5490436629342947</c:v>
                </c:pt>
                <c:pt idx="357">
                  <c:v>1.6316313529343764</c:v>
                </c:pt>
                <c:pt idx="358">
                  <c:v>1.0902408829343244</c:v>
                </c:pt>
                <c:pt idx="359">
                  <c:v>-2.522297061510117</c:v>
                </c:pt>
                <c:pt idx="360">
                  <c:v>-4.0499754170655518</c:v>
                </c:pt>
                <c:pt idx="361">
                  <c:v>-5.7614995370657445</c:v>
                </c:pt>
                <c:pt idx="362">
                  <c:v>-7.7746863291869044</c:v>
                </c:pt>
                <c:pt idx="363">
                  <c:v>-10.579780547065617</c:v>
                </c:pt>
                <c:pt idx="364">
                  <c:v>-12.600965847065538</c:v>
                </c:pt>
                <c:pt idx="365">
                  <c:v>-13.719619213839806</c:v>
                </c:pt>
                <c:pt idx="366">
                  <c:v>-16.20472778373243</c:v>
                </c:pt>
                <c:pt idx="367">
                  <c:v>-16.385136984412533</c:v>
                </c:pt>
                <c:pt idx="368">
                  <c:v>-16.2794133570656</c:v>
                </c:pt>
                <c:pt idx="369">
                  <c:v>-15.979862117065768</c:v>
                </c:pt>
                <c:pt idx="370">
                  <c:v>-15.380593377065626</c:v>
                </c:pt>
                <c:pt idx="371">
                  <c:v>-14.914690067065777</c:v>
                </c:pt>
                <c:pt idx="372">
                  <c:v>-14.709640117065666</c:v>
                </c:pt>
                <c:pt idx="373">
                  <c:v>-14.231885362679844</c:v>
                </c:pt>
                <c:pt idx="374">
                  <c:v>-14.000899467065636</c:v>
                </c:pt>
                <c:pt idx="375">
                  <c:v>-13.72710090706569</c:v>
                </c:pt>
                <c:pt idx="376">
                  <c:v>-13.554290917065689</c:v>
                </c:pt>
                <c:pt idx="377">
                  <c:v>-12.987046667065602</c:v>
                </c:pt>
                <c:pt idx="378">
                  <c:v>-12.310526347065652</c:v>
                </c:pt>
                <c:pt idx="379">
                  <c:v>-11.240433854565669</c:v>
                </c:pt>
                <c:pt idx="380">
                  <c:v>-5.1212495560900351</c:v>
                </c:pt>
                <c:pt idx="381">
                  <c:v>-3.5538108270656181</c:v>
                </c:pt>
                <c:pt idx="382">
                  <c:v>-1.6682931570657331</c:v>
                </c:pt>
                <c:pt idx="383">
                  <c:v>0.37374698293432135</c:v>
                </c:pt>
                <c:pt idx="384">
                  <c:v>3.0143954229344274</c:v>
                </c:pt>
                <c:pt idx="385">
                  <c:v>5.3885671987237647</c:v>
                </c:pt>
                <c:pt idx="386">
                  <c:v>8.043436510841282</c:v>
                </c:pt>
                <c:pt idx="387">
                  <c:v>13.463936787696259</c:v>
                </c:pt>
                <c:pt idx="388">
                  <c:v>14.367739682934332</c:v>
                </c:pt>
                <c:pt idx="389">
                  <c:v>15.21171512293429</c:v>
                </c:pt>
                <c:pt idx="390">
                  <c:v>15.872265871698364</c:v>
                </c:pt>
                <c:pt idx="391">
                  <c:v>16.198127792934336</c:v>
                </c:pt>
                <c:pt idx="392">
                  <c:v>16.23497038293425</c:v>
                </c:pt>
                <c:pt idx="393">
                  <c:v>15.963219102934373</c:v>
                </c:pt>
                <c:pt idx="394">
                  <c:v>15.604349882934326</c:v>
                </c:pt>
                <c:pt idx="395">
                  <c:v>11.673122855156535</c:v>
                </c:pt>
                <c:pt idx="396">
                  <c:v>10.502782302934339</c:v>
                </c:pt>
                <c:pt idx="397">
                  <c:v>9.2110480005814654</c:v>
                </c:pt>
                <c:pt idx="398">
                  <c:v>8.1359654729343429</c:v>
                </c:pt>
                <c:pt idx="399">
                  <c:v>7.0699886129344085</c:v>
                </c:pt>
                <c:pt idx="400">
                  <c:v>6.3246536129343127</c:v>
                </c:pt>
                <c:pt idx="401">
                  <c:v>5.435648262934281</c:v>
                </c:pt>
                <c:pt idx="402">
                  <c:v>4.8589209323170603</c:v>
                </c:pt>
                <c:pt idx="403">
                  <c:v>4.4286430192979083</c:v>
                </c:pt>
                <c:pt idx="404">
                  <c:v>-0.90524651180244542</c:v>
                </c:pt>
                <c:pt idx="405">
                  <c:v>-2.5224866770656575</c:v>
                </c:pt>
                <c:pt idx="406">
                  <c:v>-4.1391857670656957</c:v>
                </c:pt>
                <c:pt idx="407">
                  <c:v>-5.9607659370658297</c:v>
                </c:pt>
                <c:pt idx="408">
                  <c:v>-8.5017464429082565</c:v>
                </c:pt>
                <c:pt idx="409">
                  <c:v>-10.195639827065769</c:v>
                </c:pt>
                <c:pt idx="410">
                  <c:v>-11.060262117065665</c:v>
                </c:pt>
                <c:pt idx="411">
                  <c:v>-12.884574540142498</c:v>
                </c:pt>
                <c:pt idx="412">
                  <c:v>-12.576176557065811</c:v>
                </c:pt>
                <c:pt idx="413">
                  <c:v>-11.912614207065591</c:v>
                </c:pt>
                <c:pt idx="414">
                  <c:v>-11.545586561510323</c:v>
                </c:pt>
                <c:pt idx="415">
                  <c:v>-11.29383847706579</c:v>
                </c:pt>
                <c:pt idx="416">
                  <c:v>-10.868410867065567</c:v>
                </c:pt>
                <c:pt idx="417">
                  <c:v>-10.320500497065712</c:v>
                </c:pt>
                <c:pt idx="418">
                  <c:v>-9.8586827963108448</c:v>
                </c:pt>
                <c:pt idx="419">
                  <c:v>-7.6367880391435694</c:v>
                </c:pt>
                <c:pt idx="420">
                  <c:v>-6.9460430337322112</c:v>
                </c:pt>
                <c:pt idx="421">
                  <c:v>-6.2247893170656114</c:v>
                </c:pt>
                <c:pt idx="422">
                  <c:v>-5.2770645670656489</c:v>
                </c:pt>
                <c:pt idx="423">
                  <c:v>-4.4064654770656517</c:v>
                </c:pt>
                <c:pt idx="424">
                  <c:v>-3.6505731574696232</c:v>
                </c:pt>
                <c:pt idx="425">
                  <c:v>-2.8705165670657635</c:v>
                </c:pt>
                <c:pt idx="426">
                  <c:v>-2.3821958503989729</c:v>
                </c:pt>
                <c:pt idx="427">
                  <c:v>-0.66073851491518143</c:v>
                </c:pt>
                <c:pt idx="428">
                  <c:v>-0.27001458706564596</c:v>
                </c:pt>
                <c:pt idx="429">
                  <c:v>0.15149300293424525</c:v>
                </c:pt>
                <c:pt idx="430">
                  <c:v>0.60951742838888401</c:v>
                </c:pt>
                <c:pt idx="431">
                  <c:v>1.4194945029344259</c:v>
                </c:pt>
                <c:pt idx="432">
                  <c:v>2.3264263029343653</c:v>
                </c:pt>
                <c:pt idx="433">
                  <c:v>2.9583808204343001</c:v>
                </c:pt>
                <c:pt idx="434">
                  <c:v>7.685046632934359</c:v>
                </c:pt>
                <c:pt idx="435">
                  <c:v>8.7323937314191902</c:v>
                </c:pt>
                <c:pt idx="436">
                  <c:v>9.3826642029343539</c:v>
                </c:pt>
                <c:pt idx="437">
                  <c:v>9.9499528329344002</c:v>
                </c:pt>
                <c:pt idx="438">
                  <c:v>10.665116600106092</c:v>
                </c:pt>
                <c:pt idx="439">
                  <c:v>11.372520762934229</c:v>
                </c:pt>
                <c:pt idx="440">
                  <c:v>12.275650438489876</c:v>
                </c:pt>
                <c:pt idx="441">
                  <c:v>12.634152882934327</c:v>
                </c:pt>
                <c:pt idx="442">
                  <c:v>13.369637926412597</c:v>
                </c:pt>
                <c:pt idx="443">
                  <c:v>13.418487592934287</c:v>
                </c:pt>
                <c:pt idx="444">
                  <c:v>13.909728622934338</c:v>
                </c:pt>
                <c:pt idx="445">
                  <c:v>14.414074972934358</c:v>
                </c:pt>
                <c:pt idx="446">
                  <c:v>14.633177127832298</c:v>
                </c:pt>
                <c:pt idx="447">
                  <c:v>14.769407892934328</c:v>
                </c:pt>
                <c:pt idx="448">
                  <c:v>14.814559992934367</c:v>
                </c:pt>
                <c:pt idx="449">
                  <c:v>14.84121695293436</c:v>
                </c:pt>
                <c:pt idx="450">
                  <c:v>14.830984882934334</c:v>
                </c:pt>
                <c:pt idx="451">
                  <c:v>14.550134882934334</c:v>
                </c:pt>
                <c:pt idx="452">
                  <c:v>14.352684923338396</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4.4434503529343221</c:v>
                </c:pt>
                <c:pt idx="461">
                  <c:v>3.4232358929342581</c:v>
                </c:pt>
                <c:pt idx="462">
                  <c:v>2.9206213529343348</c:v>
                </c:pt>
                <c:pt idx="463">
                  <c:v>2.3596961229342792</c:v>
                </c:pt>
                <c:pt idx="464">
                  <c:v>2.0336199840580194</c:v>
                </c:pt>
                <c:pt idx="465">
                  <c:v>1.9380073729343081</c:v>
                </c:pt>
                <c:pt idx="466">
                  <c:v>1.9789830929342997</c:v>
                </c:pt>
                <c:pt idx="467">
                  <c:v>2.0146996102070598</c:v>
                </c:pt>
                <c:pt idx="468">
                  <c:v>-0.68755932918693907</c:v>
                </c:pt>
                <c:pt idx="469">
                  <c:v>-1.5549656170657324</c:v>
                </c:pt>
                <c:pt idx="470">
                  <c:v>-2.7494922670656488</c:v>
                </c:pt>
                <c:pt idx="471">
                  <c:v>-3.3421562180756732</c:v>
                </c:pt>
                <c:pt idx="472">
                  <c:v>-3.4888247370657135</c:v>
                </c:pt>
                <c:pt idx="473">
                  <c:v>-3.7065894770658048</c:v>
                </c:pt>
                <c:pt idx="474">
                  <c:v>-4.0336092526589784</c:v>
                </c:pt>
                <c:pt idx="475">
                  <c:v>-6.5111562003990411</c:v>
                </c:pt>
                <c:pt idx="476">
                  <c:v>-6.7060721270655961</c:v>
                </c:pt>
                <c:pt idx="477">
                  <c:v>-7.1198503570657543</c:v>
                </c:pt>
                <c:pt idx="478">
                  <c:v>-7.5992997670657729</c:v>
                </c:pt>
                <c:pt idx="479">
                  <c:v>-8.0777638925757316</c:v>
                </c:pt>
                <c:pt idx="480">
                  <c:v>-8.2939054027799806</c:v>
                </c:pt>
                <c:pt idx="481">
                  <c:v>-7.7500071464774418</c:v>
                </c:pt>
                <c:pt idx="482">
                  <c:v>-7.7136480170656245</c:v>
                </c:pt>
                <c:pt idx="483">
                  <c:v>-7.8238598570656537</c:v>
                </c:pt>
                <c:pt idx="484">
                  <c:v>-8.1566582170657735</c:v>
                </c:pt>
                <c:pt idx="485">
                  <c:v>-8.519288484881713</c:v>
                </c:pt>
                <c:pt idx="486">
                  <c:v>-8.9949966870656368</c:v>
                </c:pt>
                <c:pt idx="487">
                  <c:v>-9.5301230270657413</c:v>
                </c:pt>
                <c:pt idx="488">
                  <c:v>-9.6893351170656992</c:v>
                </c:pt>
                <c:pt idx="489">
                  <c:v>-10.034491974208564</c:v>
                </c:pt>
                <c:pt idx="490">
                  <c:v>-10.397123941807934</c:v>
                </c:pt>
                <c:pt idx="491">
                  <c:v>-10.528056817065707</c:v>
                </c:pt>
                <c:pt idx="492">
                  <c:v>-10.336811617065667</c:v>
                </c:pt>
                <c:pt idx="493">
                  <c:v>-9.9384702970654786</c:v>
                </c:pt>
                <c:pt idx="494">
                  <c:v>-9.6890588039343442</c:v>
                </c:pt>
                <c:pt idx="495">
                  <c:v>-9.599513827065639</c:v>
                </c:pt>
                <c:pt idx="496">
                  <c:v>-9.6485251170656703</c:v>
                </c:pt>
                <c:pt idx="497">
                  <c:v>-9.7451535732059824</c:v>
                </c:pt>
                <c:pt idx="498">
                  <c:v>-9.7969063170656394</c:v>
                </c:pt>
                <c:pt idx="499">
                  <c:v>-9.8166442070656164</c:v>
                </c:pt>
                <c:pt idx="500">
                  <c:v>-9.9217717503989995</c:v>
                </c:pt>
                <c:pt idx="501">
                  <c:v>-10.025059027065655</c:v>
                </c:pt>
                <c:pt idx="502">
                  <c:v>-9.8572253670656096</c:v>
                </c:pt>
                <c:pt idx="503">
                  <c:v>-9.4186093470656544</c:v>
                </c:pt>
                <c:pt idx="504">
                  <c:v>-9.1347051170656925</c:v>
                </c:pt>
                <c:pt idx="505">
                  <c:v>-6.7453462475004216</c:v>
                </c:pt>
                <c:pt idx="506">
                  <c:v>-5.9548721578819785</c:v>
                </c:pt>
                <c:pt idx="507">
                  <c:v>-4.3831585470656877</c:v>
                </c:pt>
                <c:pt idx="508">
                  <c:v>-2.8216341170655994</c:v>
                </c:pt>
                <c:pt idx="509">
                  <c:v>-1.3612621470654882</c:v>
                </c:pt>
                <c:pt idx="510">
                  <c:v>0.39696737731630116</c:v>
                </c:pt>
                <c:pt idx="511">
                  <c:v>2.171009362934357</c:v>
                </c:pt>
                <c:pt idx="512">
                  <c:v>3.9468338611951879</c:v>
                </c:pt>
                <c:pt idx="513">
                  <c:v>8.9494399123461275</c:v>
                </c:pt>
                <c:pt idx="514">
                  <c:v>9.7307427929344037</c:v>
                </c:pt>
                <c:pt idx="515">
                  <c:v>11.722489966267652</c:v>
                </c:pt>
                <c:pt idx="516">
                  <c:v>13.056791014247498</c:v>
                </c:pt>
                <c:pt idx="517">
                  <c:v>13.86427395293418</c:v>
                </c:pt>
                <c:pt idx="518">
                  <c:v>14.511691622934348</c:v>
                </c:pt>
                <c:pt idx="519">
                  <c:v>14.999260662934361</c:v>
                </c:pt>
                <c:pt idx="520">
                  <c:v>15.437350331913962</c:v>
                </c:pt>
                <c:pt idx="521">
                  <c:v>15.703394882934333</c:v>
                </c:pt>
                <c:pt idx="522">
                  <c:v>15.797390007934338</c:v>
                </c:pt>
                <c:pt idx="523">
                  <c:v>15.858850142934344</c:v>
                </c:pt>
                <c:pt idx="524">
                  <c:v>16.01604600293431</c:v>
                </c:pt>
                <c:pt idx="525">
                  <c:v>16.03881937788379</c:v>
                </c:pt>
                <c:pt idx="526">
                  <c:v>15.973983589456084</c:v>
                </c:pt>
                <c:pt idx="527">
                  <c:v>15.996162642934308</c:v>
                </c:pt>
                <c:pt idx="528">
                  <c:v>16.02078408293432</c:v>
                </c:pt>
                <c:pt idx="529">
                  <c:v>15.928949782934364</c:v>
                </c:pt>
                <c:pt idx="530">
                  <c:v>15.86828488293432</c:v>
                </c:pt>
                <c:pt idx="531">
                  <c:v>13.883704882934344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-4.1582629333922387</c:v>
                </c:pt>
                <c:pt idx="541">
                  <c:v>-5.9217920570657157</c:v>
                </c:pt>
                <c:pt idx="542">
                  <c:v>-7.3622205670656609</c:v>
                </c:pt>
                <c:pt idx="543">
                  <c:v>-8.8577077270656748</c:v>
                </c:pt>
                <c:pt idx="544">
                  <c:v>-10.238079046358701</c:v>
                </c:pt>
                <c:pt idx="545">
                  <c:v>-11.355429097065773</c:v>
                </c:pt>
                <c:pt idx="546">
                  <c:v>-12.319680828176848</c:v>
                </c:pt>
                <c:pt idx="547">
                  <c:v>-15.21857503373236</c:v>
                </c:pt>
                <c:pt idx="548">
                  <c:v>-15.469015729310499</c:v>
                </c:pt>
                <c:pt idx="549">
                  <c:v>-16.544616697065671</c:v>
                </c:pt>
                <c:pt idx="550">
                  <c:v>-17.351549917065846</c:v>
                </c:pt>
                <c:pt idx="551">
                  <c:v>-17.853421277065557</c:v>
                </c:pt>
                <c:pt idx="552">
                  <c:v>-18.524456763530296</c:v>
                </c:pt>
                <c:pt idx="553">
                  <c:v>-19.003459457065702</c:v>
                </c:pt>
                <c:pt idx="554">
                  <c:v>-19.240223117065824</c:v>
                </c:pt>
                <c:pt idx="555">
                  <c:v>-19.403085117065714</c:v>
                </c:pt>
                <c:pt idx="556">
                  <c:v>-19.827269732450247</c:v>
                </c:pt>
                <c:pt idx="557">
                  <c:v>-19.358882545637059</c:v>
                </c:pt>
                <c:pt idx="558">
                  <c:v>-18.154373187065545</c:v>
                </c:pt>
                <c:pt idx="559">
                  <c:v>-17.034403917065561</c:v>
                </c:pt>
                <c:pt idx="560">
                  <c:v>-15.630992207065663</c:v>
                </c:pt>
                <c:pt idx="561">
                  <c:v>-14.499767402779923</c:v>
                </c:pt>
                <c:pt idx="562">
                  <c:v>-13.452614107065706</c:v>
                </c:pt>
                <c:pt idx="563">
                  <c:v>-12.158174237944777</c:v>
                </c:pt>
                <c:pt idx="564">
                  <c:v>-4.6441665716112057</c:v>
                </c:pt>
                <c:pt idx="565">
                  <c:v>-2.9784920470657141</c:v>
                </c:pt>
                <c:pt idx="566">
                  <c:v>-1.6302941986983512</c:v>
                </c:pt>
                <c:pt idx="567">
                  <c:v>0.12337487293424947</c:v>
                </c:pt>
                <c:pt idx="568">
                  <c:v>1.4608201529342604</c:v>
                </c:pt>
                <c:pt idx="569">
                  <c:v>2.9417240829342441</c:v>
                </c:pt>
                <c:pt idx="570">
                  <c:v>4.5987971890567394</c:v>
                </c:pt>
                <c:pt idx="571">
                  <c:v>5.6108399829343671</c:v>
                </c:pt>
                <c:pt idx="572">
                  <c:v>6.4904830423546134</c:v>
                </c:pt>
                <c:pt idx="573">
                  <c:v>11.6036015954343</c:v>
                </c:pt>
                <c:pt idx="574">
                  <c:v>12.895239152934314</c:v>
                </c:pt>
                <c:pt idx="575">
                  <c:v>14.159690112934317</c:v>
                </c:pt>
                <c:pt idx="576">
                  <c:v>14.72000622384347</c:v>
                </c:pt>
                <c:pt idx="577">
                  <c:v>14.604705462934371</c:v>
                </c:pt>
                <c:pt idx="578">
                  <c:v>14.716266202934278</c:v>
                </c:pt>
                <c:pt idx="579">
                  <c:v>15.330326942934292</c:v>
                </c:pt>
                <c:pt idx="580">
                  <c:v>15.717474882934322</c:v>
                </c:pt>
                <c:pt idx="581">
                  <c:v>16.736252514513232</c:v>
                </c:pt>
                <c:pt idx="582">
                  <c:v>16.728656882934246</c:v>
                </c:pt>
                <c:pt idx="583">
                  <c:v>16.556322678852652</c:v>
                </c:pt>
                <c:pt idx="584">
                  <c:v>16.413391982934307</c:v>
                </c:pt>
                <c:pt idx="585">
                  <c:v>16.386277692934364</c:v>
                </c:pt>
                <c:pt idx="586">
                  <c:v>16.479836562934373</c:v>
                </c:pt>
                <c:pt idx="587">
                  <c:v>16.541703642934284</c:v>
                </c:pt>
                <c:pt idx="588">
                  <c:v>16.571910656743853</c:v>
                </c:pt>
                <c:pt idx="589">
                  <c:v>16.604216516737122</c:v>
                </c:pt>
                <c:pt idx="590">
                  <c:v>16.055961927052024</c:v>
                </c:pt>
                <c:pt idx="591">
                  <c:v>15.694795232934354</c:v>
                </c:pt>
                <c:pt idx="592">
                  <c:v>15.097331012934461</c:v>
                </c:pt>
                <c:pt idx="593">
                  <c:v>14.18814668293426</c:v>
                </c:pt>
                <c:pt idx="594">
                  <c:v>13.301714005383252</c:v>
                </c:pt>
                <c:pt idx="595">
                  <c:v>12.455008332934259</c:v>
                </c:pt>
                <c:pt idx="596">
                  <c:v>11.514790705156598</c:v>
                </c:pt>
                <c:pt idx="597">
                  <c:v>7.8944198060111841</c:v>
                </c:pt>
                <c:pt idx="598">
                  <c:v>6.5283230445505334</c:v>
                </c:pt>
                <c:pt idx="599">
                  <c:v>5.3669723829342662</c:v>
                </c:pt>
                <c:pt idx="600">
                  <c:v>4.3506645053833086</c:v>
                </c:pt>
                <c:pt idx="601">
                  <c:v>4.073844682934352</c:v>
                </c:pt>
                <c:pt idx="602">
                  <c:v>3.9379358829343691</c:v>
                </c:pt>
                <c:pt idx="603">
                  <c:v>3.7720463529343542</c:v>
                </c:pt>
                <c:pt idx="604">
                  <c:v>3.6494124129342107</c:v>
                </c:pt>
                <c:pt idx="605">
                  <c:v>3.598534882934346</c:v>
                </c:pt>
                <c:pt idx="606">
                  <c:v>2.8279115815644378</c:v>
                </c:pt>
                <c:pt idx="607">
                  <c:v>2.2559288029342355</c:v>
                </c:pt>
                <c:pt idx="608">
                  <c:v>1.2639176329343935</c:v>
                </c:pt>
                <c:pt idx="609">
                  <c:v>-0.26267441706563954</c:v>
                </c:pt>
                <c:pt idx="610">
                  <c:v>-1.5057781970655948</c:v>
                </c:pt>
                <c:pt idx="611">
                  <c:v>-2.7613197770655393</c:v>
                </c:pt>
                <c:pt idx="612">
                  <c:v>-3.6901166277040152</c:v>
                </c:pt>
                <c:pt idx="613">
                  <c:v>-7.3421225632195171</c:v>
                </c:pt>
                <c:pt idx="614">
                  <c:v>-8.7868793470656925</c:v>
                </c:pt>
                <c:pt idx="615">
                  <c:v>-10.264055517065746</c:v>
                </c:pt>
                <c:pt idx="616">
                  <c:v>-11.696732247065802</c:v>
                </c:pt>
                <c:pt idx="617">
                  <c:v>-12.739657107065653</c:v>
                </c:pt>
                <c:pt idx="618">
                  <c:v>-14.054922300739149</c:v>
                </c:pt>
                <c:pt idx="619">
                  <c:v>-15.194456277065605</c:v>
                </c:pt>
                <c:pt idx="620">
                  <c:v>-16.032400910544027</c:v>
                </c:pt>
                <c:pt idx="621">
                  <c:v>-17.590164450398966</c:v>
                </c:pt>
                <c:pt idx="622">
                  <c:v>-17.655107587065672</c:v>
                </c:pt>
                <c:pt idx="623">
                  <c:v>-17.791480517065523</c:v>
                </c:pt>
                <c:pt idx="624">
                  <c:v>-17.71635273951469</c:v>
                </c:pt>
                <c:pt idx="625">
                  <c:v>-17.358248077065689</c:v>
                </c:pt>
                <c:pt idx="626">
                  <c:v>-17.020747657065801</c:v>
                </c:pt>
                <c:pt idx="627">
                  <c:v>-16.82220611706564</c:v>
                </c:pt>
                <c:pt idx="628">
                  <c:v>-16.699214487065603</c:v>
                </c:pt>
                <c:pt idx="629">
                  <c:v>-16.634158283732283</c:v>
                </c:pt>
                <c:pt idx="630">
                  <c:v>-15.516285980702149</c:v>
                </c:pt>
                <c:pt idx="631">
                  <c:v>-15.127612997065714</c:v>
                </c:pt>
                <c:pt idx="632">
                  <c:v>-14.506403417065648</c:v>
                </c:pt>
                <c:pt idx="633">
                  <c:v>-14.016993237065753</c:v>
                </c:pt>
                <c:pt idx="634">
                  <c:v>-13.724643277065642</c:v>
                </c:pt>
                <c:pt idx="635">
                  <c:v>-13.464607775293459</c:v>
                </c:pt>
                <c:pt idx="636">
                  <c:v>-13.045027321147302</c:v>
                </c:pt>
                <c:pt idx="637">
                  <c:v>-9.7421945570656625</c:v>
                </c:pt>
                <c:pt idx="638">
                  <c:v>-8.8469545970656789</c:v>
                </c:pt>
                <c:pt idx="639">
                  <c:v>-8.232621727065716</c:v>
                </c:pt>
                <c:pt idx="640">
                  <c:v>-7.5735927970657144</c:v>
                </c:pt>
                <c:pt idx="641">
                  <c:v>-6.8405673415555555</c:v>
                </c:pt>
                <c:pt idx="642">
                  <c:v>-5.845131597065615</c:v>
                </c:pt>
                <c:pt idx="643">
                  <c:v>-4.6722116670657776</c:v>
                </c:pt>
                <c:pt idx="644">
                  <c:v>-3.426134727065631</c:v>
                </c:pt>
                <c:pt idx="645">
                  <c:v>-2.8196675244730742</c:v>
                </c:pt>
                <c:pt idx="646">
                  <c:v>1.1010552675496963</c:v>
                </c:pt>
                <c:pt idx="647">
                  <c:v>2.323194992824356</c:v>
                </c:pt>
                <c:pt idx="648">
                  <c:v>3.8625902746869949</c:v>
                </c:pt>
                <c:pt idx="649">
                  <c:v>5.2540622029342794</c:v>
                </c:pt>
                <c:pt idx="650">
                  <c:v>6.6579525229343783</c:v>
                </c:pt>
                <c:pt idx="651">
                  <c:v>7.8628243879848299</c:v>
                </c:pt>
                <c:pt idx="652">
                  <c:v>8.8799749229343092</c:v>
                </c:pt>
                <c:pt idx="653">
                  <c:v>9.3656018727302719</c:v>
                </c:pt>
                <c:pt idx="654">
                  <c:v>9.5894115496009995</c:v>
                </c:pt>
                <c:pt idx="655">
                  <c:v>10.004874395129464</c:v>
                </c:pt>
                <c:pt idx="656">
                  <c:v>10.129965462934303</c:v>
                </c:pt>
                <c:pt idx="657">
                  <c:v>10.289864552934192</c:v>
                </c:pt>
                <c:pt idx="658">
                  <c:v>10.315788472934372</c:v>
                </c:pt>
                <c:pt idx="659">
                  <c:v>10.25061831771697</c:v>
                </c:pt>
                <c:pt idx="660">
                  <c:v>10.241241002499429</c:v>
                </c:pt>
                <c:pt idx="661">
                  <c:v>10.75347005293435</c:v>
                </c:pt>
                <c:pt idx="662">
                  <c:v>11.199824882934323</c:v>
                </c:pt>
                <c:pt idx="663">
                  <c:v>11.687870768648635</c:v>
                </c:pt>
                <c:pt idx="664">
                  <c:v>11.509489262934327</c:v>
                </c:pt>
                <c:pt idx="665">
                  <c:v>11.027174502934344</c:v>
                </c:pt>
                <c:pt idx="666">
                  <c:v>10.449707178852574</c:v>
                </c:pt>
                <c:pt idx="667">
                  <c:v>10.004908242934391</c:v>
                </c:pt>
                <c:pt idx="668">
                  <c:v>9.7992924929343559</c:v>
                </c:pt>
                <c:pt idx="669">
                  <c:v>9.5906661129343291</c:v>
                </c:pt>
                <c:pt idx="670">
                  <c:v>9.4018074329342056</c:v>
                </c:pt>
                <c:pt idx="671">
                  <c:v>9.2162181329342978</c:v>
                </c:pt>
                <c:pt idx="672">
                  <c:v>8.4946218060112813</c:v>
                </c:pt>
                <c:pt idx="673">
                  <c:v>8.2788816561301193</c:v>
                </c:pt>
                <c:pt idx="674">
                  <c:v>7.8550774829343082</c:v>
                </c:pt>
                <c:pt idx="675">
                  <c:v>7.5327729529343816</c:v>
                </c:pt>
                <c:pt idx="676">
                  <c:v>6.9707649029342935</c:v>
                </c:pt>
                <c:pt idx="677">
                  <c:v>6.6434738217098896</c:v>
                </c:pt>
                <c:pt idx="678">
                  <c:v>6.3815101229343014</c:v>
                </c:pt>
                <c:pt idx="679">
                  <c:v>6.123578662934321</c:v>
                </c:pt>
                <c:pt idx="680">
                  <c:v>5.9362710367805409</c:v>
                </c:pt>
                <c:pt idx="681">
                  <c:v>4.6737524763409075</c:v>
                </c:pt>
                <c:pt idx="682">
                  <c:v>4.6113669129343311</c:v>
                </c:pt>
                <c:pt idx="683">
                  <c:v>4.6217649543629573</c:v>
                </c:pt>
                <c:pt idx="684">
                  <c:v>4.6127733529342825</c:v>
                </c:pt>
                <c:pt idx="685">
                  <c:v>4.4493454629341507</c:v>
                </c:pt>
                <c:pt idx="686">
                  <c:v>4.2177009929343985</c:v>
                </c:pt>
                <c:pt idx="687">
                  <c:v>4.0816701556616142</c:v>
                </c:pt>
                <c:pt idx="688">
                  <c:v>3.5790904662676732</c:v>
                </c:pt>
                <c:pt idx="689">
                  <c:v>3.3720328616577149</c:v>
                </c:pt>
                <c:pt idx="690">
                  <c:v>3.2189912929343061</c:v>
                </c:pt>
                <c:pt idx="691">
                  <c:v>3.1944647429343878</c:v>
                </c:pt>
                <c:pt idx="692">
                  <c:v>3.1742788429341715</c:v>
                </c:pt>
                <c:pt idx="693">
                  <c:v>3.1249809829342894</c:v>
                </c:pt>
                <c:pt idx="694">
                  <c:v>3.0238122604853439</c:v>
                </c:pt>
                <c:pt idx="695">
                  <c:v>2.9152834350176553</c:v>
                </c:pt>
                <c:pt idx="696">
                  <c:v>2.4150367748262909</c:v>
                </c:pt>
                <c:pt idx="697">
                  <c:v>2.3471542129343153</c:v>
                </c:pt>
                <c:pt idx="698">
                  <c:v>2.3721272229343677</c:v>
                </c:pt>
                <c:pt idx="699">
                  <c:v>2.459497016954856</c:v>
                </c:pt>
                <c:pt idx="700">
                  <c:v>2.5751055829343272</c:v>
                </c:pt>
                <c:pt idx="701">
                  <c:v>2.6773042729342946</c:v>
                </c:pt>
                <c:pt idx="702">
                  <c:v>2.7625070729343846</c:v>
                </c:pt>
                <c:pt idx="703">
                  <c:v>2.8628024829342831</c:v>
                </c:pt>
                <c:pt idx="704">
                  <c:v>2.8668953454343007</c:v>
                </c:pt>
                <c:pt idx="705">
                  <c:v>1.6204913720647198</c:v>
                </c:pt>
                <c:pt idx="706">
                  <c:v>1.1598771329343549</c:v>
                </c:pt>
                <c:pt idx="707">
                  <c:v>0.72059347293443943</c:v>
                </c:pt>
                <c:pt idx="708">
                  <c:v>0.44909419926082716</c:v>
                </c:pt>
                <c:pt idx="709">
                  <c:v>0.21875387293442833</c:v>
                </c:pt>
                <c:pt idx="710">
                  <c:v>4.1830662934330597E-2</c:v>
                </c:pt>
                <c:pt idx="711">
                  <c:v>-0.1379025532358753</c:v>
                </c:pt>
                <c:pt idx="712">
                  <c:v>1.4513287883398356</c:v>
                </c:pt>
                <c:pt idx="713">
                  <c:v>2.1285896355116449</c:v>
                </c:pt>
                <c:pt idx="714">
                  <c:v>3.5370897829343035</c:v>
                </c:pt>
                <c:pt idx="715">
                  <c:v>4.6758093229343576</c:v>
                </c:pt>
                <c:pt idx="716">
                  <c:v>5.8431257929342468</c:v>
                </c:pt>
                <c:pt idx="717">
                  <c:v>6.9180708229343111</c:v>
                </c:pt>
                <c:pt idx="718">
                  <c:v>8.3913938625261686</c:v>
                </c:pt>
                <c:pt idx="719">
                  <c:v>9.6169996329342666</c:v>
                </c:pt>
                <c:pt idx="720">
                  <c:v>10.109383471169622</c:v>
                </c:pt>
                <c:pt idx="721">
                  <c:v>12.612923329362914</c:v>
                </c:pt>
                <c:pt idx="722">
                  <c:v>13.24375331293427</c:v>
                </c:pt>
                <c:pt idx="723">
                  <c:v>13.998613122934369</c:v>
                </c:pt>
                <c:pt idx="724">
                  <c:v>14.170876189056798</c:v>
                </c:pt>
                <c:pt idx="725">
                  <c:v>13.742904202934342</c:v>
                </c:pt>
                <c:pt idx="726">
                  <c:v>12.989645422934416</c:v>
                </c:pt>
                <c:pt idx="727">
                  <c:v>11.849185132934339</c:v>
                </c:pt>
                <c:pt idx="728">
                  <c:v>10.492114242934434</c:v>
                </c:pt>
                <c:pt idx="729">
                  <c:v>8.8938177524995687</c:v>
                </c:pt>
                <c:pt idx="730">
                  <c:v>6.9370498829343639</c:v>
                </c:pt>
                <c:pt idx="731">
                  <c:v>-0.9996738670657096</c:v>
                </c:pt>
                <c:pt idx="732">
                  <c:v>-2.9495352670656709</c:v>
                </c:pt>
                <c:pt idx="733">
                  <c:v>-4.7817815670657051</c:v>
                </c:pt>
                <c:pt idx="734">
                  <c:v>-6.2252193700777507</c:v>
                </c:pt>
                <c:pt idx="735">
                  <c:v>-7.9311385603646745</c:v>
                </c:pt>
                <c:pt idx="736">
                  <c:v>-9.3146296822832149</c:v>
                </c:pt>
                <c:pt idx="737">
                  <c:v>-15.566936517065608</c:v>
                </c:pt>
                <c:pt idx="738">
                  <c:v>-17.10728075706573</c:v>
                </c:pt>
                <c:pt idx="739">
                  <c:v>-18.460304453800504</c:v>
                </c:pt>
                <c:pt idx="740">
                  <c:v>-20.122992357065652</c:v>
                </c:pt>
                <c:pt idx="741">
                  <c:v>-21.47878629706581</c:v>
                </c:pt>
                <c:pt idx="742">
                  <c:v>-22.533557667065693</c:v>
                </c:pt>
                <c:pt idx="743">
                  <c:v>-22.905394357065795</c:v>
                </c:pt>
                <c:pt idx="744">
                  <c:v>-23.023062178921325</c:v>
                </c:pt>
                <c:pt idx="745">
                  <c:v>-23.244135117065653</c:v>
                </c:pt>
                <c:pt idx="746">
                  <c:v>-24.564170371611134</c:v>
                </c:pt>
                <c:pt idx="747">
                  <c:v>-24.199386337065686</c:v>
                </c:pt>
                <c:pt idx="748">
                  <c:v>-23.318993507065628</c:v>
                </c:pt>
                <c:pt idx="749">
                  <c:v>-21.832071317065676</c:v>
                </c:pt>
                <c:pt idx="750">
                  <c:v>-19.959118077065632</c:v>
                </c:pt>
                <c:pt idx="751">
                  <c:v>-18.329208861963586</c:v>
                </c:pt>
                <c:pt idx="752">
                  <c:v>-16.066708917065732</c:v>
                </c:pt>
                <c:pt idx="753">
                  <c:v>-14.579681847065732</c:v>
                </c:pt>
                <c:pt idx="754">
                  <c:v>-13.343481259922747</c:v>
                </c:pt>
                <c:pt idx="755">
                  <c:v>-10.024599021827569</c:v>
                </c:pt>
                <c:pt idx="756">
                  <c:v>-9.0371546070656468</c:v>
                </c:pt>
                <c:pt idx="757">
                  <c:v>-7.7312701370657226</c:v>
                </c:pt>
                <c:pt idx="758">
                  <c:v>-6.6097907905351594</c:v>
                </c:pt>
                <c:pt idx="759">
                  <c:v>-5.0309298770655442</c:v>
                </c:pt>
                <c:pt idx="760">
                  <c:v>-3.4486963670656512</c:v>
                </c:pt>
                <c:pt idx="761">
                  <c:v>-1.9570568770655967</c:v>
                </c:pt>
                <c:pt idx="762">
                  <c:v>-5.1864772979612894E-2</c:v>
                </c:pt>
                <c:pt idx="763">
                  <c:v>5.0547523374797807</c:v>
                </c:pt>
                <c:pt idx="764">
                  <c:v>5.7845864246011018</c:v>
                </c:pt>
                <c:pt idx="765">
                  <c:v>6.4094143029342954</c:v>
                </c:pt>
                <c:pt idx="766">
                  <c:v>7.3562200029344229</c:v>
                </c:pt>
                <c:pt idx="767">
                  <c:v>8.4541587329343457</c:v>
                </c:pt>
                <c:pt idx="768">
                  <c:v>9.2403824229343261</c:v>
                </c:pt>
                <c:pt idx="769">
                  <c:v>9.8432627429342823</c:v>
                </c:pt>
                <c:pt idx="770">
                  <c:v>10.421218101325147</c:v>
                </c:pt>
                <c:pt idx="771">
                  <c:v>9.9790794662676952</c:v>
                </c:pt>
                <c:pt idx="772">
                  <c:v>9.6824805829343745</c:v>
                </c:pt>
                <c:pt idx="773">
                  <c:v>9.4945828329343485</c:v>
                </c:pt>
                <c:pt idx="774">
                  <c:v>9.6547406629343158</c:v>
                </c:pt>
                <c:pt idx="775">
                  <c:v>9.8877636229342869</c:v>
                </c:pt>
                <c:pt idx="776">
                  <c:v>9.9321874508355688</c:v>
                </c:pt>
                <c:pt idx="777">
                  <c:v>9.457788572934323</c:v>
                </c:pt>
                <c:pt idx="778">
                  <c:v>8.6552812266842842</c:v>
                </c:pt>
                <c:pt idx="779">
                  <c:v>5.7577757645133278</c:v>
                </c:pt>
                <c:pt idx="780">
                  <c:v>5.3847823229343295</c:v>
                </c:pt>
                <c:pt idx="781">
                  <c:v>4.8775757229344086</c:v>
                </c:pt>
                <c:pt idx="782">
                  <c:v>4.0196169241714728</c:v>
                </c:pt>
                <c:pt idx="783">
                  <c:v>2.7874443929343347</c:v>
                </c:pt>
                <c:pt idx="784">
                  <c:v>1.7154728929343996</c:v>
                </c:pt>
                <c:pt idx="785">
                  <c:v>-0.26135595706570325</c:v>
                </c:pt>
                <c:pt idx="786">
                  <c:v>-1.6567058170657281</c:v>
                </c:pt>
                <c:pt idx="787">
                  <c:v>-2.6574481765895537</c:v>
                </c:pt>
                <c:pt idx="788">
                  <c:v>-7.8477630273220171</c:v>
                </c:pt>
                <c:pt idx="789">
                  <c:v>-8.9955562570655658</c:v>
                </c:pt>
                <c:pt idx="790">
                  <c:v>-9.8248146870657678</c:v>
                </c:pt>
                <c:pt idx="791">
                  <c:v>-10.249755807065643</c:v>
                </c:pt>
                <c:pt idx="792">
                  <c:v>-10.294211737065563</c:v>
                </c:pt>
                <c:pt idx="793">
                  <c:v>-10.075742188494392</c:v>
                </c:pt>
                <c:pt idx="794">
                  <c:v>-9.8265941822830349</c:v>
                </c:pt>
                <c:pt idx="795">
                  <c:v>-8.1824330118025905</c:v>
                </c:pt>
                <c:pt idx="796">
                  <c:v>-7.6847834570657874</c:v>
                </c:pt>
                <c:pt idx="797">
                  <c:v>-7.3701968470656967</c:v>
                </c:pt>
                <c:pt idx="798">
                  <c:v>-7.0050583170656751</c:v>
                </c:pt>
                <c:pt idx="799">
                  <c:v>-6.6204363851069967</c:v>
                </c:pt>
                <c:pt idx="800">
                  <c:v>-6.1403650570656225</c:v>
                </c:pt>
                <c:pt idx="801">
                  <c:v>-5.8395822040222916</c:v>
                </c:pt>
                <c:pt idx="802">
                  <c:v>-4.9170802927412751</c:v>
                </c:pt>
                <c:pt idx="803">
                  <c:v>-4.5952156970656262</c:v>
                </c:pt>
                <c:pt idx="804">
                  <c:v>-3.7553663619636382</c:v>
                </c:pt>
                <c:pt idx="805">
                  <c:v>-3.1105218170655897</c:v>
                </c:pt>
                <c:pt idx="806">
                  <c:v>-2.6133041970658581</c:v>
                </c:pt>
                <c:pt idx="807">
                  <c:v>-1.9567713470655974</c:v>
                </c:pt>
                <c:pt idx="808">
                  <c:v>-1.1938835870655851</c:v>
                </c:pt>
                <c:pt idx="809">
                  <c:v>-0.50705285933374</c:v>
                </c:pt>
                <c:pt idx="810">
                  <c:v>-0.10323183581560613</c:v>
                </c:pt>
                <c:pt idx="811">
                  <c:v>2.1706936102070671</c:v>
                </c:pt>
                <c:pt idx="812">
                  <c:v>2.6186095729343188</c:v>
                </c:pt>
                <c:pt idx="813">
                  <c:v>3.2692267329343005</c:v>
                </c:pt>
                <c:pt idx="814">
                  <c:v>4.0025290829343181</c:v>
                </c:pt>
                <c:pt idx="815">
                  <c:v>4.8082522029343124</c:v>
                </c:pt>
                <c:pt idx="816">
                  <c:v>5.3490563468518388</c:v>
                </c:pt>
                <c:pt idx="817">
                  <c:v>5.7199209529344159</c:v>
                </c:pt>
                <c:pt idx="818">
                  <c:v>5.8276345329343098</c:v>
                </c:pt>
                <c:pt idx="819">
                  <c:v>5.7696751003256423</c:v>
                </c:pt>
                <c:pt idx="820">
                  <c:v>5.2294804875854322</c:v>
                </c:pt>
                <c:pt idx="821">
                  <c:v>5.073477622934222</c:v>
                </c:pt>
                <c:pt idx="822">
                  <c:v>4.8858325579342896</c:v>
                </c:pt>
                <c:pt idx="823">
                  <c:v>4.792767942934363</c:v>
                </c:pt>
                <c:pt idx="824">
                  <c:v>4.8574958829342876</c:v>
                </c:pt>
                <c:pt idx="825">
                  <c:v>4.9299782329343884</c:v>
                </c:pt>
                <c:pt idx="826">
                  <c:v>4.8149801629342743</c:v>
                </c:pt>
                <c:pt idx="827">
                  <c:v>4.6406330891197758</c:v>
                </c:pt>
                <c:pt idx="828">
                  <c:v>4.4994228829343301</c:v>
                </c:pt>
                <c:pt idx="829">
                  <c:v>3.9072522043629343</c:v>
                </c:pt>
                <c:pt idx="830">
                  <c:v>3.8443769529342982</c:v>
                </c:pt>
                <c:pt idx="831">
                  <c:v>3.7999405829343269</c:v>
                </c:pt>
                <c:pt idx="832">
                  <c:v>3.8026533029343446</c:v>
                </c:pt>
                <c:pt idx="833">
                  <c:v>3.8197480243485256</c:v>
                </c:pt>
                <c:pt idx="834">
                  <c:v>3.7773169951793202</c:v>
                </c:pt>
                <c:pt idx="835">
                  <c:v>3.6928040529343926</c:v>
                </c:pt>
                <c:pt idx="836">
                  <c:v>3.606110912934227</c:v>
                </c:pt>
                <c:pt idx="837">
                  <c:v>3.513098454362904</c:v>
                </c:pt>
                <c:pt idx="838">
                  <c:v>2.7235901124424675</c:v>
                </c:pt>
                <c:pt idx="839">
                  <c:v>2.4955040636571511</c:v>
                </c:pt>
                <c:pt idx="840">
                  <c:v>1.8381644635793606</c:v>
                </c:pt>
                <c:pt idx="841">
                  <c:v>0.47743072293427258</c:v>
                </c:pt>
                <c:pt idx="842">
                  <c:v>-0.67056966706570642</c:v>
                </c:pt>
                <c:pt idx="843">
                  <c:v>-1.7577707270656329</c:v>
                </c:pt>
                <c:pt idx="844">
                  <c:v>-2.7433322304677299</c:v>
                </c:pt>
                <c:pt idx="845">
                  <c:v>-3.3914016476779247</c:v>
                </c:pt>
                <c:pt idx="846">
                  <c:v>-3.8475239900814699</c:v>
                </c:pt>
                <c:pt idx="847">
                  <c:v>-3.6619536070656551</c:v>
                </c:pt>
                <c:pt idx="848">
                  <c:v>-3.5268318970656911</c:v>
                </c:pt>
                <c:pt idx="849">
                  <c:v>-3.3558661370657163</c:v>
                </c:pt>
                <c:pt idx="850">
                  <c:v>-3.0916958387152667</c:v>
                </c:pt>
                <c:pt idx="851">
                  <c:v>-2.743106547065624</c:v>
                </c:pt>
                <c:pt idx="852">
                  <c:v>-2.5074843170656758</c:v>
                </c:pt>
                <c:pt idx="853">
                  <c:v>-2.2738661570656262</c:v>
                </c:pt>
                <c:pt idx="854">
                  <c:v>-2.092563024042434</c:v>
                </c:pt>
                <c:pt idx="855">
                  <c:v>-0.96591422517381909</c:v>
                </c:pt>
                <c:pt idx="856">
                  <c:v>-0.36519253706578081</c:v>
                </c:pt>
                <c:pt idx="857">
                  <c:v>0.3323584629342381</c:v>
                </c:pt>
                <c:pt idx="858">
                  <c:v>0.77306902293430846</c:v>
                </c:pt>
                <c:pt idx="859">
                  <c:v>0.95181304202520778</c:v>
                </c:pt>
                <c:pt idx="860">
                  <c:v>3.1895446607120599</c:v>
                </c:pt>
                <c:pt idx="861">
                  <c:v>3.9764080529342873</c:v>
                </c:pt>
                <c:pt idx="862">
                  <c:v>5.0146815329342314</c:v>
                </c:pt>
                <c:pt idx="863">
                  <c:v>6.1663397229342696</c:v>
                </c:pt>
                <c:pt idx="864">
                  <c:v>7.5750900287675762</c:v>
                </c:pt>
                <c:pt idx="865">
                  <c:v>8.2398641963672645</c:v>
                </c:pt>
                <c:pt idx="866">
                  <c:v>10.062004257934326</c:v>
                </c:pt>
                <c:pt idx="867">
                  <c:v>10.113468122934348</c:v>
                </c:pt>
                <c:pt idx="868">
                  <c:v>9.8142464629343493</c:v>
                </c:pt>
                <c:pt idx="869">
                  <c:v>9.3840501729343107</c:v>
                </c:pt>
                <c:pt idx="870">
                  <c:v>8.8997409138621926</c:v>
                </c:pt>
                <c:pt idx="871">
                  <c:v>8.0625283475807237</c:v>
                </c:pt>
                <c:pt idx="872">
                  <c:v>5.4230820759168505</c:v>
                </c:pt>
                <c:pt idx="873">
                  <c:v>4.5019705729342547</c:v>
                </c:pt>
                <c:pt idx="874">
                  <c:v>3.4700901229343515</c:v>
                </c:pt>
                <c:pt idx="875">
                  <c:v>2.2199336973672956</c:v>
                </c:pt>
                <c:pt idx="876">
                  <c:v>0.8773884829343076</c:v>
                </c:pt>
                <c:pt idx="877">
                  <c:v>-0.30787951706565791</c:v>
                </c:pt>
                <c:pt idx="878">
                  <c:v>-2.4913149770656702</c:v>
                </c:pt>
                <c:pt idx="879">
                  <c:v>-4.4601424362145394</c:v>
                </c:pt>
                <c:pt idx="880">
                  <c:v>-8.9485244321341035</c:v>
                </c:pt>
                <c:pt idx="881">
                  <c:v>-9.0261567670656877</c:v>
                </c:pt>
                <c:pt idx="882">
                  <c:v>-9.0214001870657086</c:v>
                </c:pt>
                <c:pt idx="883">
                  <c:v>-9.1571186325294462</c:v>
                </c:pt>
                <c:pt idx="884">
                  <c:v>-8.9671468247579362</c:v>
                </c:pt>
                <c:pt idx="885">
                  <c:v>-8.8722166570657421</c:v>
                </c:pt>
                <c:pt idx="886">
                  <c:v>-9.2901696370656897</c:v>
                </c:pt>
                <c:pt idx="887">
                  <c:v>-9.567077817065627</c:v>
                </c:pt>
                <c:pt idx="888">
                  <c:v>-9.0268270131696404</c:v>
                </c:pt>
                <c:pt idx="889">
                  <c:v>-7.2881356670656992</c:v>
                </c:pt>
                <c:pt idx="890">
                  <c:v>-5.3919224670657515</c:v>
                </c:pt>
                <c:pt idx="891">
                  <c:v>-4.1532239470656691</c:v>
                </c:pt>
                <c:pt idx="892">
                  <c:v>-3.4118072313513332</c:v>
                </c:pt>
                <c:pt idx="893">
                  <c:v>-0.1142137670656496</c:v>
                </c:pt>
                <c:pt idx="894">
                  <c:v>1.277405051355458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4.9425075091968989</c:v>
                </c:pt>
                <c:pt idx="2">
                  <c:v>4.9425438429343433</c:v>
                </c:pt>
                <c:pt idx="3">
                  <c:v>4.9425547229345028</c:v>
                </c:pt>
                <c:pt idx="4">
                  <c:v>4.9425586429344435</c:v>
                </c:pt>
                <c:pt idx="5">
                  <c:v>4.9431305429342274</c:v>
                </c:pt>
                <c:pt idx="6">
                  <c:v>4.943112602934292</c:v>
                </c:pt>
                <c:pt idx="7">
                  <c:v>4.9432484329344719</c:v>
                </c:pt>
                <c:pt idx="8">
                  <c:v>4.9433431929342975</c:v>
                </c:pt>
                <c:pt idx="9">
                  <c:v>4.9434030929343082</c:v>
                </c:pt>
                <c:pt idx="10">
                  <c:v>4.9435372263685604</c:v>
                </c:pt>
                <c:pt idx="11">
                  <c:v>4.9460965729342519</c:v>
                </c:pt>
                <c:pt idx="12">
                  <c:v>4.9494184029343442</c:v>
                </c:pt>
                <c:pt idx="13">
                  <c:v>4.9631589629343438</c:v>
                </c:pt>
                <c:pt idx="14">
                  <c:v>5.2743071029342605</c:v>
                </c:pt>
                <c:pt idx="15">
                  <c:v>6.1835639729343672</c:v>
                </c:pt>
                <c:pt idx="16">
                  <c:v>7.3960037729342805</c:v>
                </c:pt>
                <c:pt idx="17">
                  <c:v>8.239485402934319</c:v>
                </c:pt>
                <c:pt idx="18">
                  <c:v>8.4293260029343884</c:v>
                </c:pt>
                <c:pt idx="19">
                  <c:v>8.11045593395467</c:v>
                </c:pt>
                <c:pt idx="20">
                  <c:v>8.1751092229343421</c:v>
                </c:pt>
                <c:pt idx="21">
                  <c:v>8.8882705829342239</c:v>
                </c:pt>
                <c:pt idx="22">
                  <c:v>9.3790702529342589</c:v>
                </c:pt>
                <c:pt idx="23">
                  <c:v>9.2687160950555079</c:v>
                </c:pt>
                <c:pt idx="24">
                  <c:v>8.7337184429342152</c:v>
                </c:pt>
                <c:pt idx="25">
                  <c:v>8.1001670629342613</c:v>
                </c:pt>
                <c:pt idx="26">
                  <c:v>7.9371251029344174</c:v>
                </c:pt>
                <c:pt idx="27">
                  <c:v>8.0759973429342864</c:v>
                </c:pt>
                <c:pt idx="28">
                  <c:v>8.6119067415201833</c:v>
                </c:pt>
                <c:pt idx="29">
                  <c:v>10.032749692934416</c:v>
                </c:pt>
                <c:pt idx="30">
                  <c:v>12.109740872934301</c:v>
                </c:pt>
                <c:pt idx="31">
                  <c:v>14.679723432934281</c:v>
                </c:pt>
                <c:pt idx="32">
                  <c:v>16.744833728295248</c:v>
                </c:pt>
                <c:pt idx="33">
                  <c:v>18.414529902934351</c:v>
                </c:pt>
                <c:pt idx="34">
                  <c:v>19.325018542934348</c:v>
                </c:pt>
                <c:pt idx="35">
                  <c:v>19.394994962934369</c:v>
                </c:pt>
                <c:pt idx="36">
                  <c:v>18.066495832934315</c:v>
                </c:pt>
                <c:pt idx="37">
                  <c:v>15.896912832934353</c:v>
                </c:pt>
                <c:pt idx="38">
                  <c:v>12.820532782934336</c:v>
                </c:pt>
                <c:pt idx="39">
                  <c:v>9.5263991229343219</c:v>
                </c:pt>
                <c:pt idx="40">
                  <c:v>5.840205042934258</c:v>
                </c:pt>
                <c:pt idx="41">
                  <c:v>2.4213974929343336</c:v>
                </c:pt>
                <c:pt idx="42">
                  <c:v>-0.79548029706583634</c:v>
                </c:pt>
                <c:pt idx="43">
                  <c:v>-3.1265126670657395</c:v>
                </c:pt>
                <c:pt idx="44">
                  <c:v>-4.9279904870655855</c:v>
                </c:pt>
                <c:pt idx="45">
                  <c:v>-6.6106766270657964</c:v>
                </c:pt>
                <c:pt idx="46">
                  <c:v>-8.4248609970656236</c:v>
                </c:pt>
                <c:pt idx="47">
                  <c:v>-9.5625360270656561</c:v>
                </c:pt>
                <c:pt idx="48">
                  <c:v>-9.8491165670656393</c:v>
                </c:pt>
                <c:pt idx="49">
                  <c:v>-9.7296297089024488</c:v>
                </c:pt>
                <c:pt idx="50">
                  <c:v>-9.4988947970657165</c:v>
                </c:pt>
                <c:pt idx="51">
                  <c:v>-8.9068131670656214</c:v>
                </c:pt>
                <c:pt idx="52">
                  <c:v>-7.8806191570656949</c:v>
                </c:pt>
                <c:pt idx="53">
                  <c:v>-6.4966430770655563</c:v>
                </c:pt>
                <c:pt idx="54">
                  <c:v>-5.2709391170656676</c:v>
                </c:pt>
                <c:pt idx="55">
                  <c:v>-4.0520788770655241</c:v>
                </c:pt>
                <c:pt idx="56">
                  <c:v>-3.4067508970655922</c:v>
                </c:pt>
                <c:pt idx="57">
                  <c:v>-2.9303069870655487</c:v>
                </c:pt>
                <c:pt idx="58">
                  <c:v>-2.3189395570655913</c:v>
                </c:pt>
                <c:pt idx="59">
                  <c:v>-1.3876552170656988</c:v>
                </c:pt>
                <c:pt idx="60">
                  <c:v>7.0327712934371817E-2</c:v>
                </c:pt>
                <c:pt idx="61">
                  <c:v>2.7538711929343984</c:v>
                </c:pt>
                <c:pt idx="62">
                  <c:v>5.1404697127216128</c:v>
                </c:pt>
                <c:pt idx="63">
                  <c:v>7.2912966929343295</c:v>
                </c:pt>
                <c:pt idx="64">
                  <c:v>9.1982304229342695</c:v>
                </c:pt>
                <c:pt idx="65">
                  <c:v>10.110934882934458</c:v>
                </c:pt>
                <c:pt idx="66">
                  <c:v>11.40894621283117</c:v>
                </c:pt>
                <c:pt idx="67">
                  <c:v>12.360087572934226</c:v>
                </c:pt>
                <c:pt idx="68">
                  <c:v>12.835121352934223</c:v>
                </c:pt>
                <c:pt idx="69">
                  <c:v>12.86577989293443</c:v>
                </c:pt>
                <c:pt idx="70">
                  <c:v>12.488565712934331</c:v>
                </c:pt>
                <c:pt idx="71">
                  <c:v>11.542610759222914</c:v>
                </c:pt>
                <c:pt idx="72">
                  <c:v>10.576371362934406</c:v>
                </c:pt>
                <c:pt idx="73">
                  <c:v>8.5968038029343603</c:v>
                </c:pt>
                <c:pt idx="74">
                  <c:v>6.3885200929343728</c:v>
                </c:pt>
                <c:pt idx="75">
                  <c:v>3.9973357489137422</c:v>
                </c:pt>
                <c:pt idx="76">
                  <c:v>1.6348520629343573</c:v>
                </c:pt>
                <c:pt idx="77">
                  <c:v>-0.38768128706563243</c:v>
                </c:pt>
                <c:pt idx="78">
                  <c:v>-3.1244905070656879</c:v>
                </c:pt>
                <c:pt idx="79">
                  <c:v>-5.3484535706737546</c:v>
                </c:pt>
                <c:pt idx="80">
                  <c:v>-7.2751270070656489</c:v>
                </c:pt>
                <c:pt idx="81">
                  <c:v>-9.2204633470657313</c:v>
                </c:pt>
                <c:pt idx="82">
                  <c:v>-10.491249167065675</c:v>
                </c:pt>
                <c:pt idx="83">
                  <c:v>-11.428461497065568</c:v>
                </c:pt>
                <c:pt idx="84">
                  <c:v>-12.312365117065671</c:v>
                </c:pt>
                <c:pt idx="85">
                  <c:v>-2.7031663362437257</c:v>
                </c:pt>
                <c:pt idx="86">
                  <c:v>-5.137665706564578E-2</c:v>
                </c:pt>
                <c:pt idx="87">
                  <c:v>1.611044602934427</c:v>
                </c:pt>
                <c:pt idx="88">
                  <c:v>2.4916627959778168</c:v>
                </c:pt>
                <c:pt idx="89">
                  <c:v>8.4858143611952155</c:v>
                </c:pt>
                <c:pt idx="90">
                  <c:v>8.9782571929344179</c:v>
                </c:pt>
                <c:pt idx="91">
                  <c:v>9.3055665929342624</c:v>
                </c:pt>
                <c:pt idx="92">
                  <c:v>9.7686546229342497</c:v>
                </c:pt>
                <c:pt idx="93">
                  <c:v>10.669166152934366</c:v>
                </c:pt>
                <c:pt idx="94">
                  <c:v>11.624340992934348</c:v>
                </c:pt>
                <c:pt idx="95">
                  <c:v>12.294370422934259</c:v>
                </c:pt>
                <c:pt idx="96">
                  <c:v>12.420384882934329</c:v>
                </c:pt>
                <c:pt idx="97">
                  <c:v>9.4799893480506121</c:v>
                </c:pt>
                <c:pt idx="98">
                  <c:v>9.1974213029341989</c:v>
                </c:pt>
                <c:pt idx="99">
                  <c:v>8.8520465118004328</c:v>
                </c:pt>
                <c:pt idx="100">
                  <c:v>8.2995342729343555</c:v>
                </c:pt>
                <c:pt idx="101">
                  <c:v>7.9259232529343695</c:v>
                </c:pt>
                <c:pt idx="102">
                  <c:v>7.5061317604853155</c:v>
                </c:pt>
                <c:pt idx="103">
                  <c:v>3.2470275048855246</c:v>
                </c:pt>
                <c:pt idx="104">
                  <c:v>2.0011817829343257</c:v>
                </c:pt>
                <c:pt idx="105">
                  <c:v>1.3694177529344524</c:v>
                </c:pt>
                <c:pt idx="106">
                  <c:v>0.64349906293433912</c:v>
                </c:pt>
                <c:pt idx="107">
                  <c:v>0.42701095436275716</c:v>
                </c:pt>
                <c:pt idx="108">
                  <c:v>0.57529135293422962</c:v>
                </c:pt>
                <c:pt idx="109">
                  <c:v>1.0787464329342669</c:v>
                </c:pt>
                <c:pt idx="110">
                  <c:v>1.0525512465706868</c:v>
                </c:pt>
                <c:pt idx="111">
                  <c:v>-2.4352610570656026</c:v>
                </c:pt>
                <c:pt idx="112">
                  <c:v>-2.3878914670655158</c:v>
                </c:pt>
                <c:pt idx="113">
                  <c:v>-2.2147067370657112</c:v>
                </c:pt>
                <c:pt idx="114">
                  <c:v>-2.2661138070656088</c:v>
                </c:pt>
                <c:pt idx="115">
                  <c:v>-2.2941854770655832</c:v>
                </c:pt>
                <c:pt idx="116">
                  <c:v>-2.2559357381183398</c:v>
                </c:pt>
                <c:pt idx="117">
                  <c:v>-2.2136942447252759</c:v>
                </c:pt>
                <c:pt idx="118">
                  <c:v>-2.1347918503990408</c:v>
                </c:pt>
                <c:pt idx="119">
                  <c:v>-2.1850800870656153</c:v>
                </c:pt>
                <c:pt idx="120">
                  <c:v>-2.0926738670657548</c:v>
                </c:pt>
                <c:pt idx="121">
                  <c:v>-1.3904780867626276</c:v>
                </c:pt>
                <c:pt idx="122">
                  <c:v>-0.55022914706579251</c:v>
                </c:pt>
                <c:pt idx="123">
                  <c:v>0.44650366293429056</c:v>
                </c:pt>
                <c:pt idx="124">
                  <c:v>1.0957585329342265</c:v>
                </c:pt>
                <c:pt idx="125">
                  <c:v>1.6133184543628971</c:v>
                </c:pt>
                <c:pt idx="126">
                  <c:v>3.6292775218230702</c:v>
                </c:pt>
                <c:pt idx="127">
                  <c:v>3.6515448829340755</c:v>
                </c:pt>
                <c:pt idx="128">
                  <c:v>3.6490281929341961</c:v>
                </c:pt>
                <c:pt idx="129">
                  <c:v>3.2299798529342647</c:v>
                </c:pt>
                <c:pt idx="130">
                  <c:v>2.9023862683511235</c:v>
                </c:pt>
                <c:pt idx="131">
                  <c:v>2.842603332934174</c:v>
                </c:pt>
                <c:pt idx="132">
                  <c:v>2.8561915229343242</c:v>
                </c:pt>
                <c:pt idx="133">
                  <c:v>2.7931301003256412</c:v>
                </c:pt>
                <c:pt idx="134">
                  <c:v>2.1500962675496433</c:v>
                </c:pt>
                <c:pt idx="135">
                  <c:v>2.1634257829344405</c:v>
                </c:pt>
                <c:pt idx="136">
                  <c:v>2.2849209429342361</c:v>
                </c:pt>
                <c:pt idx="137">
                  <c:v>2.3165331329342806</c:v>
                </c:pt>
                <c:pt idx="138">
                  <c:v>2.3044089129343628</c:v>
                </c:pt>
                <c:pt idx="139">
                  <c:v>2.3153085818590569</c:v>
                </c:pt>
                <c:pt idx="140">
                  <c:v>2.6501514729343256</c:v>
                </c:pt>
                <c:pt idx="141">
                  <c:v>3.1194337829342942</c:v>
                </c:pt>
                <c:pt idx="142">
                  <c:v>5.3727182829343167</c:v>
                </c:pt>
                <c:pt idx="143">
                  <c:v>4.9704529637423773</c:v>
                </c:pt>
                <c:pt idx="144">
                  <c:v>4.5401391329343586</c:v>
                </c:pt>
                <c:pt idx="145">
                  <c:v>4.8859165129343296</c:v>
                </c:pt>
                <c:pt idx="146">
                  <c:v>5.382898222934358</c:v>
                </c:pt>
                <c:pt idx="147">
                  <c:v>5.4917893778838067</c:v>
                </c:pt>
                <c:pt idx="148">
                  <c:v>5.6392722629342575</c:v>
                </c:pt>
                <c:pt idx="149">
                  <c:v>5.6956548829343214</c:v>
                </c:pt>
                <c:pt idx="150">
                  <c:v>7.756442325972289</c:v>
                </c:pt>
                <c:pt idx="151">
                  <c:v>8.5712490529343217</c:v>
                </c:pt>
                <c:pt idx="152">
                  <c:v>8.6829169042109147</c:v>
                </c:pt>
                <c:pt idx="153">
                  <c:v>8.3118786429342286</c:v>
                </c:pt>
                <c:pt idx="154">
                  <c:v>7.8950188329342268</c:v>
                </c:pt>
                <c:pt idx="155">
                  <c:v>7.4692002851082027</c:v>
                </c:pt>
                <c:pt idx="156">
                  <c:v>7.1394865229343774</c:v>
                </c:pt>
                <c:pt idx="157">
                  <c:v>6.9071587829343626</c:v>
                </c:pt>
                <c:pt idx="158">
                  <c:v>6.9635348129342276</c:v>
                </c:pt>
                <c:pt idx="159">
                  <c:v>7.4247858076654261</c:v>
                </c:pt>
                <c:pt idx="160">
                  <c:v>8.1546317329343623</c:v>
                </c:pt>
                <c:pt idx="161">
                  <c:v>9.0198669129343649</c:v>
                </c:pt>
                <c:pt idx="162">
                  <c:v>9.7230736329342449</c:v>
                </c:pt>
                <c:pt idx="163">
                  <c:v>9.9445330647525303</c:v>
                </c:pt>
                <c:pt idx="164">
                  <c:v>8.7452548829343719</c:v>
                </c:pt>
                <c:pt idx="165">
                  <c:v>8.3964376129343989</c:v>
                </c:pt>
                <c:pt idx="166">
                  <c:v>7.9959368029343239</c:v>
                </c:pt>
                <c:pt idx="167">
                  <c:v>7.6808042446364162</c:v>
                </c:pt>
                <c:pt idx="168">
                  <c:v>7.2598125429344407</c:v>
                </c:pt>
                <c:pt idx="169">
                  <c:v>7.0206673472199697</c:v>
                </c:pt>
                <c:pt idx="170">
                  <c:v>8.3898648829343347</c:v>
                </c:pt>
                <c:pt idx="171">
                  <c:v>8.6100819237506681</c:v>
                </c:pt>
                <c:pt idx="172">
                  <c:v>9.2955309404055004</c:v>
                </c:pt>
                <c:pt idx="173">
                  <c:v>9.8135805529342743</c:v>
                </c:pt>
                <c:pt idx="174">
                  <c:v>10.140400292934332</c:v>
                </c:pt>
                <c:pt idx="175">
                  <c:v>10.205715782934373</c:v>
                </c:pt>
                <c:pt idx="176">
                  <c:v>10.052895882934379</c:v>
                </c:pt>
                <c:pt idx="177">
                  <c:v>8.7955159983189048</c:v>
                </c:pt>
                <c:pt idx="178">
                  <c:v>8.9621677229343106</c:v>
                </c:pt>
                <c:pt idx="179">
                  <c:v>9.5101968629343787</c:v>
                </c:pt>
                <c:pt idx="180">
                  <c:v>10.618228102934316</c:v>
                </c:pt>
                <c:pt idx="181">
                  <c:v>11.595615502934422</c:v>
                </c:pt>
                <c:pt idx="182">
                  <c:v>12.552548830302747</c:v>
                </c:pt>
                <c:pt idx="183">
                  <c:v>13.324243422934343</c:v>
                </c:pt>
                <c:pt idx="184">
                  <c:v>13.648628808466214</c:v>
                </c:pt>
                <c:pt idx="185">
                  <c:v>13.248321986382614</c:v>
                </c:pt>
                <c:pt idx="186">
                  <c:v>12.9812420429343</c:v>
                </c:pt>
                <c:pt idx="187">
                  <c:v>12.710286202934229</c:v>
                </c:pt>
                <c:pt idx="188">
                  <c:v>12.80523364293447</c:v>
                </c:pt>
                <c:pt idx="189">
                  <c:v>13.403020063785462</c:v>
                </c:pt>
                <c:pt idx="190">
                  <c:v>14.467276152934332</c:v>
                </c:pt>
                <c:pt idx="191">
                  <c:v>15.604701192934325</c:v>
                </c:pt>
                <c:pt idx="192">
                  <c:v>16.496124695434311</c:v>
                </c:pt>
                <c:pt idx="193">
                  <c:v>18.705166581047489</c:v>
                </c:pt>
                <c:pt idx="194">
                  <c:v>18.834345412934368</c:v>
                </c:pt>
                <c:pt idx="195">
                  <c:v>18.986093860956267</c:v>
                </c:pt>
                <c:pt idx="196">
                  <c:v>19.162285072934303</c:v>
                </c:pt>
                <c:pt idx="197">
                  <c:v>19.116706682934289</c:v>
                </c:pt>
                <c:pt idx="198">
                  <c:v>18.502406882934267</c:v>
                </c:pt>
                <c:pt idx="199">
                  <c:v>17.235054562934288</c:v>
                </c:pt>
                <c:pt idx="200">
                  <c:v>16.224457296727458</c:v>
                </c:pt>
                <c:pt idx="201">
                  <c:v>10.647280632934297</c:v>
                </c:pt>
                <c:pt idx="202">
                  <c:v>10.011057482934302</c:v>
                </c:pt>
                <c:pt idx="203">
                  <c:v>9.2766126429342393</c:v>
                </c:pt>
                <c:pt idx="204">
                  <c:v>8.678551222934356</c:v>
                </c:pt>
                <c:pt idx="205">
                  <c:v>7.6658066929343818</c:v>
                </c:pt>
                <c:pt idx="206">
                  <c:v>6.4934622765512975</c:v>
                </c:pt>
                <c:pt idx="207">
                  <c:v>4.8687146929343044</c:v>
                </c:pt>
                <c:pt idx="208">
                  <c:v>3.3976335496009975</c:v>
                </c:pt>
                <c:pt idx="209">
                  <c:v>-8.9330513462323715</c:v>
                </c:pt>
                <c:pt idx="210">
                  <c:v>-9.7661165370657308</c:v>
                </c:pt>
                <c:pt idx="211">
                  <c:v>-10.740293167065456</c:v>
                </c:pt>
                <c:pt idx="212">
                  <c:v>-11.830514977065668</c:v>
                </c:pt>
                <c:pt idx="213">
                  <c:v>-12.595629992065657</c:v>
                </c:pt>
                <c:pt idx="214">
                  <c:v>-14.316570900570937</c:v>
                </c:pt>
                <c:pt idx="215">
                  <c:v>-13.890902167065651</c:v>
                </c:pt>
                <c:pt idx="216">
                  <c:v>-12.980512017065553</c:v>
                </c:pt>
                <c:pt idx="217">
                  <c:v>-11.974497667065753</c:v>
                </c:pt>
                <c:pt idx="218">
                  <c:v>-11.079080257065719</c:v>
                </c:pt>
                <c:pt idx="219">
                  <c:v>-10.129069751474219</c:v>
                </c:pt>
                <c:pt idx="220">
                  <c:v>-9.3523412770656815</c:v>
                </c:pt>
                <c:pt idx="221">
                  <c:v>-8.4590624328551627</c:v>
                </c:pt>
                <c:pt idx="222">
                  <c:v>-3.6236191170656733</c:v>
                </c:pt>
                <c:pt idx="223">
                  <c:v>-2.5504424870657072</c:v>
                </c:pt>
                <c:pt idx="224">
                  <c:v>0.66084157293423162</c:v>
                </c:pt>
                <c:pt idx="225">
                  <c:v>2.8068595929344724</c:v>
                </c:pt>
                <c:pt idx="226">
                  <c:v>4.4062201595301254</c:v>
                </c:pt>
                <c:pt idx="227">
                  <c:v>4.8257023429343784</c:v>
                </c:pt>
                <c:pt idx="228">
                  <c:v>5.150543562934331</c:v>
                </c:pt>
                <c:pt idx="229">
                  <c:v>6.1519087029342234</c:v>
                </c:pt>
                <c:pt idx="230">
                  <c:v>7.2452046191979775</c:v>
                </c:pt>
                <c:pt idx="231">
                  <c:v>8.0660514543628743</c:v>
                </c:pt>
                <c:pt idx="232">
                  <c:v>7.5870002667726766</c:v>
                </c:pt>
                <c:pt idx="233">
                  <c:v>6.8059060529342883</c:v>
                </c:pt>
                <c:pt idx="234">
                  <c:v>6.0958597629342819</c:v>
                </c:pt>
                <c:pt idx="235">
                  <c:v>5.1305906629343951</c:v>
                </c:pt>
                <c:pt idx="236">
                  <c:v>4.1675796029343957</c:v>
                </c:pt>
                <c:pt idx="237">
                  <c:v>3.2907097851083051</c:v>
                </c:pt>
                <c:pt idx="238">
                  <c:v>2.9080146855659033</c:v>
                </c:pt>
                <c:pt idx="239">
                  <c:v>4.1591619031365212</c:v>
                </c:pt>
                <c:pt idx="240">
                  <c:v>3.7810069529342631</c:v>
                </c:pt>
                <c:pt idx="241">
                  <c:v>3.5971711051565629</c:v>
                </c:pt>
                <c:pt idx="242">
                  <c:v>3.4104722162676353</c:v>
                </c:pt>
                <c:pt idx="243">
                  <c:v>-3.4290192837323312</c:v>
                </c:pt>
                <c:pt idx="244">
                  <c:v>-4.0834661270655204</c:v>
                </c:pt>
                <c:pt idx="245">
                  <c:v>-4.9552266170654775</c:v>
                </c:pt>
                <c:pt idx="246">
                  <c:v>-5.8988362570656356</c:v>
                </c:pt>
                <c:pt idx="247">
                  <c:v>-7.0061697270656964</c:v>
                </c:pt>
                <c:pt idx="248">
                  <c:v>-7.8574394807018724</c:v>
                </c:pt>
                <c:pt idx="249">
                  <c:v>-8.2043694070656539</c:v>
                </c:pt>
                <c:pt idx="250">
                  <c:v>-8.0488800316999232</c:v>
                </c:pt>
                <c:pt idx="251">
                  <c:v>-5.5330984466111222</c:v>
                </c:pt>
                <c:pt idx="252">
                  <c:v>-4.6303739370657819</c:v>
                </c:pt>
                <c:pt idx="253">
                  <c:v>-3.868125243381344</c:v>
                </c:pt>
                <c:pt idx="254">
                  <c:v>-3.0035497170656678</c:v>
                </c:pt>
                <c:pt idx="255">
                  <c:v>-2.6692603470656882</c:v>
                </c:pt>
                <c:pt idx="256">
                  <c:v>-2.7148862770657018</c:v>
                </c:pt>
                <c:pt idx="257">
                  <c:v>-2.9189884670656308</c:v>
                </c:pt>
                <c:pt idx="258">
                  <c:v>-3.3241125735873434</c:v>
                </c:pt>
                <c:pt idx="259">
                  <c:v>-3.4924213751302347</c:v>
                </c:pt>
                <c:pt idx="260">
                  <c:v>5.5372036780468668E-2</c:v>
                </c:pt>
                <c:pt idx="261">
                  <c:v>0.73495224293441219</c:v>
                </c:pt>
                <c:pt idx="262">
                  <c:v>1.804614152934235</c:v>
                </c:pt>
                <c:pt idx="263">
                  <c:v>2.5092765942744961</c:v>
                </c:pt>
                <c:pt idx="264">
                  <c:v>9.6892829446627928</c:v>
                </c:pt>
                <c:pt idx="265">
                  <c:v>10.97829598293438</c:v>
                </c:pt>
                <c:pt idx="266">
                  <c:v>12.578066822934275</c:v>
                </c:pt>
                <c:pt idx="267">
                  <c:v>14.14271826293432</c:v>
                </c:pt>
                <c:pt idx="268">
                  <c:v>15.329233242934322</c:v>
                </c:pt>
                <c:pt idx="269">
                  <c:v>16.287430775242051</c:v>
                </c:pt>
                <c:pt idx="270">
                  <c:v>18.573313948868403</c:v>
                </c:pt>
                <c:pt idx="271">
                  <c:v>19.118249402934282</c:v>
                </c:pt>
                <c:pt idx="272">
                  <c:v>19.483571852934347</c:v>
                </c:pt>
                <c:pt idx="273">
                  <c:v>19.550319522934402</c:v>
                </c:pt>
                <c:pt idx="274">
                  <c:v>19.24551774007719</c:v>
                </c:pt>
                <c:pt idx="275">
                  <c:v>18.632962042934167</c:v>
                </c:pt>
                <c:pt idx="276">
                  <c:v>17.425504562934236</c:v>
                </c:pt>
                <c:pt idx="277">
                  <c:v>15.749166632934461</c:v>
                </c:pt>
                <c:pt idx="278">
                  <c:v>7.6882849257913914</c:v>
                </c:pt>
                <c:pt idx="279">
                  <c:v>4.9056580629344921</c:v>
                </c:pt>
                <c:pt idx="280">
                  <c:v>0.95862255293440091</c:v>
                </c:pt>
                <c:pt idx="281">
                  <c:v>-3.1014270370656192</c:v>
                </c:pt>
                <c:pt idx="282">
                  <c:v>-6.5222249270655901</c:v>
                </c:pt>
                <c:pt idx="283">
                  <c:v>-9.5106379987861835</c:v>
                </c:pt>
                <c:pt idx="284">
                  <c:v>-11.751012697065832</c:v>
                </c:pt>
                <c:pt idx="285">
                  <c:v>-14.457405637065657</c:v>
                </c:pt>
                <c:pt idx="286">
                  <c:v>-15.928109013617249</c:v>
                </c:pt>
                <c:pt idx="287">
                  <c:v>-21.841700926589485</c:v>
                </c:pt>
                <c:pt idx="288">
                  <c:v>-22.400995237065686</c:v>
                </c:pt>
                <c:pt idx="289">
                  <c:v>-22.866634606427354</c:v>
                </c:pt>
                <c:pt idx="290">
                  <c:v>-23.148052357065652</c:v>
                </c:pt>
                <c:pt idx="291">
                  <c:v>-23.059728837065556</c:v>
                </c:pt>
                <c:pt idx="292">
                  <c:v>-22.279436763530349</c:v>
                </c:pt>
                <c:pt idx="293">
                  <c:v>-20.157951117065721</c:v>
                </c:pt>
                <c:pt idx="294">
                  <c:v>-19.342448218075766</c:v>
                </c:pt>
                <c:pt idx="295">
                  <c:v>-17.589929587065484</c:v>
                </c:pt>
                <c:pt idx="296">
                  <c:v>-16.125131097065811</c:v>
                </c:pt>
                <c:pt idx="297">
                  <c:v>-14.561439247065785</c:v>
                </c:pt>
                <c:pt idx="298">
                  <c:v>-13.51034305706567</c:v>
                </c:pt>
                <c:pt idx="299">
                  <c:v>-11.445999612015203</c:v>
                </c:pt>
                <c:pt idx="300">
                  <c:v>-8.787647847065756</c:v>
                </c:pt>
                <c:pt idx="301">
                  <c:v>-6.9668283970656972</c:v>
                </c:pt>
                <c:pt idx="302">
                  <c:v>11.178959765912948</c:v>
                </c:pt>
                <c:pt idx="303">
                  <c:v>13.778130742934334</c:v>
                </c:pt>
                <c:pt idx="304">
                  <c:v>16.080088091725678</c:v>
                </c:pt>
                <c:pt idx="305">
                  <c:v>17.881994722934316</c:v>
                </c:pt>
                <c:pt idx="306">
                  <c:v>19.621504329742869</c:v>
                </c:pt>
                <c:pt idx="307">
                  <c:v>22.694808882934325</c:v>
                </c:pt>
                <c:pt idx="308">
                  <c:v>21.376464452934233</c:v>
                </c:pt>
                <c:pt idx="309">
                  <c:v>17.324938590004884</c:v>
                </c:pt>
                <c:pt idx="310">
                  <c:v>12.538365832934328</c:v>
                </c:pt>
                <c:pt idx="311">
                  <c:v>8.1642512429342808</c:v>
                </c:pt>
                <c:pt idx="312">
                  <c:v>4.4155602529342701</c:v>
                </c:pt>
                <c:pt idx="313">
                  <c:v>2.6904857011161032</c:v>
                </c:pt>
                <c:pt idx="314">
                  <c:v>1.2816043229343415</c:v>
                </c:pt>
                <c:pt idx="315">
                  <c:v>-4.6018396279350897</c:v>
                </c:pt>
                <c:pt idx="316">
                  <c:v>-5.3576103270656397</c:v>
                </c:pt>
                <c:pt idx="317">
                  <c:v>-6.664770627065689</c:v>
                </c:pt>
                <c:pt idx="318">
                  <c:v>-7.9165671270656635</c:v>
                </c:pt>
                <c:pt idx="319">
                  <c:v>-9.8528369235173372</c:v>
                </c:pt>
                <c:pt idx="320">
                  <c:v>-11.367995657065698</c:v>
                </c:pt>
                <c:pt idx="321">
                  <c:v>-12.231897725761382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-12.509557026156646</c:v>
                </c:pt>
                <c:pt idx="331">
                  <c:v>-9.0521943045656226</c:v>
                </c:pt>
                <c:pt idx="332">
                  <c:v>-8.2351253070657258</c:v>
                </c:pt>
                <c:pt idx="333">
                  <c:v>-7.3226514270656367</c:v>
                </c:pt>
                <c:pt idx="334">
                  <c:v>-5.8774495301091036</c:v>
                </c:pt>
                <c:pt idx="335">
                  <c:v>-4.2655162570656664</c:v>
                </c:pt>
                <c:pt idx="336">
                  <c:v>-3.0153707837323518</c:v>
                </c:pt>
                <c:pt idx="337">
                  <c:v>6.2256193336386474</c:v>
                </c:pt>
                <c:pt idx="338">
                  <c:v>8.0933752229344389</c:v>
                </c:pt>
                <c:pt idx="339">
                  <c:v>9.6282737400772405</c:v>
                </c:pt>
                <c:pt idx="340">
                  <c:v>10.805245092934356</c:v>
                </c:pt>
                <c:pt idx="341">
                  <c:v>11.781640592934266</c:v>
                </c:pt>
                <c:pt idx="342">
                  <c:v>12.253130012934282</c:v>
                </c:pt>
                <c:pt idx="343">
                  <c:v>12.772567644839057</c:v>
                </c:pt>
                <c:pt idx="344">
                  <c:v>11.344722116267732</c:v>
                </c:pt>
                <c:pt idx="345">
                  <c:v>11.301818552934321</c:v>
                </c:pt>
                <c:pt idx="346">
                  <c:v>11.116948662934291</c:v>
                </c:pt>
                <c:pt idx="347">
                  <c:v>10.303046402934317</c:v>
                </c:pt>
                <c:pt idx="348">
                  <c:v>9.376076175863691</c:v>
                </c:pt>
                <c:pt idx="349">
                  <c:v>8.564980663154131</c:v>
                </c:pt>
                <c:pt idx="350">
                  <c:v>6.2278345671449058</c:v>
                </c:pt>
                <c:pt idx="351">
                  <c:v>5.6432466629343034</c:v>
                </c:pt>
                <c:pt idx="352">
                  <c:v>5.0383838229344367</c:v>
                </c:pt>
                <c:pt idx="353">
                  <c:v>4.1851547629343013</c:v>
                </c:pt>
                <c:pt idx="354">
                  <c:v>3.7048023529342515</c:v>
                </c:pt>
                <c:pt idx="355">
                  <c:v>3.2221509237506467</c:v>
                </c:pt>
                <c:pt idx="356">
                  <c:v>2.5107635929341541</c:v>
                </c:pt>
                <c:pt idx="357">
                  <c:v>1.5923253329343652</c:v>
                </c:pt>
                <c:pt idx="358">
                  <c:v>1.0090680829343335</c:v>
                </c:pt>
                <c:pt idx="359">
                  <c:v>-3.3060001170656639</c:v>
                </c:pt>
                <c:pt idx="360">
                  <c:v>-4.0998805170657819</c:v>
                </c:pt>
                <c:pt idx="361">
                  <c:v>-5.8406339470657676</c:v>
                </c:pt>
                <c:pt idx="362">
                  <c:v>-7.7606364402979704</c:v>
                </c:pt>
                <c:pt idx="363">
                  <c:v>-10.630017327065644</c:v>
                </c:pt>
                <c:pt idx="364">
                  <c:v>-12.599307137065654</c:v>
                </c:pt>
                <c:pt idx="365">
                  <c:v>-13.903768708463517</c:v>
                </c:pt>
                <c:pt idx="366">
                  <c:v>-16.178644094077086</c:v>
                </c:pt>
                <c:pt idx="367">
                  <c:v>-16.349428872167817</c:v>
                </c:pt>
                <c:pt idx="368">
                  <c:v>-16.253246587065746</c:v>
                </c:pt>
                <c:pt idx="369">
                  <c:v>-15.976334477065796</c:v>
                </c:pt>
                <c:pt idx="370">
                  <c:v>-15.375867157065604</c:v>
                </c:pt>
                <c:pt idx="371">
                  <c:v>-14.917215517065786</c:v>
                </c:pt>
                <c:pt idx="372">
                  <c:v>-14.665225117065649</c:v>
                </c:pt>
                <c:pt idx="373">
                  <c:v>-14.271871345135828</c:v>
                </c:pt>
                <c:pt idx="374">
                  <c:v>-13.965772947065664</c:v>
                </c:pt>
                <c:pt idx="375">
                  <c:v>-13.735145527065654</c:v>
                </c:pt>
                <c:pt idx="376">
                  <c:v>-13.564102037065812</c:v>
                </c:pt>
                <c:pt idx="377">
                  <c:v>-13.001821247065774</c:v>
                </c:pt>
                <c:pt idx="378">
                  <c:v>-12.364973857065653</c:v>
                </c:pt>
                <c:pt idx="379">
                  <c:v>-11.275360267065736</c:v>
                </c:pt>
                <c:pt idx="380">
                  <c:v>-4.8697497024314647</c:v>
                </c:pt>
                <c:pt idx="381">
                  <c:v>-3.5574238470656496</c:v>
                </c:pt>
                <c:pt idx="382">
                  <c:v>-1.8026414470657386</c:v>
                </c:pt>
                <c:pt idx="383">
                  <c:v>0.43019501293430551</c:v>
                </c:pt>
                <c:pt idx="384">
                  <c:v>3.0015621629344906</c:v>
                </c:pt>
                <c:pt idx="385">
                  <c:v>5.1796775250396809</c:v>
                </c:pt>
                <c:pt idx="386">
                  <c:v>8.0012733713063682</c:v>
                </c:pt>
                <c:pt idx="387">
                  <c:v>13.357947109124755</c:v>
                </c:pt>
                <c:pt idx="388">
                  <c:v>14.228072332934318</c:v>
                </c:pt>
                <c:pt idx="389">
                  <c:v>15.074675162934241</c:v>
                </c:pt>
                <c:pt idx="390">
                  <c:v>15.698211130125312</c:v>
                </c:pt>
                <c:pt idx="391">
                  <c:v>16.053184702934342</c:v>
                </c:pt>
                <c:pt idx="392">
                  <c:v>16.121561542934337</c:v>
                </c:pt>
                <c:pt idx="393">
                  <c:v>15.928692362934257</c:v>
                </c:pt>
                <c:pt idx="394">
                  <c:v>15.437568882934325</c:v>
                </c:pt>
                <c:pt idx="395">
                  <c:v>11.588554605156489</c:v>
                </c:pt>
                <c:pt idx="396">
                  <c:v>10.744981812934324</c:v>
                </c:pt>
                <c:pt idx="397">
                  <c:v>9.3618930711695647</c:v>
                </c:pt>
                <c:pt idx="398">
                  <c:v>8.0897237029344176</c:v>
                </c:pt>
                <c:pt idx="399">
                  <c:v>7.0569501329344462</c:v>
                </c:pt>
                <c:pt idx="400">
                  <c:v>6.331661162934541</c:v>
                </c:pt>
                <c:pt idx="401">
                  <c:v>5.3990102029343214</c:v>
                </c:pt>
                <c:pt idx="402">
                  <c:v>4.8215938212059486</c:v>
                </c:pt>
                <c:pt idx="403">
                  <c:v>4.52037907611607</c:v>
                </c:pt>
                <c:pt idx="404">
                  <c:v>-0.85723463022345958</c:v>
                </c:pt>
                <c:pt idx="405">
                  <c:v>-2.6272740470656988</c:v>
                </c:pt>
                <c:pt idx="406">
                  <c:v>-4.2747573070656415</c:v>
                </c:pt>
                <c:pt idx="407">
                  <c:v>-6.157612007065592</c:v>
                </c:pt>
                <c:pt idx="408">
                  <c:v>-8.6011037687510417</c:v>
                </c:pt>
                <c:pt idx="409">
                  <c:v>-10.308972587065639</c:v>
                </c:pt>
                <c:pt idx="410">
                  <c:v>-11.025602617065676</c:v>
                </c:pt>
                <c:pt idx="411">
                  <c:v>-12.93710582860416</c:v>
                </c:pt>
                <c:pt idx="412">
                  <c:v>-12.609069897065615</c:v>
                </c:pt>
                <c:pt idx="413">
                  <c:v>-12.143690437065629</c:v>
                </c:pt>
                <c:pt idx="414">
                  <c:v>-11.571986197873656</c:v>
                </c:pt>
                <c:pt idx="415">
                  <c:v>-11.346572527065891</c:v>
                </c:pt>
                <c:pt idx="416">
                  <c:v>-10.910884077065452</c:v>
                </c:pt>
                <c:pt idx="417">
                  <c:v>-10.289816597065656</c:v>
                </c:pt>
                <c:pt idx="418">
                  <c:v>-9.8550144378204614</c:v>
                </c:pt>
                <c:pt idx="419">
                  <c:v>-7.6429911430397368</c:v>
                </c:pt>
                <c:pt idx="420">
                  <c:v>-6.951328054565737</c:v>
                </c:pt>
                <c:pt idx="421">
                  <c:v>-6.2867793570655284</c:v>
                </c:pt>
                <c:pt idx="422">
                  <c:v>-5.2848641870656223</c:v>
                </c:pt>
                <c:pt idx="423">
                  <c:v>-4.4471513370658755</c:v>
                </c:pt>
                <c:pt idx="424">
                  <c:v>-3.6344641271667513</c:v>
                </c:pt>
                <c:pt idx="425">
                  <c:v>-2.8614560170654491</c:v>
                </c:pt>
                <c:pt idx="426">
                  <c:v>-2.4114936948433998</c:v>
                </c:pt>
                <c:pt idx="427">
                  <c:v>-0.63831984824847199</c:v>
                </c:pt>
                <c:pt idx="428">
                  <c:v>-0.25767918706577581</c:v>
                </c:pt>
                <c:pt idx="429">
                  <c:v>0.18614398293426868</c:v>
                </c:pt>
                <c:pt idx="430">
                  <c:v>0.51593222384335036</c:v>
                </c:pt>
                <c:pt idx="431">
                  <c:v>1.4532516429342757</c:v>
                </c:pt>
                <c:pt idx="432">
                  <c:v>2.1653304629342216</c:v>
                </c:pt>
                <c:pt idx="433">
                  <c:v>2.9720061954343593</c:v>
                </c:pt>
                <c:pt idx="434">
                  <c:v>7.899179146092294</c:v>
                </c:pt>
                <c:pt idx="435">
                  <c:v>8.9201615496009907</c:v>
                </c:pt>
                <c:pt idx="436">
                  <c:v>9.560834682934356</c:v>
                </c:pt>
                <c:pt idx="437">
                  <c:v>10.020303072934421</c:v>
                </c:pt>
                <c:pt idx="438">
                  <c:v>10.888809297075841</c:v>
                </c:pt>
                <c:pt idx="439">
                  <c:v>11.577846492934356</c:v>
                </c:pt>
                <c:pt idx="440">
                  <c:v>12.495332579903996</c:v>
                </c:pt>
                <c:pt idx="441">
                  <c:v>12.87982408293435</c:v>
                </c:pt>
                <c:pt idx="442">
                  <c:v>13.606948795977768</c:v>
                </c:pt>
                <c:pt idx="443">
                  <c:v>13.620741332934216</c:v>
                </c:pt>
                <c:pt idx="444">
                  <c:v>14.097726232934296</c:v>
                </c:pt>
                <c:pt idx="445">
                  <c:v>14.624993052934215</c:v>
                </c:pt>
                <c:pt idx="446">
                  <c:v>14.829296617628108</c:v>
                </c:pt>
                <c:pt idx="447">
                  <c:v>14.978900612934282</c:v>
                </c:pt>
                <c:pt idx="448">
                  <c:v>15.021090162934298</c:v>
                </c:pt>
                <c:pt idx="449">
                  <c:v>15.041139562934219</c:v>
                </c:pt>
                <c:pt idx="450">
                  <c:v>15.023894882934329</c:v>
                </c:pt>
                <c:pt idx="451">
                  <c:v>14.644126782934316</c:v>
                </c:pt>
                <c:pt idx="452">
                  <c:v>14.464295044550521</c:v>
                </c:pt>
                <c:pt idx="453">
                  <c:v>14.006051336422647</c:v>
                </c:pt>
                <c:pt idx="454">
                  <c:v>13.146543202934367</c:v>
                </c:pt>
                <c:pt idx="455">
                  <c:v>12.108989762934298</c:v>
                </c:pt>
                <c:pt idx="456">
                  <c:v>10.907833402934315</c:v>
                </c:pt>
                <c:pt idx="457">
                  <c:v>9.7926493629343838</c:v>
                </c:pt>
                <c:pt idx="458">
                  <c:v>9.1230148829343243</c:v>
                </c:pt>
                <c:pt idx="459">
                  <c:v>5.3144266220648007</c:v>
                </c:pt>
                <c:pt idx="460">
                  <c:v>4.4652483929342592</c:v>
                </c:pt>
                <c:pt idx="461">
                  <c:v>3.4456779229342507</c:v>
                </c:pt>
                <c:pt idx="462">
                  <c:v>2.9355717529343526</c:v>
                </c:pt>
                <c:pt idx="463">
                  <c:v>2.3303736029343298</c:v>
                </c:pt>
                <c:pt idx="464">
                  <c:v>1.9607594222602249</c:v>
                </c:pt>
                <c:pt idx="465">
                  <c:v>1.8086299629342619</c:v>
                </c:pt>
                <c:pt idx="466">
                  <c:v>1.8265125829343138</c:v>
                </c:pt>
                <c:pt idx="467">
                  <c:v>1.8417266647525419</c:v>
                </c:pt>
                <c:pt idx="468">
                  <c:v>-1.1483051170656609</c:v>
                </c:pt>
                <c:pt idx="469">
                  <c:v>-1.930710509922833</c:v>
                </c:pt>
                <c:pt idx="470">
                  <c:v>-3.1164918870656635</c:v>
                </c:pt>
                <c:pt idx="471">
                  <c:v>-3.5761017635302608</c:v>
                </c:pt>
                <c:pt idx="472">
                  <c:v>-3.6993426770657285</c:v>
                </c:pt>
                <c:pt idx="473">
                  <c:v>-3.9042255970657882</c:v>
                </c:pt>
                <c:pt idx="474">
                  <c:v>-4.2222205407945097</c:v>
                </c:pt>
                <c:pt idx="475">
                  <c:v>-6.6177233462322942</c:v>
                </c:pt>
                <c:pt idx="476">
                  <c:v>-6.7907501970656909</c:v>
                </c:pt>
                <c:pt idx="477">
                  <c:v>-7.1998654070656585</c:v>
                </c:pt>
                <c:pt idx="478">
                  <c:v>-7.6472592370657075</c:v>
                </c:pt>
                <c:pt idx="479">
                  <c:v>-8.143917208902435</c:v>
                </c:pt>
                <c:pt idx="480">
                  <c:v>-8.3620417837323107</c:v>
                </c:pt>
                <c:pt idx="481">
                  <c:v>-7.7547531170656185</c:v>
                </c:pt>
                <c:pt idx="482">
                  <c:v>-7.7456028570657178</c:v>
                </c:pt>
                <c:pt idx="483">
                  <c:v>-7.8321686670655719</c:v>
                </c:pt>
                <c:pt idx="484">
                  <c:v>-8.1525747870657597</c:v>
                </c:pt>
                <c:pt idx="485">
                  <c:v>-8.443201473387461</c:v>
                </c:pt>
                <c:pt idx="486">
                  <c:v>-8.9154981370656738</c:v>
                </c:pt>
                <c:pt idx="487">
                  <c:v>-9.4995778070657533</c:v>
                </c:pt>
                <c:pt idx="488">
                  <c:v>-9.633304003858143</c:v>
                </c:pt>
                <c:pt idx="489">
                  <c:v>-9.9649563368458054</c:v>
                </c:pt>
                <c:pt idx="490">
                  <c:v>-10.324189354178884</c:v>
                </c:pt>
                <c:pt idx="491">
                  <c:v>-10.447207927065435</c:v>
                </c:pt>
                <c:pt idx="492">
                  <c:v>-10.232915577065643</c:v>
                </c:pt>
                <c:pt idx="493">
                  <c:v>-9.8543442470656011</c:v>
                </c:pt>
                <c:pt idx="494">
                  <c:v>-9.6203210160554384</c:v>
                </c:pt>
                <c:pt idx="495">
                  <c:v>-9.5152703170656565</c:v>
                </c:pt>
                <c:pt idx="496">
                  <c:v>-9.5721239170656851</c:v>
                </c:pt>
                <c:pt idx="497">
                  <c:v>-9.661822871451605</c:v>
                </c:pt>
                <c:pt idx="498">
                  <c:v>-9.7190617070655705</c:v>
                </c:pt>
                <c:pt idx="499">
                  <c:v>-9.7407840170656108</c:v>
                </c:pt>
                <c:pt idx="500">
                  <c:v>-9.8360700392879092</c:v>
                </c:pt>
                <c:pt idx="501">
                  <c:v>-9.9083282970657329</c:v>
                </c:pt>
                <c:pt idx="502">
                  <c:v>-9.750438187065523</c:v>
                </c:pt>
                <c:pt idx="503">
                  <c:v>-9.297948377065735</c:v>
                </c:pt>
                <c:pt idx="504">
                  <c:v>-9.0306411170656702</c:v>
                </c:pt>
                <c:pt idx="505">
                  <c:v>-6.6103284214134854</c:v>
                </c:pt>
                <c:pt idx="506">
                  <c:v>-5.8402670354329178</c:v>
                </c:pt>
                <c:pt idx="507">
                  <c:v>-4.2914101770657265</c:v>
                </c:pt>
                <c:pt idx="508">
                  <c:v>-2.7166732870659311</c:v>
                </c:pt>
                <c:pt idx="509">
                  <c:v>-1.3005095870656898</c:v>
                </c:pt>
                <c:pt idx="510">
                  <c:v>0.51567887169838444</c:v>
                </c:pt>
                <c:pt idx="511">
                  <c:v>2.2513229229342206</c:v>
                </c:pt>
                <c:pt idx="512">
                  <c:v>4.1663566003255692</c:v>
                </c:pt>
                <c:pt idx="513">
                  <c:v>8.990174882934383</c:v>
                </c:pt>
                <c:pt idx="514">
                  <c:v>9.9635490529342476</c:v>
                </c:pt>
                <c:pt idx="515">
                  <c:v>11.916794570434423</c:v>
                </c:pt>
                <c:pt idx="516">
                  <c:v>13.294573367782647</c:v>
                </c:pt>
                <c:pt idx="517">
                  <c:v>14.082272902934402</c:v>
                </c:pt>
                <c:pt idx="518">
                  <c:v>14.752607282934296</c:v>
                </c:pt>
                <c:pt idx="519">
                  <c:v>15.205927102934336</c:v>
                </c:pt>
                <c:pt idx="520">
                  <c:v>15.582478515587388</c:v>
                </c:pt>
                <c:pt idx="521">
                  <c:v>15.883374882934334</c:v>
                </c:pt>
                <c:pt idx="522">
                  <c:v>15.950506882934381</c:v>
                </c:pt>
                <c:pt idx="523">
                  <c:v>16.012880532934311</c:v>
                </c:pt>
                <c:pt idx="524">
                  <c:v>16.167423232934276</c:v>
                </c:pt>
                <c:pt idx="525">
                  <c:v>16.184696923338493</c:v>
                </c:pt>
                <c:pt idx="526">
                  <c:v>16.110342491630007</c:v>
                </c:pt>
                <c:pt idx="527">
                  <c:v>16.11727961293423</c:v>
                </c:pt>
                <c:pt idx="528">
                  <c:v>16.129361492934308</c:v>
                </c:pt>
                <c:pt idx="529">
                  <c:v>16.028093012934256</c:v>
                </c:pt>
                <c:pt idx="530">
                  <c:v>15.91749894543436</c:v>
                </c:pt>
                <c:pt idx="531">
                  <c:v>13.943791632934335</c:v>
                </c:pt>
                <c:pt idx="532">
                  <c:v>13.290184282934264</c:v>
                </c:pt>
                <c:pt idx="533">
                  <c:v>11.793437252934229</c:v>
                </c:pt>
                <c:pt idx="534">
                  <c:v>10.409220242934438</c:v>
                </c:pt>
                <c:pt idx="535">
                  <c:v>9.0530790229344404</c:v>
                </c:pt>
                <c:pt idx="536">
                  <c:v>7.8439126506110863</c:v>
                </c:pt>
                <c:pt idx="537">
                  <c:v>6.2325554329344754</c:v>
                </c:pt>
                <c:pt idx="538">
                  <c:v>3.6524965420252897</c:v>
                </c:pt>
                <c:pt idx="539">
                  <c:v>-2.3159760386342882</c:v>
                </c:pt>
                <c:pt idx="540">
                  <c:v>-4.1848112497186332</c:v>
                </c:pt>
                <c:pt idx="541">
                  <c:v>-5.9316450470657713</c:v>
                </c:pt>
                <c:pt idx="542">
                  <c:v>-7.3744600970655227</c:v>
                </c:pt>
                <c:pt idx="543">
                  <c:v>-8.7488657870658439</c:v>
                </c:pt>
                <c:pt idx="544">
                  <c:v>-10.29465293524737</c:v>
                </c:pt>
                <c:pt idx="545">
                  <c:v>-11.408551787065605</c:v>
                </c:pt>
                <c:pt idx="546">
                  <c:v>-12.213058261510241</c:v>
                </c:pt>
                <c:pt idx="547">
                  <c:v>-15.133318061510188</c:v>
                </c:pt>
                <c:pt idx="548">
                  <c:v>-15.688225933392143</c:v>
                </c:pt>
                <c:pt idx="549">
                  <c:v>-16.518877397065729</c:v>
                </c:pt>
                <c:pt idx="550">
                  <c:v>-17.330089707065923</c:v>
                </c:pt>
                <c:pt idx="551">
                  <c:v>-17.901991967065655</c:v>
                </c:pt>
                <c:pt idx="552">
                  <c:v>-18.517121187772791</c:v>
                </c:pt>
                <c:pt idx="553">
                  <c:v>-18.990191667065488</c:v>
                </c:pt>
                <c:pt idx="554">
                  <c:v>-19.225498137065905</c:v>
                </c:pt>
                <c:pt idx="555">
                  <c:v>-19.364585417065655</c:v>
                </c:pt>
                <c:pt idx="556">
                  <c:v>-19.786176578604064</c:v>
                </c:pt>
                <c:pt idx="557">
                  <c:v>-19.361725698698294</c:v>
                </c:pt>
                <c:pt idx="558">
                  <c:v>-18.129856117065735</c:v>
                </c:pt>
                <c:pt idx="559">
                  <c:v>-16.985785437065609</c:v>
                </c:pt>
                <c:pt idx="560">
                  <c:v>-15.582479097065692</c:v>
                </c:pt>
                <c:pt idx="561">
                  <c:v>-14.403688596657407</c:v>
                </c:pt>
                <c:pt idx="562">
                  <c:v>-13.384390987065657</c:v>
                </c:pt>
                <c:pt idx="563">
                  <c:v>-12.022514237944838</c:v>
                </c:pt>
                <c:pt idx="564">
                  <c:v>-4.5099504625202664</c:v>
                </c:pt>
                <c:pt idx="565">
                  <c:v>-2.9304490070658309</c:v>
                </c:pt>
                <c:pt idx="566">
                  <c:v>-1.4350230252288438</c:v>
                </c:pt>
                <c:pt idx="567">
                  <c:v>0.29135490293433025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14.980939417025231</c:v>
                </c:pt>
                <c:pt idx="577">
                  <c:v>14.865296372934345</c:v>
                </c:pt>
                <c:pt idx="578">
                  <c:v>14.976055712934425</c:v>
                </c:pt>
                <c:pt idx="579">
                  <c:v>15.380576202934325</c:v>
                </c:pt>
                <c:pt idx="580">
                  <c:v>15.952677382934326</c:v>
                </c:pt>
                <c:pt idx="581">
                  <c:v>16.926221093460569</c:v>
                </c:pt>
                <c:pt idx="582">
                  <c:v>16.93720742293435</c:v>
                </c:pt>
                <c:pt idx="583">
                  <c:v>16.748311882934303</c:v>
                </c:pt>
                <c:pt idx="584">
                  <c:v>16.587669172934358</c:v>
                </c:pt>
                <c:pt idx="585">
                  <c:v>16.541766472934206</c:v>
                </c:pt>
                <c:pt idx="586">
                  <c:v>16.621677012934342</c:v>
                </c:pt>
                <c:pt idx="587">
                  <c:v>16.669440382934258</c:v>
                </c:pt>
                <c:pt idx="588">
                  <c:v>16.685414525791586</c:v>
                </c:pt>
                <c:pt idx="589">
                  <c:v>16.702030573075149</c:v>
                </c:pt>
                <c:pt idx="590">
                  <c:v>16.140585912345983</c:v>
                </c:pt>
                <c:pt idx="591">
                  <c:v>15.739022582934281</c:v>
                </c:pt>
                <c:pt idx="592">
                  <c:v>15.134761052934502</c:v>
                </c:pt>
                <c:pt idx="593">
                  <c:v>14.23324108293431</c:v>
                </c:pt>
                <c:pt idx="594">
                  <c:v>13.315060301301688</c:v>
                </c:pt>
                <c:pt idx="595">
                  <c:v>12.455094752934361</c:v>
                </c:pt>
                <c:pt idx="596">
                  <c:v>11.497846127378779</c:v>
                </c:pt>
                <c:pt idx="597">
                  <c:v>7.8500346983189768</c:v>
                </c:pt>
                <c:pt idx="598">
                  <c:v>6.7242423172775858</c:v>
                </c:pt>
                <c:pt idx="599">
                  <c:v>5.2187855929343261</c:v>
                </c:pt>
                <c:pt idx="600">
                  <c:v>4.324101178852656</c:v>
                </c:pt>
                <c:pt idx="601">
                  <c:v>4.0588103329345113</c:v>
                </c:pt>
                <c:pt idx="602">
                  <c:v>3.9185668429343403</c:v>
                </c:pt>
                <c:pt idx="603">
                  <c:v>3.7541963029342762</c:v>
                </c:pt>
                <c:pt idx="604">
                  <c:v>3.6241968629343422</c:v>
                </c:pt>
                <c:pt idx="605">
                  <c:v>3.5269748829343266</c:v>
                </c:pt>
                <c:pt idx="606">
                  <c:v>2.8466028144412818</c:v>
                </c:pt>
                <c:pt idx="607">
                  <c:v>2.2323518229342771</c:v>
                </c:pt>
                <c:pt idx="608">
                  <c:v>1.2761446229343818</c:v>
                </c:pt>
                <c:pt idx="609">
                  <c:v>-0.29019778706569366</c:v>
                </c:pt>
                <c:pt idx="610">
                  <c:v>-1.547435997065818</c:v>
                </c:pt>
                <c:pt idx="611">
                  <c:v>-2.7011286570658521</c:v>
                </c:pt>
                <c:pt idx="612">
                  <c:v>-3.7530021915336667</c:v>
                </c:pt>
                <c:pt idx="613">
                  <c:v>-7.4123949786041976</c:v>
                </c:pt>
                <c:pt idx="614">
                  <c:v>-8.9220840070657115</c:v>
                </c:pt>
                <c:pt idx="615">
                  <c:v>-10.377368167065653</c:v>
                </c:pt>
                <c:pt idx="616">
                  <c:v>-11.860138877065673</c:v>
                </c:pt>
                <c:pt idx="617">
                  <c:v>-12.986766377065754</c:v>
                </c:pt>
                <c:pt idx="618">
                  <c:v>-14.235797117065816</c:v>
                </c:pt>
                <c:pt idx="619">
                  <c:v>-15.373940647065655</c:v>
                </c:pt>
                <c:pt idx="620">
                  <c:v>-16.18888701923953</c:v>
                </c:pt>
                <c:pt idx="621">
                  <c:v>-17.705635117065647</c:v>
                </c:pt>
                <c:pt idx="622">
                  <c:v>-17.814827967065703</c:v>
                </c:pt>
                <c:pt idx="623">
                  <c:v>-17.933982467065533</c:v>
                </c:pt>
                <c:pt idx="624">
                  <c:v>-17.861171586453455</c:v>
                </c:pt>
                <c:pt idx="625">
                  <c:v>-17.486332917065752</c:v>
                </c:pt>
                <c:pt idx="626">
                  <c:v>-17.141394427065595</c:v>
                </c:pt>
                <c:pt idx="627">
                  <c:v>-16.926321517065652</c:v>
                </c:pt>
                <c:pt idx="628">
                  <c:v>-16.811884477065782</c:v>
                </c:pt>
                <c:pt idx="629">
                  <c:v>-16.714624783732319</c:v>
                </c:pt>
                <c:pt idx="630">
                  <c:v>-15.5805574049445</c:v>
                </c:pt>
                <c:pt idx="631">
                  <c:v>-15.226891167065727</c:v>
                </c:pt>
                <c:pt idx="632">
                  <c:v>-14.548518087065645</c:v>
                </c:pt>
                <c:pt idx="633">
                  <c:v>-14.042098737065672</c:v>
                </c:pt>
                <c:pt idx="634">
                  <c:v>-13.739639097065638</c:v>
                </c:pt>
                <c:pt idx="635">
                  <c:v>-13.511048319597379</c:v>
                </c:pt>
                <c:pt idx="636">
                  <c:v>-12.981441198698406</c:v>
                </c:pt>
                <c:pt idx="637">
                  <c:v>-9.5144850570657162</c:v>
                </c:pt>
                <c:pt idx="638">
                  <c:v>-8.8889808270656125</c:v>
                </c:pt>
                <c:pt idx="639">
                  <c:v>-8.2648469270657507</c:v>
                </c:pt>
                <c:pt idx="640">
                  <c:v>-7.5627004670657367</c:v>
                </c:pt>
                <c:pt idx="641">
                  <c:v>-6.8006428517595623</c:v>
                </c:pt>
                <c:pt idx="642">
                  <c:v>-5.8216248270655875</c:v>
                </c:pt>
                <c:pt idx="643">
                  <c:v>-4.6799487370654855</c:v>
                </c:pt>
                <c:pt idx="644">
                  <c:v>-3.3637437870656592</c:v>
                </c:pt>
                <c:pt idx="645">
                  <c:v>-2.7101851170657199</c:v>
                </c:pt>
                <c:pt idx="646">
                  <c:v>1.1121889213958707</c:v>
                </c:pt>
                <c:pt idx="647">
                  <c:v>2.2931872675496994</c:v>
                </c:pt>
                <c:pt idx="648">
                  <c:v>4.0088513880889405</c:v>
                </c:pt>
                <c:pt idx="649">
                  <c:v>5.3937359829343174</c:v>
                </c:pt>
                <c:pt idx="650">
                  <c:v>6.834675492934311</c:v>
                </c:pt>
                <c:pt idx="651">
                  <c:v>7.9330199637425265</c:v>
                </c:pt>
                <c:pt idx="652">
                  <c:v>9.1191303729342224</c:v>
                </c:pt>
                <c:pt idx="653">
                  <c:v>9.6147644135465207</c:v>
                </c:pt>
                <c:pt idx="654">
                  <c:v>9.8514408829343161</c:v>
                </c:pt>
                <c:pt idx="655">
                  <c:v>10.292826346348964</c:v>
                </c:pt>
                <c:pt idx="656">
                  <c:v>10.40383281293429</c:v>
                </c:pt>
                <c:pt idx="657">
                  <c:v>10.564973062934268</c:v>
                </c:pt>
                <c:pt idx="658">
                  <c:v>10.582896612934409</c:v>
                </c:pt>
                <c:pt idx="659">
                  <c:v>10.508139154673515</c:v>
                </c:pt>
                <c:pt idx="660">
                  <c:v>10.4958703720648</c:v>
                </c:pt>
                <c:pt idx="661">
                  <c:v>10.977428722934302</c:v>
                </c:pt>
                <c:pt idx="662">
                  <c:v>11.430839882934322</c:v>
                </c:pt>
                <c:pt idx="663">
                  <c:v>11.888262882934285</c:v>
                </c:pt>
                <c:pt idx="664">
                  <c:v>11.701952772934263</c:v>
                </c:pt>
                <c:pt idx="665">
                  <c:v>11.202149402934323</c:v>
                </c:pt>
                <c:pt idx="666">
                  <c:v>10.602444954362916</c:v>
                </c:pt>
                <c:pt idx="667">
                  <c:v>10.136872282934402</c:v>
                </c:pt>
                <c:pt idx="668">
                  <c:v>9.928465962934407</c:v>
                </c:pt>
                <c:pt idx="669">
                  <c:v>9.6958322329342543</c:v>
                </c:pt>
                <c:pt idx="670">
                  <c:v>9.4876379529343104</c:v>
                </c:pt>
                <c:pt idx="671">
                  <c:v>9.3419168829343811</c:v>
                </c:pt>
                <c:pt idx="672">
                  <c:v>8.4761976521650872</c:v>
                </c:pt>
                <c:pt idx="673">
                  <c:v>8.3159811922127602</c:v>
                </c:pt>
                <c:pt idx="674">
                  <c:v>7.8668851729342748</c:v>
                </c:pt>
                <c:pt idx="675">
                  <c:v>7.4263691129343847</c:v>
                </c:pt>
                <c:pt idx="676">
                  <c:v>6.9284973329342714</c:v>
                </c:pt>
                <c:pt idx="677">
                  <c:v>6.5861864645668913</c:v>
                </c:pt>
                <c:pt idx="678">
                  <c:v>6.3009422329343892</c:v>
                </c:pt>
                <c:pt idx="679">
                  <c:v>6.0200857429342847</c:v>
                </c:pt>
                <c:pt idx="680">
                  <c:v>5.8508257675497202</c:v>
                </c:pt>
                <c:pt idx="681">
                  <c:v>4.3959920038134186</c:v>
                </c:pt>
                <c:pt idx="682">
                  <c:v>4.3043651229342714</c:v>
                </c:pt>
                <c:pt idx="683">
                  <c:v>4.2928560564036484</c:v>
                </c:pt>
                <c:pt idx="684">
                  <c:v>4.25962614293437</c:v>
                </c:pt>
                <c:pt idx="685">
                  <c:v>4.0790635329342582</c:v>
                </c:pt>
                <c:pt idx="686">
                  <c:v>3.8333917629341849</c:v>
                </c:pt>
                <c:pt idx="687">
                  <c:v>3.6754075192979059</c:v>
                </c:pt>
                <c:pt idx="688">
                  <c:v>3.1143031607121832</c:v>
                </c:pt>
                <c:pt idx="689">
                  <c:v>2.9190007871896739</c:v>
                </c:pt>
                <c:pt idx="690">
                  <c:v>2.7663004329341589</c:v>
                </c:pt>
                <c:pt idx="691">
                  <c:v>2.7241724829343648</c:v>
                </c:pt>
                <c:pt idx="692">
                  <c:v>2.7133219129342914</c:v>
                </c:pt>
                <c:pt idx="693">
                  <c:v>2.6934475229343926</c:v>
                </c:pt>
                <c:pt idx="694">
                  <c:v>2.6422971278323653</c:v>
                </c:pt>
                <c:pt idx="695">
                  <c:v>2.5849784662676711</c:v>
                </c:pt>
                <c:pt idx="696">
                  <c:v>2.3418153423938142</c:v>
                </c:pt>
                <c:pt idx="697">
                  <c:v>2.3528720829342964</c:v>
                </c:pt>
                <c:pt idx="698">
                  <c:v>2.4486877229344386</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1.3090384829343686</c:v>
                </c:pt>
                <c:pt idx="707">
                  <c:v>0.89143319293424339</c:v>
                </c:pt>
                <c:pt idx="708">
                  <c:v>0.59326236252614672</c:v>
                </c:pt>
                <c:pt idx="709">
                  <c:v>0.32968264293430155</c:v>
                </c:pt>
                <c:pt idx="710">
                  <c:v>0.13332077293421202</c:v>
                </c:pt>
                <c:pt idx="711">
                  <c:v>-6.5989840469953265E-2</c:v>
                </c:pt>
                <c:pt idx="712">
                  <c:v>1.2948907613126295</c:v>
                </c:pt>
                <c:pt idx="713">
                  <c:v>2.2645139035529112</c:v>
                </c:pt>
                <c:pt idx="714">
                  <c:v>3.5470946729343797</c:v>
                </c:pt>
                <c:pt idx="715">
                  <c:v>4.6507241829343418</c:v>
                </c:pt>
                <c:pt idx="716">
                  <c:v>5.8570929729344794</c:v>
                </c:pt>
                <c:pt idx="717">
                  <c:v>6.8844916929343487</c:v>
                </c:pt>
                <c:pt idx="718">
                  <c:v>8.4372299849751435</c:v>
                </c:pt>
                <c:pt idx="719">
                  <c:v>9.6523972029344662</c:v>
                </c:pt>
                <c:pt idx="720">
                  <c:v>9.9411388829343359</c:v>
                </c:pt>
                <c:pt idx="721">
                  <c:v>12.733684811505785</c:v>
                </c:pt>
                <c:pt idx="722">
                  <c:v>13.366586352934384</c:v>
                </c:pt>
                <c:pt idx="723">
                  <c:v>14.118178232934394</c:v>
                </c:pt>
                <c:pt idx="724">
                  <c:v>14.286438607424206</c:v>
                </c:pt>
                <c:pt idx="725">
                  <c:v>13.857308462934352</c:v>
                </c:pt>
                <c:pt idx="726">
                  <c:v>13.183301802934192</c:v>
                </c:pt>
                <c:pt idx="727">
                  <c:v>11.969109572934276</c:v>
                </c:pt>
                <c:pt idx="728">
                  <c:v>10.649415972934335</c:v>
                </c:pt>
                <c:pt idx="729">
                  <c:v>9.4195747380068475</c:v>
                </c:pt>
                <c:pt idx="730">
                  <c:v>7.9541175752419919</c:v>
                </c:pt>
                <c:pt idx="731">
                  <c:v>-0.77316222956572744</c:v>
                </c:pt>
                <c:pt idx="732">
                  <c:v>-2.8877061370657344</c:v>
                </c:pt>
                <c:pt idx="733">
                  <c:v>-4.3609178070657988</c:v>
                </c:pt>
                <c:pt idx="734">
                  <c:v>-6.2079002375475874</c:v>
                </c:pt>
                <c:pt idx="735">
                  <c:v>-7.9287969727358085</c:v>
                </c:pt>
                <c:pt idx="736">
                  <c:v>-9.1530679866308127</c:v>
                </c:pt>
                <c:pt idx="737">
                  <c:v>-15.573318729565724</c:v>
                </c:pt>
                <c:pt idx="738">
                  <c:v>-16.984674457065729</c:v>
                </c:pt>
                <c:pt idx="739">
                  <c:v>-18.481755392575813</c:v>
                </c:pt>
                <c:pt idx="740">
                  <c:v>-20.011011537065784</c:v>
                </c:pt>
                <c:pt idx="741">
                  <c:v>-21.39912478706556</c:v>
                </c:pt>
                <c:pt idx="742">
                  <c:v>-22.432928397065709</c:v>
                </c:pt>
                <c:pt idx="743">
                  <c:v>-22.815862637065788</c:v>
                </c:pt>
                <c:pt idx="744">
                  <c:v>-22.906223189230516</c:v>
                </c:pt>
                <c:pt idx="745">
                  <c:v>-23.073426617065671</c:v>
                </c:pt>
                <c:pt idx="746">
                  <c:v>-24.507794280701919</c:v>
                </c:pt>
                <c:pt idx="747">
                  <c:v>-24.147744817065664</c:v>
                </c:pt>
                <c:pt idx="748">
                  <c:v>-23.267178267065628</c:v>
                </c:pt>
                <c:pt idx="749">
                  <c:v>-21.790000017065758</c:v>
                </c:pt>
                <c:pt idx="750">
                  <c:v>-19.9398293070657</c:v>
                </c:pt>
                <c:pt idx="751">
                  <c:v>-18.056461984412365</c:v>
                </c:pt>
                <c:pt idx="752">
                  <c:v>-16.041772687065922</c:v>
                </c:pt>
                <c:pt idx="753">
                  <c:v>-14.494350497065669</c:v>
                </c:pt>
                <c:pt idx="754">
                  <c:v>-13.490657867065625</c:v>
                </c:pt>
                <c:pt idx="755">
                  <c:v>-9.9426922599227847</c:v>
                </c:pt>
                <c:pt idx="756">
                  <c:v>-9.0593414270655614</c:v>
                </c:pt>
                <c:pt idx="757">
                  <c:v>-7.5858175170656335</c:v>
                </c:pt>
                <c:pt idx="758">
                  <c:v>-6.4742218007391035</c:v>
                </c:pt>
                <c:pt idx="759">
                  <c:v>-4.8519975770657418</c:v>
                </c:pt>
                <c:pt idx="760">
                  <c:v>-3.2433545370657146</c:v>
                </c:pt>
                <c:pt idx="761">
                  <c:v>-1.8585975070656815</c:v>
                </c:pt>
                <c:pt idx="762">
                  <c:v>0.15395197970838126</c:v>
                </c:pt>
                <c:pt idx="763">
                  <c:v>5.0709145647525826</c:v>
                </c:pt>
                <c:pt idx="764">
                  <c:v>5.9243117996008863</c:v>
                </c:pt>
                <c:pt idx="765">
                  <c:v>6.6198814829343195</c:v>
                </c:pt>
                <c:pt idx="766">
                  <c:v>7.3712805029343418</c:v>
                </c:pt>
                <c:pt idx="767">
                  <c:v>8.5274585229343529</c:v>
                </c:pt>
                <c:pt idx="768">
                  <c:v>9.2246710629342701</c:v>
                </c:pt>
                <c:pt idx="769">
                  <c:v>9.8584996629342392</c:v>
                </c:pt>
                <c:pt idx="770">
                  <c:v>10.465051124313746</c:v>
                </c:pt>
                <c:pt idx="771">
                  <c:v>10.01460054960107</c:v>
                </c:pt>
                <c:pt idx="772">
                  <c:v>9.7175533329343153</c:v>
                </c:pt>
                <c:pt idx="773">
                  <c:v>9.5208491229343331</c:v>
                </c:pt>
                <c:pt idx="774">
                  <c:v>9.6710164029344234</c:v>
                </c:pt>
                <c:pt idx="775">
                  <c:v>9.9007143929343524</c:v>
                </c:pt>
                <c:pt idx="776">
                  <c:v>9.9487099199712787</c:v>
                </c:pt>
                <c:pt idx="777">
                  <c:v>9.5435509229343438</c:v>
                </c:pt>
                <c:pt idx="778">
                  <c:v>8.6622467058509347</c:v>
                </c:pt>
                <c:pt idx="779">
                  <c:v>5.7561455671446851</c:v>
                </c:pt>
                <c:pt idx="780">
                  <c:v>5.3328241029343273</c:v>
                </c:pt>
                <c:pt idx="781">
                  <c:v>4.7872433229343621</c:v>
                </c:pt>
                <c:pt idx="782">
                  <c:v>3.8930822643775977</c:v>
                </c:pt>
                <c:pt idx="783">
                  <c:v>2.5809879529343807</c:v>
                </c:pt>
                <c:pt idx="784">
                  <c:v>1.4670943829343051</c:v>
                </c:pt>
                <c:pt idx="785">
                  <c:v>-0.4801774570656222</c:v>
                </c:pt>
                <c:pt idx="786">
                  <c:v>-1.7993815370655852</c:v>
                </c:pt>
                <c:pt idx="787">
                  <c:v>-3.2215067837324241</c:v>
                </c:pt>
                <c:pt idx="788">
                  <c:v>-8.1519249375785527</c:v>
                </c:pt>
                <c:pt idx="789">
                  <c:v>-9.1841151970656654</c:v>
                </c:pt>
                <c:pt idx="790">
                  <c:v>-10.028594417065793</c:v>
                </c:pt>
                <c:pt idx="791">
                  <c:v>-10.471883147065643</c:v>
                </c:pt>
                <c:pt idx="792">
                  <c:v>-10.441862767065668</c:v>
                </c:pt>
                <c:pt idx="793">
                  <c:v>-10.21804575992287</c:v>
                </c:pt>
                <c:pt idx="794">
                  <c:v>-9.9425781822830999</c:v>
                </c:pt>
                <c:pt idx="795">
                  <c:v>-8.3033643802233854</c:v>
                </c:pt>
                <c:pt idx="796">
                  <c:v>-7.7626654570656921</c:v>
                </c:pt>
                <c:pt idx="797">
                  <c:v>-7.4403749470657754</c:v>
                </c:pt>
                <c:pt idx="798">
                  <c:v>-7.0492866170656754</c:v>
                </c:pt>
                <c:pt idx="799">
                  <c:v>-6.6970403541791796</c:v>
                </c:pt>
                <c:pt idx="800">
                  <c:v>-6.1688921070655862</c:v>
                </c:pt>
                <c:pt idx="801">
                  <c:v>-5.8384167909787408</c:v>
                </c:pt>
                <c:pt idx="802">
                  <c:v>-4.8650963873360498</c:v>
                </c:pt>
                <c:pt idx="803">
                  <c:v>-4.2828974870656538</c:v>
                </c:pt>
                <c:pt idx="804">
                  <c:v>-3.5263901272697069</c:v>
                </c:pt>
                <c:pt idx="805">
                  <c:v>-2.8635545970656588</c:v>
                </c:pt>
                <c:pt idx="806">
                  <c:v>-2.3454355970656025</c:v>
                </c:pt>
                <c:pt idx="807">
                  <c:v>-1.6058719670656099</c:v>
                </c:pt>
                <c:pt idx="808">
                  <c:v>-0.73283742706561861</c:v>
                </c:pt>
                <c:pt idx="809">
                  <c:v>-9.7077096446994943E-2</c:v>
                </c:pt>
                <c:pt idx="810">
                  <c:v>0.50932232043437853</c:v>
                </c:pt>
                <c:pt idx="811">
                  <c:v>2.6941908829342651</c:v>
                </c:pt>
                <c:pt idx="812">
                  <c:v>3.1154581829342747</c:v>
                </c:pt>
                <c:pt idx="813">
                  <c:v>3.8808231829342787</c:v>
                </c:pt>
                <c:pt idx="814">
                  <c:v>4.5486242329343174</c:v>
                </c:pt>
                <c:pt idx="815">
                  <c:v>5.4090404729343522</c:v>
                </c:pt>
                <c:pt idx="816">
                  <c:v>5.9435258107694855</c:v>
                </c:pt>
                <c:pt idx="817">
                  <c:v>6.3230697929342377</c:v>
                </c:pt>
                <c:pt idx="818">
                  <c:v>6.4356105229343283</c:v>
                </c:pt>
                <c:pt idx="819">
                  <c:v>6.3731557524995566</c:v>
                </c:pt>
                <c:pt idx="820">
                  <c:v>5.8190089527017665</c:v>
                </c:pt>
                <c:pt idx="821">
                  <c:v>5.6571489829343022</c:v>
                </c:pt>
                <c:pt idx="822">
                  <c:v>5.4684257454343044</c:v>
                </c:pt>
                <c:pt idx="823">
                  <c:v>5.3096681929342306</c:v>
                </c:pt>
                <c:pt idx="824">
                  <c:v>5.3345444929342989</c:v>
                </c:pt>
                <c:pt idx="825">
                  <c:v>5.3772946229342011</c:v>
                </c:pt>
                <c:pt idx="826">
                  <c:v>5.2502415029344434</c:v>
                </c:pt>
                <c:pt idx="827">
                  <c:v>5.009083109738528</c:v>
                </c:pt>
                <c:pt idx="828">
                  <c:v>4.8680238829343265</c:v>
                </c:pt>
                <c:pt idx="829">
                  <c:v>4.1517996150771266</c:v>
                </c:pt>
                <c:pt idx="830">
                  <c:v>4.0533969029343524</c:v>
                </c:pt>
                <c:pt idx="831">
                  <c:v>3.9689802329343435</c:v>
                </c:pt>
                <c:pt idx="832">
                  <c:v>3.9419876429342944</c:v>
                </c:pt>
                <c:pt idx="833">
                  <c:v>3.9299216102070602</c:v>
                </c:pt>
                <c:pt idx="834">
                  <c:v>3.8646014135464948</c:v>
                </c:pt>
                <c:pt idx="835">
                  <c:v>3.762894272934334</c:v>
                </c:pt>
                <c:pt idx="836">
                  <c:v>3.6607335729343635</c:v>
                </c:pt>
                <c:pt idx="837">
                  <c:v>3.5465037400771715</c:v>
                </c:pt>
                <c:pt idx="838">
                  <c:v>2.7211439321147841</c:v>
                </c:pt>
                <c:pt idx="839">
                  <c:v>2.4584891238981319</c:v>
                </c:pt>
                <c:pt idx="840">
                  <c:v>1.9239284205686289</c:v>
                </c:pt>
                <c:pt idx="841">
                  <c:v>0.38902578293428319</c:v>
                </c:pt>
                <c:pt idx="842">
                  <c:v>-0.77616284706569161</c:v>
                </c:pt>
                <c:pt idx="843">
                  <c:v>-1.8821836870656479</c:v>
                </c:pt>
                <c:pt idx="844">
                  <c:v>-2.9905601273749625</c:v>
                </c:pt>
                <c:pt idx="845">
                  <c:v>-3.6682645558411782</c:v>
                </c:pt>
                <c:pt idx="846">
                  <c:v>-4.1633563392878976</c:v>
                </c:pt>
                <c:pt idx="847">
                  <c:v>-3.96902944706558</c:v>
                </c:pt>
                <c:pt idx="848">
                  <c:v>-3.8249368370656498</c:v>
                </c:pt>
                <c:pt idx="849">
                  <c:v>-3.6449863370657178</c:v>
                </c:pt>
                <c:pt idx="850">
                  <c:v>-3.3602430345914769</c:v>
                </c:pt>
                <c:pt idx="851">
                  <c:v>-3.0187400170655962</c:v>
                </c:pt>
                <c:pt idx="852">
                  <c:v>-2.7704891370658373</c:v>
                </c:pt>
                <c:pt idx="853">
                  <c:v>-2.5369235170656448</c:v>
                </c:pt>
                <c:pt idx="854">
                  <c:v>-2.3237886519494717</c:v>
                </c:pt>
                <c:pt idx="855">
                  <c:v>-1.0095246305791352</c:v>
                </c:pt>
                <c:pt idx="856">
                  <c:v>-0.60145636706550931</c:v>
                </c:pt>
                <c:pt idx="857">
                  <c:v>0.35816797293421143</c:v>
                </c:pt>
                <c:pt idx="858">
                  <c:v>0.84538231293426236</c:v>
                </c:pt>
                <c:pt idx="859">
                  <c:v>1.0778342465707307</c:v>
                </c:pt>
                <c:pt idx="860">
                  <c:v>3.2235848829342624</c:v>
                </c:pt>
                <c:pt idx="861">
                  <c:v>4.257011182934491</c:v>
                </c:pt>
                <c:pt idx="862">
                  <c:v>5.3116803929344076</c:v>
                </c:pt>
                <c:pt idx="863">
                  <c:v>6.3976431229342712</c:v>
                </c:pt>
                <c:pt idx="864">
                  <c:v>7.8669202266842699</c:v>
                </c:pt>
                <c:pt idx="865">
                  <c:v>8.3581927486059868</c:v>
                </c:pt>
                <c:pt idx="866">
                  <c:v>10.379306914184374</c:v>
                </c:pt>
                <c:pt idx="867">
                  <c:v>10.456450682934459</c:v>
                </c:pt>
                <c:pt idx="868">
                  <c:v>10.126730932934269</c:v>
                </c:pt>
                <c:pt idx="869">
                  <c:v>9.6838231329343039</c:v>
                </c:pt>
                <c:pt idx="870">
                  <c:v>9.2024832025218348</c:v>
                </c:pt>
                <c:pt idx="871">
                  <c:v>8.3580096809142237</c:v>
                </c:pt>
                <c:pt idx="872">
                  <c:v>5.8479301460922368</c:v>
                </c:pt>
                <c:pt idx="873">
                  <c:v>4.7103049729344377</c:v>
                </c:pt>
                <c:pt idx="874">
                  <c:v>3.8544728029343531</c:v>
                </c:pt>
                <c:pt idx="875">
                  <c:v>2.3524923777796394</c:v>
                </c:pt>
                <c:pt idx="876">
                  <c:v>0.98894558293434898</c:v>
                </c:pt>
                <c:pt idx="877">
                  <c:v>-0.2622143970655913</c:v>
                </c:pt>
                <c:pt idx="878">
                  <c:v>-2.45309404706562</c:v>
                </c:pt>
                <c:pt idx="879">
                  <c:v>-4.4126649362146271</c:v>
                </c:pt>
                <c:pt idx="880">
                  <c:v>-9.0568823910381617</c:v>
                </c:pt>
                <c:pt idx="881">
                  <c:v>-9.1188396170655608</c:v>
                </c:pt>
                <c:pt idx="882">
                  <c:v>-9.1026522970655073</c:v>
                </c:pt>
                <c:pt idx="883">
                  <c:v>-9.2235507562409147</c:v>
                </c:pt>
                <c:pt idx="884">
                  <c:v>-9.0467337324501731</c:v>
                </c:pt>
                <c:pt idx="885">
                  <c:v>-8.9574900770657884</c:v>
                </c:pt>
                <c:pt idx="886">
                  <c:v>-9.3746859070655262</c:v>
                </c:pt>
                <c:pt idx="887">
                  <c:v>-9.6523749570655628</c:v>
                </c:pt>
                <c:pt idx="888">
                  <c:v>-9.2064561170657466</c:v>
                </c:pt>
                <c:pt idx="889">
                  <c:v>-7.558449467065671</c:v>
                </c:pt>
                <c:pt idx="890">
                  <c:v>-5.4706320870656544</c:v>
                </c:pt>
                <c:pt idx="891">
                  <c:v>-4.5339546870656307</c:v>
                </c:pt>
                <c:pt idx="892">
                  <c:v>-3.3289406027799799</c:v>
                </c:pt>
                <c:pt idx="893">
                  <c:v>-3.5588442065645168E-2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5.0314405458555758</c:v>
                </c:pt>
                <c:pt idx="1">
                  <c:v>5.0305211455605994</c:v>
                </c:pt>
                <c:pt idx="2">
                  <c:v>5.0283269229341983</c:v>
                </c:pt>
                <c:pt idx="3">
                  <c:v>5.0242295029342614</c:v>
                </c:pt>
                <c:pt idx="4">
                  <c:v>5.0234757629343694</c:v>
                </c:pt>
                <c:pt idx="5">
                  <c:v>5.0248894029343214</c:v>
                </c:pt>
                <c:pt idx="6">
                  <c:v>5.0309786629342028</c:v>
                </c:pt>
                <c:pt idx="7">
                  <c:v>5.0109449829342907</c:v>
                </c:pt>
                <c:pt idx="8">
                  <c:v>5.009397472934241</c:v>
                </c:pt>
                <c:pt idx="9">
                  <c:v>5.0162790629343332</c:v>
                </c:pt>
                <c:pt idx="10">
                  <c:v>5.0063660546514512</c:v>
                </c:pt>
                <c:pt idx="11">
                  <c:v>5.0203300929343317</c:v>
                </c:pt>
                <c:pt idx="12">
                  <c:v>5.0572577329343336</c:v>
                </c:pt>
                <c:pt idx="13">
                  <c:v>5.0493689129344723</c:v>
                </c:pt>
                <c:pt idx="14">
                  <c:v>5.2731485429342388</c:v>
                </c:pt>
                <c:pt idx="15">
                  <c:v>6.1093044829341938</c:v>
                </c:pt>
                <c:pt idx="16">
                  <c:v>7.2861787029343112</c:v>
                </c:pt>
                <c:pt idx="17">
                  <c:v>8.1658124829341538</c:v>
                </c:pt>
                <c:pt idx="18">
                  <c:v>8.4651946629342412</c:v>
                </c:pt>
                <c:pt idx="19">
                  <c:v>8.3364102400771447</c:v>
                </c:pt>
                <c:pt idx="20">
                  <c:v>8.336195712934412</c:v>
                </c:pt>
                <c:pt idx="21">
                  <c:v>8.8961698629342187</c:v>
                </c:pt>
                <c:pt idx="22">
                  <c:v>9.2411040829344202</c:v>
                </c:pt>
                <c:pt idx="23">
                  <c:v>8.9429516304090448</c:v>
                </c:pt>
                <c:pt idx="24">
                  <c:v>8.4265107929342378</c:v>
                </c:pt>
                <c:pt idx="25">
                  <c:v>7.8385108929343801</c:v>
                </c:pt>
                <c:pt idx="26">
                  <c:v>7.7257055829344097</c:v>
                </c:pt>
                <c:pt idx="27">
                  <c:v>7.9252713629343408</c:v>
                </c:pt>
                <c:pt idx="28">
                  <c:v>8.5278288223282033</c:v>
                </c:pt>
                <c:pt idx="29">
                  <c:v>9.939239382934403</c:v>
                </c:pt>
                <c:pt idx="30">
                  <c:v>11.927860002934281</c:v>
                </c:pt>
                <c:pt idx="31">
                  <c:v>14.436928682934333</c:v>
                </c:pt>
                <c:pt idx="32">
                  <c:v>16.427593955099312</c:v>
                </c:pt>
                <c:pt idx="33">
                  <c:v>18.033215762934375</c:v>
                </c:pt>
                <c:pt idx="34">
                  <c:v>18.901974042934334</c:v>
                </c:pt>
                <c:pt idx="35">
                  <c:v>19.030546932934314</c:v>
                </c:pt>
                <c:pt idx="36">
                  <c:v>17.949496442934251</c:v>
                </c:pt>
                <c:pt idx="37">
                  <c:v>15.991131982934291</c:v>
                </c:pt>
                <c:pt idx="38">
                  <c:v>13.153183492934431</c:v>
                </c:pt>
                <c:pt idx="39">
                  <c:v>10.167573822934358</c:v>
                </c:pt>
                <c:pt idx="40">
                  <c:v>6.8142627829343523</c:v>
                </c:pt>
                <c:pt idx="41">
                  <c:v>3.6191106329342517</c:v>
                </c:pt>
                <c:pt idx="42">
                  <c:v>0.67371130293432224</c:v>
                </c:pt>
                <c:pt idx="43">
                  <c:v>-1.5539581370656634</c:v>
                </c:pt>
                <c:pt idx="44">
                  <c:v>-3.5107648770655686</c:v>
                </c:pt>
                <c:pt idx="45">
                  <c:v>-5.2830500570654921</c:v>
                </c:pt>
                <c:pt idx="46">
                  <c:v>-7.2820766170658384</c:v>
                </c:pt>
                <c:pt idx="47">
                  <c:v>-8.590166707065535</c:v>
                </c:pt>
                <c:pt idx="48">
                  <c:v>-9.0338394670656754</c:v>
                </c:pt>
                <c:pt idx="49">
                  <c:v>-8.9979190762493069</c:v>
                </c:pt>
                <c:pt idx="50">
                  <c:v>-8.8567425170658343</c:v>
                </c:pt>
                <c:pt idx="51">
                  <c:v>-8.391083967065839</c:v>
                </c:pt>
                <c:pt idx="52">
                  <c:v>-7.5478801570656042</c:v>
                </c:pt>
                <c:pt idx="53">
                  <c:v>-6.3717461170655127</c:v>
                </c:pt>
                <c:pt idx="54">
                  <c:v>-5.244286188494117</c:v>
                </c:pt>
                <c:pt idx="55">
                  <c:v>-4.1600291770658213</c:v>
                </c:pt>
                <c:pt idx="56">
                  <c:v>-3.5647253670656056</c:v>
                </c:pt>
                <c:pt idx="57">
                  <c:v>-3.2745214270656082</c:v>
                </c:pt>
                <c:pt idx="58">
                  <c:v>-3.0995066170657566</c:v>
                </c:pt>
                <c:pt idx="59">
                  <c:v>-2.6802202470655079</c:v>
                </c:pt>
                <c:pt idx="60">
                  <c:v>-1.6202944270656159</c:v>
                </c:pt>
                <c:pt idx="61">
                  <c:v>0.84045178293443712</c:v>
                </c:pt>
                <c:pt idx="62">
                  <c:v>3.1951847127216002</c:v>
                </c:pt>
                <c:pt idx="63">
                  <c:v>5.554749632934362</c:v>
                </c:pt>
                <c:pt idx="64">
                  <c:v>7.4441394629344018</c:v>
                </c:pt>
                <c:pt idx="65">
                  <c:v>8.328874382934341</c:v>
                </c:pt>
                <c:pt idx="66">
                  <c:v>9.7693682025219033</c:v>
                </c:pt>
                <c:pt idx="67">
                  <c:v>11.068561602934338</c:v>
                </c:pt>
                <c:pt idx="68">
                  <c:v>12.02341903293437</c:v>
                </c:pt>
                <c:pt idx="69">
                  <c:v>12.389871582934333</c:v>
                </c:pt>
                <c:pt idx="70">
                  <c:v>12.226302322934369</c:v>
                </c:pt>
                <c:pt idx="71">
                  <c:v>11.616225295305512</c:v>
                </c:pt>
                <c:pt idx="72">
                  <c:v>10.876684052934218</c:v>
                </c:pt>
                <c:pt idx="73">
                  <c:v>9.2087961329343813</c:v>
                </c:pt>
                <c:pt idx="74">
                  <c:v>7.1869971629343894</c:v>
                </c:pt>
                <c:pt idx="75">
                  <c:v>4.8963428004601628</c:v>
                </c:pt>
                <c:pt idx="76">
                  <c:v>2.6049547829343442</c:v>
                </c:pt>
                <c:pt idx="77">
                  <c:v>0.61195583293428557</c:v>
                </c:pt>
                <c:pt idx="78">
                  <c:v>-2.0928245670655059</c:v>
                </c:pt>
                <c:pt idx="79">
                  <c:v>-4.1185810139728005</c:v>
                </c:pt>
                <c:pt idx="80">
                  <c:v>-6.17134546706572</c:v>
                </c:pt>
                <c:pt idx="81">
                  <c:v>-8.0131047770656227</c:v>
                </c:pt>
                <c:pt idx="82">
                  <c:v>-9.2247854170657462</c:v>
                </c:pt>
                <c:pt idx="83">
                  <c:v>-10.331342837065737</c:v>
                </c:pt>
                <c:pt idx="84">
                  <c:v>-11.507950117065675</c:v>
                </c:pt>
                <c:pt idx="85">
                  <c:v>-2.3568035554220037</c:v>
                </c:pt>
                <c:pt idx="86">
                  <c:v>-0.28511227706567888</c:v>
                </c:pt>
                <c:pt idx="87">
                  <c:v>1.1972849829341357</c:v>
                </c:pt>
                <c:pt idx="88">
                  <c:v>2.5312179264125803</c:v>
                </c:pt>
                <c:pt idx="89">
                  <c:v>7.2538919843836025</c:v>
                </c:pt>
                <c:pt idx="90">
                  <c:v>7.646485052934251</c:v>
                </c:pt>
                <c:pt idx="91">
                  <c:v>8.0032140529343128</c:v>
                </c:pt>
                <c:pt idx="92">
                  <c:v>8.6219121829342171</c:v>
                </c:pt>
                <c:pt idx="93">
                  <c:v>9.6989936829342689</c:v>
                </c:pt>
                <c:pt idx="94">
                  <c:v>10.83704861293441</c:v>
                </c:pt>
                <c:pt idx="95">
                  <c:v>11.874055642934451</c:v>
                </c:pt>
                <c:pt idx="96">
                  <c:v>12.123584882934324</c:v>
                </c:pt>
                <c:pt idx="97">
                  <c:v>9.8514092085157241</c:v>
                </c:pt>
                <c:pt idx="98">
                  <c:v>9.5389416229343524</c:v>
                </c:pt>
                <c:pt idx="99">
                  <c:v>9.1712909860270457</c:v>
                </c:pt>
                <c:pt idx="100">
                  <c:v>8.5364288829342989</c:v>
                </c:pt>
                <c:pt idx="101">
                  <c:v>8.1115604429342305</c:v>
                </c:pt>
                <c:pt idx="102">
                  <c:v>7.6890640666076848</c:v>
                </c:pt>
                <c:pt idx="103">
                  <c:v>3.912724882934314</c:v>
                </c:pt>
                <c:pt idx="104">
                  <c:v>2.5061315829343456</c:v>
                </c:pt>
                <c:pt idx="105">
                  <c:v>2.2004403529342085</c:v>
                </c:pt>
                <c:pt idx="106">
                  <c:v>2.2498566529343558</c:v>
                </c:pt>
                <c:pt idx="107">
                  <c:v>2.7617649067438919</c:v>
                </c:pt>
                <c:pt idx="108">
                  <c:v>3.7490250329342838</c:v>
                </c:pt>
                <c:pt idx="109">
                  <c:v>4.6808842629344802</c:v>
                </c:pt>
                <c:pt idx="110">
                  <c:v>4.7102761556616057</c:v>
                </c:pt>
                <c:pt idx="111">
                  <c:v>-4.7923677065767827E-2</c:v>
                </c:pt>
                <c:pt idx="112">
                  <c:v>-0.19745481706554813</c:v>
                </c:pt>
                <c:pt idx="113">
                  <c:v>-0.35272011706575784</c:v>
                </c:pt>
                <c:pt idx="114">
                  <c:v>-0.62952115706576728</c:v>
                </c:pt>
                <c:pt idx="115">
                  <c:v>-0.89111646706560044</c:v>
                </c:pt>
                <c:pt idx="116">
                  <c:v>-1.0952683802235299</c:v>
                </c:pt>
                <c:pt idx="117">
                  <c:v>-1.2308522447252983</c:v>
                </c:pt>
                <c:pt idx="118">
                  <c:v>-1.6236061392878867</c:v>
                </c:pt>
                <c:pt idx="119">
                  <c:v>-1.8275911170658636</c:v>
                </c:pt>
                <c:pt idx="120">
                  <c:v>-1.8045640670657548</c:v>
                </c:pt>
                <c:pt idx="121">
                  <c:v>-1.3283275009040949</c:v>
                </c:pt>
                <c:pt idx="122">
                  <c:v>-0.6095736170656636</c:v>
                </c:pt>
                <c:pt idx="123">
                  <c:v>0.36879966293429345</c:v>
                </c:pt>
                <c:pt idx="124">
                  <c:v>1.0861028329343867</c:v>
                </c:pt>
                <c:pt idx="125">
                  <c:v>1.5830848829343012</c:v>
                </c:pt>
                <c:pt idx="126">
                  <c:v>3.3337652440454519</c:v>
                </c:pt>
                <c:pt idx="127">
                  <c:v>3.2168112329344472</c:v>
                </c:pt>
                <c:pt idx="128">
                  <c:v>3.1484036929343953</c:v>
                </c:pt>
                <c:pt idx="129">
                  <c:v>2.861963232934329</c:v>
                </c:pt>
                <c:pt idx="130">
                  <c:v>2.580787382934191</c:v>
                </c:pt>
                <c:pt idx="131">
                  <c:v>2.5776912329343284</c:v>
                </c:pt>
                <c:pt idx="132">
                  <c:v>2.6629871429342993</c:v>
                </c:pt>
                <c:pt idx="133">
                  <c:v>2.6336753177169641</c:v>
                </c:pt>
                <c:pt idx="134">
                  <c:v>1.8512312162676632</c:v>
                </c:pt>
                <c:pt idx="135">
                  <c:v>1.9693708729342347</c:v>
                </c:pt>
                <c:pt idx="136">
                  <c:v>2.1625252429342652</c:v>
                </c:pt>
                <c:pt idx="137">
                  <c:v>2.0394158529342397</c:v>
                </c:pt>
                <c:pt idx="138">
                  <c:v>1.8995878829342561</c:v>
                </c:pt>
                <c:pt idx="139">
                  <c:v>1.6533395173429137</c:v>
                </c:pt>
                <c:pt idx="140">
                  <c:v>1.6356980129343408</c:v>
                </c:pt>
                <c:pt idx="141">
                  <c:v>1.9694222829343455</c:v>
                </c:pt>
                <c:pt idx="142">
                  <c:v>3.7565186283887604</c:v>
                </c:pt>
                <c:pt idx="143">
                  <c:v>3.0560710445504213</c:v>
                </c:pt>
                <c:pt idx="144">
                  <c:v>2.3778929929343064</c:v>
                </c:pt>
                <c:pt idx="145">
                  <c:v>2.7001562829342882</c:v>
                </c:pt>
                <c:pt idx="146">
                  <c:v>3.2421119829343197</c:v>
                </c:pt>
                <c:pt idx="147">
                  <c:v>3.6195770041464641</c:v>
                </c:pt>
                <c:pt idx="148">
                  <c:v>4.4222490329342481</c:v>
                </c:pt>
                <c:pt idx="149">
                  <c:v>4.5189048829343079</c:v>
                </c:pt>
                <c:pt idx="150">
                  <c:v>7.2068835664786786</c:v>
                </c:pt>
                <c:pt idx="151">
                  <c:v>8.1315028529343465</c:v>
                </c:pt>
                <c:pt idx="152">
                  <c:v>8.4545713084663472</c:v>
                </c:pt>
                <c:pt idx="153">
                  <c:v>8.4609085829342945</c:v>
                </c:pt>
                <c:pt idx="154">
                  <c:v>8.2098146229342888</c:v>
                </c:pt>
                <c:pt idx="155">
                  <c:v>7.9090523177169558</c:v>
                </c:pt>
                <c:pt idx="156">
                  <c:v>7.5963918829343005</c:v>
                </c:pt>
                <c:pt idx="157">
                  <c:v>7.2512512729342706</c:v>
                </c:pt>
                <c:pt idx="158">
                  <c:v>7.212500522934377</c:v>
                </c:pt>
                <c:pt idx="159">
                  <c:v>7.5395588291707867</c:v>
                </c:pt>
                <c:pt idx="160">
                  <c:v>8.2080784029342979</c:v>
                </c:pt>
                <c:pt idx="161">
                  <c:v>8.9623268829343061</c:v>
                </c:pt>
                <c:pt idx="162">
                  <c:v>9.5709664264126229</c:v>
                </c:pt>
                <c:pt idx="163">
                  <c:v>9.7448085192979637</c:v>
                </c:pt>
                <c:pt idx="164">
                  <c:v>8.3851714213958761</c:v>
                </c:pt>
                <c:pt idx="165">
                  <c:v>7.9464566429342938</c:v>
                </c:pt>
                <c:pt idx="166">
                  <c:v>7.6686097429343683</c:v>
                </c:pt>
                <c:pt idx="167">
                  <c:v>7.4643309467640062</c:v>
                </c:pt>
                <c:pt idx="168">
                  <c:v>7.0660367829343071</c:v>
                </c:pt>
                <c:pt idx="169">
                  <c:v>6.8280605972200155</c:v>
                </c:pt>
                <c:pt idx="170">
                  <c:v>8.0605372829343533</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c:v>
                </c:pt>
                <c:pt idx="182">
                  <c:v>12.860497019776327</c:v>
                </c:pt>
                <c:pt idx="183">
                  <c:v>13.823513062934214</c:v>
                </c:pt>
                <c:pt idx="184">
                  <c:v>14.201194882934217</c:v>
                </c:pt>
                <c:pt idx="185">
                  <c:v>14.04980708983086</c:v>
                </c:pt>
                <c:pt idx="186">
                  <c:v>13.830294722934481</c:v>
                </c:pt>
                <c:pt idx="187">
                  <c:v>13.578337142934231</c:v>
                </c:pt>
                <c:pt idx="188">
                  <c:v>13.650150242934316</c:v>
                </c:pt>
                <c:pt idx="189">
                  <c:v>14.067969829742779</c:v>
                </c:pt>
                <c:pt idx="190">
                  <c:v>15.043694382934461</c:v>
                </c:pt>
                <c:pt idx="191">
                  <c:v>16.098388832934397</c:v>
                </c:pt>
                <c:pt idx="192">
                  <c:v>16.885163424600933</c:v>
                </c:pt>
                <c:pt idx="193">
                  <c:v>19.082787750858952</c:v>
                </c:pt>
                <c:pt idx="194">
                  <c:v>19.252177742934286</c:v>
                </c:pt>
                <c:pt idx="195">
                  <c:v>19.395933959857523</c:v>
                </c:pt>
                <c:pt idx="196">
                  <c:v>19.513618802934367</c:v>
                </c:pt>
                <c:pt idx="197">
                  <c:v>19.450341642934223</c:v>
                </c:pt>
                <c:pt idx="198">
                  <c:v>18.859536622934392</c:v>
                </c:pt>
                <c:pt idx="199">
                  <c:v>17.6188588629342</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c:v>
                </c:pt>
                <c:pt idx="215">
                  <c:v>-13.706907377065704</c:v>
                </c:pt>
                <c:pt idx="216">
                  <c:v>-13.004045737065724</c:v>
                </c:pt>
                <c:pt idx="217">
                  <c:v>-11.98031949706548</c:v>
                </c:pt>
                <c:pt idx="218">
                  <c:v>-11.150599717065736</c:v>
                </c:pt>
                <c:pt idx="219">
                  <c:v>-10.281754988033441</c:v>
                </c:pt>
                <c:pt idx="220">
                  <c:v>-9.5828908170655787</c:v>
                </c:pt>
                <c:pt idx="221">
                  <c:v>-8.8645864328551234</c:v>
                </c:pt>
                <c:pt idx="222">
                  <c:v>-5.0061151170656757</c:v>
                </c:pt>
                <c:pt idx="223">
                  <c:v>-3.3843876370656432</c:v>
                </c:pt>
                <c:pt idx="224">
                  <c:v>-0.6081049170655608</c:v>
                </c:pt>
                <c:pt idx="225">
                  <c:v>1.4309581729343108</c:v>
                </c:pt>
                <c:pt idx="226">
                  <c:v>2.828981223359933</c:v>
                </c:pt>
                <c:pt idx="227">
                  <c:v>3.2087664329342398</c:v>
                </c:pt>
                <c:pt idx="228">
                  <c:v>3.4775438929342357</c:v>
                </c:pt>
                <c:pt idx="229">
                  <c:v>4.2987778429342995</c:v>
                </c:pt>
                <c:pt idx="230">
                  <c:v>5.4338013115058033</c:v>
                </c:pt>
                <c:pt idx="231">
                  <c:v>6.7701962400771976</c:v>
                </c:pt>
                <c:pt idx="232">
                  <c:v>6.3625871960657436</c:v>
                </c:pt>
                <c:pt idx="233">
                  <c:v>5.6774773829343133</c:v>
                </c:pt>
                <c:pt idx="234">
                  <c:v>5.1169682729344146</c:v>
                </c:pt>
                <c:pt idx="235">
                  <c:v>4.3379269829342491</c:v>
                </c:pt>
                <c:pt idx="236">
                  <c:v>3.620507342934276</c:v>
                </c:pt>
                <c:pt idx="237">
                  <c:v>2.9811574590213192</c:v>
                </c:pt>
                <c:pt idx="238">
                  <c:v>2.6674156460921106</c:v>
                </c:pt>
                <c:pt idx="239">
                  <c:v>4.3133205293991068</c:v>
                </c:pt>
                <c:pt idx="240">
                  <c:v>4.1762063729341481</c:v>
                </c:pt>
                <c:pt idx="241">
                  <c:v>4.0749420546514585</c:v>
                </c:pt>
                <c:pt idx="242">
                  <c:v>4.0629060829343473</c:v>
                </c:pt>
                <c:pt idx="243">
                  <c:v>-1.6115470059545345</c:v>
                </c:pt>
                <c:pt idx="244">
                  <c:v>-2.2128228670656678</c:v>
                </c:pt>
                <c:pt idx="245">
                  <c:v>-3.0964175270657242</c:v>
                </c:pt>
                <c:pt idx="246">
                  <c:v>-4.1952951170656814</c:v>
                </c:pt>
                <c:pt idx="247">
                  <c:v>-5.3955484370656555</c:v>
                </c:pt>
                <c:pt idx="248">
                  <c:v>-6.4090250362575887</c:v>
                </c:pt>
                <c:pt idx="249">
                  <c:v>-6.9140972170657555</c:v>
                </c:pt>
                <c:pt idx="250">
                  <c:v>-6.9260662877973971</c:v>
                </c:pt>
                <c:pt idx="251">
                  <c:v>-4.9341602420658006</c:v>
                </c:pt>
                <c:pt idx="252">
                  <c:v>-4.2463208870657354</c:v>
                </c:pt>
                <c:pt idx="253">
                  <c:v>-3.5776545802236508</c:v>
                </c:pt>
                <c:pt idx="254">
                  <c:v>-2.8398235370657252</c:v>
                </c:pt>
                <c:pt idx="255">
                  <c:v>-2.5245414270656994</c:v>
                </c:pt>
                <c:pt idx="256">
                  <c:v>-2.5712390170656079</c:v>
                </c:pt>
                <c:pt idx="257">
                  <c:v>-2.7887956170657597</c:v>
                </c:pt>
                <c:pt idx="258">
                  <c:v>-3.111589443152539</c:v>
                </c:pt>
                <c:pt idx="259">
                  <c:v>-3.4460676170657365</c:v>
                </c:pt>
                <c:pt idx="260">
                  <c:v>-0.72727511706563064</c:v>
                </c:pt>
                <c:pt idx="261">
                  <c:v>-0.1545937170656515</c:v>
                </c:pt>
                <c:pt idx="262">
                  <c:v>0.97787620293439692</c:v>
                </c:pt>
                <c:pt idx="263">
                  <c:v>1.5994586355115108</c:v>
                </c:pt>
                <c:pt idx="264">
                  <c:v>8.3663787718233209</c:v>
                </c:pt>
                <c:pt idx="265">
                  <c:v>9.7663460829344739</c:v>
                </c:pt>
                <c:pt idx="266">
                  <c:v>11.252134262934268</c:v>
                </c:pt>
                <c:pt idx="267">
                  <c:v>12.969430322934208</c:v>
                </c:pt>
                <c:pt idx="268">
                  <c:v>14.211291802934298</c:v>
                </c:pt>
                <c:pt idx="269">
                  <c:v>15.259754482934383</c:v>
                </c:pt>
                <c:pt idx="270">
                  <c:v>18.080052784033249</c:v>
                </c:pt>
                <c:pt idx="271">
                  <c:v>18.856935372934405</c:v>
                </c:pt>
                <c:pt idx="272">
                  <c:v>19.374056142934336</c:v>
                </c:pt>
                <c:pt idx="273">
                  <c:v>19.597744602934206</c:v>
                </c:pt>
                <c:pt idx="274">
                  <c:v>19.541296168648636</c:v>
                </c:pt>
                <c:pt idx="275">
                  <c:v>19.186129682934425</c:v>
                </c:pt>
                <c:pt idx="276">
                  <c:v>18.321638392934272</c:v>
                </c:pt>
                <c:pt idx="277">
                  <c:v>16.803400022934234</c:v>
                </c:pt>
                <c:pt idx="278">
                  <c:v>9.0906767400771251</c:v>
                </c:pt>
                <c:pt idx="279">
                  <c:v>6.2236344329343334</c:v>
                </c:pt>
                <c:pt idx="280">
                  <c:v>2.247288522934356</c:v>
                </c:pt>
                <c:pt idx="281">
                  <c:v>-1.780927117065644</c:v>
                </c:pt>
                <c:pt idx="282">
                  <c:v>-5.0196490770656386</c:v>
                </c:pt>
                <c:pt idx="283">
                  <c:v>-7.8496097407215792</c:v>
                </c:pt>
                <c:pt idx="284">
                  <c:v>-10.1230941970658</c:v>
                </c:pt>
                <c:pt idx="285">
                  <c:v>-12.884724787065863</c:v>
                </c:pt>
                <c:pt idx="286">
                  <c:v>-14.402272358445121</c:v>
                </c:pt>
                <c:pt idx="287">
                  <c:v>-21.273288831351422</c:v>
                </c:pt>
                <c:pt idx="288">
                  <c:v>-21.79650498706544</c:v>
                </c:pt>
                <c:pt idx="289">
                  <c:v>-22.473632010682625</c:v>
                </c:pt>
                <c:pt idx="290">
                  <c:v>-22.889666477065731</c:v>
                </c:pt>
                <c:pt idx="291">
                  <c:v>-22.957415757065704</c:v>
                </c:pt>
                <c:pt idx="292">
                  <c:v>-22.412799713025272</c:v>
                </c:pt>
                <c:pt idx="293">
                  <c:v>-20.786975117065651</c:v>
                </c:pt>
                <c:pt idx="294">
                  <c:v>-19.681206995853373</c:v>
                </c:pt>
                <c:pt idx="295">
                  <c:v>-18.031211967065545</c:v>
                </c:pt>
                <c:pt idx="296">
                  <c:v>-16.571215897065585</c:v>
                </c:pt>
                <c:pt idx="297">
                  <c:v>-14.980052767065661</c:v>
                </c:pt>
                <c:pt idx="298">
                  <c:v>-13.828347967065653</c:v>
                </c:pt>
                <c:pt idx="299">
                  <c:v>-12.021999935247422</c:v>
                </c:pt>
                <c:pt idx="300">
                  <c:v>-9.5392918370656208</c:v>
                </c:pt>
                <c:pt idx="301">
                  <c:v>-7.7252035170657063</c:v>
                </c:pt>
                <c:pt idx="302">
                  <c:v>9.8228041382535167</c:v>
                </c:pt>
                <c:pt idx="303">
                  <c:v>12.611561172934298</c:v>
                </c:pt>
                <c:pt idx="304">
                  <c:v>14.805121432384851</c:v>
                </c:pt>
                <c:pt idx="305">
                  <c:v>16.742743042934276</c:v>
                </c:pt>
                <c:pt idx="306">
                  <c:v>18.593995265913037</c:v>
                </c:pt>
                <c:pt idx="307">
                  <c:v>22.256874132934342</c:v>
                </c:pt>
                <c:pt idx="308">
                  <c:v>20.956978652934417</c:v>
                </c:pt>
                <c:pt idx="309">
                  <c:v>17.153952256671591</c:v>
                </c:pt>
                <c:pt idx="310">
                  <c:v>12.667654202934333</c:v>
                </c:pt>
                <c:pt idx="311">
                  <c:v>8.7970472329343217</c:v>
                </c:pt>
                <c:pt idx="312">
                  <c:v>5.6058831429343758</c:v>
                </c:pt>
                <c:pt idx="313">
                  <c:v>3.7539875900049551</c:v>
                </c:pt>
                <c:pt idx="314">
                  <c:v>2.7166468829342834</c:v>
                </c:pt>
                <c:pt idx="315">
                  <c:v>-2.7146601170656197</c:v>
                </c:pt>
                <c:pt idx="316">
                  <c:v>-4.3128599170657207</c:v>
                </c:pt>
                <c:pt idx="317">
                  <c:v>-5.4638911370657866</c:v>
                </c:pt>
                <c:pt idx="318">
                  <c:v>-6.6336343070656181</c:v>
                </c:pt>
                <c:pt idx="319">
                  <c:v>-8.5679502138398362</c:v>
                </c:pt>
                <c:pt idx="320">
                  <c:v>-10.201362837065632</c:v>
                </c:pt>
                <c:pt idx="321">
                  <c:v>-11.204044682283023</c:v>
                </c:pt>
                <c:pt idx="322">
                  <c:v>-13.956615117065672</c:v>
                </c:pt>
                <c:pt idx="323">
                  <c:v>-13.916919167065501</c:v>
                </c:pt>
                <c:pt idx="324">
                  <c:v>-13.453117417065856</c:v>
                </c:pt>
                <c:pt idx="325">
                  <c:v>-13.042906994616686</c:v>
                </c:pt>
                <c:pt idx="326">
                  <c:v>-12.774152317065672</c:v>
                </c:pt>
                <c:pt idx="327">
                  <c:v>-12.484276707065662</c:v>
                </c:pt>
                <c:pt idx="328">
                  <c:v>-12.414231077065722</c:v>
                </c:pt>
                <c:pt idx="329">
                  <c:v>-12.577365167570669</c:v>
                </c:pt>
                <c:pt idx="330">
                  <c:v>-12.555986935247498</c:v>
                </c:pt>
                <c:pt idx="331">
                  <c:v>-10.058037419149064</c:v>
                </c:pt>
                <c:pt idx="332">
                  <c:v>-9.378079017065847</c:v>
                </c:pt>
                <c:pt idx="333">
                  <c:v>-8.5904709170657867</c:v>
                </c:pt>
                <c:pt idx="334">
                  <c:v>-7.3274788127178692</c:v>
                </c:pt>
                <c:pt idx="335">
                  <c:v>-5.8526273170658083</c:v>
                </c:pt>
                <c:pt idx="336">
                  <c:v>-4.7257971170656674</c:v>
                </c:pt>
                <c:pt idx="337">
                  <c:v>4.2284708547651615</c:v>
                </c:pt>
                <c:pt idx="338">
                  <c:v>6.3559830429343274</c:v>
                </c:pt>
                <c:pt idx="339">
                  <c:v>7.918598860956207</c:v>
                </c:pt>
                <c:pt idx="340">
                  <c:v>9.3667385429343728</c:v>
                </c:pt>
                <c:pt idx="341">
                  <c:v>10.469014202934279</c:v>
                </c:pt>
                <c:pt idx="342">
                  <c:v>10.983966182934395</c:v>
                </c:pt>
                <c:pt idx="343">
                  <c:v>11.769156216267682</c:v>
                </c:pt>
                <c:pt idx="344">
                  <c:v>11.029887882934364</c:v>
                </c:pt>
                <c:pt idx="345">
                  <c:v>11.07647578293442</c:v>
                </c:pt>
                <c:pt idx="346">
                  <c:v>11.020186692934235</c:v>
                </c:pt>
                <c:pt idx="347">
                  <c:v>10.300754442934405</c:v>
                </c:pt>
                <c:pt idx="348">
                  <c:v>9.4968077112171301</c:v>
                </c:pt>
                <c:pt idx="349">
                  <c:v>8.7500943334838048</c:v>
                </c:pt>
                <c:pt idx="350">
                  <c:v>6.7476256724079899</c:v>
                </c:pt>
                <c:pt idx="351">
                  <c:v>6.1392003229342169</c:v>
                </c:pt>
                <c:pt idx="352">
                  <c:v>5.4612731929343479</c:v>
                </c:pt>
                <c:pt idx="353">
                  <c:v>4.6858160929343597</c:v>
                </c:pt>
                <c:pt idx="354">
                  <c:v>4.2145966129342565</c:v>
                </c:pt>
                <c:pt idx="355">
                  <c:v>3.7457637604853895</c:v>
                </c:pt>
                <c:pt idx="356">
                  <c:v>3.035177232934303</c:v>
                </c:pt>
                <c:pt idx="357">
                  <c:v>2.1258622629342199</c:v>
                </c:pt>
                <c:pt idx="358">
                  <c:v>1.5299848829343285</c:v>
                </c:pt>
                <c:pt idx="359">
                  <c:v>-2.003645117065644</c:v>
                </c:pt>
                <c:pt idx="360">
                  <c:v>-3.20304681706574</c:v>
                </c:pt>
                <c:pt idx="361">
                  <c:v>-4.7856600170657373</c:v>
                </c:pt>
                <c:pt idx="362">
                  <c:v>-6.5211716221162401</c:v>
                </c:pt>
                <c:pt idx="363">
                  <c:v>-9.4301578770656445</c:v>
                </c:pt>
                <c:pt idx="364">
                  <c:v>-11.531714847065828</c:v>
                </c:pt>
                <c:pt idx="365">
                  <c:v>-12.930352966527977</c:v>
                </c:pt>
                <c:pt idx="366">
                  <c:v>-15.875132680284002</c:v>
                </c:pt>
                <c:pt idx="367">
                  <c:v>-16.176560994616672</c:v>
                </c:pt>
                <c:pt idx="368">
                  <c:v>-16.161626617065629</c:v>
                </c:pt>
                <c:pt idx="369">
                  <c:v>-15.974618247065806</c:v>
                </c:pt>
                <c:pt idx="370">
                  <c:v>-15.335686857065848</c:v>
                </c:pt>
                <c:pt idx="371">
                  <c:v>-14.938165117065623</c:v>
                </c:pt>
                <c:pt idx="372">
                  <c:v>-14.791489886296432</c:v>
                </c:pt>
                <c:pt idx="373">
                  <c:v>-14.32025423987287</c:v>
                </c:pt>
                <c:pt idx="374">
                  <c:v>-14.145636687065736</c:v>
                </c:pt>
                <c:pt idx="375">
                  <c:v>-13.827236557065579</c:v>
                </c:pt>
                <c:pt idx="376">
                  <c:v>-13.650906357065701</c:v>
                </c:pt>
                <c:pt idx="377">
                  <c:v>-13.135300937065679</c:v>
                </c:pt>
                <c:pt idx="378">
                  <c:v>-12.536057697065502</c:v>
                </c:pt>
                <c:pt idx="379">
                  <c:v>-11.453641392065753</c:v>
                </c:pt>
                <c:pt idx="380">
                  <c:v>-5.4443786780413177</c:v>
                </c:pt>
                <c:pt idx="381">
                  <c:v>-4.2292628970657802</c:v>
                </c:pt>
                <c:pt idx="382">
                  <c:v>-2.9284077570657852</c:v>
                </c:pt>
                <c:pt idx="383">
                  <c:v>-0.58945742706569582</c:v>
                </c:pt>
                <c:pt idx="384">
                  <c:v>1.9617694829343715</c:v>
                </c:pt>
                <c:pt idx="385">
                  <c:v>4.1158874092500897</c:v>
                </c:pt>
                <c:pt idx="386">
                  <c:v>6.8348728364225755</c:v>
                </c:pt>
                <c:pt idx="387">
                  <c:v>12.344507025791458</c:v>
                </c:pt>
                <c:pt idx="388">
                  <c:v>13.398693682934294</c:v>
                </c:pt>
                <c:pt idx="389">
                  <c:v>14.414311652934369</c:v>
                </c:pt>
                <c:pt idx="390">
                  <c:v>15.169728141361148</c:v>
                </c:pt>
                <c:pt idx="391">
                  <c:v>15.669618682934383</c:v>
                </c:pt>
                <c:pt idx="392">
                  <c:v>15.902795562934333</c:v>
                </c:pt>
                <c:pt idx="393">
                  <c:v>15.81349134293437</c:v>
                </c:pt>
                <c:pt idx="394">
                  <c:v>15.478614882934323</c:v>
                </c:pt>
                <c:pt idx="395">
                  <c:v>11.994514882934354</c:v>
                </c:pt>
                <c:pt idx="396">
                  <c:v>10.916353322934324</c:v>
                </c:pt>
                <c:pt idx="397">
                  <c:v>9.693165824110789</c:v>
                </c:pt>
                <c:pt idx="398">
                  <c:v>8.6596338429343724</c:v>
                </c:pt>
                <c:pt idx="399">
                  <c:v>7.7283469929344353</c:v>
                </c:pt>
                <c:pt idx="400">
                  <c:v>6.9670604329344599</c:v>
                </c:pt>
                <c:pt idx="401">
                  <c:v>6.0947952829342427</c:v>
                </c:pt>
                <c:pt idx="402">
                  <c:v>5.5117268088603026</c:v>
                </c:pt>
                <c:pt idx="403">
                  <c:v>5.2563878942980304</c:v>
                </c:pt>
                <c:pt idx="404">
                  <c:v>0.15450560661858498</c:v>
                </c:pt>
                <c:pt idx="405">
                  <c:v>-1.6642575170657925</c:v>
                </c:pt>
                <c:pt idx="406">
                  <c:v>-3.3581610670655806</c:v>
                </c:pt>
                <c:pt idx="407">
                  <c:v>-5.2136300470656778</c:v>
                </c:pt>
                <c:pt idx="408">
                  <c:v>-7.5581953867285403</c:v>
                </c:pt>
                <c:pt idx="409">
                  <c:v>-9.2917676070656086</c:v>
                </c:pt>
                <c:pt idx="410">
                  <c:v>-10.139219617065695</c:v>
                </c:pt>
                <c:pt idx="411">
                  <c:v>-12.477832617065591</c:v>
                </c:pt>
                <c:pt idx="412">
                  <c:v>-12.19881731706587</c:v>
                </c:pt>
                <c:pt idx="413">
                  <c:v>-11.626079457065742</c:v>
                </c:pt>
                <c:pt idx="414">
                  <c:v>-11.201001894843483</c:v>
                </c:pt>
                <c:pt idx="415">
                  <c:v>-11.009849337065736</c:v>
                </c:pt>
                <c:pt idx="416">
                  <c:v>-10.685846677065774</c:v>
                </c:pt>
                <c:pt idx="417">
                  <c:v>-10.182791617065623</c:v>
                </c:pt>
                <c:pt idx="418">
                  <c:v>-9.8446767208391694</c:v>
                </c:pt>
                <c:pt idx="419">
                  <c:v>-7.8473872729097263</c:v>
                </c:pt>
                <c:pt idx="420">
                  <c:v>-7.1078145441488907</c:v>
                </c:pt>
                <c:pt idx="421">
                  <c:v>-6.3857275170657726</c:v>
                </c:pt>
                <c:pt idx="422">
                  <c:v>-5.4419305970657765</c:v>
                </c:pt>
                <c:pt idx="423">
                  <c:v>-4.5628513670658437</c:v>
                </c:pt>
                <c:pt idx="424">
                  <c:v>-3.7561024402980365</c:v>
                </c:pt>
                <c:pt idx="425">
                  <c:v>-3.0560703570655932</c:v>
                </c:pt>
                <c:pt idx="426">
                  <c:v>-2.6007974059545385</c:v>
                </c:pt>
                <c:pt idx="427">
                  <c:v>-1.0139336116894517</c:v>
                </c:pt>
                <c:pt idx="428">
                  <c:v>-0.62867546706559163</c:v>
                </c:pt>
                <c:pt idx="429">
                  <c:v>-0.21955453706564754</c:v>
                </c:pt>
                <c:pt idx="430">
                  <c:v>9.9379894298053301E-2</c:v>
                </c:pt>
                <c:pt idx="431">
                  <c:v>0.93702321293440638</c:v>
                </c:pt>
                <c:pt idx="432">
                  <c:v>1.735837112934234</c:v>
                </c:pt>
                <c:pt idx="433">
                  <c:v>2.2931295704343331</c:v>
                </c:pt>
                <c:pt idx="434">
                  <c:v>6.3109048829344072</c:v>
                </c:pt>
                <c:pt idx="435">
                  <c:v>7.8004872263686718</c:v>
                </c:pt>
                <c:pt idx="436">
                  <c:v>8.5088906629343484</c:v>
                </c:pt>
                <c:pt idx="437">
                  <c:v>9.124508582934407</c:v>
                </c:pt>
                <c:pt idx="438">
                  <c:v>9.9165329940454185</c:v>
                </c:pt>
                <c:pt idx="439">
                  <c:v>10.662677132934192</c:v>
                </c:pt>
                <c:pt idx="440">
                  <c:v>11.691082236469718</c:v>
                </c:pt>
                <c:pt idx="441">
                  <c:v>12.071736082934336</c:v>
                </c:pt>
                <c:pt idx="442">
                  <c:v>13.034848795977791</c:v>
                </c:pt>
                <c:pt idx="443">
                  <c:v>13.123146802934386</c:v>
                </c:pt>
                <c:pt idx="444">
                  <c:v>13.751201082934298</c:v>
                </c:pt>
                <c:pt idx="445">
                  <c:v>14.390572542934336</c:v>
                </c:pt>
                <c:pt idx="446">
                  <c:v>14.580740770689435</c:v>
                </c:pt>
                <c:pt idx="447">
                  <c:v>14.615482222934352</c:v>
                </c:pt>
                <c:pt idx="448">
                  <c:v>14.666240232934388</c:v>
                </c:pt>
                <c:pt idx="449">
                  <c:v>14.722901942934298</c:v>
                </c:pt>
                <c:pt idx="450">
                  <c:v>14.73922488293432</c:v>
                </c:pt>
                <c:pt idx="451">
                  <c:v>14.533504882934309</c:v>
                </c:pt>
                <c:pt idx="452">
                  <c:v>14.371934802126379</c:v>
                </c:pt>
                <c:pt idx="453">
                  <c:v>13.996884952701796</c:v>
                </c:pt>
                <c:pt idx="454">
                  <c:v>13.195011132934351</c:v>
                </c:pt>
                <c:pt idx="455">
                  <c:v>12.207227732934351</c:v>
                </c:pt>
                <c:pt idx="456">
                  <c:v>11.036184682934373</c:v>
                </c:pt>
                <c:pt idx="457">
                  <c:v>9.9494035029343024</c:v>
                </c:pt>
                <c:pt idx="458">
                  <c:v>9.2008208829343197</c:v>
                </c:pt>
                <c:pt idx="459">
                  <c:v>5.5721555351082781</c:v>
                </c:pt>
                <c:pt idx="460">
                  <c:v>4.7229691429343195</c:v>
                </c:pt>
                <c:pt idx="461">
                  <c:v>3.7275041329343859</c:v>
                </c:pt>
                <c:pt idx="462">
                  <c:v>3.2752002329343393</c:v>
                </c:pt>
                <c:pt idx="463">
                  <c:v>3.0833509329343238</c:v>
                </c:pt>
                <c:pt idx="464">
                  <c:v>2.9734523436084421</c:v>
                </c:pt>
                <c:pt idx="465">
                  <c:v>2.8452704729343736</c:v>
                </c:pt>
                <c:pt idx="466">
                  <c:v>2.788640242934421</c:v>
                </c:pt>
                <c:pt idx="467">
                  <c:v>2.756572482934331</c:v>
                </c:pt>
                <c:pt idx="468">
                  <c:v>1.1834882934365968E-2</c:v>
                </c:pt>
                <c:pt idx="469">
                  <c:v>-0.78844856944667163</c:v>
                </c:pt>
                <c:pt idx="470">
                  <c:v>-1.8770279670656009</c:v>
                </c:pt>
                <c:pt idx="471">
                  <c:v>-2.5938725413082153</c:v>
                </c:pt>
                <c:pt idx="472">
                  <c:v>-2.8371248370657582</c:v>
                </c:pt>
                <c:pt idx="473">
                  <c:v>-3.1289090670655937</c:v>
                </c:pt>
                <c:pt idx="474">
                  <c:v>-3.4998384729978227</c:v>
                </c:pt>
                <c:pt idx="475">
                  <c:v>-6.3110709503990119</c:v>
                </c:pt>
                <c:pt idx="476">
                  <c:v>-6.544213667065689</c:v>
                </c:pt>
                <c:pt idx="477">
                  <c:v>-7.0630788570656318</c:v>
                </c:pt>
                <c:pt idx="478">
                  <c:v>-7.5811452770653993</c:v>
                </c:pt>
                <c:pt idx="479">
                  <c:v>-8.0831844027799367</c:v>
                </c:pt>
                <c:pt idx="480">
                  <c:v>-8.3259322599228156</c:v>
                </c:pt>
                <c:pt idx="481">
                  <c:v>-7.8534753523598653</c:v>
                </c:pt>
                <c:pt idx="482">
                  <c:v>-7.8444432570657314</c:v>
                </c:pt>
                <c:pt idx="483">
                  <c:v>-8.0281904170657583</c:v>
                </c:pt>
                <c:pt idx="484">
                  <c:v>-8.6450114670656983</c:v>
                </c:pt>
                <c:pt idx="485">
                  <c:v>-9.038907898674978</c:v>
                </c:pt>
                <c:pt idx="486">
                  <c:v>-9.4857708770656526</c:v>
                </c:pt>
                <c:pt idx="487">
                  <c:v>-9.9991585870658781</c:v>
                </c:pt>
                <c:pt idx="488">
                  <c:v>-10.123888343480758</c:v>
                </c:pt>
                <c:pt idx="489">
                  <c:v>-10.421934897285457</c:v>
                </c:pt>
                <c:pt idx="490">
                  <c:v>-10.727122024282149</c:v>
                </c:pt>
                <c:pt idx="491">
                  <c:v>-10.819921127065481</c:v>
                </c:pt>
                <c:pt idx="492">
                  <c:v>-10.596882267065784</c:v>
                </c:pt>
                <c:pt idx="493">
                  <c:v>-10.157130797065637</c:v>
                </c:pt>
                <c:pt idx="494">
                  <c:v>-9.8654525615101569</c:v>
                </c:pt>
                <c:pt idx="495">
                  <c:v>-9.7324709170657258</c:v>
                </c:pt>
                <c:pt idx="496">
                  <c:v>-9.7623151170656701</c:v>
                </c:pt>
                <c:pt idx="497">
                  <c:v>-9.7864549591708396</c:v>
                </c:pt>
                <c:pt idx="498">
                  <c:v>-9.8083542270657667</c:v>
                </c:pt>
                <c:pt idx="499">
                  <c:v>-9.9473183870656605</c:v>
                </c:pt>
                <c:pt idx="500">
                  <c:v>-10.457610583732404</c:v>
                </c:pt>
                <c:pt idx="501">
                  <c:v>-10.604622477065675</c:v>
                </c:pt>
                <c:pt idx="502">
                  <c:v>-10.450948217065676</c:v>
                </c:pt>
                <c:pt idx="503">
                  <c:v>-10.038851217065725</c:v>
                </c:pt>
                <c:pt idx="504">
                  <c:v>-9.7916011170656674</c:v>
                </c:pt>
                <c:pt idx="505">
                  <c:v>-7.6918159866308855</c:v>
                </c:pt>
                <c:pt idx="506">
                  <c:v>-6.8580364946166714</c:v>
                </c:pt>
                <c:pt idx="507">
                  <c:v>-5.3954778970656019</c:v>
                </c:pt>
                <c:pt idx="508">
                  <c:v>-3.9546542970656589</c:v>
                </c:pt>
                <c:pt idx="509">
                  <c:v>-2.702920577065528</c:v>
                </c:pt>
                <c:pt idx="510">
                  <c:v>-0.98040590358249369</c:v>
                </c:pt>
                <c:pt idx="511">
                  <c:v>0.74104095293429884</c:v>
                </c:pt>
                <c:pt idx="512">
                  <c:v>2.7177118829342826</c:v>
                </c:pt>
                <c:pt idx="513">
                  <c:v>7.5271834123460888</c:v>
                </c:pt>
                <c:pt idx="514">
                  <c:v>9.0465247729344718</c:v>
                </c:pt>
                <c:pt idx="515">
                  <c:v>10.975612882934261</c:v>
                </c:pt>
                <c:pt idx="516">
                  <c:v>12.70734493343933</c:v>
                </c:pt>
                <c:pt idx="517">
                  <c:v>13.660689682934294</c:v>
                </c:pt>
                <c:pt idx="518">
                  <c:v>14.488449332934312</c:v>
                </c:pt>
                <c:pt idx="519">
                  <c:v>15.106612312934416</c:v>
                </c:pt>
                <c:pt idx="520">
                  <c:v>15.598167944158883</c:v>
                </c:pt>
                <c:pt idx="521">
                  <c:v>15.993484882934329</c:v>
                </c:pt>
                <c:pt idx="522">
                  <c:v>16.373693282934358</c:v>
                </c:pt>
                <c:pt idx="523">
                  <c:v>16.586360872934335</c:v>
                </c:pt>
                <c:pt idx="524">
                  <c:v>16.808786752934282</c:v>
                </c:pt>
                <c:pt idx="525">
                  <c:v>16.817238923338458</c:v>
                </c:pt>
                <c:pt idx="526">
                  <c:v>16.67159407858643</c:v>
                </c:pt>
                <c:pt idx="527">
                  <c:v>16.632507142934351</c:v>
                </c:pt>
                <c:pt idx="528">
                  <c:v>16.612501832934377</c:v>
                </c:pt>
                <c:pt idx="529">
                  <c:v>16.507202732934353</c:v>
                </c:pt>
                <c:pt idx="530">
                  <c:v>16.454474882934299</c:v>
                </c:pt>
                <c:pt idx="531">
                  <c:v>14.444374882934321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-1.3020592347127296</c:v>
                </c:pt>
                <c:pt idx="540">
                  <c:v>-3.2481449129840891</c:v>
                </c:pt>
                <c:pt idx="541">
                  <c:v>-5.0601670170655497</c:v>
                </c:pt>
                <c:pt idx="542">
                  <c:v>-6.3467734070656707</c:v>
                </c:pt>
                <c:pt idx="543">
                  <c:v>-7.1668212970656793</c:v>
                </c:pt>
                <c:pt idx="544">
                  <c:v>-9.4724115817121657</c:v>
                </c:pt>
                <c:pt idx="545">
                  <c:v>-10.651959467065595</c:v>
                </c:pt>
                <c:pt idx="546">
                  <c:v>-11.652090339287886</c:v>
                </c:pt>
                <c:pt idx="547">
                  <c:v>-14.769646492065576</c:v>
                </c:pt>
                <c:pt idx="548">
                  <c:v>-15.325334759922526</c:v>
                </c:pt>
                <c:pt idx="549">
                  <c:v>-16.200633607065576</c:v>
                </c:pt>
                <c:pt idx="550">
                  <c:v>-17.090943277065691</c:v>
                </c:pt>
                <c:pt idx="551">
                  <c:v>-17.739413867065657</c:v>
                </c:pt>
                <c:pt idx="552">
                  <c:v>-18.457826884742516</c:v>
                </c:pt>
                <c:pt idx="553">
                  <c:v>-19.015142457065579</c:v>
                </c:pt>
                <c:pt idx="554">
                  <c:v>-19.289417077065494</c:v>
                </c:pt>
                <c:pt idx="555">
                  <c:v>-19.567263117065664</c:v>
                </c:pt>
                <c:pt idx="556">
                  <c:v>-20.163162963219591</c:v>
                </c:pt>
                <c:pt idx="557">
                  <c:v>-19.891028953800244</c:v>
                </c:pt>
                <c:pt idx="558">
                  <c:v>-18.894839437065642</c:v>
                </c:pt>
                <c:pt idx="559">
                  <c:v>-17.706581237065585</c:v>
                </c:pt>
                <c:pt idx="560">
                  <c:v>-16.38804670706584</c:v>
                </c:pt>
                <c:pt idx="561">
                  <c:v>-15.239852484412516</c:v>
                </c:pt>
                <c:pt idx="562">
                  <c:v>-14.212540437065673</c:v>
                </c:pt>
                <c:pt idx="563">
                  <c:v>-12.874694886296599</c:v>
                </c:pt>
                <c:pt idx="564">
                  <c:v>-5.5409380261565078</c:v>
                </c:pt>
                <c:pt idx="565">
                  <c:v>-3.8577570170656088</c:v>
                </c:pt>
                <c:pt idx="566">
                  <c:v>-2.4768656476779114</c:v>
                </c:pt>
                <c:pt idx="567">
                  <c:v>-0.5878121170656383</c:v>
                </c:pt>
                <c:pt idx="568">
                  <c:v>0.79159532293446944</c:v>
                </c:pt>
                <c:pt idx="569">
                  <c:v>2.3814101229342683</c:v>
                </c:pt>
                <c:pt idx="570">
                  <c:v>4.0790700666078274</c:v>
                </c:pt>
                <c:pt idx="571">
                  <c:v>5.1112987829343322</c:v>
                </c:pt>
                <c:pt idx="572">
                  <c:v>5.8224536365575084</c:v>
                </c:pt>
                <c:pt idx="573">
                  <c:v>11.060253070434355</c:v>
                </c:pt>
                <c:pt idx="574">
                  <c:v>12.442680592934286</c:v>
                </c:pt>
                <c:pt idx="575">
                  <c:v>13.53723922293425</c:v>
                </c:pt>
                <c:pt idx="576">
                  <c:v>14.070669655661694</c:v>
                </c:pt>
                <c:pt idx="577">
                  <c:v>14.02492716293423</c:v>
                </c:pt>
                <c:pt idx="578">
                  <c:v>14.243062542934478</c:v>
                </c:pt>
                <c:pt idx="579">
                  <c:v>14.837727262934365</c:v>
                </c:pt>
                <c:pt idx="580">
                  <c:v>15.451584882934331</c:v>
                </c:pt>
                <c:pt idx="581">
                  <c:v>16.630174725039534</c:v>
                </c:pt>
                <c:pt idx="582">
                  <c:v>16.707390232934266</c:v>
                </c:pt>
                <c:pt idx="583">
                  <c:v>16.56881427068938</c:v>
                </c:pt>
                <c:pt idx="584">
                  <c:v>16.424796452934402</c:v>
                </c:pt>
                <c:pt idx="585">
                  <c:v>16.378181292934137</c:v>
                </c:pt>
                <c:pt idx="586">
                  <c:v>16.483395652934419</c:v>
                </c:pt>
                <c:pt idx="587">
                  <c:v>16.653015312934279</c:v>
                </c:pt>
                <c:pt idx="588">
                  <c:v>16.739167763886694</c:v>
                </c:pt>
                <c:pt idx="589">
                  <c:v>16.821518573075259</c:v>
                </c:pt>
                <c:pt idx="590">
                  <c:v>16.375689471169682</c:v>
                </c:pt>
                <c:pt idx="591">
                  <c:v>16.062010942934325</c:v>
                </c:pt>
                <c:pt idx="592">
                  <c:v>15.552994082934434</c:v>
                </c:pt>
                <c:pt idx="593">
                  <c:v>14.680632272934407</c:v>
                </c:pt>
                <c:pt idx="594">
                  <c:v>13.768069372730253</c:v>
                </c:pt>
                <c:pt idx="595">
                  <c:v>12.918696222934329</c:v>
                </c:pt>
                <c:pt idx="596">
                  <c:v>12.000005649600936</c:v>
                </c:pt>
                <c:pt idx="597">
                  <c:v>8.3895622675497012</c:v>
                </c:pt>
                <c:pt idx="598">
                  <c:v>7.0828723273787073</c:v>
                </c:pt>
                <c:pt idx="599">
                  <c:v>5.7945738829342304</c:v>
                </c:pt>
                <c:pt idx="600">
                  <c:v>4.7178800870159687</c:v>
                </c:pt>
                <c:pt idx="601">
                  <c:v>4.4211818029344272</c:v>
                </c:pt>
                <c:pt idx="602">
                  <c:v>4.2742688029345448</c:v>
                </c:pt>
                <c:pt idx="603">
                  <c:v>4.02369152293433</c:v>
                </c:pt>
                <c:pt idx="604">
                  <c:v>3.8877201829343457</c:v>
                </c:pt>
                <c:pt idx="605">
                  <c:v>3.8236248829343262</c:v>
                </c:pt>
                <c:pt idx="606">
                  <c:v>3.1360550747151579</c:v>
                </c:pt>
                <c:pt idx="607">
                  <c:v>2.5841900429344111</c:v>
                </c:pt>
                <c:pt idx="608">
                  <c:v>1.655798122934371</c:v>
                </c:pt>
                <c:pt idx="609">
                  <c:v>0.16742903293439332</c:v>
                </c:pt>
                <c:pt idx="610">
                  <c:v>-1.0728678070658475</c:v>
                </c:pt>
                <c:pt idx="611">
                  <c:v>-2.1867926670657312</c:v>
                </c:pt>
                <c:pt idx="612">
                  <c:v>-3.1479549255762862</c:v>
                </c:pt>
                <c:pt idx="613">
                  <c:v>-6.8144079170657044</c:v>
                </c:pt>
                <c:pt idx="614">
                  <c:v>-8.2674337670658407</c:v>
                </c:pt>
                <c:pt idx="615">
                  <c:v>-9.8366365670657725</c:v>
                </c:pt>
                <c:pt idx="616">
                  <c:v>-11.316641717065625</c:v>
                </c:pt>
                <c:pt idx="617">
                  <c:v>-12.410533037065626</c:v>
                </c:pt>
                <c:pt idx="618">
                  <c:v>-13.605872770126823</c:v>
                </c:pt>
                <c:pt idx="619">
                  <c:v>-14.72987837706567</c:v>
                </c:pt>
                <c:pt idx="620">
                  <c:v>-15.609820573587402</c:v>
                </c:pt>
                <c:pt idx="621">
                  <c:v>-17.329390742065652</c:v>
                </c:pt>
                <c:pt idx="622">
                  <c:v>-17.498404517065573</c:v>
                </c:pt>
                <c:pt idx="623">
                  <c:v>-17.68737611706559</c:v>
                </c:pt>
                <c:pt idx="624">
                  <c:v>-17.679834994616748</c:v>
                </c:pt>
                <c:pt idx="625">
                  <c:v>-17.355280097065503</c:v>
                </c:pt>
                <c:pt idx="626">
                  <c:v>-17.015544447065658</c:v>
                </c:pt>
                <c:pt idx="627">
                  <c:v>-16.825676517065691</c:v>
                </c:pt>
                <c:pt idx="628">
                  <c:v>-16.730930227065713</c:v>
                </c:pt>
                <c:pt idx="629">
                  <c:v>-16.671713005954558</c:v>
                </c:pt>
                <c:pt idx="630">
                  <c:v>-15.685203238277769</c:v>
                </c:pt>
                <c:pt idx="631">
                  <c:v>-15.352898517065622</c:v>
                </c:pt>
                <c:pt idx="632">
                  <c:v>-14.729606247065666</c:v>
                </c:pt>
                <c:pt idx="633">
                  <c:v>-14.23900839706566</c:v>
                </c:pt>
                <c:pt idx="634">
                  <c:v>-13.944577247065865</c:v>
                </c:pt>
                <c:pt idx="635">
                  <c:v>-13.708983572761865</c:v>
                </c:pt>
                <c:pt idx="636">
                  <c:v>-13.367625627269721</c:v>
                </c:pt>
                <c:pt idx="637">
                  <c:v>-10.045955117065702</c:v>
                </c:pt>
                <c:pt idx="638">
                  <c:v>-9.223479317065852</c:v>
                </c:pt>
                <c:pt idx="639">
                  <c:v>-8.5808790970656954</c:v>
                </c:pt>
                <c:pt idx="640">
                  <c:v>-7.8730732270657455</c:v>
                </c:pt>
                <c:pt idx="641">
                  <c:v>-7.1345951578819147</c:v>
                </c:pt>
                <c:pt idx="642">
                  <c:v>-6.2256350170655832</c:v>
                </c:pt>
                <c:pt idx="643">
                  <c:v>-5.15812496706587</c:v>
                </c:pt>
                <c:pt idx="644">
                  <c:v>-3.919957567065623</c:v>
                </c:pt>
                <c:pt idx="645">
                  <c:v>-3.4345251170656601</c:v>
                </c:pt>
                <c:pt idx="646">
                  <c:v>0.35477219062667587</c:v>
                </c:pt>
                <c:pt idx="647">
                  <c:v>1.289968520296938</c:v>
                </c:pt>
                <c:pt idx="648">
                  <c:v>3.0777528210786889</c:v>
                </c:pt>
                <c:pt idx="649">
                  <c:v>4.5159313029343906</c:v>
                </c:pt>
                <c:pt idx="650">
                  <c:v>5.9901834529342484</c:v>
                </c:pt>
                <c:pt idx="651">
                  <c:v>7.1320116506111884</c:v>
                </c:pt>
                <c:pt idx="652">
                  <c:v>8.2938226629343159</c:v>
                </c:pt>
                <c:pt idx="653">
                  <c:v>8.7715032502813006</c:v>
                </c:pt>
                <c:pt idx="654">
                  <c:v>8.9819932162676572</c:v>
                </c:pt>
                <c:pt idx="655">
                  <c:v>9.5524216634221801</c:v>
                </c:pt>
                <c:pt idx="656">
                  <c:v>9.7324566529343919</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10.127721292934321</c:v>
                </c:pt>
                <c:pt idx="668">
                  <c:v>9.9543754029343159</c:v>
                </c:pt>
                <c:pt idx="669">
                  <c:v>9.819810892934246</c:v>
                </c:pt>
                <c:pt idx="670">
                  <c:v>9.7066346929342195</c:v>
                </c:pt>
                <c:pt idx="671">
                  <c:v>9.5838156329343036</c:v>
                </c:pt>
                <c:pt idx="672">
                  <c:v>8.839377190626605</c:v>
                </c:pt>
                <c:pt idx="673">
                  <c:v>8.6735191715941209</c:v>
                </c:pt>
                <c:pt idx="674">
                  <c:v>8.2353914829342827</c:v>
                </c:pt>
                <c:pt idx="675">
                  <c:v>7.8430411829343472</c:v>
                </c:pt>
                <c:pt idx="676">
                  <c:v>7.3029461429342604</c:v>
                </c:pt>
                <c:pt idx="677">
                  <c:v>6.9633922094647875</c:v>
                </c:pt>
                <c:pt idx="678">
                  <c:v>6.7545070929343769</c:v>
                </c:pt>
                <c:pt idx="679">
                  <c:v>6.5575524329342016</c:v>
                </c:pt>
                <c:pt idx="680">
                  <c:v>6.4893445175496538</c:v>
                </c:pt>
                <c:pt idx="681">
                  <c:v>5.1829938609563282</c:v>
                </c:pt>
                <c:pt idx="682">
                  <c:v>5.0265279029343901</c:v>
                </c:pt>
                <c:pt idx="683">
                  <c:v>5.0650831686484548</c:v>
                </c:pt>
                <c:pt idx="684">
                  <c:v>5.0612976829344536</c:v>
                </c:pt>
                <c:pt idx="685">
                  <c:v>4.8695524429342498</c:v>
                </c:pt>
                <c:pt idx="686">
                  <c:v>4.6513139829343135</c:v>
                </c:pt>
                <c:pt idx="687">
                  <c:v>4.4561262465706619</c:v>
                </c:pt>
                <c:pt idx="688">
                  <c:v>3.8339543273788612</c:v>
                </c:pt>
                <c:pt idx="689">
                  <c:v>3.6565727978279066</c:v>
                </c:pt>
                <c:pt idx="690">
                  <c:v>3.4928761429343922</c:v>
                </c:pt>
                <c:pt idx="691">
                  <c:v>3.2961897629342909</c:v>
                </c:pt>
                <c:pt idx="692">
                  <c:v>3.0178667329342375</c:v>
                </c:pt>
                <c:pt idx="693">
                  <c:v>2.7298804829343912</c:v>
                </c:pt>
                <c:pt idx="694">
                  <c:v>2.5369864033424108</c:v>
                </c:pt>
                <c:pt idx="695">
                  <c:v>2.3186470912676205</c:v>
                </c:pt>
                <c:pt idx="696">
                  <c:v>1.2876470450963211</c:v>
                </c:pt>
                <c:pt idx="697">
                  <c:v>1.294009302934398</c:v>
                </c:pt>
                <c:pt idx="698">
                  <c:v>1.4316460229344576</c:v>
                </c:pt>
                <c:pt idx="699">
                  <c:v>1.6933418726250977</c:v>
                </c:pt>
                <c:pt idx="700">
                  <c:v>2.0289080429343347</c:v>
                </c:pt>
                <c:pt idx="701">
                  <c:v>2.2792336229342847</c:v>
                </c:pt>
                <c:pt idx="702">
                  <c:v>2.4210699829344122</c:v>
                </c:pt>
                <c:pt idx="703">
                  <c:v>2.5154328829341921</c:v>
                </c:pt>
                <c:pt idx="704">
                  <c:v>2.5340780579342663</c:v>
                </c:pt>
                <c:pt idx="705">
                  <c:v>1.7382591764124982</c:v>
                </c:pt>
                <c:pt idx="706">
                  <c:v>1.2997072529341827</c:v>
                </c:pt>
                <c:pt idx="707">
                  <c:v>0.83862696293448402</c:v>
                </c:pt>
                <c:pt idx="708">
                  <c:v>0.50279718905672133</c:v>
                </c:pt>
                <c:pt idx="709">
                  <c:v>0.17977514293437485</c:v>
                </c:pt>
                <c:pt idx="710">
                  <c:v>-3.8777667065673448E-2</c:v>
                </c:pt>
                <c:pt idx="711">
                  <c:v>-0.21329735110826686</c:v>
                </c:pt>
                <c:pt idx="712">
                  <c:v>1.2831754234746882</c:v>
                </c:pt>
                <c:pt idx="713">
                  <c:v>2.110507810769378</c:v>
                </c:pt>
                <c:pt idx="714">
                  <c:v>3.4624903829342344</c:v>
                </c:pt>
                <c:pt idx="715">
                  <c:v>4.5519293229343303</c:v>
                </c:pt>
                <c:pt idx="716">
                  <c:v>5.6911572329343159</c:v>
                </c:pt>
                <c:pt idx="717">
                  <c:v>6.6248376929342907</c:v>
                </c:pt>
                <c:pt idx="718">
                  <c:v>8.0516631890567503</c:v>
                </c:pt>
                <c:pt idx="719">
                  <c:v>9.1442996829342427</c:v>
                </c:pt>
                <c:pt idx="720">
                  <c:v>9.3973388829342923</c:v>
                </c:pt>
                <c:pt idx="721">
                  <c:v>12.19933015079145</c:v>
                </c:pt>
                <c:pt idx="722">
                  <c:v>12.803608042934329</c:v>
                </c:pt>
                <c:pt idx="723">
                  <c:v>13.609771082934326</c:v>
                </c:pt>
                <c:pt idx="724">
                  <c:v>13.825333556403596</c:v>
                </c:pt>
                <c:pt idx="725">
                  <c:v>13.440114392934234</c:v>
                </c:pt>
                <c:pt idx="726">
                  <c:v>12.893975962934448</c:v>
                </c:pt>
                <c:pt idx="727">
                  <c:v>11.676882562934342</c:v>
                </c:pt>
                <c:pt idx="728">
                  <c:v>10.410604642934416</c:v>
                </c:pt>
                <c:pt idx="729">
                  <c:v>9.5612401727895229</c:v>
                </c:pt>
                <c:pt idx="730">
                  <c:v>7.1200848829343215</c:v>
                </c:pt>
                <c:pt idx="731">
                  <c:v>-0.33230242956568667</c:v>
                </c:pt>
                <c:pt idx="732">
                  <c:v>-2.2772902770657604</c:v>
                </c:pt>
                <c:pt idx="733">
                  <c:v>-3.9714557270657433</c:v>
                </c:pt>
                <c:pt idx="734">
                  <c:v>-5.4438563098368036</c:v>
                </c:pt>
                <c:pt idx="735">
                  <c:v>-7.0016874469627339</c:v>
                </c:pt>
                <c:pt idx="736">
                  <c:v>-8.3042448996742912</c:v>
                </c:pt>
                <c:pt idx="737">
                  <c:v>-14.745107992065599</c:v>
                </c:pt>
                <c:pt idx="738">
                  <c:v>-16.300995427065665</c:v>
                </c:pt>
                <c:pt idx="739">
                  <c:v>-17.800670586453244</c:v>
                </c:pt>
                <c:pt idx="740">
                  <c:v>-19.419605657065588</c:v>
                </c:pt>
                <c:pt idx="741">
                  <c:v>-20.741221517065728</c:v>
                </c:pt>
                <c:pt idx="742">
                  <c:v>-22.001407117065625</c:v>
                </c:pt>
                <c:pt idx="743">
                  <c:v>-22.486769157065883</c:v>
                </c:pt>
                <c:pt idx="744">
                  <c:v>-22.651697106756167</c:v>
                </c:pt>
                <c:pt idx="745">
                  <c:v>-22.916625117065678</c:v>
                </c:pt>
                <c:pt idx="746">
                  <c:v>-24.553350280701981</c:v>
                </c:pt>
                <c:pt idx="747">
                  <c:v>-24.307539807065659</c:v>
                </c:pt>
                <c:pt idx="748">
                  <c:v>-23.568411677065683</c:v>
                </c:pt>
                <c:pt idx="749">
                  <c:v>-22.213047027065684</c:v>
                </c:pt>
                <c:pt idx="750">
                  <c:v>-20.481323877065574</c:v>
                </c:pt>
                <c:pt idx="751">
                  <c:v>-18.854328535432956</c:v>
                </c:pt>
                <c:pt idx="752">
                  <c:v>-16.710224967065734</c:v>
                </c:pt>
                <c:pt idx="753">
                  <c:v>-15.204720577065569</c:v>
                </c:pt>
                <c:pt idx="754">
                  <c:v>-14.228722956351371</c:v>
                </c:pt>
                <c:pt idx="755">
                  <c:v>-10.651387974208546</c:v>
                </c:pt>
                <c:pt idx="756">
                  <c:v>-9.8101571170655877</c:v>
                </c:pt>
                <c:pt idx="757">
                  <c:v>-8.3835953670657126</c:v>
                </c:pt>
                <c:pt idx="758">
                  <c:v>-7.2680554538004705</c:v>
                </c:pt>
                <c:pt idx="759">
                  <c:v>-5.7023063670656455</c:v>
                </c:pt>
                <c:pt idx="760">
                  <c:v>-4.1279755570656764</c:v>
                </c:pt>
                <c:pt idx="761">
                  <c:v>-2.6263405270655653</c:v>
                </c:pt>
                <c:pt idx="762">
                  <c:v>-0.77579092351724932</c:v>
                </c:pt>
                <c:pt idx="763">
                  <c:v>4.3739307314193212</c:v>
                </c:pt>
                <c:pt idx="764">
                  <c:v>5.1633280079343695</c:v>
                </c:pt>
                <c:pt idx="765">
                  <c:v>5.9086691629344337</c:v>
                </c:pt>
                <c:pt idx="766">
                  <c:v>6.7439193929342895</c:v>
                </c:pt>
                <c:pt idx="767">
                  <c:v>8.0648487929343133</c:v>
                </c:pt>
                <c:pt idx="768">
                  <c:v>8.8559607829344991</c:v>
                </c:pt>
                <c:pt idx="769">
                  <c:v>9.3091923429344234</c:v>
                </c:pt>
                <c:pt idx="770">
                  <c:v>10.252967767991773</c:v>
                </c:pt>
                <c:pt idx="771">
                  <c:v>9.8929687371009578</c:v>
                </c:pt>
                <c:pt idx="772">
                  <c:v>9.6171750329342682</c:v>
                </c:pt>
                <c:pt idx="773">
                  <c:v>9.4682326829342571</c:v>
                </c:pt>
                <c:pt idx="774">
                  <c:v>9.6935453429343141</c:v>
                </c:pt>
                <c:pt idx="775">
                  <c:v>9.9722217329343152</c:v>
                </c:pt>
                <c:pt idx="776">
                  <c:v>10.054619561946655</c:v>
                </c:pt>
                <c:pt idx="777">
                  <c:v>9.6044656629341851</c:v>
                </c:pt>
                <c:pt idx="778">
                  <c:v>8.8238200391843442</c:v>
                </c:pt>
                <c:pt idx="779">
                  <c:v>6.0307094092501101</c:v>
                </c:pt>
                <c:pt idx="780">
                  <c:v>5.7695999329342413</c:v>
                </c:pt>
                <c:pt idx="781">
                  <c:v>5.6170662229343815</c:v>
                </c:pt>
                <c:pt idx="782">
                  <c:v>4.958862666439444</c:v>
                </c:pt>
                <c:pt idx="783">
                  <c:v>3.8042954129344224</c:v>
                </c:pt>
                <c:pt idx="784">
                  <c:v>2.7151066329344786</c:v>
                </c:pt>
                <c:pt idx="785">
                  <c:v>0.78345203293443433</c:v>
                </c:pt>
                <c:pt idx="786">
                  <c:v>-0.57732219706558419</c:v>
                </c:pt>
                <c:pt idx="787">
                  <c:v>-1.4689179146848801</c:v>
                </c:pt>
                <c:pt idx="788">
                  <c:v>-6.7339400914244312</c:v>
                </c:pt>
                <c:pt idx="789">
                  <c:v>-7.955020737065567</c:v>
                </c:pt>
                <c:pt idx="790">
                  <c:v>-8.9004902870654838</c:v>
                </c:pt>
                <c:pt idx="791">
                  <c:v>-9.4778971570656463</c:v>
                </c:pt>
                <c:pt idx="792">
                  <c:v>-9.606271037065806</c:v>
                </c:pt>
                <c:pt idx="793">
                  <c:v>-9.522105647677801</c:v>
                </c:pt>
                <c:pt idx="794">
                  <c:v>-9.4125810953265052</c:v>
                </c:pt>
                <c:pt idx="795">
                  <c:v>-8.120869180223572</c:v>
                </c:pt>
                <c:pt idx="796">
                  <c:v>-7.6967942370658706</c:v>
                </c:pt>
                <c:pt idx="797">
                  <c:v>-7.4588753170656048</c:v>
                </c:pt>
                <c:pt idx="798">
                  <c:v>-7.2012356370656221</c:v>
                </c:pt>
                <c:pt idx="799">
                  <c:v>-6.9055161995399885</c:v>
                </c:pt>
                <c:pt idx="800">
                  <c:v>-6.4299605070658288</c:v>
                </c:pt>
                <c:pt idx="801">
                  <c:v>-6.1413888888046859</c:v>
                </c:pt>
                <c:pt idx="802">
                  <c:v>-5.7753245494981229</c:v>
                </c:pt>
                <c:pt idx="803">
                  <c:v>-5.4225608070657465</c:v>
                </c:pt>
                <c:pt idx="804">
                  <c:v>-4.713369964004416</c:v>
                </c:pt>
                <c:pt idx="805">
                  <c:v>-4.1153662170656276</c:v>
                </c:pt>
                <c:pt idx="806">
                  <c:v>-3.6586362970655841</c:v>
                </c:pt>
                <c:pt idx="807">
                  <c:v>-2.8952685170657864</c:v>
                </c:pt>
                <c:pt idx="808">
                  <c:v>-2.0896919370656093</c:v>
                </c:pt>
                <c:pt idx="809">
                  <c:v>-1.4118166531482212</c:v>
                </c:pt>
                <c:pt idx="810">
                  <c:v>-1.0959463670656642</c:v>
                </c:pt>
                <c:pt idx="811">
                  <c:v>1.3716848829342894</c:v>
                </c:pt>
                <c:pt idx="812">
                  <c:v>1.9018118229341496</c:v>
                </c:pt>
                <c:pt idx="813">
                  <c:v>2.6721179029343043</c:v>
                </c:pt>
                <c:pt idx="814">
                  <c:v>3.4575748929344186</c:v>
                </c:pt>
                <c:pt idx="815">
                  <c:v>4.3320171329343697</c:v>
                </c:pt>
                <c:pt idx="816">
                  <c:v>4.9118369447901102</c:v>
                </c:pt>
                <c:pt idx="817">
                  <c:v>5.3208834429342744</c:v>
                </c:pt>
                <c:pt idx="818">
                  <c:v>5.4763085029343905</c:v>
                </c:pt>
                <c:pt idx="819">
                  <c:v>5.4648718394560483</c:v>
                </c:pt>
                <c:pt idx="820">
                  <c:v>5.0474238131668994</c:v>
                </c:pt>
                <c:pt idx="821">
                  <c:v>5.0066666229342491</c:v>
                </c:pt>
                <c:pt idx="822">
                  <c:v>5.0508800079344507</c:v>
                </c:pt>
                <c:pt idx="823">
                  <c:v>5.1436882029343138</c:v>
                </c:pt>
                <c:pt idx="824">
                  <c:v>5.1673251829342632</c:v>
                </c:pt>
                <c:pt idx="825">
                  <c:v>5.1936531529343046</c:v>
                </c:pt>
                <c:pt idx="826">
                  <c:v>5.1304288529341884</c:v>
                </c:pt>
                <c:pt idx="827">
                  <c:v>5.0202262025220392</c:v>
                </c:pt>
                <c:pt idx="828">
                  <c:v>4.9405248829343291</c:v>
                </c:pt>
                <c:pt idx="829">
                  <c:v>4.4065539543628658</c:v>
                </c:pt>
                <c:pt idx="830">
                  <c:v>4.3408944729343384</c:v>
                </c:pt>
                <c:pt idx="831">
                  <c:v>4.2304003629342484</c:v>
                </c:pt>
                <c:pt idx="832">
                  <c:v>4.1620262929344118</c:v>
                </c:pt>
                <c:pt idx="833">
                  <c:v>4.115466448590837</c:v>
                </c:pt>
                <c:pt idx="834">
                  <c:v>4.0323350359954855</c:v>
                </c:pt>
                <c:pt idx="835">
                  <c:v>3.9316182829343518</c:v>
                </c:pt>
                <c:pt idx="836">
                  <c:v>3.8410636229342843</c:v>
                </c:pt>
                <c:pt idx="837">
                  <c:v>3.7369648829343451</c:v>
                </c:pt>
                <c:pt idx="838">
                  <c:v>3.1530095714590232</c:v>
                </c:pt>
                <c:pt idx="839">
                  <c:v>3.122249485344013</c:v>
                </c:pt>
                <c:pt idx="840">
                  <c:v>2.5140243022890019</c:v>
                </c:pt>
                <c:pt idx="841">
                  <c:v>1.3000899029343742</c:v>
                </c:pt>
                <c:pt idx="842">
                  <c:v>0.11858556293434218</c:v>
                </c:pt>
                <c:pt idx="843">
                  <c:v>-0.96766669706556763</c:v>
                </c:pt>
                <c:pt idx="844">
                  <c:v>-2.0946643335605293</c:v>
                </c:pt>
                <c:pt idx="845">
                  <c:v>-2.8092824129840457</c:v>
                </c:pt>
                <c:pt idx="846">
                  <c:v>-3.497213751986366</c:v>
                </c:pt>
                <c:pt idx="847">
                  <c:v>-3.3469010770656809</c:v>
                </c:pt>
                <c:pt idx="848">
                  <c:v>-3.2649303670656606</c:v>
                </c:pt>
                <c:pt idx="849">
                  <c:v>-3.1452863270656621</c:v>
                </c:pt>
                <c:pt idx="850">
                  <c:v>-2.9034839624265638</c:v>
                </c:pt>
                <c:pt idx="851">
                  <c:v>-2.6289132170655747</c:v>
                </c:pt>
                <c:pt idx="852">
                  <c:v>-2.5579538170656235</c:v>
                </c:pt>
                <c:pt idx="853">
                  <c:v>-2.4470351170658087</c:v>
                </c:pt>
                <c:pt idx="854">
                  <c:v>-2.2683696286936055</c:v>
                </c:pt>
                <c:pt idx="855">
                  <c:v>-1.4697739684172149</c:v>
                </c:pt>
                <c:pt idx="856">
                  <c:v>-1.0596010970656939</c:v>
                </c:pt>
                <c:pt idx="857">
                  <c:v>-0.25841186706557562</c:v>
                </c:pt>
                <c:pt idx="858">
                  <c:v>0.27099528293432235</c:v>
                </c:pt>
                <c:pt idx="859">
                  <c:v>0.47293492838889517</c:v>
                </c:pt>
                <c:pt idx="860">
                  <c:v>2.3040406236749633</c:v>
                </c:pt>
                <c:pt idx="861">
                  <c:v>3.3595714929342781</c:v>
                </c:pt>
                <c:pt idx="862">
                  <c:v>4.3992597229343913</c:v>
                </c:pt>
                <c:pt idx="863">
                  <c:v>5.4793889729343181</c:v>
                </c:pt>
                <c:pt idx="864">
                  <c:v>7.1279740079344371</c:v>
                </c:pt>
                <c:pt idx="865">
                  <c:v>7.6710440620387015</c:v>
                </c:pt>
                <c:pt idx="866">
                  <c:v>9.7942545704343029</c:v>
                </c:pt>
                <c:pt idx="867">
                  <c:v>9.8895596329344819</c:v>
                </c:pt>
                <c:pt idx="868">
                  <c:v>9.646735522934236</c:v>
                </c:pt>
                <c:pt idx="869">
                  <c:v>9.2131411829343897</c:v>
                </c:pt>
                <c:pt idx="870">
                  <c:v>8.7768486148931686</c:v>
                </c:pt>
                <c:pt idx="871">
                  <c:v>8.0448174687929956</c:v>
                </c:pt>
                <c:pt idx="872">
                  <c:v>5.78860183030271</c:v>
                </c:pt>
                <c:pt idx="873">
                  <c:v>4.8911475629344352</c:v>
                </c:pt>
                <c:pt idx="874">
                  <c:v>4.0022251429341953</c:v>
                </c:pt>
                <c:pt idx="875">
                  <c:v>2.7407713880890023</c:v>
                </c:pt>
                <c:pt idx="876">
                  <c:v>1.4845462329344195</c:v>
                </c:pt>
                <c:pt idx="877">
                  <c:v>0.22563842293436664</c:v>
                </c:pt>
                <c:pt idx="878">
                  <c:v>-1.7551493970658067</c:v>
                </c:pt>
                <c:pt idx="879">
                  <c:v>-3.608421914937936</c:v>
                </c:pt>
                <c:pt idx="880">
                  <c:v>-8.3284257198054377</c:v>
                </c:pt>
                <c:pt idx="881">
                  <c:v>-8.4872289170656376</c:v>
                </c:pt>
                <c:pt idx="882">
                  <c:v>-8.5605491670656626</c:v>
                </c:pt>
                <c:pt idx="883">
                  <c:v>-8.7092821995399277</c:v>
                </c:pt>
                <c:pt idx="884">
                  <c:v>-8.6592626555271472</c:v>
                </c:pt>
                <c:pt idx="885">
                  <c:v>-8.5525879470655077</c:v>
                </c:pt>
                <c:pt idx="886">
                  <c:v>-8.9619462370659093</c:v>
                </c:pt>
                <c:pt idx="887">
                  <c:v>-9.2882296070655439</c:v>
                </c:pt>
                <c:pt idx="888">
                  <c:v>-8.9673603118709195</c:v>
                </c:pt>
                <c:pt idx="889">
                  <c:v>-7.7519499170658435</c:v>
                </c:pt>
                <c:pt idx="890">
                  <c:v>-5.7209561970655454</c:v>
                </c:pt>
                <c:pt idx="891">
                  <c:v>-4.8321000170656543</c:v>
                </c:pt>
                <c:pt idx="892">
                  <c:v>-4.2786852884942324</c:v>
                </c:pt>
                <c:pt idx="893">
                  <c:v>-1.4256151170656035</c:v>
                </c:pt>
                <c:pt idx="894">
                  <c:v>-0.44483927496038689</c:v>
                </c:pt>
                <c:pt idx="895">
                  <c:v>1.4686804329343914</c:v>
                </c:pt>
                <c:pt idx="896">
                  <c:v>3.0719456329341583</c:v>
                </c:pt>
                <c:pt idx="897">
                  <c:v>4.7824457829343343</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4.6020732074369421</c:v>
                </c:pt>
                <c:pt idx="5">
                  <c:v>4.6013021359978996</c:v>
                </c:pt>
                <c:pt idx="6">
                  <c:v>4.5943989017492575</c:v>
                </c:pt>
                <c:pt idx="7">
                  <c:v>4.6071004922845464</c:v>
                </c:pt>
                <c:pt idx="8">
                  <c:v>4.6082451750712039</c:v>
                </c:pt>
                <c:pt idx="9">
                  <c:v>4.6029763291999597</c:v>
                </c:pt>
                <c:pt idx="10">
                  <c:v>4.604386440726854</c:v>
                </c:pt>
                <c:pt idx="11">
                  <c:v>4.6008970678346373</c:v>
                </c:pt>
                <c:pt idx="12">
                  <c:v>4.5952588605112492</c:v>
                </c:pt>
                <c:pt idx="13">
                  <c:v>4.5808550540255615</c:v>
                </c:pt>
                <c:pt idx="14">
                  <c:v>4.6064536354246588</c:v>
                </c:pt>
                <c:pt idx="15">
                  <c:v>4.6068774107171624</c:v>
                </c:pt>
                <c:pt idx="16">
                  <c:v>4.7230486642425564</c:v>
                </c:pt>
                <c:pt idx="17">
                  <c:v>5.3968117106433908</c:v>
                </c:pt>
                <c:pt idx="18">
                  <c:v>6.5518744462775658</c:v>
                </c:pt>
                <c:pt idx="19">
                  <c:v>7.559859648263739</c:v>
                </c:pt>
                <c:pt idx="20">
                  <c:v>8.0099672552383119</c:v>
                </c:pt>
                <c:pt idx="21">
                  <c:v>7.7825786085015238</c:v>
                </c:pt>
                <c:pt idx="22">
                  <c:v>7.6290291637159395</c:v>
                </c:pt>
                <c:pt idx="23">
                  <c:v>8.193284409919583</c:v>
                </c:pt>
                <c:pt idx="24">
                  <c:v>8.8743791108496737</c:v>
                </c:pt>
                <c:pt idx="25">
                  <c:v>9.080384066951467</c:v>
                </c:pt>
                <c:pt idx="26">
                  <c:v>8.707681741639318</c:v>
                </c:pt>
                <c:pt idx="27">
                  <c:v>8.1400785643775126</c:v>
                </c:pt>
                <c:pt idx="28">
                  <c:v>7.8846092644699866</c:v>
                </c:pt>
                <c:pt idx="29">
                  <c:v>8.0302605820633186</c:v>
                </c:pt>
                <c:pt idx="30">
                  <c:v>8.5073082765081836</c:v>
                </c:pt>
                <c:pt idx="31">
                  <c:v>9.6388706492185996</c:v>
                </c:pt>
                <c:pt idx="32">
                  <c:v>11.565171294127442</c:v>
                </c:pt>
                <c:pt idx="33">
                  <c:v>13.868197245769579</c:v>
                </c:pt>
                <c:pt idx="34">
                  <c:v>16.199678676185847</c:v>
                </c:pt>
                <c:pt idx="35">
                  <c:v>18.010551097287205</c:v>
                </c:pt>
                <c:pt idx="36">
                  <c:v>19.213583582889747</c:v>
                </c:pt>
                <c:pt idx="37">
                  <c:v>19.668297810950044</c:v>
                </c:pt>
                <c:pt idx="38">
                  <c:v>18.968996026531421</c:v>
                </c:pt>
                <c:pt idx="39">
                  <c:v>17.153027828963239</c:v>
                </c:pt>
                <c:pt idx="40">
                  <c:v>14.446842979590002</c:v>
                </c:pt>
                <c:pt idx="41">
                  <c:v>11.147790576506496</c:v>
                </c:pt>
                <c:pt idx="42">
                  <c:v>7.6197692675579276</c:v>
                </c:pt>
                <c:pt idx="43">
                  <c:v>3.9782715064175282</c:v>
                </c:pt>
                <c:pt idx="44">
                  <c:v>0.45780246332871877</c:v>
                </c:pt>
                <c:pt idx="45">
                  <c:v>-2.4311749442520787</c:v>
                </c:pt>
                <c:pt idx="46">
                  <c:v>-4.5801027212998253</c:v>
                </c:pt>
                <c:pt idx="47">
                  <c:v>-6.4860219299433224</c:v>
                </c:pt>
                <c:pt idx="48">
                  <c:v>-8.4900962693293209</c:v>
                </c:pt>
                <c:pt idx="49">
                  <c:v>-10.134001073402143</c:v>
                </c:pt>
                <c:pt idx="50">
                  <c:v>-10.8922901928768</c:v>
                </c:pt>
                <c:pt idx="51">
                  <c:v>-10.970976097063074</c:v>
                </c:pt>
                <c:pt idx="52">
                  <c:v>-10.92185762644786</c:v>
                </c:pt>
                <c:pt idx="53">
                  <c:v>-10.59357262843622</c:v>
                </c:pt>
                <c:pt idx="54">
                  <c:v>-9.7850257627927792</c:v>
                </c:pt>
                <c:pt idx="55">
                  <c:v>-8.5952972714375164</c:v>
                </c:pt>
                <c:pt idx="56">
                  <c:v>-7.2895235625198485</c:v>
                </c:pt>
                <c:pt idx="57">
                  <c:v>-6.0797862596640897</c:v>
                </c:pt>
                <c:pt idx="58">
                  <c:v>-5.2742285883653892</c:v>
                </c:pt>
                <c:pt idx="59">
                  <c:v>-4.7790079993233299</c:v>
                </c:pt>
                <c:pt idx="60">
                  <c:v>-4.2870924629296923</c:v>
                </c:pt>
                <c:pt idx="61">
                  <c:v>-3.5638683203980577</c:v>
                </c:pt>
                <c:pt idx="62">
                  <c:v>-2.1337865346239653</c:v>
                </c:pt>
                <c:pt idx="63">
                  <c:v>0.19683095275331652</c:v>
                </c:pt>
                <c:pt idx="64">
                  <c:v>3.014024665868078</c:v>
                </c:pt>
                <c:pt idx="65">
                  <c:v>5.7404697452938116</c:v>
                </c:pt>
                <c:pt idx="66">
                  <c:v>7.9489291558840192</c:v>
                </c:pt>
                <c:pt idx="67">
                  <c:v>9.5148968721765925</c:v>
                </c:pt>
                <c:pt idx="68">
                  <c:v>10.817802432879802</c:v>
                </c:pt>
                <c:pt idx="69">
                  <c:v>12.146902603850918</c:v>
                </c:pt>
                <c:pt idx="70">
                  <c:v>13.086658465924188</c:v>
                </c:pt>
                <c:pt idx="71">
                  <c:v>13.539204488377933</c:v>
                </c:pt>
                <c:pt idx="72">
                  <c:v>13.439123547853509</c:v>
                </c:pt>
                <c:pt idx="73">
                  <c:v>12.847792179578622</c:v>
                </c:pt>
                <c:pt idx="74">
                  <c:v>11.902647753596156</c:v>
                </c:pt>
                <c:pt idx="75">
                  <c:v>10.387198848480669</c:v>
                </c:pt>
                <c:pt idx="76">
                  <c:v>8.2192941497339405</c:v>
                </c:pt>
                <c:pt idx="77">
                  <c:v>0.99283576969682463</c:v>
                </c:pt>
                <c:pt idx="78">
                  <c:v>-8.4794293352295291</c:v>
                </c:pt>
                <c:pt idx="79">
                  <c:v>-10.291894404663367</c:v>
                </c:pt>
                <c:pt idx="80">
                  <c:v>-11.861683156450624</c:v>
                </c:pt>
                <c:pt idx="81">
                  <c:v>-13.296616653265151</c:v>
                </c:pt>
                <c:pt idx="82">
                  <c:v>-12.129639066689284</c:v>
                </c:pt>
                <c:pt idx="83">
                  <c:v>-9.8370320373891111</c:v>
                </c:pt>
                <c:pt idx="84">
                  <c:v>-7.1669854153503803</c:v>
                </c:pt>
                <c:pt idx="85">
                  <c:v>-4.5495723828377965</c:v>
                </c:pt>
                <c:pt idx="86">
                  <c:v>-2.2495746335097087</c:v>
                </c:pt>
                <c:pt idx="87">
                  <c:v>-0.17638743129614917</c:v>
                </c:pt>
                <c:pt idx="88">
                  <c:v>1.7346029651331638</c:v>
                </c:pt>
                <c:pt idx="89">
                  <c:v>3.4960002659081368</c:v>
                </c:pt>
                <c:pt idx="90">
                  <c:v>8.3337242552306776</c:v>
                </c:pt>
                <c:pt idx="91">
                  <c:v>8.8975660852620457</c:v>
                </c:pt>
                <c:pt idx="92">
                  <c:v>9.8873493643471022</c:v>
                </c:pt>
                <c:pt idx="93">
                  <c:v>11.097954177118481</c:v>
                </c:pt>
                <c:pt idx="94">
                  <c:v>12.182270385847119</c:v>
                </c:pt>
                <c:pt idx="95">
                  <c:v>12.662942671957056</c:v>
                </c:pt>
                <c:pt idx="96">
                  <c:v>10.606047292297763</c:v>
                </c:pt>
                <c:pt idx="97">
                  <c:v>10.26682260796548</c:v>
                </c:pt>
                <c:pt idx="98">
                  <c:v>10.006634671869852</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1.9939478282122145</c:v>
                </c:pt>
                <c:pt idx="110">
                  <c:v>1.1466255991956729</c:v>
                </c:pt>
                <c:pt idx="111">
                  <c:v>-2.5670070680581185</c:v>
                </c:pt>
                <c:pt idx="112">
                  <c:v>-3.1511963351909316</c:v>
                </c:pt>
                <c:pt idx="113">
                  <c:v>-3.3057358917876631</c:v>
                </c:pt>
                <c:pt idx="114">
                  <c:v>-3.5523318273259443</c:v>
                </c:pt>
                <c:pt idx="115">
                  <c:v>-3.821859591765616</c:v>
                </c:pt>
                <c:pt idx="116">
                  <c:v>-3.9840964679929995</c:v>
                </c:pt>
                <c:pt idx="117">
                  <c:v>-4.0574590745221712</c:v>
                </c:pt>
                <c:pt idx="118">
                  <c:v>-4.1102470263235062</c:v>
                </c:pt>
                <c:pt idx="119">
                  <c:v>-4.29776789682046</c:v>
                </c:pt>
                <c:pt idx="120">
                  <c:v>-4.1851081763565645</c:v>
                </c:pt>
                <c:pt idx="121">
                  <c:v>-3.7024096007928762</c:v>
                </c:pt>
                <c:pt idx="122">
                  <c:v>-2.8568248960101799</c:v>
                </c:pt>
                <c:pt idx="123">
                  <c:v>-1.9042083948577191</c:v>
                </c:pt>
                <c:pt idx="124">
                  <c:v>-1.0472274435538793</c:v>
                </c:pt>
                <c:pt idx="125">
                  <c:v>-0.28980287424617768</c:v>
                </c:pt>
                <c:pt idx="126">
                  <c:v>0.51822869156987428</c:v>
                </c:pt>
                <c:pt idx="127">
                  <c:v>1.8338072888230954</c:v>
                </c:pt>
                <c:pt idx="128">
                  <c:v>1.8363592751699964</c:v>
                </c:pt>
                <c:pt idx="129">
                  <c:v>1.5845852214399376</c:v>
                </c:pt>
                <c:pt idx="130">
                  <c:v>1.2468562726449046</c:v>
                </c:pt>
                <c:pt idx="131">
                  <c:v>1.0927014833713997</c:v>
                </c:pt>
                <c:pt idx="132">
                  <c:v>1.1241350764056652</c:v>
                </c:pt>
                <c:pt idx="133">
                  <c:v>1.0514670242241095</c:v>
                </c:pt>
                <c:pt idx="134">
                  <c:v>0.96856454069920517</c:v>
                </c:pt>
                <c:pt idx="135">
                  <c:v>0.37724888185937311</c:v>
                </c:pt>
                <c:pt idx="136">
                  <c:v>0.46390250527645116</c:v>
                </c:pt>
                <c:pt idx="137">
                  <c:v>0.54234662076612472</c:v>
                </c:pt>
                <c:pt idx="138">
                  <c:v>0.52307660806076228</c:v>
                </c:pt>
                <c:pt idx="139">
                  <c:v>0.51157069905794095</c:v>
                </c:pt>
                <c:pt idx="140">
                  <c:v>0.69528480156647299</c:v>
                </c:pt>
                <c:pt idx="141">
                  <c:v>1.3692372495724638</c:v>
                </c:pt>
                <c:pt idx="142">
                  <c:v>2.4275200404976416</c:v>
                </c:pt>
                <c:pt idx="143">
                  <c:v>3.2049778202594448</c:v>
                </c:pt>
                <c:pt idx="144">
                  <c:v>3.4468940896333882</c:v>
                </c:pt>
                <c:pt idx="145">
                  <c:v>4.1780466588353402</c:v>
                </c:pt>
                <c:pt idx="146">
                  <c:v>4.4573341185255213</c:v>
                </c:pt>
                <c:pt idx="147">
                  <c:v>4.6712678238343592</c:v>
                </c:pt>
                <c:pt idx="148">
                  <c:v>4.7946623059710038</c:v>
                </c:pt>
                <c:pt idx="149">
                  <c:v>4.2686579594759717</c:v>
                </c:pt>
                <c:pt idx="150">
                  <c:v>4.3727099340383564</c:v>
                </c:pt>
                <c:pt idx="151">
                  <c:v>5.4398235737767493</c:v>
                </c:pt>
                <c:pt idx="152">
                  <c:v>6.792911651332572</c:v>
                </c:pt>
                <c:pt idx="153">
                  <c:v>7.8710008335131683</c:v>
                </c:pt>
                <c:pt idx="154">
                  <c:v>8.24596414116807</c:v>
                </c:pt>
                <c:pt idx="155">
                  <c:v>8.0309614733086487</c:v>
                </c:pt>
                <c:pt idx="156">
                  <c:v>7.5966019299394265</c:v>
                </c:pt>
                <c:pt idx="157">
                  <c:v>6.3565601022646696</c:v>
                </c:pt>
                <c:pt idx="158">
                  <c:v>6.1937276525143972</c:v>
                </c:pt>
                <c:pt idx="159">
                  <c:v>6.4422497772896197</c:v>
                </c:pt>
                <c:pt idx="160">
                  <c:v>7.1082610489388571</c:v>
                </c:pt>
                <c:pt idx="161">
                  <c:v>7.9589768953900384</c:v>
                </c:pt>
                <c:pt idx="162">
                  <c:v>8.7538184552269058</c:v>
                </c:pt>
                <c:pt idx="163">
                  <c:v>8.3051605559036883</c:v>
                </c:pt>
                <c:pt idx="164">
                  <c:v>7.9918113602230694</c:v>
                </c:pt>
                <c:pt idx="165">
                  <c:v>7.7114474247741942</c:v>
                </c:pt>
                <c:pt idx="166">
                  <c:v>7.5214146383734839</c:v>
                </c:pt>
                <c:pt idx="167">
                  <c:v>7.2333154377985664</c:v>
                </c:pt>
                <c:pt idx="168">
                  <c:v>6.8971759499143817</c:v>
                </c:pt>
                <c:pt idx="169">
                  <c:v>6.7878341835673286</c:v>
                </c:pt>
                <c:pt idx="170">
                  <c:v>7.7544394054313983</c:v>
                </c:pt>
                <c:pt idx="171">
                  <c:v>8.6429298028148018</c:v>
                </c:pt>
                <c:pt idx="172">
                  <c:v>9.3437992674299508</c:v>
                </c:pt>
                <c:pt idx="173">
                  <c:v>9.833727522339073</c:v>
                </c:pt>
                <c:pt idx="174">
                  <c:v>10.20965475941337</c:v>
                </c:pt>
                <c:pt idx="175">
                  <c:v>10.413160169842914</c:v>
                </c:pt>
                <c:pt idx="176">
                  <c:v>10.322246102094567</c:v>
                </c:pt>
                <c:pt idx="177">
                  <c:v>9.90334096214184</c:v>
                </c:pt>
                <c:pt idx="178">
                  <c:v>9.2934802013405857</c:v>
                </c:pt>
                <c:pt idx="179">
                  <c:v>9.7645874905368224</c:v>
                </c:pt>
                <c:pt idx="180">
                  <c:v>10.682894737232449</c:v>
                </c:pt>
                <c:pt idx="181">
                  <c:v>11.800038428822972</c:v>
                </c:pt>
                <c:pt idx="182">
                  <c:v>12.785455471535617</c:v>
                </c:pt>
                <c:pt idx="183">
                  <c:v>13.603854657383806</c:v>
                </c:pt>
                <c:pt idx="184">
                  <c:v>14.108516085678644</c:v>
                </c:pt>
                <c:pt idx="185">
                  <c:v>14.231939121800572</c:v>
                </c:pt>
                <c:pt idx="186">
                  <c:v>13.530150086050213</c:v>
                </c:pt>
                <c:pt idx="187">
                  <c:v>13.141628890838318</c:v>
                </c:pt>
                <c:pt idx="188">
                  <c:v>13.112014253071013</c:v>
                </c:pt>
                <c:pt idx="189">
                  <c:v>13.525060380862699</c:v>
                </c:pt>
                <c:pt idx="190">
                  <c:v>14.350155125263289</c:v>
                </c:pt>
                <c:pt idx="191">
                  <c:v>15.497111757780003</c:v>
                </c:pt>
                <c:pt idx="192">
                  <c:v>16.701138870707641</c:v>
                </c:pt>
                <c:pt idx="193">
                  <c:v>17.747808594550992</c:v>
                </c:pt>
                <c:pt idx="194">
                  <c:v>19.291997797329032</c:v>
                </c:pt>
                <c:pt idx="195">
                  <c:v>19.485176492970474</c:v>
                </c:pt>
                <c:pt idx="196">
                  <c:v>19.737905634819484</c:v>
                </c:pt>
                <c:pt idx="197">
                  <c:v>19.863328853894338</c:v>
                </c:pt>
                <c:pt idx="198">
                  <c:v>19.536021331843926</c:v>
                </c:pt>
                <c:pt idx="199">
                  <c:v>18.56263680571913</c:v>
                </c:pt>
                <c:pt idx="200">
                  <c:v>17.135245052004187</c:v>
                </c:pt>
                <c:pt idx="201">
                  <c:v>15.60270800016821</c:v>
                </c:pt>
                <c:pt idx="202">
                  <c:v>8.949910757786256</c:v>
                </c:pt>
                <c:pt idx="203">
                  <c:v>7.762053814154628</c:v>
                </c:pt>
                <c:pt idx="204">
                  <c:v>6.1485700394295559</c:v>
                </c:pt>
                <c:pt idx="205">
                  <c:v>3.9473282000144119</c:v>
                </c:pt>
                <c:pt idx="206">
                  <c:v>1.3648105280803979</c:v>
                </c:pt>
                <c:pt idx="207">
                  <c:v>-5.9233230182330789</c:v>
                </c:pt>
                <c:pt idx="208">
                  <c:v>-7.6272075079573476</c:v>
                </c:pt>
                <c:pt idx="209">
                  <c:v>-9.0690868518118233</c:v>
                </c:pt>
                <c:pt idx="210">
                  <c:v>-10.472726850361061</c:v>
                </c:pt>
                <c:pt idx="211">
                  <c:v>-11.658974070187314</c:v>
                </c:pt>
                <c:pt idx="212">
                  <c:v>-12.920588329391165</c:v>
                </c:pt>
                <c:pt idx="213">
                  <c:v>-14.201951245779167</c:v>
                </c:pt>
                <c:pt idx="214">
                  <c:v>-15.40816143894757</c:v>
                </c:pt>
                <c:pt idx="215">
                  <c:v>-16.566058820258831</c:v>
                </c:pt>
                <c:pt idx="216">
                  <c:v>-16.289616475867408</c:v>
                </c:pt>
                <c:pt idx="217">
                  <c:v>-15.64615315751541</c:v>
                </c:pt>
                <c:pt idx="218">
                  <c:v>-14.75708595065662</c:v>
                </c:pt>
                <c:pt idx="219">
                  <c:v>-13.860690406164355</c:v>
                </c:pt>
                <c:pt idx="220">
                  <c:v>-12.973882625882984</c:v>
                </c:pt>
                <c:pt idx="221">
                  <c:v>-12.074624169654568</c:v>
                </c:pt>
                <c:pt idx="222">
                  <c:v>-11.0520838345471</c:v>
                </c:pt>
                <c:pt idx="223">
                  <c:v>-9.6897601056331819</c:v>
                </c:pt>
                <c:pt idx="224">
                  <c:v>-2.7245003020159277</c:v>
                </c:pt>
                <c:pt idx="225">
                  <c:v>-8.4397532862524813E-2</c:v>
                </c:pt>
                <c:pt idx="226">
                  <c:v>1.8578824155005549</c:v>
                </c:pt>
                <c:pt idx="227">
                  <c:v>2.7471864781416016</c:v>
                </c:pt>
                <c:pt idx="228">
                  <c:v>3.1845626504487399</c:v>
                </c:pt>
                <c:pt idx="229">
                  <c:v>4.026660619551139</c:v>
                </c:pt>
                <c:pt idx="230">
                  <c:v>5.4467314610917583</c:v>
                </c:pt>
                <c:pt idx="231">
                  <c:v>6.9749267253123026</c:v>
                </c:pt>
                <c:pt idx="232">
                  <c:v>4.9898976664352546</c:v>
                </c:pt>
                <c:pt idx="233">
                  <c:v>4.1837526557862077</c:v>
                </c:pt>
                <c:pt idx="234">
                  <c:v>3.6956915469231442</c:v>
                </c:pt>
                <c:pt idx="235">
                  <c:v>3.809308518399205</c:v>
                </c:pt>
                <c:pt idx="236">
                  <c:v>6.4197766619956127</c:v>
                </c:pt>
                <c:pt idx="237">
                  <c:v>6.8074886790047042</c:v>
                </c:pt>
                <c:pt idx="238">
                  <c:v>6.2549081233673984</c:v>
                </c:pt>
                <c:pt idx="239">
                  <c:v>5.5378757352671659</c:v>
                </c:pt>
                <c:pt idx="240">
                  <c:v>5.1302195581739465</c:v>
                </c:pt>
                <c:pt idx="241">
                  <c:v>4.9139317902221933</c:v>
                </c:pt>
                <c:pt idx="242">
                  <c:v>4.4922384911592861</c:v>
                </c:pt>
                <c:pt idx="243">
                  <c:v>3.2900312821359439</c:v>
                </c:pt>
                <c:pt idx="244">
                  <c:v>-3.1065947445647888</c:v>
                </c:pt>
                <c:pt idx="245">
                  <c:v>-4.4302700757330928</c:v>
                </c:pt>
                <c:pt idx="246">
                  <c:v>-5.6332536875375769</c:v>
                </c:pt>
                <c:pt idx="247">
                  <c:v>-6.9662935116219575</c:v>
                </c:pt>
                <c:pt idx="248">
                  <c:v>-8.1912669933502684</c:v>
                </c:pt>
                <c:pt idx="249">
                  <c:v>-8.9840212473767984</c:v>
                </c:pt>
                <c:pt idx="250">
                  <c:v>-9.0913572148376005</c:v>
                </c:pt>
                <c:pt idx="251">
                  <c:v>-8.5892347955302206</c:v>
                </c:pt>
                <c:pt idx="252">
                  <c:v>-7.8182463812227923</c:v>
                </c:pt>
                <c:pt idx="253">
                  <c:v>-4.2076194173870665</c:v>
                </c:pt>
                <c:pt idx="254">
                  <c:v>-4.4501179983332406</c:v>
                </c:pt>
                <c:pt idx="255">
                  <c:v>-4.8510815214831382</c:v>
                </c:pt>
                <c:pt idx="256">
                  <c:v>-5.1635688990724571</c:v>
                </c:pt>
                <c:pt idx="257">
                  <c:v>-1.7194686256088398</c:v>
                </c:pt>
                <c:pt idx="258">
                  <c:v>-1.6222515075124022</c:v>
                </c:pt>
                <c:pt idx="259">
                  <c:v>-1.1539159090813631</c:v>
                </c:pt>
                <c:pt idx="260">
                  <c:v>9.3519740832732658E-3</c:v>
                </c:pt>
                <c:pt idx="261">
                  <c:v>0.93392667825230569</c:v>
                </c:pt>
                <c:pt idx="262">
                  <c:v>2.0442544481791032</c:v>
                </c:pt>
                <c:pt idx="263">
                  <c:v>6.4309309870109095</c:v>
                </c:pt>
                <c:pt idx="264">
                  <c:v>8.0894860251028913</c:v>
                </c:pt>
                <c:pt idx="265">
                  <c:v>9.7327994865756153</c:v>
                </c:pt>
                <c:pt idx="266">
                  <c:v>11.36776334535196</c:v>
                </c:pt>
                <c:pt idx="267">
                  <c:v>13.05719986003392</c:v>
                </c:pt>
                <c:pt idx="268">
                  <c:v>14.656526599687803</c:v>
                </c:pt>
                <c:pt idx="269">
                  <c:v>15.981163014363275</c:v>
                </c:pt>
                <c:pt idx="270">
                  <c:v>17.110078385206357</c:v>
                </c:pt>
                <c:pt idx="271">
                  <c:v>19.841134988987299</c:v>
                </c:pt>
                <c:pt idx="272">
                  <c:v>20.461326183235222</c:v>
                </c:pt>
                <c:pt idx="273">
                  <c:v>20.770796286813216</c:v>
                </c:pt>
                <c:pt idx="274">
                  <c:v>20.752413971026954</c:v>
                </c:pt>
                <c:pt idx="275">
                  <c:v>20.316893181662387</c:v>
                </c:pt>
                <c:pt idx="276">
                  <c:v>19.328132533678044</c:v>
                </c:pt>
                <c:pt idx="277">
                  <c:v>17.927702116910801</c:v>
                </c:pt>
                <c:pt idx="278">
                  <c:v>16.12842083039488</c:v>
                </c:pt>
                <c:pt idx="279">
                  <c:v>13.746294761538845</c:v>
                </c:pt>
                <c:pt idx="280">
                  <c:v>-0.95661989951727855</c:v>
                </c:pt>
                <c:pt idx="281">
                  <c:v>-4.9913192690858068</c:v>
                </c:pt>
                <c:pt idx="282">
                  <c:v>-8.2024642536936252</c:v>
                </c:pt>
                <c:pt idx="283">
                  <c:v>-10.973982594553735</c:v>
                </c:pt>
                <c:pt idx="284">
                  <c:v>-13.661507215332566</c:v>
                </c:pt>
                <c:pt idx="285">
                  <c:v>-16.055586874146066</c:v>
                </c:pt>
                <c:pt idx="286">
                  <c:v>-21.034867027308607</c:v>
                </c:pt>
                <c:pt idx="287">
                  <c:v>-22.469852129996887</c:v>
                </c:pt>
                <c:pt idx="288">
                  <c:v>-23.688579479620181</c:v>
                </c:pt>
                <c:pt idx="289">
                  <c:v>-24.445264870677679</c:v>
                </c:pt>
                <c:pt idx="290">
                  <c:v>-24.870708550722885</c:v>
                </c:pt>
                <c:pt idx="291">
                  <c:v>-24.997441041170681</c:v>
                </c:pt>
                <c:pt idx="292">
                  <c:v>-24.522985137897336</c:v>
                </c:pt>
                <c:pt idx="293">
                  <c:v>-23.684772787522768</c:v>
                </c:pt>
                <c:pt idx="294">
                  <c:v>-23.045277050168689</c:v>
                </c:pt>
                <c:pt idx="295">
                  <c:v>-17.109916731034591</c:v>
                </c:pt>
                <c:pt idx="296">
                  <c:v>-15.734053745802012</c:v>
                </c:pt>
                <c:pt idx="297">
                  <c:v>-14.178675478907593</c:v>
                </c:pt>
                <c:pt idx="298">
                  <c:v>-11.866168617569604</c:v>
                </c:pt>
                <c:pt idx="299">
                  <c:v>-8.3691791537228557</c:v>
                </c:pt>
                <c:pt idx="300">
                  <c:v>5.7257555244973002</c:v>
                </c:pt>
                <c:pt idx="301">
                  <c:v>8.9708079112793992</c:v>
                </c:pt>
                <c:pt idx="302">
                  <c:v>12.220296629250271</c:v>
                </c:pt>
                <c:pt idx="303">
                  <c:v>14.776832792818482</c:v>
                </c:pt>
                <c:pt idx="304">
                  <c:v>16.759852391068932</c:v>
                </c:pt>
                <c:pt idx="305">
                  <c:v>18.664202325805149</c:v>
                </c:pt>
                <c:pt idx="306">
                  <c:v>20.748109434030049</c:v>
                </c:pt>
                <c:pt idx="307">
                  <c:v>22.658066195164977</c:v>
                </c:pt>
                <c:pt idx="308">
                  <c:v>19.865213378977373</c:v>
                </c:pt>
                <c:pt idx="309">
                  <c:v>15.474961150737668</c:v>
                </c:pt>
                <c:pt idx="310">
                  <c:v>10.725237887864015</c:v>
                </c:pt>
                <c:pt idx="311">
                  <c:v>6.7278618836508475</c:v>
                </c:pt>
                <c:pt idx="312">
                  <c:v>3.999096670191121</c:v>
                </c:pt>
                <c:pt idx="313">
                  <c:v>2.2062231256450806</c:v>
                </c:pt>
                <c:pt idx="314">
                  <c:v>0.97365045133717876</c:v>
                </c:pt>
                <c:pt idx="315">
                  <c:v>-1.9635792829811294</c:v>
                </c:pt>
                <c:pt idx="316">
                  <c:v>-3.9025767942110434</c:v>
                </c:pt>
                <c:pt idx="317">
                  <c:v>-5.1915104440570854</c:v>
                </c:pt>
                <c:pt idx="318">
                  <c:v>-6.1198342390615146</c:v>
                </c:pt>
                <c:pt idx="319">
                  <c:v>-7.6277281201540603</c:v>
                </c:pt>
                <c:pt idx="320">
                  <c:v>-9.5542707055415192</c:v>
                </c:pt>
                <c:pt idx="321">
                  <c:v>-11.522706028530298</c:v>
                </c:pt>
                <c:pt idx="322">
                  <c:v>-13.412648514013261</c:v>
                </c:pt>
                <c:pt idx="323">
                  <c:v>-14.95480049903486</c:v>
                </c:pt>
                <c:pt idx="324">
                  <c:v>-15.404965517543948</c:v>
                </c:pt>
                <c:pt idx="325">
                  <c:v>-15.065506937178093</c:v>
                </c:pt>
                <c:pt idx="326">
                  <c:v>-14.785803101566984</c:v>
                </c:pt>
                <c:pt idx="327">
                  <c:v>-14.902601157758003</c:v>
                </c:pt>
                <c:pt idx="328">
                  <c:v>-14.8772593345535</c:v>
                </c:pt>
                <c:pt idx="329">
                  <c:v>-14.523380555247901</c:v>
                </c:pt>
                <c:pt idx="330">
                  <c:v>-11.768303845757851</c:v>
                </c:pt>
                <c:pt idx="331">
                  <c:v>-10.936291182201913</c:v>
                </c:pt>
                <c:pt idx="332">
                  <c:v>-10.026819012870646</c:v>
                </c:pt>
                <c:pt idx="333">
                  <c:v>-8.7972875182361729</c:v>
                </c:pt>
                <c:pt idx="334">
                  <c:v>-7.0455227953022073</c:v>
                </c:pt>
                <c:pt idx="335">
                  <c:v>-4.9345899945694214</c:v>
                </c:pt>
                <c:pt idx="336">
                  <c:v>-3.0906108876511098</c:v>
                </c:pt>
                <c:pt idx="337">
                  <c:v>6.0108250760861761</c:v>
                </c:pt>
                <c:pt idx="338">
                  <c:v>8.0633366458655047</c:v>
                </c:pt>
                <c:pt idx="339">
                  <c:v>9.6996154678390383</c:v>
                </c:pt>
                <c:pt idx="340">
                  <c:v>10.860451044749258</c:v>
                </c:pt>
                <c:pt idx="341">
                  <c:v>11.791197431961319</c:v>
                </c:pt>
                <c:pt idx="342">
                  <c:v>12.527896627033499</c:v>
                </c:pt>
                <c:pt idx="343">
                  <c:v>12.048351473918611</c:v>
                </c:pt>
                <c:pt idx="344">
                  <c:v>11.791343294445593</c:v>
                </c:pt>
                <c:pt idx="345">
                  <c:v>11.802310149740936</c:v>
                </c:pt>
                <c:pt idx="346">
                  <c:v>11.752489080333053</c:v>
                </c:pt>
                <c:pt idx="347">
                  <c:v>11.268643336552771</c:v>
                </c:pt>
                <c:pt idx="348">
                  <c:v>10.425502473455101</c:v>
                </c:pt>
                <c:pt idx="349">
                  <c:v>9.5877532857972625</c:v>
                </c:pt>
                <c:pt idx="350">
                  <c:v>8.802624482633135</c:v>
                </c:pt>
                <c:pt idx="351">
                  <c:v>8.0719441261485372</c:v>
                </c:pt>
                <c:pt idx="352">
                  <c:v>5.9633825204498407</c:v>
                </c:pt>
                <c:pt idx="353">
                  <c:v>5.2523984012262872</c:v>
                </c:pt>
                <c:pt idx="354">
                  <c:v>4.6966856328933773</c:v>
                </c:pt>
                <c:pt idx="355">
                  <c:v>4.2210453748179884</c:v>
                </c:pt>
                <c:pt idx="356">
                  <c:v>3.6099392808035446</c:v>
                </c:pt>
                <c:pt idx="357">
                  <c:v>2.7169654334124673</c:v>
                </c:pt>
                <c:pt idx="358">
                  <c:v>1.616458450983786</c:v>
                </c:pt>
                <c:pt idx="359">
                  <c:v>-4.7394109641930982</c:v>
                </c:pt>
                <c:pt idx="360">
                  <c:v>-6.9039375272673009</c:v>
                </c:pt>
                <c:pt idx="361">
                  <c:v>-9.485596340858681</c:v>
                </c:pt>
                <c:pt idx="362">
                  <c:v>-11.930337789475853</c:v>
                </c:pt>
                <c:pt idx="363">
                  <c:v>-13.699052916982126</c:v>
                </c:pt>
                <c:pt idx="364">
                  <c:v>-14.782782336570055</c:v>
                </c:pt>
                <c:pt idx="365">
                  <c:v>-15.624060379408107</c:v>
                </c:pt>
                <c:pt idx="366">
                  <c:v>-16.967199169417285</c:v>
                </c:pt>
                <c:pt idx="367">
                  <c:v>-17.3512689026741</c:v>
                </c:pt>
                <c:pt idx="368">
                  <c:v>-17.457274652848561</c:v>
                </c:pt>
                <c:pt idx="369">
                  <c:v>-17.30408534875972</c:v>
                </c:pt>
                <c:pt idx="370">
                  <c:v>-16.892198835307088</c:v>
                </c:pt>
                <c:pt idx="371">
                  <c:v>-16.393646024641985</c:v>
                </c:pt>
                <c:pt idx="372">
                  <c:v>-16.045558942188663</c:v>
                </c:pt>
                <c:pt idx="373">
                  <c:v>-15.543584358531353</c:v>
                </c:pt>
                <c:pt idx="374">
                  <c:v>-15.309299763081016</c:v>
                </c:pt>
                <c:pt idx="375">
                  <c:v>-15.150702770553298</c:v>
                </c:pt>
                <c:pt idx="376">
                  <c:v>-14.774349329674802</c:v>
                </c:pt>
                <c:pt idx="377">
                  <c:v>-14.118558885908797</c:v>
                </c:pt>
                <c:pt idx="378">
                  <c:v>-13.217869429158323</c:v>
                </c:pt>
                <c:pt idx="379">
                  <c:v>-11.971995872133704</c:v>
                </c:pt>
                <c:pt idx="380">
                  <c:v>-5.7340220486564277</c:v>
                </c:pt>
                <c:pt idx="381">
                  <c:v>-3.7928519301425467</c:v>
                </c:pt>
                <c:pt idx="382">
                  <c:v>-1.6321297824360099</c:v>
                </c:pt>
                <c:pt idx="383">
                  <c:v>0.73133279451299416</c:v>
                </c:pt>
                <c:pt idx="384">
                  <c:v>3.3482508280382595</c:v>
                </c:pt>
                <c:pt idx="385">
                  <c:v>6.1077609469139684</c:v>
                </c:pt>
                <c:pt idx="386">
                  <c:v>8.4472915181077752</c:v>
                </c:pt>
                <c:pt idx="387">
                  <c:v>10.144717950135313</c:v>
                </c:pt>
                <c:pt idx="388">
                  <c:v>12.596426495269927</c:v>
                </c:pt>
                <c:pt idx="389">
                  <c:v>13.725052873220109</c:v>
                </c:pt>
                <c:pt idx="390">
                  <c:v>14.777841991213844</c:v>
                </c:pt>
                <c:pt idx="391">
                  <c:v>15.656364752031973</c:v>
                </c:pt>
                <c:pt idx="392">
                  <c:v>16.235281720253461</c:v>
                </c:pt>
                <c:pt idx="393">
                  <c:v>16.4775673510795</c:v>
                </c:pt>
                <c:pt idx="394">
                  <c:v>16.399250884236292</c:v>
                </c:pt>
                <c:pt idx="395">
                  <c:v>15.815855285085068</c:v>
                </c:pt>
                <c:pt idx="396">
                  <c:v>14.632325114510701</c:v>
                </c:pt>
                <c:pt idx="397">
                  <c:v>9.07260167352017</c:v>
                </c:pt>
                <c:pt idx="398">
                  <c:v>8.0231717943422289</c:v>
                </c:pt>
                <c:pt idx="399">
                  <c:v>7.0804491257664921</c:v>
                </c:pt>
                <c:pt idx="400">
                  <c:v>6.2795002858786422</c:v>
                </c:pt>
                <c:pt idx="401">
                  <c:v>5.5561546234909098</c:v>
                </c:pt>
                <c:pt idx="402">
                  <c:v>5.0306207009388988</c:v>
                </c:pt>
                <c:pt idx="403">
                  <c:v>4.4469986383279814</c:v>
                </c:pt>
                <c:pt idx="404">
                  <c:v>0.21735126953173284</c:v>
                </c:pt>
                <c:pt idx="405">
                  <c:v>-1.5530358882833042</c:v>
                </c:pt>
                <c:pt idx="406">
                  <c:v>-3.3445595977219122</c:v>
                </c:pt>
                <c:pt idx="407">
                  <c:v>-5.2759009222381668</c:v>
                </c:pt>
                <c:pt idx="408">
                  <c:v>-7.5951702779824295</c:v>
                </c:pt>
                <c:pt idx="409">
                  <c:v>-9.6598727156450508</c:v>
                </c:pt>
                <c:pt idx="410">
                  <c:v>-11.29193943584845</c:v>
                </c:pt>
                <c:pt idx="411">
                  <c:v>-12.653438077910579</c:v>
                </c:pt>
                <c:pt idx="412">
                  <c:v>-13.449707602629903</c:v>
                </c:pt>
                <c:pt idx="413">
                  <c:v>-12.893115790729553</c:v>
                </c:pt>
                <c:pt idx="414">
                  <c:v>-12.483024858118757</c:v>
                </c:pt>
                <c:pt idx="415">
                  <c:v>-12.333403037724427</c:v>
                </c:pt>
                <c:pt idx="416">
                  <c:v>-12.058193163023191</c:v>
                </c:pt>
                <c:pt idx="417">
                  <c:v>-11.600199229905456</c:v>
                </c:pt>
                <c:pt idx="418">
                  <c:v>-10.925376843472176</c:v>
                </c:pt>
                <c:pt idx="419">
                  <c:v>-10.253084662671425</c:v>
                </c:pt>
                <c:pt idx="420">
                  <c:v>-7.7190714273463072</c:v>
                </c:pt>
                <c:pt idx="421">
                  <c:v>-6.8355211919530792</c:v>
                </c:pt>
                <c:pt idx="422">
                  <c:v>-5.9502716054943257</c:v>
                </c:pt>
                <c:pt idx="423">
                  <c:v>-5.1026897533983515</c:v>
                </c:pt>
                <c:pt idx="424">
                  <c:v>-4.3926269300514065</c:v>
                </c:pt>
                <c:pt idx="425">
                  <c:v>-3.6372247038659831</c:v>
                </c:pt>
                <c:pt idx="426">
                  <c:v>-2.9881782371044494</c:v>
                </c:pt>
                <c:pt idx="427">
                  <c:v>-2.0244757318011466</c:v>
                </c:pt>
                <c:pt idx="428">
                  <c:v>-1.6305221076873977</c:v>
                </c:pt>
                <c:pt idx="429">
                  <c:v>-1.2048084074970118</c:v>
                </c:pt>
                <c:pt idx="430">
                  <c:v>-0.77182677890185403</c:v>
                </c:pt>
                <c:pt idx="431">
                  <c:v>-0.12650731869743487</c:v>
                </c:pt>
                <c:pt idx="432">
                  <c:v>0.79266538885701698</c:v>
                </c:pt>
                <c:pt idx="433">
                  <c:v>1.8887329380526698</c:v>
                </c:pt>
                <c:pt idx="434">
                  <c:v>3.3521955658479072</c:v>
                </c:pt>
                <c:pt idx="435">
                  <c:v>6.3357962512968271</c:v>
                </c:pt>
                <c:pt idx="436">
                  <c:v>7.4475290670268777</c:v>
                </c:pt>
                <c:pt idx="437">
                  <c:v>8.2598257065246514</c:v>
                </c:pt>
                <c:pt idx="438">
                  <c:v>8.949018279734716</c:v>
                </c:pt>
                <c:pt idx="439">
                  <c:v>9.6716944134219638</c:v>
                </c:pt>
                <c:pt idx="440">
                  <c:v>10.509270190165863</c:v>
                </c:pt>
                <c:pt idx="441">
                  <c:v>11.457923663779908</c:v>
                </c:pt>
                <c:pt idx="442">
                  <c:v>12.292586288951824</c:v>
                </c:pt>
                <c:pt idx="443">
                  <c:v>12.885115065279226</c:v>
                </c:pt>
                <c:pt idx="444">
                  <c:v>13.604008564313116</c:v>
                </c:pt>
                <c:pt idx="445">
                  <c:v>14.227225684145349</c:v>
                </c:pt>
                <c:pt idx="446">
                  <c:v>14.565474410336225</c:v>
                </c:pt>
                <c:pt idx="447">
                  <c:v>14.74080506276648</c:v>
                </c:pt>
                <c:pt idx="448">
                  <c:v>14.830853366092043</c:v>
                </c:pt>
                <c:pt idx="449">
                  <c:v>14.918695973661645</c:v>
                </c:pt>
                <c:pt idx="450">
                  <c:v>14.961671068573406</c:v>
                </c:pt>
                <c:pt idx="451">
                  <c:v>14.953129689343346</c:v>
                </c:pt>
                <c:pt idx="452">
                  <c:v>14.904254677026518</c:v>
                </c:pt>
                <c:pt idx="453">
                  <c:v>14.75943159576105</c:v>
                </c:pt>
                <c:pt idx="454">
                  <c:v>14.40176904343727</c:v>
                </c:pt>
                <c:pt idx="455">
                  <c:v>13.774324340072761</c:v>
                </c:pt>
                <c:pt idx="456">
                  <c:v>12.847068634872523</c:v>
                </c:pt>
                <c:pt idx="457">
                  <c:v>11.708140662052152</c:v>
                </c:pt>
                <c:pt idx="458">
                  <c:v>10.484576627804557</c:v>
                </c:pt>
                <c:pt idx="459">
                  <c:v>9.2256474677454463</c:v>
                </c:pt>
                <c:pt idx="460">
                  <c:v>7.9350879293129708</c:v>
                </c:pt>
                <c:pt idx="461">
                  <c:v>3.5339346432669472</c:v>
                </c:pt>
                <c:pt idx="462">
                  <c:v>2.970201792698334</c:v>
                </c:pt>
                <c:pt idx="463">
                  <c:v>2.4574651835297758</c:v>
                </c:pt>
                <c:pt idx="464">
                  <c:v>2.1986835833842653</c:v>
                </c:pt>
                <c:pt idx="465">
                  <c:v>2.1478289545729736</c:v>
                </c:pt>
                <c:pt idx="466">
                  <c:v>2.1394769233649087</c:v>
                </c:pt>
                <c:pt idx="467">
                  <c:v>2.0643141066435082</c:v>
                </c:pt>
                <c:pt idx="468">
                  <c:v>-3.1625705733247571</c:v>
                </c:pt>
                <c:pt idx="469">
                  <c:v>-3.8632050035414238</c:v>
                </c:pt>
                <c:pt idx="470">
                  <c:v>-4.1604103640997856</c:v>
                </c:pt>
                <c:pt idx="471">
                  <c:v>-4.4052957167059219</c:v>
                </c:pt>
                <c:pt idx="472">
                  <c:v>-4.8439237867969211</c:v>
                </c:pt>
                <c:pt idx="473">
                  <c:v>-5.6159751303212158</c:v>
                </c:pt>
                <c:pt idx="474">
                  <c:v>-7.6498272731046484</c:v>
                </c:pt>
                <c:pt idx="475">
                  <c:v>-7.6313648164321819</c:v>
                </c:pt>
                <c:pt idx="476">
                  <c:v>-7.7804341504136403</c:v>
                </c:pt>
                <c:pt idx="477">
                  <c:v>-8.1448350638085429</c:v>
                </c:pt>
                <c:pt idx="478">
                  <c:v>-8.6418181452204177</c:v>
                </c:pt>
                <c:pt idx="479">
                  <c:v>-9.1333780564313063</c:v>
                </c:pt>
                <c:pt idx="480">
                  <c:v>-9.5180928631097572</c:v>
                </c:pt>
                <c:pt idx="481">
                  <c:v>-9.5054512454299278</c:v>
                </c:pt>
                <c:pt idx="482">
                  <c:v>-8.8990843540621292</c:v>
                </c:pt>
                <c:pt idx="483">
                  <c:v>-9.007341941714909</c:v>
                </c:pt>
                <c:pt idx="484">
                  <c:v>-9.2834200093506496</c:v>
                </c:pt>
                <c:pt idx="485">
                  <c:v>-9.6005951734403006</c:v>
                </c:pt>
                <c:pt idx="486">
                  <c:v>-10.025208606046364</c:v>
                </c:pt>
                <c:pt idx="487">
                  <c:v>-10.52036939298765</c:v>
                </c:pt>
                <c:pt idx="488">
                  <c:v>-10.763477985717753</c:v>
                </c:pt>
                <c:pt idx="489">
                  <c:v>-10.748561459698347</c:v>
                </c:pt>
                <c:pt idx="490">
                  <c:v>-11.218137875828621</c:v>
                </c:pt>
                <c:pt idx="491">
                  <c:v>-11.426730335260988</c:v>
                </c:pt>
                <c:pt idx="492">
                  <c:v>-11.270155989419493</c:v>
                </c:pt>
                <c:pt idx="493">
                  <c:v>-10.891201005377141</c:v>
                </c:pt>
                <c:pt idx="494">
                  <c:v>-10.562137365800115</c:v>
                </c:pt>
                <c:pt idx="495">
                  <c:v>-10.377763846472719</c:v>
                </c:pt>
                <c:pt idx="496">
                  <c:v>-10.417814254381915</c:v>
                </c:pt>
                <c:pt idx="497">
                  <c:v>-10.481540222902103</c:v>
                </c:pt>
                <c:pt idx="498">
                  <c:v>-10.332935645348162</c:v>
                </c:pt>
                <c:pt idx="499">
                  <c:v>-10.446144664803288</c:v>
                </c:pt>
                <c:pt idx="500">
                  <c:v>-10.438687312485456</c:v>
                </c:pt>
                <c:pt idx="501">
                  <c:v>-10.489538222638222</c:v>
                </c:pt>
                <c:pt idx="502">
                  <c:v>-10.571247320333125</c:v>
                </c:pt>
                <c:pt idx="503">
                  <c:v>-10.485251595915091</c:v>
                </c:pt>
                <c:pt idx="504">
                  <c:v>-10.130654280708853</c:v>
                </c:pt>
                <c:pt idx="505">
                  <c:v>-9.5828248426037277</c:v>
                </c:pt>
                <c:pt idx="506">
                  <c:v>-6.8680790341247189</c:v>
                </c:pt>
                <c:pt idx="507">
                  <c:v>-5.447318938747884</c:v>
                </c:pt>
                <c:pt idx="508">
                  <c:v>-3.8749684106759603</c:v>
                </c:pt>
                <c:pt idx="509">
                  <c:v>-2.2874075066683321</c:v>
                </c:pt>
                <c:pt idx="510">
                  <c:v>-0.56276303641675463</c:v>
                </c:pt>
                <c:pt idx="511">
                  <c:v>1.3911482687569081</c:v>
                </c:pt>
                <c:pt idx="512">
                  <c:v>3.2703017115359518</c:v>
                </c:pt>
                <c:pt idx="513">
                  <c:v>4.8819510350023734</c:v>
                </c:pt>
                <c:pt idx="514">
                  <c:v>6.4282256059989038</c:v>
                </c:pt>
                <c:pt idx="515">
                  <c:v>9.8706445430210348</c:v>
                </c:pt>
                <c:pt idx="516">
                  <c:v>11.643680524087205</c:v>
                </c:pt>
                <c:pt idx="517">
                  <c:v>13.105067647121146</c:v>
                </c:pt>
                <c:pt idx="518">
                  <c:v>14.190311699103049</c:v>
                </c:pt>
                <c:pt idx="519">
                  <c:v>14.99688676502409</c:v>
                </c:pt>
                <c:pt idx="520">
                  <c:v>15.568597428325253</c:v>
                </c:pt>
                <c:pt idx="521">
                  <c:v>16.058433855135508</c:v>
                </c:pt>
                <c:pt idx="522">
                  <c:v>16.551235342955525</c:v>
                </c:pt>
                <c:pt idx="523">
                  <c:v>16.809430153960385</c:v>
                </c:pt>
                <c:pt idx="524">
                  <c:v>16.751386902829644</c:v>
                </c:pt>
                <c:pt idx="525">
                  <c:v>16.909932896611544</c:v>
                </c:pt>
                <c:pt idx="526">
                  <c:v>16.98458564998392</c:v>
                </c:pt>
                <c:pt idx="527">
                  <c:v>16.902893248306974</c:v>
                </c:pt>
                <c:pt idx="528">
                  <c:v>16.872827362708513</c:v>
                </c:pt>
                <c:pt idx="529">
                  <c:v>16.89882852684093</c:v>
                </c:pt>
                <c:pt idx="530">
                  <c:v>16.858486697527141</c:v>
                </c:pt>
                <c:pt idx="531">
                  <c:v>16.686140989546168</c:v>
                </c:pt>
                <c:pt idx="532">
                  <c:v>14.534245115849131</c:v>
                </c:pt>
                <c:pt idx="533">
                  <c:v>13.165992934517678</c:v>
                </c:pt>
                <c:pt idx="534">
                  <c:v>11.653866916433374</c:v>
                </c:pt>
                <c:pt idx="535">
                  <c:v>10.28219356923765</c:v>
                </c:pt>
                <c:pt idx="536">
                  <c:v>9.1181944763768534</c:v>
                </c:pt>
                <c:pt idx="537">
                  <c:v>7.6204753383633754</c:v>
                </c:pt>
                <c:pt idx="538">
                  <c:v>5.2523801073472205</c:v>
                </c:pt>
                <c:pt idx="539">
                  <c:v>2.6695742796928252</c:v>
                </c:pt>
                <c:pt idx="540">
                  <c:v>-3.1691222425586014</c:v>
                </c:pt>
                <c:pt idx="541">
                  <c:v>-5.1015104074016762</c:v>
                </c:pt>
                <c:pt idx="542">
                  <c:v>-6.9623040740187303</c:v>
                </c:pt>
                <c:pt idx="543">
                  <c:v>-8.6596364391632292</c:v>
                </c:pt>
                <c:pt idx="544">
                  <c:v>-10.031605002313068</c:v>
                </c:pt>
                <c:pt idx="545">
                  <c:v>-11.29773356121234</c:v>
                </c:pt>
                <c:pt idx="546">
                  <c:v>-12.517213749464187</c:v>
                </c:pt>
                <c:pt idx="547">
                  <c:v>-13.675566476720153</c:v>
                </c:pt>
                <c:pt idx="548">
                  <c:v>-14.834125020343038</c:v>
                </c:pt>
                <c:pt idx="549">
                  <c:v>-16.611945548922783</c:v>
                </c:pt>
                <c:pt idx="550">
                  <c:v>-17.437185396897753</c:v>
                </c:pt>
                <c:pt idx="551">
                  <c:v>-18.30785055631274</c:v>
                </c:pt>
                <c:pt idx="552">
                  <c:v>-19.000757765848416</c:v>
                </c:pt>
                <c:pt idx="553">
                  <c:v>-19.628157086400456</c:v>
                </c:pt>
                <c:pt idx="554">
                  <c:v>-20.248051091528492</c:v>
                </c:pt>
                <c:pt idx="555">
                  <c:v>-20.632480851645553</c:v>
                </c:pt>
                <c:pt idx="556">
                  <c:v>-20.901547805989185</c:v>
                </c:pt>
                <c:pt idx="557">
                  <c:v>-21.123475526757126</c:v>
                </c:pt>
                <c:pt idx="558">
                  <c:v>-20.11631708122443</c:v>
                </c:pt>
                <c:pt idx="559">
                  <c:v>-18.78038672108331</c:v>
                </c:pt>
                <c:pt idx="560">
                  <c:v>-17.458094882676896</c:v>
                </c:pt>
                <c:pt idx="561">
                  <c:v>-16.226311854128021</c:v>
                </c:pt>
                <c:pt idx="562">
                  <c:v>-15.136126236172629</c:v>
                </c:pt>
                <c:pt idx="563">
                  <c:v>-13.911292393867303</c:v>
                </c:pt>
                <c:pt idx="564">
                  <c:v>-12.158568408809868</c:v>
                </c:pt>
                <c:pt idx="565">
                  <c:v>-9.7813280501580735</c:v>
                </c:pt>
                <c:pt idx="566">
                  <c:v>-2.7036087265106232</c:v>
                </c:pt>
                <c:pt idx="567">
                  <c:v>-1.1482378969333387</c:v>
                </c:pt>
                <c:pt idx="568">
                  <c:v>0.25690481912428731</c:v>
                </c:pt>
                <c:pt idx="569">
                  <c:v>1.8813769760985655</c:v>
                </c:pt>
                <c:pt idx="570">
                  <c:v>3.478032049313085</c:v>
                </c:pt>
                <c:pt idx="571">
                  <c:v>4.8774036065178725</c:v>
                </c:pt>
                <c:pt idx="572">
                  <c:v>5.9628399852431677</c:v>
                </c:pt>
                <c:pt idx="573">
                  <c:v>7.0848241465210986</c:v>
                </c:pt>
                <c:pt idx="574">
                  <c:v>10.638811861528295</c:v>
                </c:pt>
                <c:pt idx="575">
                  <c:v>12.185826485893003</c:v>
                </c:pt>
                <c:pt idx="576">
                  <c:v>13.494134498556734</c:v>
                </c:pt>
                <c:pt idx="577">
                  <c:v>14.449673561764058</c:v>
                </c:pt>
                <c:pt idx="578">
                  <c:v>14.607176357986702</c:v>
                </c:pt>
                <c:pt idx="579">
                  <c:v>14.621172174505968</c:v>
                </c:pt>
                <c:pt idx="580">
                  <c:v>15.17018551206727</c:v>
                </c:pt>
                <c:pt idx="581">
                  <c:v>15.925227711392408</c:v>
                </c:pt>
                <c:pt idx="582">
                  <c:v>16.452601340061292</c:v>
                </c:pt>
                <c:pt idx="583">
                  <c:v>16.978361678048227</c:v>
                </c:pt>
                <c:pt idx="584">
                  <c:v>16.835068862720817</c:v>
                </c:pt>
                <c:pt idx="585">
                  <c:v>16.78956280326658</c:v>
                </c:pt>
                <c:pt idx="586">
                  <c:v>16.895240704360887</c:v>
                </c:pt>
                <c:pt idx="587">
                  <c:v>17.015019455105673</c:v>
                </c:pt>
                <c:pt idx="588">
                  <c:v>17.079196823239027</c:v>
                </c:pt>
                <c:pt idx="589">
                  <c:v>17.138966746191898</c:v>
                </c:pt>
                <c:pt idx="590">
                  <c:v>16.793779913842137</c:v>
                </c:pt>
                <c:pt idx="591">
                  <c:v>16.429070579460692</c:v>
                </c:pt>
                <c:pt idx="592">
                  <c:v>15.930768057283146</c:v>
                </c:pt>
                <c:pt idx="593">
                  <c:v>15.115836937931565</c:v>
                </c:pt>
                <c:pt idx="594">
                  <c:v>14.218389696089075</c:v>
                </c:pt>
                <c:pt idx="595">
                  <c:v>13.338282331383496</c:v>
                </c:pt>
                <c:pt idx="596">
                  <c:v>12.397422407176407</c:v>
                </c:pt>
                <c:pt idx="597">
                  <c:v>11.395235580449597</c:v>
                </c:pt>
                <c:pt idx="598">
                  <c:v>10.377797244870123</c:v>
                </c:pt>
                <c:pt idx="599">
                  <c:v>6.0033297874629188</c:v>
                </c:pt>
                <c:pt idx="600">
                  <c:v>4.9598005279781461</c:v>
                </c:pt>
                <c:pt idx="601">
                  <c:v>4.5158687638215458</c:v>
                </c:pt>
                <c:pt idx="602">
                  <c:v>4.3297786282282527</c:v>
                </c:pt>
                <c:pt idx="603">
                  <c:v>4.1924761354486435</c:v>
                </c:pt>
                <c:pt idx="604">
                  <c:v>4.0647445401072666</c:v>
                </c:pt>
                <c:pt idx="605">
                  <c:v>3.9059219616094945</c:v>
                </c:pt>
                <c:pt idx="606">
                  <c:v>3.3190178081180903</c:v>
                </c:pt>
                <c:pt idx="607">
                  <c:v>2.9077745087578259</c:v>
                </c:pt>
                <c:pt idx="608">
                  <c:v>2.0481174513916769</c:v>
                </c:pt>
                <c:pt idx="609">
                  <c:v>0.72253103329357815</c:v>
                </c:pt>
                <c:pt idx="610">
                  <c:v>-0.71235040230128299</c:v>
                </c:pt>
                <c:pt idx="611">
                  <c:v>-2.0009111238186534</c:v>
                </c:pt>
                <c:pt idx="612">
                  <c:v>-3.0325445656591787</c:v>
                </c:pt>
                <c:pt idx="613">
                  <c:v>-3.8823952548154788</c:v>
                </c:pt>
                <c:pt idx="614">
                  <c:v>-7.9660753528509787</c:v>
                </c:pt>
                <c:pt idx="615">
                  <c:v>-9.6310593349583371</c:v>
                </c:pt>
                <c:pt idx="616">
                  <c:v>-11.108865473847088</c:v>
                </c:pt>
                <c:pt idx="617">
                  <c:v>-12.426724974828176</c:v>
                </c:pt>
                <c:pt idx="618">
                  <c:v>-13.65455317206562</c:v>
                </c:pt>
                <c:pt idx="619">
                  <c:v>-14.857614192680675</c:v>
                </c:pt>
                <c:pt idx="620">
                  <c:v>-15.919580504625237</c:v>
                </c:pt>
                <c:pt idx="621">
                  <c:v>-16.821649963152048</c:v>
                </c:pt>
                <c:pt idx="622">
                  <c:v>-17.442747902957816</c:v>
                </c:pt>
                <c:pt idx="623">
                  <c:v>-18.198623385361742</c:v>
                </c:pt>
                <c:pt idx="624">
                  <c:v>-18.269490392550122</c:v>
                </c:pt>
                <c:pt idx="625">
                  <c:v>-18.041515677637079</c:v>
                </c:pt>
                <c:pt idx="626">
                  <c:v>-17.684786129153906</c:v>
                </c:pt>
                <c:pt idx="627">
                  <c:v>-17.489516788498577</c:v>
                </c:pt>
                <c:pt idx="628">
                  <c:v>-17.397595191956661</c:v>
                </c:pt>
                <c:pt idx="629">
                  <c:v>-17.323376231487536</c:v>
                </c:pt>
                <c:pt idx="630">
                  <c:v>-16.554879773753271</c:v>
                </c:pt>
                <c:pt idx="631">
                  <c:v>-16.140794850079821</c:v>
                </c:pt>
                <c:pt idx="632">
                  <c:v>-15.642721670476416</c:v>
                </c:pt>
                <c:pt idx="633">
                  <c:v>-15.130085313306711</c:v>
                </c:pt>
                <c:pt idx="634">
                  <c:v>-14.817244131918372</c:v>
                </c:pt>
                <c:pt idx="635">
                  <c:v>-14.578513842228237</c:v>
                </c:pt>
                <c:pt idx="636">
                  <c:v>-14.199911295947103</c:v>
                </c:pt>
                <c:pt idx="637">
                  <c:v>-13.468758062698953</c:v>
                </c:pt>
                <c:pt idx="638">
                  <c:v>-12.305643934681632</c:v>
                </c:pt>
                <c:pt idx="639">
                  <c:v>-10.220092724032494</c:v>
                </c:pt>
                <c:pt idx="640">
                  <c:v>-9.6075786624116795</c:v>
                </c:pt>
                <c:pt idx="641">
                  <c:v>-9.0042222148660205</c:v>
                </c:pt>
                <c:pt idx="642">
                  <c:v>-8.3317469849954904</c:v>
                </c:pt>
                <c:pt idx="643">
                  <c:v>-7.4456143309680698</c:v>
                </c:pt>
                <c:pt idx="644">
                  <c:v>-6.3760501165908474</c:v>
                </c:pt>
                <c:pt idx="645">
                  <c:v>-5.1122624911930679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9.0788506894828025</c:v>
                </c:pt>
                <c:pt idx="655">
                  <c:v>9.4451003833040801</c:v>
                </c:pt>
                <c:pt idx="656">
                  <c:v>9.700181386957281</c:v>
                </c:pt>
                <c:pt idx="657">
                  <c:v>9.8831102453842341</c:v>
                </c:pt>
                <c:pt idx="658">
                  <c:v>10.145677667604701</c:v>
                </c:pt>
                <c:pt idx="659">
                  <c:v>10.284291120331739</c:v>
                </c:pt>
                <c:pt idx="660">
                  <c:v>10.301785359743892</c:v>
                </c:pt>
                <c:pt idx="661">
                  <c:v>10.314043727920279</c:v>
                </c:pt>
                <c:pt idx="662">
                  <c:v>10.630602277709901</c:v>
                </c:pt>
                <c:pt idx="663">
                  <c:v>11.41351969329375</c:v>
                </c:pt>
                <c:pt idx="664">
                  <c:v>11.900828342983246</c:v>
                </c:pt>
                <c:pt idx="665">
                  <c:v>11.92414918910336</c:v>
                </c:pt>
                <c:pt idx="666">
                  <c:v>11.612752516833499</c:v>
                </c:pt>
                <c:pt idx="667">
                  <c:v>11.080036010631861</c:v>
                </c:pt>
                <c:pt idx="668">
                  <c:v>10.600163084327788</c:v>
                </c:pt>
                <c:pt idx="669">
                  <c:v>10.342470975245874</c:v>
                </c:pt>
                <c:pt idx="670">
                  <c:v>10.186531836997224</c:v>
                </c:pt>
                <c:pt idx="671">
                  <c:v>10.005020925841965</c:v>
                </c:pt>
                <c:pt idx="672">
                  <c:v>9.7752888791464212</c:v>
                </c:pt>
                <c:pt idx="673">
                  <c:v>9.4801260487138421</c:v>
                </c:pt>
                <c:pt idx="674">
                  <c:v>8.0393713334517063</c:v>
                </c:pt>
                <c:pt idx="675">
                  <c:v>7.588314823473949</c:v>
                </c:pt>
                <c:pt idx="676">
                  <c:v>7.1706413943015725</c:v>
                </c:pt>
                <c:pt idx="677">
                  <c:v>6.878478231170476</c:v>
                </c:pt>
                <c:pt idx="678">
                  <c:v>6.5914816318278326</c:v>
                </c:pt>
                <c:pt idx="679">
                  <c:v>6.2646710060395208</c:v>
                </c:pt>
                <c:pt idx="680">
                  <c:v>5.8431459051281394</c:v>
                </c:pt>
                <c:pt idx="681">
                  <c:v>5.0766316394388173</c:v>
                </c:pt>
                <c:pt idx="682">
                  <c:v>4.8767881116099119</c:v>
                </c:pt>
                <c:pt idx="683">
                  <c:v>4.7308017447786899</c:v>
                </c:pt>
                <c:pt idx="684">
                  <c:v>4.6795909785204355</c:v>
                </c:pt>
                <c:pt idx="685">
                  <c:v>4.6647149213718784</c:v>
                </c:pt>
                <c:pt idx="686">
                  <c:v>4.5269657342205694</c:v>
                </c:pt>
                <c:pt idx="687">
                  <c:v>4.2499596146314094</c:v>
                </c:pt>
                <c:pt idx="688">
                  <c:v>4.0035403153741544</c:v>
                </c:pt>
                <c:pt idx="689">
                  <c:v>3.309441199882825</c:v>
                </c:pt>
                <c:pt idx="690">
                  <c:v>3.1036532161236465</c:v>
                </c:pt>
                <c:pt idx="691">
                  <c:v>2.9604261982852336</c:v>
                </c:pt>
                <c:pt idx="692">
                  <c:v>2.7556145521224256</c:v>
                </c:pt>
                <c:pt idx="693">
                  <c:v>2.4761430947250873</c:v>
                </c:pt>
                <c:pt idx="694">
                  <c:v>2.1868023175410372</c:v>
                </c:pt>
                <c:pt idx="695">
                  <c:v>1.9438061952593126</c:v>
                </c:pt>
                <c:pt idx="696">
                  <c:v>1.6537151597404431</c:v>
                </c:pt>
                <c:pt idx="697">
                  <c:v>1.4170961574137801</c:v>
                </c:pt>
                <c:pt idx="698">
                  <c:v>1.3473898270383131</c:v>
                </c:pt>
                <c:pt idx="699">
                  <c:v>1.5355600967433385</c:v>
                </c:pt>
                <c:pt idx="700">
                  <c:v>1.7295762494679956</c:v>
                </c:pt>
                <c:pt idx="701">
                  <c:v>1.9193296811316425</c:v>
                </c:pt>
                <c:pt idx="702">
                  <c:v>2.0593695809213566</c:v>
                </c:pt>
                <c:pt idx="703">
                  <c:v>2.1861378919167871</c:v>
                </c:pt>
                <c:pt idx="704">
                  <c:v>2.2605055228368238</c:v>
                </c:pt>
                <c:pt idx="705">
                  <c:v>1.2542934379591482</c:v>
                </c:pt>
                <c:pt idx="706">
                  <c:v>0.7541114753949929</c:v>
                </c:pt>
                <c:pt idx="707">
                  <c:v>0.26938812819733482</c:v>
                </c:pt>
                <c:pt idx="708">
                  <c:v>-8.6667432396694791E-2</c:v>
                </c:pt>
                <c:pt idx="709">
                  <c:v>-0.32762041742468306</c:v>
                </c:pt>
                <c:pt idx="710">
                  <c:v>-0.52488811964920501</c:v>
                </c:pt>
                <c:pt idx="711">
                  <c:v>-0.74730776581935721</c:v>
                </c:pt>
                <c:pt idx="712">
                  <c:v>-0.75544419072264168</c:v>
                </c:pt>
                <c:pt idx="713">
                  <c:v>-0.33926224719199638</c:v>
                </c:pt>
                <c:pt idx="714">
                  <c:v>1.3096061312417084</c:v>
                </c:pt>
                <c:pt idx="715">
                  <c:v>2.402463491527441</c:v>
                </c:pt>
                <c:pt idx="716">
                  <c:v>3.5713896931279976</c:v>
                </c:pt>
                <c:pt idx="717">
                  <c:v>4.7086088949136293</c:v>
                </c:pt>
                <c:pt idx="718">
                  <c:v>5.9175811821942705</c:v>
                </c:pt>
                <c:pt idx="719">
                  <c:v>7.213164387608515</c:v>
                </c:pt>
                <c:pt idx="720">
                  <c:v>8.5179279684662106</c:v>
                </c:pt>
                <c:pt idx="721">
                  <c:v>9.72589097790312</c:v>
                </c:pt>
                <c:pt idx="722">
                  <c:v>10.691402344971635</c:v>
                </c:pt>
                <c:pt idx="723">
                  <c:v>11.599890511716454</c:v>
                </c:pt>
                <c:pt idx="724">
                  <c:v>13.984042111116398</c:v>
                </c:pt>
                <c:pt idx="725">
                  <c:v>13.902117786571637</c:v>
                </c:pt>
                <c:pt idx="726">
                  <c:v>13.322509147860222</c:v>
                </c:pt>
                <c:pt idx="727">
                  <c:v>12.444020234423949</c:v>
                </c:pt>
                <c:pt idx="728">
                  <c:v>11.233158985994745</c:v>
                </c:pt>
                <c:pt idx="729">
                  <c:v>9.3894977864367668</c:v>
                </c:pt>
                <c:pt idx="730">
                  <c:v>2.3503710427110898</c:v>
                </c:pt>
                <c:pt idx="731">
                  <c:v>9.7101691080155164E-2</c:v>
                </c:pt>
                <c:pt idx="732">
                  <c:v>-1.858631301436134</c:v>
                </c:pt>
                <c:pt idx="733">
                  <c:v>-3.7491789416795749</c:v>
                </c:pt>
                <c:pt idx="734">
                  <c:v>-5.5467725643425334</c:v>
                </c:pt>
                <c:pt idx="735">
                  <c:v>-7.0379625348008972</c:v>
                </c:pt>
                <c:pt idx="736">
                  <c:v>-8.5447241223110471</c:v>
                </c:pt>
                <c:pt idx="737">
                  <c:v>-10.360442183173635</c:v>
                </c:pt>
                <c:pt idx="738">
                  <c:v>-12.555173815923402</c:v>
                </c:pt>
                <c:pt idx="739">
                  <c:v>-16.803182953020126</c:v>
                </c:pt>
                <c:pt idx="740">
                  <c:v>-18.46043576811492</c:v>
                </c:pt>
                <c:pt idx="741">
                  <c:v>-20.079608912549162</c:v>
                </c:pt>
                <c:pt idx="742">
                  <c:v>-21.721781277084546</c:v>
                </c:pt>
                <c:pt idx="743">
                  <c:v>-23.069138391925115</c:v>
                </c:pt>
                <c:pt idx="744">
                  <c:v>-23.782724378627954</c:v>
                </c:pt>
                <c:pt idx="745">
                  <c:v>-24.01701929525305</c:v>
                </c:pt>
                <c:pt idx="746">
                  <c:v>-24.461960888648846</c:v>
                </c:pt>
                <c:pt idx="747">
                  <c:v>-25.255263379192769</c:v>
                </c:pt>
                <c:pt idx="748">
                  <c:v>-25.711822972584791</c:v>
                </c:pt>
                <c:pt idx="749">
                  <c:v>-25.032902169085524</c:v>
                </c:pt>
                <c:pt idx="750">
                  <c:v>-23.77482807281951</c:v>
                </c:pt>
                <c:pt idx="751">
                  <c:v>-22.026090793289598</c:v>
                </c:pt>
                <c:pt idx="752">
                  <c:v>-20.00557573322547</c:v>
                </c:pt>
                <c:pt idx="753">
                  <c:v>-18.031989840474608</c:v>
                </c:pt>
                <c:pt idx="754">
                  <c:v>-16.261237495211912</c:v>
                </c:pt>
                <c:pt idx="755">
                  <c:v>-14.672628081275747</c:v>
                </c:pt>
                <c:pt idx="756">
                  <c:v>-10.591646211526276</c:v>
                </c:pt>
                <c:pt idx="757">
                  <c:v>-9.1307491925107911</c:v>
                </c:pt>
                <c:pt idx="758">
                  <c:v>-7.8613272681757262</c:v>
                </c:pt>
                <c:pt idx="759">
                  <c:v>-6.4747642603713302</c:v>
                </c:pt>
                <c:pt idx="760">
                  <c:v>-4.8529754570490091</c:v>
                </c:pt>
                <c:pt idx="761">
                  <c:v>-3.118814560117869</c:v>
                </c:pt>
                <c:pt idx="762">
                  <c:v>-1.3251159666655645</c:v>
                </c:pt>
                <c:pt idx="763">
                  <c:v>0.60731947826478483</c:v>
                </c:pt>
                <c:pt idx="764">
                  <c:v>5.2330332206255861</c:v>
                </c:pt>
                <c:pt idx="765">
                  <c:v>6.0735288498788274</c:v>
                </c:pt>
                <c:pt idx="766">
                  <c:v>6.9826933713630144</c:v>
                </c:pt>
                <c:pt idx="767">
                  <c:v>8.115773298270522</c:v>
                </c:pt>
                <c:pt idx="768">
                  <c:v>9.1355726025731059</c:v>
                </c:pt>
                <c:pt idx="769">
                  <c:v>9.9895938052366144</c:v>
                </c:pt>
                <c:pt idx="770">
                  <c:v>10.625191705413368</c:v>
                </c:pt>
                <c:pt idx="771">
                  <c:v>10.984356747572548</c:v>
                </c:pt>
                <c:pt idx="772">
                  <c:v>10.394675553001122</c:v>
                </c:pt>
                <c:pt idx="773">
                  <c:v>10.131688833056582</c:v>
                </c:pt>
                <c:pt idx="774">
                  <c:v>10.215096902362053</c:v>
                </c:pt>
                <c:pt idx="775">
                  <c:v>10.491629405250531</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c:v>
                </c:pt>
                <c:pt idx="784">
                  <c:v>2.3088939980117678</c:v>
                </c:pt>
                <c:pt idx="785">
                  <c:v>0.67158275499967601</c:v>
                </c:pt>
                <c:pt idx="786">
                  <c:v>-1.0078822147309836</c:v>
                </c:pt>
                <c:pt idx="787">
                  <c:v>-2.5729437167026958</c:v>
                </c:pt>
                <c:pt idx="788">
                  <c:v>-8.9881223965184187</c:v>
                </c:pt>
                <c:pt idx="789">
                  <c:v>-10.106479053814581</c:v>
                </c:pt>
                <c:pt idx="790">
                  <c:v>-10.905549563221573</c:v>
                </c:pt>
                <c:pt idx="791">
                  <c:v>-11.198869456834071</c:v>
                </c:pt>
                <c:pt idx="792">
                  <c:v>-11.134391256813299</c:v>
                </c:pt>
                <c:pt idx="793">
                  <c:v>-11.008647170629402</c:v>
                </c:pt>
                <c:pt idx="794">
                  <c:v>-10.829534111218754</c:v>
                </c:pt>
                <c:pt idx="795">
                  <c:v>-9.708727692740311</c:v>
                </c:pt>
                <c:pt idx="796">
                  <c:v>-9.2441892241418184</c:v>
                </c:pt>
                <c:pt idx="797">
                  <c:v>-8.9050232794364508</c:v>
                </c:pt>
                <c:pt idx="798">
                  <c:v>-8.5858831458135114</c:v>
                </c:pt>
                <c:pt idx="799">
                  <c:v>-8.1829633047033212</c:v>
                </c:pt>
                <c:pt idx="800">
                  <c:v>-7.7469671341724684</c:v>
                </c:pt>
                <c:pt idx="801">
                  <c:v>-7.3549361324190681</c:v>
                </c:pt>
                <c:pt idx="802">
                  <c:v>-7.129512872615944</c:v>
                </c:pt>
                <c:pt idx="803">
                  <c:v>-6.9029418374682603</c:v>
                </c:pt>
                <c:pt idx="804">
                  <c:v>-5.8485081617043733</c:v>
                </c:pt>
                <c:pt idx="805">
                  <c:v>-5.1394583313023237</c:v>
                </c:pt>
                <c:pt idx="806">
                  <c:v>-4.4230787972289525</c:v>
                </c:pt>
                <c:pt idx="807">
                  <c:v>-3.6918713778134418</c:v>
                </c:pt>
                <c:pt idx="808">
                  <c:v>-2.9893301105624923</c:v>
                </c:pt>
                <c:pt idx="809">
                  <c:v>-2.2757078479660482</c:v>
                </c:pt>
                <c:pt idx="810">
                  <c:v>-1.4641350567383142</c:v>
                </c:pt>
                <c:pt idx="811">
                  <c:v>-0.62520917926846664</c:v>
                </c:pt>
                <c:pt idx="812">
                  <c:v>0.24004555963198021</c:v>
                </c:pt>
                <c:pt idx="813">
                  <c:v>2.0254779545867772</c:v>
                </c:pt>
                <c:pt idx="814">
                  <c:v>2.7894746836958282</c:v>
                </c:pt>
                <c:pt idx="815">
                  <c:v>3.6107897911372082</c:v>
                </c:pt>
                <c:pt idx="816">
                  <c:v>4.4481635460636539</c:v>
                </c:pt>
                <c:pt idx="817">
                  <c:v>5.1493983024765289</c:v>
                </c:pt>
                <c:pt idx="818">
                  <c:v>5.6386088983816904</c:v>
                </c:pt>
                <c:pt idx="819">
                  <c:v>5.90947078434343</c:v>
                </c:pt>
                <c:pt idx="820">
                  <c:v>5.9085812755268972</c:v>
                </c:pt>
                <c:pt idx="821">
                  <c:v>5.7667844376392434</c:v>
                </c:pt>
                <c:pt idx="822">
                  <c:v>5.4529219858519582</c:v>
                </c:pt>
                <c:pt idx="823">
                  <c:v>5.2583949308270785</c:v>
                </c:pt>
                <c:pt idx="824">
                  <c:v>5.1414036609167493</c:v>
                </c:pt>
                <c:pt idx="825">
                  <c:v>5.1391335052504985</c:v>
                </c:pt>
                <c:pt idx="826">
                  <c:v>5.2301242703313999</c:v>
                </c:pt>
                <c:pt idx="827">
                  <c:v>5.1728344886730611</c:v>
                </c:pt>
                <c:pt idx="828">
                  <c:v>4.9782578098337087</c:v>
                </c:pt>
                <c:pt idx="829">
                  <c:v>4.7494949859541471</c:v>
                </c:pt>
                <c:pt idx="830">
                  <c:v>4.4169986261094873</c:v>
                </c:pt>
                <c:pt idx="831">
                  <c:v>4.073852862983955</c:v>
                </c:pt>
                <c:pt idx="832">
                  <c:v>3.9743357545755202</c:v>
                </c:pt>
                <c:pt idx="833">
                  <c:v>3.9301704233098733</c:v>
                </c:pt>
                <c:pt idx="834">
                  <c:v>3.927000608407071</c:v>
                </c:pt>
                <c:pt idx="835">
                  <c:v>3.8959335309127709</c:v>
                </c:pt>
                <c:pt idx="836">
                  <c:v>3.8100068672963383</c:v>
                </c:pt>
                <c:pt idx="837">
                  <c:v>3.7186877693302174</c:v>
                </c:pt>
                <c:pt idx="838">
                  <c:v>3.5624851375615521</c:v>
                </c:pt>
                <c:pt idx="839">
                  <c:v>2.595785924705396</c:v>
                </c:pt>
                <c:pt idx="840">
                  <c:v>1.8602581829668461</c:v>
                </c:pt>
                <c:pt idx="841">
                  <c:v>0.74120196251772108</c:v>
                </c:pt>
                <c:pt idx="842">
                  <c:v>-0.44567128209145335</c:v>
                </c:pt>
                <c:pt idx="843">
                  <c:v>-1.6758483054934599</c:v>
                </c:pt>
                <c:pt idx="844">
                  <c:v>-2.7908030732369866</c:v>
                </c:pt>
                <c:pt idx="845">
                  <c:v>-3.6478567281100007</c:v>
                </c:pt>
                <c:pt idx="846">
                  <c:v>-4.2721748744364421</c:v>
                </c:pt>
                <c:pt idx="847">
                  <c:v>-4.6728469761817149</c:v>
                </c:pt>
                <c:pt idx="848">
                  <c:v>-3.712196806527559</c:v>
                </c:pt>
                <c:pt idx="849">
                  <c:v>-3.4990434503314134</c:v>
                </c:pt>
                <c:pt idx="850">
                  <c:v>-3.25372718867962</c:v>
                </c:pt>
                <c:pt idx="851">
                  <c:v>-3.0265051606130831</c:v>
                </c:pt>
                <c:pt idx="852">
                  <c:v>-2.930755167150366</c:v>
                </c:pt>
                <c:pt idx="853">
                  <c:v>-2.0312441457046608</c:v>
                </c:pt>
                <c:pt idx="854">
                  <c:v>-1.3626697127601228</c:v>
                </c:pt>
                <c:pt idx="855">
                  <c:v>-0.65367801485699362</c:v>
                </c:pt>
                <c:pt idx="856">
                  <c:v>-7.2282750440678029E-2</c:v>
                </c:pt>
                <c:pt idx="857">
                  <c:v>0.31941964332264694</c:v>
                </c:pt>
                <c:pt idx="858">
                  <c:v>0.58600648008768941</c:v>
                </c:pt>
                <c:pt idx="859">
                  <c:v>2.2446950768370764</c:v>
                </c:pt>
                <c:pt idx="860">
                  <c:v>3.2416357870443457</c:v>
                </c:pt>
                <c:pt idx="861">
                  <c:v>4.2551696449847904</c:v>
                </c:pt>
                <c:pt idx="862">
                  <c:v>5.4252831113326065</c:v>
                </c:pt>
                <c:pt idx="863">
                  <c:v>6.8935945591958294</c:v>
                </c:pt>
                <c:pt idx="864">
                  <c:v>7.9804608759693574</c:v>
                </c:pt>
                <c:pt idx="865">
                  <c:v>9.5303409923638469</c:v>
                </c:pt>
                <c:pt idx="866">
                  <c:v>9.9733832619334759</c:v>
                </c:pt>
                <c:pt idx="867">
                  <c:v>10.342615623474302</c:v>
                </c:pt>
                <c:pt idx="868">
                  <c:v>10.286642830353987</c:v>
                </c:pt>
                <c:pt idx="869">
                  <c:v>9.9304619737341682</c:v>
                </c:pt>
                <c:pt idx="870">
                  <c:v>9.5520907431928759</c:v>
                </c:pt>
                <c:pt idx="871">
                  <c:v>8.9254280205973515</c:v>
                </c:pt>
                <c:pt idx="872">
                  <c:v>8.0970467030046507</c:v>
                </c:pt>
                <c:pt idx="873">
                  <c:v>0.54450154544926455</c:v>
                </c:pt>
                <c:pt idx="874">
                  <c:v>-1.2780617309994677</c:v>
                </c:pt>
                <c:pt idx="875">
                  <c:v>-3.3670192328786608</c:v>
                </c:pt>
                <c:pt idx="876">
                  <c:v>-5.1782694393320998</c:v>
                </c:pt>
                <c:pt idx="877">
                  <c:v>-8.025077562541183</c:v>
                </c:pt>
                <c:pt idx="878">
                  <c:v>-8.7011740069276851</c:v>
                </c:pt>
                <c:pt idx="879">
                  <c:v>-9.0205138856383087</c:v>
                </c:pt>
                <c:pt idx="880">
                  <c:v>-9.1273231696231036</c:v>
                </c:pt>
                <c:pt idx="881">
                  <c:v>-9.3491586069462205</c:v>
                </c:pt>
                <c:pt idx="882">
                  <c:v>-9.4557845382973191</c:v>
                </c:pt>
                <c:pt idx="883">
                  <c:v>-9.6220140395495548</c:v>
                </c:pt>
                <c:pt idx="884">
                  <c:v>-9.8778021954547928</c:v>
                </c:pt>
                <c:pt idx="885">
                  <c:v>-10.095074762848384</c:v>
                </c:pt>
                <c:pt idx="886">
                  <c:v>-9.8629670245775287</c:v>
                </c:pt>
                <c:pt idx="887">
                  <c:v>-10.352757461447457</c:v>
                </c:pt>
                <c:pt idx="888">
                  <c:v>-10.16952412836547</c:v>
                </c:pt>
                <c:pt idx="889">
                  <c:v>-8.7781978984159252</c:v>
                </c:pt>
                <c:pt idx="890">
                  <c:v>-6.9963982534076914</c:v>
                </c:pt>
                <c:pt idx="891">
                  <c:v>-5.4840334822664278</c:v>
                </c:pt>
                <c:pt idx="892">
                  <c:v>-4.2985058608147551</c:v>
                </c:pt>
                <c:pt idx="893">
                  <c:v>-3.168263004761017</c:v>
                </c:pt>
                <c:pt idx="894">
                  <c:v>0.13889743999524745</c:v>
                </c:pt>
                <c:pt idx="895">
                  <c:v>2.212062406148489</c:v>
                </c:pt>
                <c:pt idx="896">
                  <c:v>4.3957081580702777</c:v>
                </c:pt>
                <c:pt idx="897">
                  <c:v>6.2756947700915777</c:v>
                </c:pt>
              </c:numCache>
            </c:numRef>
          </c:val>
          <c:extLst xmlns:c16r2="http://schemas.microsoft.com/office/drawing/2015/06/chart">
            <c:ext xmlns:c16="http://schemas.microsoft.com/office/drawing/2014/chart" uri="{C3380CC4-5D6E-409C-BE32-E72D297353CC}">
              <c16:uniqueId val="{00000003-B198-45F4-8AC8-D6CFA7971FF7}"/>
            </c:ext>
          </c:extLst>
        </c:ser>
        <c:marker val="1"/>
        <c:axId val="358142336"/>
        <c:axId val="35814387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3581423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143872"/>
        <c:crosses val="autoZero"/>
        <c:auto val="1"/>
        <c:lblAlgn val="ctr"/>
        <c:lblOffset val="100"/>
      </c:catAx>
      <c:valAx>
        <c:axId val="358143872"/>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1423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-1.3216634984303606</c:v>
                </c:pt>
                <c:pt idx="5">
                  <c:v>-1.3199329984303598</c:v>
                </c:pt>
                <c:pt idx="6">
                  <c:v>-1.3079281330457135</c:v>
                </c:pt>
                <c:pt idx="7">
                  <c:v>-1.3048028884303449</c:v>
                </c:pt>
                <c:pt idx="8">
                  <c:v>-1.3013944884303466</c:v>
                </c:pt>
                <c:pt idx="9">
                  <c:v>-1.2980908984303521</c:v>
                </c:pt>
                <c:pt idx="10">
                  <c:v>-1.2956518784303412</c:v>
                </c:pt>
                <c:pt idx="11">
                  <c:v>-1.294472898430286</c:v>
                </c:pt>
                <c:pt idx="12">
                  <c:v>-1.2939314667847768</c:v>
                </c:pt>
                <c:pt idx="13">
                  <c:v>-1.297590843791234</c:v>
                </c:pt>
                <c:pt idx="14">
                  <c:v>-1.29988758843038</c:v>
                </c:pt>
                <c:pt idx="15">
                  <c:v>-1.3018152584303588</c:v>
                </c:pt>
                <c:pt idx="16">
                  <c:v>-1.3037463584303803</c:v>
                </c:pt>
                <c:pt idx="17">
                  <c:v>-1.3063453249610157</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-1.3388606880855103</c:v>
                </c:pt>
                <c:pt idx="29">
                  <c:v>-1.3470401883038221</c:v>
                </c:pt>
                <c:pt idx="30">
                  <c:v>-1.3480428184303581</c:v>
                </c:pt>
                <c:pt idx="31">
                  <c:v>-1.3489659584303269</c:v>
                </c:pt>
                <c:pt idx="32">
                  <c:v>-1.3499253684303554</c:v>
                </c:pt>
                <c:pt idx="33">
                  <c:v>-1.3507006984303724</c:v>
                </c:pt>
                <c:pt idx="34">
                  <c:v>-1.3514566784303454</c:v>
                </c:pt>
                <c:pt idx="35">
                  <c:v>-1.3521080084303496</c:v>
                </c:pt>
                <c:pt idx="36">
                  <c:v>-1.35272114843039</c:v>
                </c:pt>
                <c:pt idx="37">
                  <c:v>-1.3533004678181157</c:v>
                </c:pt>
                <c:pt idx="38">
                  <c:v>-1.353658198430395</c:v>
                </c:pt>
                <c:pt idx="39">
                  <c:v>-1.353843208430376</c:v>
                </c:pt>
                <c:pt idx="40">
                  <c:v>-1.3539241184303275</c:v>
                </c:pt>
                <c:pt idx="41">
                  <c:v>-1.353826321662694</c:v>
                </c:pt>
                <c:pt idx="42">
                  <c:v>-1.3537202884303592</c:v>
                </c:pt>
                <c:pt idx="43">
                  <c:v>-1.3536429870667281</c:v>
                </c:pt>
                <c:pt idx="44">
                  <c:v>-1.3527527213219637</c:v>
                </c:pt>
                <c:pt idx="45">
                  <c:v>-1.3522877584302724</c:v>
                </c:pt>
                <c:pt idx="46">
                  <c:v>-1.3518245135818958</c:v>
                </c:pt>
                <c:pt idx="47">
                  <c:v>-1.3511804984303311</c:v>
                </c:pt>
                <c:pt idx="48">
                  <c:v>-1.3505031384304047</c:v>
                </c:pt>
                <c:pt idx="49">
                  <c:v>-1.3494645884303007</c:v>
                </c:pt>
                <c:pt idx="50">
                  <c:v>-1.348677058430312</c:v>
                </c:pt>
                <c:pt idx="51">
                  <c:v>-1.3474817352724453</c:v>
                </c:pt>
                <c:pt idx="52">
                  <c:v>-1.344735710551618</c:v>
                </c:pt>
                <c:pt idx="53">
                  <c:v>-1.3442195684303191</c:v>
                </c:pt>
                <c:pt idx="54">
                  <c:v>-1.3437942684303359</c:v>
                </c:pt>
                <c:pt idx="55">
                  <c:v>-1.343566658430333</c:v>
                </c:pt>
                <c:pt idx="56">
                  <c:v>-1.3438950994404657</c:v>
                </c:pt>
                <c:pt idx="57">
                  <c:v>-1.3446079584303305</c:v>
                </c:pt>
                <c:pt idx="58">
                  <c:v>-1.3451252484302572</c:v>
                </c:pt>
                <c:pt idx="59">
                  <c:v>-1.345569988430348</c:v>
                </c:pt>
                <c:pt idx="60">
                  <c:v>-1.345793998430366</c:v>
                </c:pt>
                <c:pt idx="61">
                  <c:v>-1.3465269522765553</c:v>
                </c:pt>
                <c:pt idx="62">
                  <c:v>-1.3467406788426857</c:v>
                </c:pt>
                <c:pt idx="63">
                  <c:v>-1.3469730484303355</c:v>
                </c:pt>
                <c:pt idx="64">
                  <c:v>-1.3471964184303218</c:v>
                </c:pt>
                <c:pt idx="65">
                  <c:v>-1.3474491584304498</c:v>
                </c:pt>
                <c:pt idx="66">
                  <c:v>-1.3476939384303819</c:v>
                </c:pt>
                <c:pt idx="67">
                  <c:v>-1.3478902870901228</c:v>
                </c:pt>
                <c:pt idx="68">
                  <c:v>-1.3480894562616617</c:v>
                </c:pt>
                <c:pt idx="69">
                  <c:v>-1.3486709984303786</c:v>
                </c:pt>
                <c:pt idx="70">
                  <c:v>-1.348778178430273</c:v>
                </c:pt>
                <c:pt idx="71">
                  <c:v>-1.348808938430416</c:v>
                </c:pt>
                <c:pt idx="72">
                  <c:v>-1.3488205392467385</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-1.3465108045528145</c:v>
                </c:pt>
                <c:pt idx="83">
                  <c:v>-1.3454832984303162</c:v>
                </c:pt>
                <c:pt idx="84">
                  <c:v>-1.3410596650970348</c:v>
                </c:pt>
                <c:pt idx="85">
                  <c:v>-1.3384795684303659</c:v>
                </c:pt>
                <c:pt idx="86">
                  <c:v>-1.3343409984302572</c:v>
                </c:pt>
                <c:pt idx="87">
                  <c:v>-1.3308494984304176</c:v>
                </c:pt>
                <c:pt idx="88">
                  <c:v>-1.3271224584303738</c:v>
                </c:pt>
                <c:pt idx="89">
                  <c:v>-1.3237268084302656</c:v>
                </c:pt>
                <c:pt idx="90">
                  <c:v>-1.3206882484303577</c:v>
                </c:pt>
                <c:pt idx="91">
                  <c:v>-1.3184464255137489</c:v>
                </c:pt>
                <c:pt idx="92">
                  <c:v>-1.315406468430389</c:v>
                </c:pt>
                <c:pt idx="93">
                  <c:v>-1.3130956184303808</c:v>
                </c:pt>
                <c:pt idx="94">
                  <c:v>-1.3109909284303995</c:v>
                </c:pt>
                <c:pt idx="95">
                  <c:v>-1.3092828584304144</c:v>
                </c:pt>
                <c:pt idx="96">
                  <c:v>-1.3074306891520062</c:v>
                </c:pt>
                <c:pt idx="97">
                  <c:v>-1.3059669884303271</c:v>
                </c:pt>
                <c:pt idx="98">
                  <c:v>-1.3045331684303538</c:v>
                </c:pt>
                <c:pt idx="99">
                  <c:v>-1.3033174984303599</c:v>
                </c:pt>
                <c:pt idx="100">
                  <c:v>-1.302185836814254</c:v>
                </c:pt>
                <c:pt idx="101">
                  <c:v>-1.301107328430348</c:v>
                </c:pt>
                <c:pt idx="102">
                  <c:v>-1.3000807684304121</c:v>
                </c:pt>
                <c:pt idx="103">
                  <c:v>-1.2987473184303653</c:v>
                </c:pt>
                <c:pt idx="104">
                  <c:v>-1.2976352252344079</c:v>
                </c:pt>
                <c:pt idx="105">
                  <c:v>-1.2963679184303345</c:v>
                </c:pt>
                <c:pt idx="106">
                  <c:v>-1.295350358430305</c:v>
                </c:pt>
                <c:pt idx="107">
                  <c:v>-1.2944306584303145</c:v>
                </c:pt>
                <c:pt idx="108">
                  <c:v>-1.2935898084303332</c:v>
                </c:pt>
                <c:pt idx="109">
                  <c:v>-1.2929303759813777</c:v>
                </c:pt>
                <c:pt idx="110">
                  <c:v>-1.2922932884303715</c:v>
                </c:pt>
                <c:pt idx="111">
                  <c:v>-1.2917691884303788</c:v>
                </c:pt>
                <c:pt idx="112">
                  <c:v>-1.2914619984303635</c:v>
                </c:pt>
                <c:pt idx="113">
                  <c:v>-1.2902695215073123</c:v>
                </c:pt>
                <c:pt idx="114">
                  <c:v>-1.289960875981393</c:v>
                </c:pt>
                <c:pt idx="115">
                  <c:v>-1.2895859484304</c:v>
                </c:pt>
                <c:pt idx="116">
                  <c:v>-1.2892658984304073</c:v>
                </c:pt>
                <c:pt idx="117">
                  <c:v>-1.2889728884303153</c:v>
                </c:pt>
                <c:pt idx="118">
                  <c:v>-1.2887177275969821</c:v>
                </c:pt>
                <c:pt idx="119">
                  <c:v>-1.2884719384303907</c:v>
                </c:pt>
                <c:pt idx="120">
                  <c:v>-1.2882730690185942</c:v>
                </c:pt>
                <c:pt idx="121">
                  <c:v>-1.2882635758951793</c:v>
                </c:pt>
                <c:pt idx="122">
                  <c:v>-1.2900299884303619</c:v>
                </c:pt>
                <c:pt idx="123">
                  <c:v>-1.2937853592551676</c:v>
                </c:pt>
                <c:pt idx="124">
                  <c:v>-1.2997263684303557</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-1.3759071284303777</c:v>
                </c:pt>
                <c:pt idx="135">
                  <c:v>-1.3796359884303513</c:v>
                </c:pt>
                <c:pt idx="136">
                  <c:v>-1.3828688284303472</c:v>
                </c:pt>
                <c:pt idx="137">
                  <c:v>-1.3846128734303567</c:v>
                </c:pt>
                <c:pt idx="138">
                  <c:v>-1.391199473840139</c:v>
                </c:pt>
                <c:pt idx="139">
                  <c:v>-1.392976908430434</c:v>
                </c:pt>
                <c:pt idx="140">
                  <c:v>-1.3949528484304214</c:v>
                </c:pt>
                <c:pt idx="141">
                  <c:v>-1.3966922684303782</c:v>
                </c:pt>
                <c:pt idx="142">
                  <c:v>-1.3983705184303621</c:v>
                </c:pt>
                <c:pt idx="143">
                  <c:v>-1.3997704255136725</c:v>
                </c:pt>
                <c:pt idx="144">
                  <c:v>-1.4011676584304018</c:v>
                </c:pt>
                <c:pt idx="145">
                  <c:v>-1.4022713707707695</c:v>
                </c:pt>
                <c:pt idx="146">
                  <c:v>-1.4078759698589423</c:v>
                </c:pt>
                <c:pt idx="147">
                  <c:v>-1.4095905757499516</c:v>
                </c:pt>
                <c:pt idx="148">
                  <c:v>-1.4114431884303538</c:v>
                </c:pt>
                <c:pt idx="149">
                  <c:v>-1.4137462884303238</c:v>
                </c:pt>
                <c:pt idx="150">
                  <c:v>-1.4157370084303547</c:v>
                </c:pt>
                <c:pt idx="151">
                  <c:v>-1.4175706376055142</c:v>
                </c:pt>
                <c:pt idx="152">
                  <c:v>-1.4192304084303227</c:v>
                </c:pt>
                <c:pt idx="153">
                  <c:v>-1.4210568084304498</c:v>
                </c:pt>
                <c:pt idx="154">
                  <c:v>-1.421930387319249</c:v>
                </c:pt>
                <c:pt idx="155">
                  <c:v>-1.4268680539859342</c:v>
                </c:pt>
                <c:pt idx="156">
                  <c:v>-1.4283211668514184</c:v>
                </c:pt>
                <c:pt idx="157">
                  <c:v>-1.4310024004922679</c:v>
                </c:pt>
                <c:pt idx="158">
                  <c:v>-1.4339034884303381</c:v>
                </c:pt>
                <c:pt idx="159">
                  <c:v>-1.4362145984303321</c:v>
                </c:pt>
                <c:pt idx="160">
                  <c:v>-1.4385601546803386</c:v>
                </c:pt>
                <c:pt idx="161">
                  <c:v>-1.4411668873192833</c:v>
                </c:pt>
                <c:pt idx="162">
                  <c:v>-1.4433374300092221</c:v>
                </c:pt>
                <c:pt idx="163">
                  <c:v>-1.4490370247461262</c:v>
                </c:pt>
                <c:pt idx="164">
                  <c:v>-1.4496860184303624</c:v>
                </c:pt>
                <c:pt idx="165">
                  <c:v>-1.449888008739634</c:v>
                </c:pt>
                <c:pt idx="166">
                  <c:v>-1.4500646984302739</c:v>
                </c:pt>
                <c:pt idx="167">
                  <c:v>-1.4502288784303232</c:v>
                </c:pt>
                <c:pt idx="168">
                  <c:v>-1.4503676484302375</c:v>
                </c:pt>
                <c:pt idx="169">
                  <c:v>-1.4505024932757351</c:v>
                </c:pt>
                <c:pt idx="170">
                  <c:v>-1.4504510666122177</c:v>
                </c:pt>
                <c:pt idx="171">
                  <c:v>-1.4484121174779716</c:v>
                </c:pt>
                <c:pt idx="172">
                  <c:v>-1.4469521084304091</c:v>
                </c:pt>
                <c:pt idx="173">
                  <c:v>-1.4440582900971104</c:v>
                </c:pt>
                <c:pt idx="174">
                  <c:v>-1.4407698284303618</c:v>
                </c:pt>
                <c:pt idx="175">
                  <c:v>-1.4380003484304846</c:v>
                </c:pt>
                <c:pt idx="176">
                  <c:v>-1.4353399484303533</c:v>
                </c:pt>
                <c:pt idx="177">
                  <c:v>-1.4329053773777001</c:v>
                </c:pt>
                <c:pt idx="178">
                  <c:v>-1.430545508430356</c:v>
                </c:pt>
                <c:pt idx="179">
                  <c:v>-1.4291269984303758</c:v>
                </c:pt>
                <c:pt idx="180">
                  <c:v>-1.4234858817636322</c:v>
                </c:pt>
                <c:pt idx="181">
                  <c:v>-1.421363198430412</c:v>
                </c:pt>
                <c:pt idx="182">
                  <c:v>-1.4191193421803725</c:v>
                </c:pt>
                <c:pt idx="183">
                  <c:v>-1.4168817684303718</c:v>
                </c:pt>
                <c:pt idx="184">
                  <c:v>-1.414611518430426</c:v>
                </c:pt>
                <c:pt idx="185">
                  <c:v>-1.4122819084303089</c:v>
                </c:pt>
                <c:pt idx="186">
                  <c:v>-1.4093564510620098</c:v>
                </c:pt>
                <c:pt idx="187">
                  <c:v>-1.4069653070723751</c:v>
                </c:pt>
                <c:pt idx="188">
                  <c:v>-1.4002369757031019</c:v>
                </c:pt>
                <c:pt idx="189">
                  <c:v>-1.3986247684303592</c:v>
                </c:pt>
                <c:pt idx="190">
                  <c:v>-1.3970113180179875</c:v>
                </c:pt>
                <c:pt idx="191">
                  <c:v>-1.3956342884303932</c:v>
                </c:pt>
                <c:pt idx="192">
                  <c:v>-1.3938512984304261</c:v>
                </c:pt>
                <c:pt idx="193">
                  <c:v>-1.3919845757499232</c:v>
                </c:pt>
                <c:pt idx="194">
                  <c:v>-1.3903147184303037</c:v>
                </c:pt>
                <c:pt idx="195">
                  <c:v>-1.3887888584303809</c:v>
                </c:pt>
                <c:pt idx="196">
                  <c:v>-1.3880134194829949</c:v>
                </c:pt>
                <c:pt idx="197">
                  <c:v>-1.3845903393395038</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-1.372896208430411</c:v>
                </c:pt>
                <c:pt idx="206">
                  <c:v>-1.3706268300092999</c:v>
                </c:pt>
                <c:pt idx="207">
                  <c:v>-1.3684472684303732</c:v>
                </c:pt>
                <c:pt idx="208">
                  <c:v>-1.3665783084303342</c:v>
                </c:pt>
                <c:pt idx="209">
                  <c:v>-1.364892278430311</c:v>
                </c:pt>
                <c:pt idx="210">
                  <c:v>-1.3633837317636903</c:v>
                </c:pt>
                <c:pt idx="211">
                  <c:v>-1.3619133284304179</c:v>
                </c:pt>
                <c:pt idx="212">
                  <c:v>-1.3606727084303718</c:v>
                </c:pt>
                <c:pt idx="213">
                  <c:v>-1.3600209984303646</c:v>
                </c:pt>
                <c:pt idx="214">
                  <c:v>-1.3581575381129134</c:v>
                </c:pt>
                <c:pt idx="215">
                  <c:v>-1.355915947925368</c:v>
                </c:pt>
                <c:pt idx="216">
                  <c:v>-1.3550476584303226</c:v>
                </c:pt>
                <c:pt idx="217">
                  <c:v>-1.3534271784304011</c:v>
                </c:pt>
                <c:pt idx="218">
                  <c:v>-1.3525464784304688</c:v>
                </c:pt>
                <c:pt idx="219">
                  <c:v>-1.3516310973314696</c:v>
                </c:pt>
                <c:pt idx="220">
                  <c:v>-1.3507930784304203</c:v>
                </c:pt>
                <c:pt idx="221">
                  <c:v>-1.3501031539859061</c:v>
                </c:pt>
                <c:pt idx="222">
                  <c:v>-1.3497043260165995</c:v>
                </c:pt>
                <c:pt idx="223">
                  <c:v>-1.3504740931672288</c:v>
                </c:pt>
                <c:pt idx="224">
                  <c:v>-1.3520296784304047</c:v>
                </c:pt>
                <c:pt idx="225">
                  <c:v>-1.3533058184303712</c:v>
                </c:pt>
                <c:pt idx="226">
                  <c:v>-1.3552391563251476</c:v>
                </c:pt>
                <c:pt idx="227">
                  <c:v>-1.3574338684303129</c:v>
                </c:pt>
                <c:pt idx="228">
                  <c:v>-1.3599208084302883</c:v>
                </c:pt>
                <c:pt idx="229">
                  <c:v>-1.362010415097004</c:v>
                </c:pt>
                <c:pt idx="230">
                  <c:v>-1.3683064194830057</c:v>
                </c:pt>
                <c:pt idx="231">
                  <c:v>-1.3706962184303673</c:v>
                </c:pt>
                <c:pt idx="232">
                  <c:v>-1.373228668430329</c:v>
                </c:pt>
                <c:pt idx="233">
                  <c:v>-1.3753595284302738</c:v>
                </c:pt>
                <c:pt idx="234">
                  <c:v>-1.3779276184303479</c:v>
                </c:pt>
                <c:pt idx="235">
                  <c:v>-1.3808556684303641</c:v>
                </c:pt>
                <c:pt idx="236">
                  <c:v>-1.3841743584304138</c:v>
                </c:pt>
                <c:pt idx="237">
                  <c:v>-1.3869185539859785</c:v>
                </c:pt>
                <c:pt idx="238">
                  <c:v>-1.3886029984303647</c:v>
                </c:pt>
                <c:pt idx="239">
                  <c:v>-1.3942301749009549</c:v>
                </c:pt>
                <c:pt idx="240">
                  <c:v>-1.3967901884303728</c:v>
                </c:pt>
                <c:pt idx="241">
                  <c:v>-1.3988792584303762</c:v>
                </c:pt>
                <c:pt idx="242">
                  <c:v>-1.4007498263873539</c:v>
                </c:pt>
                <c:pt idx="243">
                  <c:v>-1.4025590384303968</c:v>
                </c:pt>
                <c:pt idx="244">
                  <c:v>-1.4035942284303706</c:v>
                </c:pt>
                <c:pt idx="245">
                  <c:v>-1.4040886931672034</c:v>
                </c:pt>
                <c:pt idx="246">
                  <c:v>-1.4039274384304004</c:v>
                </c:pt>
                <c:pt idx="247">
                  <c:v>-1.4027672631362198</c:v>
                </c:pt>
                <c:pt idx="248">
                  <c:v>-1.4014355184303398</c:v>
                </c:pt>
                <c:pt idx="249">
                  <c:v>-1.4001378620667286</c:v>
                </c:pt>
                <c:pt idx="250">
                  <c:v>-1.3984301484303927</c:v>
                </c:pt>
                <c:pt idx="251">
                  <c:v>-1.3963739484302811</c:v>
                </c:pt>
                <c:pt idx="252">
                  <c:v>-1.3947054529757996</c:v>
                </c:pt>
                <c:pt idx="253">
                  <c:v>-1.3928339384303716</c:v>
                </c:pt>
                <c:pt idx="254">
                  <c:v>-1.3907509184303284</c:v>
                </c:pt>
                <c:pt idx="255">
                  <c:v>-1.3838557564948957</c:v>
                </c:pt>
                <c:pt idx="256">
                  <c:v>-1.3821487257030829</c:v>
                </c:pt>
                <c:pt idx="257">
                  <c:v>-1.3800087384303699</c:v>
                </c:pt>
                <c:pt idx="258">
                  <c:v>-1.377531378430326</c:v>
                </c:pt>
                <c:pt idx="259">
                  <c:v>-1.3753212762081399</c:v>
                </c:pt>
                <c:pt idx="260">
                  <c:v>-1.3733612184303461</c:v>
                </c:pt>
                <c:pt idx="261">
                  <c:v>-1.3715013884303384</c:v>
                </c:pt>
                <c:pt idx="262">
                  <c:v>-1.3701483317636591</c:v>
                </c:pt>
                <c:pt idx="263">
                  <c:v>-1.3691157043127125</c:v>
                </c:pt>
                <c:pt idx="264">
                  <c:v>-1.3651781802485492</c:v>
                </c:pt>
                <c:pt idx="265">
                  <c:v>-1.3642074784302884</c:v>
                </c:pt>
                <c:pt idx="266">
                  <c:v>-1.3633711297434776</c:v>
                </c:pt>
                <c:pt idx="267">
                  <c:v>-1.3625429784304619</c:v>
                </c:pt>
                <c:pt idx="268">
                  <c:v>-1.3618019284303386</c:v>
                </c:pt>
                <c:pt idx="269">
                  <c:v>-1.3611534784302681</c:v>
                </c:pt>
                <c:pt idx="270">
                  <c:v>-1.3605149513716133</c:v>
                </c:pt>
                <c:pt idx="271">
                  <c:v>-1.355227046049428</c:v>
                </c:pt>
                <c:pt idx="272">
                  <c:v>-1.3533124784303756</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-1.3360474308627781</c:v>
                </c:pt>
                <c:pt idx="281">
                  <c:v>-1.335163173688088</c:v>
                </c:pt>
                <c:pt idx="282">
                  <c:v>-1.334111638430258</c:v>
                </c:pt>
                <c:pt idx="283">
                  <c:v>-1.3331949684303339</c:v>
                </c:pt>
                <c:pt idx="284">
                  <c:v>-1.3323310521938154</c:v>
                </c:pt>
                <c:pt idx="285">
                  <c:v>-1.3314044284303392</c:v>
                </c:pt>
                <c:pt idx="286">
                  <c:v>-1.3322275684303624</c:v>
                </c:pt>
                <c:pt idx="287">
                  <c:v>-1.3342629130645141</c:v>
                </c:pt>
                <c:pt idx="288">
                  <c:v>-1.3461151484303788</c:v>
                </c:pt>
                <c:pt idx="289">
                  <c:v>-1.3510335184304196</c:v>
                </c:pt>
                <c:pt idx="290">
                  <c:v>-1.3564562900970856</c:v>
                </c:pt>
                <c:pt idx="291">
                  <c:v>-1.3614614984303581</c:v>
                </c:pt>
                <c:pt idx="292">
                  <c:v>-1.366081008430392</c:v>
                </c:pt>
                <c:pt idx="293">
                  <c:v>-1.3696869879040676</c:v>
                </c:pt>
                <c:pt idx="294">
                  <c:v>-1.3734661873192238</c:v>
                </c:pt>
                <c:pt idx="295">
                  <c:v>-1.3831912953053513</c:v>
                </c:pt>
                <c:pt idx="296">
                  <c:v>-1.3850942721145421</c:v>
                </c:pt>
                <c:pt idx="297">
                  <c:v>-1.3875096984303492</c:v>
                </c:pt>
                <c:pt idx="298">
                  <c:v>-1.3895358784303227</c:v>
                </c:pt>
                <c:pt idx="299">
                  <c:v>-1.3914182405356499</c:v>
                </c:pt>
                <c:pt idx="300">
                  <c:v>-1.3931146884303938</c:v>
                </c:pt>
                <c:pt idx="301">
                  <c:v>-1.3946317284303547</c:v>
                </c:pt>
                <c:pt idx="302">
                  <c:v>-1.3959286802484805</c:v>
                </c:pt>
                <c:pt idx="303">
                  <c:v>-1.3966355773777299</c:v>
                </c:pt>
                <c:pt idx="304">
                  <c:v>-1.3993826300093204</c:v>
                </c:pt>
                <c:pt idx="305">
                  <c:v>-1.4001035384303648</c:v>
                </c:pt>
                <c:pt idx="306">
                  <c:v>-1.4009086260898935</c:v>
                </c:pt>
                <c:pt idx="307">
                  <c:v>-1.4017653984303484</c:v>
                </c:pt>
                <c:pt idx="308">
                  <c:v>-1.4028414884303184</c:v>
                </c:pt>
                <c:pt idx="309">
                  <c:v>-1.4037952963026248</c:v>
                </c:pt>
                <c:pt idx="310">
                  <c:v>-1.4047067184303468</c:v>
                </c:pt>
                <c:pt idx="311">
                  <c:v>-1.4054407919085958</c:v>
                </c:pt>
                <c:pt idx="312">
                  <c:v>-1.4085529396068006</c:v>
                </c:pt>
                <c:pt idx="313">
                  <c:v>-1.4108353284303159</c:v>
                </c:pt>
                <c:pt idx="314">
                  <c:v>-1.4131581484304119</c:v>
                </c:pt>
                <c:pt idx="315">
                  <c:v>-1.4151581247461498</c:v>
                </c:pt>
                <c:pt idx="316">
                  <c:v>-1.4171617084303485</c:v>
                </c:pt>
                <c:pt idx="317">
                  <c:v>-1.4194998984303302</c:v>
                </c:pt>
                <c:pt idx="318">
                  <c:v>-1.4228563720567493</c:v>
                </c:pt>
                <c:pt idx="319">
                  <c:v>-1.4260792405356137</c:v>
                </c:pt>
                <c:pt idx="320">
                  <c:v>-1.4378752313070389</c:v>
                </c:pt>
                <c:pt idx="321">
                  <c:v>-1.4409516684304857</c:v>
                </c:pt>
                <c:pt idx="322">
                  <c:v>-1.444330324960966</c:v>
                </c:pt>
                <c:pt idx="323">
                  <c:v>-1.4475925884303318</c:v>
                </c:pt>
                <c:pt idx="324">
                  <c:v>-1.4508652349895144</c:v>
                </c:pt>
                <c:pt idx="325">
                  <c:v>-1.4544685084302955</c:v>
                </c:pt>
                <c:pt idx="326">
                  <c:v>-1.4576382884304016</c:v>
                </c:pt>
                <c:pt idx="327">
                  <c:v>-1.4604266973550952</c:v>
                </c:pt>
                <c:pt idx="328">
                  <c:v>-1.4622392841446576</c:v>
                </c:pt>
                <c:pt idx="329">
                  <c:v>-1.4688889349382714</c:v>
                </c:pt>
                <c:pt idx="330">
                  <c:v>-1.4723175684303489</c:v>
                </c:pt>
                <c:pt idx="331">
                  <c:v>-1.4763042405356255</c:v>
                </c:pt>
                <c:pt idx="332">
                  <c:v>-1.4822956884303689</c:v>
                </c:pt>
                <c:pt idx="333">
                  <c:v>-1.488808138430294</c:v>
                </c:pt>
                <c:pt idx="334">
                  <c:v>-1.4949959984303258</c:v>
                </c:pt>
                <c:pt idx="335">
                  <c:v>-1.5003719984303598</c:v>
                </c:pt>
                <c:pt idx="336">
                  <c:v>-1.5049250539859282</c:v>
                </c:pt>
                <c:pt idx="337">
                  <c:v>-1.5074834339142029</c:v>
                </c:pt>
                <c:pt idx="338">
                  <c:v>-1.5214408229917997</c:v>
                </c:pt>
                <c:pt idx="339">
                  <c:v>-1.5238853184303378</c:v>
                </c:pt>
                <c:pt idx="340">
                  <c:v>-1.5264328175793196</c:v>
                </c:pt>
                <c:pt idx="341">
                  <c:v>-1.5289698984302542</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-1.5437243784304604</c:v>
                </c:pt>
                <c:pt idx="350">
                  <c:v>-1.5445867184303737</c:v>
                </c:pt>
                <c:pt idx="351">
                  <c:v>-1.5453884006043026</c:v>
                </c:pt>
                <c:pt idx="352">
                  <c:v>-1.5460083317637445</c:v>
                </c:pt>
                <c:pt idx="353">
                  <c:v>-1.5477915881739288</c:v>
                </c:pt>
                <c:pt idx="354">
                  <c:v>-1.5481628784303898</c:v>
                </c:pt>
                <c:pt idx="355">
                  <c:v>-1.548516268430383</c:v>
                </c:pt>
                <c:pt idx="356">
                  <c:v>-1.5487840629465173</c:v>
                </c:pt>
                <c:pt idx="357">
                  <c:v>-1.5491378184303244</c:v>
                </c:pt>
                <c:pt idx="358">
                  <c:v>-1.5493849773776485</c:v>
                </c:pt>
                <c:pt idx="359">
                  <c:v>-1.5496286347940322</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-1.5492062158216906</c:v>
                </c:pt>
                <c:pt idx="371">
                  <c:v>-1.5473568604993417</c:v>
                </c:pt>
                <c:pt idx="372">
                  <c:v>-1.5470521036935245</c:v>
                </c:pt>
                <c:pt idx="373">
                  <c:v>-1.5465581184304118</c:v>
                </c:pt>
                <c:pt idx="374">
                  <c:v>-1.5461332884303824</c:v>
                </c:pt>
                <c:pt idx="375">
                  <c:v>-1.5457246686430675</c:v>
                </c:pt>
                <c:pt idx="376">
                  <c:v>-1.5452943984304133</c:v>
                </c:pt>
                <c:pt idx="377">
                  <c:v>-1.544935253749514</c:v>
                </c:pt>
                <c:pt idx="378">
                  <c:v>-1.5445704615882583</c:v>
                </c:pt>
                <c:pt idx="379">
                  <c:v>-1.5437082581705817</c:v>
                </c:pt>
                <c:pt idx="380">
                  <c:v>-1.5435550844518748</c:v>
                </c:pt>
                <c:pt idx="381">
                  <c:v>-1.5433622384302903</c:v>
                </c:pt>
                <c:pt idx="382">
                  <c:v>-1.5431839352724808</c:v>
                </c:pt>
                <c:pt idx="383">
                  <c:v>-1.5431397784303367</c:v>
                </c:pt>
                <c:pt idx="384">
                  <c:v>-1.5431618784304173</c:v>
                </c:pt>
                <c:pt idx="385">
                  <c:v>-1.5432241196424452</c:v>
                </c:pt>
                <c:pt idx="386">
                  <c:v>-1.543238668643113</c:v>
                </c:pt>
                <c:pt idx="387">
                  <c:v>-1.5408005625329082</c:v>
                </c:pt>
                <c:pt idx="388">
                  <c:v>-1.5391152684304146</c:v>
                </c:pt>
                <c:pt idx="389">
                  <c:v>-1.5355996615882574</c:v>
                </c:pt>
                <c:pt idx="390">
                  <c:v>-1.5323170884303681</c:v>
                </c:pt>
                <c:pt idx="391">
                  <c:v>-1.5281887431112371</c:v>
                </c:pt>
                <c:pt idx="392">
                  <c:v>-1.5243077584303322</c:v>
                </c:pt>
                <c:pt idx="393">
                  <c:v>-1.5202760199356646</c:v>
                </c:pt>
                <c:pt idx="394">
                  <c:v>-1.5167861007031007</c:v>
                </c:pt>
                <c:pt idx="395">
                  <c:v>-1.5075133702252259</c:v>
                </c:pt>
                <c:pt idx="396">
                  <c:v>-1.5051118084303918</c:v>
                </c:pt>
                <c:pt idx="397">
                  <c:v>-1.5018873984304117</c:v>
                </c:pt>
                <c:pt idx="398">
                  <c:v>-1.4993320721146044</c:v>
                </c:pt>
                <c:pt idx="399">
                  <c:v>-1.4958731584304197</c:v>
                </c:pt>
                <c:pt idx="400">
                  <c:v>-1.4934928371400034</c:v>
                </c:pt>
                <c:pt idx="401">
                  <c:v>-1.4910487984303908</c:v>
                </c:pt>
                <c:pt idx="402">
                  <c:v>-1.4893473940347306</c:v>
                </c:pt>
                <c:pt idx="403">
                  <c:v>-1.4877115063668711</c:v>
                </c:pt>
                <c:pt idx="404">
                  <c:v>-1.4763806234303729</c:v>
                </c:pt>
                <c:pt idx="405">
                  <c:v>-1.4738439984304033</c:v>
                </c:pt>
                <c:pt idx="406">
                  <c:v>-1.4690957637365401</c:v>
                </c:pt>
                <c:pt idx="407">
                  <c:v>-1.4650271984303838</c:v>
                </c:pt>
                <c:pt idx="408">
                  <c:v>-1.4611510186323708</c:v>
                </c:pt>
                <c:pt idx="409">
                  <c:v>-1.4578943284303696</c:v>
                </c:pt>
                <c:pt idx="410">
                  <c:v>-1.4547206367282679</c:v>
                </c:pt>
                <c:pt idx="411">
                  <c:v>-1.4517565684303477</c:v>
                </c:pt>
                <c:pt idx="412">
                  <c:v>-1.4502139984303639</c:v>
                </c:pt>
                <c:pt idx="413">
                  <c:v>-1.4431595145593898</c:v>
                </c:pt>
                <c:pt idx="414">
                  <c:v>-1.4412831984303978</c:v>
                </c:pt>
                <c:pt idx="415">
                  <c:v>-1.4393155247461356</c:v>
                </c:pt>
                <c:pt idx="416">
                  <c:v>-1.4373053384303558</c:v>
                </c:pt>
                <c:pt idx="417">
                  <c:v>-1.4357231048133199</c:v>
                </c:pt>
                <c:pt idx="418">
                  <c:v>-1.4341019384303593</c:v>
                </c:pt>
                <c:pt idx="419">
                  <c:v>-1.4327535668514604</c:v>
                </c:pt>
                <c:pt idx="420">
                  <c:v>-1.4315201792813639</c:v>
                </c:pt>
                <c:pt idx="421">
                  <c:v>-1.4282163864900284</c:v>
                </c:pt>
                <c:pt idx="422">
                  <c:v>-1.4274982884303702</c:v>
                </c:pt>
                <c:pt idx="423">
                  <c:v>-1.4274990952045801</c:v>
                </c:pt>
                <c:pt idx="424">
                  <c:v>-1.4295856684303625</c:v>
                </c:pt>
                <c:pt idx="425">
                  <c:v>-1.4316723962798004</c:v>
                </c:pt>
                <c:pt idx="426">
                  <c:v>-1.4340768084303899</c:v>
                </c:pt>
                <c:pt idx="427">
                  <c:v>-1.4367076473665459</c:v>
                </c:pt>
                <c:pt idx="428">
                  <c:v>-1.4390968284303014</c:v>
                </c:pt>
                <c:pt idx="429">
                  <c:v>-1.4403865539859169</c:v>
                </c:pt>
                <c:pt idx="430">
                  <c:v>-1.4471135949215821</c:v>
                </c:pt>
                <c:pt idx="431">
                  <c:v>-1.4505480484303699</c:v>
                </c:pt>
                <c:pt idx="432">
                  <c:v>-1.4542452242367934</c:v>
                </c:pt>
                <c:pt idx="433">
                  <c:v>-1.4579413884303696</c:v>
                </c:pt>
                <c:pt idx="434">
                  <c:v>-1.4617249984304044</c:v>
                </c:pt>
                <c:pt idx="435">
                  <c:v>-1.466513678430402</c:v>
                </c:pt>
                <c:pt idx="436">
                  <c:v>-1.472393757051051</c:v>
                </c:pt>
                <c:pt idx="437">
                  <c:v>-1.477830470957826</c:v>
                </c:pt>
                <c:pt idx="438">
                  <c:v>-1.4819279656434783</c:v>
                </c:pt>
                <c:pt idx="439">
                  <c:v>-1.4986279203054167</c:v>
                </c:pt>
                <c:pt idx="440">
                  <c:v>-1.5013775188385523</c:v>
                </c:pt>
                <c:pt idx="441">
                  <c:v>-1.504950648430345</c:v>
                </c:pt>
                <c:pt idx="442">
                  <c:v>-1.508161712715967</c:v>
                </c:pt>
                <c:pt idx="443">
                  <c:v>-1.5117853184303556</c:v>
                </c:pt>
                <c:pt idx="444">
                  <c:v>-1.5144805211576444</c:v>
                </c:pt>
                <c:pt idx="445">
                  <c:v>-1.5229390539859717</c:v>
                </c:pt>
                <c:pt idx="446">
                  <c:v>-1.5246559239622508</c:v>
                </c:pt>
                <c:pt idx="447">
                  <c:v>-1.5265438284303841</c:v>
                </c:pt>
                <c:pt idx="448">
                  <c:v>-1.5282781154516627</c:v>
                </c:pt>
                <c:pt idx="449">
                  <c:v>-1.5297601398445195</c:v>
                </c:pt>
                <c:pt idx="450">
                  <c:v>-1.5311168284303989</c:v>
                </c:pt>
                <c:pt idx="451">
                  <c:v>-1.532247826713218</c:v>
                </c:pt>
                <c:pt idx="452">
                  <c:v>-1.5333826575212086</c:v>
                </c:pt>
                <c:pt idx="453">
                  <c:v>-1.5362636517636683</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-1.5102709876776923</c:v>
                </c:pt>
                <c:pt idx="468">
                  <c:v>-1.5083085384303561</c:v>
                </c:pt>
                <c:pt idx="469">
                  <c:v>-1.5062448335952614</c:v>
                </c:pt>
                <c:pt idx="470">
                  <c:v>-1.5046002484303709</c:v>
                </c:pt>
                <c:pt idx="471">
                  <c:v>-1.4960262925480159</c:v>
                </c:pt>
                <c:pt idx="472">
                  <c:v>-1.4940285757499936</c:v>
                </c:pt>
                <c:pt idx="473">
                  <c:v>-1.4915703984303754</c:v>
                </c:pt>
                <c:pt idx="474">
                  <c:v>-1.4892430521939128</c:v>
                </c:pt>
                <c:pt idx="475">
                  <c:v>-1.4874170204083941</c:v>
                </c:pt>
                <c:pt idx="476">
                  <c:v>-1.4849847684302944</c:v>
                </c:pt>
                <c:pt idx="477">
                  <c:v>-1.4821685790754699</c:v>
                </c:pt>
                <c:pt idx="478">
                  <c:v>-1.4800078206525247</c:v>
                </c:pt>
                <c:pt idx="479">
                  <c:v>-1.4787618166121979</c:v>
                </c:pt>
                <c:pt idx="480">
                  <c:v>-1.4727381945088069</c:v>
                </c:pt>
                <c:pt idx="481">
                  <c:v>-1.4706717833765879</c:v>
                </c:pt>
                <c:pt idx="482">
                  <c:v>-1.4677086384304086</c:v>
                </c:pt>
                <c:pt idx="483">
                  <c:v>-1.465230806940987</c:v>
                </c:pt>
                <c:pt idx="484">
                  <c:v>-1.4628107484304205</c:v>
                </c:pt>
                <c:pt idx="485">
                  <c:v>-1.4607808586454278</c:v>
                </c:pt>
                <c:pt idx="486">
                  <c:v>-1.4588122182105603</c:v>
                </c:pt>
                <c:pt idx="487">
                  <c:v>-1.457442232196577</c:v>
                </c:pt>
                <c:pt idx="488">
                  <c:v>-1.4519613171116523</c:v>
                </c:pt>
                <c:pt idx="489">
                  <c:v>-1.4478877284303664</c:v>
                </c:pt>
                <c:pt idx="490">
                  <c:v>-1.4427096940826154</c:v>
                </c:pt>
                <c:pt idx="491">
                  <c:v>-1.4380212841446673</c:v>
                </c:pt>
                <c:pt idx="492">
                  <c:v>-1.4334619984303736</c:v>
                </c:pt>
                <c:pt idx="493">
                  <c:v>-1.4299731397346771</c:v>
                </c:pt>
                <c:pt idx="494">
                  <c:v>-1.425630018838532</c:v>
                </c:pt>
                <c:pt idx="495">
                  <c:v>-1.4225475460494295</c:v>
                </c:pt>
                <c:pt idx="496">
                  <c:v>-1.409837265097003</c:v>
                </c:pt>
                <c:pt idx="497">
                  <c:v>-1.4076186179955665</c:v>
                </c:pt>
                <c:pt idx="498">
                  <c:v>-1.4047241184302588</c:v>
                </c:pt>
                <c:pt idx="499">
                  <c:v>-1.4017772025119224</c:v>
                </c:pt>
                <c:pt idx="500">
                  <c:v>-1.3989029580263268</c:v>
                </c:pt>
                <c:pt idx="501">
                  <c:v>-1.3957869036935056</c:v>
                </c:pt>
                <c:pt idx="502">
                  <c:v>-1.3932366260899656</c:v>
                </c:pt>
                <c:pt idx="503">
                  <c:v>-1.3909634075211912</c:v>
                </c:pt>
                <c:pt idx="504">
                  <c:v>-1.3895939215072701</c:v>
                </c:pt>
                <c:pt idx="505">
                  <c:v>-1.3846290817636984</c:v>
                </c:pt>
                <c:pt idx="506">
                  <c:v>-1.3833660800630412</c:v>
                </c:pt>
                <c:pt idx="507">
                  <c:v>-1.3820319684303759</c:v>
                </c:pt>
                <c:pt idx="508">
                  <c:v>-1.3806157943487212</c:v>
                </c:pt>
                <c:pt idx="509">
                  <c:v>-1.3794978282176231</c:v>
                </c:pt>
                <c:pt idx="510">
                  <c:v>-1.3784683734303229</c:v>
                </c:pt>
                <c:pt idx="511">
                  <c:v>-1.3775579534865305</c:v>
                </c:pt>
                <c:pt idx="512">
                  <c:v>-1.3767639359303345</c:v>
                </c:pt>
                <c:pt idx="513">
                  <c:v>-1.3743197484303593</c:v>
                </c:pt>
                <c:pt idx="514">
                  <c:v>-1.3736796925479586</c:v>
                </c:pt>
                <c:pt idx="515">
                  <c:v>-1.3726650090686694</c:v>
                </c:pt>
                <c:pt idx="516">
                  <c:v>-1.3713463384303282</c:v>
                </c:pt>
                <c:pt idx="517">
                  <c:v>-1.369958824960954</c:v>
                </c:pt>
                <c:pt idx="518">
                  <c:v>-1.3680401059572493</c:v>
                </c:pt>
                <c:pt idx="519">
                  <c:v>-1.3662761297434762</c:v>
                </c:pt>
                <c:pt idx="520">
                  <c:v>-1.3647670533753953</c:v>
                </c:pt>
                <c:pt idx="521">
                  <c:v>-1.3635065945842371</c:v>
                </c:pt>
                <c:pt idx="522">
                  <c:v>-1.3582464384303705</c:v>
                </c:pt>
                <c:pt idx="523">
                  <c:v>-1.3567084984303293</c:v>
                </c:pt>
                <c:pt idx="524">
                  <c:v>-1.3545817726239164</c:v>
                </c:pt>
                <c:pt idx="525">
                  <c:v>-1.3524605034808701</c:v>
                </c:pt>
                <c:pt idx="526">
                  <c:v>-1.3507481522765095</c:v>
                </c:pt>
                <c:pt idx="527">
                  <c:v>-1.349029437205814</c:v>
                </c:pt>
                <c:pt idx="528">
                  <c:v>-1.3471132812586646</c:v>
                </c:pt>
                <c:pt idx="529">
                  <c:v>-1.3454413284303612</c:v>
                </c:pt>
                <c:pt idx="530">
                  <c:v>-1.3441985902671258</c:v>
                </c:pt>
                <c:pt idx="531">
                  <c:v>-1.3403089984303591</c:v>
                </c:pt>
                <c:pt idx="532">
                  <c:v>-1.3392784026857361</c:v>
                </c:pt>
                <c:pt idx="533">
                  <c:v>-1.3379109778118097</c:v>
                </c:pt>
                <c:pt idx="534">
                  <c:v>-1.3364688759814176</c:v>
                </c:pt>
                <c:pt idx="535">
                  <c:v>-1.3350930199357549</c:v>
                </c:pt>
                <c:pt idx="536">
                  <c:v>-1.3338104372058339</c:v>
                </c:pt>
                <c:pt idx="537">
                  <c:v>-1.3313863249610243</c:v>
                </c:pt>
                <c:pt idx="538">
                  <c:v>-1.3279448555732498</c:v>
                </c:pt>
                <c:pt idx="539">
                  <c:v>-1.3240514984303573</c:v>
                </c:pt>
                <c:pt idx="540">
                  <c:v>-1.314494998430376</c:v>
                </c:pt>
                <c:pt idx="541">
                  <c:v>-1.3127936081864457</c:v>
                </c:pt>
                <c:pt idx="542">
                  <c:v>-1.3094830419086354</c:v>
                </c:pt>
                <c:pt idx="543">
                  <c:v>-1.306537977597074</c:v>
                </c:pt>
                <c:pt idx="544">
                  <c:v>-1.3041004417292825</c:v>
                </c:pt>
                <c:pt idx="545">
                  <c:v>-1.3018421522765991</c:v>
                </c:pt>
                <c:pt idx="546">
                  <c:v>-1.299904794348762</c:v>
                </c:pt>
                <c:pt idx="547">
                  <c:v>-1.297918836814155</c:v>
                </c:pt>
                <c:pt idx="548">
                  <c:v>-1.296508654996082</c:v>
                </c:pt>
                <c:pt idx="549">
                  <c:v>-1.2959439984303667</c:v>
                </c:pt>
                <c:pt idx="550">
                  <c:v>-1.2909725058930168</c:v>
                </c:pt>
                <c:pt idx="551">
                  <c:v>-1.2900663901829286</c:v>
                </c:pt>
                <c:pt idx="552">
                  <c:v>-1.2890931025970218</c:v>
                </c:pt>
                <c:pt idx="553">
                  <c:v>-1.2883045290426201</c:v>
                </c:pt>
                <c:pt idx="554">
                  <c:v>-1.2875728206525849</c:v>
                </c:pt>
                <c:pt idx="555">
                  <c:v>-1.2869391546803826</c:v>
                </c:pt>
                <c:pt idx="556">
                  <c:v>-1.2864412698589547</c:v>
                </c:pt>
                <c:pt idx="557">
                  <c:v>-1.2849613457987838</c:v>
                </c:pt>
                <c:pt idx="558">
                  <c:v>-1.2845646048134181</c:v>
                </c:pt>
                <c:pt idx="559">
                  <c:v>-1.2842138279758051</c:v>
                </c:pt>
                <c:pt idx="560">
                  <c:v>-1.2839095035850292</c:v>
                </c:pt>
                <c:pt idx="561">
                  <c:v>-1.2835948635988998</c:v>
                </c:pt>
                <c:pt idx="562">
                  <c:v>-1.2833354780222095</c:v>
                </c:pt>
                <c:pt idx="563">
                  <c:v>-1.2830736473664213</c:v>
                </c:pt>
                <c:pt idx="564">
                  <c:v>-1.2829889114738582</c:v>
                </c:pt>
                <c:pt idx="565">
                  <c:v>-1.2842367127160581</c:v>
                </c:pt>
                <c:pt idx="566">
                  <c:v>-1.2845100094193995</c:v>
                </c:pt>
                <c:pt idx="567">
                  <c:v>-1.2849552943487059</c:v>
                </c:pt>
                <c:pt idx="568">
                  <c:v>-1.285358165097044</c:v>
                </c:pt>
                <c:pt idx="569">
                  <c:v>-1.2860811514916795</c:v>
                </c:pt>
                <c:pt idx="570">
                  <c:v>-1.2870644984303392</c:v>
                </c:pt>
                <c:pt idx="571">
                  <c:v>-1.2879684576139634</c:v>
                </c:pt>
                <c:pt idx="572">
                  <c:v>-1.2887880713470214</c:v>
                </c:pt>
                <c:pt idx="573">
                  <c:v>-1.2893413393394648</c:v>
                </c:pt>
                <c:pt idx="574">
                  <c:v>-1.2908753445841863</c:v>
                </c:pt>
                <c:pt idx="575">
                  <c:v>-1.291236987560815</c:v>
                </c:pt>
                <c:pt idx="576">
                  <c:v>-1.2916707739405382</c:v>
                </c:pt>
                <c:pt idx="577">
                  <c:v>-1.2921012458530896</c:v>
                </c:pt>
                <c:pt idx="578">
                  <c:v>-1.2924717796803762</c:v>
                </c:pt>
                <c:pt idx="579">
                  <c:v>-1.2929537941292395</c:v>
                </c:pt>
                <c:pt idx="580">
                  <c:v>-1.2935302433282274</c:v>
                </c:pt>
                <c:pt idx="581">
                  <c:v>-1.2945749247461653</c:v>
                </c:pt>
                <c:pt idx="582">
                  <c:v>-1.2954124678181671</c:v>
                </c:pt>
                <c:pt idx="583">
                  <c:v>-1.295943362066716</c:v>
                </c:pt>
                <c:pt idx="584">
                  <c:v>-1.2978941552930929</c:v>
                </c:pt>
                <c:pt idx="585">
                  <c:v>-1.2984674314200366</c:v>
                </c:pt>
                <c:pt idx="586">
                  <c:v>-1.2991285284303729</c:v>
                </c:pt>
                <c:pt idx="587">
                  <c:v>-1.3000956284302987</c:v>
                </c:pt>
                <c:pt idx="588">
                  <c:v>-1.3013950284304339</c:v>
                </c:pt>
                <c:pt idx="589">
                  <c:v>-1.3025596284304228</c:v>
                </c:pt>
                <c:pt idx="590">
                  <c:v>-1.303590158430374</c:v>
                </c:pt>
                <c:pt idx="591">
                  <c:v>-1.3042992597940137</c:v>
                </c:pt>
                <c:pt idx="592">
                  <c:v>-1.3048523830457559</c:v>
                </c:pt>
                <c:pt idx="593">
                  <c:v>-1.3072214984303718</c:v>
                </c:pt>
                <c:pt idx="594">
                  <c:v>-1.3079417384304075</c:v>
                </c:pt>
                <c:pt idx="595">
                  <c:v>-1.3086680384303762</c:v>
                </c:pt>
                <c:pt idx="596">
                  <c:v>-1.3094377584303767</c:v>
                </c:pt>
                <c:pt idx="597">
                  <c:v>-1.3104296484304352</c:v>
                </c:pt>
                <c:pt idx="598">
                  <c:v>-1.3114244576140868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-1.3216957884304246</c:v>
                </c:pt>
                <c:pt idx="608">
                  <c:v>-1.3223610460494577</c:v>
                </c:pt>
                <c:pt idx="609">
                  <c:v>-1.3243933513715263</c:v>
                </c:pt>
                <c:pt idx="610">
                  <c:v>-1.3247158571260087</c:v>
                </c:pt>
                <c:pt idx="611">
                  <c:v>-1.3253267984303243</c:v>
                </c:pt>
                <c:pt idx="612">
                  <c:v>-1.325918248430312</c:v>
                </c:pt>
                <c:pt idx="613">
                  <c:v>-1.3269629084304384</c:v>
                </c:pt>
                <c:pt idx="614">
                  <c:v>-1.3283487184303624</c:v>
                </c:pt>
                <c:pt idx="615">
                  <c:v>-1.3306558784304201</c:v>
                </c:pt>
                <c:pt idx="616">
                  <c:v>-1.3330954416121581</c:v>
                </c:pt>
                <c:pt idx="617">
                  <c:v>-1.3347925817637083</c:v>
                </c:pt>
                <c:pt idx="618">
                  <c:v>-1.3406758513715293</c:v>
                </c:pt>
                <c:pt idx="619">
                  <c:v>-1.3420025284302719</c:v>
                </c:pt>
                <c:pt idx="620">
                  <c:v>-1.3436218584304307</c:v>
                </c:pt>
                <c:pt idx="621">
                  <c:v>-1.3453480684303685</c:v>
                </c:pt>
                <c:pt idx="622">
                  <c:v>-1.3466206916122019</c:v>
                </c:pt>
                <c:pt idx="623">
                  <c:v>-1.348084668430346</c:v>
                </c:pt>
                <c:pt idx="624">
                  <c:v>-1.3491877384303521</c:v>
                </c:pt>
                <c:pt idx="625">
                  <c:v>-1.3503037284303403</c:v>
                </c:pt>
                <c:pt idx="626">
                  <c:v>-1.3509298342511968</c:v>
                </c:pt>
                <c:pt idx="627">
                  <c:v>-1.353099498430367</c:v>
                </c:pt>
                <c:pt idx="628">
                  <c:v>-1.3533848684303891</c:v>
                </c:pt>
                <c:pt idx="629">
                  <c:v>-1.3540459675025083</c:v>
                </c:pt>
                <c:pt idx="630">
                  <c:v>-1.3546148284303501</c:v>
                </c:pt>
                <c:pt idx="631">
                  <c:v>-1.3558936984303775</c:v>
                </c:pt>
                <c:pt idx="632">
                  <c:v>-1.3572856084303524</c:v>
                </c:pt>
                <c:pt idx="633">
                  <c:v>-1.3585494984302571</c:v>
                </c:pt>
                <c:pt idx="634">
                  <c:v>-1.3595467287674055</c:v>
                </c:pt>
                <c:pt idx="635">
                  <c:v>-1.3604277943487522</c:v>
                </c:pt>
                <c:pt idx="636">
                  <c:v>-1.3626479984303685</c:v>
                </c:pt>
                <c:pt idx="637">
                  <c:v>-1.3631543084303814</c:v>
                </c:pt>
                <c:pt idx="638">
                  <c:v>-1.3637693184303918</c:v>
                </c:pt>
                <c:pt idx="639">
                  <c:v>-1.3644385984303469</c:v>
                </c:pt>
                <c:pt idx="640">
                  <c:v>-1.364903498430436</c:v>
                </c:pt>
                <c:pt idx="641">
                  <c:v>-1.3654573210110152</c:v>
                </c:pt>
                <c:pt idx="642">
                  <c:v>-1.3659315584303822</c:v>
                </c:pt>
                <c:pt idx="643">
                  <c:v>-1.3662548884303831</c:v>
                </c:pt>
                <c:pt idx="644">
                  <c:v>-1.3664844270017587</c:v>
                </c:pt>
                <c:pt idx="645">
                  <c:v>-1.3672034122235033</c:v>
                </c:pt>
                <c:pt idx="646">
                  <c:v>-1.367359978430372</c:v>
                </c:pt>
                <c:pt idx="647">
                  <c:v>-1.3675904050238117</c:v>
                </c:pt>
                <c:pt idx="648">
                  <c:v>-1.3677960284304476</c:v>
                </c:pt>
                <c:pt idx="649">
                  <c:v>-1.3679880184303528</c:v>
                </c:pt>
                <c:pt idx="650">
                  <c:v>-1.3681448284303817</c:v>
                </c:pt>
                <c:pt idx="651">
                  <c:v>-1.3682914584303982</c:v>
                </c:pt>
                <c:pt idx="652">
                  <c:v>-1.3683987384303862</c:v>
                </c:pt>
                <c:pt idx="653">
                  <c:v>-1.3685073662464267</c:v>
                </c:pt>
                <c:pt idx="654">
                  <c:v>-1.3687730406838274</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-1.3695583684302979</c:v>
                </c:pt>
                <c:pt idx="665">
                  <c:v>-1.3695780684304</c:v>
                </c:pt>
                <c:pt idx="666">
                  <c:v>-1.3695935584303098</c:v>
                </c:pt>
                <c:pt idx="667">
                  <c:v>-1.3696150984304505</c:v>
                </c:pt>
                <c:pt idx="668">
                  <c:v>-1.3696228984304493</c:v>
                </c:pt>
                <c:pt idx="669">
                  <c:v>-1.369628522239843</c:v>
                </c:pt>
                <c:pt idx="670">
                  <c:v>-1.3696396650970182</c:v>
                </c:pt>
                <c:pt idx="671">
                  <c:v>-1.3699160341446515</c:v>
                </c:pt>
                <c:pt idx="672">
                  <c:v>-1.3699433684304263</c:v>
                </c:pt>
                <c:pt idx="673">
                  <c:v>-1.3699802784303898</c:v>
                </c:pt>
                <c:pt idx="674">
                  <c:v>-1.37001960843034</c:v>
                </c:pt>
                <c:pt idx="675">
                  <c:v>-1.3699998005137175</c:v>
                </c:pt>
                <c:pt idx="676">
                  <c:v>-1.3699729984303275</c:v>
                </c:pt>
                <c:pt idx="677">
                  <c:v>-1.3698669984303886</c:v>
                </c:pt>
                <c:pt idx="678">
                  <c:v>-1.3698587084303853</c:v>
                </c:pt>
                <c:pt idx="679">
                  <c:v>-1.3698415884304038</c:v>
                </c:pt>
                <c:pt idx="680">
                  <c:v>-1.3698366684304299</c:v>
                </c:pt>
                <c:pt idx="681">
                  <c:v>-1.3698247762081615</c:v>
                </c:pt>
                <c:pt idx="682">
                  <c:v>-1.3698027784303548</c:v>
                </c:pt>
                <c:pt idx="683">
                  <c:v>-1.3697746184303616</c:v>
                </c:pt>
                <c:pt idx="684">
                  <c:v>-1.3697455884304048</c:v>
                </c:pt>
                <c:pt idx="685">
                  <c:v>-1.3697107331242862</c:v>
                </c:pt>
                <c:pt idx="686">
                  <c:v>-1.3696606650970438</c:v>
                </c:pt>
                <c:pt idx="687">
                  <c:v>-1.369654672587671</c:v>
                </c:pt>
                <c:pt idx="688">
                  <c:v>-1.3696436684302995</c:v>
                </c:pt>
                <c:pt idx="689">
                  <c:v>-1.3696209984303986</c:v>
                </c:pt>
                <c:pt idx="690">
                  <c:v>-1.3696077984302659</c:v>
                </c:pt>
                <c:pt idx="691">
                  <c:v>-1.3696155084304493</c:v>
                </c:pt>
                <c:pt idx="692">
                  <c:v>-1.3696292184303536</c:v>
                </c:pt>
                <c:pt idx="693">
                  <c:v>-1.369640441729246</c:v>
                </c:pt>
                <c:pt idx="694">
                  <c:v>-1.3695257827440834</c:v>
                </c:pt>
                <c:pt idx="695">
                  <c:v>-1.3689461984303364</c:v>
                </c:pt>
                <c:pt idx="696">
                  <c:v>-1.3688370784303676</c:v>
                </c:pt>
                <c:pt idx="697">
                  <c:v>-1.3686712784303552</c:v>
                </c:pt>
                <c:pt idx="698">
                  <c:v>-1.3685200392467542</c:v>
                </c:pt>
                <c:pt idx="699">
                  <c:v>-1.3683700884304031</c:v>
                </c:pt>
                <c:pt idx="700">
                  <c:v>-1.3682446184304804</c:v>
                </c:pt>
                <c:pt idx="701">
                  <c:v>-1.368122898430407</c:v>
                </c:pt>
                <c:pt idx="702">
                  <c:v>-1.3680315584303528</c:v>
                </c:pt>
                <c:pt idx="703">
                  <c:v>-1.3679482822141715</c:v>
                </c:pt>
                <c:pt idx="704">
                  <c:v>-1.3678474865255623</c:v>
                </c:pt>
                <c:pt idx="705">
                  <c:v>-1.3678399284302361</c:v>
                </c:pt>
                <c:pt idx="706">
                  <c:v>-1.3678284584303166</c:v>
                </c:pt>
                <c:pt idx="707">
                  <c:v>-1.3678285584302472</c:v>
                </c:pt>
                <c:pt idx="708">
                  <c:v>-1.3678142456214384</c:v>
                </c:pt>
                <c:pt idx="709">
                  <c:v>-1.3676034484303581</c:v>
                </c:pt>
                <c:pt idx="710">
                  <c:v>-1.3671895584303613</c:v>
                </c:pt>
                <c:pt idx="711">
                  <c:v>-1.3667480984304059</c:v>
                </c:pt>
                <c:pt idx="712">
                  <c:v>-1.365302723068027</c:v>
                </c:pt>
                <c:pt idx="713">
                  <c:v>-1.364872284144667</c:v>
                </c:pt>
                <c:pt idx="714">
                  <c:v>-1.3643959084303394</c:v>
                </c:pt>
                <c:pt idx="715">
                  <c:v>-1.3639574884304011</c:v>
                </c:pt>
                <c:pt idx="716">
                  <c:v>-1.3635803984303294</c:v>
                </c:pt>
                <c:pt idx="717">
                  <c:v>-1.3632107084303584</c:v>
                </c:pt>
                <c:pt idx="718">
                  <c:v>-1.3629265438848959</c:v>
                </c:pt>
                <c:pt idx="719">
                  <c:v>-1.3626965941750342</c:v>
                </c:pt>
                <c:pt idx="720">
                  <c:v>-1.3621702067637007</c:v>
                </c:pt>
                <c:pt idx="721">
                  <c:v>-1.3620522229200922</c:v>
                </c:pt>
                <c:pt idx="722">
                  <c:v>-1.3619050884304182</c:v>
                </c:pt>
                <c:pt idx="723">
                  <c:v>-1.3617695184303282</c:v>
                </c:pt>
                <c:pt idx="724">
                  <c:v>-1.361667338636636</c:v>
                </c:pt>
                <c:pt idx="725">
                  <c:v>-1.3615557584303914</c:v>
                </c:pt>
                <c:pt idx="726">
                  <c:v>-1.3614426284303747</c:v>
                </c:pt>
                <c:pt idx="727">
                  <c:v>-1.3613307584302632</c:v>
                </c:pt>
                <c:pt idx="728">
                  <c:v>-1.36126575962443</c:v>
                </c:pt>
                <c:pt idx="729">
                  <c:v>-1.3605270468174737</c:v>
                </c:pt>
                <c:pt idx="730">
                  <c:v>-1.3603007684303705</c:v>
                </c:pt>
                <c:pt idx="731">
                  <c:v>-1.3600629284303953</c:v>
                </c:pt>
                <c:pt idx="732">
                  <c:v>-1.3598768039858911</c:v>
                </c:pt>
                <c:pt idx="733">
                  <c:v>-1.3592719984303439</c:v>
                </c:pt>
                <c:pt idx="734">
                  <c:v>-1.3592095956525796</c:v>
                </c:pt>
                <c:pt idx="735">
                  <c:v>-1.359095968430438</c:v>
                </c:pt>
                <c:pt idx="736">
                  <c:v>-1.3590373084303593</c:v>
                </c:pt>
                <c:pt idx="737">
                  <c:v>-1.358987228430387</c:v>
                </c:pt>
                <c:pt idx="738">
                  <c:v>-1.3588765884303839</c:v>
                </c:pt>
                <c:pt idx="739">
                  <c:v>-1.358776362066735</c:v>
                </c:pt>
                <c:pt idx="740">
                  <c:v>-1.3587029984303811</c:v>
                </c:pt>
                <c:pt idx="741">
                  <c:v>-1.3584306234303725</c:v>
                </c:pt>
                <c:pt idx="742">
                  <c:v>-1.3583922184303248</c:v>
                </c:pt>
                <c:pt idx="743">
                  <c:v>-1.3583395184303839</c:v>
                </c:pt>
                <c:pt idx="744">
                  <c:v>-1.358296198430331</c:v>
                </c:pt>
                <c:pt idx="745">
                  <c:v>-1.3582534095414407</c:v>
                </c:pt>
                <c:pt idx="746">
                  <c:v>-1.358217958430324</c:v>
                </c:pt>
                <c:pt idx="747">
                  <c:v>-1.3581845484303727</c:v>
                </c:pt>
                <c:pt idx="748">
                  <c:v>-1.3581432084302989</c:v>
                </c:pt>
                <c:pt idx="749">
                  <c:v>-1.3581193584303577</c:v>
                </c:pt>
                <c:pt idx="750">
                  <c:v>-1.357446870225232</c:v>
                </c:pt>
                <c:pt idx="751">
                  <c:v>-1.3572987005580046</c:v>
                </c:pt>
                <c:pt idx="752">
                  <c:v>-1.3570833484303506</c:v>
                </c:pt>
                <c:pt idx="753">
                  <c:v>-1.3569212984303496</c:v>
                </c:pt>
                <c:pt idx="754">
                  <c:v>-1.3568151384303353</c:v>
                </c:pt>
                <c:pt idx="755">
                  <c:v>-1.3567007423327908</c:v>
                </c:pt>
                <c:pt idx="756">
                  <c:v>-1.356563148430368</c:v>
                </c:pt>
                <c:pt idx="757">
                  <c:v>-1.3564400188385481</c:v>
                </c:pt>
                <c:pt idx="758">
                  <c:v>-1.3561807484303401</c:v>
                </c:pt>
                <c:pt idx="759">
                  <c:v>-1.3561425984303317</c:v>
                </c:pt>
                <c:pt idx="760">
                  <c:v>-1.3561045984303632</c:v>
                </c:pt>
                <c:pt idx="761">
                  <c:v>-1.3560777229201761</c:v>
                </c:pt>
                <c:pt idx="762">
                  <c:v>-1.3560074384302969</c:v>
                </c:pt>
                <c:pt idx="763">
                  <c:v>-1.3554011484303881</c:v>
                </c:pt>
                <c:pt idx="764">
                  <c:v>-1.3546796284304319</c:v>
                </c:pt>
                <c:pt idx="765">
                  <c:v>-1.3541624886263861</c:v>
                </c:pt>
                <c:pt idx="766">
                  <c:v>-1.3526008245173107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-1.349691558430322</c:v>
                </c:pt>
                <c:pt idx="775">
                  <c:v>-1.349545454570688</c:v>
                </c:pt>
                <c:pt idx="776">
                  <c:v>-1.3489924984303339</c:v>
                </c:pt>
                <c:pt idx="777">
                  <c:v>-1.3489149684303501</c:v>
                </c:pt>
                <c:pt idx="778">
                  <c:v>-1.348816888430342</c:v>
                </c:pt>
                <c:pt idx="779">
                  <c:v>-1.3487414984303854</c:v>
                </c:pt>
                <c:pt idx="780">
                  <c:v>-1.3486629496499138</c:v>
                </c:pt>
                <c:pt idx="781">
                  <c:v>-1.3487416084303376</c:v>
                </c:pt>
                <c:pt idx="782">
                  <c:v>-1.3498449684303253</c:v>
                </c:pt>
                <c:pt idx="783">
                  <c:v>-1.3512044984303553</c:v>
                </c:pt>
                <c:pt idx="784">
                  <c:v>-1.3582206749009202</c:v>
                </c:pt>
                <c:pt idx="785">
                  <c:v>-1.3591514284303869</c:v>
                </c:pt>
                <c:pt idx="786">
                  <c:v>-1.360511734694086</c:v>
                </c:pt>
                <c:pt idx="787">
                  <c:v>-1.3617734584304197</c:v>
                </c:pt>
                <c:pt idx="788">
                  <c:v>-1.3629120884303205</c:v>
                </c:pt>
                <c:pt idx="789">
                  <c:v>-1.3638034884303845</c:v>
                </c:pt>
                <c:pt idx="790">
                  <c:v>-1.3645463601325081</c:v>
                </c:pt>
                <c:pt idx="791">
                  <c:v>-1.3666232984303686</c:v>
                </c:pt>
                <c:pt idx="792">
                  <c:v>-1.3670798884303319</c:v>
                </c:pt>
                <c:pt idx="793">
                  <c:v>-1.3676898584304022</c:v>
                </c:pt>
                <c:pt idx="794">
                  <c:v>-1.3683227084303127</c:v>
                </c:pt>
                <c:pt idx="795">
                  <c:v>-1.3688249684303173</c:v>
                </c:pt>
                <c:pt idx="796">
                  <c:v>-1.3693376923079223</c:v>
                </c:pt>
                <c:pt idx="797">
                  <c:v>-1.3697385284303256</c:v>
                </c:pt>
                <c:pt idx="798">
                  <c:v>-1.3701565184303992</c:v>
                </c:pt>
                <c:pt idx="799">
                  <c:v>-1.3704258087751953</c:v>
                </c:pt>
                <c:pt idx="800">
                  <c:v>-1.3717329075212779</c:v>
                </c:pt>
                <c:pt idx="801">
                  <c:v>-1.3719494868024422</c:v>
                </c:pt>
                <c:pt idx="802">
                  <c:v>-1.3723191184303403</c:v>
                </c:pt>
                <c:pt idx="803">
                  <c:v>-1.372643948430309</c:v>
                </c:pt>
                <c:pt idx="804">
                  <c:v>-1.3729442884303249</c:v>
                </c:pt>
                <c:pt idx="805">
                  <c:v>-1.3732037246208937</c:v>
                </c:pt>
                <c:pt idx="806">
                  <c:v>-1.3734651584303634</c:v>
                </c:pt>
                <c:pt idx="807">
                  <c:v>-1.3736963484303852</c:v>
                </c:pt>
                <c:pt idx="808">
                  <c:v>-1.3738671984303319</c:v>
                </c:pt>
                <c:pt idx="809">
                  <c:v>-1.3744357676611187</c:v>
                </c:pt>
                <c:pt idx="810">
                  <c:v>-1.3745799056468475</c:v>
                </c:pt>
                <c:pt idx="811">
                  <c:v>-1.3747610984304395</c:v>
                </c:pt>
                <c:pt idx="812">
                  <c:v>-1.3749472784303691</c:v>
                </c:pt>
                <c:pt idx="813">
                  <c:v>-1.3750985384304428</c:v>
                </c:pt>
                <c:pt idx="814">
                  <c:v>-1.375243616987099</c:v>
                </c:pt>
                <c:pt idx="815">
                  <c:v>-1.375560728430266</c:v>
                </c:pt>
                <c:pt idx="816">
                  <c:v>-1.376450238430394</c:v>
                </c:pt>
                <c:pt idx="817">
                  <c:v>-1.3773468371399953</c:v>
                </c:pt>
                <c:pt idx="818">
                  <c:v>-1.3793872650970442</c:v>
                </c:pt>
                <c:pt idx="819">
                  <c:v>-1.3797875468174965</c:v>
                </c:pt>
                <c:pt idx="820">
                  <c:v>-1.380440788430342</c:v>
                </c:pt>
                <c:pt idx="821">
                  <c:v>-1.381032378430334</c:v>
                </c:pt>
                <c:pt idx="822">
                  <c:v>-1.3815419584303612</c:v>
                </c:pt>
                <c:pt idx="823">
                  <c:v>-1.3820070329130665</c:v>
                </c:pt>
                <c:pt idx="824">
                  <c:v>-1.382433478430386</c:v>
                </c:pt>
                <c:pt idx="825">
                  <c:v>-1.3828158784303715</c:v>
                </c:pt>
                <c:pt idx="826">
                  <c:v>-1.3830887739405644</c:v>
                </c:pt>
                <c:pt idx="827">
                  <c:v>-1.3838659984303519</c:v>
                </c:pt>
                <c:pt idx="828">
                  <c:v>-1.3840390552485573</c:v>
                </c:pt>
                <c:pt idx="829">
                  <c:v>-1.3842670984304277</c:v>
                </c:pt>
                <c:pt idx="830">
                  <c:v>-1.3844807684304716</c:v>
                </c:pt>
                <c:pt idx="831">
                  <c:v>-1.3846668206525481</c:v>
                </c:pt>
                <c:pt idx="832">
                  <c:v>-1.3848319036935663</c:v>
                </c:pt>
                <c:pt idx="833">
                  <c:v>-1.3849902784303296</c:v>
                </c:pt>
                <c:pt idx="834">
                  <c:v>-1.385138628430248</c:v>
                </c:pt>
                <c:pt idx="835">
                  <c:v>-1.3852841317637123</c:v>
                </c:pt>
                <c:pt idx="836">
                  <c:v>-1.3854263698589406</c:v>
                </c:pt>
                <c:pt idx="837">
                  <c:v>-1.385847111832526</c:v>
                </c:pt>
                <c:pt idx="838">
                  <c:v>-1.385873158430392</c:v>
                </c:pt>
                <c:pt idx="839">
                  <c:v>-1.3859096376056776</c:v>
                </c:pt>
                <c:pt idx="840">
                  <c:v>-1.3859409284302875</c:v>
                </c:pt>
                <c:pt idx="841">
                  <c:v>-1.3859708384303175</c:v>
                </c:pt>
                <c:pt idx="842">
                  <c:v>-1.3859928884304362</c:v>
                </c:pt>
                <c:pt idx="843">
                  <c:v>-1.386022338636544</c:v>
                </c:pt>
                <c:pt idx="844">
                  <c:v>-1.3860509984303566</c:v>
                </c:pt>
                <c:pt idx="845">
                  <c:v>-1.3861261274626386</c:v>
                </c:pt>
                <c:pt idx="846">
                  <c:v>-1.3861494184303922</c:v>
                </c:pt>
                <c:pt idx="847">
                  <c:v>-1.3861539184302889</c:v>
                </c:pt>
                <c:pt idx="848">
                  <c:v>-1.3861916376056267</c:v>
                </c:pt>
                <c:pt idx="849">
                  <c:v>-1.3862624684302964</c:v>
                </c:pt>
                <c:pt idx="850">
                  <c:v>-1.3863809084303262</c:v>
                </c:pt>
                <c:pt idx="851">
                  <c:v>-1.3865916454891964</c:v>
                </c:pt>
                <c:pt idx="852">
                  <c:v>-1.3868245150970391</c:v>
                </c:pt>
                <c:pt idx="853">
                  <c:v>-1.3874660572539024</c:v>
                </c:pt>
                <c:pt idx="854">
                  <c:v>-1.3876159684303464</c:v>
                </c:pt>
                <c:pt idx="855">
                  <c:v>-1.3877517784303208</c:v>
                </c:pt>
                <c:pt idx="856">
                  <c:v>-1.3878648953375712</c:v>
                </c:pt>
                <c:pt idx="857">
                  <c:v>-1.3879617184304034</c:v>
                </c:pt>
                <c:pt idx="858">
                  <c:v>-1.3880471484303323</c:v>
                </c:pt>
                <c:pt idx="859">
                  <c:v>-1.3881264703405098</c:v>
                </c:pt>
                <c:pt idx="860">
                  <c:v>-1.3881996616956727</c:v>
                </c:pt>
                <c:pt idx="861">
                  <c:v>-1.3882525119439049</c:v>
                </c:pt>
                <c:pt idx="862">
                  <c:v>-1.3884427317637256</c:v>
                </c:pt>
                <c:pt idx="863">
                  <c:v>-1.3884916184303715</c:v>
                </c:pt>
                <c:pt idx="864">
                  <c:v>-1.3885412597939959</c:v>
                </c:pt>
                <c:pt idx="865">
                  <c:v>-1.3885788484304129</c:v>
                </c:pt>
                <c:pt idx="866">
                  <c:v>-1.3886348584303785</c:v>
                </c:pt>
                <c:pt idx="867">
                  <c:v>-1.3886812637365444</c:v>
                </c:pt>
                <c:pt idx="868">
                  <c:v>-1.3887284884304303</c:v>
                </c:pt>
                <c:pt idx="869">
                  <c:v>-1.3887563984303384</c:v>
                </c:pt>
                <c:pt idx="870">
                  <c:v>-1.3887822615882479</c:v>
                </c:pt>
                <c:pt idx="871">
                  <c:v>-1.3889896650970073</c:v>
                </c:pt>
                <c:pt idx="872">
                  <c:v>-1.3890405386601761</c:v>
                </c:pt>
                <c:pt idx="873">
                  <c:v>-1.3893289084304139</c:v>
                </c:pt>
                <c:pt idx="874">
                  <c:v>-1.3897061984303318</c:v>
                </c:pt>
                <c:pt idx="875">
                  <c:v>-1.3900896612210265</c:v>
                </c:pt>
                <c:pt idx="876">
                  <c:v>-1.390290818430401</c:v>
                </c:pt>
                <c:pt idx="877">
                  <c:v>-1.3899381784303912</c:v>
                </c:pt>
                <c:pt idx="878">
                  <c:v>-1.3895924474099526</c:v>
                </c:pt>
                <c:pt idx="879">
                  <c:v>-1.3893084811889622</c:v>
                </c:pt>
                <c:pt idx="880">
                  <c:v>-1.3891449984303677</c:v>
                </c:pt>
                <c:pt idx="881">
                  <c:v>-1.3884961650970382</c:v>
                </c:pt>
                <c:pt idx="882">
                  <c:v>-1.3882526284303656</c:v>
                </c:pt>
                <c:pt idx="883">
                  <c:v>-1.3880139984303741</c:v>
                </c:pt>
                <c:pt idx="884">
                  <c:v>-1.3877700784303357</c:v>
                </c:pt>
                <c:pt idx="885">
                  <c:v>-1.3875580784303807</c:v>
                </c:pt>
                <c:pt idx="886">
                  <c:v>-1.3873465984303901</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-1.3847088177074265</c:v>
                </c:pt>
                <c:pt idx="895">
                  <c:v>-1.3845169684303973</c:v>
                </c:pt>
                <c:pt idx="896">
                  <c:v>-1.3843506333510693</c:v>
                </c:pt>
                <c:pt idx="897">
                  <c:v>-1.3840702355437959</c:v>
                </c:pt>
                <c:pt idx="898">
                  <c:v>-1.3840229359303327</c:v>
                </c:pt>
                <c:pt idx="899">
                  <c:v>-1.3839663418647277</c:v>
                </c:pt>
                <c:pt idx="900">
                  <c:v>-1.3839234084303409</c:v>
                </c:pt>
                <c:pt idx="901">
                  <c:v>-1.3839015035849722</c:v>
                </c:pt>
                <c:pt idx="902">
                  <c:v>-1.3838707184303938</c:v>
                </c:pt>
                <c:pt idx="903">
                  <c:v>-1.3838342384303313</c:v>
                </c:pt>
                <c:pt idx="904">
                  <c:v>-1.3838094567636783</c:v>
                </c:pt>
                <c:pt idx="905">
                  <c:v>-1.3837384467062397</c:v>
                </c:pt>
                <c:pt idx="906">
                  <c:v>-1.3837292984304019</c:v>
                </c:pt>
                <c:pt idx="907">
                  <c:v>-1.3836747784304178</c:v>
                </c:pt>
                <c:pt idx="908">
                  <c:v>-1.3835767229202602</c:v>
                </c:pt>
                <c:pt idx="909">
                  <c:v>-1.3835097584304061</c:v>
                </c:pt>
                <c:pt idx="910">
                  <c:v>-1.3834332884303673</c:v>
                </c:pt>
                <c:pt idx="911">
                  <c:v>-1.383406865097129</c:v>
                </c:pt>
                <c:pt idx="912">
                  <c:v>-1.3834129778118656</c:v>
                </c:pt>
                <c:pt idx="913">
                  <c:v>-1.3834252303144292</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-1.3833500684303535</c:v>
                </c:pt>
                <c:pt idx="928">
                  <c:v>-1.3833567144797385</c:v>
                </c:pt>
                <c:pt idx="929">
                  <c:v>-1.3833084084302461</c:v>
                </c:pt>
                <c:pt idx="930">
                  <c:v>-1.3832468097511073</c:v>
                </c:pt>
                <c:pt idx="931">
                  <c:v>-1.38315566509705</c:v>
                </c:pt>
                <c:pt idx="932">
                  <c:v>-1.3831099346006046</c:v>
                </c:pt>
                <c:pt idx="933">
                  <c:v>-1.3833379513715236</c:v>
                </c:pt>
                <c:pt idx="934">
                  <c:v>-1.3840700684303617</c:v>
                </c:pt>
                <c:pt idx="935">
                  <c:v>-1.3849828884303652</c:v>
                </c:pt>
                <c:pt idx="936">
                  <c:v>-1.3856780809046114</c:v>
                </c:pt>
                <c:pt idx="937">
                  <c:v>-1.3862980584303486</c:v>
                </c:pt>
                <c:pt idx="938">
                  <c:v>-1.3868231755137477</c:v>
                </c:pt>
                <c:pt idx="939">
                  <c:v>-1.3872186984303947</c:v>
                </c:pt>
                <c:pt idx="940">
                  <c:v>-1.3874558931672216</c:v>
                </c:pt>
                <c:pt idx="941">
                  <c:v>-1.3884860529758285</c:v>
                </c:pt>
                <c:pt idx="942">
                  <c:v>-1.3888482484303211</c:v>
                </c:pt>
                <c:pt idx="943">
                  <c:v>-1.3891255584304001</c:v>
                </c:pt>
                <c:pt idx="944">
                  <c:v>-1.3894543384304114</c:v>
                </c:pt>
                <c:pt idx="945">
                  <c:v>-1.3897330684303597</c:v>
                </c:pt>
                <c:pt idx="946">
                  <c:v>-1.3899872355437428</c:v>
                </c:pt>
                <c:pt idx="947">
                  <c:v>-1.390132878430379</c:v>
                </c:pt>
                <c:pt idx="948">
                  <c:v>-1.3902201779175485</c:v>
                </c:pt>
                <c:pt idx="949">
                  <c:v>-1.3908304984303963</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-1.3931487384302916</c:v>
                </c:pt>
                <c:pt idx="959">
                  <c:v>-1.3940500384303582</c:v>
                </c:pt>
                <c:pt idx="960">
                  <c:v>-1.3949343489458457</c:v>
                </c:pt>
                <c:pt idx="961">
                  <c:v>-1.3955806384303528</c:v>
                </c:pt>
                <c:pt idx="962">
                  <c:v>-1.3963917584303824</c:v>
                </c:pt>
                <c:pt idx="963">
                  <c:v>-1.3969654184304541</c:v>
                </c:pt>
                <c:pt idx="964">
                  <c:v>-1.3974060156717485</c:v>
                </c:pt>
                <c:pt idx="965">
                  <c:v>-1.4027833984303721</c:v>
                </c:pt>
                <c:pt idx="966">
                  <c:v>-1.4038229477973794</c:v>
                </c:pt>
                <c:pt idx="967">
                  <c:v>-1.4051729084304299</c:v>
                </c:pt>
                <c:pt idx="968">
                  <c:v>-1.4076551984303758</c:v>
                </c:pt>
                <c:pt idx="969">
                  <c:v>-1.4091334084303422</c:v>
                </c:pt>
                <c:pt idx="970">
                  <c:v>-1.4105798884304257</c:v>
                </c:pt>
                <c:pt idx="971">
                  <c:v>-1.411873628430413</c:v>
                </c:pt>
                <c:pt idx="972">
                  <c:v>-1.4130137922448176</c:v>
                </c:pt>
                <c:pt idx="973">
                  <c:v>-1.4142588671172831</c:v>
                </c:pt>
                <c:pt idx="974">
                  <c:v>-1.4206353150970294</c:v>
                </c:pt>
                <c:pt idx="975">
                  <c:v>-1.42201847843031</c:v>
                </c:pt>
                <c:pt idx="976">
                  <c:v>-1.424069238430334</c:v>
                </c:pt>
                <c:pt idx="977">
                  <c:v>-1.4261227584303877</c:v>
                </c:pt>
                <c:pt idx="978">
                  <c:v>-1.4289050784303896</c:v>
                </c:pt>
                <c:pt idx="979">
                  <c:v>-1.4320400602860279</c:v>
                </c:pt>
                <c:pt idx="980">
                  <c:v>-1.4348338084304042</c:v>
                </c:pt>
                <c:pt idx="981">
                  <c:v>-1.4367676174779751</c:v>
                </c:pt>
                <c:pt idx="982">
                  <c:v>-1.443052032913116</c:v>
                </c:pt>
                <c:pt idx="983">
                  <c:v>-1.4444170484303953</c:v>
                </c:pt>
                <c:pt idx="984">
                  <c:v>-1.4464297984303507</c:v>
                </c:pt>
                <c:pt idx="985">
                  <c:v>-1.4481510948159126</c:v>
                </c:pt>
                <c:pt idx="986">
                  <c:v>-1.4498337284303271</c:v>
                </c:pt>
                <c:pt idx="987">
                  <c:v>-1.4513418184303357</c:v>
                </c:pt>
                <c:pt idx="988">
                  <c:v>-1.4524113519656368</c:v>
                </c:pt>
                <c:pt idx="989">
                  <c:v>-1.4538436184303614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-1.4659095278421215</c:v>
                </c:pt>
                <c:pt idx="1000">
                  <c:v>-1.4692001050970442</c:v>
                </c:pt>
                <c:pt idx="1001">
                  <c:v>-1.4697180884304042</c:v>
                </c:pt>
                <c:pt idx="1002">
                  <c:v>-1.4702871584303381</c:v>
                </c:pt>
                <c:pt idx="1003">
                  <c:v>-1.470784428430342</c:v>
                </c:pt>
                <c:pt idx="1004">
                  <c:v>-1.4712548025540424</c:v>
                </c:pt>
                <c:pt idx="1005">
                  <c:v>-1.4716632684303472</c:v>
                </c:pt>
                <c:pt idx="1006">
                  <c:v>-1.4720193784303319</c:v>
                </c:pt>
                <c:pt idx="1007">
                  <c:v>-1.4722269984303646</c:v>
                </c:pt>
                <c:pt idx="1008">
                  <c:v>-1.4731098555732483</c:v>
                </c:pt>
                <c:pt idx="1009">
                  <c:v>-1.4733777084303412</c:v>
                </c:pt>
                <c:pt idx="1010">
                  <c:v>-1.4736289159561404</c:v>
                </c:pt>
                <c:pt idx="1011">
                  <c:v>-1.4738288284303702</c:v>
                </c:pt>
                <c:pt idx="1012">
                  <c:v>-1.4734584784303095</c:v>
                </c:pt>
                <c:pt idx="1013">
                  <c:v>-1.472348628430332</c:v>
                </c:pt>
                <c:pt idx="1014">
                  <c:v>-1.4709246184303515</c:v>
                </c:pt>
                <c:pt idx="1015">
                  <c:v>-1.4696553317637258</c:v>
                </c:pt>
                <c:pt idx="1016">
                  <c:v>-1.466227998430405</c:v>
                </c:pt>
                <c:pt idx="1017">
                  <c:v>-1.4652227911133338</c:v>
                </c:pt>
                <c:pt idx="1018">
                  <c:v>-1.4624796484303242</c:v>
                </c:pt>
                <c:pt idx="1019">
                  <c:v>-1.4594001584303058</c:v>
                </c:pt>
                <c:pt idx="1020">
                  <c:v>-1.4562416184303681</c:v>
                </c:pt>
                <c:pt idx="1021">
                  <c:v>-1.452470688430338</c:v>
                </c:pt>
                <c:pt idx="1022">
                  <c:v>-1.4495806109303468</c:v>
                </c:pt>
                <c:pt idx="1023">
                  <c:v>-1.4452957084303502</c:v>
                </c:pt>
                <c:pt idx="1024">
                  <c:v>-1.442185096256374</c:v>
                </c:pt>
                <c:pt idx="1025">
                  <c:v>-1.4335054784303405</c:v>
                </c:pt>
                <c:pt idx="1026">
                  <c:v>-1.4311562084303371</c:v>
                </c:pt>
                <c:pt idx="1027">
                  <c:v>-1.4288305784304138</c:v>
                </c:pt>
                <c:pt idx="1028">
                  <c:v>-1.426804498430406</c:v>
                </c:pt>
                <c:pt idx="1029">
                  <c:v>-1.4251958384303403</c:v>
                </c:pt>
                <c:pt idx="1030">
                  <c:v>-1.4235185684303815</c:v>
                </c:pt>
                <c:pt idx="1031">
                  <c:v>-1.4222260284303658</c:v>
                </c:pt>
                <c:pt idx="1032">
                  <c:v>-1.420860523020508</c:v>
                </c:pt>
                <c:pt idx="1033">
                  <c:v>-1.4134413402025097</c:v>
                </c:pt>
                <c:pt idx="1034">
                  <c:v>-1.4101831484303133</c:v>
                </c:pt>
                <c:pt idx="1035">
                  <c:v>-1.4068446284304126</c:v>
                </c:pt>
                <c:pt idx="1036">
                  <c:v>-1.404059118430375</c:v>
                </c:pt>
                <c:pt idx="1037">
                  <c:v>-1.4015020084303624</c:v>
                </c:pt>
                <c:pt idx="1038">
                  <c:v>-1.3992379262654642</c:v>
                </c:pt>
                <c:pt idx="1039">
                  <c:v>-1.3969626684303833</c:v>
                </c:pt>
                <c:pt idx="1040">
                  <c:v>-1.3948784896584319</c:v>
                </c:pt>
                <c:pt idx="1041">
                  <c:v>-1.3860869075212683</c:v>
                </c:pt>
                <c:pt idx="1042">
                  <c:v>-1.3846292984304036</c:v>
                </c:pt>
                <c:pt idx="1043">
                  <c:v>-1.3817834884303792</c:v>
                </c:pt>
                <c:pt idx="1044">
                  <c:v>-1.379218038430388</c:v>
                </c:pt>
                <c:pt idx="1045">
                  <c:v>-1.3776371859303258</c:v>
                </c:pt>
                <c:pt idx="1046">
                  <c:v>-1.3750946884303723</c:v>
                </c:pt>
                <c:pt idx="1047">
                  <c:v>-1.3733573484302899</c:v>
                </c:pt>
                <c:pt idx="1048">
                  <c:v>-1.3716955384303731</c:v>
                </c:pt>
                <c:pt idx="1049">
                  <c:v>-1.3704346428748191</c:v>
                </c:pt>
                <c:pt idx="1050">
                  <c:v>-1.3663004671803662</c:v>
                </c:pt>
                <c:pt idx="1051">
                  <c:v>-1.3654256128882736</c:v>
                </c:pt>
                <c:pt idx="1052">
                  <c:v>-1.3641137684303293</c:v>
                </c:pt>
                <c:pt idx="1053">
                  <c:v>-1.3629744384304274</c:v>
                </c:pt>
                <c:pt idx="1054">
                  <c:v>-1.3618013284303458</c:v>
                </c:pt>
                <c:pt idx="1055">
                  <c:v>-1.360599948430341</c:v>
                </c:pt>
                <c:pt idx="1056">
                  <c:v>-1.3597152426164314</c:v>
                </c:pt>
                <c:pt idx="1057">
                  <c:v>-1.3586077584303453</c:v>
                </c:pt>
                <c:pt idx="1058">
                  <c:v>-1.3578021284304218</c:v>
                </c:pt>
                <c:pt idx="1059">
                  <c:v>-1.3570059984303668</c:v>
                </c:pt>
                <c:pt idx="1060">
                  <c:v>-1.3540635156717831</c:v>
                </c:pt>
                <c:pt idx="1061">
                  <c:v>-1.3531543384303291</c:v>
                </c:pt>
                <c:pt idx="1062">
                  <c:v>-1.3522884868023941</c:v>
                </c:pt>
                <c:pt idx="1063">
                  <c:v>-1.3513693484303171</c:v>
                </c:pt>
                <c:pt idx="1064">
                  <c:v>-1.3506279584303655</c:v>
                </c:pt>
                <c:pt idx="1065">
                  <c:v>-1.3499284884304141</c:v>
                </c:pt>
                <c:pt idx="1066">
                  <c:v>-1.3493069884303353</c:v>
                </c:pt>
                <c:pt idx="1067">
                  <c:v>-1.3487567036935535</c:v>
                </c:pt>
                <c:pt idx="1068">
                  <c:v>-1.347349472114558</c:v>
                </c:pt>
                <c:pt idx="1069">
                  <c:v>-1.3470194384303085</c:v>
                </c:pt>
                <c:pt idx="1070">
                  <c:v>-1.3466823784303874</c:v>
                </c:pt>
                <c:pt idx="1071">
                  <c:v>-1.3463818984303444</c:v>
                </c:pt>
                <c:pt idx="1072">
                  <c:v>-1.3461524678180021</c:v>
                </c:pt>
                <c:pt idx="1073">
                  <c:v>-1.3459443278420973</c:v>
                </c:pt>
                <c:pt idx="1074">
                  <c:v>-1.3457869084303979</c:v>
                </c:pt>
                <c:pt idx="1075">
                  <c:v>-1.345674778430364</c:v>
                </c:pt>
                <c:pt idx="1076">
                  <c:v>-1.3453312841446554</c:v>
                </c:pt>
                <c:pt idx="1077">
                  <c:v>-1.3452558884303376</c:v>
                </c:pt>
                <c:pt idx="1078">
                  <c:v>-1.3451358484304801</c:v>
                </c:pt>
                <c:pt idx="1079">
                  <c:v>-1.344987892548076</c:v>
                </c:pt>
                <c:pt idx="1080">
                  <c:v>-1.3448499584303946</c:v>
                </c:pt>
                <c:pt idx="1081">
                  <c:v>-1.3447385684303375</c:v>
                </c:pt>
                <c:pt idx="1082">
                  <c:v>-1.3446197884303639</c:v>
                </c:pt>
                <c:pt idx="1083">
                  <c:v>-1.3445205184303717</c:v>
                </c:pt>
                <c:pt idx="1084">
                  <c:v>-1.3444483493076262</c:v>
                </c:pt>
                <c:pt idx="1085">
                  <c:v>-1.3442881234303181</c:v>
                </c:pt>
                <c:pt idx="1086">
                  <c:v>-1.3442935684302104</c:v>
                </c:pt>
                <c:pt idx="1087">
                  <c:v>-1.3442945384302689</c:v>
                </c:pt>
                <c:pt idx="1088">
                  <c:v>-1.3442851684304038</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-1.3439578284303839</c:v>
                </c:pt>
                <c:pt idx="1098">
                  <c:v>-1.3438861284303418</c:v>
                </c:pt>
                <c:pt idx="1099">
                  <c:v>-1.3438394384302863</c:v>
                </c:pt>
                <c:pt idx="1100">
                  <c:v>-1.3437898219598314</c:v>
                </c:pt>
                <c:pt idx="1101">
                  <c:v>-1.343754578430314</c:v>
                </c:pt>
                <c:pt idx="1102">
                  <c:v>-1.3437437603351439</c:v>
                </c:pt>
                <c:pt idx="1103">
                  <c:v>-1.3438042384304216</c:v>
                </c:pt>
                <c:pt idx="1104">
                  <c:v>-1.3438648484303992</c:v>
                </c:pt>
                <c:pt idx="1105">
                  <c:v>-1.3439002584303374</c:v>
                </c:pt>
                <c:pt idx="1106">
                  <c:v>-1.3439903237315747</c:v>
                </c:pt>
                <c:pt idx="1107">
                  <c:v>-1.3442258684303567</c:v>
                </c:pt>
                <c:pt idx="1108">
                  <c:v>-1.3444912784303114</c:v>
                </c:pt>
                <c:pt idx="1109">
                  <c:v>-1.3447266684303756</c:v>
                </c:pt>
                <c:pt idx="1110">
                  <c:v>-1.3448975773777296</c:v>
                </c:pt>
                <c:pt idx="1111">
                  <c:v>-1.3453599984303679</c:v>
                </c:pt>
                <c:pt idx="1112">
                  <c:v>-1.3453758954891906</c:v>
                </c:pt>
                <c:pt idx="1113">
                  <c:v>-1.3467712184303902</c:v>
                </c:pt>
                <c:pt idx="1114">
                  <c:v>-1.3493971884303946</c:v>
                </c:pt>
                <c:pt idx="1115">
                  <c:v>-1.3519242984303466</c:v>
                </c:pt>
                <c:pt idx="1116">
                  <c:v>-1.3541728045527965</c:v>
                </c:pt>
                <c:pt idx="1117">
                  <c:v>-1.3566612454891207</c:v>
                </c:pt>
                <c:pt idx="1118">
                  <c:v>-1.3593137884303699</c:v>
                </c:pt>
                <c:pt idx="1119">
                  <c:v>-1.3614172077327211</c:v>
                </c:pt>
                <c:pt idx="1120">
                  <c:v>-1.3713992067636762</c:v>
                </c:pt>
                <c:pt idx="1121">
                  <c:v>-1.3738200984303783</c:v>
                </c:pt>
                <c:pt idx="1122">
                  <c:v>-1.3776483484303839</c:v>
                </c:pt>
                <c:pt idx="1123">
                  <c:v>-1.3811400809046219</c:v>
                </c:pt>
                <c:pt idx="1124">
                  <c:v>-1.3841488484303146</c:v>
                </c:pt>
                <c:pt idx="1125">
                  <c:v>-1.387089048430298</c:v>
                </c:pt>
                <c:pt idx="1126">
                  <c:v>-1.3896272584303797</c:v>
                </c:pt>
                <c:pt idx="1127">
                  <c:v>-1.3915902870900816</c:v>
                </c:pt>
                <c:pt idx="1128">
                  <c:v>-1.3934221584303472</c:v>
                </c:pt>
                <c:pt idx="1129">
                  <c:v>-1.3980725400970264</c:v>
                </c:pt>
                <c:pt idx="1130">
                  <c:v>-1.3993436484303388</c:v>
                </c:pt>
                <c:pt idx="1131">
                  <c:v>-1.4010833384303321</c:v>
                </c:pt>
                <c:pt idx="1132">
                  <c:v>-1.4031760584303608</c:v>
                </c:pt>
                <c:pt idx="1133">
                  <c:v>-1.4048327796804259</c:v>
                </c:pt>
                <c:pt idx="1134">
                  <c:v>-1.4065694384303025</c:v>
                </c:pt>
                <c:pt idx="1135">
                  <c:v>-1.4079770184303082</c:v>
                </c:pt>
                <c:pt idx="1136">
                  <c:v>-1.4093581584303219</c:v>
                </c:pt>
                <c:pt idx="1137">
                  <c:v>-1.4103508884303082</c:v>
                </c:pt>
                <c:pt idx="1138">
                  <c:v>-1.4110246454891908</c:v>
                </c:pt>
                <c:pt idx="1139">
                  <c:v>-1.4132525565699012</c:v>
                </c:pt>
                <c:pt idx="1140">
                  <c:v>-1.4134181784304118</c:v>
                </c:pt>
                <c:pt idx="1141">
                  <c:v>-1.4135603684303031</c:v>
                </c:pt>
                <c:pt idx="1142">
                  <c:v>-1.4136177884304071</c:v>
                </c:pt>
                <c:pt idx="1143">
                  <c:v>-1.4138428572539035</c:v>
                </c:pt>
                <c:pt idx="1144">
                  <c:v>-1.414667388430352</c:v>
                </c:pt>
                <c:pt idx="1145">
                  <c:v>-1.4163121084303119</c:v>
                </c:pt>
                <c:pt idx="1146">
                  <c:v>-1.4177022667230332</c:v>
                </c:pt>
                <c:pt idx="1147">
                  <c:v>-1.4221825317636747</c:v>
                </c:pt>
                <c:pt idx="1148">
                  <c:v>-1.4236393784303654</c:v>
                </c:pt>
                <c:pt idx="1149">
                  <c:v>-1.4257072149251111</c:v>
                </c:pt>
                <c:pt idx="1150">
                  <c:v>-1.4279018984303273</c:v>
                </c:pt>
                <c:pt idx="1151">
                  <c:v>-1.4299243984303434</c:v>
                </c:pt>
                <c:pt idx="1152">
                  <c:v>-1.431911248430402</c:v>
                </c:pt>
                <c:pt idx="1153">
                  <c:v>-1.4341160784303568</c:v>
                </c:pt>
                <c:pt idx="1154">
                  <c:v>-1.4363844010277305</c:v>
                </c:pt>
                <c:pt idx="1155">
                  <c:v>-1.437981217942542</c:v>
                </c:pt>
                <c:pt idx="1156">
                  <c:v>-1.437651188430372</c:v>
                </c:pt>
                <c:pt idx="1157">
                  <c:v>-1.4358835084304142</c:v>
                </c:pt>
                <c:pt idx="1158">
                  <c:v>-1.4339837884303599</c:v>
                </c:pt>
                <c:pt idx="1159">
                  <c:v>-1.432344227597063</c:v>
                </c:pt>
                <c:pt idx="1160">
                  <c:v>-1.4308126784303421</c:v>
                </c:pt>
                <c:pt idx="1161">
                  <c:v>-1.429453898430324</c:v>
                </c:pt>
                <c:pt idx="1162">
                  <c:v>-1.4283107484304689</c:v>
                </c:pt>
                <c:pt idx="1163">
                  <c:v>-1.4250206300093344</c:v>
                </c:pt>
                <c:pt idx="1164">
                  <c:v>-1.4244836184303717</c:v>
                </c:pt>
                <c:pt idx="1165">
                  <c:v>-1.4238242184303533</c:v>
                </c:pt>
                <c:pt idx="1166">
                  <c:v>-1.423162228430392</c:v>
                </c:pt>
                <c:pt idx="1167">
                  <c:v>-1.4226681650970359</c:v>
                </c:pt>
                <c:pt idx="1168">
                  <c:v>-1.4221122046159707</c:v>
                </c:pt>
                <c:pt idx="1169">
                  <c:v>-1.4216548084303748</c:v>
                </c:pt>
                <c:pt idx="1170">
                  <c:v>-1.421261300017675</c:v>
                </c:pt>
                <c:pt idx="1171">
                  <c:v>-1.4203719984303684</c:v>
                </c:pt>
                <c:pt idx="1172">
                  <c:v>-1.4201771284304385</c:v>
                </c:pt>
                <c:pt idx="1173">
                  <c:v>-1.4198955296802893</c:v>
                </c:pt>
                <c:pt idx="1174">
                  <c:v>-1.4196262184303725</c:v>
                </c:pt>
                <c:pt idx="1175">
                  <c:v>-1.4194146484304104</c:v>
                </c:pt>
                <c:pt idx="1176">
                  <c:v>-1.4191800884303376</c:v>
                </c:pt>
                <c:pt idx="1177">
                  <c:v>-1.4190075035849716</c:v>
                </c:pt>
                <c:pt idx="1178">
                  <c:v>-1.4188075484303369</c:v>
                </c:pt>
                <c:pt idx="1179">
                  <c:v>-1.4186736490327192</c:v>
                </c:pt>
                <c:pt idx="1180">
                  <c:v>-1.4180687400032994</c:v>
                </c:pt>
                <c:pt idx="1181">
                  <c:v>-1.4179233884303519</c:v>
                </c:pt>
                <c:pt idx="1182">
                  <c:v>-1.4177836546802918</c:v>
                </c:pt>
                <c:pt idx="1183">
                  <c:v>-1.4176576884303809</c:v>
                </c:pt>
                <c:pt idx="1184">
                  <c:v>-1.4175669784303362</c:v>
                </c:pt>
                <c:pt idx="1185">
                  <c:v>-1.4174796384304635</c:v>
                </c:pt>
                <c:pt idx="1186">
                  <c:v>-1.4173917257031257</c:v>
                </c:pt>
                <c:pt idx="1187">
                  <c:v>-1.4173230846372387</c:v>
                </c:pt>
                <c:pt idx="1188">
                  <c:v>-1.4173280650970377</c:v>
                </c:pt>
                <c:pt idx="1189">
                  <c:v>-1.4173419684304345</c:v>
                </c:pt>
                <c:pt idx="1190">
                  <c:v>-1.4173362384301944</c:v>
                </c:pt>
                <c:pt idx="1191">
                  <c:v>-1.4173198337245054</c:v>
                </c:pt>
                <c:pt idx="1192">
                  <c:v>-1.4173153684304078</c:v>
                </c:pt>
                <c:pt idx="1193">
                  <c:v>-1.4173195484303918</c:v>
                </c:pt>
                <c:pt idx="1194">
                  <c:v>-1.4173203584304435</c:v>
                </c:pt>
                <c:pt idx="1195">
                  <c:v>-1.4173243148860375</c:v>
                </c:pt>
                <c:pt idx="1196">
                  <c:v>-1.4173174829665101</c:v>
                </c:pt>
                <c:pt idx="1197">
                  <c:v>-1.417309498430348</c:v>
                </c:pt>
                <c:pt idx="1198">
                  <c:v>-1.4172897711576478</c:v>
                </c:pt>
                <c:pt idx="1199">
                  <c:v>-1.417291698430339</c:v>
                </c:pt>
                <c:pt idx="1200">
                  <c:v>-1.4172899584303731</c:v>
                </c:pt>
                <c:pt idx="1201">
                  <c:v>-1.4172335749009759</c:v>
                </c:pt>
                <c:pt idx="1202">
                  <c:v>-1.4171617384303581</c:v>
                </c:pt>
                <c:pt idx="1203">
                  <c:v>-1.4170980084303433</c:v>
                </c:pt>
                <c:pt idx="1204">
                  <c:v>-1.4170536384303318</c:v>
                </c:pt>
                <c:pt idx="1205">
                  <c:v>-1.4170286849975251</c:v>
                </c:pt>
                <c:pt idx="1206">
                  <c:v>-1.4171113180179224</c:v>
                </c:pt>
                <c:pt idx="1207">
                  <c:v>-1.4171404384303514</c:v>
                </c:pt>
                <c:pt idx="1208">
                  <c:v>-1.4171468684302653</c:v>
                </c:pt>
                <c:pt idx="1209">
                  <c:v>-1.4171447380136395</c:v>
                </c:pt>
                <c:pt idx="1210">
                  <c:v>-1.417099328430353</c:v>
                </c:pt>
                <c:pt idx="1211">
                  <c:v>-1.4170304184304494</c:v>
                </c:pt>
                <c:pt idx="1212">
                  <c:v>-1.4169734184303802</c:v>
                </c:pt>
                <c:pt idx="1213">
                  <c:v>-1.4169178768087543</c:v>
                </c:pt>
                <c:pt idx="1214">
                  <c:v>-1.4165135817637595</c:v>
                </c:pt>
                <c:pt idx="1215">
                  <c:v>-1.4128306347940054</c:v>
                </c:pt>
                <c:pt idx="1216">
                  <c:v>-1.4124332684303056</c:v>
                </c:pt>
                <c:pt idx="1217">
                  <c:v>-1.4111775484303379</c:v>
                </c:pt>
                <c:pt idx="1218">
                  <c:v>-1.4102168884303552</c:v>
                </c:pt>
                <c:pt idx="1219">
                  <c:v>-1.4093554150970884</c:v>
                </c:pt>
                <c:pt idx="1220">
                  <c:v>-1.4086140384303858</c:v>
                </c:pt>
                <c:pt idx="1221">
                  <c:v>-1.4078871684304204</c:v>
                </c:pt>
                <c:pt idx="1222">
                  <c:v>-1.4073858751426509</c:v>
                </c:pt>
                <c:pt idx="1223">
                  <c:v>-1.4054455160773709</c:v>
                </c:pt>
                <c:pt idx="1224">
                  <c:v>-1.4049045584303452</c:v>
                </c:pt>
                <c:pt idx="1225">
                  <c:v>-1.4044449284302942</c:v>
                </c:pt>
                <c:pt idx="1226">
                  <c:v>-1.4040698484303884</c:v>
                </c:pt>
                <c:pt idx="1227">
                  <c:v>-1.4036884108015639</c:v>
                </c:pt>
                <c:pt idx="1228">
                  <c:v>-1.4032756884303264</c:v>
                </c:pt>
                <c:pt idx="1229">
                  <c:v>-1.4025560984304088</c:v>
                </c:pt>
                <c:pt idx="1230">
                  <c:v>-1.4022702275969934</c:v>
                </c:pt>
                <c:pt idx="1231">
                  <c:v>-1.4020649984303826</c:v>
                </c:pt>
                <c:pt idx="1232">
                  <c:v>-1.4013186412875172</c:v>
                </c:pt>
                <c:pt idx="1233">
                  <c:v>-1.4011390284303427</c:v>
                </c:pt>
                <c:pt idx="1234">
                  <c:v>-1.4008969784302603</c:v>
                </c:pt>
                <c:pt idx="1235">
                  <c:v>-1.4007039880137384</c:v>
                </c:pt>
                <c:pt idx="1236">
                  <c:v>-1.4005225684303397</c:v>
                </c:pt>
                <c:pt idx="1237">
                  <c:v>-1.4003577484303875</c:v>
                </c:pt>
                <c:pt idx="1238">
                  <c:v>-1.400224858430362</c:v>
                </c:pt>
                <c:pt idx="1239">
                  <c:v>-1.4001284545707264</c:v>
                </c:pt>
                <c:pt idx="1240">
                  <c:v>-1.39974995004323</c:v>
                </c:pt>
                <c:pt idx="1241">
                  <c:v>-1.3997489464822621</c:v>
                </c:pt>
                <c:pt idx="1242">
                  <c:v>-1.3997409884304799</c:v>
                </c:pt>
                <c:pt idx="1243">
                  <c:v>-1.3997205484304232</c:v>
                </c:pt>
                <c:pt idx="1244">
                  <c:v>-1.3997017384303234</c:v>
                </c:pt>
                <c:pt idx="1245">
                  <c:v>-1.3996823830457434</c:v>
                </c:pt>
                <c:pt idx="1246">
                  <c:v>-1.3996247615882424</c:v>
                </c:pt>
                <c:pt idx="1247">
                  <c:v>-1.3996234184303658</c:v>
                </c:pt>
                <c:pt idx="1248">
                  <c:v>-1.399692124746104</c:v>
                </c:pt>
                <c:pt idx="1249">
                  <c:v>-1.3998612884303152</c:v>
                </c:pt>
                <c:pt idx="1250">
                  <c:v>-1.3999917584303669</c:v>
                </c:pt>
                <c:pt idx="1251">
                  <c:v>-1.400114068430355</c:v>
                </c:pt>
                <c:pt idx="1252">
                  <c:v>-1.4002403684304028</c:v>
                </c:pt>
                <c:pt idx="1253">
                  <c:v>-1.4003626284304427</c:v>
                </c:pt>
                <c:pt idx="1254">
                  <c:v>-1.400412706763682</c:v>
                </c:pt>
                <c:pt idx="1255">
                  <c:v>-1.400531877218206</c:v>
                </c:pt>
                <c:pt idx="1256">
                  <c:v>-1.4008544270017964</c:v>
                </c:pt>
                <c:pt idx="1257">
                  <c:v>-1.4011849884304151</c:v>
                </c:pt>
                <c:pt idx="1258">
                  <c:v>-1.4016003884303876</c:v>
                </c:pt>
                <c:pt idx="1259">
                  <c:v>-1.4019320984303074</c:v>
                </c:pt>
                <c:pt idx="1260">
                  <c:v>-1.4022818184303176</c:v>
                </c:pt>
                <c:pt idx="1261">
                  <c:v>-1.4025497667230482</c:v>
                </c:pt>
                <c:pt idx="1262">
                  <c:v>-1.4028742384303277</c:v>
                </c:pt>
                <c:pt idx="1263">
                  <c:v>-1.4031216399397757</c:v>
                </c:pt>
                <c:pt idx="1264">
                  <c:v>-1.403756998430381</c:v>
                </c:pt>
                <c:pt idx="1265">
                  <c:v>-1.4038890084304037</c:v>
                </c:pt>
                <c:pt idx="1266">
                  <c:v>-1.4040677084303397</c:v>
                </c:pt>
                <c:pt idx="1267">
                  <c:v>-1.404256168430273</c:v>
                </c:pt>
                <c:pt idx="1268">
                  <c:v>-1.4043967796803398</c:v>
                </c:pt>
                <c:pt idx="1269">
                  <c:v>-1.4045473184303674</c:v>
                </c:pt>
                <c:pt idx="1270">
                  <c:v>-1.4046607384304575</c:v>
                </c:pt>
                <c:pt idx="1271">
                  <c:v>-1.4047656184303596</c:v>
                </c:pt>
                <c:pt idx="1272">
                  <c:v>-1.404852384793962</c:v>
                </c:pt>
                <c:pt idx="1273">
                  <c:v>-1.4050729984303698</c:v>
                </c:pt>
                <c:pt idx="1274">
                  <c:v>-1.4051259984303495</c:v>
                </c:pt>
                <c:pt idx="1275">
                  <c:v>-1.4051915090686644</c:v>
                </c:pt>
                <c:pt idx="1276">
                  <c:v>-1.4052327784302958</c:v>
                </c:pt>
                <c:pt idx="1277">
                  <c:v>-1.4052586484304534</c:v>
                </c:pt>
                <c:pt idx="1278">
                  <c:v>-1.4052400684303308</c:v>
                </c:pt>
                <c:pt idx="1279">
                  <c:v>-1.4052104584304594</c:v>
                </c:pt>
                <c:pt idx="1280">
                  <c:v>-1.405101121718026</c:v>
                </c:pt>
                <c:pt idx="1281">
                  <c:v>-1.4041333077087399</c:v>
                </c:pt>
                <c:pt idx="1282">
                  <c:v>-1.4010825463755698</c:v>
                </c:pt>
                <c:pt idx="1283">
                  <c:v>-1.4004619484303329</c:v>
                </c:pt>
                <c:pt idx="1284">
                  <c:v>-1.399774278430399</c:v>
                </c:pt>
                <c:pt idx="1285">
                  <c:v>-1.399141348430355</c:v>
                </c:pt>
                <c:pt idx="1286">
                  <c:v>-1.3988014457988669</c:v>
                </c:pt>
                <c:pt idx="1287">
                  <c:v>-1.3983868784303441</c:v>
                </c:pt>
                <c:pt idx="1288">
                  <c:v>-1.3975720284303961</c:v>
                </c:pt>
                <c:pt idx="1289">
                  <c:v>-1.3972221884303693</c:v>
                </c:pt>
                <c:pt idx="1290">
                  <c:v>-1.3970875296803635</c:v>
                </c:pt>
                <c:pt idx="1291">
                  <c:v>-1.3959260716011173</c:v>
                </c:pt>
                <c:pt idx="1292">
                  <c:v>-1.3956885484303716</c:v>
                </c:pt>
                <c:pt idx="1293">
                  <c:v>-1.395376040983564</c:v>
                </c:pt>
                <c:pt idx="1294">
                  <c:v>-1.3951124484303821</c:v>
                </c:pt>
                <c:pt idx="1295">
                  <c:v>-1.3948698584303472</c:v>
                </c:pt>
                <c:pt idx="1296">
                  <c:v>-1.3946843984303712</c:v>
                </c:pt>
                <c:pt idx="1297">
                  <c:v>-1.3945115984304337</c:v>
                </c:pt>
                <c:pt idx="1298">
                  <c:v>-1.3943366744866665</c:v>
                </c:pt>
                <c:pt idx="1299">
                  <c:v>-1.3942131522765144</c:v>
                </c:pt>
                <c:pt idx="1300">
                  <c:v>-1.393711782744091</c:v>
                </c:pt>
                <c:pt idx="1301">
                  <c:v>-1.3936504184302838</c:v>
                </c:pt>
                <c:pt idx="1302">
                  <c:v>-1.3935183584303559</c:v>
                </c:pt>
                <c:pt idx="1303">
                  <c:v>-1.3933201084304299</c:v>
                </c:pt>
                <c:pt idx="1304">
                  <c:v>-1.3931141584303859</c:v>
                </c:pt>
                <c:pt idx="1305">
                  <c:v>-1.392947956763714</c:v>
                </c:pt>
                <c:pt idx="1306">
                  <c:v>-1.392783198430422</c:v>
                </c:pt>
                <c:pt idx="1307">
                  <c:v>-1.3926705539859374</c:v>
                </c:pt>
                <c:pt idx="1308">
                  <c:v>-1.3919283317636939</c:v>
                </c:pt>
                <c:pt idx="1309">
                  <c:v>-1.3910187884303511</c:v>
                </c:pt>
                <c:pt idx="1310">
                  <c:v>-1.3895562484303454</c:v>
                </c:pt>
                <c:pt idx="1311">
                  <c:v>-1.3882462384303125</c:v>
                </c:pt>
                <c:pt idx="1312">
                  <c:v>-1.3870955036935873</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-1.3789606317637113</c:v>
                </c:pt>
                <c:pt idx="1326">
                  <c:v>-1.3778339984303538</c:v>
                </c:pt>
                <c:pt idx="1327">
                  <c:v>-1.3776391004711215</c:v>
                </c:pt>
                <c:pt idx="1328">
                  <c:v>-1.3772883484304188</c:v>
                </c:pt>
                <c:pt idx="1329">
                  <c:v>-1.3769038184303639</c:v>
                </c:pt>
                <c:pt idx="1330">
                  <c:v>-1.3766057244577476</c:v>
                </c:pt>
                <c:pt idx="1331">
                  <c:v>-1.3763426684303541</c:v>
                </c:pt>
                <c:pt idx="1332">
                  <c:v>-1.3759684484303918</c:v>
                </c:pt>
                <c:pt idx="1333">
                  <c:v>-1.3757537784303082</c:v>
                </c:pt>
                <c:pt idx="1334">
                  <c:v>-1.3755627950405649</c:v>
                </c:pt>
                <c:pt idx="1335">
                  <c:v>-1.375256543884916</c:v>
                </c:pt>
                <c:pt idx="1336">
                  <c:v>-1.3751886884304412</c:v>
                </c:pt>
                <c:pt idx="1337">
                  <c:v>-1.3750906721145735</c:v>
                </c:pt>
                <c:pt idx="1338">
                  <c:v>-1.3750085784304038</c:v>
                </c:pt>
                <c:pt idx="1339">
                  <c:v>-1.3749278784303627</c:v>
                </c:pt>
                <c:pt idx="1340">
                  <c:v>-1.374841178430394</c:v>
                </c:pt>
                <c:pt idx="1341">
                  <c:v>-1.3747650784303929</c:v>
                </c:pt>
                <c:pt idx="1342">
                  <c:v>-1.3746349984303943</c:v>
                </c:pt>
                <c:pt idx="1343">
                  <c:v>-1.374535148430404</c:v>
                </c:pt>
                <c:pt idx="1344">
                  <c:v>-1.3744499984303644</c:v>
                </c:pt>
                <c:pt idx="1345">
                  <c:v>-1.37420483970017</c:v>
                </c:pt>
                <c:pt idx="1346">
                  <c:v>-1.3741527784304002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-1.3738367537495715</c:v>
                </c:pt>
                <c:pt idx="1355">
                  <c:v>-1.373840028430358</c:v>
                </c:pt>
                <c:pt idx="1356">
                  <c:v>-1.3738840384304321</c:v>
                </c:pt>
                <c:pt idx="1357">
                  <c:v>-1.3739036484304203</c:v>
                </c:pt>
                <c:pt idx="1358">
                  <c:v>-1.3739411984303374</c:v>
                </c:pt>
                <c:pt idx="1359">
                  <c:v>-1.3739656650970526</c:v>
                </c:pt>
                <c:pt idx="1360">
                  <c:v>-1.3739921084304214</c:v>
                </c:pt>
                <c:pt idx="1361">
                  <c:v>-1.374011998430376</c:v>
                </c:pt>
                <c:pt idx="1362">
                  <c:v>-1.3731536317637356</c:v>
                </c:pt>
                <c:pt idx="1363">
                  <c:v>-1.3728845184302827</c:v>
                </c:pt>
                <c:pt idx="1364">
                  <c:v>-1.3725975784303874</c:v>
                </c:pt>
                <c:pt idx="1365">
                  <c:v>-1.3723367884303812</c:v>
                </c:pt>
                <c:pt idx="1366">
                  <c:v>-1.3720806300092363</c:v>
                </c:pt>
                <c:pt idx="1367">
                  <c:v>-1.371878958430429</c:v>
                </c:pt>
                <c:pt idx="1368">
                  <c:v>-1.3717024584303772</c:v>
                </c:pt>
                <c:pt idx="1369">
                  <c:v>-1.3714818229918044</c:v>
                </c:pt>
                <c:pt idx="1370">
                  <c:v>-1.3708208984303738</c:v>
                </c:pt>
                <c:pt idx="1371">
                  <c:v>-1.3706989678181078</c:v>
                </c:pt>
                <c:pt idx="1372">
                  <c:v>-1.3705223781772489</c:v>
                </c:pt>
                <c:pt idx="1373">
                  <c:v>-1.3703207084303557</c:v>
                </c:pt>
                <c:pt idx="1374">
                  <c:v>-1.3701576284303423</c:v>
                </c:pt>
                <c:pt idx="1375">
                  <c:v>-1.3699505384303738</c:v>
                </c:pt>
                <c:pt idx="1376">
                  <c:v>-1.3695757384304272</c:v>
                </c:pt>
                <c:pt idx="1377">
                  <c:v>-1.3692844510619295</c:v>
                </c:pt>
                <c:pt idx="1378">
                  <c:v>-1.368960337140031</c:v>
                </c:pt>
                <c:pt idx="1379">
                  <c:v>-1.3680747061226839</c:v>
                </c:pt>
                <c:pt idx="1380">
                  <c:v>-1.367925368430384</c:v>
                </c:pt>
                <c:pt idx="1381">
                  <c:v>-1.367804078430261</c:v>
                </c:pt>
                <c:pt idx="1382">
                  <c:v>-1.3677037961831711</c:v>
                </c:pt>
                <c:pt idx="1383">
                  <c:v>-1.367617464339496</c:v>
                </c:pt>
                <c:pt idx="1384">
                  <c:v>-1.3675031384304359</c:v>
                </c:pt>
                <c:pt idx="1385">
                  <c:v>-1.3674205884304198</c:v>
                </c:pt>
                <c:pt idx="1386">
                  <c:v>-1.3673607257030582</c:v>
                </c:pt>
                <c:pt idx="1387">
                  <c:v>-1.3670688734303837</c:v>
                </c:pt>
                <c:pt idx="1388">
                  <c:v>-1.3670103879041018</c:v>
                </c:pt>
                <c:pt idx="1389">
                  <c:v>-1.3669383984303987</c:v>
                </c:pt>
                <c:pt idx="1390">
                  <c:v>-1.3668516284304388</c:v>
                </c:pt>
                <c:pt idx="1391">
                  <c:v>-1.3668220184304474</c:v>
                </c:pt>
                <c:pt idx="1392">
                  <c:v>-1.3668106246929814</c:v>
                </c:pt>
                <c:pt idx="1393">
                  <c:v>-1.3667944517636315</c:v>
                </c:pt>
                <c:pt idx="1394">
                  <c:v>-1.3667830384303201</c:v>
                </c:pt>
                <c:pt idx="1395">
                  <c:v>-1.3667806252960095</c:v>
                </c:pt>
                <c:pt idx="1396">
                  <c:v>-1.3665199133240264</c:v>
                </c:pt>
                <c:pt idx="1397">
                  <c:v>-1.3664715284303814</c:v>
                </c:pt>
                <c:pt idx="1398">
                  <c:v>-1.3664471036935744</c:v>
                </c:pt>
                <c:pt idx="1399">
                  <c:v>-1.3664624184304017</c:v>
                </c:pt>
                <c:pt idx="1400">
                  <c:v>-1.3664866184303719</c:v>
                </c:pt>
                <c:pt idx="1401">
                  <c:v>-1.3665225084302861</c:v>
                </c:pt>
                <c:pt idx="1402">
                  <c:v>-1.3665430484302803</c:v>
                </c:pt>
                <c:pt idx="1403">
                  <c:v>-1.3665551533600326</c:v>
                </c:pt>
                <c:pt idx="1404">
                  <c:v>-1.3665673219598351</c:v>
                </c:pt>
                <c:pt idx="1405">
                  <c:v>-1.3664513620667342</c:v>
                </c:pt>
                <c:pt idx="1406">
                  <c:v>-1.3664038684304036</c:v>
                </c:pt>
                <c:pt idx="1407">
                  <c:v>-1.3663474784302998</c:v>
                </c:pt>
                <c:pt idx="1408">
                  <c:v>-1.3663053457987719</c:v>
                </c:pt>
                <c:pt idx="1409">
                  <c:v>-1.3662325284304024</c:v>
                </c:pt>
                <c:pt idx="1410">
                  <c:v>-1.366163878430406</c:v>
                </c:pt>
                <c:pt idx="1411">
                  <c:v>-1.3661468245173727</c:v>
                </c:pt>
                <c:pt idx="1412">
                  <c:v>-1.3662339984303671</c:v>
                </c:pt>
                <c:pt idx="1413">
                  <c:v>-1.3662533014606599</c:v>
                </c:pt>
                <c:pt idx="1414">
                  <c:v>-1.3662848421804412</c:v>
                </c:pt>
                <c:pt idx="1415">
                  <c:v>-1.3663321499455285</c:v>
                </c:pt>
                <c:pt idx="1416">
                  <c:v>-1.3663528484303604</c:v>
                </c:pt>
                <c:pt idx="1417">
                  <c:v>-1.3663863584303826</c:v>
                </c:pt>
                <c:pt idx="1418">
                  <c:v>-1.3664192484303115</c:v>
                </c:pt>
                <c:pt idx="1419">
                  <c:v>-1.3664300609302633</c:v>
                </c:pt>
                <c:pt idx="1420">
                  <c:v>-1.36644841509699</c:v>
                </c:pt>
                <c:pt idx="1421">
                  <c:v>-1.3663126071260123</c:v>
                </c:pt>
                <c:pt idx="1422">
                  <c:v>-1.3662840484304226</c:v>
                </c:pt>
                <c:pt idx="1423">
                  <c:v>-1.3662524484303593</c:v>
                </c:pt>
                <c:pt idx="1424">
                  <c:v>-1.3662232784303538</c:v>
                </c:pt>
                <c:pt idx="1425">
                  <c:v>-1.3662338421803142</c:v>
                </c:pt>
                <c:pt idx="1426">
                  <c:v>-1.3662731284303722</c:v>
                </c:pt>
                <c:pt idx="1427">
                  <c:v>-1.3663043284302603</c:v>
                </c:pt>
                <c:pt idx="1428">
                  <c:v>-1.3663471784303529</c:v>
                </c:pt>
                <c:pt idx="1429">
                  <c:v>-1.3663666049877463</c:v>
                </c:pt>
                <c:pt idx="1430">
                  <c:v>-1.3664453843952136</c:v>
                </c:pt>
                <c:pt idx="1431">
                  <c:v>-1.3664464384303092</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-1.3661484384303368</c:v>
                </c:pt>
                <c:pt idx="1440">
                  <c:v>-1.3661038984303531</c:v>
                </c:pt>
                <c:pt idx="1441">
                  <c:v>-1.3660749684303541</c:v>
                </c:pt>
                <c:pt idx="1442">
                  <c:v>-1.3660540510620014</c:v>
                </c:pt>
                <c:pt idx="1443">
                  <c:v>-1.3660236084303818</c:v>
                </c:pt>
                <c:pt idx="1444">
                  <c:v>-1.3660110384303223</c:v>
                </c:pt>
                <c:pt idx="1445">
                  <c:v>-1.3659940384302938</c:v>
                </c:pt>
                <c:pt idx="1446">
                  <c:v>-1.365991579511423</c:v>
                </c:pt>
                <c:pt idx="1447">
                  <c:v>-1.3661069749010162</c:v>
                </c:pt>
                <c:pt idx="1448">
                  <c:v>-1.366130392796578</c:v>
                </c:pt>
                <c:pt idx="1449">
                  <c:v>-1.366170558430376</c:v>
                </c:pt>
                <c:pt idx="1450">
                  <c:v>-1.3662007784303825</c:v>
                </c:pt>
                <c:pt idx="1451">
                  <c:v>-1.366229858430358</c:v>
                </c:pt>
                <c:pt idx="1452">
                  <c:v>-1.3662622784304399</c:v>
                </c:pt>
                <c:pt idx="1453">
                  <c:v>-1.3662224384304125</c:v>
                </c:pt>
                <c:pt idx="1454">
                  <c:v>-1.36616470676362</c:v>
                </c:pt>
                <c:pt idx="1455">
                  <c:v>-1.3661423317637054</c:v>
                </c:pt>
                <c:pt idx="1456">
                  <c:v>-1.3660423532690515</c:v>
                </c:pt>
                <c:pt idx="1457">
                  <c:v>-1.3660272610566513</c:v>
                </c:pt>
                <c:pt idx="1458">
                  <c:v>-1.3658346784303455</c:v>
                </c:pt>
                <c:pt idx="1459">
                  <c:v>-1.365037618430307</c:v>
                </c:pt>
                <c:pt idx="1460">
                  <c:v>-1.3642082284304351</c:v>
                </c:pt>
                <c:pt idx="1461">
                  <c:v>-1.3637277668513761</c:v>
                </c:pt>
                <c:pt idx="1462">
                  <c:v>-1.3628077584304634</c:v>
                </c:pt>
                <c:pt idx="1463">
                  <c:v>-1.3623075145593901</c:v>
                </c:pt>
                <c:pt idx="1464">
                  <c:v>-1.3607240438849</c:v>
                </c:pt>
                <c:pt idx="1465">
                  <c:v>-1.3604118166121919</c:v>
                </c:pt>
                <c:pt idx="1466">
                  <c:v>-1.3600337984303579</c:v>
                </c:pt>
                <c:pt idx="1467">
                  <c:v>-1.3597240184303836</c:v>
                </c:pt>
                <c:pt idx="1468">
                  <c:v>-1.3594257184303724</c:v>
                </c:pt>
                <c:pt idx="1469">
                  <c:v>-1.3591784721145856</c:v>
                </c:pt>
                <c:pt idx="1470">
                  <c:v>-1.3589215884303838</c:v>
                </c:pt>
                <c:pt idx="1471">
                  <c:v>-1.3587227431112514</c:v>
                </c:pt>
                <c:pt idx="1472">
                  <c:v>-1.3578862742924325</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-11.456346998430366</c:v>
                </c:pt>
                <c:pt idx="1">
                  <c:v>-11.422125513581907</c:v>
                </c:pt>
                <c:pt idx="2">
                  <c:v>-11.412263248430378</c:v>
                </c:pt>
                <c:pt idx="3">
                  <c:v>-11.405026008430351</c:v>
                </c:pt>
                <c:pt idx="4">
                  <c:v>-11.396577878430346</c:v>
                </c:pt>
                <c:pt idx="5">
                  <c:v>-11.393475331763701</c:v>
                </c:pt>
                <c:pt idx="6">
                  <c:v>-11.363198229199636</c:v>
                </c:pt>
                <c:pt idx="7">
                  <c:v>-11.356516568430392</c:v>
                </c:pt>
                <c:pt idx="8">
                  <c:v>-11.348475008430368</c:v>
                </c:pt>
                <c:pt idx="9">
                  <c:v>-11.340685198430336</c:v>
                </c:pt>
                <c:pt idx="10">
                  <c:v>-11.332084238430369</c:v>
                </c:pt>
                <c:pt idx="11">
                  <c:v>-11.324668028430271</c:v>
                </c:pt>
                <c:pt idx="12">
                  <c:v>-11.318058909822739</c:v>
                </c:pt>
                <c:pt idx="13">
                  <c:v>-11.287979668533483</c:v>
                </c:pt>
                <c:pt idx="14">
                  <c:v>-11.28142124843038</c:v>
                </c:pt>
                <c:pt idx="15">
                  <c:v>-11.274515048430331</c:v>
                </c:pt>
                <c:pt idx="16">
                  <c:v>-11.268396638430403</c:v>
                </c:pt>
                <c:pt idx="17">
                  <c:v>-11.263681641287492</c:v>
                </c:pt>
                <c:pt idx="18">
                  <c:v>-11.256199478430403</c:v>
                </c:pt>
                <c:pt idx="19">
                  <c:v>-11.250821104312738</c:v>
                </c:pt>
                <c:pt idx="20">
                  <c:v>-11.227818415096971</c:v>
                </c:pt>
                <c:pt idx="21">
                  <c:v>-11.220844488430377</c:v>
                </c:pt>
                <c:pt idx="22">
                  <c:v>-11.212836341864724</c:v>
                </c:pt>
                <c:pt idx="23">
                  <c:v>-11.204322288430358</c:v>
                </c:pt>
                <c:pt idx="24">
                  <c:v>-11.196590488430381</c:v>
                </c:pt>
                <c:pt idx="25">
                  <c:v>-11.186545998430365</c:v>
                </c:pt>
                <c:pt idx="26">
                  <c:v>-11.176975028430373</c:v>
                </c:pt>
                <c:pt idx="27">
                  <c:v>-11.165760712716036</c:v>
                </c:pt>
                <c:pt idx="28">
                  <c:v>-11.158350412223449</c:v>
                </c:pt>
                <c:pt idx="29">
                  <c:v>-11.111570150329094</c:v>
                </c:pt>
                <c:pt idx="30">
                  <c:v>-11.103928898430333</c:v>
                </c:pt>
                <c:pt idx="31">
                  <c:v>-11.09619770843037</c:v>
                </c:pt>
                <c:pt idx="32">
                  <c:v>-11.08565292843037</c:v>
                </c:pt>
                <c:pt idx="33">
                  <c:v>-11.075237538430315</c:v>
                </c:pt>
                <c:pt idx="34">
                  <c:v>-11.064406238430344</c:v>
                </c:pt>
                <c:pt idx="35">
                  <c:v>-11.055825398430386</c:v>
                </c:pt>
                <c:pt idx="36">
                  <c:v>-11.047744998430382</c:v>
                </c:pt>
                <c:pt idx="37">
                  <c:v>-11.039841131083453</c:v>
                </c:pt>
                <c:pt idx="38">
                  <c:v>-11.031732658430396</c:v>
                </c:pt>
                <c:pt idx="39">
                  <c:v>-11.025261628430304</c:v>
                </c:pt>
                <c:pt idx="40">
                  <c:v>-11.01784617843037</c:v>
                </c:pt>
                <c:pt idx="41">
                  <c:v>-11.011563038834446</c:v>
                </c:pt>
                <c:pt idx="42">
                  <c:v>-11.00524218843038</c:v>
                </c:pt>
                <c:pt idx="43">
                  <c:v>-11.000017430248519</c:v>
                </c:pt>
                <c:pt idx="44">
                  <c:v>-10.978110636984525</c:v>
                </c:pt>
                <c:pt idx="45">
                  <c:v>-10.970218068430391</c:v>
                </c:pt>
                <c:pt idx="46">
                  <c:v>-10.963836139844528</c:v>
                </c:pt>
                <c:pt idx="47">
                  <c:v>-10.956085738430406</c:v>
                </c:pt>
                <c:pt idx="48">
                  <c:v>-10.949398458430384</c:v>
                </c:pt>
                <c:pt idx="49">
                  <c:v>-10.941690888430401</c:v>
                </c:pt>
                <c:pt idx="50">
                  <c:v>-10.93561350843035</c:v>
                </c:pt>
                <c:pt idx="51">
                  <c:v>-10.928521577377765</c:v>
                </c:pt>
                <c:pt idx="52">
                  <c:v>-10.903935225703062</c:v>
                </c:pt>
                <c:pt idx="53">
                  <c:v>-10.897675988430343</c:v>
                </c:pt>
                <c:pt idx="54">
                  <c:v>-10.891291048430311</c:v>
                </c:pt>
                <c:pt idx="55">
                  <c:v>-10.88596398843039</c:v>
                </c:pt>
                <c:pt idx="56">
                  <c:v>-10.881712493379887</c:v>
                </c:pt>
                <c:pt idx="57">
                  <c:v>-10.875541938430336</c:v>
                </c:pt>
                <c:pt idx="58">
                  <c:v>-10.869709638430356</c:v>
                </c:pt>
                <c:pt idx="59">
                  <c:v>-10.862959838430356</c:v>
                </c:pt>
                <c:pt idx="60">
                  <c:v>-10.859676998430372</c:v>
                </c:pt>
                <c:pt idx="61">
                  <c:v>-10.841348290737997</c:v>
                </c:pt>
                <c:pt idx="62">
                  <c:v>-10.836282627296296</c:v>
                </c:pt>
                <c:pt idx="63">
                  <c:v>-10.827523218430429</c:v>
                </c:pt>
                <c:pt idx="64">
                  <c:v>-10.820401688430344</c:v>
                </c:pt>
                <c:pt idx="65">
                  <c:v>-10.815027378430386</c:v>
                </c:pt>
                <c:pt idx="66">
                  <c:v>-10.809007408430389</c:v>
                </c:pt>
                <c:pt idx="67">
                  <c:v>-10.804120513894301</c:v>
                </c:pt>
                <c:pt idx="68">
                  <c:v>-10.797346685177317</c:v>
                </c:pt>
                <c:pt idx="69">
                  <c:v>-10.774037762475317</c:v>
                </c:pt>
                <c:pt idx="70">
                  <c:v>-10.766887008430309</c:v>
                </c:pt>
                <c:pt idx="71">
                  <c:v>-10.759542498430379</c:v>
                </c:pt>
                <c:pt idx="72">
                  <c:v>-10.753254069858922</c:v>
                </c:pt>
                <c:pt idx="73">
                  <c:v>-10.745357888430313</c:v>
                </c:pt>
                <c:pt idx="74">
                  <c:v>-10.738877388430382</c:v>
                </c:pt>
                <c:pt idx="75">
                  <c:v>-10.731801698430392</c:v>
                </c:pt>
                <c:pt idx="76">
                  <c:v>-10.729078527842123</c:v>
                </c:pt>
                <c:pt idx="77">
                  <c:v>-10.704708062946484</c:v>
                </c:pt>
                <c:pt idx="78">
                  <c:v>-10.700872598430401</c:v>
                </c:pt>
                <c:pt idx="79">
                  <c:v>-10.694428588430418</c:v>
                </c:pt>
                <c:pt idx="80">
                  <c:v>-10.687790068430338</c:v>
                </c:pt>
                <c:pt idx="81">
                  <c:v>-10.680824738430353</c:v>
                </c:pt>
                <c:pt idx="82">
                  <c:v>-10.673314120879397</c:v>
                </c:pt>
                <c:pt idx="83">
                  <c:v>-10.66800308593039</c:v>
                </c:pt>
                <c:pt idx="84">
                  <c:v>-10.645830177001756</c:v>
                </c:pt>
                <c:pt idx="85">
                  <c:v>-10.640050958430308</c:v>
                </c:pt>
                <c:pt idx="86">
                  <c:v>-10.632480868430386</c:v>
                </c:pt>
                <c:pt idx="87">
                  <c:v>-10.626529457614062</c:v>
                </c:pt>
                <c:pt idx="88">
                  <c:v>-10.620036978430303</c:v>
                </c:pt>
                <c:pt idx="89">
                  <c:v>-10.614036658430397</c:v>
                </c:pt>
                <c:pt idx="90">
                  <c:v>-10.60839704843038</c:v>
                </c:pt>
                <c:pt idx="91">
                  <c:v>-10.604315467180346</c:v>
                </c:pt>
                <c:pt idx="92">
                  <c:v>-10.598086598430339</c:v>
                </c:pt>
                <c:pt idx="93">
                  <c:v>-10.593104748430385</c:v>
                </c:pt>
                <c:pt idx="94">
                  <c:v>-10.588145658430378</c:v>
                </c:pt>
                <c:pt idx="95">
                  <c:v>-10.58376485843036</c:v>
                </c:pt>
                <c:pt idx="96">
                  <c:v>-10.575891885028346</c:v>
                </c:pt>
                <c:pt idx="97">
                  <c:v>-10.570587308430387</c:v>
                </c:pt>
                <c:pt idx="98">
                  <c:v>-10.564338378430371</c:v>
                </c:pt>
                <c:pt idx="99">
                  <c:v>-10.558510988430349</c:v>
                </c:pt>
                <c:pt idx="100">
                  <c:v>-10.552489291359674</c:v>
                </c:pt>
                <c:pt idx="101">
                  <c:v>-10.545250238430377</c:v>
                </c:pt>
                <c:pt idx="102">
                  <c:v>-10.537833818430347</c:v>
                </c:pt>
                <c:pt idx="103">
                  <c:v>-10.530868448430349</c:v>
                </c:pt>
                <c:pt idx="104">
                  <c:v>-10.525088575750043</c:v>
                </c:pt>
                <c:pt idx="105">
                  <c:v>-10.518640878430332</c:v>
                </c:pt>
                <c:pt idx="106">
                  <c:v>-10.512720658430354</c:v>
                </c:pt>
                <c:pt idx="107">
                  <c:v>-10.506846978430307</c:v>
                </c:pt>
                <c:pt idx="108">
                  <c:v>-10.50013010843035</c:v>
                </c:pt>
                <c:pt idx="109">
                  <c:v>-10.494982039246775</c:v>
                </c:pt>
                <c:pt idx="110">
                  <c:v>-10.488099448430322</c:v>
                </c:pt>
                <c:pt idx="111">
                  <c:v>-10.482917698430345</c:v>
                </c:pt>
                <c:pt idx="112">
                  <c:v>-10.479926998430368</c:v>
                </c:pt>
                <c:pt idx="113">
                  <c:v>-10.4633768445842</c:v>
                </c:pt>
                <c:pt idx="114">
                  <c:v>-10.458948008634476</c:v>
                </c:pt>
                <c:pt idx="115">
                  <c:v>-10.453166028430413</c:v>
                </c:pt>
                <c:pt idx="116">
                  <c:v>-10.447876128430345</c:v>
                </c:pt>
                <c:pt idx="117">
                  <c:v>-10.442429178430292</c:v>
                </c:pt>
                <c:pt idx="118">
                  <c:v>-10.43705109218034</c:v>
                </c:pt>
                <c:pt idx="119">
                  <c:v>-10.430608558430329</c:v>
                </c:pt>
                <c:pt idx="120">
                  <c:v>-10.42389373960677</c:v>
                </c:pt>
                <c:pt idx="121">
                  <c:v>-10.403576350543037</c:v>
                </c:pt>
                <c:pt idx="122">
                  <c:v>-10.398783148430351</c:v>
                </c:pt>
                <c:pt idx="123">
                  <c:v>-10.393555544822167</c:v>
                </c:pt>
                <c:pt idx="124">
                  <c:v>-10.388092698430384</c:v>
                </c:pt>
                <c:pt idx="125">
                  <c:v>-10.382642518430346</c:v>
                </c:pt>
                <c:pt idx="126">
                  <c:v>-10.376801808430319</c:v>
                </c:pt>
                <c:pt idx="127">
                  <c:v>-10.370270602597023</c:v>
                </c:pt>
                <c:pt idx="128">
                  <c:v>-10.364221358430353</c:v>
                </c:pt>
                <c:pt idx="129">
                  <c:v>-10.360985053985914</c:v>
                </c:pt>
                <c:pt idx="130">
                  <c:v>-10.333361598430365</c:v>
                </c:pt>
                <c:pt idx="131">
                  <c:v>-10.329707938430385</c:v>
                </c:pt>
                <c:pt idx="132">
                  <c:v>-10.323710208430384</c:v>
                </c:pt>
                <c:pt idx="133">
                  <c:v>-10.317743513894282</c:v>
                </c:pt>
                <c:pt idx="134">
                  <c:v>-10.311047448430337</c:v>
                </c:pt>
                <c:pt idx="135">
                  <c:v>-10.303529618430344</c:v>
                </c:pt>
                <c:pt idx="136">
                  <c:v>-10.297157348430357</c:v>
                </c:pt>
                <c:pt idx="137">
                  <c:v>-10.293345248430368</c:v>
                </c:pt>
                <c:pt idx="138">
                  <c:v>-10.275061736135244</c:v>
                </c:pt>
                <c:pt idx="139">
                  <c:v>-10.263679498430342</c:v>
                </c:pt>
                <c:pt idx="140">
                  <c:v>-10.254278218430382</c:v>
                </c:pt>
                <c:pt idx="141">
                  <c:v>-10.247778718430382</c:v>
                </c:pt>
                <c:pt idx="142">
                  <c:v>-10.23977480843039</c:v>
                </c:pt>
                <c:pt idx="143">
                  <c:v>-10.232819613013682</c:v>
                </c:pt>
                <c:pt idx="144">
                  <c:v>-10.224762928430362</c:v>
                </c:pt>
                <c:pt idx="145">
                  <c:v>-10.218240423962303</c:v>
                </c:pt>
                <c:pt idx="146">
                  <c:v>-10.199703198430392</c:v>
                </c:pt>
                <c:pt idx="147">
                  <c:v>-10.193007761316968</c:v>
                </c:pt>
                <c:pt idx="148">
                  <c:v>-10.187645738430362</c:v>
                </c:pt>
                <c:pt idx="149">
                  <c:v>-10.181228718430386</c:v>
                </c:pt>
                <c:pt idx="150">
                  <c:v>-10.175874148430401</c:v>
                </c:pt>
                <c:pt idx="151">
                  <c:v>-10.169977534512846</c:v>
                </c:pt>
                <c:pt idx="152">
                  <c:v>-10.163980698430302</c:v>
                </c:pt>
                <c:pt idx="153">
                  <c:v>-10.158163998430368</c:v>
                </c:pt>
                <c:pt idx="154">
                  <c:v>-10.15491138731927</c:v>
                </c:pt>
                <c:pt idx="155">
                  <c:v>-10.138458461393348</c:v>
                </c:pt>
                <c:pt idx="156">
                  <c:v>-10.134061745798762</c:v>
                </c:pt>
                <c:pt idx="157">
                  <c:v>-10.128266864409781</c:v>
                </c:pt>
                <c:pt idx="158">
                  <c:v>-10.121678378430399</c:v>
                </c:pt>
                <c:pt idx="159">
                  <c:v>-10.116133188430338</c:v>
                </c:pt>
                <c:pt idx="160">
                  <c:v>-10.108971758847058</c:v>
                </c:pt>
                <c:pt idx="161">
                  <c:v>-10.102867240854644</c:v>
                </c:pt>
                <c:pt idx="162">
                  <c:v>-10.097886735272462</c:v>
                </c:pt>
                <c:pt idx="163">
                  <c:v>-10.081415590535599</c:v>
                </c:pt>
                <c:pt idx="164">
                  <c:v>-10.076824328430327</c:v>
                </c:pt>
                <c:pt idx="165">
                  <c:v>-10.070368101523162</c:v>
                </c:pt>
                <c:pt idx="166">
                  <c:v>-10.064006348430382</c:v>
                </c:pt>
                <c:pt idx="167">
                  <c:v>-10.057767178430353</c:v>
                </c:pt>
                <c:pt idx="168">
                  <c:v>-10.053062618430374</c:v>
                </c:pt>
                <c:pt idx="169">
                  <c:v>-10.04440066853353</c:v>
                </c:pt>
                <c:pt idx="170">
                  <c:v>-10.038810737066711</c:v>
                </c:pt>
                <c:pt idx="171">
                  <c:v>-10.018612307954221</c:v>
                </c:pt>
                <c:pt idx="172">
                  <c:v>-10.013521368430347</c:v>
                </c:pt>
                <c:pt idx="173">
                  <c:v>-10.008294185930318</c:v>
                </c:pt>
                <c:pt idx="174">
                  <c:v>-10.001830028430355</c:v>
                </c:pt>
                <c:pt idx="175">
                  <c:v>-9.9971279984303756</c:v>
                </c:pt>
                <c:pt idx="176">
                  <c:v>-9.9920515484303891</c:v>
                </c:pt>
                <c:pt idx="177">
                  <c:v>-9.9868847984303919</c:v>
                </c:pt>
                <c:pt idx="178">
                  <c:v>-9.982045098430337</c:v>
                </c:pt>
                <c:pt idx="179">
                  <c:v>-9.9793843734303671</c:v>
                </c:pt>
                <c:pt idx="180">
                  <c:v>-9.96424649843037</c:v>
                </c:pt>
                <c:pt idx="181">
                  <c:v>-9.9589154184303759</c:v>
                </c:pt>
                <c:pt idx="182">
                  <c:v>-9.9527968005137559</c:v>
                </c:pt>
                <c:pt idx="183">
                  <c:v>-9.9464642984303708</c:v>
                </c:pt>
                <c:pt idx="184">
                  <c:v>-9.9407352884303961</c:v>
                </c:pt>
                <c:pt idx="185">
                  <c:v>-9.9342792984303721</c:v>
                </c:pt>
                <c:pt idx="186">
                  <c:v>-9.9282370405356311</c:v>
                </c:pt>
                <c:pt idx="187">
                  <c:v>-9.922908874973551</c:v>
                </c:pt>
                <c:pt idx="188">
                  <c:v>-9.9040988620667605</c:v>
                </c:pt>
                <c:pt idx="189">
                  <c:v>-9.8992053984304462</c:v>
                </c:pt>
                <c:pt idx="190">
                  <c:v>-9.8933458334819981</c:v>
                </c:pt>
                <c:pt idx="191">
                  <c:v>-9.8882674684303726</c:v>
                </c:pt>
                <c:pt idx="192">
                  <c:v>-9.8830156084303695</c:v>
                </c:pt>
                <c:pt idx="193">
                  <c:v>-9.8778803798736412</c:v>
                </c:pt>
                <c:pt idx="194">
                  <c:v>-9.8726785484303718</c:v>
                </c:pt>
                <c:pt idx="195">
                  <c:v>-9.8668142084303874</c:v>
                </c:pt>
                <c:pt idx="196">
                  <c:v>-9.8639089457987623</c:v>
                </c:pt>
                <c:pt idx="197">
                  <c:v>-9.8483915666121788</c:v>
                </c:pt>
                <c:pt idx="198">
                  <c:v>-9.8445728421803729</c:v>
                </c:pt>
                <c:pt idx="199">
                  <c:v>-9.8384308684303505</c:v>
                </c:pt>
                <c:pt idx="200">
                  <c:v>-9.831121248430323</c:v>
                </c:pt>
                <c:pt idx="201">
                  <c:v>-9.8260455984303512</c:v>
                </c:pt>
                <c:pt idx="202">
                  <c:v>-9.8189700921803684</c:v>
                </c:pt>
                <c:pt idx="203">
                  <c:v>-9.8130385284303276</c:v>
                </c:pt>
                <c:pt idx="204">
                  <c:v>-9.8087506016050003</c:v>
                </c:pt>
                <c:pt idx="205">
                  <c:v>-9.7908907584303257</c:v>
                </c:pt>
                <c:pt idx="206">
                  <c:v>-9.7856811247461124</c:v>
                </c:pt>
                <c:pt idx="207">
                  <c:v>-9.7796468784303592</c:v>
                </c:pt>
                <c:pt idx="208">
                  <c:v>-9.7736614184303683</c:v>
                </c:pt>
                <c:pt idx="209">
                  <c:v>-9.767117988430341</c:v>
                </c:pt>
                <c:pt idx="210">
                  <c:v>-9.7618862317637021</c:v>
                </c:pt>
                <c:pt idx="211">
                  <c:v>-9.7552171884304499</c:v>
                </c:pt>
                <c:pt idx="212">
                  <c:v>-9.7498731484303605</c:v>
                </c:pt>
                <c:pt idx="213">
                  <c:v>-9.746461998430366</c:v>
                </c:pt>
                <c:pt idx="214">
                  <c:v>-9.7316552047795106</c:v>
                </c:pt>
                <c:pt idx="215">
                  <c:v>-9.7306292711575857</c:v>
                </c:pt>
                <c:pt idx="216">
                  <c:v>-9.7202105684303195</c:v>
                </c:pt>
                <c:pt idx="217">
                  <c:v>-9.7131559684303639</c:v>
                </c:pt>
                <c:pt idx="218">
                  <c:v>-9.7080636184303479</c:v>
                </c:pt>
                <c:pt idx="219">
                  <c:v>-9.702254185243568</c:v>
                </c:pt>
                <c:pt idx="220">
                  <c:v>-9.69662819843035</c:v>
                </c:pt>
                <c:pt idx="221">
                  <c:v>-9.6912493650969829</c:v>
                </c:pt>
                <c:pt idx="222">
                  <c:v>-9.676791998430323</c:v>
                </c:pt>
                <c:pt idx="223">
                  <c:v>-9.672736998430322</c:v>
                </c:pt>
                <c:pt idx="224">
                  <c:v>-9.6665066584303609</c:v>
                </c:pt>
                <c:pt idx="225">
                  <c:v>-9.6611193384303178</c:v>
                </c:pt>
                <c:pt idx="226">
                  <c:v>-9.6546732089567087</c:v>
                </c:pt>
                <c:pt idx="227">
                  <c:v>-9.6490616784303729</c:v>
                </c:pt>
                <c:pt idx="228">
                  <c:v>-9.6443714884303553</c:v>
                </c:pt>
                <c:pt idx="229">
                  <c:v>-9.638669438906561</c:v>
                </c:pt>
                <c:pt idx="230">
                  <c:v>-9.6197347177286083</c:v>
                </c:pt>
                <c:pt idx="231">
                  <c:v>-9.6161981284303959</c:v>
                </c:pt>
                <c:pt idx="232">
                  <c:v>-9.6091913884303519</c:v>
                </c:pt>
                <c:pt idx="233">
                  <c:v>-9.6039522284303516</c:v>
                </c:pt>
                <c:pt idx="234">
                  <c:v>-9.598099078430419</c:v>
                </c:pt>
                <c:pt idx="235">
                  <c:v>-9.5928803084302992</c:v>
                </c:pt>
                <c:pt idx="236">
                  <c:v>-9.5881068784303487</c:v>
                </c:pt>
                <c:pt idx="237">
                  <c:v>-9.5829142762081325</c:v>
                </c:pt>
                <c:pt idx="238">
                  <c:v>-9.5793803317637121</c:v>
                </c:pt>
                <c:pt idx="239">
                  <c:v>-9.5660105866656728</c:v>
                </c:pt>
                <c:pt idx="240">
                  <c:v>-9.5604106284303505</c:v>
                </c:pt>
                <c:pt idx="241">
                  <c:v>-9.5548778384303574</c:v>
                </c:pt>
                <c:pt idx="242">
                  <c:v>-9.5505731167099164</c:v>
                </c:pt>
                <c:pt idx="243">
                  <c:v>-9.5453166584304512</c:v>
                </c:pt>
                <c:pt idx="244">
                  <c:v>-9.5410693684303958</c:v>
                </c:pt>
                <c:pt idx="245">
                  <c:v>-9.5348932300093097</c:v>
                </c:pt>
                <c:pt idx="246">
                  <c:v>-9.5306145384303669</c:v>
                </c:pt>
                <c:pt idx="247">
                  <c:v>-9.5127945719598248</c:v>
                </c:pt>
                <c:pt idx="248">
                  <c:v>-9.5068297984303669</c:v>
                </c:pt>
                <c:pt idx="249">
                  <c:v>-9.5017936688848934</c:v>
                </c:pt>
                <c:pt idx="250">
                  <c:v>-9.495991448430388</c:v>
                </c:pt>
                <c:pt idx="251">
                  <c:v>-9.4900008784303473</c:v>
                </c:pt>
                <c:pt idx="252">
                  <c:v>-9.4843647762082028</c:v>
                </c:pt>
                <c:pt idx="253">
                  <c:v>-9.4780817284304195</c:v>
                </c:pt>
                <c:pt idx="254">
                  <c:v>-9.4724599484303376</c:v>
                </c:pt>
                <c:pt idx="255">
                  <c:v>-9.4537324016561897</c:v>
                </c:pt>
                <c:pt idx="256">
                  <c:v>-9.4490808772182415</c:v>
                </c:pt>
                <c:pt idx="257">
                  <c:v>-9.4441454284303852</c:v>
                </c:pt>
                <c:pt idx="258">
                  <c:v>-9.4381110284303489</c:v>
                </c:pt>
                <c:pt idx="259">
                  <c:v>-9.4324868984303478</c:v>
                </c:pt>
                <c:pt idx="260">
                  <c:v>-9.4265554284303974</c:v>
                </c:pt>
                <c:pt idx="261">
                  <c:v>-9.4201933184303641</c:v>
                </c:pt>
                <c:pt idx="262">
                  <c:v>-9.4163640903844428</c:v>
                </c:pt>
                <c:pt idx="263">
                  <c:v>-9.4133074690186191</c:v>
                </c:pt>
                <c:pt idx="264">
                  <c:v>-9.3956559378243263</c:v>
                </c:pt>
                <c:pt idx="265">
                  <c:v>-9.3905054484303321</c:v>
                </c:pt>
                <c:pt idx="266">
                  <c:v>-9.3848856954000617</c:v>
                </c:pt>
                <c:pt idx="267">
                  <c:v>-9.3794901784304248</c:v>
                </c:pt>
                <c:pt idx="268">
                  <c:v>-9.3738247384303737</c:v>
                </c:pt>
                <c:pt idx="269">
                  <c:v>-9.3685961784303551</c:v>
                </c:pt>
                <c:pt idx="270">
                  <c:v>-9.3644385160773922</c:v>
                </c:pt>
                <c:pt idx="271">
                  <c:v>-9.3483193079541653</c:v>
                </c:pt>
                <c:pt idx="272">
                  <c:v>-9.3433437684303478</c:v>
                </c:pt>
                <c:pt idx="273">
                  <c:v>-9.3383247584303781</c:v>
                </c:pt>
                <c:pt idx="274">
                  <c:v>-9.3337360384303274</c:v>
                </c:pt>
                <c:pt idx="275">
                  <c:v>-9.328771018430384</c:v>
                </c:pt>
                <c:pt idx="276">
                  <c:v>-9.3241674463470687</c:v>
                </c:pt>
                <c:pt idx="277">
                  <c:v>-9.3184437684303525</c:v>
                </c:pt>
                <c:pt idx="278">
                  <c:v>-9.3137511684303487</c:v>
                </c:pt>
                <c:pt idx="279">
                  <c:v>-9.3096938555732223</c:v>
                </c:pt>
                <c:pt idx="280">
                  <c:v>-9.2968099984303407</c:v>
                </c:pt>
                <c:pt idx="281">
                  <c:v>-9.2930767819354756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-9.1946677284303568</c:v>
                </c:pt>
                <c:pt idx="298">
                  <c:v>-9.1885488784304172</c:v>
                </c:pt>
                <c:pt idx="299">
                  <c:v>-9.1816882405355909</c:v>
                </c:pt>
                <c:pt idx="300">
                  <c:v>-9.1751096184303762</c:v>
                </c:pt>
                <c:pt idx="301">
                  <c:v>-9.1685069584303029</c:v>
                </c:pt>
                <c:pt idx="302">
                  <c:v>-9.1630973052485203</c:v>
                </c:pt>
                <c:pt idx="303">
                  <c:v>-9.1594699984303443</c:v>
                </c:pt>
                <c:pt idx="304">
                  <c:v>-9.1469181387812384</c:v>
                </c:pt>
                <c:pt idx="305">
                  <c:v>-9.143174288430334</c:v>
                </c:pt>
                <c:pt idx="306">
                  <c:v>-9.1388749558771707</c:v>
                </c:pt>
                <c:pt idx="307">
                  <c:v>-9.1341352084303153</c:v>
                </c:pt>
                <c:pt idx="308">
                  <c:v>-9.1292152084303719</c:v>
                </c:pt>
                <c:pt idx="309">
                  <c:v>-9.1251400728984731</c:v>
                </c:pt>
                <c:pt idx="310">
                  <c:v>-9.1209602784303705</c:v>
                </c:pt>
                <c:pt idx="311">
                  <c:v>-9.1165096614738559</c:v>
                </c:pt>
                <c:pt idx="312">
                  <c:v>-9.1026458219597703</c:v>
                </c:pt>
                <c:pt idx="313">
                  <c:v>-9.0978611984303974</c:v>
                </c:pt>
                <c:pt idx="314">
                  <c:v>-9.0920316084304034</c:v>
                </c:pt>
                <c:pt idx="315">
                  <c:v>-9.0873193668514425</c:v>
                </c:pt>
                <c:pt idx="316">
                  <c:v>-9.0818979284304149</c:v>
                </c:pt>
                <c:pt idx="317">
                  <c:v>-9.076373348430403</c:v>
                </c:pt>
                <c:pt idx="318">
                  <c:v>-9.0710889105182275</c:v>
                </c:pt>
                <c:pt idx="319">
                  <c:v>-9.0655463984303708</c:v>
                </c:pt>
                <c:pt idx="320">
                  <c:v>-9.0464082176084712</c:v>
                </c:pt>
                <c:pt idx="321">
                  <c:v>-9.040294428430391</c:v>
                </c:pt>
                <c:pt idx="322">
                  <c:v>-9.0344182535323299</c:v>
                </c:pt>
                <c:pt idx="323">
                  <c:v>-9.0281361484303488</c:v>
                </c:pt>
                <c:pt idx="324">
                  <c:v>-9.0242639339142237</c:v>
                </c:pt>
                <c:pt idx="325">
                  <c:v>-9.020088628430365</c:v>
                </c:pt>
                <c:pt idx="326">
                  <c:v>-9.0154495884303625</c:v>
                </c:pt>
                <c:pt idx="327">
                  <c:v>-9.0114778263873454</c:v>
                </c:pt>
                <c:pt idx="328">
                  <c:v>-9.0080624984303679</c:v>
                </c:pt>
                <c:pt idx="329">
                  <c:v>-8.9974903793827163</c:v>
                </c:pt>
                <c:pt idx="330">
                  <c:v>-8.9941512384303692</c:v>
                </c:pt>
                <c:pt idx="331">
                  <c:v>-8.9897915457987807</c:v>
                </c:pt>
                <c:pt idx="332">
                  <c:v>-8.9853621184303663</c:v>
                </c:pt>
                <c:pt idx="333">
                  <c:v>-8.9807275084303555</c:v>
                </c:pt>
                <c:pt idx="334">
                  <c:v>-8.9759689773777698</c:v>
                </c:pt>
                <c:pt idx="335">
                  <c:v>-8.9708787684303353</c:v>
                </c:pt>
                <c:pt idx="336">
                  <c:v>-8.9667415095415706</c:v>
                </c:pt>
                <c:pt idx="337">
                  <c:v>-8.9633090790755503</c:v>
                </c:pt>
                <c:pt idx="338">
                  <c:v>-8.9443003317637135</c:v>
                </c:pt>
                <c:pt idx="339">
                  <c:v>-8.9398163884304189</c:v>
                </c:pt>
                <c:pt idx="340">
                  <c:v>-8.9360008707708332</c:v>
                </c:pt>
                <c:pt idx="341">
                  <c:v>-8.930984068430277</c:v>
                </c:pt>
                <c:pt idx="342">
                  <c:v>-8.9276820384303672</c:v>
                </c:pt>
                <c:pt idx="343">
                  <c:v>-8.9224648219597817</c:v>
                </c:pt>
                <c:pt idx="344">
                  <c:v>-8.9184103920473952</c:v>
                </c:pt>
                <c:pt idx="345">
                  <c:v>-8.9039133956906849</c:v>
                </c:pt>
                <c:pt idx="346">
                  <c:v>-8.9001647684303649</c:v>
                </c:pt>
                <c:pt idx="347">
                  <c:v>-8.8953711384304839</c:v>
                </c:pt>
                <c:pt idx="348">
                  <c:v>-8.8916317726239242</c:v>
                </c:pt>
                <c:pt idx="349">
                  <c:v>-8.8842076584303058</c:v>
                </c:pt>
                <c:pt idx="350">
                  <c:v>-8.8782549184303647</c:v>
                </c:pt>
                <c:pt idx="351">
                  <c:v>-8.8721898897347238</c:v>
                </c:pt>
                <c:pt idx="352">
                  <c:v>-8.8670887188604688</c:v>
                </c:pt>
                <c:pt idx="353">
                  <c:v>-8.8488116266354471</c:v>
                </c:pt>
                <c:pt idx="354">
                  <c:v>-8.8441312284303937</c:v>
                </c:pt>
                <c:pt idx="355">
                  <c:v>-8.83934246843042</c:v>
                </c:pt>
                <c:pt idx="356">
                  <c:v>-8.834941611333587</c:v>
                </c:pt>
                <c:pt idx="357">
                  <c:v>-8.8309958584303452</c:v>
                </c:pt>
                <c:pt idx="358">
                  <c:v>-8.8273796300092702</c:v>
                </c:pt>
                <c:pt idx="359">
                  <c:v>-8.8232382812586465</c:v>
                </c:pt>
                <c:pt idx="360">
                  <c:v>-8.8190373884303241</c:v>
                </c:pt>
                <c:pt idx="361">
                  <c:v>-8.8169974529758477</c:v>
                </c:pt>
                <c:pt idx="362">
                  <c:v>-8.8046048189432042</c:v>
                </c:pt>
                <c:pt idx="363">
                  <c:v>-8.8010985184303578</c:v>
                </c:pt>
                <c:pt idx="364">
                  <c:v>-8.7953565145593995</c:v>
                </c:pt>
                <c:pt idx="365">
                  <c:v>-8.7883894084303513</c:v>
                </c:pt>
                <c:pt idx="366">
                  <c:v>-8.7822892484303594</c:v>
                </c:pt>
                <c:pt idx="367">
                  <c:v>-8.7761522905652054</c:v>
                </c:pt>
                <c:pt idx="368">
                  <c:v>-8.7705923784303668</c:v>
                </c:pt>
                <c:pt idx="369">
                  <c:v>-8.765609487792112</c:v>
                </c:pt>
                <c:pt idx="370">
                  <c:v>-8.7632053897347184</c:v>
                </c:pt>
                <c:pt idx="371">
                  <c:v>-8.7516772053269065</c:v>
                </c:pt>
                <c:pt idx="372">
                  <c:v>-8.7491424405356675</c:v>
                </c:pt>
                <c:pt idx="373">
                  <c:v>-8.7440762484303356</c:v>
                </c:pt>
                <c:pt idx="374">
                  <c:v>-8.7395634284303618</c:v>
                </c:pt>
                <c:pt idx="375">
                  <c:v>-8.7357661367282855</c:v>
                </c:pt>
                <c:pt idx="376">
                  <c:v>-8.7313524984304181</c:v>
                </c:pt>
                <c:pt idx="377">
                  <c:v>-8.7266122643878461</c:v>
                </c:pt>
                <c:pt idx="378">
                  <c:v>-8.7214886826408566</c:v>
                </c:pt>
                <c:pt idx="379">
                  <c:v>-8.7066594919368612</c:v>
                </c:pt>
                <c:pt idx="380">
                  <c:v>-8.7032751812260631</c:v>
                </c:pt>
                <c:pt idx="381">
                  <c:v>-8.6973781584302934</c:v>
                </c:pt>
                <c:pt idx="382">
                  <c:v>-8.6921358615882767</c:v>
                </c:pt>
                <c:pt idx="383">
                  <c:v>-8.6868031284304212</c:v>
                </c:pt>
                <c:pt idx="384">
                  <c:v>-8.6838369584303567</c:v>
                </c:pt>
                <c:pt idx="385">
                  <c:v>-8.6763860489353952</c:v>
                </c:pt>
                <c:pt idx="386">
                  <c:v>-8.6720977431112942</c:v>
                </c:pt>
                <c:pt idx="387">
                  <c:v>-8.6567146394560162</c:v>
                </c:pt>
                <c:pt idx="388">
                  <c:v>-8.6528252784303668</c:v>
                </c:pt>
                <c:pt idx="389">
                  <c:v>-8.6476697247461622</c:v>
                </c:pt>
                <c:pt idx="390">
                  <c:v>-8.6427796484303805</c:v>
                </c:pt>
                <c:pt idx="391">
                  <c:v>-8.638084062260118</c:v>
                </c:pt>
                <c:pt idx="392">
                  <c:v>-8.6340521284303513</c:v>
                </c:pt>
                <c:pt idx="393">
                  <c:v>-8.6298169876776853</c:v>
                </c:pt>
                <c:pt idx="394">
                  <c:v>-8.6252869643394234</c:v>
                </c:pt>
                <c:pt idx="395">
                  <c:v>-8.6114622291996028</c:v>
                </c:pt>
                <c:pt idx="396">
                  <c:v>-8.6070034284303567</c:v>
                </c:pt>
                <c:pt idx="397">
                  <c:v>-8.6010465284303876</c:v>
                </c:pt>
                <c:pt idx="398">
                  <c:v>-8.5964349879040238</c:v>
                </c:pt>
                <c:pt idx="399">
                  <c:v>-8.5914042884303434</c:v>
                </c:pt>
                <c:pt idx="400">
                  <c:v>-8.5882472995055821</c:v>
                </c:pt>
                <c:pt idx="401">
                  <c:v>-8.582235548430301</c:v>
                </c:pt>
                <c:pt idx="402">
                  <c:v>-8.5784101083205222</c:v>
                </c:pt>
                <c:pt idx="403">
                  <c:v>-8.5752311889064998</c:v>
                </c:pt>
                <c:pt idx="404">
                  <c:v>-8.5611369984303671</c:v>
                </c:pt>
                <c:pt idx="405">
                  <c:v>-8.5591807584303723</c:v>
                </c:pt>
                <c:pt idx="406">
                  <c:v>-8.5539953759813976</c:v>
                </c:pt>
                <c:pt idx="407">
                  <c:v>-8.5497865384303644</c:v>
                </c:pt>
                <c:pt idx="408">
                  <c:v>-8.5445962711576726</c:v>
                </c:pt>
                <c:pt idx="409">
                  <c:v>-8.540851768430322</c:v>
                </c:pt>
                <c:pt idx="410">
                  <c:v>-8.5347201686431191</c:v>
                </c:pt>
                <c:pt idx="411">
                  <c:v>-8.5298775384303696</c:v>
                </c:pt>
                <c:pt idx="412">
                  <c:v>-8.5274492484303668</c:v>
                </c:pt>
                <c:pt idx="413">
                  <c:v>-8.5149403371400254</c:v>
                </c:pt>
                <c:pt idx="414">
                  <c:v>-8.5112021984303539</c:v>
                </c:pt>
                <c:pt idx="415">
                  <c:v>-8.5077588721146071</c:v>
                </c:pt>
                <c:pt idx="416">
                  <c:v>-8.5019109484303534</c:v>
                </c:pt>
                <c:pt idx="417">
                  <c:v>-8.4978333175793068</c:v>
                </c:pt>
                <c:pt idx="418">
                  <c:v>-8.4922142184303731</c:v>
                </c:pt>
                <c:pt idx="419">
                  <c:v>-8.4873399668514153</c:v>
                </c:pt>
                <c:pt idx="420">
                  <c:v>-8.4822573494942262</c:v>
                </c:pt>
                <c:pt idx="421">
                  <c:v>-8.4696739835049701</c:v>
                </c:pt>
                <c:pt idx="422">
                  <c:v>-8.4646173884303337</c:v>
                </c:pt>
                <c:pt idx="423">
                  <c:v>-8.4600199876777147</c:v>
                </c:pt>
                <c:pt idx="424">
                  <c:v>-8.4548390984303659</c:v>
                </c:pt>
                <c:pt idx="425">
                  <c:v>-8.4502192995056244</c:v>
                </c:pt>
                <c:pt idx="426">
                  <c:v>-8.4457287484303301</c:v>
                </c:pt>
                <c:pt idx="427">
                  <c:v>-8.4409121367282296</c:v>
                </c:pt>
                <c:pt idx="428">
                  <c:v>-8.4356730584304387</c:v>
                </c:pt>
                <c:pt idx="429">
                  <c:v>-8.432759220652585</c:v>
                </c:pt>
                <c:pt idx="430">
                  <c:v>-8.4190806124655104</c:v>
                </c:pt>
                <c:pt idx="431">
                  <c:v>-8.4158916984303644</c:v>
                </c:pt>
                <c:pt idx="432">
                  <c:v>-8.4117974285379447</c:v>
                </c:pt>
                <c:pt idx="433">
                  <c:v>-8.4067550784302973</c:v>
                </c:pt>
                <c:pt idx="434">
                  <c:v>-8.4026408762080962</c:v>
                </c:pt>
                <c:pt idx="435">
                  <c:v>-8.3982215284303017</c:v>
                </c:pt>
                <c:pt idx="436">
                  <c:v>-8.3941440673958283</c:v>
                </c:pt>
                <c:pt idx="437">
                  <c:v>-8.3897016138149674</c:v>
                </c:pt>
                <c:pt idx="438">
                  <c:v>-8.3870667361352922</c:v>
                </c:pt>
                <c:pt idx="439">
                  <c:v>-8.3668698734303746</c:v>
                </c:pt>
                <c:pt idx="440">
                  <c:v>-8.3632084270018279</c:v>
                </c:pt>
                <c:pt idx="441">
                  <c:v>-8.3585804884302846</c:v>
                </c:pt>
                <c:pt idx="442">
                  <c:v>-8.3547117896391718</c:v>
                </c:pt>
                <c:pt idx="443">
                  <c:v>-8.3500111584303998</c:v>
                </c:pt>
                <c:pt idx="444">
                  <c:v>-8.3459393052485318</c:v>
                </c:pt>
                <c:pt idx="445">
                  <c:v>-8.3299031095414904</c:v>
                </c:pt>
                <c:pt idx="446">
                  <c:v>-8.3255957324729533</c:v>
                </c:pt>
                <c:pt idx="447">
                  <c:v>-8.3206930884303176</c:v>
                </c:pt>
                <c:pt idx="448">
                  <c:v>-8.3160926792813861</c:v>
                </c:pt>
                <c:pt idx="449">
                  <c:v>-8.3117680287333471</c:v>
                </c:pt>
                <c:pt idx="450">
                  <c:v>-8.3067107384303824</c:v>
                </c:pt>
                <c:pt idx="451">
                  <c:v>-8.301648422672752</c:v>
                </c:pt>
                <c:pt idx="452">
                  <c:v>-8.2967764416121685</c:v>
                </c:pt>
                <c:pt idx="453">
                  <c:v>-8.2837554784303649</c:v>
                </c:pt>
                <c:pt idx="454">
                  <c:v>-8.2805031718997313</c:v>
                </c:pt>
                <c:pt idx="455">
                  <c:v>-8.2763308510619957</c:v>
                </c:pt>
                <c:pt idx="456">
                  <c:v>-8.2725740636477347</c:v>
                </c:pt>
                <c:pt idx="457">
                  <c:v>-8.268014348430416</c:v>
                </c:pt>
                <c:pt idx="458">
                  <c:v>-8.2645315438848925</c:v>
                </c:pt>
                <c:pt idx="459">
                  <c:v>-8.2606870584303227</c:v>
                </c:pt>
                <c:pt idx="460">
                  <c:v>-8.2563442206525757</c:v>
                </c:pt>
                <c:pt idx="461">
                  <c:v>-8.2536924484303711</c:v>
                </c:pt>
                <c:pt idx="462">
                  <c:v>-8.2395023198589108</c:v>
                </c:pt>
                <c:pt idx="463">
                  <c:v>-8.2368402584303997</c:v>
                </c:pt>
                <c:pt idx="464">
                  <c:v>-8.2324511704732739</c:v>
                </c:pt>
                <c:pt idx="465">
                  <c:v>-8.2265961084303854</c:v>
                </c:pt>
                <c:pt idx="466">
                  <c:v>-8.2219111499455266</c:v>
                </c:pt>
                <c:pt idx="467">
                  <c:v>-8.2169692887529493</c:v>
                </c:pt>
                <c:pt idx="468">
                  <c:v>-8.2125762384303975</c:v>
                </c:pt>
                <c:pt idx="469">
                  <c:v>-8.2071520313973849</c:v>
                </c:pt>
                <c:pt idx="470">
                  <c:v>-8.204348498430349</c:v>
                </c:pt>
                <c:pt idx="471">
                  <c:v>-8.1931534690185863</c:v>
                </c:pt>
                <c:pt idx="472">
                  <c:v>-8.1897658128633672</c:v>
                </c:pt>
                <c:pt idx="473">
                  <c:v>-8.1852769984303961</c:v>
                </c:pt>
                <c:pt idx="474">
                  <c:v>-8.181310579075511</c:v>
                </c:pt>
                <c:pt idx="475">
                  <c:v>-8.1777244379908005</c:v>
                </c:pt>
                <c:pt idx="476">
                  <c:v>-8.1737803884303304</c:v>
                </c:pt>
                <c:pt idx="477">
                  <c:v>-8.1697048478926853</c:v>
                </c:pt>
                <c:pt idx="478">
                  <c:v>-8.1660853317637212</c:v>
                </c:pt>
                <c:pt idx="479">
                  <c:v>-8.1628097257031005</c:v>
                </c:pt>
                <c:pt idx="480">
                  <c:v>-8.1507002925480059</c:v>
                </c:pt>
                <c:pt idx="481">
                  <c:v>-8.1463001489679669</c:v>
                </c:pt>
                <c:pt idx="482">
                  <c:v>-8.1412207284304312</c:v>
                </c:pt>
                <c:pt idx="483">
                  <c:v>-8.1362953707707781</c:v>
                </c:pt>
                <c:pt idx="484">
                  <c:v>-8.1316922284304081</c:v>
                </c:pt>
                <c:pt idx="485">
                  <c:v>-8.1278172349894948</c:v>
                </c:pt>
                <c:pt idx="486">
                  <c:v>-8.1236677127161183</c:v>
                </c:pt>
                <c:pt idx="487">
                  <c:v>-8.1200958036251549</c:v>
                </c:pt>
                <c:pt idx="488">
                  <c:v>-8.1061610973315315</c:v>
                </c:pt>
                <c:pt idx="489">
                  <c:v>-8.1018001384303133</c:v>
                </c:pt>
                <c:pt idx="490">
                  <c:v>-8.0973669984303385</c:v>
                </c:pt>
                <c:pt idx="491">
                  <c:v>-8.0931864065935315</c:v>
                </c:pt>
                <c:pt idx="492">
                  <c:v>-8.0893288284303715</c:v>
                </c:pt>
                <c:pt idx="493">
                  <c:v>-8.0852115636477127</c:v>
                </c:pt>
                <c:pt idx="494">
                  <c:v>-8.0801136004711989</c:v>
                </c:pt>
                <c:pt idx="495">
                  <c:v>-8.0767248555732518</c:v>
                </c:pt>
                <c:pt idx="496">
                  <c:v>-8.0620811984303646</c:v>
                </c:pt>
                <c:pt idx="497">
                  <c:v>-8.0585035636477009</c:v>
                </c:pt>
                <c:pt idx="498">
                  <c:v>-8.0547899584304012</c:v>
                </c:pt>
                <c:pt idx="499">
                  <c:v>-8.0495903249609988</c:v>
                </c:pt>
                <c:pt idx="500">
                  <c:v>-8.0455304832788705</c:v>
                </c:pt>
                <c:pt idx="501">
                  <c:v>-8.0410471563251686</c:v>
                </c:pt>
                <c:pt idx="502">
                  <c:v>-8.0371396686431282</c:v>
                </c:pt>
                <c:pt idx="503">
                  <c:v>-8.0327569188849512</c:v>
                </c:pt>
                <c:pt idx="504">
                  <c:v>-8.0310433061226725</c:v>
                </c:pt>
                <c:pt idx="505">
                  <c:v>-8.0194252275970896</c:v>
                </c:pt>
                <c:pt idx="506">
                  <c:v>-8.0162719372058611</c:v>
                </c:pt>
                <c:pt idx="507">
                  <c:v>-8.0123715284302932</c:v>
                </c:pt>
                <c:pt idx="508">
                  <c:v>-8.0078726718997331</c:v>
                </c:pt>
                <c:pt idx="509">
                  <c:v>-8.0040427431112029</c:v>
                </c:pt>
                <c:pt idx="510">
                  <c:v>-7.9998746755136763</c:v>
                </c:pt>
                <c:pt idx="511">
                  <c:v>-7.9952473692168553</c:v>
                </c:pt>
                <c:pt idx="512">
                  <c:v>-7.9921033317636683</c:v>
                </c:pt>
                <c:pt idx="513">
                  <c:v>-7.9794085817636899</c:v>
                </c:pt>
                <c:pt idx="514">
                  <c:v>-7.9759209396067714</c:v>
                </c:pt>
                <c:pt idx="515">
                  <c:v>-7.9721173601324917</c:v>
                </c:pt>
                <c:pt idx="516">
                  <c:v>-7.96646700843033</c:v>
                </c:pt>
                <c:pt idx="517">
                  <c:v>-7.9619044065936464</c:v>
                </c:pt>
                <c:pt idx="518">
                  <c:v>-7.9568584500432369</c:v>
                </c:pt>
                <c:pt idx="519">
                  <c:v>-7.9521717358040673</c:v>
                </c:pt>
                <c:pt idx="520">
                  <c:v>-7.948320185243543</c:v>
                </c:pt>
                <c:pt idx="521">
                  <c:v>-7.9447068445842177</c:v>
                </c:pt>
                <c:pt idx="522">
                  <c:v>-7.9327009984303718</c:v>
                </c:pt>
                <c:pt idx="523">
                  <c:v>-7.9287253282175794</c:v>
                </c:pt>
                <c:pt idx="524">
                  <c:v>-7.9234781382152875</c:v>
                </c:pt>
                <c:pt idx="525">
                  <c:v>-7.9176425842889362</c:v>
                </c:pt>
                <c:pt idx="526">
                  <c:v>-7.9134071742545746</c:v>
                </c:pt>
                <c:pt idx="527">
                  <c:v>-7.9089551718996987</c:v>
                </c:pt>
                <c:pt idx="528">
                  <c:v>-7.9047821095414292</c:v>
                </c:pt>
                <c:pt idx="529">
                  <c:v>-7.9012969284303924</c:v>
                </c:pt>
                <c:pt idx="530">
                  <c:v>-7.8983653045528062</c:v>
                </c:pt>
                <c:pt idx="531">
                  <c:v>-7.8887087352724814</c:v>
                </c:pt>
                <c:pt idx="532">
                  <c:v>-7.8868384558772267</c:v>
                </c:pt>
                <c:pt idx="533">
                  <c:v>-7.8818031324509903</c:v>
                </c:pt>
                <c:pt idx="534">
                  <c:v>-7.8768954270018288</c:v>
                </c:pt>
                <c:pt idx="535">
                  <c:v>-7.8717301919787301</c:v>
                </c:pt>
                <c:pt idx="536">
                  <c:v>-7.8667908045528225</c:v>
                </c:pt>
                <c:pt idx="537">
                  <c:v>-7.8615607025120164</c:v>
                </c:pt>
                <c:pt idx="538">
                  <c:v>-7.8567502433283281</c:v>
                </c:pt>
                <c:pt idx="539">
                  <c:v>-7.8530233132451883</c:v>
                </c:pt>
                <c:pt idx="540">
                  <c:v>-7.8406829984303599</c:v>
                </c:pt>
                <c:pt idx="541">
                  <c:v>-7.8384386935522077</c:v>
                </c:pt>
                <c:pt idx="542">
                  <c:v>-7.8339859006043753</c:v>
                </c:pt>
                <c:pt idx="543">
                  <c:v>-7.8293238630136788</c:v>
                </c:pt>
                <c:pt idx="544">
                  <c:v>-7.8239123695644297</c:v>
                </c:pt>
                <c:pt idx="545">
                  <c:v>-7.8189027127160386</c:v>
                </c:pt>
                <c:pt idx="546">
                  <c:v>-7.8150248657773496</c:v>
                </c:pt>
                <c:pt idx="547">
                  <c:v>-7.8107799277233525</c:v>
                </c:pt>
                <c:pt idx="548">
                  <c:v>-7.8077888065112306</c:v>
                </c:pt>
                <c:pt idx="549">
                  <c:v>-7.8051769984303618</c:v>
                </c:pt>
                <c:pt idx="550">
                  <c:v>-7.7889366252960386</c:v>
                </c:pt>
                <c:pt idx="551">
                  <c:v>-7.7853486582242013</c:v>
                </c:pt>
                <c:pt idx="552">
                  <c:v>-7.7803372588470179</c:v>
                </c:pt>
                <c:pt idx="553">
                  <c:v>-7.7765324474099975</c:v>
                </c:pt>
                <c:pt idx="554">
                  <c:v>-7.7724391873192307</c:v>
                </c:pt>
                <c:pt idx="555">
                  <c:v>-7.7684164463470786</c:v>
                </c:pt>
                <c:pt idx="556">
                  <c:v>-7.7650768555732057</c:v>
                </c:pt>
                <c:pt idx="557">
                  <c:v>-7.752791019482963</c:v>
                </c:pt>
                <c:pt idx="558">
                  <c:v>-7.7480240941750722</c:v>
                </c:pt>
                <c:pt idx="559">
                  <c:v>-7.7434944984303318</c:v>
                </c:pt>
                <c:pt idx="560">
                  <c:v>-7.7385396994613433</c:v>
                </c:pt>
                <c:pt idx="561">
                  <c:v>-7.7343592006775506</c:v>
                </c:pt>
                <c:pt idx="562">
                  <c:v>-7.7294497127161064</c:v>
                </c:pt>
                <c:pt idx="563">
                  <c:v>-7.7249446899197363</c:v>
                </c:pt>
                <c:pt idx="564">
                  <c:v>-7.7213055419086416</c:v>
                </c:pt>
                <c:pt idx="565">
                  <c:v>-7.7100647841446595</c:v>
                </c:pt>
                <c:pt idx="566">
                  <c:v>-7.7077266907380784</c:v>
                </c:pt>
                <c:pt idx="567">
                  <c:v>-7.7031846310834364</c:v>
                </c:pt>
                <c:pt idx="568">
                  <c:v>-7.6990286650970106</c:v>
                </c:pt>
                <c:pt idx="569">
                  <c:v>-7.6943383249609445</c:v>
                </c:pt>
                <c:pt idx="570">
                  <c:v>-7.6896392963026745</c:v>
                </c:pt>
                <c:pt idx="571">
                  <c:v>-7.6850301106753349</c:v>
                </c:pt>
                <c:pt idx="572">
                  <c:v>-7.6801527275970169</c:v>
                </c:pt>
                <c:pt idx="573">
                  <c:v>-7.6766004302485715</c:v>
                </c:pt>
                <c:pt idx="574">
                  <c:v>-7.6657063445842297</c:v>
                </c:pt>
                <c:pt idx="575">
                  <c:v>-7.6625915092999399</c:v>
                </c:pt>
                <c:pt idx="576">
                  <c:v>-7.6583692025119987</c:v>
                </c:pt>
                <c:pt idx="577">
                  <c:v>-7.6532190602860179</c:v>
                </c:pt>
                <c:pt idx="578">
                  <c:v>-7.648688165097056</c:v>
                </c:pt>
                <c:pt idx="579">
                  <c:v>-7.6441626328390111</c:v>
                </c:pt>
                <c:pt idx="580">
                  <c:v>-7.6400449065935865</c:v>
                </c:pt>
                <c:pt idx="581">
                  <c:v>-7.6346187773777574</c:v>
                </c:pt>
                <c:pt idx="582">
                  <c:v>-7.6309639576141137</c:v>
                </c:pt>
                <c:pt idx="583">
                  <c:v>-7.6290233620667305</c:v>
                </c:pt>
                <c:pt idx="584">
                  <c:v>-7.6171217827441087</c:v>
                </c:pt>
                <c:pt idx="585">
                  <c:v>-7.6144857819354677</c:v>
                </c:pt>
                <c:pt idx="586">
                  <c:v>-7.6102792384303726</c:v>
                </c:pt>
                <c:pt idx="587">
                  <c:v>-7.6060548984303988</c:v>
                </c:pt>
                <c:pt idx="588">
                  <c:v>-7.6015550484303347</c:v>
                </c:pt>
                <c:pt idx="589">
                  <c:v>-7.5978869784303216</c:v>
                </c:pt>
                <c:pt idx="590">
                  <c:v>-7.5931637284303068</c:v>
                </c:pt>
                <c:pt idx="591">
                  <c:v>-7.5905671802484918</c:v>
                </c:pt>
                <c:pt idx="592">
                  <c:v>-7.5875429984303722</c:v>
                </c:pt>
                <c:pt idx="593">
                  <c:v>-7.5755446465784839</c:v>
                </c:pt>
                <c:pt idx="594">
                  <c:v>-7.5716246984304068</c:v>
                </c:pt>
                <c:pt idx="595">
                  <c:v>-7.5674762584303732</c:v>
                </c:pt>
                <c:pt idx="596">
                  <c:v>-7.5629510384303327</c:v>
                </c:pt>
                <c:pt idx="597">
                  <c:v>-7.558942498430433</c:v>
                </c:pt>
                <c:pt idx="598">
                  <c:v>-7.5558201821038598</c:v>
                </c:pt>
                <c:pt idx="599">
                  <c:v>-7.5506685084303715</c:v>
                </c:pt>
                <c:pt idx="600">
                  <c:v>-7.5473243472676099</c:v>
                </c:pt>
                <c:pt idx="601">
                  <c:v>-7.5328166694830809</c:v>
                </c:pt>
                <c:pt idx="602">
                  <c:v>-7.5290291784303225</c:v>
                </c:pt>
                <c:pt idx="603">
                  <c:v>-7.5246284684303664</c:v>
                </c:pt>
                <c:pt idx="604">
                  <c:v>-7.5203952621666073</c:v>
                </c:pt>
                <c:pt idx="605">
                  <c:v>-7.5166946584303602</c:v>
                </c:pt>
                <c:pt idx="606">
                  <c:v>-7.5125296184303352</c:v>
                </c:pt>
                <c:pt idx="607">
                  <c:v>-7.5090748584303455</c:v>
                </c:pt>
                <c:pt idx="608">
                  <c:v>-7.5062229746207993</c:v>
                </c:pt>
                <c:pt idx="609">
                  <c:v>-7.4945572337244775</c:v>
                </c:pt>
                <c:pt idx="610">
                  <c:v>-7.4916688897348003</c:v>
                </c:pt>
                <c:pt idx="611">
                  <c:v>-7.4866772984303882</c:v>
                </c:pt>
                <c:pt idx="612">
                  <c:v>-7.4824182184303805</c:v>
                </c:pt>
                <c:pt idx="613">
                  <c:v>-7.4783353284303473</c:v>
                </c:pt>
                <c:pt idx="614">
                  <c:v>-7.474736508430361</c:v>
                </c:pt>
                <c:pt idx="615">
                  <c:v>-7.470915548430396</c:v>
                </c:pt>
                <c:pt idx="616">
                  <c:v>-7.467214566612169</c:v>
                </c:pt>
                <c:pt idx="617">
                  <c:v>-7.4636978873192632</c:v>
                </c:pt>
                <c:pt idx="618">
                  <c:v>-7.4546690278421242</c:v>
                </c:pt>
                <c:pt idx="619">
                  <c:v>-7.4510789784304237</c:v>
                </c:pt>
                <c:pt idx="620">
                  <c:v>-7.4472150484304418</c:v>
                </c:pt>
                <c:pt idx="621">
                  <c:v>-7.4432847684303383</c:v>
                </c:pt>
                <c:pt idx="622">
                  <c:v>-7.4400202711576497</c:v>
                </c:pt>
                <c:pt idx="623">
                  <c:v>-7.4358342284304211</c:v>
                </c:pt>
                <c:pt idx="624">
                  <c:v>-7.4316510184303102</c:v>
                </c:pt>
                <c:pt idx="625">
                  <c:v>-7.4267647584304157</c:v>
                </c:pt>
                <c:pt idx="626">
                  <c:v>-7.4234430282811505</c:v>
                </c:pt>
                <c:pt idx="627">
                  <c:v>-7.4130169984303667</c:v>
                </c:pt>
                <c:pt idx="628">
                  <c:v>-7.4112230184304293</c:v>
                </c:pt>
                <c:pt idx="629">
                  <c:v>-7.4071113386365797</c:v>
                </c:pt>
                <c:pt idx="630">
                  <c:v>-7.4036365184303392</c:v>
                </c:pt>
                <c:pt idx="631">
                  <c:v>-7.3999263384303546</c:v>
                </c:pt>
                <c:pt idx="632">
                  <c:v>-7.3958374584303552</c:v>
                </c:pt>
                <c:pt idx="633">
                  <c:v>-7.3915878684303538</c:v>
                </c:pt>
                <c:pt idx="634">
                  <c:v>-7.3879433242730173</c:v>
                </c:pt>
                <c:pt idx="635">
                  <c:v>-7.3848243861854339</c:v>
                </c:pt>
                <c:pt idx="636">
                  <c:v>-7.37531859843034</c:v>
                </c:pt>
                <c:pt idx="637">
                  <c:v>-7.3721493284304014</c:v>
                </c:pt>
                <c:pt idx="638">
                  <c:v>-7.3685947684303539</c:v>
                </c:pt>
                <c:pt idx="639">
                  <c:v>-7.3639129584303795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-7.3267005918369508</c:v>
                </c:pt>
                <c:pt idx="648">
                  <c:v>-7.3230947484303979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-7.2847461484303668</c:v>
                </c:pt>
                <c:pt idx="657">
                  <c:v>-7.2809428484304473</c:v>
                </c:pt>
                <c:pt idx="658">
                  <c:v>-7.2780737484303524</c:v>
                </c:pt>
                <c:pt idx="659">
                  <c:v>-7.2743162484303721</c:v>
                </c:pt>
                <c:pt idx="660">
                  <c:v>-7.2704337584304364</c:v>
                </c:pt>
                <c:pt idx="661">
                  <c:v>-7.2673978353869426</c:v>
                </c:pt>
                <c:pt idx="662">
                  <c:v>-7.2542766412874808</c:v>
                </c:pt>
                <c:pt idx="663">
                  <c:v>-7.2508771083205517</c:v>
                </c:pt>
                <c:pt idx="664">
                  <c:v>-7.2475608184303422</c:v>
                </c:pt>
                <c:pt idx="665">
                  <c:v>-7.2437731084303785</c:v>
                </c:pt>
                <c:pt idx="666">
                  <c:v>-7.2404766284303435</c:v>
                </c:pt>
                <c:pt idx="667">
                  <c:v>-7.2370550884303881</c:v>
                </c:pt>
                <c:pt idx="668">
                  <c:v>-7.2334816284303969</c:v>
                </c:pt>
                <c:pt idx="669">
                  <c:v>-7.2304766531923121</c:v>
                </c:pt>
                <c:pt idx="670">
                  <c:v>-7.2290448502822127</c:v>
                </c:pt>
                <c:pt idx="671">
                  <c:v>-7.2073476770017706</c:v>
                </c:pt>
                <c:pt idx="672">
                  <c:v>-7.2046695784303285</c:v>
                </c:pt>
                <c:pt idx="673">
                  <c:v>-7.2001557284303601</c:v>
                </c:pt>
                <c:pt idx="674">
                  <c:v>-7.1952046284303606</c:v>
                </c:pt>
                <c:pt idx="675">
                  <c:v>-7.191383092180347</c:v>
                </c:pt>
                <c:pt idx="676">
                  <c:v>-7.1886668942636991</c:v>
                </c:pt>
                <c:pt idx="677">
                  <c:v>-7.1786113734303783</c:v>
                </c:pt>
                <c:pt idx="678">
                  <c:v>-7.1767563984303866</c:v>
                </c:pt>
                <c:pt idx="679">
                  <c:v>-7.173490038430387</c:v>
                </c:pt>
                <c:pt idx="680">
                  <c:v>-7.1700903184302955</c:v>
                </c:pt>
                <c:pt idx="681">
                  <c:v>-7.1668596984303576</c:v>
                </c:pt>
                <c:pt idx="682">
                  <c:v>-7.1632603184303525</c:v>
                </c:pt>
                <c:pt idx="683">
                  <c:v>-7.159688768430307</c:v>
                </c:pt>
                <c:pt idx="684">
                  <c:v>-7.1560445384303488</c:v>
                </c:pt>
                <c:pt idx="685">
                  <c:v>-7.1525626923079244</c:v>
                </c:pt>
                <c:pt idx="686">
                  <c:v>-7.1436165400970193</c:v>
                </c:pt>
                <c:pt idx="687">
                  <c:v>-7.1414801220258521</c:v>
                </c:pt>
                <c:pt idx="688">
                  <c:v>-7.1386023984303932</c:v>
                </c:pt>
                <c:pt idx="689">
                  <c:v>-7.1342960884302968</c:v>
                </c:pt>
                <c:pt idx="690">
                  <c:v>-7.1315213684303487</c:v>
                </c:pt>
                <c:pt idx="691">
                  <c:v>-7.1282581284303959</c:v>
                </c:pt>
                <c:pt idx="692">
                  <c:v>-7.1247111784302657</c:v>
                </c:pt>
                <c:pt idx="693">
                  <c:v>-7.1217346788426834</c:v>
                </c:pt>
                <c:pt idx="694">
                  <c:v>-7.1191834494107766</c:v>
                </c:pt>
                <c:pt idx="695">
                  <c:v>-7.1107138384303621</c:v>
                </c:pt>
                <c:pt idx="696">
                  <c:v>-7.1089606284303581</c:v>
                </c:pt>
                <c:pt idx="697">
                  <c:v>-7.1059974084303814</c:v>
                </c:pt>
                <c:pt idx="698">
                  <c:v>-7.1026866004712144</c:v>
                </c:pt>
                <c:pt idx="699">
                  <c:v>-7.0990265184303567</c:v>
                </c:pt>
                <c:pt idx="700">
                  <c:v>-7.0956877984303901</c:v>
                </c:pt>
                <c:pt idx="701">
                  <c:v>-7.0923635084303527</c:v>
                </c:pt>
                <c:pt idx="702">
                  <c:v>-7.0896559884303318</c:v>
                </c:pt>
                <c:pt idx="703">
                  <c:v>-7.0867404443762538</c:v>
                </c:pt>
                <c:pt idx="704">
                  <c:v>-7.0750881055732311</c:v>
                </c:pt>
                <c:pt idx="705">
                  <c:v>-7.0709952984303541</c:v>
                </c:pt>
                <c:pt idx="706">
                  <c:v>-7.0667036784303576</c:v>
                </c:pt>
                <c:pt idx="707">
                  <c:v>-7.0627385184303648</c:v>
                </c:pt>
                <c:pt idx="708">
                  <c:v>-7.0587608074191763</c:v>
                </c:pt>
                <c:pt idx="709">
                  <c:v>-7.0535270384303459</c:v>
                </c:pt>
                <c:pt idx="710">
                  <c:v>-7.0484157684304218</c:v>
                </c:pt>
                <c:pt idx="711">
                  <c:v>-7.0449195609303246</c:v>
                </c:pt>
                <c:pt idx="712">
                  <c:v>-7.0343020419086812</c:v>
                </c:pt>
                <c:pt idx="713">
                  <c:v>-7.0315111412875027</c:v>
                </c:pt>
                <c:pt idx="714">
                  <c:v>-7.0282345784304034</c:v>
                </c:pt>
                <c:pt idx="715">
                  <c:v>-7.0248232484303657</c:v>
                </c:pt>
                <c:pt idx="716">
                  <c:v>-7.0221743184304479</c:v>
                </c:pt>
                <c:pt idx="717">
                  <c:v>-7.0189708884303741</c:v>
                </c:pt>
                <c:pt idx="718">
                  <c:v>-7.0164914870667019</c:v>
                </c:pt>
                <c:pt idx="719">
                  <c:v>-7.0145357218346476</c:v>
                </c:pt>
                <c:pt idx="720">
                  <c:v>-7.0041464567636975</c:v>
                </c:pt>
                <c:pt idx="721">
                  <c:v>-7.0015506412874995</c:v>
                </c:pt>
                <c:pt idx="722">
                  <c:v>-6.9974469884304185</c:v>
                </c:pt>
                <c:pt idx="723">
                  <c:v>-6.9932505484303391</c:v>
                </c:pt>
                <c:pt idx="724">
                  <c:v>-6.9901731221416572</c:v>
                </c:pt>
                <c:pt idx="725">
                  <c:v>-6.9855464484303553</c:v>
                </c:pt>
                <c:pt idx="726">
                  <c:v>-6.9816121584303694</c:v>
                </c:pt>
                <c:pt idx="727">
                  <c:v>-6.9772016884304069</c:v>
                </c:pt>
                <c:pt idx="728">
                  <c:v>-6.9734932223109301</c:v>
                </c:pt>
                <c:pt idx="729">
                  <c:v>-6.9453499661722944</c:v>
                </c:pt>
                <c:pt idx="730">
                  <c:v>-6.9413404684303419</c:v>
                </c:pt>
                <c:pt idx="731">
                  <c:v>-6.9376521784304543</c:v>
                </c:pt>
                <c:pt idx="732">
                  <c:v>-6.9339066928748245</c:v>
                </c:pt>
                <c:pt idx="733">
                  <c:v>-6.9173675278421314</c:v>
                </c:pt>
                <c:pt idx="734">
                  <c:v>-6.9160798456525834</c:v>
                </c:pt>
                <c:pt idx="735">
                  <c:v>-6.9148393184303671</c:v>
                </c:pt>
                <c:pt idx="736">
                  <c:v>-6.9069622484303625</c:v>
                </c:pt>
                <c:pt idx="737">
                  <c:v>-6.9017653384303319</c:v>
                </c:pt>
                <c:pt idx="738">
                  <c:v>-6.898176178430381</c:v>
                </c:pt>
                <c:pt idx="739">
                  <c:v>-6.8952308815471905</c:v>
                </c:pt>
                <c:pt idx="740">
                  <c:v>-6.8938832650970241</c:v>
                </c:pt>
                <c:pt idx="741">
                  <c:v>-6.8828721859303901</c:v>
                </c:pt>
                <c:pt idx="742">
                  <c:v>-6.8808550384304255</c:v>
                </c:pt>
                <c:pt idx="743">
                  <c:v>-6.8775247784304163</c:v>
                </c:pt>
                <c:pt idx="744">
                  <c:v>-6.8743339884303873</c:v>
                </c:pt>
                <c:pt idx="745">
                  <c:v>-6.8709897650970078</c:v>
                </c:pt>
                <c:pt idx="746">
                  <c:v>-6.8682084384303721</c:v>
                </c:pt>
                <c:pt idx="747">
                  <c:v>-6.8648777684303379</c:v>
                </c:pt>
                <c:pt idx="748">
                  <c:v>-6.8614985684304326</c:v>
                </c:pt>
                <c:pt idx="749">
                  <c:v>-6.8600771584303644</c:v>
                </c:pt>
                <c:pt idx="750">
                  <c:v>-6.8506114086867864</c:v>
                </c:pt>
                <c:pt idx="751">
                  <c:v>-6.8489207324729549</c:v>
                </c:pt>
                <c:pt idx="752">
                  <c:v>-6.8455327084303548</c:v>
                </c:pt>
                <c:pt idx="753">
                  <c:v>-6.8420718984303548</c:v>
                </c:pt>
                <c:pt idx="754">
                  <c:v>-6.8383082284304066</c:v>
                </c:pt>
                <c:pt idx="755">
                  <c:v>-6.8351345350157668</c:v>
                </c:pt>
                <c:pt idx="756">
                  <c:v>-6.8317952084303659</c:v>
                </c:pt>
                <c:pt idx="757">
                  <c:v>-6.8283371821038319</c:v>
                </c:pt>
                <c:pt idx="758">
                  <c:v>-6.8166648317637311</c:v>
                </c:pt>
                <c:pt idx="759">
                  <c:v>-6.8139934784304259</c:v>
                </c:pt>
                <c:pt idx="760">
                  <c:v>-6.8101620484303069</c:v>
                </c:pt>
                <c:pt idx="761">
                  <c:v>-6.8067211514915957</c:v>
                </c:pt>
                <c:pt idx="762">
                  <c:v>-6.8027696584303214</c:v>
                </c:pt>
                <c:pt idx="763">
                  <c:v>-6.7980063584303636</c:v>
                </c:pt>
                <c:pt idx="764">
                  <c:v>-6.7935549884304134</c:v>
                </c:pt>
                <c:pt idx="765">
                  <c:v>-6.7903821356852774</c:v>
                </c:pt>
                <c:pt idx="766">
                  <c:v>-6.7818245201694856</c:v>
                </c:pt>
                <c:pt idx="767">
                  <c:v>-6.7798823384303777</c:v>
                </c:pt>
                <c:pt idx="768">
                  <c:v>-6.7768144484303914</c:v>
                </c:pt>
                <c:pt idx="769">
                  <c:v>-6.7727545784303214</c:v>
                </c:pt>
                <c:pt idx="770">
                  <c:v>-6.7699838405356445</c:v>
                </c:pt>
                <c:pt idx="771">
                  <c:v>-6.7664009984303632</c:v>
                </c:pt>
                <c:pt idx="772">
                  <c:v>-6.7634907584303363</c:v>
                </c:pt>
                <c:pt idx="773">
                  <c:v>-6.760555018430372</c:v>
                </c:pt>
                <c:pt idx="774">
                  <c:v>-6.7592269984303934</c:v>
                </c:pt>
                <c:pt idx="775">
                  <c:v>-6.7568324019391302</c:v>
                </c:pt>
                <c:pt idx="776">
                  <c:v>-6.7398188198589253</c:v>
                </c:pt>
                <c:pt idx="777">
                  <c:v>-6.7370799984303478</c:v>
                </c:pt>
                <c:pt idx="778">
                  <c:v>-6.7328821584303657</c:v>
                </c:pt>
                <c:pt idx="779">
                  <c:v>-6.7283683684303464</c:v>
                </c:pt>
                <c:pt idx="780">
                  <c:v>-6.7239025837961961</c:v>
                </c:pt>
                <c:pt idx="781">
                  <c:v>-6.7201985984303292</c:v>
                </c:pt>
                <c:pt idx="782">
                  <c:v>-6.7180173284303777</c:v>
                </c:pt>
                <c:pt idx="783">
                  <c:v>-6.7156239984303703</c:v>
                </c:pt>
                <c:pt idx="784">
                  <c:v>-6.7015453219597854</c:v>
                </c:pt>
                <c:pt idx="785">
                  <c:v>-6.7000915884303334</c:v>
                </c:pt>
                <c:pt idx="786">
                  <c:v>-6.696407844584229</c:v>
                </c:pt>
                <c:pt idx="787">
                  <c:v>-6.6932667984303595</c:v>
                </c:pt>
                <c:pt idx="788">
                  <c:v>-6.6905608184304093</c:v>
                </c:pt>
                <c:pt idx="789">
                  <c:v>-6.6878429584303714</c:v>
                </c:pt>
                <c:pt idx="790">
                  <c:v>-6.684906040983547</c:v>
                </c:pt>
                <c:pt idx="791">
                  <c:v>-6.676313048430373</c:v>
                </c:pt>
                <c:pt idx="792">
                  <c:v>-6.6733396484302911</c:v>
                </c:pt>
                <c:pt idx="793">
                  <c:v>-6.6699692784304476</c:v>
                </c:pt>
                <c:pt idx="794">
                  <c:v>-6.6663233184304289</c:v>
                </c:pt>
                <c:pt idx="795">
                  <c:v>-6.6627199184303745</c:v>
                </c:pt>
                <c:pt idx="796">
                  <c:v>-6.6587323351650545</c:v>
                </c:pt>
                <c:pt idx="797">
                  <c:v>-6.6551442184303777</c:v>
                </c:pt>
                <c:pt idx="798">
                  <c:v>-6.650799808430385</c:v>
                </c:pt>
                <c:pt idx="799">
                  <c:v>-6.6477328260165347</c:v>
                </c:pt>
                <c:pt idx="800">
                  <c:v>-6.6382562711576441</c:v>
                </c:pt>
                <c:pt idx="801">
                  <c:v>-6.6369008472675377</c:v>
                </c:pt>
                <c:pt idx="802">
                  <c:v>-6.6331249784303985</c:v>
                </c:pt>
                <c:pt idx="803">
                  <c:v>-6.6294758384302908</c:v>
                </c:pt>
                <c:pt idx="804">
                  <c:v>-6.6261080284304068</c:v>
                </c:pt>
                <c:pt idx="805">
                  <c:v>-6.6234260460494276</c:v>
                </c:pt>
                <c:pt idx="806">
                  <c:v>-6.6196196484304215</c:v>
                </c:pt>
                <c:pt idx="807">
                  <c:v>-6.6163594384304005</c:v>
                </c:pt>
                <c:pt idx="808">
                  <c:v>-6.6140525150970477</c:v>
                </c:pt>
                <c:pt idx="809">
                  <c:v>-6.605001613814963</c:v>
                </c:pt>
                <c:pt idx="810">
                  <c:v>-6.6026746994612751</c:v>
                </c:pt>
                <c:pt idx="811">
                  <c:v>-6.5984359084303508</c:v>
                </c:pt>
                <c:pt idx="812">
                  <c:v>-6.5936810084303676</c:v>
                </c:pt>
                <c:pt idx="813">
                  <c:v>-6.5896644284304617</c:v>
                </c:pt>
                <c:pt idx="814">
                  <c:v>-6.5852593077087604</c:v>
                </c:pt>
                <c:pt idx="815">
                  <c:v>-6.5811813984303029</c:v>
                </c:pt>
                <c:pt idx="816">
                  <c:v>-6.5774171084303514</c:v>
                </c:pt>
                <c:pt idx="817">
                  <c:v>-6.5747177887529631</c:v>
                </c:pt>
                <c:pt idx="818">
                  <c:v>-6.5668643317636892</c:v>
                </c:pt>
                <c:pt idx="819">
                  <c:v>-6.5654929984304005</c:v>
                </c:pt>
                <c:pt idx="820">
                  <c:v>-6.561709468430351</c:v>
                </c:pt>
                <c:pt idx="821">
                  <c:v>-6.5588830684303101</c:v>
                </c:pt>
                <c:pt idx="822">
                  <c:v>-6.5554242984304008</c:v>
                </c:pt>
                <c:pt idx="823">
                  <c:v>-6.5530585616487098</c:v>
                </c:pt>
                <c:pt idx="824">
                  <c:v>-6.5498312884303402</c:v>
                </c:pt>
                <c:pt idx="825">
                  <c:v>-6.546873398430316</c:v>
                </c:pt>
                <c:pt idx="826">
                  <c:v>-6.5445586310834383</c:v>
                </c:pt>
                <c:pt idx="827">
                  <c:v>-6.5368419984303632</c:v>
                </c:pt>
                <c:pt idx="828">
                  <c:v>-6.5352409416121748</c:v>
                </c:pt>
                <c:pt idx="829">
                  <c:v>-6.5324876684303899</c:v>
                </c:pt>
                <c:pt idx="830">
                  <c:v>-6.5290012684303846</c:v>
                </c:pt>
                <c:pt idx="831">
                  <c:v>-6.526182976208152</c:v>
                </c:pt>
                <c:pt idx="832">
                  <c:v>-6.5236051984303103</c:v>
                </c:pt>
                <c:pt idx="833">
                  <c:v>-6.519311558430358</c:v>
                </c:pt>
                <c:pt idx="834">
                  <c:v>-6.5169569984304498</c:v>
                </c:pt>
                <c:pt idx="835">
                  <c:v>-6.5139699584303674</c:v>
                </c:pt>
                <c:pt idx="836">
                  <c:v>-6.5112701698589035</c:v>
                </c:pt>
                <c:pt idx="837">
                  <c:v>-6.4988576788426684</c:v>
                </c:pt>
                <c:pt idx="838">
                  <c:v>-6.495268648430411</c:v>
                </c:pt>
                <c:pt idx="839">
                  <c:v>-6.4922677922448075</c:v>
                </c:pt>
                <c:pt idx="840">
                  <c:v>-6.4889957384303898</c:v>
                </c:pt>
                <c:pt idx="841">
                  <c:v>-6.4856493184303359</c:v>
                </c:pt>
                <c:pt idx="842">
                  <c:v>-6.4824951384303731</c:v>
                </c:pt>
                <c:pt idx="843">
                  <c:v>-6.4802980602860103</c:v>
                </c:pt>
                <c:pt idx="844">
                  <c:v>-6.477789712716076</c:v>
                </c:pt>
                <c:pt idx="845">
                  <c:v>-6.4697217726239362</c:v>
                </c:pt>
                <c:pt idx="846">
                  <c:v>-6.4666555884304113</c:v>
                </c:pt>
                <c:pt idx="847">
                  <c:v>-6.4632772184304272</c:v>
                </c:pt>
                <c:pt idx="848">
                  <c:v>-6.4598001324509511</c:v>
                </c:pt>
                <c:pt idx="849">
                  <c:v>-6.4566382984304074</c:v>
                </c:pt>
                <c:pt idx="850">
                  <c:v>-6.4532419684304276</c:v>
                </c:pt>
                <c:pt idx="851">
                  <c:v>-6.4506605160774058</c:v>
                </c:pt>
                <c:pt idx="852">
                  <c:v>-6.4482805317636434</c:v>
                </c:pt>
                <c:pt idx="853">
                  <c:v>-6.4394771749009738</c:v>
                </c:pt>
                <c:pt idx="854">
                  <c:v>-6.4364889184303919</c:v>
                </c:pt>
                <c:pt idx="855">
                  <c:v>-6.4323195684303371</c:v>
                </c:pt>
                <c:pt idx="856">
                  <c:v>-6.4293270293582623</c:v>
                </c:pt>
                <c:pt idx="857">
                  <c:v>-6.4259050684303869</c:v>
                </c:pt>
                <c:pt idx="858">
                  <c:v>-6.4227075984304207</c:v>
                </c:pt>
                <c:pt idx="859">
                  <c:v>-6.4193737737112517</c:v>
                </c:pt>
                <c:pt idx="860">
                  <c:v>-6.4164343045528014</c:v>
                </c:pt>
                <c:pt idx="861">
                  <c:v>-6.4138040254573809</c:v>
                </c:pt>
                <c:pt idx="862">
                  <c:v>-6.4062577317637182</c:v>
                </c:pt>
                <c:pt idx="863">
                  <c:v>-6.4044679584303026</c:v>
                </c:pt>
                <c:pt idx="864">
                  <c:v>-6.4016319984303909</c:v>
                </c:pt>
                <c:pt idx="865">
                  <c:v>-6.3984749584303326</c:v>
                </c:pt>
                <c:pt idx="866">
                  <c:v>-6.395237078430382</c:v>
                </c:pt>
                <c:pt idx="867">
                  <c:v>-6.3923310494507248</c:v>
                </c:pt>
                <c:pt idx="868">
                  <c:v>-6.3895099484303728</c:v>
                </c:pt>
                <c:pt idx="869">
                  <c:v>-6.3867568284303147</c:v>
                </c:pt>
                <c:pt idx="870">
                  <c:v>-6.3840991300092815</c:v>
                </c:pt>
                <c:pt idx="871">
                  <c:v>-6.3758092408546165</c:v>
                </c:pt>
                <c:pt idx="872">
                  <c:v>-6.3737128260166358</c:v>
                </c:pt>
                <c:pt idx="873">
                  <c:v>-6.3694603184303631</c:v>
                </c:pt>
                <c:pt idx="874">
                  <c:v>-6.3661987184303115</c:v>
                </c:pt>
                <c:pt idx="875">
                  <c:v>-6.3625274868024846</c:v>
                </c:pt>
                <c:pt idx="876">
                  <c:v>-6.3589898184303486</c:v>
                </c:pt>
                <c:pt idx="877">
                  <c:v>-6.3538111584303874</c:v>
                </c:pt>
                <c:pt idx="878">
                  <c:v>-6.3497979576140438</c:v>
                </c:pt>
                <c:pt idx="879">
                  <c:v>-6.3468476650969805</c:v>
                </c:pt>
                <c:pt idx="880">
                  <c:v>-6.3436739984303632</c:v>
                </c:pt>
                <c:pt idx="881">
                  <c:v>-6.3331612560061359</c:v>
                </c:pt>
                <c:pt idx="882">
                  <c:v>-6.329704588430408</c:v>
                </c:pt>
                <c:pt idx="883">
                  <c:v>-6.3273530807833698</c:v>
                </c:pt>
                <c:pt idx="884">
                  <c:v>-6.3243487084303425</c:v>
                </c:pt>
                <c:pt idx="885">
                  <c:v>-6.3214027184304342</c:v>
                </c:pt>
                <c:pt idx="886">
                  <c:v>-6.3184238284303476</c:v>
                </c:pt>
                <c:pt idx="887">
                  <c:v>-6.3158626721145907</c:v>
                </c:pt>
                <c:pt idx="888">
                  <c:v>-6.3137097281600703</c:v>
                </c:pt>
                <c:pt idx="889">
                  <c:v>-6.3041943166121746</c:v>
                </c:pt>
                <c:pt idx="890">
                  <c:v>-6.3009634884303862</c:v>
                </c:pt>
                <c:pt idx="891">
                  <c:v>-6.2984657613169883</c:v>
                </c:pt>
                <c:pt idx="892">
                  <c:v>-6.2953143684303514</c:v>
                </c:pt>
                <c:pt idx="893">
                  <c:v>-6.2926112084303227</c:v>
                </c:pt>
                <c:pt idx="894">
                  <c:v>-6.2898618538520763</c:v>
                </c:pt>
                <c:pt idx="895">
                  <c:v>-6.2875955384303497</c:v>
                </c:pt>
                <c:pt idx="896">
                  <c:v>-6.2853419825573305</c:v>
                </c:pt>
                <c:pt idx="897">
                  <c:v>-6.2748800912138591</c:v>
                </c:pt>
                <c:pt idx="898">
                  <c:v>-6.2704781650969474</c:v>
                </c:pt>
                <c:pt idx="899">
                  <c:v>-6.2669476852989803</c:v>
                </c:pt>
                <c:pt idx="900">
                  <c:v>-6.2630579484303786</c:v>
                </c:pt>
                <c:pt idx="901">
                  <c:v>-6.2598319262654041</c:v>
                </c:pt>
                <c:pt idx="902">
                  <c:v>-6.2552380284303624</c:v>
                </c:pt>
                <c:pt idx="903">
                  <c:v>-6.2515362884303585</c:v>
                </c:pt>
                <c:pt idx="904">
                  <c:v>-6.2485010400970253</c:v>
                </c:pt>
                <c:pt idx="905">
                  <c:v>-6.238304929464876</c:v>
                </c:pt>
                <c:pt idx="906">
                  <c:v>-6.2351398384304106</c:v>
                </c:pt>
                <c:pt idx="907">
                  <c:v>-6.2314595784303766</c:v>
                </c:pt>
                <c:pt idx="908">
                  <c:v>-6.2281084984302808</c:v>
                </c:pt>
                <c:pt idx="909">
                  <c:v>-6.226004888430424</c:v>
                </c:pt>
                <c:pt idx="910">
                  <c:v>-6.2226722984303109</c:v>
                </c:pt>
                <c:pt idx="911">
                  <c:v>-6.2207331050970485</c:v>
                </c:pt>
                <c:pt idx="912">
                  <c:v>-6.2174112973994209</c:v>
                </c:pt>
                <c:pt idx="913">
                  <c:v>-6.2137834332129964</c:v>
                </c:pt>
                <c:pt idx="914">
                  <c:v>-6.2032969984303703</c:v>
                </c:pt>
                <c:pt idx="915">
                  <c:v>-6.200920628430346</c:v>
                </c:pt>
                <c:pt idx="916">
                  <c:v>-6.1968108213469968</c:v>
                </c:pt>
                <c:pt idx="917">
                  <c:v>-6.193595068430346</c:v>
                </c:pt>
                <c:pt idx="918">
                  <c:v>-6.1895513784304281</c:v>
                </c:pt>
                <c:pt idx="919">
                  <c:v>-6.1851400602859776</c:v>
                </c:pt>
                <c:pt idx="920">
                  <c:v>-6.1810297484303707</c:v>
                </c:pt>
                <c:pt idx="921">
                  <c:v>-6.1772292584304491</c:v>
                </c:pt>
                <c:pt idx="922">
                  <c:v>-6.1748987234303474</c:v>
                </c:pt>
                <c:pt idx="923">
                  <c:v>-6.1650960090686393</c:v>
                </c:pt>
                <c:pt idx="924">
                  <c:v>-6.1610620284303437</c:v>
                </c:pt>
                <c:pt idx="925">
                  <c:v>-6.1554095963684698</c:v>
                </c:pt>
                <c:pt idx="926">
                  <c:v>-6.1517133484303894</c:v>
                </c:pt>
                <c:pt idx="927">
                  <c:v>-6.1473887984304545</c:v>
                </c:pt>
                <c:pt idx="928">
                  <c:v>-6.1441574181835161</c:v>
                </c:pt>
                <c:pt idx="929">
                  <c:v>-6.1399163184303713</c:v>
                </c:pt>
                <c:pt idx="930">
                  <c:v>-6.1372164323926128</c:v>
                </c:pt>
                <c:pt idx="931">
                  <c:v>-6.1307099984303637</c:v>
                </c:pt>
                <c:pt idx="932">
                  <c:v>-6.1293756580048395</c:v>
                </c:pt>
                <c:pt idx="933">
                  <c:v>-6.1260182219596881</c:v>
                </c:pt>
                <c:pt idx="934">
                  <c:v>-6.1210289484304052</c:v>
                </c:pt>
                <c:pt idx="935">
                  <c:v>-6.1178623384304398</c:v>
                </c:pt>
                <c:pt idx="936">
                  <c:v>-6.1149904314200381</c:v>
                </c:pt>
                <c:pt idx="937">
                  <c:v>-6.1115799984304076</c:v>
                </c:pt>
                <c:pt idx="938">
                  <c:v>-6.1081229255137117</c:v>
                </c:pt>
                <c:pt idx="939">
                  <c:v>-6.1057557984303372</c:v>
                </c:pt>
                <c:pt idx="940">
                  <c:v>-6.1034841036935319</c:v>
                </c:pt>
                <c:pt idx="941">
                  <c:v>-6.0960867438848769</c:v>
                </c:pt>
                <c:pt idx="942">
                  <c:v>-6.0938870184303005</c:v>
                </c:pt>
                <c:pt idx="943">
                  <c:v>-6.0914079584304002</c:v>
                </c:pt>
                <c:pt idx="944">
                  <c:v>-6.0880506284303095</c:v>
                </c:pt>
                <c:pt idx="945">
                  <c:v>-6.0846904684303595</c:v>
                </c:pt>
                <c:pt idx="946">
                  <c:v>-6.0809668025541388</c:v>
                </c:pt>
                <c:pt idx="947">
                  <c:v>-6.0778022084303975</c:v>
                </c:pt>
                <c:pt idx="948">
                  <c:v>-6.0750106138149604</c:v>
                </c:pt>
                <c:pt idx="949">
                  <c:v>-6.0621826859303454</c:v>
                </c:pt>
                <c:pt idx="950">
                  <c:v>-6.0594214884303188</c:v>
                </c:pt>
                <c:pt idx="951">
                  <c:v>-6.056046548430345</c:v>
                </c:pt>
                <c:pt idx="952">
                  <c:v>-6.0523456984303721</c:v>
                </c:pt>
                <c:pt idx="953">
                  <c:v>-6.0490484314200295</c:v>
                </c:pt>
                <c:pt idx="954">
                  <c:v>-6.0460816884303288</c:v>
                </c:pt>
                <c:pt idx="955">
                  <c:v>-6.0435297331242896</c:v>
                </c:pt>
                <c:pt idx="956">
                  <c:v>-6.0364949984303653</c:v>
                </c:pt>
                <c:pt idx="957">
                  <c:v>-6.0337716802485577</c:v>
                </c:pt>
                <c:pt idx="958">
                  <c:v>-6.0304074384302453</c:v>
                </c:pt>
                <c:pt idx="959">
                  <c:v>-6.027400558430335</c:v>
                </c:pt>
                <c:pt idx="960">
                  <c:v>-6.0244169056469055</c:v>
                </c:pt>
                <c:pt idx="961">
                  <c:v>-6.0212570984302971</c:v>
                </c:pt>
                <c:pt idx="962">
                  <c:v>-6.017472568430426</c:v>
                </c:pt>
                <c:pt idx="963">
                  <c:v>-6.0147157284303869</c:v>
                </c:pt>
                <c:pt idx="964">
                  <c:v>-6.0123994639475953</c:v>
                </c:pt>
                <c:pt idx="965">
                  <c:v>-6.003086998430355</c:v>
                </c:pt>
                <c:pt idx="966">
                  <c:v>-6.0012412262784238</c:v>
                </c:pt>
                <c:pt idx="967">
                  <c:v>-5.9976118184303289</c:v>
                </c:pt>
                <c:pt idx="968">
                  <c:v>-5.994416908430436</c:v>
                </c:pt>
                <c:pt idx="969">
                  <c:v>-5.99127866843037</c:v>
                </c:pt>
                <c:pt idx="970">
                  <c:v>-5.9885197384304103</c:v>
                </c:pt>
                <c:pt idx="971">
                  <c:v>-5.9857914484303709</c:v>
                </c:pt>
                <c:pt idx="972">
                  <c:v>-5.9835093798736265</c:v>
                </c:pt>
                <c:pt idx="973">
                  <c:v>-5.9808093721677054</c:v>
                </c:pt>
                <c:pt idx="974">
                  <c:v>-5.971512231763656</c:v>
                </c:pt>
                <c:pt idx="975">
                  <c:v>-5.9691443984304229</c:v>
                </c:pt>
                <c:pt idx="976">
                  <c:v>-5.9656364584303603</c:v>
                </c:pt>
                <c:pt idx="977">
                  <c:v>-5.9625314584303766</c:v>
                </c:pt>
                <c:pt idx="978">
                  <c:v>-5.9594355884303596</c:v>
                </c:pt>
                <c:pt idx="979">
                  <c:v>-5.9565192561622862</c:v>
                </c:pt>
                <c:pt idx="980">
                  <c:v>-5.9530832384303878</c:v>
                </c:pt>
                <c:pt idx="981">
                  <c:v>-5.9509997127161061</c:v>
                </c:pt>
                <c:pt idx="982">
                  <c:v>-5.9433739984303831</c:v>
                </c:pt>
                <c:pt idx="983">
                  <c:v>-5.9410428384304481</c:v>
                </c:pt>
                <c:pt idx="984">
                  <c:v>-5.9377600884303332</c:v>
                </c:pt>
                <c:pt idx="985">
                  <c:v>-5.9354589261412443</c:v>
                </c:pt>
                <c:pt idx="986">
                  <c:v>-5.9327529584303562</c:v>
                </c:pt>
                <c:pt idx="987">
                  <c:v>-5.9301365184303503</c:v>
                </c:pt>
                <c:pt idx="988">
                  <c:v>-5.928021715602144</c:v>
                </c:pt>
                <c:pt idx="989">
                  <c:v>-5.9248454984304146</c:v>
                </c:pt>
                <c:pt idx="990">
                  <c:v>-5.9220372907380465</c:v>
                </c:pt>
                <c:pt idx="991">
                  <c:v>-5.9137969984303727</c:v>
                </c:pt>
                <c:pt idx="992">
                  <c:v>-5.9124522484302968</c:v>
                </c:pt>
                <c:pt idx="993">
                  <c:v>-5.9093552084304335</c:v>
                </c:pt>
                <c:pt idx="994">
                  <c:v>-5.9063477884303985</c:v>
                </c:pt>
                <c:pt idx="995">
                  <c:v>-5.9027633284303409</c:v>
                </c:pt>
                <c:pt idx="996">
                  <c:v>-5.8999163984303209</c:v>
                </c:pt>
                <c:pt idx="997">
                  <c:v>-5.8963864984303394</c:v>
                </c:pt>
                <c:pt idx="998">
                  <c:v>-5.8936909262654478</c:v>
                </c:pt>
                <c:pt idx="999">
                  <c:v>-5.8904752337244375</c:v>
                </c:pt>
                <c:pt idx="1000">
                  <c:v>-5.8765869317637254</c:v>
                </c:pt>
                <c:pt idx="1001">
                  <c:v>-5.8738185484302701</c:v>
                </c:pt>
                <c:pt idx="1002">
                  <c:v>-5.8707876284303211</c:v>
                </c:pt>
                <c:pt idx="1003">
                  <c:v>-5.86779117843035</c:v>
                </c:pt>
                <c:pt idx="1004">
                  <c:v>-5.8649996788427767</c:v>
                </c:pt>
                <c:pt idx="1005">
                  <c:v>-5.8619051484303242</c:v>
                </c:pt>
                <c:pt idx="1006">
                  <c:v>-5.859602408430483</c:v>
                </c:pt>
                <c:pt idx="1007">
                  <c:v>-5.8578529984303671</c:v>
                </c:pt>
                <c:pt idx="1008">
                  <c:v>-5.8509724270017411</c:v>
                </c:pt>
                <c:pt idx="1009">
                  <c:v>-5.8484280084303766</c:v>
                </c:pt>
                <c:pt idx="1010">
                  <c:v>-5.8458489159561182</c:v>
                </c:pt>
                <c:pt idx="1011">
                  <c:v>-5.8427511784303618</c:v>
                </c:pt>
                <c:pt idx="1012">
                  <c:v>-5.8397859584303546</c:v>
                </c:pt>
                <c:pt idx="1013">
                  <c:v>-5.8363485784303535</c:v>
                </c:pt>
                <c:pt idx="1014">
                  <c:v>-5.8337080784304325</c:v>
                </c:pt>
                <c:pt idx="1015">
                  <c:v>-5.8311127900969879</c:v>
                </c:pt>
                <c:pt idx="1016">
                  <c:v>-5.824219665097031</c:v>
                </c:pt>
                <c:pt idx="1017">
                  <c:v>-5.8222069374546948</c:v>
                </c:pt>
                <c:pt idx="1018">
                  <c:v>-5.8193259884304567</c:v>
                </c:pt>
                <c:pt idx="1019">
                  <c:v>-5.8165137584303519</c:v>
                </c:pt>
                <c:pt idx="1020">
                  <c:v>-5.8137589784303412</c:v>
                </c:pt>
                <c:pt idx="1021">
                  <c:v>-5.8107354584303774</c:v>
                </c:pt>
                <c:pt idx="1022">
                  <c:v>-5.8087607234302823</c:v>
                </c:pt>
                <c:pt idx="1023">
                  <c:v>-5.8050510784303668</c:v>
                </c:pt>
                <c:pt idx="1024">
                  <c:v>-5.8021459223433851</c:v>
                </c:pt>
                <c:pt idx="1025">
                  <c:v>-5.794493545097005</c:v>
                </c:pt>
                <c:pt idx="1026">
                  <c:v>-5.7911256284302866</c:v>
                </c:pt>
                <c:pt idx="1027">
                  <c:v>-5.7877623184303761</c:v>
                </c:pt>
                <c:pt idx="1028">
                  <c:v>-5.7844350216861979</c:v>
                </c:pt>
                <c:pt idx="1029">
                  <c:v>-5.7815736084303229</c:v>
                </c:pt>
                <c:pt idx="1030">
                  <c:v>-5.7781392884303528</c:v>
                </c:pt>
                <c:pt idx="1031">
                  <c:v>-5.7754889684304365</c:v>
                </c:pt>
                <c:pt idx="1032">
                  <c:v>-5.7727703918729771</c:v>
                </c:pt>
                <c:pt idx="1033">
                  <c:v>-5.7638380364050086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-5.7369251802485426</c:v>
                </c:pt>
                <c:pt idx="1042">
                  <c:v>-5.7353905284303925</c:v>
                </c:pt>
                <c:pt idx="1043">
                  <c:v>-5.7321479084303704</c:v>
                </c:pt>
                <c:pt idx="1044">
                  <c:v>-5.7289740284304269</c:v>
                </c:pt>
                <c:pt idx="1045">
                  <c:v>-5.7265812484303336</c:v>
                </c:pt>
                <c:pt idx="1046">
                  <c:v>-5.724416588430385</c:v>
                </c:pt>
                <c:pt idx="1047">
                  <c:v>-5.7217761684304378</c:v>
                </c:pt>
                <c:pt idx="1048">
                  <c:v>-5.71903235843034</c:v>
                </c:pt>
                <c:pt idx="1049">
                  <c:v>-5.7165408873192476</c:v>
                </c:pt>
                <c:pt idx="1050">
                  <c:v>-5.708938185930359</c:v>
                </c:pt>
                <c:pt idx="1051">
                  <c:v>-5.7075503719244045</c:v>
                </c:pt>
                <c:pt idx="1052">
                  <c:v>-5.704028728430373</c:v>
                </c:pt>
                <c:pt idx="1053">
                  <c:v>-5.7008338584302987</c:v>
                </c:pt>
                <c:pt idx="1054">
                  <c:v>-5.6980448484303619</c:v>
                </c:pt>
                <c:pt idx="1055">
                  <c:v>-5.6954205084303364</c:v>
                </c:pt>
                <c:pt idx="1056">
                  <c:v>-5.6927970914536221</c:v>
                </c:pt>
                <c:pt idx="1057">
                  <c:v>-5.6896014884304291</c:v>
                </c:pt>
                <c:pt idx="1058">
                  <c:v>-5.6866424284304262</c:v>
                </c:pt>
                <c:pt idx="1059">
                  <c:v>-5.6855769984303635</c:v>
                </c:pt>
                <c:pt idx="1060">
                  <c:v>-5.6773963604992854</c:v>
                </c:pt>
                <c:pt idx="1061">
                  <c:v>-5.6743399884302965</c:v>
                </c:pt>
                <c:pt idx="1062">
                  <c:v>-5.6716512193605979</c:v>
                </c:pt>
                <c:pt idx="1063">
                  <c:v>-5.6683933884303599</c:v>
                </c:pt>
                <c:pt idx="1064">
                  <c:v>-5.6656718484303275</c:v>
                </c:pt>
                <c:pt idx="1065">
                  <c:v>-5.6627173784304103</c:v>
                </c:pt>
                <c:pt idx="1066">
                  <c:v>-5.6599972884303327</c:v>
                </c:pt>
                <c:pt idx="1067">
                  <c:v>-5.6572797457987463</c:v>
                </c:pt>
                <c:pt idx="1068">
                  <c:v>-5.6484892879041197</c:v>
                </c:pt>
                <c:pt idx="1069">
                  <c:v>-5.6458503984303263</c:v>
                </c:pt>
                <c:pt idx="1070">
                  <c:v>-5.642805508430305</c:v>
                </c:pt>
                <c:pt idx="1071">
                  <c:v>-5.6396276284303282</c:v>
                </c:pt>
                <c:pt idx="1072">
                  <c:v>-5.6373191106752643</c:v>
                </c:pt>
                <c:pt idx="1073">
                  <c:v>-5.6344595984303041</c:v>
                </c:pt>
                <c:pt idx="1074">
                  <c:v>-5.6318444984303699</c:v>
                </c:pt>
                <c:pt idx="1075">
                  <c:v>-5.6300190184303389</c:v>
                </c:pt>
                <c:pt idx="1076">
                  <c:v>-5.6234699984303802</c:v>
                </c:pt>
                <c:pt idx="1077">
                  <c:v>-5.6219488384304315</c:v>
                </c:pt>
                <c:pt idx="1078">
                  <c:v>-5.6193116284303013</c:v>
                </c:pt>
                <c:pt idx="1079">
                  <c:v>-5.6172865043127365</c:v>
                </c:pt>
                <c:pt idx="1080">
                  <c:v>-5.6143295484303755</c:v>
                </c:pt>
                <c:pt idx="1081">
                  <c:v>-5.6119373384302778</c:v>
                </c:pt>
                <c:pt idx="1082">
                  <c:v>-5.6089728984303502</c:v>
                </c:pt>
                <c:pt idx="1083">
                  <c:v>-5.6060582184302765</c:v>
                </c:pt>
                <c:pt idx="1084">
                  <c:v>-5.603920507202325</c:v>
                </c:pt>
                <c:pt idx="1085">
                  <c:v>-5.5950819359303505</c:v>
                </c:pt>
                <c:pt idx="1086">
                  <c:v>-5.5928034984303663</c:v>
                </c:pt>
                <c:pt idx="1087">
                  <c:v>-5.5894891684303705</c:v>
                </c:pt>
                <c:pt idx="1088">
                  <c:v>-5.5868972084304076</c:v>
                </c:pt>
                <c:pt idx="1089">
                  <c:v>-5.5846427246208314</c:v>
                </c:pt>
                <c:pt idx="1090">
                  <c:v>-5.5815305384303411</c:v>
                </c:pt>
                <c:pt idx="1091">
                  <c:v>-5.5789675784303796</c:v>
                </c:pt>
                <c:pt idx="1092">
                  <c:v>-5.5764059384303764</c:v>
                </c:pt>
                <c:pt idx="1093">
                  <c:v>-5.5749462257030942</c:v>
                </c:pt>
                <c:pt idx="1094">
                  <c:v>-5.5667363873192084</c:v>
                </c:pt>
                <c:pt idx="1095">
                  <c:v>-5.5649533490796852</c:v>
                </c:pt>
                <c:pt idx="1096">
                  <c:v>-5.5612095684303782</c:v>
                </c:pt>
                <c:pt idx="1097">
                  <c:v>-5.5564342084304146</c:v>
                </c:pt>
                <c:pt idx="1098">
                  <c:v>-5.5523040384303979</c:v>
                </c:pt>
                <c:pt idx="1099">
                  <c:v>-5.5490607184304483</c:v>
                </c:pt>
                <c:pt idx="1100">
                  <c:v>-5.5461154101950907</c:v>
                </c:pt>
                <c:pt idx="1101">
                  <c:v>-5.5435638584303888</c:v>
                </c:pt>
                <c:pt idx="1102">
                  <c:v>-5.5372349984303781</c:v>
                </c:pt>
                <c:pt idx="1103">
                  <c:v>-5.5354036084303928</c:v>
                </c:pt>
                <c:pt idx="1104">
                  <c:v>-5.532188418430465</c:v>
                </c:pt>
                <c:pt idx="1105">
                  <c:v>-5.5286860184303706</c:v>
                </c:pt>
                <c:pt idx="1106">
                  <c:v>-5.5258455646954197</c:v>
                </c:pt>
                <c:pt idx="1107">
                  <c:v>-5.5225624284303976</c:v>
                </c:pt>
                <c:pt idx="1108">
                  <c:v>-5.5196417284303312</c:v>
                </c:pt>
                <c:pt idx="1109">
                  <c:v>-5.5164847984304259</c:v>
                </c:pt>
                <c:pt idx="1110">
                  <c:v>-5.5141464370268665</c:v>
                </c:pt>
                <c:pt idx="1111">
                  <c:v>-5.5055799984303633</c:v>
                </c:pt>
                <c:pt idx="1112">
                  <c:v>-5.5030595425479785</c:v>
                </c:pt>
                <c:pt idx="1113">
                  <c:v>-5.5002716484303367</c:v>
                </c:pt>
                <c:pt idx="1114">
                  <c:v>-5.4960038884303692</c:v>
                </c:pt>
                <c:pt idx="1115">
                  <c:v>-5.4922589084303386</c:v>
                </c:pt>
                <c:pt idx="1116">
                  <c:v>-5.4886841106751874</c:v>
                </c:pt>
                <c:pt idx="1117">
                  <c:v>-5.4850647396068339</c:v>
                </c:pt>
                <c:pt idx="1118">
                  <c:v>-5.4812099684303508</c:v>
                </c:pt>
                <c:pt idx="1119">
                  <c:v>-5.4778787658722194</c:v>
                </c:pt>
                <c:pt idx="1120">
                  <c:v>-5.4699649567636968</c:v>
                </c:pt>
                <c:pt idx="1121">
                  <c:v>-5.4669273784303343</c:v>
                </c:pt>
                <c:pt idx="1122">
                  <c:v>-5.4641989984304313</c:v>
                </c:pt>
                <c:pt idx="1123">
                  <c:v>-5.4608388953375684</c:v>
                </c:pt>
                <c:pt idx="1124">
                  <c:v>-5.4576723984303346</c:v>
                </c:pt>
                <c:pt idx="1125">
                  <c:v>-5.4535226984304277</c:v>
                </c:pt>
                <c:pt idx="1126">
                  <c:v>-5.4498344284303375</c:v>
                </c:pt>
                <c:pt idx="1127">
                  <c:v>-5.4462867200797973</c:v>
                </c:pt>
                <c:pt idx="1128">
                  <c:v>-5.4434756184303286</c:v>
                </c:pt>
                <c:pt idx="1129">
                  <c:v>-5.4344084567636859</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-5.4112909984302773</c:v>
                </c:pt>
                <c:pt idx="1138">
                  <c:v>-5.4092768219598018</c:v>
                </c:pt>
                <c:pt idx="1139">
                  <c:v>-5.4009590681978121</c:v>
                </c:pt>
                <c:pt idx="1140">
                  <c:v>-5.3987027284303224</c:v>
                </c:pt>
                <c:pt idx="1141">
                  <c:v>-5.3948018384303378</c:v>
                </c:pt>
                <c:pt idx="1142">
                  <c:v>-5.3888477184304104</c:v>
                </c:pt>
                <c:pt idx="1143">
                  <c:v>-5.3848196807832736</c:v>
                </c:pt>
                <c:pt idx="1144">
                  <c:v>-5.3810260384302779</c:v>
                </c:pt>
                <c:pt idx="1145">
                  <c:v>-5.3776045584303898</c:v>
                </c:pt>
                <c:pt idx="1146">
                  <c:v>-5.3751067301376878</c:v>
                </c:pt>
                <c:pt idx="1147">
                  <c:v>-5.3677991317636984</c:v>
                </c:pt>
                <c:pt idx="1148">
                  <c:v>-5.3658210984303736</c:v>
                </c:pt>
                <c:pt idx="1149">
                  <c:v>-5.3628610602860061</c:v>
                </c:pt>
                <c:pt idx="1150">
                  <c:v>-5.3591028984303506</c:v>
                </c:pt>
                <c:pt idx="1151">
                  <c:v>-5.3553817884302664</c:v>
                </c:pt>
                <c:pt idx="1152">
                  <c:v>-5.3521694484303453</c:v>
                </c:pt>
                <c:pt idx="1153">
                  <c:v>-5.3488467384303391</c:v>
                </c:pt>
                <c:pt idx="1154">
                  <c:v>-5.3459064010277615</c:v>
                </c:pt>
                <c:pt idx="1155">
                  <c:v>-5.3436443886742797</c:v>
                </c:pt>
                <c:pt idx="1156">
                  <c:v>-5.3294969084303654</c:v>
                </c:pt>
                <c:pt idx="1157">
                  <c:v>-5.3265011184303219</c:v>
                </c:pt>
                <c:pt idx="1158">
                  <c:v>-5.3230876384304402</c:v>
                </c:pt>
                <c:pt idx="1159">
                  <c:v>-5.3204174984303947</c:v>
                </c:pt>
                <c:pt idx="1160">
                  <c:v>-5.3175957484303265</c:v>
                </c:pt>
                <c:pt idx="1161">
                  <c:v>-5.3149945684303948</c:v>
                </c:pt>
                <c:pt idx="1162">
                  <c:v>-5.3123721614738475</c:v>
                </c:pt>
                <c:pt idx="1163">
                  <c:v>-5.3036534721145632</c:v>
                </c:pt>
                <c:pt idx="1164">
                  <c:v>-5.3015649384303458</c:v>
                </c:pt>
                <c:pt idx="1165">
                  <c:v>-5.2988611584303564</c:v>
                </c:pt>
                <c:pt idx="1166">
                  <c:v>-5.2964558584303347</c:v>
                </c:pt>
                <c:pt idx="1167">
                  <c:v>-5.2947163674779718</c:v>
                </c:pt>
                <c:pt idx="1168">
                  <c:v>-5.2920851427602695</c:v>
                </c:pt>
                <c:pt idx="1169">
                  <c:v>-5.2894601884303505</c:v>
                </c:pt>
                <c:pt idx="1170">
                  <c:v>-5.2870102682715849</c:v>
                </c:pt>
                <c:pt idx="1171">
                  <c:v>-5.2794269984303703</c:v>
                </c:pt>
                <c:pt idx="1172">
                  <c:v>-5.2776613384302991</c:v>
                </c:pt>
                <c:pt idx="1173">
                  <c:v>-5.2749331650969875</c:v>
                </c:pt>
                <c:pt idx="1174">
                  <c:v>-5.2718796284302858</c:v>
                </c:pt>
                <c:pt idx="1175">
                  <c:v>-5.2687964584303231</c:v>
                </c:pt>
                <c:pt idx="1176">
                  <c:v>-5.2659004984302964</c:v>
                </c:pt>
                <c:pt idx="1177">
                  <c:v>-5.2635273592551126</c:v>
                </c:pt>
                <c:pt idx="1178">
                  <c:v>-5.2603440384304161</c:v>
                </c:pt>
                <c:pt idx="1179">
                  <c:v>-5.2578022032496179</c:v>
                </c:pt>
                <c:pt idx="1180">
                  <c:v>-5.2486079197787063</c:v>
                </c:pt>
                <c:pt idx="1181">
                  <c:v>-5.2460027984303341</c:v>
                </c:pt>
                <c:pt idx="1182">
                  <c:v>-5.2433776546803683</c:v>
                </c:pt>
                <c:pt idx="1183">
                  <c:v>-5.2405688984303538</c:v>
                </c:pt>
                <c:pt idx="1184">
                  <c:v>-5.2380026384303804</c:v>
                </c:pt>
                <c:pt idx="1185">
                  <c:v>-5.2356279684304425</c:v>
                </c:pt>
                <c:pt idx="1186">
                  <c:v>-5.2331582841446895</c:v>
                </c:pt>
                <c:pt idx="1187">
                  <c:v>-5.2307927398096741</c:v>
                </c:pt>
                <c:pt idx="1188">
                  <c:v>-5.2247469984303692</c:v>
                </c:pt>
                <c:pt idx="1189">
                  <c:v>-5.2225372784303969</c:v>
                </c:pt>
                <c:pt idx="1190">
                  <c:v>-5.2201269084303945</c:v>
                </c:pt>
                <c:pt idx="1191">
                  <c:v>-5.2178328337244064</c:v>
                </c:pt>
                <c:pt idx="1192">
                  <c:v>-5.2153611584303778</c:v>
                </c:pt>
                <c:pt idx="1193">
                  <c:v>-5.2125291584303213</c:v>
                </c:pt>
                <c:pt idx="1194">
                  <c:v>-5.2102864084303704</c:v>
                </c:pt>
                <c:pt idx="1195">
                  <c:v>-5.2082519224810486</c:v>
                </c:pt>
                <c:pt idx="1196">
                  <c:v>-5.2072108437912235</c:v>
                </c:pt>
                <c:pt idx="1197">
                  <c:v>-5.203736998430351</c:v>
                </c:pt>
                <c:pt idx="1198">
                  <c:v>-5.196867452975809</c:v>
                </c:pt>
                <c:pt idx="1199">
                  <c:v>-5.1945275884303168</c:v>
                </c:pt>
                <c:pt idx="1200">
                  <c:v>-5.1920708684303385</c:v>
                </c:pt>
                <c:pt idx="1201">
                  <c:v>-5.1898403631362822</c:v>
                </c:pt>
                <c:pt idx="1202">
                  <c:v>-5.1866941984303967</c:v>
                </c:pt>
                <c:pt idx="1203">
                  <c:v>-5.184135368430324</c:v>
                </c:pt>
                <c:pt idx="1204">
                  <c:v>-5.1817084484303724</c:v>
                </c:pt>
                <c:pt idx="1205">
                  <c:v>-5.1799992969378508</c:v>
                </c:pt>
                <c:pt idx="1206">
                  <c:v>-5.1725638747190317</c:v>
                </c:pt>
                <c:pt idx="1207">
                  <c:v>-5.1700184384302954</c:v>
                </c:pt>
                <c:pt idx="1208">
                  <c:v>-5.1672642084303506</c:v>
                </c:pt>
                <c:pt idx="1209">
                  <c:v>-5.164703060930341</c:v>
                </c:pt>
                <c:pt idx="1210">
                  <c:v>-5.1623109484303358</c:v>
                </c:pt>
                <c:pt idx="1211">
                  <c:v>-5.1593802984303849</c:v>
                </c:pt>
                <c:pt idx="1212">
                  <c:v>-5.1566599784304517</c:v>
                </c:pt>
                <c:pt idx="1213">
                  <c:v>-5.1541933092411565</c:v>
                </c:pt>
                <c:pt idx="1214">
                  <c:v>-5.1519129317636967</c:v>
                </c:pt>
                <c:pt idx="1215">
                  <c:v>-5.144487634793995</c:v>
                </c:pt>
                <c:pt idx="1216">
                  <c:v>-5.1430470484303275</c:v>
                </c:pt>
                <c:pt idx="1217">
                  <c:v>-5.1403467184303722</c:v>
                </c:pt>
                <c:pt idx="1218">
                  <c:v>-5.1375653584303773</c:v>
                </c:pt>
                <c:pt idx="1219">
                  <c:v>-5.1352045817637384</c:v>
                </c:pt>
                <c:pt idx="1220">
                  <c:v>-5.1329302184303716</c:v>
                </c:pt>
                <c:pt idx="1221">
                  <c:v>-5.1298798684304199</c:v>
                </c:pt>
                <c:pt idx="1222">
                  <c:v>-5.1279645600741937</c:v>
                </c:pt>
                <c:pt idx="1223">
                  <c:v>-5.1197188337243986</c:v>
                </c:pt>
                <c:pt idx="1224">
                  <c:v>-5.1172413984303873</c:v>
                </c:pt>
                <c:pt idx="1225">
                  <c:v>-5.1148961584303532</c:v>
                </c:pt>
                <c:pt idx="1226">
                  <c:v>-5.1125958684303932</c:v>
                </c:pt>
                <c:pt idx="1227">
                  <c:v>-5.1102320087396151</c:v>
                </c:pt>
                <c:pt idx="1228">
                  <c:v>-5.1083903184303807</c:v>
                </c:pt>
                <c:pt idx="1229">
                  <c:v>-5.1055868284303738</c:v>
                </c:pt>
                <c:pt idx="1230">
                  <c:v>-5.1040764775971503</c:v>
                </c:pt>
                <c:pt idx="1231">
                  <c:v>-5.1030497762081382</c:v>
                </c:pt>
                <c:pt idx="1232">
                  <c:v>-5.0960896055732334</c:v>
                </c:pt>
                <c:pt idx="1233">
                  <c:v>-5.0939083284304001</c:v>
                </c:pt>
                <c:pt idx="1234">
                  <c:v>-5.0913458884304674</c:v>
                </c:pt>
                <c:pt idx="1235">
                  <c:v>-5.0889569775971051</c:v>
                </c:pt>
                <c:pt idx="1236">
                  <c:v>-5.0867560784303691</c:v>
                </c:pt>
                <c:pt idx="1237">
                  <c:v>-5.0842379984303525</c:v>
                </c:pt>
                <c:pt idx="1238">
                  <c:v>-5.0820634884303395</c:v>
                </c:pt>
                <c:pt idx="1239">
                  <c:v>-5.0801918229917291</c:v>
                </c:pt>
                <c:pt idx="1240">
                  <c:v>-5.0683285952045862</c:v>
                </c:pt>
                <c:pt idx="1241">
                  <c:v>-5.0662055438848634</c:v>
                </c:pt>
                <c:pt idx="1242">
                  <c:v>-5.0637650784302908</c:v>
                </c:pt>
                <c:pt idx="1243">
                  <c:v>-5.0611665384303404</c:v>
                </c:pt>
                <c:pt idx="1244">
                  <c:v>-5.058988808430426</c:v>
                </c:pt>
                <c:pt idx="1245">
                  <c:v>-5.0572466394560163</c:v>
                </c:pt>
                <c:pt idx="1246">
                  <c:v>-5.0510546826408618</c:v>
                </c:pt>
                <c:pt idx="1247">
                  <c:v>-5.0487404984303499</c:v>
                </c:pt>
                <c:pt idx="1248">
                  <c:v>-5.0460385668513785</c:v>
                </c:pt>
                <c:pt idx="1249">
                  <c:v>-5.0433050184304165</c:v>
                </c:pt>
                <c:pt idx="1250">
                  <c:v>-5.0411402384303088</c:v>
                </c:pt>
                <c:pt idx="1251">
                  <c:v>-5.0383780184303584</c:v>
                </c:pt>
                <c:pt idx="1252">
                  <c:v>-5.0360162284303893</c:v>
                </c:pt>
                <c:pt idx="1253">
                  <c:v>-5.0335630384303958</c:v>
                </c:pt>
                <c:pt idx="1254">
                  <c:v>-5.0316737588470506</c:v>
                </c:pt>
                <c:pt idx="1255">
                  <c:v>-5.030725392369753</c:v>
                </c:pt>
                <c:pt idx="1256">
                  <c:v>-5.0238680698589055</c:v>
                </c:pt>
                <c:pt idx="1257">
                  <c:v>-5.0225650184303543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-5.0009446384303526</c:v>
                </c:pt>
                <c:pt idx="1266">
                  <c:v>-4.9985901084304416</c:v>
                </c:pt>
                <c:pt idx="1267">
                  <c:v>-4.9960648784304365</c:v>
                </c:pt>
                <c:pt idx="1268">
                  <c:v>-4.9939850921804005</c:v>
                </c:pt>
                <c:pt idx="1269">
                  <c:v>-4.9913424584303483</c:v>
                </c:pt>
                <c:pt idx="1270">
                  <c:v>-4.9894968984303407</c:v>
                </c:pt>
                <c:pt idx="1271">
                  <c:v>-4.9871747384303395</c:v>
                </c:pt>
                <c:pt idx="1272">
                  <c:v>-4.9852907029758189</c:v>
                </c:pt>
                <c:pt idx="1273">
                  <c:v>-4.9781369984303439</c:v>
                </c:pt>
                <c:pt idx="1274">
                  <c:v>-4.9762968084302859</c:v>
                </c:pt>
                <c:pt idx="1275">
                  <c:v>-4.9731023069410316</c:v>
                </c:pt>
                <c:pt idx="1276">
                  <c:v>-4.9707005284304113</c:v>
                </c:pt>
                <c:pt idx="1277">
                  <c:v>-4.9680503884303917</c:v>
                </c:pt>
                <c:pt idx="1278">
                  <c:v>-4.9657632684303721</c:v>
                </c:pt>
                <c:pt idx="1279">
                  <c:v>-4.9632504084303779</c:v>
                </c:pt>
                <c:pt idx="1280">
                  <c:v>-4.9615088477454883</c:v>
                </c:pt>
                <c:pt idx="1281">
                  <c:v>-4.9593600809045988</c:v>
                </c:pt>
                <c:pt idx="1282">
                  <c:v>-4.9513252039098195</c:v>
                </c:pt>
                <c:pt idx="1283">
                  <c:v>-4.9491953984303496</c:v>
                </c:pt>
                <c:pt idx="1284">
                  <c:v>-4.9470502984304048</c:v>
                </c:pt>
                <c:pt idx="1285">
                  <c:v>-4.9435388584302782</c:v>
                </c:pt>
                <c:pt idx="1286">
                  <c:v>-4.9412737879040716</c:v>
                </c:pt>
                <c:pt idx="1287">
                  <c:v>-4.938879838430303</c:v>
                </c:pt>
                <c:pt idx="1288">
                  <c:v>-4.9356715084303477</c:v>
                </c:pt>
                <c:pt idx="1289">
                  <c:v>-4.9328124684303702</c:v>
                </c:pt>
                <c:pt idx="1290">
                  <c:v>-4.9309325609303301</c:v>
                </c:pt>
                <c:pt idx="1291">
                  <c:v>-4.925208876479152</c:v>
                </c:pt>
                <c:pt idx="1292">
                  <c:v>-4.9232721384303506</c:v>
                </c:pt>
                <c:pt idx="1293">
                  <c:v>-4.9209401260899295</c:v>
                </c:pt>
                <c:pt idx="1294">
                  <c:v>-4.9189947984303828</c:v>
                </c:pt>
                <c:pt idx="1295">
                  <c:v>-4.9167051584303474</c:v>
                </c:pt>
                <c:pt idx="1296">
                  <c:v>-4.9146473584303436</c:v>
                </c:pt>
                <c:pt idx="1297">
                  <c:v>-4.9125522984302901</c:v>
                </c:pt>
                <c:pt idx="1298">
                  <c:v>-4.9105021956135122</c:v>
                </c:pt>
                <c:pt idx="1299">
                  <c:v>-4.9079244599688092</c:v>
                </c:pt>
                <c:pt idx="1300">
                  <c:v>-4.9019369984303669</c:v>
                </c:pt>
                <c:pt idx="1301">
                  <c:v>-4.8995508584303487</c:v>
                </c:pt>
                <c:pt idx="1302">
                  <c:v>-4.8967985184303373</c:v>
                </c:pt>
                <c:pt idx="1303">
                  <c:v>-4.8948194984302926</c:v>
                </c:pt>
                <c:pt idx="1304">
                  <c:v>-4.8925550284303139</c:v>
                </c:pt>
                <c:pt idx="1305">
                  <c:v>-4.8904741130137168</c:v>
                </c:pt>
                <c:pt idx="1306">
                  <c:v>-4.8882098084303767</c:v>
                </c:pt>
                <c:pt idx="1307">
                  <c:v>-4.8868719243563365</c:v>
                </c:pt>
                <c:pt idx="1308">
                  <c:v>-4.8811069984303543</c:v>
                </c:pt>
                <c:pt idx="1309">
                  <c:v>-4.8794131884303997</c:v>
                </c:pt>
                <c:pt idx="1310">
                  <c:v>-4.8765414584302604</c:v>
                </c:pt>
                <c:pt idx="1311">
                  <c:v>-4.8737961384303734</c:v>
                </c:pt>
                <c:pt idx="1312">
                  <c:v>-4.8712300510618514</c:v>
                </c:pt>
                <c:pt idx="1313">
                  <c:v>-4.8681975784304008</c:v>
                </c:pt>
                <c:pt idx="1314">
                  <c:v>-4.8655427584302995</c:v>
                </c:pt>
                <c:pt idx="1315">
                  <c:v>-4.8633468784303826</c:v>
                </c:pt>
                <c:pt idx="1316">
                  <c:v>-4.8610365670578126</c:v>
                </c:pt>
                <c:pt idx="1317">
                  <c:v>-4.8547596984303638</c:v>
                </c:pt>
                <c:pt idx="1318">
                  <c:v>-4.8532950359304152</c:v>
                </c:pt>
                <c:pt idx="1319">
                  <c:v>-4.8509586284303268</c:v>
                </c:pt>
                <c:pt idx="1320">
                  <c:v>-4.8482161384303453</c:v>
                </c:pt>
                <c:pt idx="1321">
                  <c:v>-4.8461373684303695</c:v>
                </c:pt>
                <c:pt idx="1322">
                  <c:v>-4.8444092184303642</c:v>
                </c:pt>
                <c:pt idx="1323">
                  <c:v>-4.8423893484303573</c:v>
                </c:pt>
                <c:pt idx="1324">
                  <c:v>-4.8404811668513315</c:v>
                </c:pt>
                <c:pt idx="1325">
                  <c:v>-4.8387088317637108</c:v>
                </c:pt>
                <c:pt idx="1326">
                  <c:v>-4.8326569984303731</c:v>
                </c:pt>
                <c:pt idx="1327">
                  <c:v>-4.8311591208793505</c:v>
                </c:pt>
                <c:pt idx="1328">
                  <c:v>-4.8286523284304366</c:v>
                </c:pt>
                <c:pt idx="1329">
                  <c:v>-4.826449348430387</c:v>
                </c:pt>
                <c:pt idx="1330">
                  <c:v>-4.8241023819920059</c:v>
                </c:pt>
                <c:pt idx="1331">
                  <c:v>-4.8216297484304107</c:v>
                </c:pt>
                <c:pt idx="1332">
                  <c:v>-4.8188484084304104</c:v>
                </c:pt>
                <c:pt idx="1333">
                  <c:v>-4.8167055684303843</c:v>
                </c:pt>
                <c:pt idx="1334">
                  <c:v>-4.8147764899557881</c:v>
                </c:pt>
                <c:pt idx="1335">
                  <c:v>-4.8094569984303561</c:v>
                </c:pt>
                <c:pt idx="1336">
                  <c:v>-4.8081920284303479</c:v>
                </c:pt>
                <c:pt idx="1337">
                  <c:v>-4.8062782300093554</c:v>
                </c:pt>
                <c:pt idx="1338">
                  <c:v>-4.8040358984303833</c:v>
                </c:pt>
                <c:pt idx="1339">
                  <c:v>-4.8018564684303371</c:v>
                </c:pt>
                <c:pt idx="1340">
                  <c:v>-4.7993757184303636</c:v>
                </c:pt>
                <c:pt idx="1341">
                  <c:v>-4.7972569284303788</c:v>
                </c:pt>
                <c:pt idx="1342">
                  <c:v>-4.7946028250970159</c:v>
                </c:pt>
                <c:pt idx="1343">
                  <c:v>-4.792416178430285</c:v>
                </c:pt>
                <c:pt idx="1344">
                  <c:v>-4.7910069984303636</c:v>
                </c:pt>
                <c:pt idx="1345">
                  <c:v>-4.7844862047795615</c:v>
                </c:pt>
                <c:pt idx="1346">
                  <c:v>-4.7823341584302934</c:v>
                </c:pt>
                <c:pt idx="1347">
                  <c:v>-4.7802989884303706</c:v>
                </c:pt>
                <c:pt idx="1348">
                  <c:v>-4.7782741984303279</c:v>
                </c:pt>
                <c:pt idx="1349">
                  <c:v>-4.7758584150970291</c:v>
                </c:pt>
                <c:pt idx="1350">
                  <c:v>-4.7737150384304385</c:v>
                </c:pt>
                <c:pt idx="1351">
                  <c:v>-4.7717365084303669</c:v>
                </c:pt>
                <c:pt idx="1352">
                  <c:v>-4.7689333279757706</c:v>
                </c:pt>
                <c:pt idx="1353">
                  <c:v>-4.7617837815628858</c:v>
                </c:pt>
                <c:pt idx="1354">
                  <c:v>-4.7594398707707892</c:v>
                </c:pt>
                <c:pt idx="1355">
                  <c:v>-4.7576404184302419</c:v>
                </c:pt>
                <c:pt idx="1356">
                  <c:v>-4.7552267684304041</c:v>
                </c:pt>
                <c:pt idx="1357">
                  <c:v>-4.7531998984303687</c:v>
                </c:pt>
                <c:pt idx="1358">
                  <c:v>-4.7512264484304083</c:v>
                </c:pt>
                <c:pt idx="1359">
                  <c:v>-4.7495797484304632</c:v>
                </c:pt>
                <c:pt idx="1360">
                  <c:v>-4.7475807684302938</c:v>
                </c:pt>
                <c:pt idx="1361">
                  <c:v>-4.7461857127160769</c:v>
                </c:pt>
                <c:pt idx="1362">
                  <c:v>-4.739020865097018</c:v>
                </c:pt>
                <c:pt idx="1363">
                  <c:v>-4.7371963484304214</c:v>
                </c:pt>
                <c:pt idx="1364">
                  <c:v>-4.73481117843032</c:v>
                </c:pt>
                <c:pt idx="1365">
                  <c:v>-4.7325435984303486</c:v>
                </c:pt>
                <c:pt idx="1366">
                  <c:v>-4.7300007668514397</c:v>
                </c:pt>
                <c:pt idx="1367">
                  <c:v>-4.7281142084304371</c:v>
                </c:pt>
                <c:pt idx="1368">
                  <c:v>-4.7259726884303106</c:v>
                </c:pt>
                <c:pt idx="1369">
                  <c:v>-4.7242429633426539</c:v>
                </c:pt>
                <c:pt idx="1370">
                  <c:v>-4.7187649984303732</c:v>
                </c:pt>
                <c:pt idx="1371">
                  <c:v>-4.7173212739405344</c:v>
                </c:pt>
                <c:pt idx="1372">
                  <c:v>-4.7149864541264854</c:v>
                </c:pt>
                <c:pt idx="1373">
                  <c:v>-4.7120634784303395</c:v>
                </c:pt>
                <c:pt idx="1374">
                  <c:v>-4.7095643684303283</c:v>
                </c:pt>
                <c:pt idx="1375">
                  <c:v>-4.7072250384303675</c:v>
                </c:pt>
                <c:pt idx="1376">
                  <c:v>-4.705003318430343</c:v>
                </c:pt>
                <c:pt idx="1377">
                  <c:v>-4.702874556325046</c:v>
                </c:pt>
                <c:pt idx="1378">
                  <c:v>-4.7010784016561491</c:v>
                </c:pt>
                <c:pt idx="1379">
                  <c:v>-4.6933450291996408</c:v>
                </c:pt>
                <c:pt idx="1380">
                  <c:v>-4.6917703284303443</c:v>
                </c:pt>
                <c:pt idx="1381">
                  <c:v>-4.6896264484303964</c:v>
                </c:pt>
                <c:pt idx="1382">
                  <c:v>-4.6876033242729918</c:v>
                </c:pt>
                <c:pt idx="1383">
                  <c:v>-4.6851081120666791</c:v>
                </c:pt>
                <c:pt idx="1384">
                  <c:v>-4.6826402584303093</c:v>
                </c:pt>
                <c:pt idx="1385">
                  <c:v>-4.6802942584304477</c:v>
                </c:pt>
                <c:pt idx="1386">
                  <c:v>-4.6783440347940317</c:v>
                </c:pt>
                <c:pt idx="1387">
                  <c:v>-4.6733018734303613</c:v>
                </c:pt>
                <c:pt idx="1388">
                  <c:v>-4.6717506194829639</c:v>
                </c:pt>
                <c:pt idx="1389">
                  <c:v>-4.6698456584304147</c:v>
                </c:pt>
                <c:pt idx="1390">
                  <c:v>-4.6672359284303351</c:v>
                </c:pt>
                <c:pt idx="1391">
                  <c:v>-4.665515228430305</c:v>
                </c:pt>
                <c:pt idx="1392">
                  <c:v>-4.6634500388343962</c:v>
                </c:pt>
                <c:pt idx="1393">
                  <c:v>-4.6619217984303294</c:v>
                </c:pt>
                <c:pt idx="1394">
                  <c:v>-4.6590588384303615</c:v>
                </c:pt>
                <c:pt idx="1395">
                  <c:v>-4.6568448790273367</c:v>
                </c:pt>
                <c:pt idx="1396">
                  <c:v>-4.6497720516218681</c:v>
                </c:pt>
                <c:pt idx="1397">
                  <c:v>-4.6476594884303504</c:v>
                </c:pt>
                <c:pt idx="1398">
                  <c:v>-4.6457324194829397</c:v>
                </c:pt>
                <c:pt idx="1399">
                  <c:v>-4.6436764884303461</c:v>
                </c:pt>
                <c:pt idx="1400">
                  <c:v>-4.6421173284303361</c:v>
                </c:pt>
                <c:pt idx="1401">
                  <c:v>-4.6395865984303697</c:v>
                </c:pt>
                <c:pt idx="1402">
                  <c:v>-4.6373415184303264</c:v>
                </c:pt>
                <c:pt idx="1403">
                  <c:v>-4.6359666604022252</c:v>
                </c:pt>
                <c:pt idx="1404">
                  <c:v>-4.633848145489198</c:v>
                </c:pt>
                <c:pt idx="1405">
                  <c:v>-4.6252016802485585</c:v>
                </c:pt>
                <c:pt idx="1406">
                  <c:v>-4.62330437843036</c:v>
                </c:pt>
                <c:pt idx="1407">
                  <c:v>-4.6210156684303492</c:v>
                </c:pt>
                <c:pt idx="1408">
                  <c:v>-4.6190052931671772</c:v>
                </c:pt>
                <c:pt idx="1409">
                  <c:v>-4.6162644584304005</c:v>
                </c:pt>
                <c:pt idx="1410">
                  <c:v>-4.6138307584303444</c:v>
                </c:pt>
                <c:pt idx="1411">
                  <c:v>-4.6121208462564685</c:v>
                </c:pt>
                <c:pt idx="1412">
                  <c:v>-4.6069144567637235</c:v>
                </c:pt>
                <c:pt idx="1413">
                  <c:v>-4.605626089339431</c:v>
                </c:pt>
                <c:pt idx="1414">
                  <c:v>-4.6036381130137247</c:v>
                </c:pt>
                <c:pt idx="1415">
                  <c:v>-4.6014955135818383</c:v>
                </c:pt>
                <c:pt idx="1416">
                  <c:v>-4.5998403484303907</c:v>
                </c:pt>
                <c:pt idx="1417">
                  <c:v>-4.5979729884302909</c:v>
                </c:pt>
                <c:pt idx="1418">
                  <c:v>-4.5953972584303155</c:v>
                </c:pt>
                <c:pt idx="1419">
                  <c:v>-4.5934919255136712</c:v>
                </c:pt>
                <c:pt idx="1420">
                  <c:v>-4.591495144263698</c:v>
                </c:pt>
                <c:pt idx="1421">
                  <c:v>-4.5855693027782038</c:v>
                </c:pt>
                <c:pt idx="1422">
                  <c:v>-4.5841676184303415</c:v>
                </c:pt>
                <c:pt idx="1423">
                  <c:v>-4.5817361784304094</c:v>
                </c:pt>
                <c:pt idx="1424">
                  <c:v>-4.5793813484303687</c:v>
                </c:pt>
                <c:pt idx="1425">
                  <c:v>-4.5773710192636745</c:v>
                </c:pt>
                <c:pt idx="1426">
                  <c:v>-4.5753933184303452</c:v>
                </c:pt>
                <c:pt idx="1427">
                  <c:v>-4.5737455184303428</c:v>
                </c:pt>
                <c:pt idx="1428">
                  <c:v>-4.5718830084303352</c:v>
                </c:pt>
                <c:pt idx="1429">
                  <c:v>-4.5704289492500223</c:v>
                </c:pt>
                <c:pt idx="1430">
                  <c:v>-4.5630713668513749</c:v>
                </c:pt>
                <c:pt idx="1431">
                  <c:v>-4.5615607384303587</c:v>
                </c:pt>
                <c:pt idx="1432">
                  <c:v>-4.5590831284303679</c:v>
                </c:pt>
                <c:pt idx="1433">
                  <c:v>-4.556788268430358</c:v>
                </c:pt>
                <c:pt idx="1434">
                  <c:v>-4.5542925084304127</c:v>
                </c:pt>
                <c:pt idx="1435">
                  <c:v>-4.5521754931671978</c:v>
                </c:pt>
                <c:pt idx="1436">
                  <c:v>-4.5496018084303333</c:v>
                </c:pt>
                <c:pt idx="1437">
                  <c:v>-4.5474676258813407</c:v>
                </c:pt>
                <c:pt idx="1438">
                  <c:v>-4.5415450484303506</c:v>
                </c:pt>
                <c:pt idx="1439">
                  <c:v>-4.5393910484303976</c:v>
                </c:pt>
                <c:pt idx="1440">
                  <c:v>-4.5370084284304326</c:v>
                </c:pt>
                <c:pt idx="1441">
                  <c:v>-4.5343104784303545</c:v>
                </c:pt>
                <c:pt idx="1442">
                  <c:v>-4.5323223563251265</c:v>
                </c:pt>
                <c:pt idx="1443">
                  <c:v>-4.5294220784303914</c:v>
                </c:pt>
                <c:pt idx="1444">
                  <c:v>-4.5273611084304477</c:v>
                </c:pt>
                <c:pt idx="1445">
                  <c:v>-4.5248339584303761</c:v>
                </c:pt>
                <c:pt idx="1446">
                  <c:v>-4.5231805659979862</c:v>
                </c:pt>
                <c:pt idx="1447">
                  <c:v>-4.5169043984303894</c:v>
                </c:pt>
                <c:pt idx="1448">
                  <c:v>-4.5149795618106268</c:v>
                </c:pt>
                <c:pt idx="1449">
                  <c:v>-4.5129697584302946</c:v>
                </c:pt>
                <c:pt idx="1450">
                  <c:v>-4.5109187584304467</c:v>
                </c:pt>
                <c:pt idx="1451">
                  <c:v>-4.5087118884303274</c:v>
                </c:pt>
                <c:pt idx="1452">
                  <c:v>-4.5067196484304395</c:v>
                </c:pt>
                <c:pt idx="1453">
                  <c:v>-4.5042606384303312</c:v>
                </c:pt>
                <c:pt idx="1454">
                  <c:v>-4.5016864567637427</c:v>
                </c:pt>
                <c:pt idx="1455">
                  <c:v>-4.5002048317637176</c:v>
                </c:pt>
                <c:pt idx="1456">
                  <c:v>-4.4916116113335631</c:v>
                </c:pt>
                <c:pt idx="1457">
                  <c:v>-4.4901149378242291</c:v>
                </c:pt>
                <c:pt idx="1458">
                  <c:v>-4.4876035784303685</c:v>
                </c:pt>
                <c:pt idx="1459">
                  <c:v>-4.4862229284303599</c:v>
                </c:pt>
                <c:pt idx="1460">
                  <c:v>-4.4844239384302815</c:v>
                </c:pt>
                <c:pt idx="1461">
                  <c:v>-4.4823664510619015</c:v>
                </c:pt>
                <c:pt idx="1462">
                  <c:v>-4.4799111584303706</c:v>
                </c:pt>
                <c:pt idx="1463">
                  <c:v>-4.4783019984303341</c:v>
                </c:pt>
                <c:pt idx="1464">
                  <c:v>-4.4712042711576272</c:v>
                </c:pt>
                <c:pt idx="1465">
                  <c:v>-4.4697439782283013</c:v>
                </c:pt>
                <c:pt idx="1466">
                  <c:v>-4.4674928384303945</c:v>
                </c:pt>
                <c:pt idx="1467">
                  <c:v>-4.465643598430411</c:v>
                </c:pt>
                <c:pt idx="1468">
                  <c:v>-4.4639563384303775</c:v>
                </c:pt>
                <c:pt idx="1469">
                  <c:v>-4.4620025773777714</c:v>
                </c:pt>
                <c:pt idx="1470">
                  <c:v>-4.4602394384303494</c:v>
                </c:pt>
                <c:pt idx="1471">
                  <c:v>-4.4587176154516346</c:v>
                </c:pt>
                <c:pt idx="1472">
                  <c:v>-4.4508607915337883</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-1.2933009176222821</c:v>
                </c:pt>
                <c:pt idx="2">
                  <c:v>-1.2912292984303084</c:v>
                </c:pt>
                <c:pt idx="3">
                  <c:v>-1.2912625184304574</c:v>
                </c:pt>
                <c:pt idx="4">
                  <c:v>-1.289787308430391</c:v>
                </c:pt>
                <c:pt idx="5">
                  <c:v>-1.288583498430377</c:v>
                </c:pt>
                <c:pt idx="6">
                  <c:v>-1.2689319984303538</c:v>
                </c:pt>
                <c:pt idx="7">
                  <c:v>-1.2688715184303658</c:v>
                </c:pt>
                <c:pt idx="8">
                  <c:v>-1.2688865284303221</c:v>
                </c:pt>
                <c:pt idx="9">
                  <c:v>-1.2700818484303724</c:v>
                </c:pt>
                <c:pt idx="10">
                  <c:v>-1.2779773484304324</c:v>
                </c:pt>
                <c:pt idx="11">
                  <c:v>-1.2866208884302992</c:v>
                </c:pt>
                <c:pt idx="12">
                  <c:v>-1.2911663908354276</c:v>
                </c:pt>
                <c:pt idx="13">
                  <c:v>-1.3201939984302697</c:v>
                </c:pt>
                <c:pt idx="14">
                  <c:v>-1.3201939984302697</c:v>
                </c:pt>
                <c:pt idx="15">
                  <c:v>-1.3201902884304455</c:v>
                </c:pt>
                <c:pt idx="16">
                  <c:v>-1.3252156584303518</c:v>
                </c:pt>
                <c:pt idx="17">
                  <c:v>-1.34209912087934</c:v>
                </c:pt>
                <c:pt idx="18">
                  <c:v>-1.3470339984303759</c:v>
                </c:pt>
                <c:pt idx="19">
                  <c:v>-1.3470339984303337</c:v>
                </c:pt>
                <c:pt idx="20">
                  <c:v>-1.3470372603351422</c:v>
                </c:pt>
                <c:pt idx="21">
                  <c:v>-1.347036998430418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-1.3588928384302936</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-1.3445745484302738</c:v>
                </c:pt>
                <c:pt idx="56">
                  <c:v>-1.3496569984303122</c:v>
                </c:pt>
                <c:pt idx="57">
                  <c:v>-1.3496555384302842</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-1.3496086923078532</c:v>
                </c:pt>
                <c:pt idx="73">
                  <c:v>-1.3496169984302213</c:v>
                </c:pt>
                <c:pt idx="74">
                  <c:v>-1.3496169984302213</c:v>
                </c:pt>
                <c:pt idx="75">
                  <c:v>-1.3496169984302213</c:v>
                </c:pt>
                <c:pt idx="76">
                  <c:v>-1.3496169984303634</c:v>
                </c:pt>
                <c:pt idx="77">
                  <c:v>-1.3472489984303877</c:v>
                </c:pt>
                <c:pt idx="78">
                  <c:v>-1.346904658430375</c:v>
                </c:pt>
                <c:pt idx="79">
                  <c:v>-1.3469069984303772</c:v>
                </c:pt>
                <c:pt idx="80">
                  <c:v>-1.3465115084303747</c:v>
                </c:pt>
                <c:pt idx="81">
                  <c:v>-1.3355397184302897</c:v>
                </c:pt>
                <c:pt idx="82">
                  <c:v>-1.3343469984302918</c:v>
                </c:pt>
                <c:pt idx="83">
                  <c:v>-1.3343469984302985</c:v>
                </c:pt>
                <c:pt idx="84">
                  <c:v>-1.3145599150969502</c:v>
                </c:pt>
                <c:pt idx="85">
                  <c:v>-1.3062503884302719</c:v>
                </c:pt>
                <c:pt idx="86">
                  <c:v>-1.2957990784304054</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-1.2859649984303654</c:v>
                </c:pt>
                <c:pt idx="113">
                  <c:v>-1.2859609984303328</c:v>
                </c:pt>
                <c:pt idx="114">
                  <c:v>-1.2859609984304465</c:v>
                </c:pt>
                <c:pt idx="115">
                  <c:v>-1.2859216784302625</c:v>
                </c:pt>
                <c:pt idx="116">
                  <c:v>-1.2859102084302303</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-1.3630173284303742</c:v>
                </c:pt>
                <c:pt idx="125">
                  <c:v>-1.3674148884304174</c:v>
                </c:pt>
                <c:pt idx="126">
                  <c:v>-1.3836064484303776</c:v>
                </c:pt>
                <c:pt idx="127">
                  <c:v>-1.4048439150970675</c:v>
                </c:pt>
                <c:pt idx="128">
                  <c:v>-1.413958998430402</c:v>
                </c:pt>
                <c:pt idx="129">
                  <c:v>-1.4139589984303664</c:v>
                </c:pt>
                <c:pt idx="130">
                  <c:v>-1.4141030784303861</c:v>
                </c:pt>
                <c:pt idx="131">
                  <c:v>-1.4140185984303315</c:v>
                </c:pt>
                <c:pt idx="132">
                  <c:v>-1.4139899984303166</c:v>
                </c:pt>
                <c:pt idx="133">
                  <c:v>-1.4139899984303166</c:v>
                </c:pt>
                <c:pt idx="134">
                  <c:v>-1.4139899984303166</c:v>
                </c:pt>
                <c:pt idx="135">
                  <c:v>-1.4139899984303166</c:v>
                </c:pt>
                <c:pt idx="136">
                  <c:v>-1.4139899984303166</c:v>
                </c:pt>
                <c:pt idx="137">
                  <c:v>-1.4139899984303592</c:v>
                </c:pt>
                <c:pt idx="138">
                  <c:v>-1.4139899984303235</c:v>
                </c:pt>
                <c:pt idx="139">
                  <c:v>-1.4139899984303166</c:v>
                </c:pt>
                <c:pt idx="140">
                  <c:v>-1.4139899984303166</c:v>
                </c:pt>
                <c:pt idx="141">
                  <c:v>-1.4139899984303166</c:v>
                </c:pt>
                <c:pt idx="142">
                  <c:v>-1.4140052084302961</c:v>
                </c:pt>
                <c:pt idx="143">
                  <c:v>-1.4140894046802901</c:v>
                </c:pt>
                <c:pt idx="144">
                  <c:v>-1.41421511843037</c:v>
                </c:pt>
                <c:pt idx="145">
                  <c:v>-1.4144222005580924</c:v>
                </c:pt>
                <c:pt idx="146">
                  <c:v>-1.4266699984304545</c:v>
                </c:pt>
                <c:pt idx="147">
                  <c:v>-1.4267382870900596</c:v>
                </c:pt>
                <c:pt idx="148">
                  <c:v>-1.431801078430325</c:v>
                </c:pt>
                <c:pt idx="149">
                  <c:v>-1.4346919984303519</c:v>
                </c:pt>
                <c:pt idx="150">
                  <c:v>-1.4346919984303519</c:v>
                </c:pt>
                <c:pt idx="151">
                  <c:v>-1.4346919984303592</c:v>
                </c:pt>
                <c:pt idx="152">
                  <c:v>-1.4348785484303477</c:v>
                </c:pt>
                <c:pt idx="153">
                  <c:v>-1.4421928384303371</c:v>
                </c:pt>
                <c:pt idx="154">
                  <c:v>-1.4426609984303549</c:v>
                </c:pt>
                <c:pt idx="155">
                  <c:v>-1.4427339984303624</c:v>
                </c:pt>
                <c:pt idx="156">
                  <c:v>-1.4498891247461785</c:v>
                </c:pt>
                <c:pt idx="157">
                  <c:v>-1.4604587613169291</c:v>
                </c:pt>
                <c:pt idx="158">
                  <c:v>-1.460856998430323</c:v>
                </c:pt>
                <c:pt idx="159">
                  <c:v>-1.460856998430323</c:v>
                </c:pt>
                <c:pt idx="160">
                  <c:v>-1.4630439880136379</c:v>
                </c:pt>
                <c:pt idx="161">
                  <c:v>-1.4645837964101669</c:v>
                </c:pt>
                <c:pt idx="162">
                  <c:v>-1.464676998430285</c:v>
                </c:pt>
                <c:pt idx="163">
                  <c:v>-1.4624541036935317</c:v>
                </c:pt>
                <c:pt idx="164">
                  <c:v>-1.4520431584304059</c:v>
                </c:pt>
                <c:pt idx="165">
                  <c:v>-1.4514119984303657</c:v>
                </c:pt>
                <c:pt idx="166">
                  <c:v>-1.4514119984303728</c:v>
                </c:pt>
                <c:pt idx="167">
                  <c:v>-1.4514119984303728</c:v>
                </c:pt>
                <c:pt idx="168">
                  <c:v>-1.4514119984303728</c:v>
                </c:pt>
                <c:pt idx="169">
                  <c:v>-1.4507230293581088</c:v>
                </c:pt>
                <c:pt idx="170">
                  <c:v>-1.4487369984303409</c:v>
                </c:pt>
                <c:pt idx="171">
                  <c:v>-1.4394632365256181</c:v>
                </c:pt>
                <c:pt idx="172">
                  <c:v>-1.4253917384303132</c:v>
                </c:pt>
                <c:pt idx="173">
                  <c:v>-1.4113910192638381</c:v>
                </c:pt>
                <c:pt idx="174">
                  <c:v>-1.4104499984305079</c:v>
                </c:pt>
                <c:pt idx="175">
                  <c:v>-1.4104499984305079</c:v>
                </c:pt>
                <c:pt idx="176">
                  <c:v>-1.4104499984305079</c:v>
                </c:pt>
                <c:pt idx="177">
                  <c:v>-1.408776261588379</c:v>
                </c:pt>
                <c:pt idx="178">
                  <c:v>-1.405154998430397</c:v>
                </c:pt>
                <c:pt idx="179">
                  <c:v>-1.4051549984303686</c:v>
                </c:pt>
                <c:pt idx="180">
                  <c:v>-1.3996422317637571</c:v>
                </c:pt>
                <c:pt idx="181">
                  <c:v>-1.3971269984304366</c:v>
                </c:pt>
                <c:pt idx="182">
                  <c:v>-1.3971269984304366</c:v>
                </c:pt>
                <c:pt idx="183">
                  <c:v>-1.3940663484302647</c:v>
                </c:pt>
                <c:pt idx="184">
                  <c:v>-1.3918039984302339</c:v>
                </c:pt>
                <c:pt idx="185">
                  <c:v>-1.386180148430427</c:v>
                </c:pt>
                <c:pt idx="186">
                  <c:v>-1.3819729984304199</c:v>
                </c:pt>
                <c:pt idx="187">
                  <c:v>-1.3819729984303635</c:v>
                </c:pt>
                <c:pt idx="188">
                  <c:v>-1.3819689984303163</c:v>
                </c:pt>
                <c:pt idx="189">
                  <c:v>-1.3819689984303163</c:v>
                </c:pt>
                <c:pt idx="190">
                  <c:v>-1.3819689984303163</c:v>
                </c:pt>
                <c:pt idx="191">
                  <c:v>-1.3806671884303161</c:v>
                </c:pt>
                <c:pt idx="192">
                  <c:v>-1.37401199843044</c:v>
                </c:pt>
                <c:pt idx="193">
                  <c:v>-1.3740073592552027</c:v>
                </c:pt>
                <c:pt idx="194">
                  <c:v>-1.3739669984304181</c:v>
                </c:pt>
                <c:pt idx="195">
                  <c:v>-1.3739669984304181</c:v>
                </c:pt>
                <c:pt idx="196">
                  <c:v>-1.3739669984303826</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-1.3717574111288475</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-1.3436969984304235</c:v>
                </c:pt>
                <c:pt idx="215">
                  <c:v>-1.3436697459051952</c:v>
                </c:pt>
                <c:pt idx="216">
                  <c:v>-1.3436539984304541</c:v>
                </c:pt>
                <c:pt idx="217">
                  <c:v>-1.3436539984304541</c:v>
                </c:pt>
                <c:pt idx="218">
                  <c:v>-1.3436539984304541</c:v>
                </c:pt>
                <c:pt idx="219">
                  <c:v>-1.3436539984304474</c:v>
                </c:pt>
                <c:pt idx="220">
                  <c:v>-1.3436528584304455</c:v>
                </c:pt>
                <c:pt idx="221">
                  <c:v>-1.3435969984303351</c:v>
                </c:pt>
                <c:pt idx="222">
                  <c:v>-1.3546340156717704</c:v>
                </c:pt>
                <c:pt idx="223">
                  <c:v>-1.3585969247462808</c:v>
                </c:pt>
                <c:pt idx="224">
                  <c:v>-1.3652169984304408</c:v>
                </c:pt>
                <c:pt idx="225">
                  <c:v>-1.3670409784303321</c:v>
                </c:pt>
                <c:pt idx="226">
                  <c:v>-1.3768171668514748</c:v>
                </c:pt>
                <c:pt idx="227">
                  <c:v>-1.3807105984304187</c:v>
                </c:pt>
                <c:pt idx="228">
                  <c:v>-1.3833269984304262</c:v>
                </c:pt>
                <c:pt idx="229">
                  <c:v>-1.3833269984303698</c:v>
                </c:pt>
                <c:pt idx="230">
                  <c:v>-1.3904669984304119</c:v>
                </c:pt>
                <c:pt idx="231">
                  <c:v>-1.3934420884302701</c:v>
                </c:pt>
                <c:pt idx="232">
                  <c:v>-1.3942569984302797</c:v>
                </c:pt>
                <c:pt idx="233">
                  <c:v>-1.397166338430381</c:v>
                </c:pt>
                <c:pt idx="234">
                  <c:v>-1.4065731484303399</c:v>
                </c:pt>
                <c:pt idx="235">
                  <c:v>-1.4115586484304283</c:v>
                </c:pt>
                <c:pt idx="236">
                  <c:v>-1.4157939984304226</c:v>
                </c:pt>
                <c:pt idx="237">
                  <c:v>-1.4157939984303873</c:v>
                </c:pt>
                <c:pt idx="238">
                  <c:v>-1.4157939984303658</c:v>
                </c:pt>
                <c:pt idx="239">
                  <c:v>-1.417749998430295</c:v>
                </c:pt>
                <c:pt idx="240">
                  <c:v>-1.4185099984303942</c:v>
                </c:pt>
                <c:pt idx="241">
                  <c:v>-1.4185099984303942</c:v>
                </c:pt>
                <c:pt idx="242">
                  <c:v>-1.4187850306884471</c:v>
                </c:pt>
                <c:pt idx="243">
                  <c:v>-1.4199020684302255</c:v>
                </c:pt>
                <c:pt idx="244">
                  <c:v>-1.4131880484303703</c:v>
                </c:pt>
                <c:pt idx="245">
                  <c:v>-1.4039501773777516</c:v>
                </c:pt>
                <c:pt idx="246">
                  <c:v>-1.4017983984304354</c:v>
                </c:pt>
                <c:pt idx="247">
                  <c:v>-1.3925958807832477</c:v>
                </c:pt>
                <c:pt idx="248">
                  <c:v>-1.3881599984303961</c:v>
                </c:pt>
                <c:pt idx="249">
                  <c:v>-1.3873609870666779</c:v>
                </c:pt>
                <c:pt idx="250">
                  <c:v>-1.3791096384303638</c:v>
                </c:pt>
                <c:pt idx="251">
                  <c:v>-1.3782689984303573</c:v>
                </c:pt>
                <c:pt idx="252">
                  <c:v>-1.3782689984303573</c:v>
                </c:pt>
                <c:pt idx="253">
                  <c:v>-1.3723646584304414</c:v>
                </c:pt>
                <c:pt idx="254">
                  <c:v>-1.3654127784304535</c:v>
                </c:pt>
                <c:pt idx="255">
                  <c:v>-1.3648949984304148</c:v>
                </c:pt>
                <c:pt idx="256">
                  <c:v>-1.364558715602016</c:v>
                </c:pt>
                <c:pt idx="257">
                  <c:v>-1.3561022784302712</c:v>
                </c:pt>
                <c:pt idx="258">
                  <c:v>-1.3550257984302334</c:v>
                </c:pt>
                <c:pt idx="259">
                  <c:v>-1.3550169984302376</c:v>
                </c:pt>
                <c:pt idx="260">
                  <c:v>-1.35501699843023</c:v>
                </c:pt>
                <c:pt idx="261">
                  <c:v>-1.35501699843023</c:v>
                </c:pt>
                <c:pt idx="262">
                  <c:v>-1.3550169984302376</c:v>
                </c:pt>
                <c:pt idx="263">
                  <c:v>-1.355016998430365</c:v>
                </c:pt>
                <c:pt idx="264">
                  <c:v>-1.3550269984303538</c:v>
                </c:pt>
                <c:pt idx="265">
                  <c:v>-1.3550269984304744</c:v>
                </c:pt>
                <c:pt idx="266">
                  <c:v>-1.3550269984304673</c:v>
                </c:pt>
                <c:pt idx="267">
                  <c:v>-1.3550269984304744</c:v>
                </c:pt>
                <c:pt idx="268">
                  <c:v>-1.3550269984304744</c:v>
                </c:pt>
                <c:pt idx="269">
                  <c:v>-1.3550269984304744</c:v>
                </c:pt>
                <c:pt idx="270">
                  <c:v>-1.3503108219597815</c:v>
                </c:pt>
                <c:pt idx="271">
                  <c:v>-1.3402575936685261</c:v>
                </c:pt>
                <c:pt idx="272">
                  <c:v>-1.3271246084303452</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-1.3244509984304078</c:v>
                </c:pt>
                <c:pt idx="281">
                  <c:v>-1.3244509984304078</c:v>
                </c:pt>
                <c:pt idx="282">
                  <c:v>-1.324450998430422</c:v>
                </c:pt>
                <c:pt idx="283">
                  <c:v>-1.3244488284302782</c:v>
                </c:pt>
                <c:pt idx="284">
                  <c:v>-1.3218292672475931</c:v>
                </c:pt>
                <c:pt idx="285">
                  <c:v>-1.3292349484303823</c:v>
                </c:pt>
                <c:pt idx="286">
                  <c:v>-1.3496375884302765</c:v>
                </c:pt>
                <c:pt idx="287">
                  <c:v>-1.3565019984303177</c:v>
                </c:pt>
                <c:pt idx="288">
                  <c:v>-1.3915648109304253</c:v>
                </c:pt>
                <c:pt idx="289">
                  <c:v>-1.4073663384303776</c:v>
                </c:pt>
                <c:pt idx="290">
                  <c:v>-1.4086339984303673</c:v>
                </c:pt>
                <c:pt idx="291">
                  <c:v>-1.4086339984303744</c:v>
                </c:pt>
                <c:pt idx="292">
                  <c:v>-1.4086339984303744</c:v>
                </c:pt>
                <c:pt idx="293">
                  <c:v>-1.4086339984303602</c:v>
                </c:pt>
                <c:pt idx="294">
                  <c:v>-1.408633998430346</c:v>
                </c:pt>
                <c:pt idx="295">
                  <c:v>-1.4086339984302962</c:v>
                </c:pt>
                <c:pt idx="296">
                  <c:v>-1.4086339984303602</c:v>
                </c:pt>
                <c:pt idx="297">
                  <c:v>-1.4086339984303744</c:v>
                </c:pt>
                <c:pt idx="298">
                  <c:v>-1.4086339984303744</c:v>
                </c:pt>
                <c:pt idx="299">
                  <c:v>-1.4086339984303602</c:v>
                </c:pt>
                <c:pt idx="300">
                  <c:v>-1.4086339984303744</c:v>
                </c:pt>
                <c:pt idx="301">
                  <c:v>-1.4086339984303744</c:v>
                </c:pt>
                <c:pt idx="302">
                  <c:v>-1.4086339984303389</c:v>
                </c:pt>
                <c:pt idx="303">
                  <c:v>-1.4086339984303815</c:v>
                </c:pt>
                <c:pt idx="304">
                  <c:v>-1.4087139984303998</c:v>
                </c:pt>
                <c:pt idx="305">
                  <c:v>-1.4087139984304069</c:v>
                </c:pt>
                <c:pt idx="306">
                  <c:v>-1.4087139984304069</c:v>
                </c:pt>
                <c:pt idx="307">
                  <c:v>-1.4121154584302857</c:v>
                </c:pt>
                <c:pt idx="308">
                  <c:v>-1.4131969984302226</c:v>
                </c:pt>
                <c:pt idx="309">
                  <c:v>-1.4131969984302226</c:v>
                </c:pt>
                <c:pt idx="310">
                  <c:v>-1.4131969984302226</c:v>
                </c:pt>
                <c:pt idx="311">
                  <c:v>-1.4131969984302297</c:v>
                </c:pt>
                <c:pt idx="312">
                  <c:v>-1.4290983807833508</c:v>
                </c:pt>
                <c:pt idx="313">
                  <c:v>-1.4339690584303701</c:v>
                </c:pt>
                <c:pt idx="314">
                  <c:v>-1.4340069984303763</c:v>
                </c:pt>
                <c:pt idx="315">
                  <c:v>-1.4340069984303905</c:v>
                </c:pt>
                <c:pt idx="316">
                  <c:v>-1.4372377084304442</c:v>
                </c:pt>
                <c:pt idx="317">
                  <c:v>-1.4470869984303785</c:v>
                </c:pt>
                <c:pt idx="318">
                  <c:v>-1.4599509874412959</c:v>
                </c:pt>
                <c:pt idx="319">
                  <c:v>-1.4642490615883121</c:v>
                </c:pt>
                <c:pt idx="320">
                  <c:v>-1.4700634504851346</c:v>
                </c:pt>
                <c:pt idx="321">
                  <c:v>-1.4760530984304197</c:v>
                </c:pt>
                <c:pt idx="322">
                  <c:v>-1.4770849984304131</c:v>
                </c:pt>
                <c:pt idx="323">
                  <c:v>-1.4777339984303803</c:v>
                </c:pt>
                <c:pt idx="324">
                  <c:v>-1.4862202564948737</c:v>
                </c:pt>
                <c:pt idx="325">
                  <c:v>-1.4877889984303394</c:v>
                </c:pt>
                <c:pt idx="326">
                  <c:v>-1.4881349484303712</c:v>
                </c:pt>
                <c:pt idx="327">
                  <c:v>-1.4904439984303153</c:v>
                </c:pt>
                <c:pt idx="328">
                  <c:v>-1.4904439984303579</c:v>
                </c:pt>
                <c:pt idx="329">
                  <c:v>-1.5019307127161308</c:v>
                </c:pt>
                <c:pt idx="330">
                  <c:v>-1.5113716984304153</c:v>
                </c:pt>
                <c:pt idx="331">
                  <c:v>-1.5224954826408208</c:v>
                </c:pt>
                <c:pt idx="332">
                  <c:v>-1.5477814984303038</c:v>
                </c:pt>
                <c:pt idx="333">
                  <c:v>-1.552169998430287</c:v>
                </c:pt>
                <c:pt idx="334">
                  <c:v>-1.5521739457988422</c:v>
                </c:pt>
                <c:pt idx="335">
                  <c:v>-1.5521849984304268</c:v>
                </c:pt>
                <c:pt idx="336">
                  <c:v>-1.5521849984303913</c:v>
                </c:pt>
                <c:pt idx="337">
                  <c:v>-1.5521849984303202</c:v>
                </c:pt>
                <c:pt idx="338">
                  <c:v>-1.5521849984303202</c:v>
                </c:pt>
                <c:pt idx="339">
                  <c:v>-1.5521853484304131</c:v>
                </c:pt>
                <c:pt idx="340">
                  <c:v>-1.5521919984303802</c:v>
                </c:pt>
                <c:pt idx="341">
                  <c:v>-1.5521919984303802</c:v>
                </c:pt>
                <c:pt idx="342">
                  <c:v>-1.5521919984303802</c:v>
                </c:pt>
                <c:pt idx="343">
                  <c:v>-1.5521919984303736</c:v>
                </c:pt>
                <c:pt idx="344">
                  <c:v>-1.5521919984303802</c:v>
                </c:pt>
                <c:pt idx="345">
                  <c:v>-1.5521919984303802</c:v>
                </c:pt>
                <c:pt idx="346">
                  <c:v>-1.5521919984303802</c:v>
                </c:pt>
                <c:pt idx="347">
                  <c:v>-1.5521919984303802</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-1.5521948984302862</c:v>
                </c:pt>
                <c:pt idx="358">
                  <c:v>-1.5521969984302899</c:v>
                </c:pt>
                <c:pt idx="359">
                  <c:v>-1.5521771095415187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-1.5416329984303583</c:v>
                </c:pt>
                <c:pt idx="369">
                  <c:v>-1.5416329984303725</c:v>
                </c:pt>
                <c:pt idx="370">
                  <c:v>-1.5416329984303867</c:v>
                </c:pt>
                <c:pt idx="371">
                  <c:v>-1.5416329984303441</c:v>
                </c:pt>
                <c:pt idx="372">
                  <c:v>-1.5416329984303725</c:v>
                </c:pt>
                <c:pt idx="373">
                  <c:v>-1.5416329984303583</c:v>
                </c:pt>
                <c:pt idx="374">
                  <c:v>-1.5416329984303583</c:v>
                </c:pt>
                <c:pt idx="375">
                  <c:v>-1.5416124771537483</c:v>
                </c:pt>
                <c:pt idx="376">
                  <c:v>-1.5416219984303292</c:v>
                </c:pt>
                <c:pt idx="377">
                  <c:v>-1.5416219984303434</c:v>
                </c:pt>
                <c:pt idx="378">
                  <c:v>-1.5416219984303434</c:v>
                </c:pt>
                <c:pt idx="379">
                  <c:v>-1.5414689984304029</c:v>
                </c:pt>
                <c:pt idx="380">
                  <c:v>-1.541468998430346</c:v>
                </c:pt>
                <c:pt idx="381">
                  <c:v>-1.5414689984303247</c:v>
                </c:pt>
                <c:pt idx="382">
                  <c:v>-1.5424970405356717</c:v>
                </c:pt>
                <c:pt idx="383">
                  <c:v>-1.5433809984304219</c:v>
                </c:pt>
                <c:pt idx="384">
                  <c:v>-1.5433831484304292</c:v>
                </c:pt>
                <c:pt idx="385">
                  <c:v>-1.5433919984304434</c:v>
                </c:pt>
                <c:pt idx="386">
                  <c:v>-1.5423090728984334</c:v>
                </c:pt>
                <c:pt idx="387">
                  <c:v>-1.5308606650971295</c:v>
                </c:pt>
                <c:pt idx="388">
                  <c:v>-1.5109460184304591</c:v>
                </c:pt>
                <c:pt idx="389">
                  <c:v>-1.5017929984303744</c:v>
                </c:pt>
                <c:pt idx="390">
                  <c:v>-1.4955971384303268</c:v>
                </c:pt>
                <c:pt idx="391">
                  <c:v>-1.4846969984302376</c:v>
                </c:pt>
                <c:pt idx="392">
                  <c:v>-1.4846178584302341</c:v>
                </c:pt>
                <c:pt idx="393">
                  <c:v>-1.4821372780002449</c:v>
                </c:pt>
                <c:pt idx="394">
                  <c:v>-1.482138998430365</c:v>
                </c:pt>
                <c:pt idx="395">
                  <c:v>-1.4821389984304143</c:v>
                </c:pt>
                <c:pt idx="396">
                  <c:v>-1.4783276584304297</c:v>
                </c:pt>
                <c:pt idx="397">
                  <c:v>-1.4695809984304868</c:v>
                </c:pt>
                <c:pt idx="398">
                  <c:v>-1.4695809984304868</c:v>
                </c:pt>
                <c:pt idx="399">
                  <c:v>-1.4695809984304868</c:v>
                </c:pt>
                <c:pt idx="400">
                  <c:v>-1.4695809984304868</c:v>
                </c:pt>
                <c:pt idx="401">
                  <c:v>-1.4695809984304868</c:v>
                </c:pt>
                <c:pt idx="402">
                  <c:v>-1.4695809984304797</c:v>
                </c:pt>
                <c:pt idx="403">
                  <c:v>-1.4683195698590059</c:v>
                </c:pt>
                <c:pt idx="404">
                  <c:v>-1.4256369984303483</c:v>
                </c:pt>
                <c:pt idx="405">
                  <c:v>-1.425636998430476</c:v>
                </c:pt>
                <c:pt idx="406">
                  <c:v>-1.425636998430476</c:v>
                </c:pt>
                <c:pt idx="407">
                  <c:v>-1.425636998430476</c:v>
                </c:pt>
                <c:pt idx="408">
                  <c:v>-1.425636998430476</c:v>
                </c:pt>
                <c:pt idx="409">
                  <c:v>-1.425636998430476</c:v>
                </c:pt>
                <c:pt idx="410">
                  <c:v>-1.4251127111962489</c:v>
                </c:pt>
                <c:pt idx="411">
                  <c:v>-1.4237439984303104</c:v>
                </c:pt>
                <c:pt idx="412">
                  <c:v>-1.423743998430353</c:v>
                </c:pt>
                <c:pt idx="413">
                  <c:v>-1.4192069984303042</c:v>
                </c:pt>
                <c:pt idx="414">
                  <c:v>-1.4192069984302687</c:v>
                </c:pt>
                <c:pt idx="415">
                  <c:v>-1.4192069984302758</c:v>
                </c:pt>
                <c:pt idx="416">
                  <c:v>-1.4191705484304578</c:v>
                </c:pt>
                <c:pt idx="417">
                  <c:v>-1.419106785664481</c:v>
                </c:pt>
                <c:pt idx="418">
                  <c:v>-1.419146998430477</c:v>
                </c:pt>
                <c:pt idx="419">
                  <c:v>-1.4191469984304554</c:v>
                </c:pt>
                <c:pt idx="420">
                  <c:v>-1.4191469984304554</c:v>
                </c:pt>
                <c:pt idx="421">
                  <c:v>-1.4191319984303088</c:v>
                </c:pt>
                <c:pt idx="422">
                  <c:v>-1.4200227784303219</c:v>
                </c:pt>
                <c:pt idx="423">
                  <c:v>-1.4371762134840784</c:v>
                </c:pt>
                <c:pt idx="424">
                  <c:v>-1.451757198430343</c:v>
                </c:pt>
                <c:pt idx="425">
                  <c:v>-1.4524923747745433</c:v>
                </c:pt>
                <c:pt idx="426">
                  <c:v>-1.4604399184304664</c:v>
                </c:pt>
                <c:pt idx="427">
                  <c:v>-1.4616769984304407</c:v>
                </c:pt>
                <c:pt idx="428">
                  <c:v>-1.4616769984304476</c:v>
                </c:pt>
                <c:pt idx="429">
                  <c:v>-1.4616769984303555</c:v>
                </c:pt>
                <c:pt idx="430">
                  <c:v>-1.4776683142198546</c:v>
                </c:pt>
                <c:pt idx="431">
                  <c:v>-1.4885827984303504</c:v>
                </c:pt>
                <c:pt idx="432">
                  <c:v>-1.4909920629464324</c:v>
                </c:pt>
                <c:pt idx="433">
                  <c:v>-1.4925870584304799</c:v>
                </c:pt>
                <c:pt idx="434">
                  <c:v>-1.5054964873191909</c:v>
                </c:pt>
                <c:pt idx="435">
                  <c:v>-1.5234059584303945</c:v>
                </c:pt>
                <c:pt idx="436">
                  <c:v>-1.5273173892349658</c:v>
                </c:pt>
                <c:pt idx="437">
                  <c:v>-1.5299069984303695</c:v>
                </c:pt>
                <c:pt idx="438">
                  <c:v>-1.5299069984303695</c:v>
                </c:pt>
                <c:pt idx="439">
                  <c:v>-1.5298769984303244</c:v>
                </c:pt>
                <c:pt idx="440">
                  <c:v>-1.5324964576140296</c:v>
                </c:pt>
                <c:pt idx="441">
                  <c:v>-1.5389749984304042</c:v>
                </c:pt>
                <c:pt idx="442">
                  <c:v>-1.541998229199713</c:v>
                </c:pt>
                <c:pt idx="443">
                  <c:v>-1.5443719984304918</c:v>
                </c:pt>
                <c:pt idx="444">
                  <c:v>-1.5443719984304844</c:v>
                </c:pt>
                <c:pt idx="445">
                  <c:v>-1.5444175539859235</c:v>
                </c:pt>
                <c:pt idx="446">
                  <c:v>-1.5444347963026668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-1.5445262739403982</c:v>
                </c:pt>
                <c:pt idx="455">
                  <c:v>-1.5444829984303041</c:v>
                </c:pt>
                <c:pt idx="456">
                  <c:v>-1.5444829984303117</c:v>
                </c:pt>
                <c:pt idx="457">
                  <c:v>-1.543075808430423</c:v>
                </c:pt>
                <c:pt idx="458">
                  <c:v>-1.5207544984303918</c:v>
                </c:pt>
                <c:pt idx="459">
                  <c:v>-1.5082129984303596</c:v>
                </c:pt>
                <c:pt idx="460">
                  <c:v>-1.5019267257030289</c:v>
                </c:pt>
                <c:pt idx="461">
                  <c:v>-1.4949109984303419</c:v>
                </c:pt>
                <c:pt idx="462">
                  <c:v>-1.4922669984303663</c:v>
                </c:pt>
                <c:pt idx="463">
                  <c:v>-1.4922669984304728</c:v>
                </c:pt>
                <c:pt idx="464">
                  <c:v>-1.4922669984304515</c:v>
                </c:pt>
                <c:pt idx="465">
                  <c:v>-1.4904792484303893</c:v>
                </c:pt>
                <c:pt idx="466">
                  <c:v>-1.4885019984304146</c:v>
                </c:pt>
                <c:pt idx="467">
                  <c:v>-1.4885019984304146</c:v>
                </c:pt>
                <c:pt idx="468">
                  <c:v>-1.4885019984304146</c:v>
                </c:pt>
                <c:pt idx="469">
                  <c:v>-1.4845234270017968</c:v>
                </c:pt>
                <c:pt idx="470">
                  <c:v>-1.472098665097</c:v>
                </c:pt>
                <c:pt idx="471">
                  <c:v>-1.4679909984303232</c:v>
                </c:pt>
                <c:pt idx="472">
                  <c:v>-1.4679909984304014</c:v>
                </c:pt>
                <c:pt idx="473">
                  <c:v>-1.467990998430408</c:v>
                </c:pt>
                <c:pt idx="474">
                  <c:v>-1.4679909984303872</c:v>
                </c:pt>
                <c:pt idx="475">
                  <c:v>-1.4674978116171218</c:v>
                </c:pt>
                <c:pt idx="476">
                  <c:v>-1.45740679843039</c:v>
                </c:pt>
                <c:pt idx="477">
                  <c:v>-1.4563069984303778</c:v>
                </c:pt>
                <c:pt idx="478">
                  <c:v>-1.4563069984303705</c:v>
                </c:pt>
                <c:pt idx="479">
                  <c:v>-1.4563069984303638</c:v>
                </c:pt>
                <c:pt idx="480">
                  <c:v>-1.447178861175388</c:v>
                </c:pt>
                <c:pt idx="481">
                  <c:v>-1.4419808478927578</c:v>
                </c:pt>
                <c:pt idx="482">
                  <c:v>-1.4411119984304004</c:v>
                </c:pt>
                <c:pt idx="483">
                  <c:v>-1.4411119984303862</c:v>
                </c:pt>
                <c:pt idx="484">
                  <c:v>-1.4411119984304004</c:v>
                </c:pt>
                <c:pt idx="485">
                  <c:v>-1.4411119984303791</c:v>
                </c:pt>
                <c:pt idx="486">
                  <c:v>-1.4410372072214765</c:v>
                </c:pt>
                <c:pt idx="487">
                  <c:v>-1.4410209984303457</c:v>
                </c:pt>
                <c:pt idx="488">
                  <c:v>-1.4238773171117174</c:v>
                </c:pt>
                <c:pt idx="489">
                  <c:v>-1.3985125184303446</c:v>
                </c:pt>
                <c:pt idx="490">
                  <c:v>-1.3920169984304001</c:v>
                </c:pt>
                <c:pt idx="491">
                  <c:v>-1.3920169984304001</c:v>
                </c:pt>
                <c:pt idx="492">
                  <c:v>-1.3920169984304001</c:v>
                </c:pt>
                <c:pt idx="493">
                  <c:v>-1.391528389734745</c:v>
                </c:pt>
                <c:pt idx="494">
                  <c:v>-1.3867169984303378</c:v>
                </c:pt>
                <c:pt idx="495">
                  <c:v>-1.3867193793826686</c:v>
                </c:pt>
                <c:pt idx="496">
                  <c:v>-1.3761329984303361</c:v>
                </c:pt>
                <c:pt idx="497">
                  <c:v>-1.3761329984303361</c:v>
                </c:pt>
                <c:pt idx="498">
                  <c:v>-1.3761329984303079</c:v>
                </c:pt>
                <c:pt idx="499">
                  <c:v>-1.3755701923078543</c:v>
                </c:pt>
                <c:pt idx="500">
                  <c:v>-1.3688393216625983</c:v>
                </c:pt>
                <c:pt idx="501">
                  <c:v>-1.368140998430285</c:v>
                </c:pt>
                <c:pt idx="502">
                  <c:v>-1.368140998430285</c:v>
                </c:pt>
                <c:pt idx="503">
                  <c:v>-1.3681652029758169</c:v>
                </c:pt>
                <c:pt idx="504">
                  <c:v>-1.3681709984303656</c:v>
                </c:pt>
                <c:pt idx="505">
                  <c:v>-1.3681709984303656</c:v>
                </c:pt>
                <c:pt idx="506">
                  <c:v>-1.3681709984303656</c:v>
                </c:pt>
                <c:pt idx="507">
                  <c:v>-1.3681709984303656</c:v>
                </c:pt>
                <c:pt idx="508">
                  <c:v>-1.3681709984303656</c:v>
                </c:pt>
                <c:pt idx="509">
                  <c:v>-1.3681709984303656</c:v>
                </c:pt>
                <c:pt idx="510">
                  <c:v>-1.3681709984303656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-1.3492929984303781</c:v>
                </c:pt>
                <c:pt idx="522">
                  <c:v>-1.33409499843038</c:v>
                </c:pt>
                <c:pt idx="523">
                  <c:v>-1.3340949984304227</c:v>
                </c:pt>
                <c:pt idx="524">
                  <c:v>-1.3340949984304227</c:v>
                </c:pt>
                <c:pt idx="525">
                  <c:v>-1.3340949984304227</c:v>
                </c:pt>
                <c:pt idx="526">
                  <c:v>-1.3340949984304227</c:v>
                </c:pt>
                <c:pt idx="527">
                  <c:v>-1.3310491004712408</c:v>
                </c:pt>
                <c:pt idx="528">
                  <c:v>-1.3287999984304402</c:v>
                </c:pt>
                <c:pt idx="529">
                  <c:v>-1.3287999984304402</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-1.2837830698588566</c:v>
                </c:pt>
                <c:pt idx="539">
                  <c:v>-1.2824069984303959</c:v>
                </c:pt>
                <c:pt idx="540">
                  <c:v>-1.2824069984303677</c:v>
                </c:pt>
                <c:pt idx="541">
                  <c:v>-1.280634315503455</c:v>
                </c:pt>
                <c:pt idx="542">
                  <c:v>-1.2805269984302678</c:v>
                </c:pt>
                <c:pt idx="543">
                  <c:v>-1.2805269984302612</c:v>
                </c:pt>
                <c:pt idx="544">
                  <c:v>-1.2805269984302612</c:v>
                </c:pt>
                <c:pt idx="545">
                  <c:v>-1.2805269984302678</c:v>
                </c:pt>
                <c:pt idx="546">
                  <c:v>-1.2805268963894529</c:v>
                </c:pt>
                <c:pt idx="547">
                  <c:v>-1.280504513581896</c:v>
                </c:pt>
                <c:pt idx="548">
                  <c:v>-1.2804916954000654</c:v>
                </c:pt>
                <c:pt idx="549">
                  <c:v>-1.280546998430367</c:v>
                </c:pt>
                <c:pt idx="550">
                  <c:v>-1.2805469984304594</c:v>
                </c:pt>
                <c:pt idx="551">
                  <c:v>-1.2805469984304945</c:v>
                </c:pt>
                <c:pt idx="552">
                  <c:v>-1.2805469984304945</c:v>
                </c:pt>
                <c:pt idx="553">
                  <c:v>-1.2805469984304945</c:v>
                </c:pt>
                <c:pt idx="554">
                  <c:v>-1.2805469984304878</c:v>
                </c:pt>
                <c:pt idx="555">
                  <c:v>-1.2805469984304945</c:v>
                </c:pt>
                <c:pt idx="556">
                  <c:v>-1.280546998430466</c:v>
                </c:pt>
                <c:pt idx="557">
                  <c:v>-1.2805519984304254</c:v>
                </c:pt>
                <c:pt idx="558">
                  <c:v>-1.2805519984304254</c:v>
                </c:pt>
                <c:pt idx="559">
                  <c:v>-1.2805519984304254</c:v>
                </c:pt>
                <c:pt idx="560">
                  <c:v>-1.2805148025541579</c:v>
                </c:pt>
                <c:pt idx="561">
                  <c:v>-1.2804639984303701</c:v>
                </c:pt>
                <c:pt idx="562">
                  <c:v>-1.2804733045527641</c:v>
                </c:pt>
                <c:pt idx="563">
                  <c:v>-1.2805399984303203</c:v>
                </c:pt>
                <c:pt idx="564">
                  <c:v>-1.2855578462565025</c:v>
                </c:pt>
                <c:pt idx="565">
                  <c:v>-1.2884939984303965</c:v>
                </c:pt>
                <c:pt idx="566">
                  <c:v>-1.2884939984303614</c:v>
                </c:pt>
                <c:pt idx="567">
                  <c:v>-1.2884939984303756</c:v>
                </c:pt>
                <c:pt idx="568">
                  <c:v>-1.2905136650971438</c:v>
                </c:pt>
                <c:pt idx="569">
                  <c:v>-1.2943131821037999</c:v>
                </c:pt>
                <c:pt idx="570">
                  <c:v>-1.2965009984303606</c:v>
                </c:pt>
                <c:pt idx="571">
                  <c:v>-1.2965009984303535</c:v>
                </c:pt>
                <c:pt idx="572">
                  <c:v>-1.2965100609303737</c:v>
                </c:pt>
                <c:pt idx="573">
                  <c:v>-1.2965309984303839</c:v>
                </c:pt>
                <c:pt idx="574">
                  <c:v>-1.2965309984303914</c:v>
                </c:pt>
                <c:pt idx="575">
                  <c:v>-1.2965309984303133</c:v>
                </c:pt>
                <c:pt idx="576">
                  <c:v>-1.2965309984303062</c:v>
                </c:pt>
                <c:pt idx="577">
                  <c:v>-1.2965309984303062</c:v>
                </c:pt>
                <c:pt idx="578">
                  <c:v>-1.2965309984303062</c:v>
                </c:pt>
                <c:pt idx="579">
                  <c:v>-1.3003881382153044</c:v>
                </c:pt>
                <c:pt idx="580">
                  <c:v>-1.3018146821038237</c:v>
                </c:pt>
                <c:pt idx="581">
                  <c:v>-1.3044155142197702</c:v>
                </c:pt>
                <c:pt idx="582">
                  <c:v>-1.3044429984303041</c:v>
                </c:pt>
                <c:pt idx="583">
                  <c:v>-1.304442998430368</c:v>
                </c:pt>
                <c:pt idx="584">
                  <c:v>-1.3044319984303381</c:v>
                </c:pt>
                <c:pt idx="585">
                  <c:v>-1.3044319984302746</c:v>
                </c:pt>
                <c:pt idx="586">
                  <c:v>-1.3049820784302359</c:v>
                </c:pt>
                <c:pt idx="587">
                  <c:v>-1.3130242784303539</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-1.3346267584303386</c:v>
                </c:pt>
                <c:pt idx="613">
                  <c:v>-1.3395669984302998</c:v>
                </c:pt>
                <c:pt idx="614">
                  <c:v>-1.3454353484303705</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-1.3698869984304021</c:v>
                </c:pt>
                <c:pt idx="635">
                  <c:v>-1.3698869984304021</c:v>
                </c:pt>
                <c:pt idx="636">
                  <c:v>-1.3698869984303528</c:v>
                </c:pt>
                <c:pt idx="637">
                  <c:v>-1.3698869984303739</c:v>
                </c:pt>
                <c:pt idx="638">
                  <c:v>-1.3698869984303739</c:v>
                </c:pt>
                <c:pt idx="639">
                  <c:v>-1.3698869984303739</c:v>
                </c:pt>
                <c:pt idx="640">
                  <c:v>-1.3698509584304617</c:v>
                </c:pt>
                <c:pt idx="641">
                  <c:v>-1.3698189984304037</c:v>
                </c:pt>
                <c:pt idx="642">
                  <c:v>-1.3698236784304276</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-1.3699219984302284</c:v>
                </c:pt>
                <c:pt idx="657">
                  <c:v>-1.3699219984302284</c:v>
                </c:pt>
                <c:pt idx="658">
                  <c:v>-1.3699219984302358</c:v>
                </c:pt>
                <c:pt idx="659">
                  <c:v>-1.3699219984302284</c:v>
                </c:pt>
                <c:pt idx="660">
                  <c:v>-1.3699219984302284</c:v>
                </c:pt>
                <c:pt idx="661">
                  <c:v>-1.3699219984302358</c:v>
                </c:pt>
                <c:pt idx="662">
                  <c:v>-1.3698419984303523</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-1.3698806718997436</c:v>
                </c:pt>
                <c:pt idx="686">
                  <c:v>-1.3698369984303862</c:v>
                </c:pt>
                <c:pt idx="687">
                  <c:v>-1.3698334928123468</c:v>
                </c:pt>
                <c:pt idx="688">
                  <c:v>-1.3698309984302879</c:v>
                </c:pt>
                <c:pt idx="689">
                  <c:v>-1.3698309984302879</c:v>
                </c:pt>
                <c:pt idx="690">
                  <c:v>-1.3698307984303066</c:v>
                </c:pt>
                <c:pt idx="691">
                  <c:v>-1.3698269984304114</c:v>
                </c:pt>
                <c:pt idx="692">
                  <c:v>-1.3698269984304114</c:v>
                </c:pt>
                <c:pt idx="693">
                  <c:v>-1.3691854417293641</c:v>
                </c:pt>
                <c:pt idx="694">
                  <c:v>-1.3672099984303188</c:v>
                </c:pt>
                <c:pt idx="695">
                  <c:v>-1.3672099984303756</c:v>
                </c:pt>
                <c:pt idx="696">
                  <c:v>-1.3672099984303681</c:v>
                </c:pt>
                <c:pt idx="697">
                  <c:v>-1.3672099984303681</c:v>
                </c:pt>
                <c:pt idx="698">
                  <c:v>-1.367199059654808</c:v>
                </c:pt>
                <c:pt idx="699">
                  <c:v>-1.3672069984304467</c:v>
                </c:pt>
                <c:pt idx="700">
                  <c:v>-1.3672069984304467</c:v>
                </c:pt>
                <c:pt idx="701">
                  <c:v>-1.3672069984304467</c:v>
                </c:pt>
                <c:pt idx="702">
                  <c:v>-1.3672069984304467</c:v>
                </c:pt>
                <c:pt idx="703">
                  <c:v>-1.3672069984304183</c:v>
                </c:pt>
                <c:pt idx="704">
                  <c:v>-1.3671697603351158</c:v>
                </c:pt>
                <c:pt idx="705">
                  <c:v>-1.367114998430317</c:v>
                </c:pt>
                <c:pt idx="706">
                  <c:v>-1.367114998430317</c:v>
                </c:pt>
                <c:pt idx="707">
                  <c:v>-1.367114998430317</c:v>
                </c:pt>
                <c:pt idx="708">
                  <c:v>-1.3668974141606118</c:v>
                </c:pt>
                <c:pt idx="709">
                  <c:v>-1.3638601984303445</c:v>
                </c:pt>
                <c:pt idx="710">
                  <c:v>-1.3618467584304024</c:v>
                </c:pt>
                <c:pt idx="711">
                  <c:v>-1.3618424984304056</c:v>
                </c:pt>
                <c:pt idx="712">
                  <c:v>-1.3618389984303998</c:v>
                </c:pt>
                <c:pt idx="713">
                  <c:v>-1.3600437331243218</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-1.3599761984304233</c:v>
                </c:pt>
                <c:pt idx="727">
                  <c:v>-1.359936998430427</c:v>
                </c:pt>
                <c:pt idx="728">
                  <c:v>-1.3599369984304199</c:v>
                </c:pt>
                <c:pt idx="729">
                  <c:v>-1.3585710306884664</c:v>
                </c:pt>
                <c:pt idx="730">
                  <c:v>-1.3580549984302981</c:v>
                </c:pt>
                <c:pt idx="731">
                  <c:v>-1.3580549984302981</c:v>
                </c:pt>
                <c:pt idx="732">
                  <c:v>-1.3580549984304042</c:v>
                </c:pt>
                <c:pt idx="733">
                  <c:v>-1.3580209984303764</c:v>
                </c:pt>
                <c:pt idx="734">
                  <c:v>-1.3580209984303195</c:v>
                </c:pt>
                <c:pt idx="735">
                  <c:v>-1.3580180984303216</c:v>
                </c:pt>
                <c:pt idx="736">
                  <c:v>-1.3580129984303189</c:v>
                </c:pt>
                <c:pt idx="737">
                  <c:v>-1.3580129984303189</c:v>
                </c:pt>
                <c:pt idx="738">
                  <c:v>-1.3580129984303189</c:v>
                </c:pt>
                <c:pt idx="739">
                  <c:v>-1.358012998430326</c:v>
                </c:pt>
                <c:pt idx="740">
                  <c:v>-1.3579809095414603</c:v>
                </c:pt>
                <c:pt idx="741">
                  <c:v>-1.3580509984303935</c:v>
                </c:pt>
                <c:pt idx="742">
                  <c:v>-1.3580509984304219</c:v>
                </c:pt>
                <c:pt idx="743">
                  <c:v>-1.3580509984304219</c:v>
                </c:pt>
                <c:pt idx="744">
                  <c:v>-1.3580509984304219</c:v>
                </c:pt>
                <c:pt idx="745">
                  <c:v>-1.3580509984304219</c:v>
                </c:pt>
                <c:pt idx="746">
                  <c:v>-1.3580509984304219</c:v>
                </c:pt>
                <c:pt idx="747">
                  <c:v>-1.3580509984304219</c:v>
                </c:pt>
                <c:pt idx="748">
                  <c:v>-1.3579833984304197</c:v>
                </c:pt>
                <c:pt idx="749">
                  <c:v>-1.3579706784303696</c:v>
                </c:pt>
                <c:pt idx="750">
                  <c:v>-1.3553239984303782</c:v>
                </c:pt>
                <c:pt idx="751">
                  <c:v>-1.3553239984303858</c:v>
                </c:pt>
                <c:pt idx="752">
                  <c:v>-1.3553239984303858</c:v>
                </c:pt>
                <c:pt idx="753">
                  <c:v>-1.3553239984303858</c:v>
                </c:pt>
                <c:pt idx="754">
                  <c:v>-1.3553239984303858</c:v>
                </c:pt>
                <c:pt idx="755">
                  <c:v>-1.3553239984303782</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-1.3474155716011045</c:v>
                </c:pt>
                <c:pt idx="781">
                  <c:v>-1.3537479184304075</c:v>
                </c:pt>
                <c:pt idx="782">
                  <c:v>-1.3680757084303465</c:v>
                </c:pt>
                <c:pt idx="783">
                  <c:v>-1.3733099984303578</c:v>
                </c:pt>
                <c:pt idx="784">
                  <c:v>-1.3733099984304</c:v>
                </c:pt>
                <c:pt idx="785">
                  <c:v>-1.3733595584304368</c:v>
                </c:pt>
                <c:pt idx="786">
                  <c:v>-1.3733939984304437</c:v>
                </c:pt>
                <c:pt idx="787">
                  <c:v>-1.3733939984304437</c:v>
                </c:pt>
                <c:pt idx="788">
                  <c:v>-1.3733939984304437</c:v>
                </c:pt>
                <c:pt idx="789">
                  <c:v>-1.3733939984304437</c:v>
                </c:pt>
                <c:pt idx="790">
                  <c:v>-1.3733859346006279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-1.3760719984303198</c:v>
                </c:pt>
                <c:pt idx="806">
                  <c:v>-1.3760719984303122</c:v>
                </c:pt>
                <c:pt idx="807">
                  <c:v>-1.3760719984303122</c:v>
                </c:pt>
                <c:pt idx="808">
                  <c:v>-1.3760719984303198</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-1.3866569984303259</c:v>
                </c:pt>
                <c:pt idx="818">
                  <c:v>-1.3866969984303803</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-1.3865669984304243</c:v>
                </c:pt>
                <c:pt idx="849">
                  <c:v>-1.3865669984304319</c:v>
                </c:pt>
                <c:pt idx="850">
                  <c:v>-1.3881074784302929</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-1.3895329064763691</c:v>
                </c:pt>
                <c:pt idx="873">
                  <c:v>-1.3927053384303747</c:v>
                </c:pt>
                <c:pt idx="874">
                  <c:v>-1.3929939984303559</c:v>
                </c:pt>
                <c:pt idx="875">
                  <c:v>-1.3929939984303981</c:v>
                </c:pt>
                <c:pt idx="876">
                  <c:v>-1.3887392984303371</c:v>
                </c:pt>
                <c:pt idx="877">
                  <c:v>-1.3857649984303038</c:v>
                </c:pt>
                <c:pt idx="878">
                  <c:v>-1.3857649984303038</c:v>
                </c:pt>
                <c:pt idx="879">
                  <c:v>-1.3857649984303038</c:v>
                </c:pt>
                <c:pt idx="880">
                  <c:v>-1.3857649984303673</c:v>
                </c:pt>
                <c:pt idx="881">
                  <c:v>-1.3857649984303104</c:v>
                </c:pt>
                <c:pt idx="882">
                  <c:v>-1.3857649984303038</c:v>
                </c:pt>
                <c:pt idx="883">
                  <c:v>-1.3857649984303104</c:v>
                </c:pt>
                <c:pt idx="884">
                  <c:v>-1.3857649984303038</c:v>
                </c:pt>
                <c:pt idx="885">
                  <c:v>-1.3857649984303038</c:v>
                </c:pt>
                <c:pt idx="886">
                  <c:v>-1.3857649984303038</c:v>
                </c:pt>
                <c:pt idx="887">
                  <c:v>-1.3857649984303038</c:v>
                </c:pt>
                <c:pt idx="888">
                  <c:v>-1.3857649984303388</c:v>
                </c:pt>
                <c:pt idx="889">
                  <c:v>-1.3829919984304477</c:v>
                </c:pt>
                <c:pt idx="890">
                  <c:v>-1.3829919984303698</c:v>
                </c:pt>
                <c:pt idx="891">
                  <c:v>-1.3829430293583234</c:v>
                </c:pt>
                <c:pt idx="892">
                  <c:v>-1.3828919984304728</c:v>
                </c:pt>
                <c:pt idx="893">
                  <c:v>-1.3828919984304728</c:v>
                </c:pt>
                <c:pt idx="894">
                  <c:v>-1.3828919984304018</c:v>
                </c:pt>
                <c:pt idx="895">
                  <c:v>-1.3828919984304728</c:v>
                </c:pt>
                <c:pt idx="896">
                  <c:v>-1.3828919984303663</c:v>
                </c:pt>
                <c:pt idx="897">
                  <c:v>-1.3828919984304657</c:v>
                </c:pt>
                <c:pt idx="898">
                  <c:v>-1.3828919984304586</c:v>
                </c:pt>
                <c:pt idx="899">
                  <c:v>-1.3828919984304728</c:v>
                </c:pt>
                <c:pt idx="900">
                  <c:v>-1.3829608484303222</c:v>
                </c:pt>
                <c:pt idx="901">
                  <c:v>-1.3829729984303327</c:v>
                </c:pt>
                <c:pt idx="902">
                  <c:v>-1.3829729984303185</c:v>
                </c:pt>
                <c:pt idx="903">
                  <c:v>-1.3829729984303185</c:v>
                </c:pt>
                <c:pt idx="904">
                  <c:v>-1.3829729984303682</c:v>
                </c:pt>
                <c:pt idx="905">
                  <c:v>-1.3830029984303707</c:v>
                </c:pt>
                <c:pt idx="906">
                  <c:v>-1.3830029984302716</c:v>
                </c:pt>
                <c:pt idx="907">
                  <c:v>-1.3830029984302716</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-1.3828969984304247</c:v>
                </c:pt>
                <c:pt idx="916">
                  <c:v>-1.3828969984304105</c:v>
                </c:pt>
                <c:pt idx="917">
                  <c:v>-1.3828969984304247</c:v>
                </c:pt>
                <c:pt idx="918">
                  <c:v>-1.3828969984304247</c:v>
                </c:pt>
                <c:pt idx="919">
                  <c:v>-1.3828969984304105</c:v>
                </c:pt>
                <c:pt idx="920">
                  <c:v>-1.3828981284303699</c:v>
                </c:pt>
                <c:pt idx="921">
                  <c:v>-1.3828919984304728</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-1.4026069984303002</c:v>
                </c:pt>
                <c:pt idx="959">
                  <c:v>-1.4026069984303002</c:v>
                </c:pt>
                <c:pt idx="960">
                  <c:v>-1.4026069984303002</c:v>
                </c:pt>
                <c:pt idx="961">
                  <c:v>-1.4026069984303002</c:v>
                </c:pt>
                <c:pt idx="962">
                  <c:v>-1.4026069984303002</c:v>
                </c:pt>
                <c:pt idx="963">
                  <c:v>-1.4026054984302898</c:v>
                </c:pt>
                <c:pt idx="964">
                  <c:v>-1.40513273980973</c:v>
                </c:pt>
                <c:pt idx="965">
                  <c:v>-1.4237709984303701</c:v>
                </c:pt>
                <c:pt idx="966">
                  <c:v>-1.4237709984303915</c:v>
                </c:pt>
                <c:pt idx="967">
                  <c:v>-1.4237709984303133</c:v>
                </c:pt>
                <c:pt idx="968">
                  <c:v>-1.4237709984303133</c:v>
                </c:pt>
                <c:pt idx="969">
                  <c:v>-1.4237709984303133</c:v>
                </c:pt>
                <c:pt idx="970">
                  <c:v>-1.4237709984303133</c:v>
                </c:pt>
                <c:pt idx="971">
                  <c:v>-1.4237709984303133</c:v>
                </c:pt>
                <c:pt idx="972">
                  <c:v>-1.4237709984303275</c:v>
                </c:pt>
                <c:pt idx="973">
                  <c:v>-1.4293818671173137</c:v>
                </c:pt>
                <c:pt idx="974">
                  <c:v>-1.4381289984303929</c:v>
                </c:pt>
                <c:pt idx="975">
                  <c:v>-1.4396027784303622</c:v>
                </c:pt>
                <c:pt idx="976">
                  <c:v>-1.4458447984304703</c:v>
                </c:pt>
                <c:pt idx="977">
                  <c:v>-1.4477624284303583</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c:v>
                </c:pt>
                <c:pt idx="992">
                  <c:v>-1.4696500460493662</c:v>
                </c:pt>
                <c:pt idx="993">
                  <c:v>-1.4730639984303338</c:v>
                </c:pt>
                <c:pt idx="994">
                  <c:v>-1.4730612584303195</c:v>
                </c:pt>
                <c:pt idx="995">
                  <c:v>-1.4730363384302545</c:v>
                </c:pt>
                <c:pt idx="996">
                  <c:v>-1.4730339984302532</c:v>
                </c:pt>
                <c:pt idx="997">
                  <c:v>-1.4751877884303468</c:v>
                </c:pt>
                <c:pt idx="998">
                  <c:v>-1.4756929984303393</c:v>
                </c:pt>
                <c:pt idx="999">
                  <c:v>-1.4756929984303109</c:v>
                </c:pt>
                <c:pt idx="1000">
                  <c:v>-1.4758069984304276</c:v>
                </c:pt>
                <c:pt idx="1001">
                  <c:v>-1.4758148184304138</c:v>
                </c:pt>
                <c:pt idx="1002">
                  <c:v>-1.4758529984302697</c:v>
                </c:pt>
                <c:pt idx="1003">
                  <c:v>-1.4758529984302697</c:v>
                </c:pt>
                <c:pt idx="1004">
                  <c:v>-1.4758529984302768</c:v>
                </c:pt>
                <c:pt idx="1005">
                  <c:v>-1.4758529984302697</c:v>
                </c:pt>
                <c:pt idx="1006">
                  <c:v>-1.4758529984302697</c:v>
                </c:pt>
                <c:pt idx="1007">
                  <c:v>-1.4758529984303619</c:v>
                </c:pt>
                <c:pt idx="1008">
                  <c:v>-1.4758626492239835</c:v>
                </c:pt>
                <c:pt idx="1009">
                  <c:v>-1.4758829984303574</c:v>
                </c:pt>
                <c:pt idx="1010">
                  <c:v>-1.4758829984303574</c:v>
                </c:pt>
                <c:pt idx="1011">
                  <c:v>-1.4735069384303539</c:v>
                </c:pt>
                <c:pt idx="1012">
                  <c:v>-1.466225408430283</c:v>
                </c:pt>
                <c:pt idx="1013">
                  <c:v>-1.4578526684303554</c:v>
                </c:pt>
                <c:pt idx="1014">
                  <c:v>-1.4558533184304274</c:v>
                </c:pt>
                <c:pt idx="1015">
                  <c:v>-1.454909998430352</c:v>
                </c:pt>
                <c:pt idx="1016">
                  <c:v>-1.4549099984303804</c:v>
                </c:pt>
                <c:pt idx="1017">
                  <c:v>-1.4481881935522907</c:v>
                </c:pt>
                <c:pt idx="1018">
                  <c:v>-1.4312384184303675</c:v>
                </c:pt>
                <c:pt idx="1019">
                  <c:v>-1.4306030284304181</c:v>
                </c:pt>
                <c:pt idx="1020">
                  <c:v>-1.4213311584303834</c:v>
                </c:pt>
                <c:pt idx="1021">
                  <c:v>-1.4140015784303939</c:v>
                </c:pt>
                <c:pt idx="1022">
                  <c:v>-1.412730998430312</c:v>
                </c:pt>
                <c:pt idx="1023">
                  <c:v>-1.412730998430376</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c:v>
                </c:pt>
                <c:pt idx="1033">
                  <c:v>-1.3806869984302423</c:v>
                </c:pt>
                <c:pt idx="1034">
                  <c:v>-1.3793815784302765</c:v>
                </c:pt>
                <c:pt idx="1035">
                  <c:v>-1.3769650184304179</c:v>
                </c:pt>
                <c:pt idx="1036">
                  <c:v>-1.3769669984304116</c:v>
                </c:pt>
                <c:pt idx="1037">
                  <c:v>-1.3770432284303737</c:v>
                </c:pt>
                <c:pt idx="1038">
                  <c:v>-1.3770411943067775</c:v>
                </c:pt>
                <c:pt idx="1039">
                  <c:v>-1.3712525384304048</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-1.3517949984303352</c:v>
                </c:pt>
                <c:pt idx="1051">
                  <c:v>-1.3517949984303776</c:v>
                </c:pt>
                <c:pt idx="1052">
                  <c:v>-1.3517949984304487</c:v>
                </c:pt>
                <c:pt idx="1053">
                  <c:v>-1.3517949984304487</c:v>
                </c:pt>
                <c:pt idx="1054">
                  <c:v>-1.349505158430226</c:v>
                </c:pt>
                <c:pt idx="1055">
                  <c:v>-1.3491629984302307</c:v>
                </c:pt>
                <c:pt idx="1056">
                  <c:v>-1.349162998430238</c:v>
                </c:pt>
                <c:pt idx="1057">
                  <c:v>-1.3491629984302307</c:v>
                </c:pt>
                <c:pt idx="1058">
                  <c:v>-1.3460394984303359</c:v>
                </c:pt>
                <c:pt idx="1059">
                  <c:v>-1.3439139984303661</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-1.3438299984303366</c:v>
                </c:pt>
                <c:pt idx="1075">
                  <c:v>-1.3438299984303792</c:v>
                </c:pt>
                <c:pt idx="1076">
                  <c:v>-1.343829998430365</c:v>
                </c:pt>
                <c:pt idx="1077">
                  <c:v>-1.3438299984303366</c:v>
                </c:pt>
                <c:pt idx="1078">
                  <c:v>-1.3438299984303366</c:v>
                </c:pt>
                <c:pt idx="1079">
                  <c:v>-1.3438299984303792</c:v>
                </c:pt>
                <c:pt idx="1080">
                  <c:v>-1.3438331384304258</c:v>
                </c:pt>
                <c:pt idx="1081">
                  <c:v>-1.3438069984304515</c:v>
                </c:pt>
                <c:pt idx="1082">
                  <c:v>-1.3438069984304515</c:v>
                </c:pt>
                <c:pt idx="1083">
                  <c:v>-1.3438069984304515</c:v>
                </c:pt>
                <c:pt idx="1084">
                  <c:v>-1.3438069984304373</c:v>
                </c:pt>
                <c:pt idx="1085">
                  <c:v>-1.3438109984303992</c:v>
                </c:pt>
                <c:pt idx="1086">
                  <c:v>-1.3438109984303279</c:v>
                </c:pt>
                <c:pt idx="1087">
                  <c:v>-1.3438129584303411</c:v>
                </c:pt>
                <c:pt idx="1088">
                  <c:v>-1.3438029984303057</c:v>
                </c:pt>
                <c:pt idx="1089">
                  <c:v>-1.3438029984303621</c:v>
                </c:pt>
                <c:pt idx="1090">
                  <c:v>-1.3438029984303057</c:v>
                </c:pt>
                <c:pt idx="1091">
                  <c:v>-1.3438029984303057</c:v>
                </c:pt>
                <c:pt idx="1092">
                  <c:v>-1.3438029984303057</c:v>
                </c:pt>
                <c:pt idx="1093">
                  <c:v>-1.3438029984303554</c:v>
                </c:pt>
                <c:pt idx="1094">
                  <c:v>-1.3438149984304171</c:v>
                </c:pt>
                <c:pt idx="1095">
                  <c:v>-1.3438149984304242</c:v>
                </c:pt>
                <c:pt idx="1096">
                  <c:v>-1.3438149984304313</c:v>
                </c:pt>
                <c:pt idx="1097">
                  <c:v>-1.3438149984304313</c:v>
                </c:pt>
                <c:pt idx="1098">
                  <c:v>-1.3438149984304313</c:v>
                </c:pt>
                <c:pt idx="1099">
                  <c:v>-1.3438149984304313</c:v>
                </c:pt>
                <c:pt idx="1100">
                  <c:v>-1.3438149984304242</c:v>
                </c:pt>
                <c:pt idx="1101">
                  <c:v>-1.3438149984304171</c:v>
                </c:pt>
                <c:pt idx="1102">
                  <c:v>-1.3438909984303673</c:v>
                </c:pt>
                <c:pt idx="1103">
                  <c:v>-1.3438747984303339</c:v>
                </c:pt>
                <c:pt idx="1104">
                  <c:v>-1.3438869984303068</c:v>
                </c:pt>
                <c:pt idx="1105">
                  <c:v>-1.3438766784304472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-1.3756219984304316</c:v>
                </c:pt>
                <c:pt idx="1115">
                  <c:v>-1.3761194684303961</c:v>
                </c:pt>
                <c:pt idx="1116">
                  <c:v>-1.3775379167978561</c:v>
                </c:pt>
                <c:pt idx="1117">
                  <c:v>-1.3829908101950179</c:v>
                </c:pt>
                <c:pt idx="1118">
                  <c:v>-1.3889538784302862</c:v>
                </c:pt>
                <c:pt idx="1119">
                  <c:v>-1.3899523472675384</c:v>
                </c:pt>
                <c:pt idx="1120">
                  <c:v>-1.4104069984303678</c:v>
                </c:pt>
                <c:pt idx="1121">
                  <c:v>-1.4128500084304318</c:v>
                </c:pt>
                <c:pt idx="1122">
                  <c:v>-1.413206908430467</c:v>
                </c:pt>
                <c:pt idx="1123">
                  <c:v>-1.4131775860591342</c:v>
                </c:pt>
                <c:pt idx="1124">
                  <c:v>-1.413190168430269</c:v>
                </c:pt>
                <c:pt idx="1125">
                  <c:v>-1.4131809984302635</c:v>
                </c:pt>
                <c:pt idx="1126">
                  <c:v>-1.4131809984302635</c:v>
                </c:pt>
                <c:pt idx="1127">
                  <c:v>-1.4131809984302635</c:v>
                </c:pt>
                <c:pt idx="1128">
                  <c:v>-1.4132131184303627</c:v>
                </c:pt>
                <c:pt idx="1129">
                  <c:v>-1.4176709984303735</c:v>
                </c:pt>
                <c:pt idx="1130">
                  <c:v>-1.417807998430312</c:v>
                </c:pt>
                <c:pt idx="1131">
                  <c:v>-1.4211728284303788</c:v>
                </c:pt>
                <c:pt idx="1132">
                  <c:v>-1.4222650984302658</c:v>
                </c:pt>
                <c:pt idx="1133">
                  <c:v>-1.422256435930372</c:v>
                </c:pt>
                <c:pt idx="1134">
                  <c:v>-1.4222139584303974</c:v>
                </c:pt>
                <c:pt idx="1135">
                  <c:v>-1.4221673484304769</c:v>
                </c:pt>
                <c:pt idx="1136">
                  <c:v>-1.4222276084303118</c:v>
                </c:pt>
                <c:pt idx="1137">
                  <c:v>-1.4221969984302376</c:v>
                </c:pt>
                <c:pt idx="1138">
                  <c:v>-1.4221881160774004</c:v>
                </c:pt>
                <c:pt idx="1139">
                  <c:v>-1.415072998430396</c:v>
                </c:pt>
                <c:pt idx="1140">
                  <c:v>-1.415072998430396</c:v>
                </c:pt>
                <c:pt idx="1141">
                  <c:v>-1.4150344384303462</c:v>
                </c:pt>
                <c:pt idx="1142">
                  <c:v>-1.4159216984304011</c:v>
                </c:pt>
                <c:pt idx="1143">
                  <c:v>-1.418090316077453</c:v>
                </c:pt>
                <c:pt idx="1144">
                  <c:v>-1.4269398984303332</c:v>
                </c:pt>
                <c:pt idx="1145">
                  <c:v>-1.4355693184303808</c:v>
                </c:pt>
                <c:pt idx="1146">
                  <c:v>-1.4373338276986658</c:v>
                </c:pt>
                <c:pt idx="1147">
                  <c:v>-1.4399669984303278</c:v>
                </c:pt>
                <c:pt idx="1148">
                  <c:v>-1.444177888430346</c:v>
                </c:pt>
                <c:pt idx="1149">
                  <c:v>-1.4463892149252473</c:v>
                </c:pt>
                <c:pt idx="1150">
                  <c:v>-1.4480583784303604</c:v>
                </c:pt>
                <c:pt idx="1151">
                  <c:v>-1.4490805884302844</c:v>
                </c:pt>
                <c:pt idx="1152">
                  <c:v>-1.4526592784304024</c:v>
                </c:pt>
                <c:pt idx="1153">
                  <c:v>-1.4569763584303455</c:v>
                </c:pt>
                <c:pt idx="1154">
                  <c:v>-1.4582169984302809</c:v>
                </c:pt>
                <c:pt idx="1155">
                  <c:v>-1.4581572423327742</c:v>
                </c:pt>
                <c:pt idx="1156">
                  <c:v>-1.4187808784303755</c:v>
                </c:pt>
                <c:pt idx="1157">
                  <c:v>-1.4182000084303752</c:v>
                </c:pt>
                <c:pt idx="1158">
                  <c:v>-1.4169570484302416</c:v>
                </c:pt>
                <c:pt idx="1159">
                  <c:v>-1.4169133109303258</c:v>
                </c:pt>
                <c:pt idx="1160">
                  <c:v>-1.4168699984303212</c:v>
                </c:pt>
                <c:pt idx="1161">
                  <c:v>-1.4169769984302292</c:v>
                </c:pt>
                <c:pt idx="1162">
                  <c:v>-1.4169769984302358</c:v>
                </c:pt>
                <c:pt idx="1163">
                  <c:v>-1.4169669984303817</c:v>
                </c:pt>
                <c:pt idx="1164">
                  <c:v>-1.416966998430389</c:v>
                </c:pt>
                <c:pt idx="1165">
                  <c:v>-1.416966998430389</c:v>
                </c:pt>
                <c:pt idx="1166">
                  <c:v>-1.416966998430389</c:v>
                </c:pt>
                <c:pt idx="1167">
                  <c:v>-1.4169669984303817</c:v>
                </c:pt>
                <c:pt idx="1168">
                  <c:v>-1.4169051427602355</c:v>
                </c:pt>
                <c:pt idx="1169">
                  <c:v>-1.4168869984303423</c:v>
                </c:pt>
                <c:pt idx="1170">
                  <c:v>-1.4168869984302717</c:v>
                </c:pt>
                <c:pt idx="1171">
                  <c:v>-1.4168869984303638</c:v>
                </c:pt>
                <c:pt idx="1172">
                  <c:v>-1.4168869984303423</c:v>
                </c:pt>
                <c:pt idx="1173">
                  <c:v>-1.4168869984303356</c:v>
                </c:pt>
                <c:pt idx="1174">
                  <c:v>-1.4168819584303729</c:v>
                </c:pt>
                <c:pt idx="1175">
                  <c:v>-1.4168809984303792</c:v>
                </c:pt>
                <c:pt idx="1176">
                  <c:v>-1.4168809984303792</c:v>
                </c:pt>
                <c:pt idx="1177">
                  <c:v>-1.4168976582241504</c:v>
                </c:pt>
                <c:pt idx="1178">
                  <c:v>-1.4168969984303526</c:v>
                </c:pt>
                <c:pt idx="1179">
                  <c:v>-1.4168969984303594</c:v>
                </c:pt>
                <c:pt idx="1180">
                  <c:v>-1.4169609984302762</c:v>
                </c:pt>
                <c:pt idx="1181">
                  <c:v>-1.4169609984302696</c:v>
                </c:pt>
                <c:pt idx="1182">
                  <c:v>-1.4169609984302696</c:v>
                </c:pt>
                <c:pt idx="1183">
                  <c:v>-1.4169609984302696</c:v>
                </c:pt>
                <c:pt idx="1184">
                  <c:v>-1.4169381984303158</c:v>
                </c:pt>
                <c:pt idx="1185">
                  <c:v>-1.4169309984303022</c:v>
                </c:pt>
                <c:pt idx="1186">
                  <c:v>-1.4169309984303875</c:v>
                </c:pt>
                <c:pt idx="1187">
                  <c:v>-1.4169309984303804</c:v>
                </c:pt>
                <c:pt idx="1188">
                  <c:v>-1.4169309984303662</c:v>
                </c:pt>
                <c:pt idx="1189">
                  <c:v>-1.4169309984303022</c:v>
                </c:pt>
                <c:pt idx="1190">
                  <c:v>-1.4169309984303022</c:v>
                </c:pt>
                <c:pt idx="1191">
                  <c:v>-1.416930998430352</c:v>
                </c:pt>
                <c:pt idx="1192">
                  <c:v>-1.4169309984303022</c:v>
                </c:pt>
                <c:pt idx="1193">
                  <c:v>-1.4169309984303022</c:v>
                </c:pt>
                <c:pt idx="1194">
                  <c:v>-1.4169309984303022</c:v>
                </c:pt>
                <c:pt idx="1195">
                  <c:v>-1.4169309984303804</c:v>
                </c:pt>
                <c:pt idx="1196">
                  <c:v>-1.4169309984303164</c:v>
                </c:pt>
                <c:pt idx="1197">
                  <c:v>-1.4169309984303591</c:v>
                </c:pt>
                <c:pt idx="1198">
                  <c:v>-1.4169609984303615</c:v>
                </c:pt>
                <c:pt idx="1199">
                  <c:v>-1.4169722384304602</c:v>
                </c:pt>
                <c:pt idx="1200">
                  <c:v>-1.4169809984305033</c:v>
                </c:pt>
                <c:pt idx="1201">
                  <c:v>-1.4169809984304886</c:v>
                </c:pt>
                <c:pt idx="1202">
                  <c:v>-1.4169809984305033</c:v>
                </c:pt>
                <c:pt idx="1203">
                  <c:v>-1.4169809984305033</c:v>
                </c:pt>
                <c:pt idx="1204">
                  <c:v>-1.4169809984305033</c:v>
                </c:pt>
                <c:pt idx="1205">
                  <c:v>-1.4169809984304678</c:v>
                </c:pt>
                <c:pt idx="1206">
                  <c:v>-1.4169809984305033</c:v>
                </c:pt>
                <c:pt idx="1207">
                  <c:v>-1.4169226084302902</c:v>
                </c:pt>
                <c:pt idx="1208">
                  <c:v>-1.4169379884304827</c:v>
                </c:pt>
                <c:pt idx="1209">
                  <c:v>-1.41698399843041</c:v>
                </c:pt>
                <c:pt idx="1210">
                  <c:v>-1.4169839984304242</c:v>
                </c:pt>
                <c:pt idx="1211">
                  <c:v>-1.4169839984304242</c:v>
                </c:pt>
                <c:pt idx="1212">
                  <c:v>-1.4169839984304242</c:v>
                </c:pt>
                <c:pt idx="1213">
                  <c:v>-1.4162078497816712</c:v>
                </c:pt>
                <c:pt idx="1214">
                  <c:v>-1.4049569650970568</c:v>
                </c:pt>
                <c:pt idx="1215">
                  <c:v>-1.4016969984303662</c:v>
                </c:pt>
                <c:pt idx="1216">
                  <c:v>-1.4016969984304515</c:v>
                </c:pt>
                <c:pt idx="1217">
                  <c:v>-1.4016969984304515</c:v>
                </c:pt>
                <c:pt idx="1218">
                  <c:v>-1.4016969984304515</c:v>
                </c:pt>
                <c:pt idx="1219">
                  <c:v>-1.4016969984304444</c:v>
                </c:pt>
                <c:pt idx="1220">
                  <c:v>-1.4016969984304515</c:v>
                </c:pt>
                <c:pt idx="1221">
                  <c:v>-1.4016969984304515</c:v>
                </c:pt>
                <c:pt idx="1222">
                  <c:v>-1.4016969984304302</c:v>
                </c:pt>
                <c:pt idx="1223">
                  <c:v>-1.3999099984303598</c:v>
                </c:pt>
                <c:pt idx="1224">
                  <c:v>-1.3999099984303665</c:v>
                </c:pt>
                <c:pt idx="1225">
                  <c:v>-1.3999099984303665</c:v>
                </c:pt>
                <c:pt idx="1226">
                  <c:v>-1.3999099984303665</c:v>
                </c:pt>
                <c:pt idx="1227">
                  <c:v>-1.3999099984303665</c:v>
                </c:pt>
                <c:pt idx="1228">
                  <c:v>-1.3975543684304199</c:v>
                </c:pt>
                <c:pt idx="1229">
                  <c:v>-1.3972163684302785</c:v>
                </c:pt>
                <c:pt idx="1230">
                  <c:v>-1.3991269984303041</c:v>
                </c:pt>
                <c:pt idx="1231">
                  <c:v>-1.3991269984303822</c:v>
                </c:pt>
                <c:pt idx="1232">
                  <c:v>-1.3991269984304038</c:v>
                </c:pt>
                <c:pt idx="1233">
                  <c:v>-1.3991269984302899</c:v>
                </c:pt>
                <c:pt idx="1234">
                  <c:v>-1.3991269984302899</c:v>
                </c:pt>
                <c:pt idx="1235">
                  <c:v>-1.3991269984303041</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-1.3991269984303965</c:v>
                </c:pt>
                <c:pt idx="1246">
                  <c:v>-1.3991269984303965</c:v>
                </c:pt>
                <c:pt idx="1247">
                  <c:v>-1.3991269984302899</c:v>
                </c:pt>
                <c:pt idx="1248">
                  <c:v>-1.401153745798851</c:v>
                </c:pt>
                <c:pt idx="1249">
                  <c:v>-1.4017289984304204</c:v>
                </c:pt>
                <c:pt idx="1250">
                  <c:v>-1.4017289984304204</c:v>
                </c:pt>
                <c:pt idx="1251">
                  <c:v>-1.4017289984304204</c:v>
                </c:pt>
                <c:pt idx="1252">
                  <c:v>-1.4017289984304204</c:v>
                </c:pt>
                <c:pt idx="1253">
                  <c:v>-1.4017289984304204</c:v>
                </c:pt>
                <c:pt idx="1254">
                  <c:v>-1.4017289984304204</c:v>
                </c:pt>
                <c:pt idx="1255">
                  <c:v>-1.401728998430392</c:v>
                </c:pt>
                <c:pt idx="1256">
                  <c:v>-1.4055012841446475</c:v>
                </c:pt>
                <c:pt idx="1257">
                  <c:v>-1.4055069584304638</c:v>
                </c:pt>
                <c:pt idx="1258">
                  <c:v>-1.4054967484303227</c:v>
                </c:pt>
                <c:pt idx="1259">
                  <c:v>-1.4054869984303049</c:v>
                </c:pt>
                <c:pt idx="1260">
                  <c:v>-1.4054869984303049</c:v>
                </c:pt>
                <c:pt idx="1261">
                  <c:v>-1.405486998430312</c:v>
                </c:pt>
                <c:pt idx="1262">
                  <c:v>-1.4054869984303049</c:v>
                </c:pt>
                <c:pt idx="1263">
                  <c:v>-1.4054869984303191</c:v>
                </c:pt>
                <c:pt idx="1264">
                  <c:v>-1.4054869984303617</c:v>
                </c:pt>
                <c:pt idx="1265">
                  <c:v>-1.4054434784303562</c:v>
                </c:pt>
                <c:pt idx="1266">
                  <c:v>-1.4054169984302898</c:v>
                </c:pt>
                <c:pt idx="1267">
                  <c:v>-1.4054169984302898</c:v>
                </c:pt>
                <c:pt idx="1268">
                  <c:v>-1.4054169984302898</c:v>
                </c:pt>
                <c:pt idx="1269">
                  <c:v>-1.4054169984302898</c:v>
                </c:pt>
                <c:pt idx="1270">
                  <c:v>-1.4054169984302898</c:v>
                </c:pt>
                <c:pt idx="1271">
                  <c:v>-1.4054310584303016</c:v>
                </c:pt>
                <c:pt idx="1272">
                  <c:v>-1.4054169984303679</c:v>
                </c:pt>
                <c:pt idx="1273">
                  <c:v>-1.4054169984303821</c:v>
                </c:pt>
                <c:pt idx="1274">
                  <c:v>-1.4054169984302898</c:v>
                </c:pt>
                <c:pt idx="1275">
                  <c:v>-1.405405466515504</c:v>
                </c:pt>
                <c:pt idx="1276">
                  <c:v>-1.4054139984303755</c:v>
                </c:pt>
                <c:pt idx="1277">
                  <c:v>-1.4054139984303755</c:v>
                </c:pt>
                <c:pt idx="1278">
                  <c:v>-1.4054139984303755</c:v>
                </c:pt>
                <c:pt idx="1279">
                  <c:v>-1.4054067984303904</c:v>
                </c:pt>
                <c:pt idx="1280">
                  <c:v>-1.4032787929508921</c:v>
                </c:pt>
                <c:pt idx="1281">
                  <c:v>-1.394746977811814</c:v>
                </c:pt>
                <c:pt idx="1282">
                  <c:v>-1.3928569984304531</c:v>
                </c:pt>
                <c:pt idx="1283">
                  <c:v>-1.3928569984303607</c:v>
                </c:pt>
                <c:pt idx="1284">
                  <c:v>-1.3928569984303607</c:v>
                </c:pt>
                <c:pt idx="1285">
                  <c:v>-1.3928547184304843</c:v>
                </c:pt>
                <c:pt idx="1286">
                  <c:v>-1.3928529984304636</c:v>
                </c:pt>
                <c:pt idx="1287">
                  <c:v>-1.3928529984304845</c:v>
                </c:pt>
                <c:pt idx="1288">
                  <c:v>-1.3928529984304845</c:v>
                </c:pt>
                <c:pt idx="1289">
                  <c:v>-1.3928529984304845</c:v>
                </c:pt>
                <c:pt idx="1290">
                  <c:v>-1.3928529984303499</c:v>
                </c:pt>
                <c:pt idx="1291">
                  <c:v>-1.3928529984303712</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-1.3765169984302976</c:v>
                </c:pt>
                <c:pt idx="1311">
                  <c:v>-1.3765169984302976</c:v>
                </c:pt>
                <c:pt idx="1312">
                  <c:v>-1.3765169984303118</c:v>
                </c:pt>
                <c:pt idx="1313">
                  <c:v>-1.3765169984302976</c:v>
                </c:pt>
                <c:pt idx="1314">
                  <c:v>-1.3765169984302976</c:v>
                </c:pt>
                <c:pt idx="1315">
                  <c:v>-1.3765169984302976</c:v>
                </c:pt>
                <c:pt idx="1316">
                  <c:v>-1.3765169984303967</c:v>
                </c:pt>
                <c:pt idx="1317">
                  <c:v>-1.376516998430354</c:v>
                </c:pt>
                <c:pt idx="1318">
                  <c:v>-1.3765169984303753</c:v>
                </c:pt>
                <c:pt idx="1319">
                  <c:v>-1.3765169984302976</c:v>
                </c:pt>
                <c:pt idx="1320">
                  <c:v>-1.3765169984302976</c:v>
                </c:pt>
                <c:pt idx="1321">
                  <c:v>-1.3765169984302976</c:v>
                </c:pt>
                <c:pt idx="1322">
                  <c:v>-1.3765169984302976</c:v>
                </c:pt>
                <c:pt idx="1323">
                  <c:v>-1.3765169984302976</c:v>
                </c:pt>
                <c:pt idx="1324">
                  <c:v>-1.3759113563251328</c:v>
                </c:pt>
                <c:pt idx="1325">
                  <c:v>-1.373893998430439</c:v>
                </c:pt>
                <c:pt idx="1326">
                  <c:v>-1.3738939984303538</c:v>
                </c:pt>
                <c:pt idx="1327">
                  <c:v>-1.3738939984304888</c:v>
                </c:pt>
                <c:pt idx="1328">
                  <c:v>-1.3738939984304888</c:v>
                </c:pt>
                <c:pt idx="1329">
                  <c:v>-1.3738939984304888</c:v>
                </c:pt>
                <c:pt idx="1330">
                  <c:v>-1.3738939984304603</c:v>
                </c:pt>
                <c:pt idx="1331">
                  <c:v>-1.3738939984304888</c:v>
                </c:pt>
                <c:pt idx="1332">
                  <c:v>-1.3738939984304888</c:v>
                </c:pt>
                <c:pt idx="1333">
                  <c:v>-1.3738677884302959</c:v>
                </c:pt>
                <c:pt idx="1334">
                  <c:v>-1.3738408289388535</c:v>
                </c:pt>
                <c:pt idx="1335">
                  <c:v>-1.3738319984303824</c:v>
                </c:pt>
                <c:pt idx="1336">
                  <c:v>-1.3738319984304392</c:v>
                </c:pt>
                <c:pt idx="1337">
                  <c:v>-1.3738319984304392</c:v>
                </c:pt>
                <c:pt idx="1338">
                  <c:v>-1.3738319984304392</c:v>
                </c:pt>
                <c:pt idx="1339">
                  <c:v>-1.3738319984304392</c:v>
                </c:pt>
                <c:pt idx="1340">
                  <c:v>-1.3738319984304392</c:v>
                </c:pt>
                <c:pt idx="1341">
                  <c:v>-1.3738338584304155</c:v>
                </c:pt>
                <c:pt idx="1342">
                  <c:v>-1.3738613984304271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-1.3738885325212427</c:v>
                </c:pt>
                <c:pt idx="1353">
                  <c:v>-1.3738969984303533</c:v>
                </c:pt>
                <c:pt idx="1354">
                  <c:v>-1.3738969984303888</c:v>
                </c:pt>
                <c:pt idx="1355">
                  <c:v>-1.3738969984304101</c:v>
                </c:pt>
                <c:pt idx="1356">
                  <c:v>-1.3738969984304101</c:v>
                </c:pt>
                <c:pt idx="1357">
                  <c:v>-1.3738969984304101</c:v>
                </c:pt>
                <c:pt idx="1358">
                  <c:v>-1.3738969984304101</c:v>
                </c:pt>
                <c:pt idx="1359">
                  <c:v>-1.3738969984303957</c:v>
                </c:pt>
                <c:pt idx="1360">
                  <c:v>-1.3738969984304101</c:v>
                </c:pt>
                <c:pt idx="1361">
                  <c:v>-1.3738969984303533</c:v>
                </c:pt>
                <c:pt idx="1362">
                  <c:v>-1.37018199843039</c:v>
                </c:pt>
                <c:pt idx="1363">
                  <c:v>-1.3701819984302692</c:v>
                </c:pt>
                <c:pt idx="1364">
                  <c:v>-1.3701819984302692</c:v>
                </c:pt>
                <c:pt idx="1365">
                  <c:v>-1.3701819984302692</c:v>
                </c:pt>
                <c:pt idx="1366">
                  <c:v>-1.3701819984302901</c:v>
                </c:pt>
                <c:pt idx="1367">
                  <c:v>-1.3701819984302692</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-1.3662969984304421</c:v>
                </c:pt>
                <c:pt idx="1377">
                  <c:v>-1.3662969984304212</c:v>
                </c:pt>
                <c:pt idx="1378">
                  <c:v>-1.3662969984303217</c:v>
                </c:pt>
                <c:pt idx="1379">
                  <c:v>-1.3662969984303217</c:v>
                </c:pt>
                <c:pt idx="1380">
                  <c:v>-1.3662969984304421</c:v>
                </c:pt>
                <c:pt idx="1381">
                  <c:v>-1.3662969984304421</c:v>
                </c:pt>
                <c:pt idx="1382">
                  <c:v>-1.3662969984303999</c:v>
                </c:pt>
                <c:pt idx="1383">
                  <c:v>-1.3662969984303999</c:v>
                </c:pt>
                <c:pt idx="1384">
                  <c:v>-1.3662969984304421</c:v>
                </c:pt>
                <c:pt idx="1385">
                  <c:v>-1.3662969984304421</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-1.3662869984303474</c:v>
                </c:pt>
                <c:pt idx="1413">
                  <c:v>-1.3662869984303683</c:v>
                </c:pt>
                <c:pt idx="1414">
                  <c:v>-1.3662869984303758</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-1.3662869984303758</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-1.3662744721146463</c:v>
                </c:pt>
                <c:pt idx="1436">
                  <c:v>-1.3662969984304421</c:v>
                </c:pt>
                <c:pt idx="1437">
                  <c:v>-1.3662969984303217</c:v>
                </c:pt>
                <c:pt idx="1438">
                  <c:v>-1.3662969984303359</c:v>
                </c:pt>
                <c:pt idx="1439">
                  <c:v>-1.3662969984304421</c:v>
                </c:pt>
                <c:pt idx="1440">
                  <c:v>-1.3662972984304318</c:v>
                </c:pt>
                <c:pt idx="1441">
                  <c:v>-1.3663019984303872</c:v>
                </c:pt>
                <c:pt idx="1442">
                  <c:v>-1.3662433036935304</c:v>
                </c:pt>
                <c:pt idx="1443">
                  <c:v>-1.3662508784304639</c:v>
                </c:pt>
                <c:pt idx="1444">
                  <c:v>-1.3662825984303173</c:v>
                </c:pt>
                <c:pt idx="1445">
                  <c:v>-1.3662216784303278</c:v>
                </c:pt>
                <c:pt idx="1446">
                  <c:v>-1.3662949984304329</c:v>
                </c:pt>
                <c:pt idx="1447">
                  <c:v>-1.3662949984303903</c:v>
                </c:pt>
                <c:pt idx="1448">
                  <c:v>-1.36629499843044</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-1.3662733014605952</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-1.3564116931671886</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11.432430820575254</c:v>
                </c:pt>
                <c:pt idx="1">
                  <c:v>11.430333800718032</c:v>
                </c:pt>
                <c:pt idx="2">
                  <c:v>11.435498030858486</c:v>
                </c:pt>
                <c:pt idx="3">
                  <c:v>11.432347036921417</c:v>
                </c:pt>
                <c:pt idx="4">
                  <c:v>11.429381824129734</c:v>
                </c:pt>
                <c:pt idx="5">
                  <c:v>11.426796673419862</c:v>
                </c:pt>
                <c:pt idx="6">
                  <c:v>11.417851250554932</c:v>
                </c:pt>
                <c:pt idx="7">
                  <c:v>11.413850277521096</c:v>
                </c:pt>
                <c:pt idx="8">
                  <c:v>11.412519453106814</c:v>
                </c:pt>
                <c:pt idx="9">
                  <c:v>11.415856228189334</c:v>
                </c:pt>
                <c:pt idx="10">
                  <c:v>11.412163676142047</c:v>
                </c:pt>
                <c:pt idx="11">
                  <c:v>11.408849971920692</c:v>
                </c:pt>
                <c:pt idx="12">
                  <c:v>11.406422674471656</c:v>
                </c:pt>
                <c:pt idx="13">
                  <c:v>11.404749429907017</c:v>
                </c:pt>
                <c:pt idx="14">
                  <c:v>11.403756168619697</c:v>
                </c:pt>
                <c:pt idx="15">
                  <c:v>11.401824287558469</c:v>
                </c:pt>
                <c:pt idx="16">
                  <c:v>11.401656720250813</c:v>
                </c:pt>
                <c:pt idx="17">
                  <c:v>11.408350912765357</c:v>
                </c:pt>
                <c:pt idx="18">
                  <c:v>11.405878687849778</c:v>
                </c:pt>
                <c:pt idx="19">
                  <c:v>11.401962712725634</c:v>
                </c:pt>
                <c:pt idx="20">
                  <c:v>11.400911167157414</c:v>
                </c:pt>
                <c:pt idx="21">
                  <c:v>11.40019111343689</c:v>
                </c:pt>
                <c:pt idx="22">
                  <c:v>11.387554352780503</c:v>
                </c:pt>
                <c:pt idx="23">
                  <c:v>11.391772677611915</c:v>
                </c:pt>
                <c:pt idx="24">
                  <c:v>11.387934414862306</c:v>
                </c:pt>
                <c:pt idx="25">
                  <c:v>11.384726350900152</c:v>
                </c:pt>
                <c:pt idx="26">
                  <c:v>11.382914681168321</c:v>
                </c:pt>
                <c:pt idx="27">
                  <c:v>11.382088987188645</c:v>
                </c:pt>
                <c:pt idx="28">
                  <c:v>11.379123774396959</c:v>
                </c:pt>
                <c:pt idx="29">
                  <c:v>11.376813045509767</c:v>
                </c:pt>
                <c:pt idx="30">
                  <c:v>11.373122921974169</c:v>
                </c:pt>
                <c:pt idx="31">
                  <c:v>11.369067307426995</c:v>
                </c:pt>
                <c:pt idx="32">
                  <c:v>11.364467706257916</c:v>
                </c:pt>
                <c:pt idx="33">
                  <c:v>11.368846312861837</c:v>
                </c:pt>
                <c:pt idx="34">
                  <c:v>11.365061477369768</c:v>
                </c:pt>
                <c:pt idx="35">
                  <c:v>11.359614325615714</c:v>
                </c:pt>
                <c:pt idx="36">
                  <c:v>11.355920559312541</c:v>
                </c:pt>
                <c:pt idx="37">
                  <c:v>11.344975257058607</c:v>
                </c:pt>
                <c:pt idx="38">
                  <c:v>11.342070757059545</c:v>
                </c:pt>
                <c:pt idx="39">
                  <c:v>11.339027831893304</c:v>
                </c:pt>
                <c:pt idx="40">
                  <c:v>11.337446870773437</c:v>
                </c:pt>
                <c:pt idx="41">
                  <c:v>11.343745215880066</c:v>
                </c:pt>
                <c:pt idx="42">
                  <c:v>11.341197707101642</c:v>
                </c:pt>
                <c:pt idx="43">
                  <c:v>11.340316157352731</c:v>
                </c:pt>
                <c:pt idx="44">
                  <c:v>11.338234922821655</c:v>
                </c:pt>
                <c:pt idx="45">
                  <c:v>11.331022243058143</c:v>
                </c:pt>
                <c:pt idx="46">
                  <c:v>11.33026576166203</c:v>
                </c:pt>
                <c:pt idx="47">
                  <c:v>11.326707992014406</c:v>
                </c:pt>
                <c:pt idx="48">
                  <c:v>11.323627424916737</c:v>
                </c:pt>
                <c:pt idx="49">
                  <c:v>11.328682372030457</c:v>
                </c:pt>
                <c:pt idx="50">
                  <c:v>11.325986724038021</c:v>
                </c:pt>
                <c:pt idx="51">
                  <c:v>11.322283243688123</c:v>
                </c:pt>
                <c:pt idx="52">
                  <c:v>11.317970206900185</c:v>
                </c:pt>
                <c:pt idx="53">
                  <c:v>11.314226656107085</c:v>
                </c:pt>
                <c:pt idx="54">
                  <c:v>11.307673317271409</c:v>
                </c:pt>
                <c:pt idx="55">
                  <c:v>11.305656438300536</c:v>
                </c:pt>
                <c:pt idx="56">
                  <c:v>11.302612298878451</c:v>
                </c:pt>
                <c:pt idx="57">
                  <c:v>11.298143837341414</c:v>
                </c:pt>
                <c:pt idx="58">
                  <c:v>11.299547517106864</c:v>
                </c:pt>
                <c:pt idx="59">
                  <c:v>11.298055196664208</c:v>
                </c:pt>
                <c:pt idx="60">
                  <c:v>11.294888417401022</c:v>
                </c:pt>
                <c:pt idx="61">
                  <c:v>11.291152152143024</c:v>
                </c:pt>
                <c:pt idx="62">
                  <c:v>11.279388441444535</c:v>
                </c:pt>
                <c:pt idx="63">
                  <c:v>11.27941636932913</c:v>
                </c:pt>
                <c:pt idx="64">
                  <c:v>11.27888573952167</c:v>
                </c:pt>
                <c:pt idx="65">
                  <c:v>11.282744644620681</c:v>
                </c:pt>
                <c:pt idx="66">
                  <c:v>11.28393704386778</c:v>
                </c:pt>
                <c:pt idx="67">
                  <c:v>11.280947545959066</c:v>
                </c:pt>
                <c:pt idx="68">
                  <c:v>11.277910692072108</c:v>
                </c:pt>
                <c:pt idx="69">
                  <c:v>11.274324994539864</c:v>
                </c:pt>
                <c:pt idx="70">
                  <c:v>11.262031868289686</c:v>
                </c:pt>
                <c:pt idx="71">
                  <c:v>11.260527405288485</c:v>
                </c:pt>
                <c:pt idx="72">
                  <c:v>11.259146796384265</c:v>
                </c:pt>
                <c:pt idx="73">
                  <c:v>11.263254623933094</c:v>
                </c:pt>
                <c:pt idx="74">
                  <c:v>11.263014201274263</c:v>
                </c:pt>
                <c:pt idx="75">
                  <c:v>11.260623331500838</c:v>
                </c:pt>
                <c:pt idx="76">
                  <c:v>11.25881166176897</c:v>
                </c:pt>
                <c:pt idx="77">
                  <c:v>11.247805646722398</c:v>
                </c:pt>
                <c:pt idx="78">
                  <c:v>11.242700915118704</c:v>
                </c:pt>
                <c:pt idx="79">
                  <c:v>11.238249453163647</c:v>
                </c:pt>
                <c:pt idx="80">
                  <c:v>11.235344953164617</c:v>
                </c:pt>
                <c:pt idx="81">
                  <c:v>11.237494186023397</c:v>
                </c:pt>
                <c:pt idx="82">
                  <c:v>11.235744443340067</c:v>
                </c:pt>
                <c:pt idx="83">
                  <c:v>11.232752516919607</c:v>
                </c:pt>
                <c:pt idx="84">
                  <c:v>11.229331958183266</c:v>
                </c:pt>
                <c:pt idx="85">
                  <c:v>11.224950923067651</c:v>
                </c:pt>
                <c:pt idx="86">
                  <c:v>11.220762954632587</c:v>
                </c:pt>
                <c:pt idx="87">
                  <c:v>11.216658769851303</c:v>
                </c:pt>
                <c:pt idx="88">
                  <c:v>11.212591012745577</c:v>
                </c:pt>
                <c:pt idx="89">
                  <c:v>11.208303475330602</c:v>
                </c:pt>
                <c:pt idx="90">
                  <c:v>11.206025531351443</c:v>
                </c:pt>
                <c:pt idx="91">
                  <c:v>11.209404805388791</c:v>
                </c:pt>
                <c:pt idx="92">
                  <c:v>11.209024743306955</c:v>
                </c:pt>
                <c:pt idx="93">
                  <c:v>11.205140338834983</c:v>
                </c:pt>
                <c:pt idx="94">
                  <c:v>11.201402859321167</c:v>
                </c:pt>
                <c:pt idx="95">
                  <c:v>11.198276150501098</c:v>
                </c:pt>
                <c:pt idx="96">
                  <c:v>11.195293938127453</c:v>
                </c:pt>
                <c:pt idx="97">
                  <c:v>11.191755596573485</c:v>
                </c:pt>
                <c:pt idx="98">
                  <c:v>11.19100882922417</c:v>
                </c:pt>
                <c:pt idx="99">
                  <c:v>11.189329513380262</c:v>
                </c:pt>
                <c:pt idx="100">
                  <c:v>11.187327205479605</c:v>
                </c:pt>
                <c:pt idx="101">
                  <c:v>11.18800597450111</c:v>
                </c:pt>
                <c:pt idx="102">
                  <c:v>11.18557139151693</c:v>
                </c:pt>
                <c:pt idx="103">
                  <c:v>11.180118168483617</c:v>
                </c:pt>
                <c:pt idx="104">
                  <c:v>11.175015865391646</c:v>
                </c:pt>
                <c:pt idx="105">
                  <c:v>11.171586806864347</c:v>
                </c:pt>
                <c:pt idx="106">
                  <c:v>11.16480397367253</c:v>
                </c:pt>
                <c:pt idx="107">
                  <c:v>11.162148396123261</c:v>
                </c:pt>
                <c:pt idx="108">
                  <c:v>11.159325251266299</c:v>
                </c:pt>
                <c:pt idx="109">
                  <c:v>11.154889574637345</c:v>
                </c:pt>
                <c:pt idx="110">
                  <c:v>11.154469442112401</c:v>
                </c:pt>
                <c:pt idx="111">
                  <c:v>11.150883744580099</c:v>
                </c:pt>
                <c:pt idx="112">
                  <c:v>11.146386140902663</c:v>
                </c:pt>
                <c:pt idx="113">
                  <c:v>11.142254028236792</c:v>
                </c:pt>
                <c:pt idx="114">
                  <c:v>11.13096387732072</c:v>
                </c:pt>
                <c:pt idx="115">
                  <c:v>11.126729767163255</c:v>
                </c:pt>
                <c:pt idx="116">
                  <c:v>11.122184807507569</c:v>
                </c:pt>
                <c:pt idx="117">
                  <c:v>11.118631894883297</c:v>
                </c:pt>
                <c:pt idx="118">
                  <c:v>11.120528562524797</c:v>
                </c:pt>
                <c:pt idx="119">
                  <c:v>11.11914066808545</c:v>
                </c:pt>
                <c:pt idx="120">
                  <c:v>11.114190146975048</c:v>
                </c:pt>
                <c:pt idx="121">
                  <c:v>11.108823136107171</c:v>
                </c:pt>
                <c:pt idx="122">
                  <c:v>11.103295843466853</c:v>
                </c:pt>
                <c:pt idx="123">
                  <c:v>11.087357521147666</c:v>
                </c:pt>
                <c:pt idx="124">
                  <c:v>11.082349930012157</c:v>
                </c:pt>
                <c:pt idx="125">
                  <c:v>11.079208650121885</c:v>
                </c:pt>
                <c:pt idx="126">
                  <c:v>11.083464616884719</c:v>
                </c:pt>
                <c:pt idx="127">
                  <c:v>11.082011152629336</c:v>
                </c:pt>
                <c:pt idx="128">
                  <c:v>11.080314837203492</c:v>
                </c:pt>
                <c:pt idx="129">
                  <c:v>11.078455811493356</c:v>
                </c:pt>
                <c:pt idx="130">
                  <c:v>11.075517312330437</c:v>
                </c:pt>
                <c:pt idx="131">
                  <c:v>11.069879522407534</c:v>
                </c:pt>
                <c:pt idx="132">
                  <c:v>11.066728528470435</c:v>
                </c:pt>
                <c:pt idx="133">
                  <c:v>11.063088189424803</c:v>
                </c:pt>
                <c:pt idx="134">
                  <c:v>11.059268140513009</c:v>
                </c:pt>
                <c:pt idx="135">
                  <c:v>11.062296494608994</c:v>
                </c:pt>
                <c:pt idx="136">
                  <c:v>11.061557012794864</c:v>
                </c:pt>
                <c:pt idx="137">
                  <c:v>11.059328853305647</c:v>
                </c:pt>
                <c:pt idx="138">
                  <c:v>11.055669086166368</c:v>
                </c:pt>
                <c:pt idx="139">
                  <c:v>11.045565263218137</c:v>
                </c:pt>
                <c:pt idx="140">
                  <c:v>11.042454339724165</c:v>
                </c:pt>
                <c:pt idx="141">
                  <c:v>11.039122421665052</c:v>
                </c:pt>
                <c:pt idx="142">
                  <c:v>11.036826263848084</c:v>
                </c:pt>
                <c:pt idx="143">
                  <c:v>11.039883760084548</c:v>
                </c:pt>
                <c:pt idx="144">
                  <c:v>11.038121874842631</c:v>
                </c:pt>
                <c:pt idx="145">
                  <c:v>11.034301825930832</c:v>
                </c:pt>
                <c:pt idx="146">
                  <c:v>11.030014288515858</c:v>
                </c:pt>
                <c:pt idx="147">
                  <c:v>11.027559063182224</c:v>
                </c:pt>
                <c:pt idx="148">
                  <c:v>11.022187195291012</c:v>
                </c:pt>
                <c:pt idx="149">
                  <c:v>11.018572355618264</c:v>
                </c:pt>
                <c:pt idx="150">
                  <c:v>11.014060180870551</c:v>
                </c:pt>
                <c:pt idx="151">
                  <c:v>11.010694263647579</c:v>
                </c:pt>
                <c:pt idx="152">
                  <c:v>11.013646119624855</c:v>
                </c:pt>
                <c:pt idx="153">
                  <c:v>11.012039659132089</c:v>
                </c:pt>
                <c:pt idx="154">
                  <c:v>11.009130302109645</c:v>
                </c:pt>
                <c:pt idx="155">
                  <c:v>11.003654008215097</c:v>
                </c:pt>
                <c:pt idx="156">
                  <c:v>10.991218814030191</c:v>
                </c:pt>
                <c:pt idx="157">
                  <c:v>10.987353837651838</c:v>
                </c:pt>
                <c:pt idx="158">
                  <c:v>10.983814281841962</c:v>
                </c:pt>
                <c:pt idx="159">
                  <c:v>10.982380245680208</c:v>
                </c:pt>
                <c:pt idx="160">
                  <c:v>10.984032847895406</c:v>
                </c:pt>
                <c:pt idx="161">
                  <c:v>10.984539192585904</c:v>
                </c:pt>
                <c:pt idx="162">
                  <c:v>10.979827879878361</c:v>
                </c:pt>
                <c:pt idx="163">
                  <c:v>10.975416488366468</c:v>
                </c:pt>
                <c:pt idx="164">
                  <c:v>10.959366454508844</c:v>
                </c:pt>
                <c:pt idx="165">
                  <c:v>10.954551930053839</c:v>
                </c:pt>
                <c:pt idx="166">
                  <c:v>10.950718524327659</c:v>
                </c:pt>
                <c:pt idx="167">
                  <c:v>10.946858404972753</c:v>
                </c:pt>
                <c:pt idx="168">
                  <c:v>10.947552959320365</c:v>
                </c:pt>
                <c:pt idx="169">
                  <c:v>10.946528127380883</c:v>
                </c:pt>
                <c:pt idx="170">
                  <c:v>10.943080855015769</c:v>
                </c:pt>
                <c:pt idx="171">
                  <c:v>10.940666914381115</c:v>
                </c:pt>
                <c:pt idx="172">
                  <c:v>10.937013218521091</c:v>
                </c:pt>
                <c:pt idx="173">
                  <c:v>10.926472263466044</c:v>
                </c:pt>
                <c:pt idx="174">
                  <c:v>10.922185940306875</c:v>
                </c:pt>
                <c:pt idx="175">
                  <c:v>10.920563694488052</c:v>
                </c:pt>
                <c:pt idx="176">
                  <c:v>10.917332559664676</c:v>
                </c:pt>
                <c:pt idx="177">
                  <c:v>10.917988257824964</c:v>
                </c:pt>
                <c:pt idx="178">
                  <c:v>10.917982186545714</c:v>
                </c:pt>
                <c:pt idx="179">
                  <c:v>10.914863977516632</c:v>
                </c:pt>
                <c:pt idx="180">
                  <c:v>10.912871383662761</c:v>
                </c:pt>
                <c:pt idx="181">
                  <c:v>10.900839322420866</c:v>
                </c:pt>
                <c:pt idx="182">
                  <c:v>10.896474072631339</c:v>
                </c:pt>
                <c:pt idx="183">
                  <c:v>10.891177488602963</c:v>
                </c:pt>
                <c:pt idx="184">
                  <c:v>10.886069114231692</c:v>
                </c:pt>
                <c:pt idx="185">
                  <c:v>10.885740050895699</c:v>
                </c:pt>
                <c:pt idx="186">
                  <c:v>10.885281062183466</c:v>
                </c:pt>
                <c:pt idx="187">
                  <c:v>10.879745269752167</c:v>
                </c:pt>
                <c:pt idx="188">
                  <c:v>10.875361806124847</c:v>
                </c:pt>
                <c:pt idx="189">
                  <c:v>10.872169527488772</c:v>
                </c:pt>
                <c:pt idx="190">
                  <c:v>10.86386766022558</c:v>
                </c:pt>
                <c:pt idx="191">
                  <c:v>10.858864926113512</c:v>
                </c:pt>
                <c:pt idx="192">
                  <c:v>10.85642062908251</c:v>
                </c:pt>
                <c:pt idx="193">
                  <c:v>10.852855573899738</c:v>
                </c:pt>
                <c:pt idx="194">
                  <c:v>10.85436125115676</c:v>
                </c:pt>
                <c:pt idx="195">
                  <c:v>10.854105043171916</c:v>
                </c:pt>
                <c:pt idx="196">
                  <c:v>10.848157618006613</c:v>
                </c:pt>
                <c:pt idx="197">
                  <c:v>10.844887626995984</c:v>
                </c:pt>
                <c:pt idx="198">
                  <c:v>10.834102606514548</c:v>
                </c:pt>
                <c:pt idx="199">
                  <c:v>10.830939470018922</c:v>
                </c:pt>
                <c:pt idx="200">
                  <c:v>10.829824783146407</c:v>
                </c:pt>
                <c:pt idx="201">
                  <c:v>10.828803593974452</c:v>
                </c:pt>
                <c:pt idx="202">
                  <c:v>10.829636573489264</c:v>
                </c:pt>
                <c:pt idx="203">
                  <c:v>10.827805475663737</c:v>
                </c:pt>
                <c:pt idx="204">
                  <c:v>10.822888953717182</c:v>
                </c:pt>
                <c:pt idx="205">
                  <c:v>10.81805014414519</c:v>
                </c:pt>
                <c:pt idx="206">
                  <c:v>10.811940008695686</c:v>
                </c:pt>
                <c:pt idx="207">
                  <c:v>10.80173418825585</c:v>
                </c:pt>
                <c:pt idx="208">
                  <c:v>10.796673169862851</c:v>
                </c:pt>
                <c:pt idx="209">
                  <c:v>10.791198090224198</c:v>
                </c:pt>
                <c:pt idx="210">
                  <c:v>10.787017407324242</c:v>
                </c:pt>
                <c:pt idx="211">
                  <c:v>10.786356852140486</c:v>
                </c:pt>
                <c:pt idx="212">
                  <c:v>10.785729081864787</c:v>
                </c:pt>
                <c:pt idx="213">
                  <c:v>10.779769514140972</c:v>
                </c:pt>
                <c:pt idx="214">
                  <c:v>10.774147509544136</c:v>
                </c:pt>
                <c:pt idx="215">
                  <c:v>10.75787890963306</c:v>
                </c:pt>
                <c:pt idx="216">
                  <c:v>10.754163286724561</c:v>
                </c:pt>
                <c:pt idx="217">
                  <c:v>10.749898820170795</c:v>
                </c:pt>
                <c:pt idx="218">
                  <c:v>10.745676852571805</c:v>
                </c:pt>
                <c:pt idx="219">
                  <c:v>10.746137055539904</c:v>
                </c:pt>
                <c:pt idx="220">
                  <c:v>10.745622211058432</c:v>
                </c:pt>
                <c:pt idx="221">
                  <c:v>10.743290839821782</c:v>
                </c:pt>
                <c:pt idx="222">
                  <c:v>10.736941495969273</c:v>
                </c:pt>
                <c:pt idx="223">
                  <c:v>10.723105050530691</c:v>
                </c:pt>
                <c:pt idx="224">
                  <c:v>10.719996555548409</c:v>
                </c:pt>
                <c:pt idx="225">
                  <c:v>10.71571994643611</c:v>
                </c:pt>
                <c:pt idx="226">
                  <c:v>10.713622926578935</c:v>
                </c:pt>
                <c:pt idx="227">
                  <c:v>10.715472238242221</c:v>
                </c:pt>
                <c:pt idx="228">
                  <c:v>10.716089080215255</c:v>
                </c:pt>
                <c:pt idx="229">
                  <c:v>10.714924608852765</c:v>
                </c:pt>
                <c:pt idx="230">
                  <c:v>10.71311293912089</c:v>
                </c:pt>
                <c:pt idx="231">
                  <c:v>10.708691833562153</c:v>
                </c:pt>
                <c:pt idx="232">
                  <c:v>10.703295680553861</c:v>
                </c:pt>
                <c:pt idx="233">
                  <c:v>10.700212684944528</c:v>
                </c:pt>
                <c:pt idx="234">
                  <c:v>10.697707675120942</c:v>
                </c:pt>
                <c:pt idx="235">
                  <c:v>10.694100120983308</c:v>
                </c:pt>
                <c:pt idx="236">
                  <c:v>10.693769843391408</c:v>
                </c:pt>
                <c:pt idx="237">
                  <c:v>10.693854841301089</c:v>
                </c:pt>
                <c:pt idx="238">
                  <c:v>10.68934145229758</c:v>
                </c:pt>
                <c:pt idx="239">
                  <c:v>10.685934250375617</c:v>
                </c:pt>
                <c:pt idx="240">
                  <c:v>10.681038370778548</c:v>
                </c:pt>
                <c:pt idx="241">
                  <c:v>10.678079229266119</c:v>
                </c:pt>
                <c:pt idx="242">
                  <c:v>10.675662860119759</c:v>
                </c:pt>
                <c:pt idx="243">
                  <c:v>10.673644766892966</c:v>
                </c:pt>
                <c:pt idx="244">
                  <c:v>10.673678766056847</c:v>
                </c:pt>
                <c:pt idx="245">
                  <c:v>10.672696433072208</c:v>
                </c:pt>
                <c:pt idx="246">
                  <c:v>10.668662675130392</c:v>
                </c:pt>
                <c:pt idx="247">
                  <c:v>10.664428564972908</c:v>
                </c:pt>
                <c:pt idx="248">
                  <c:v>10.657113887717768</c:v>
                </c:pt>
                <c:pt idx="249">
                  <c:v>10.655536569365431</c:v>
                </c:pt>
                <c:pt idx="250">
                  <c:v>10.653530618697195</c:v>
                </c:pt>
                <c:pt idx="251">
                  <c:v>10.649608572293785</c:v>
                </c:pt>
                <c:pt idx="252">
                  <c:v>10.649999562678289</c:v>
                </c:pt>
                <c:pt idx="253">
                  <c:v>10.649754282996085</c:v>
                </c:pt>
                <c:pt idx="254">
                  <c:v>10.644220919076485</c:v>
                </c:pt>
                <c:pt idx="255">
                  <c:v>10.640132519621295</c:v>
                </c:pt>
                <c:pt idx="256">
                  <c:v>10.636448467364986</c:v>
                </c:pt>
                <c:pt idx="257">
                  <c:v>10.625780015445365</c:v>
                </c:pt>
                <c:pt idx="258">
                  <c:v>10.622265959008391</c:v>
                </c:pt>
                <c:pt idx="259">
                  <c:v>10.616862520465006</c:v>
                </c:pt>
                <c:pt idx="260">
                  <c:v>10.615876544712833</c:v>
                </c:pt>
                <c:pt idx="261">
                  <c:v>10.619673522763405</c:v>
                </c:pt>
                <c:pt idx="262">
                  <c:v>10.617123585473276</c:v>
                </c:pt>
                <c:pt idx="263">
                  <c:v>10.614204514404012</c:v>
                </c:pt>
                <c:pt idx="264">
                  <c:v>10.601133050152413</c:v>
                </c:pt>
                <c:pt idx="265">
                  <c:v>10.598028197937717</c:v>
                </c:pt>
                <c:pt idx="266">
                  <c:v>10.593543951074611</c:v>
                </c:pt>
                <c:pt idx="267">
                  <c:v>10.590027466125932</c:v>
                </c:pt>
                <c:pt idx="268">
                  <c:v>10.588509646310385</c:v>
                </c:pt>
                <c:pt idx="269">
                  <c:v>10.593293814369009</c:v>
                </c:pt>
                <c:pt idx="270">
                  <c:v>10.589889040958742</c:v>
                </c:pt>
                <c:pt idx="271">
                  <c:v>10.587555241210396</c:v>
                </c:pt>
                <c:pt idx="272">
                  <c:v>10.585215370182709</c:v>
                </c:pt>
                <c:pt idx="273">
                  <c:v>10.58009728176464</c:v>
                </c:pt>
                <c:pt idx="274">
                  <c:v>10.576642723864442</c:v>
                </c:pt>
                <c:pt idx="275">
                  <c:v>10.57412921424984</c:v>
                </c:pt>
                <c:pt idx="276">
                  <c:v>10.570796081934859</c:v>
                </c:pt>
                <c:pt idx="277">
                  <c:v>10.570069956935114</c:v>
                </c:pt>
                <c:pt idx="278">
                  <c:v>10.571790557478026</c:v>
                </c:pt>
                <c:pt idx="279">
                  <c:v>10.567431378967774</c:v>
                </c:pt>
                <c:pt idx="280">
                  <c:v>10.565080579637417</c:v>
                </c:pt>
                <c:pt idx="281">
                  <c:v>10.552548244984326</c:v>
                </c:pt>
                <c:pt idx="282">
                  <c:v>10.549659530311335</c:v>
                </c:pt>
                <c:pt idx="283">
                  <c:v>10.545586916182254</c:v>
                </c:pt>
                <c:pt idx="284">
                  <c:v>10.545268781148888</c:v>
                </c:pt>
                <c:pt idx="285">
                  <c:v>10.550417225963294</c:v>
                </c:pt>
                <c:pt idx="286">
                  <c:v>10.548345705478976</c:v>
                </c:pt>
                <c:pt idx="287">
                  <c:v>10.546865527594871</c:v>
                </c:pt>
                <c:pt idx="288">
                  <c:v>10.538989864135882</c:v>
                </c:pt>
                <c:pt idx="289">
                  <c:v>10.536891630022875</c:v>
                </c:pt>
                <c:pt idx="290">
                  <c:v>10.533858418903463</c:v>
                </c:pt>
                <c:pt idx="291">
                  <c:v>10.531491834247038</c:v>
                </c:pt>
                <c:pt idx="292">
                  <c:v>10.530159795576907</c:v>
                </c:pt>
                <c:pt idx="293">
                  <c:v>10.532556736629653</c:v>
                </c:pt>
                <c:pt idx="294">
                  <c:v>10.529609737675745</c:v>
                </c:pt>
                <c:pt idx="295">
                  <c:v>10.52757464486703</c:v>
                </c:pt>
                <c:pt idx="296">
                  <c:v>10.524286440018598</c:v>
                </c:pt>
                <c:pt idx="297">
                  <c:v>10.517119901977519</c:v>
                </c:pt>
                <c:pt idx="298">
                  <c:v>10.514011406995206</c:v>
                </c:pt>
                <c:pt idx="299">
                  <c:v>10.510826413894236</c:v>
                </c:pt>
                <c:pt idx="300">
                  <c:v>10.507714276144426</c:v>
                </c:pt>
                <c:pt idx="301">
                  <c:v>10.50816233655398</c:v>
                </c:pt>
                <c:pt idx="302">
                  <c:v>10.513480777187686</c:v>
                </c:pt>
                <c:pt idx="303">
                  <c:v>10.511227118325548</c:v>
                </c:pt>
                <c:pt idx="304">
                  <c:v>10.50922723893656</c:v>
                </c:pt>
                <c:pt idx="305">
                  <c:v>10.507886700475467</c:v>
                </c:pt>
                <c:pt idx="306">
                  <c:v>10.506753799765136</c:v>
                </c:pt>
                <c:pt idx="307">
                  <c:v>10.503862656580466</c:v>
                </c:pt>
                <c:pt idx="308">
                  <c:v>10.502327837182994</c:v>
                </c:pt>
                <c:pt idx="309">
                  <c:v>10.502214911388698</c:v>
                </c:pt>
                <c:pt idx="310">
                  <c:v>10.505817608502914</c:v>
                </c:pt>
                <c:pt idx="311">
                  <c:v>10.503833514440023</c:v>
                </c:pt>
                <c:pt idx="312">
                  <c:v>10.501349146965921</c:v>
                </c:pt>
                <c:pt idx="313">
                  <c:v>10.490398987688565</c:v>
                </c:pt>
                <c:pt idx="314">
                  <c:v>10.487046427279939</c:v>
                </c:pt>
                <c:pt idx="315">
                  <c:v>10.483707223685688</c:v>
                </c:pt>
                <c:pt idx="316">
                  <c:v>10.482771032423457</c:v>
                </c:pt>
                <c:pt idx="317">
                  <c:v>10.48275281858569</c:v>
                </c:pt>
                <c:pt idx="318">
                  <c:v>10.488017831961855</c:v>
                </c:pt>
                <c:pt idx="319">
                  <c:v>10.486122378576226</c:v>
                </c:pt>
                <c:pt idx="320">
                  <c:v>10.484749055207107</c:v>
                </c:pt>
                <c:pt idx="321">
                  <c:v>10.483101310015329</c:v>
                </c:pt>
                <c:pt idx="322">
                  <c:v>10.476801750652838</c:v>
                </c:pt>
                <c:pt idx="323">
                  <c:v>10.473995605377809</c:v>
                </c:pt>
                <c:pt idx="324">
                  <c:v>10.472234934391782</c:v>
                </c:pt>
                <c:pt idx="325">
                  <c:v>10.469295220973009</c:v>
                </c:pt>
                <c:pt idx="326">
                  <c:v>10.468215747520171</c:v>
                </c:pt>
                <c:pt idx="327">
                  <c:v>10.469882920805592</c:v>
                </c:pt>
                <c:pt idx="328">
                  <c:v>10.466951707177753</c:v>
                </c:pt>
                <c:pt idx="329">
                  <c:v>10.464509838658534</c:v>
                </c:pt>
                <c:pt idx="330">
                  <c:v>10.46281959451192</c:v>
                </c:pt>
                <c:pt idx="331">
                  <c:v>10.453307114163866</c:v>
                </c:pt>
                <c:pt idx="332">
                  <c:v>10.450388043094563</c:v>
                </c:pt>
                <c:pt idx="333">
                  <c:v>10.446218288497263</c:v>
                </c:pt>
                <c:pt idx="334">
                  <c:v>10.44523716976852</c:v>
                </c:pt>
                <c:pt idx="335">
                  <c:v>10.448283737702283</c:v>
                </c:pt>
                <c:pt idx="336">
                  <c:v>10.444202623782203</c:v>
                </c:pt>
                <c:pt idx="337">
                  <c:v>10.441062558147753</c:v>
                </c:pt>
                <c:pt idx="338">
                  <c:v>10.433886306059804</c:v>
                </c:pt>
                <c:pt idx="339">
                  <c:v>10.433298606227225</c:v>
                </c:pt>
                <c:pt idx="340">
                  <c:v>10.432920972657126</c:v>
                </c:pt>
                <c:pt idx="341">
                  <c:v>10.431778357899987</c:v>
                </c:pt>
                <c:pt idx="342">
                  <c:v>10.432406128175661</c:v>
                </c:pt>
                <c:pt idx="343">
                  <c:v>10.436421672279735</c:v>
                </c:pt>
                <c:pt idx="344">
                  <c:v>10.434515290591378</c:v>
                </c:pt>
                <c:pt idx="345">
                  <c:v>10.433738166845814</c:v>
                </c:pt>
                <c:pt idx="346">
                  <c:v>10.433001113543355</c:v>
                </c:pt>
                <c:pt idx="347">
                  <c:v>10.432378200291041</c:v>
                </c:pt>
                <c:pt idx="348">
                  <c:v>10.430925950291517</c:v>
                </c:pt>
                <c:pt idx="349">
                  <c:v>10.429850119606291</c:v>
                </c:pt>
                <c:pt idx="350">
                  <c:v>10.4292976331934</c:v>
                </c:pt>
                <c:pt idx="351">
                  <c:v>10.432551838877959</c:v>
                </c:pt>
                <c:pt idx="352">
                  <c:v>10.432358772197443</c:v>
                </c:pt>
                <c:pt idx="353">
                  <c:v>10.431014590968786</c:v>
                </c:pt>
                <c:pt idx="354">
                  <c:v>10.42881435936417</c:v>
                </c:pt>
                <c:pt idx="355">
                  <c:v>10.426480559615731</c:v>
                </c:pt>
                <c:pt idx="356">
                  <c:v>10.425673079473881</c:v>
                </c:pt>
                <c:pt idx="357">
                  <c:v>10.423293138003046</c:v>
                </c:pt>
                <c:pt idx="358">
                  <c:v>10.422910647409552</c:v>
                </c:pt>
                <c:pt idx="359">
                  <c:v>10.420669131105914</c:v>
                </c:pt>
                <c:pt idx="360">
                  <c:v>10.426482988127436</c:v>
                </c:pt>
                <c:pt idx="361">
                  <c:v>10.424870456355393</c:v>
                </c:pt>
                <c:pt idx="362">
                  <c:v>10.424755102049403</c:v>
                </c:pt>
                <c:pt idx="363">
                  <c:v>10.423693842434389</c:v>
                </c:pt>
                <c:pt idx="364">
                  <c:v>10.423186283488068</c:v>
                </c:pt>
                <c:pt idx="365">
                  <c:v>10.422505085954812</c:v>
                </c:pt>
                <c:pt idx="366">
                  <c:v>10.420517349124385</c:v>
                </c:pt>
                <c:pt idx="367">
                  <c:v>10.419984290805152</c:v>
                </c:pt>
                <c:pt idx="368">
                  <c:v>10.4196248710728</c:v>
                </c:pt>
                <c:pt idx="369">
                  <c:v>10.42549094109599</c:v>
                </c:pt>
                <c:pt idx="370">
                  <c:v>10.423809196740352</c:v>
                </c:pt>
                <c:pt idx="371">
                  <c:v>10.422319304809395</c:v>
                </c:pt>
                <c:pt idx="372">
                  <c:v>10.415121196116118</c:v>
                </c:pt>
                <c:pt idx="373">
                  <c:v>10.412850537672048</c:v>
                </c:pt>
                <c:pt idx="374">
                  <c:v>10.409828254855316</c:v>
                </c:pt>
                <c:pt idx="375">
                  <c:v>10.407753091603453</c:v>
                </c:pt>
                <c:pt idx="376">
                  <c:v>10.405640286420216</c:v>
                </c:pt>
                <c:pt idx="377">
                  <c:v>10.41216326885953</c:v>
                </c:pt>
                <c:pt idx="378">
                  <c:v>10.408943062338889</c:v>
                </c:pt>
                <c:pt idx="379">
                  <c:v>10.406174558995266</c:v>
                </c:pt>
                <c:pt idx="380">
                  <c:v>10.397224279106915</c:v>
                </c:pt>
                <c:pt idx="381">
                  <c:v>10.396551581364665</c:v>
                </c:pt>
                <c:pt idx="382">
                  <c:v>10.39394578830532</c:v>
                </c:pt>
                <c:pt idx="383">
                  <c:v>10.391607131533473</c:v>
                </c:pt>
                <c:pt idx="384">
                  <c:v>10.388712345581254</c:v>
                </c:pt>
                <c:pt idx="385">
                  <c:v>10.394781196331763</c:v>
                </c:pt>
                <c:pt idx="386">
                  <c:v>10.393366588263664</c:v>
                </c:pt>
                <c:pt idx="387">
                  <c:v>10.392159617946369</c:v>
                </c:pt>
                <c:pt idx="388">
                  <c:v>10.390124525137612</c:v>
                </c:pt>
                <c:pt idx="389">
                  <c:v>10.387434948424461</c:v>
                </c:pt>
                <c:pt idx="390">
                  <c:v>10.384983365858389</c:v>
                </c:pt>
                <c:pt idx="391">
                  <c:v>10.382591281829072</c:v>
                </c:pt>
                <c:pt idx="392">
                  <c:v>10.379828849764738</c:v>
                </c:pt>
                <c:pt idx="393">
                  <c:v>10.38633726113386</c:v>
                </c:pt>
                <c:pt idx="394">
                  <c:v>10.385822416652434</c:v>
                </c:pt>
                <c:pt idx="395">
                  <c:v>10.384757514269815</c:v>
                </c:pt>
                <c:pt idx="396">
                  <c:v>10.383920891987502</c:v>
                </c:pt>
                <c:pt idx="397">
                  <c:v>10.378916943619558</c:v>
                </c:pt>
                <c:pt idx="398">
                  <c:v>10.377128344748915</c:v>
                </c:pt>
                <c:pt idx="399">
                  <c:v>10.37491232781818</c:v>
                </c:pt>
                <c:pt idx="400">
                  <c:v>10.37329858179028</c:v>
                </c:pt>
                <c:pt idx="401">
                  <c:v>10.373648287475792</c:v>
                </c:pt>
                <c:pt idx="402">
                  <c:v>10.380998178150634</c:v>
                </c:pt>
                <c:pt idx="403">
                  <c:v>10.381820229362759</c:v>
                </c:pt>
                <c:pt idx="404">
                  <c:v>10.380655758000252</c:v>
                </c:pt>
                <c:pt idx="405">
                  <c:v>10.377836255910854</c:v>
                </c:pt>
                <c:pt idx="406">
                  <c:v>10.373514719332011</c:v>
                </c:pt>
                <c:pt idx="407">
                  <c:v>10.371801404324232</c:v>
                </c:pt>
                <c:pt idx="408">
                  <c:v>10.370339440277888</c:v>
                </c:pt>
                <c:pt idx="409">
                  <c:v>10.369008615863567</c:v>
                </c:pt>
                <c:pt idx="410">
                  <c:v>10.368323775562782</c:v>
                </c:pt>
                <c:pt idx="411">
                  <c:v>10.373022945711782</c:v>
                </c:pt>
                <c:pt idx="412">
                  <c:v>10.370181587017029</c:v>
                </c:pt>
                <c:pt idx="413">
                  <c:v>10.368930903489021</c:v>
                </c:pt>
                <c:pt idx="414">
                  <c:v>10.366425893665472</c:v>
                </c:pt>
                <c:pt idx="415">
                  <c:v>10.364756291868353</c:v>
                </c:pt>
                <c:pt idx="416">
                  <c:v>10.364259661224652</c:v>
                </c:pt>
                <c:pt idx="417">
                  <c:v>10.362745484176656</c:v>
                </c:pt>
                <c:pt idx="418">
                  <c:v>10.359935696134121</c:v>
                </c:pt>
                <c:pt idx="419">
                  <c:v>10.363244543332019</c:v>
                </c:pt>
                <c:pt idx="420">
                  <c:v>10.35953499170278</c:v>
                </c:pt>
                <c:pt idx="421">
                  <c:v>10.355648158719138</c:v>
                </c:pt>
                <c:pt idx="422">
                  <c:v>10.353639779539172</c:v>
                </c:pt>
                <c:pt idx="423">
                  <c:v>10.349547737316417</c:v>
                </c:pt>
                <c:pt idx="424">
                  <c:v>10.347203009265385</c:v>
                </c:pt>
                <c:pt idx="425">
                  <c:v>10.346807161857452</c:v>
                </c:pt>
                <c:pt idx="426">
                  <c:v>10.34540348209201</c:v>
                </c:pt>
                <c:pt idx="427">
                  <c:v>10.343296748188024</c:v>
                </c:pt>
                <c:pt idx="428">
                  <c:v>10.349672805669222</c:v>
                </c:pt>
                <c:pt idx="429">
                  <c:v>10.346960158094856</c:v>
                </c:pt>
                <c:pt idx="430">
                  <c:v>10.344132156214513</c:v>
                </c:pt>
                <c:pt idx="431">
                  <c:v>10.342107991708463</c:v>
                </c:pt>
                <c:pt idx="432">
                  <c:v>10.330493634479822</c:v>
                </c:pt>
                <c:pt idx="433">
                  <c:v>10.32662622958977</c:v>
                </c:pt>
                <c:pt idx="434">
                  <c:v>10.323453379047384</c:v>
                </c:pt>
                <c:pt idx="435">
                  <c:v>10.329992146812755</c:v>
                </c:pt>
                <c:pt idx="436">
                  <c:v>10.328718392423568</c:v>
                </c:pt>
                <c:pt idx="437">
                  <c:v>10.32736206863639</c:v>
                </c:pt>
                <c:pt idx="438">
                  <c:v>10.320745588496397</c:v>
                </c:pt>
                <c:pt idx="439">
                  <c:v>10.31921198335473</c:v>
                </c:pt>
                <c:pt idx="440">
                  <c:v>10.31853807135667</c:v>
                </c:pt>
                <c:pt idx="441">
                  <c:v>10.316873326582936</c:v>
                </c:pt>
                <c:pt idx="442">
                  <c:v>10.315945635111692</c:v>
                </c:pt>
                <c:pt idx="443">
                  <c:v>10.319491262200817</c:v>
                </c:pt>
                <c:pt idx="444">
                  <c:v>10.317828945938823</c:v>
                </c:pt>
                <c:pt idx="445">
                  <c:v>10.317082178589562</c:v>
                </c:pt>
                <c:pt idx="446">
                  <c:v>10.309607219561906</c:v>
                </c:pt>
                <c:pt idx="447">
                  <c:v>10.308190182982058</c:v>
                </c:pt>
                <c:pt idx="448">
                  <c:v>10.30572888636917</c:v>
                </c:pt>
                <c:pt idx="449">
                  <c:v>10.303274875291422</c:v>
                </c:pt>
                <c:pt idx="450">
                  <c:v>10.303097593936947</c:v>
                </c:pt>
                <c:pt idx="451">
                  <c:v>10.306111376962694</c:v>
                </c:pt>
                <c:pt idx="452">
                  <c:v>10.306808359822048</c:v>
                </c:pt>
                <c:pt idx="453">
                  <c:v>10.305889168141697</c:v>
                </c:pt>
                <c:pt idx="454">
                  <c:v>10.305534605432788</c:v>
                </c:pt>
                <c:pt idx="455">
                  <c:v>10.302777030391866</c:v>
                </c:pt>
                <c:pt idx="456">
                  <c:v>10.302679889923686</c:v>
                </c:pt>
                <c:pt idx="457">
                  <c:v>10.300214950543225</c:v>
                </c:pt>
                <c:pt idx="458">
                  <c:v>10.296374259281937</c:v>
                </c:pt>
                <c:pt idx="459">
                  <c:v>10.293013199082367</c:v>
                </c:pt>
                <c:pt idx="460">
                  <c:v>10.29612169406461</c:v>
                </c:pt>
                <c:pt idx="461">
                  <c:v>10.296714250920619</c:v>
                </c:pt>
                <c:pt idx="462">
                  <c:v>10.295427139717034</c:v>
                </c:pt>
                <c:pt idx="463">
                  <c:v>10.295331213504657</c:v>
                </c:pt>
                <c:pt idx="464">
                  <c:v>10.29101696246093</c:v>
                </c:pt>
                <c:pt idx="465">
                  <c:v>10.287172628432099</c:v>
                </c:pt>
                <c:pt idx="466">
                  <c:v>10.286672355020883</c:v>
                </c:pt>
                <c:pt idx="467">
                  <c:v>10.285776234201766</c:v>
                </c:pt>
                <c:pt idx="468">
                  <c:v>10.28428269950324</c:v>
                </c:pt>
                <c:pt idx="469">
                  <c:v>10.285001538967954</c:v>
                </c:pt>
                <c:pt idx="470">
                  <c:v>10.282991945532128</c:v>
                </c:pt>
                <c:pt idx="471">
                  <c:v>10.281461983158035</c:v>
                </c:pt>
                <c:pt idx="472">
                  <c:v>10.278659480650582</c:v>
                </c:pt>
                <c:pt idx="473">
                  <c:v>10.273593605234169</c:v>
                </c:pt>
                <c:pt idx="474">
                  <c:v>10.270160903939299</c:v>
                </c:pt>
                <c:pt idx="475">
                  <c:v>10.268539872376312</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10.256989870707846</c:v>
                </c:pt>
                <c:pt idx="485">
                  <c:v>10.252861400809493</c:v>
                </c:pt>
                <c:pt idx="486">
                  <c:v>10.258349837262585</c:v>
                </c:pt>
                <c:pt idx="487">
                  <c:v>10.260990843741641</c:v>
                </c:pt>
                <c:pt idx="488">
                  <c:v>10.259638162722027</c:v>
                </c:pt>
                <c:pt idx="489">
                  <c:v>10.249977543159968</c:v>
                </c:pt>
                <c:pt idx="490">
                  <c:v>10.247311037307949</c:v>
                </c:pt>
                <c:pt idx="491">
                  <c:v>10.245377941990888</c:v>
                </c:pt>
                <c:pt idx="492">
                  <c:v>10.243373205578516</c:v>
                </c:pt>
                <c:pt idx="493">
                  <c:v>10.24008985775346</c:v>
                </c:pt>
                <c:pt idx="494">
                  <c:v>10.242384801314582</c:v>
                </c:pt>
                <c:pt idx="495">
                  <c:v>10.241846885971967</c:v>
                </c:pt>
                <c:pt idx="496">
                  <c:v>10.239556799434244</c:v>
                </c:pt>
                <c:pt idx="497">
                  <c:v>10.236097384510643</c:v>
                </c:pt>
                <c:pt idx="498">
                  <c:v>10.230633233174618</c:v>
                </c:pt>
                <c:pt idx="499">
                  <c:v>10.227415455165627</c:v>
                </c:pt>
                <c:pt idx="500">
                  <c:v>10.222650715200619</c:v>
                </c:pt>
                <c:pt idx="501">
                  <c:v>10.217997686774041</c:v>
                </c:pt>
                <c:pt idx="502">
                  <c:v>10.215493891206284</c:v>
                </c:pt>
                <c:pt idx="503">
                  <c:v>10.215417393087609</c:v>
                </c:pt>
                <c:pt idx="504">
                  <c:v>10.212554177787542</c:v>
                </c:pt>
                <c:pt idx="505">
                  <c:v>10.207896292337566</c:v>
                </c:pt>
                <c:pt idx="506">
                  <c:v>10.198512523109844</c:v>
                </c:pt>
                <c:pt idx="507">
                  <c:v>10.196886634523414</c:v>
                </c:pt>
                <c:pt idx="508">
                  <c:v>10.195705163578964</c:v>
                </c:pt>
                <c:pt idx="509">
                  <c:v>10.193838852333784</c:v>
                </c:pt>
                <c:pt idx="510">
                  <c:v>10.190549433229496</c:v>
                </c:pt>
                <c:pt idx="511">
                  <c:v>10.18742151015358</c:v>
                </c:pt>
                <c:pt idx="512">
                  <c:v>10.188567767678332</c:v>
                </c:pt>
                <c:pt idx="513">
                  <c:v>10.186586102127112</c:v>
                </c:pt>
                <c:pt idx="514">
                  <c:v>10.182740553842411</c:v>
                </c:pt>
                <c:pt idx="515">
                  <c:v>10.177896887246991</c:v>
                </c:pt>
                <c:pt idx="516">
                  <c:v>10.177842245733629</c:v>
                </c:pt>
                <c:pt idx="517">
                  <c:v>10.175287451420093</c:v>
                </c:pt>
                <c:pt idx="518">
                  <c:v>10.173013150208462</c:v>
                </c:pt>
                <c:pt idx="519">
                  <c:v>10.17063806576107</c:v>
                </c:pt>
                <c:pt idx="520">
                  <c:v>10.168820324749959</c:v>
                </c:pt>
                <c:pt idx="521">
                  <c:v>10.169982367600754</c:v>
                </c:pt>
                <c:pt idx="522">
                  <c:v>10.167763922158326</c:v>
                </c:pt>
                <c:pt idx="523">
                  <c:v>10.163838232987365</c:v>
                </c:pt>
                <c:pt idx="524">
                  <c:v>10.156415486961366</c:v>
                </c:pt>
                <c:pt idx="525">
                  <c:v>10.15408897274807</c:v>
                </c:pt>
                <c:pt idx="526">
                  <c:v>10.152289445574766</c:v>
                </c:pt>
                <c:pt idx="527">
                  <c:v>10.14980872086819</c:v>
                </c:pt>
                <c:pt idx="528">
                  <c:v>10.146033599422967</c:v>
                </c:pt>
                <c:pt idx="529">
                  <c:v>10.143952364891883</c:v>
                </c:pt>
                <c:pt idx="530">
                  <c:v>10.148344328310126</c:v>
                </c:pt>
                <c:pt idx="531">
                  <c:v>10.148519181152901</c:v>
                </c:pt>
                <c:pt idx="532">
                  <c:v>10.146945505568127</c:v>
                </c:pt>
                <c:pt idx="533">
                  <c:v>10.13987246522764</c:v>
                </c:pt>
                <c:pt idx="534">
                  <c:v>10.139962320160702</c:v>
                </c:pt>
                <c:pt idx="535">
                  <c:v>10.140301097543523</c:v>
                </c:pt>
                <c:pt idx="536">
                  <c:v>10.139355192234486</c:v>
                </c:pt>
                <c:pt idx="537">
                  <c:v>10.140848726932983</c:v>
                </c:pt>
                <c:pt idx="538">
                  <c:v>10.141335643529811</c:v>
                </c:pt>
                <c:pt idx="539">
                  <c:v>10.145991100468105</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10.149184593360037</c:v>
                </c:pt>
                <c:pt idx="549">
                  <c:v>10.148143976094525</c:v>
                </c:pt>
                <c:pt idx="550">
                  <c:v>10.145009981739335</c:v>
                </c:pt>
                <c:pt idx="551">
                  <c:v>10.145641394782619</c:v>
                </c:pt>
                <c:pt idx="552">
                  <c:v>10.146117383076781</c:v>
                </c:pt>
                <c:pt idx="553">
                  <c:v>10.1452200480018</c:v>
                </c:pt>
                <c:pt idx="554">
                  <c:v>10.144815700802933</c:v>
                </c:pt>
                <c:pt idx="555">
                  <c:v>10.148079620534325</c:v>
                </c:pt>
                <c:pt idx="556">
                  <c:v>10.150165712088835</c:v>
                </c:pt>
                <c:pt idx="557">
                  <c:v>10.150040643735995</c:v>
                </c:pt>
                <c:pt idx="558">
                  <c:v>10.148746246997334</c:v>
                </c:pt>
                <c:pt idx="559">
                  <c:v>10.148587179480657</c:v>
                </c:pt>
                <c:pt idx="560">
                  <c:v>10.148288472540941</c:v>
                </c:pt>
                <c:pt idx="561">
                  <c:v>10.147482206654917</c:v>
                </c:pt>
                <c:pt idx="562">
                  <c:v>10.145192120117215</c:v>
                </c:pt>
                <c:pt idx="563">
                  <c:v>10.144508494072268</c:v>
                </c:pt>
                <c:pt idx="564">
                  <c:v>10.145552754105399</c:v>
                </c:pt>
                <c:pt idx="565">
                  <c:v>10.146515658996364</c:v>
                </c:pt>
                <c:pt idx="566">
                  <c:v>10.143290595452285</c:v>
                </c:pt>
                <c:pt idx="567">
                  <c:v>10.141861416313912</c:v>
                </c:pt>
                <c:pt idx="568">
                  <c:v>10.142415116982693</c:v>
                </c:pt>
                <c:pt idx="569">
                  <c:v>10.142081196623241</c:v>
                </c:pt>
                <c:pt idx="570">
                  <c:v>10.140475950386319</c:v>
                </c:pt>
                <c:pt idx="571">
                  <c:v>10.138775992192855</c:v>
                </c:pt>
                <c:pt idx="572">
                  <c:v>10.139106269784737</c:v>
                </c:pt>
                <c:pt idx="573">
                  <c:v>10.140885154608583</c:v>
                </c:pt>
                <c:pt idx="574">
                  <c:v>10.142134623880736</c:v>
                </c:pt>
                <c:pt idx="575">
                  <c:v>10.138244148129488</c:v>
                </c:pt>
                <c:pt idx="576">
                  <c:v>10.134673021667435</c:v>
                </c:pt>
                <c:pt idx="577">
                  <c:v>10.129372794871539</c:v>
                </c:pt>
                <c:pt idx="578">
                  <c:v>10.129466292572165</c:v>
                </c:pt>
                <c:pt idx="579">
                  <c:v>10.127188348592981</c:v>
                </c:pt>
                <c:pt idx="580">
                  <c:v>10.125876952272336</c:v>
                </c:pt>
                <c:pt idx="581">
                  <c:v>10.125574602565109</c:v>
                </c:pt>
                <c:pt idx="582">
                  <c:v>10.12768133646907</c:v>
                </c:pt>
                <c:pt idx="583">
                  <c:v>10.129936209587065</c:v>
                </c:pt>
                <c:pt idx="584">
                  <c:v>10.130083134545202</c:v>
                </c:pt>
                <c:pt idx="585">
                  <c:v>10.128171895833455</c:v>
                </c:pt>
                <c:pt idx="586">
                  <c:v>10.122342253485854</c:v>
                </c:pt>
                <c:pt idx="587">
                  <c:v>10.119817815568645</c:v>
                </c:pt>
                <c:pt idx="588">
                  <c:v>10.118633916112485</c:v>
                </c:pt>
                <c:pt idx="589">
                  <c:v>10.116100978404265</c:v>
                </c:pt>
                <c:pt idx="590">
                  <c:v>10.115062789650434</c:v>
                </c:pt>
                <c:pt idx="591">
                  <c:v>10.116576966698432</c:v>
                </c:pt>
                <c:pt idx="592">
                  <c:v>10.117847078320082</c:v>
                </c:pt>
                <c:pt idx="593">
                  <c:v>10.115299569541653</c:v>
                </c:pt>
                <c:pt idx="594">
                  <c:v>10.112692562226488</c:v>
                </c:pt>
                <c:pt idx="595">
                  <c:v>10.112209288397182</c:v>
                </c:pt>
                <c:pt idx="596">
                  <c:v>10.110353905454627</c:v>
                </c:pt>
                <c:pt idx="597">
                  <c:v>10.110077055120286</c:v>
                </c:pt>
                <c:pt idx="598">
                  <c:v>10.109560996383014</c:v>
                </c:pt>
                <c:pt idx="599">
                  <c:v>10.111548733213438</c:v>
                </c:pt>
                <c:pt idx="600">
                  <c:v>10.112265144166415</c:v>
                </c:pt>
                <c:pt idx="601">
                  <c:v>10.109846346508323</c:v>
                </c:pt>
                <c:pt idx="602">
                  <c:v>10.106258220464355</c:v>
                </c:pt>
                <c:pt idx="603">
                  <c:v>10.1046250463428</c:v>
                </c:pt>
                <c:pt idx="604">
                  <c:v>10.102972444127644</c:v>
                </c:pt>
                <c:pt idx="605">
                  <c:v>10.100349651486344</c:v>
                </c:pt>
                <c:pt idx="606">
                  <c:v>10.099114753284384</c:v>
                </c:pt>
                <c:pt idx="607">
                  <c:v>10.097686788401933</c:v>
                </c:pt>
                <c:pt idx="608">
                  <c:v>10.096882951027599</c:v>
                </c:pt>
                <c:pt idx="609">
                  <c:v>10.097537434932079</c:v>
                </c:pt>
                <c:pt idx="610">
                  <c:v>10.095564269171835</c:v>
                </c:pt>
                <c:pt idx="611">
                  <c:v>10.091582724231657</c:v>
                </c:pt>
                <c:pt idx="612">
                  <c:v>10.090421895636737</c:v>
                </c:pt>
                <c:pt idx="613">
                  <c:v>10.088945360520153</c:v>
                </c:pt>
                <c:pt idx="614">
                  <c:v>10.089762554708859</c:v>
                </c:pt>
                <c:pt idx="615">
                  <c:v>10.088968431381357</c:v>
                </c:pt>
                <c:pt idx="616">
                  <c:v>10.089712770218913</c:v>
                </c:pt>
                <c:pt idx="617">
                  <c:v>10.09072060257644</c:v>
                </c:pt>
                <c:pt idx="618">
                  <c:v>10.092811551154355</c:v>
                </c:pt>
                <c:pt idx="619">
                  <c:v>10.092988832508798</c:v>
                </c:pt>
                <c:pt idx="620">
                  <c:v>10.089843909850956</c:v>
                </c:pt>
                <c:pt idx="621">
                  <c:v>10.089308423020043</c:v>
                </c:pt>
                <c:pt idx="622">
                  <c:v>10.089761340453006</c:v>
                </c:pt>
                <c:pt idx="623">
                  <c:v>10.089930122016483</c:v>
                </c:pt>
                <c:pt idx="624">
                  <c:v>10.088643010812916</c:v>
                </c:pt>
                <c:pt idx="625">
                  <c:v>10.088332161314678</c:v>
                </c:pt>
                <c:pt idx="626">
                  <c:v>10.090833528370709</c:v>
                </c:pt>
                <c:pt idx="627">
                  <c:v>10.092911120134231</c:v>
                </c:pt>
                <c:pt idx="628">
                  <c:v>10.09075095897272</c:v>
                </c:pt>
                <c:pt idx="629">
                  <c:v>10.087029264785002</c:v>
                </c:pt>
                <c:pt idx="630">
                  <c:v>10.086661345261732</c:v>
                </c:pt>
                <c:pt idx="631">
                  <c:v>10.085420375780505</c:v>
                </c:pt>
                <c:pt idx="632">
                  <c:v>10.084576467963062</c:v>
                </c:pt>
                <c:pt idx="633">
                  <c:v>10.084795034016508</c:v>
                </c:pt>
                <c:pt idx="634">
                  <c:v>10.082259667796606</c:v>
                </c:pt>
                <c:pt idx="635">
                  <c:v>10.083131503498636</c:v>
                </c:pt>
                <c:pt idx="636">
                  <c:v>10.085396090663497</c:v>
                </c:pt>
                <c:pt idx="637">
                  <c:v>10.084274118255802</c:v>
                </c:pt>
                <c:pt idx="638">
                  <c:v>10.081596684101157</c:v>
                </c:pt>
                <c:pt idx="639">
                  <c:v>10.079284740958087</c:v>
                </c:pt>
                <c:pt idx="640">
                  <c:v>10.076455524821917</c:v>
                </c:pt>
                <c:pt idx="641">
                  <c:v>10.07418850914539</c:v>
                </c:pt>
                <c:pt idx="642">
                  <c:v>10.072573548861646</c:v>
                </c:pt>
                <c:pt idx="643">
                  <c:v>10.070732736989321</c:v>
                </c:pt>
                <c:pt idx="644">
                  <c:v>10.071574216295076</c:v>
                </c:pt>
                <c:pt idx="645">
                  <c:v>10.072764187030458</c:v>
                </c:pt>
                <c:pt idx="646">
                  <c:v>10.072613619304766</c:v>
                </c:pt>
                <c:pt idx="647">
                  <c:v>10.071241510191483</c:v>
                </c:pt>
                <c:pt idx="648">
                  <c:v>10.069287772524905</c:v>
                </c:pt>
                <c:pt idx="649">
                  <c:v>10.066188991589456</c:v>
                </c:pt>
                <c:pt idx="650">
                  <c:v>10.064808382685229</c:v>
                </c:pt>
                <c:pt idx="651">
                  <c:v>10.062829145645722</c:v>
                </c:pt>
                <c:pt idx="652">
                  <c:v>10.062202589625905</c:v>
                </c:pt>
                <c:pt idx="653">
                  <c:v>10.063784765001632</c:v>
                </c:pt>
                <c:pt idx="654">
                  <c:v>10.062475797192675</c:v>
                </c:pt>
                <c:pt idx="655">
                  <c:v>10.058976311825933</c:v>
                </c:pt>
                <c:pt idx="656">
                  <c:v>10.058474824158864</c:v>
                </c:pt>
                <c:pt idx="657">
                  <c:v>10.057139142721145</c:v>
                </c:pt>
                <c:pt idx="658">
                  <c:v>10.057400207729465</c:v>
                </c:pt>
                <c:pt idx="659">
                  <c:v>10.056965504134254</c:v>
                </c:pt>
                <c:pt idx="660">
                  <c:v>10.058148189334526</c:v>
                </c:pt>
                <c:pt idx="661">
                  <c:v>10.061426680136151</c:v>
                </c:pt>
                <c:pt idx="662">
                  <c:v>10.05992828841427</c:v>
                </c:pt>
                <c:pt idx="663">
                  <c:v>10.058767459819336</c:v>
                </c:pt>
                <c:pt idx="664">
                  <c:v>10.055155048658298</c:v>
                </c:pt>
                <c:pt idx="665">
                  <c:v>10.054036719018189</c:v>
                </c:pt>
                <c:pt idx="666">
                  <c:v>10.053928650247316</c:v>
                </c:pt>
                <c:pt idx="667">
                  <c:v>10.052641539043712</c:v>
                </c:pt>
                <c:pt idx="668">
                  <c:v>10.055383328758539</c:v>
                </c:pt>
                <c:pt idx="669">
                  <c:v>10.053654228424669</c:v>
                </c:pt>
                <c:pt idx="670">
                  <c:v>10.047188316010374</c:v>
                </c:pt>
                <c:pt idx="671">
                  <c:v>10.045159294480944</c:v>
                </c:pt>
                <c:pt idx="672">
                  <c:v>10.04417574724048</c:v>
                </c:pt>
                <c:pt idx="673">
                  <c:v>10.04376775727404</c:v>
                </c:pt>
                <c:pt idx="674">
                  <c:v>10.043495763963094</c:v>
                </c:pt>
                <c:pt idx="675">
                  <c:v>10.042406576463456</c:v>
                </c:pt>
                <c:pt idx="676">
                  <c:v>10.041548097575753</c:v>
                </c:pt>
                <c:pt idx="677">
                  <c:v>10.045337790091239</c:v>
                </c:pt>
                <c:pt idx="678">
                  <c:v>10.0436171895483</c:v>
                </c:pt>
                <c:pt idx="679">
                  <c:v>10.040451624540992</c:v>
                </c:pt>
                <c:pt idx="680">
                  <c:v>10.038513672200493</c:v>
                </c:pt>
                <c:pt idx="681">
                  <c:v>10.036768786540499</c:v>
                </c:pt>
                <c:pt idx="682">
                  <c:v>10.036417866599166</c:v>
                </c:pt>
                <c:pt idx="683">
                  <c:v>10.035276466097898</c:v>
                </c:pt>
                <c:pt idx="684">
                  <c:v>10.032726528807732</c:v>
                </c:pt>
                <c:pt idx="685">
                  <c:v>10.031304635204535</c:v>
                </c:pt>
                <c:pt idx="686">
                  <c:v>10.032327038632289</c:v>
                </c:pt>
                <c:pt idx="687">
                  <c:v>10.030957358030705</c:v>
                </c:pt>
                <c:pt idx="688">
                  <c:v>10.025002647330314</c:v>
                </c:pt>
                <c:pt idx="689">
                  <c:v>10.022769630817667</c:v>
                </c:pt>
                <c:pt idx="690">
                  <c:v>10.021542018150853</c:v>
                </c:pt>
                <c:pt idx="691">
                  <c:v>10.020743037799935</c:v>
                </c:pt>
                <c:pt idx="692">
                  <c:v>10.018416523586655</c:v>
                </c:pt>
                <c:pt idx="693">
                  <c:v>10.017895607825967</c:v>
                </c:pt>
                <c:pt idx="694">
                  <c:v>10.017657613678864</c:v>
                </c:pt>
                <c:pt idx="695">
                  <c:v>10.016782135209262</c:v>
                </c:pt>
                <c:pt idx="696">
                  <c:v>10.013960204608182</c:v>
                </c:pt>
                <c:pt idx="697">
                  <c:v>10.007024375178972</c:v>
                </c:pt>
                <c:pt idx="698">
                  <c:v>10.003878238265347</c:v>
                </c:pt>
                <c:pt idx="699">
                  <c:v>10.00270769562357</c:v>
                </c:pt>
                <c:pt idx="700">
                  <c:v>9.9993684920293049</c:v>
                </c:pt>
                <c:pt idx="701">
                  <c:v>9.9981603074561569</c:v>
                </c:pt>
                <c:pt idx="702">
                  <c:v>9.9987407217535882</c:v>
                </c:pt>
                <c:pt idx="703">
                  <c:v>10.002644554319239</c:v>
                </c:pt>
                <c:pt idx="704">
                  <c:v>10.000182043450465</c:v>
                </c:pt>
                <c:pt idx="705">
                  <c:v>9.9929147221735768</c:v>
                </c:pt>
                <c:pt idx="706">
                  <c:v>9.9910010549501003</c:v>
                </c:pt>
                <c:pt idx="707">
                  <c:v>9.9891286724256361</c:v>
                </c:pt>
                <c:pt idx="708">
                  <c:v>9.9870328668243395</c:v>
                </c:pt>
                <c:pt idx="709">
                  <c:v>9.9861476743078867</c:v>
                </c:pt>
                <c:pt idx="710">
                  <c:v>9.986348026523526</c:v>
                </c:pt>
                <c:pt idx="711">
                  <c:v>9.9889319629775262</c:v>
                </c:pt>
                <c:pt idx="712">
                  <c:v>9.9883139067486457</c:v>
                </c:pt>
                <c:pt idx="713">
                  <c:v>9.9818249234731802</c:v>
                </c:pt>
                <c:pt idx="714">
                  <c:v>9.9781797274041111</c:v>
                </c:pt>
                <c:pt idx="715">
                  <c:v>9.9744446764019941</c:v>
                </c:pt>
                <c:pt idx="716">
                  <c:v>9.9720477353492853</c:v>
                </c:pt>
                <c:pt idx="717">
                  <c:v>9.968271399648156</c:v>
                </c:pt>
                <c:pt idx="718">
                  <c:v>9.9658878154098236</c:v>
                </c:pt>
                <c:pt idx="719">
                  <c:v>9.965268544925042</c:v>
                </c:pt>
                <c:pt idx="720">
                  <c:v>9.9675307035781771</c:v>
                </c:pt>
                <c:pt idx="721">
                  <c:v>9.9640688601428309</c:v>
                </c:pt>
                <c:pt idx="722">
                  <c:v>9.9543293139503231</c:v>
                </c:pt>
                <c:pt idx="723">
                  <c:v>9.9551610792092795</c:v>
                </c:pt>
                <c:pt idx="724">
                  <c:v>9.9602779533715129</c:v>
                </c:pt>
                <c:pt idx="725">
                  <c:v>9.9592166937564919</c:v>
                </c:pt>
                <c:pt idx="726">
                  <c:v>9.9579575104374527</c:v>
                </c:pt>
                <c:pt idx="727">
                  <c:v>9.9550542246942726</c:v>
                </c:pt>
                <c:pt idx="728">
                  <c:v>9.9545272376543519</c:v>
                </c:pt>
                <c:pt idx="729">
                  <c:v>9.9506428331823642</c:v>
                </c:pt>
                <c:pt idx="730">
                  <c:v>9.9496204297545567</c:v>
                </c:pt>
                <c:pt idx="731">
                  <c:v>9.9525285725211923</c:v>
                </c:pt>
                <c:pt idx="732">
                  <c:v>9.9521837238590969</c:v>
                </c:pt>
                <c:pt idx="733">
                  <c:v>9.9524496458907716</c:v>
                </c:pt>
                <c:pt idx="734">
                  <c:v>9.9496859995706046</c:v>
                </c:pt>
                <c:pt idx="735">
                  <c:v>9.9479350426313822</c:v>
                </c:pt>
                <c:pt idx="736">
                  <c:v>9.9446079815956487</c:v>
                </c:pt>
                <c:pt idx="737">
                  <c:v>9.9405535813043571</c:v>
                </c:pt>
                <c:pt idx="738">
                  <c:v>9.938772267968826</c:v>
                </c:pt>
                <c:pt idx="739">
                  <c:v>9.9379016465226329</c:v>
                </c:pt>
                <c:pt idx="740">
                  <c:v>9.9410817826001292</c:v>
                </c:pt>
                <c:pt idx="741">
                  <c:v>9.9399003116557338</c:v>
                </c:pt>
                <c:pt idx="742">
                  <c:v>9.9379623593152644</c:v>
                </c:pt>
                <c:pt idx="743">
                  <c:v>9.9327859866162527</c:v>
                </c:pt>
                <c:pt idx="744">
                  <c:v>9.9292257884568684</c:v>
                </c:pt>
                <c:pt idx="745">
                  <c:v>9.9258999416770024</c:v>
                </c:pt>
                <c:pt idx="746">
                  <c:v>9.9243347658832306</c:v>
                </c:pt>
                <c:pt idx="747">
                  <c:v>9.9232807918032968</c:v>
                </c:pt>
                <c:pt idx="748">
                  <c:v>9.921820042012806</c:v>
                </c:pt>
                <c:pt idx="749">
                  <c:v>9.9259982964010653</c:v>
                </c:pt>
                <c:pt idx="750">
                  <c:v>9.9250293202308306</c:v>
                </c:pt>
                <c:pt idx="751">
                  <c:v>9.918961683736164</c:v>
                </c:pt>
                <c:pt idx="752">
                  <c:v>9.9155714813961104</c:v>
                </c:pt>
                <c:pt idx="753">
                  <c:v>9.9141617303514327</c:v>
                </c:pt>
                <c:pt idx="754">
                  <c:v>9.9134246770490009</c:v>
                </c:pt>
                <c:pt idx="755">
                  <c:v>9.9102943254613969</c:v>
                </c:pt>
                <c:pt idx="756">
                  <c:v>9.9074262531379205</c:v>
                </c:pt>
                <c:pt idx="757">
                  <c:v>9.9133676070239467</c:v>
                </c:pt>
                <c:pt idx="758">
                  <c:v>9.91079338461671</c:v>
                </c:pt>
                <c:pt idx="759">
                  <c:v>9.9047901036822594</c:v>
                </c:pt>
                <c:pt idx="760">
                  <c:v>9.9028023668517875</c:v>
                </c:pt>
                <c:pt idx="761">
                  <c:v>9.8995469469113608</c:v>
                </c:pt>
                <c:pt idx="762">
                  <c:v>9.8969314398052184</c:v>
                </c:pt>
                <c:pt idx="763">
                  <c:v>9.8950299151402881</c:v>
                </c:pt>
                <c:pt idx="764">
                  <c:v>9.8911722242970654</c:v>
                </c:pt>
                <c:pt idx="765">
                  <c:v>9.8868604017650501</c:v>
                </c:pt>
                <c:pt idx="766">
                  <c:v>9.8901133931937153</c:v>
                </c:pt>
                <c:pt idx="767">
                  <c:v>9.8864038415644906</c:v>
                </c:pt>
                <c:pt idx="768">
                  <c:v>9.8836511235469828</c:v>
                </c:pt>
                <c:pt idx="769">
                  <c:v>9.8784031097527105</c:v>
                </c:pt>
                <c:pt idx="770">
                  <c:v>9.8789798812826461</c:v>
                </c:pt>
                <c:pt idx="771">
                  <c:v>9.8777595541509182</c:v>
                </c:pt>
                <c:pt idx="772">
                  <c:v>9.8755896789426263</c:v>
                </c:pt>
                <c:pt idx="773">
                  <c:v>9.874040288474859</c:v>
                </c:pt>
                <c:pt idx="774">
                  <c:v>9.8744980629312664</c:v>
                </c:pt>
                <c:pt idx="775">
                  <c:v>9.8719930531076621</c:v>
                </c:pt>
                <c:pt idx="776">
                  <c:v>9.8699263896468068</c:v>
                </c:pt>
                <c:pt idx="777">
                  <c:v>9.8641635313710623</c:v>
                </c:pt>
                <c:pt idx="778">
                  <c:v>9.8616099513133868</c:v>
                </c:pt>
                <c:pt idx="779">
                  <c:v>9.8591668685382725</c:v>
                </c:pt>
                <c:pt idx="780">
                  <c:v>9.856462720754875</c:v>
                </c:pt>
                <c:pt idx="781">
                  <c:v>9.8531040890669956</c:v>
                </c:pt>
                <c:pt idx="782">
                  <c:v>9.8562417261897117</c:v>
                </c:pt>
                <c:pt idx="783">
                  <c:v>9.8541811340081189</c:v>
                </c:pt>
                <c:pt idx="784">
                  <c:v>9.8511600654472353</c:v>
                </c:pt>
                <c:pt idx="785">
                  <c:v>9.8473473020705526</c:v>
                </c:pt>
                <c:pt idx="786">
                  <c:v>9.8432504028244079</c:v>
                </c:pt>
                <c:pt idx="787">
                  <c:v>9.8411412404086906</c:v>
                </c:pt>
                <c:pt idx="788">
                  <c:v>9.8411169552916391</c:v>
                </c:pt>
                <c:pt idx="789">
                  <c:v>9.839605206755369</c:v>
                </c:pt>
                <c:pt idx="790">
                  <c:v>9.8371062682109898</c:v>
                </c:pt>
                <c:pt idx="791">
                  <c:v>9.8388402255683225</c:v>
                </c:pt>
                <c:pt idx="792">
                  <c:v>9.8353565255276614</c:v>
                </c:pt>
                <c:pt idx="793">
                  <c:v>9.8317161864820122</c:v>
                </c:pt>
                <c:pt idx="794">
                  <c:v>9.8301242970594451</c:v>
                </c:pt>
                <c:pt idx="795">
                  <c:v>9.8285591212656556</c:v>
                </c:pt>
                <c:pt idx="796">
                  <c:v>9.8262022506560704</c:v>
                </c:pt>
                <c:pt idx="797">
                  <c:v>9.825429983933887</c:v>
                </c:pt>
                <c:pt idx="798">
                  <c:v>9.8241610865680506</c:v>
                </c:pt>
                <c:pt idx="799">
                  <c:v>9.8216767190939862</c:v>
                </c:pt>
                <c:pt idx="800">
                  <c:v>9.8278524243595307</c:v>
                </c:pt>
                <c:pt idx="801">
                  <c:v>9.8257493332231043</c:v>
                </c:pt>
                <c:pt idx="802">
                  <c:v>9.8190162845212861</c:v>
                </c:pt>
                <c:pt idx="803">
                  <c:v>9.8178093142039042</c:v>
                </c:pt>
                <c:pt idx="804">
                  <c:v>9.8153443748234732</c:v>
                </c:pt>
                <c:pt idx="805">
                  <c:v>9.8134853491133676</c:v>
                </c:pt>
                <c:pt idx="806">
                  <c:v>9.8112656894150767</c:v>
                </c:pt>
                <c:pt idx="807">
                  <c:v>9.8085833982370758</c:v>
                </c:pt>
                <c:pt idx="808">
                  <c:v>9.8060383179703088</c:v>
                </c:pt>
                <c:pt idx="809">
                  <c:v>9.8095839450594298</c:v>
                </c:pt>
                <c:pt idx="810">
                  <c:v>9.8048835606546305</c:v>
                </c:pt>
                <c:pt idx="811">
                  <c:v>9.7971268942691978</c:v>
                </c:pt>
                <c:pt idx="812">
                  <c:v>9.7950140890859245</c:v>
                </c:pt>
                <c:pt idx="813">
                  <c:v>9.7891953750410323</c:v>
                </c:pt>
                <c:pt idx="814">
                  <c:v>9.7849199801845632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9.7635830763453892</c:v>
                </c:pt>
                <c:pt idx="826">
                  <c:v>9.7611667071989814</c:v>
                </c:pt>
                <c:pt idx="827">
                  <c:v>9.763640146370431</c:v>
                </c:pt>
                <c:pt idx="828">
                  <c:v>9.7615382694898347</c:v>
                </c:pt>
                <c:pt idx="829">
                  <c:v>9.7609311415636455</c:v>
                </c:pt>
                <c:pt idx="830">
                  <c:v>9.7575797954108712</c:v>
                </c:pt>
                <c:pt idx="831">
                  <c:v>9.7539746697849417</c:v>
                </c:pt>
                <c:pt idx="832">
                  <c:v>9.7510495274364075</c:v>
                </c:pt>
                <c:pt idx="833">
                  <c:v>9.7481158852968743</c:v>
                </c:pt>
                <c:pt idx="834">
                  <c:v>9.7458707262257143</c:v>
                </c:pt>
                <c:pt idx="835">
                  <c:v>9.7503707584148831</c:v>
                </c:pt>
                <c:pt idx="836">
                  <c:v>9.7489379365090088</c:v>
                </c:pt>
                <c:pt idx="837">
                  <c:v>9.7466733493441886</c:v>
                </c:pt>
                <c:pt idx="838">
                  <c:v>9.745211385297857</c:v>
                </c:pt>
                <c:pt idx="839">
                  <c:v>9.7439619160256683</c:v>
                </c:pt>
                <c:pt idx="840">
                  <c:v>9.743838061928713</c:v>
                </c:pt>
                <c:pt idx="841">
                  <c:v>9.741864896168476</c:v>
                </c:pt>
                <c:pt idx="842">
                  <c:v>9.7407064960852523</c:v>
                </c:pt>
                <c:pt idx="843">
                  <c:v>9.7389081831677711</c:v>
                </c:pt>
                <c:pt idx="844">
                  <c:v>9.7437882774387958</c:v>
                </c:pt>
                <c:pt idx="845">
                  <c:v>9.742418596837215</c:v>
                </c:pt>
                <c:pt idx="846">
                  <c:v>9.7422643863439617</c:v>
                </c:pt>
                <c:pt idx="847">
                  <c:v>9.7419280374728405</c:v>
                </c:pt>
                <c:pt idx="848">
                  <c:v>9.7403980750987493</c:v>
                </c:pt>
                <c:pt idx="849">
                  <c:v>9.7379185646480515</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9.7412711250566471</c:v>
                </c:pt>
                <c:pt idx="858">
                  <c:v>9.7387819005591254</c:v>
                </c:pt>
                <c:pt idx="859">
                  <c:v>9.7377400690377414</c:v>
                </c:pt>
                <c:pt idx="860">
                  <c:v>9.7373952203756282</c:v>
                </c:pt>
                <c:pt idx="861">
                  <c:v>9.7361166089630018</c:v>
                </c:pt>
                <c:pt idx="862">
                  <c:v>9.7384759080843111</c:v>
                </c:pt>
                <c:pt idx="863">
                  <c:v>9.7396306654000142</c:v>
                </c:pt>
                <c:pt idx="864">
                  <c:v>9.73741950549271</c:v>
                </c:pt>
                <c:pt idx="865">
                  <c:v>9.7362951045733226</c:v>
                </c:pt>
                <c:pt idx="866">
                  <c:v>9.7355361946655474</c:v>
                </c:pt>
                <c:pt idx="867">
                  <c:v>9.7325758388972758</c:v>
                </c:pt>
                <c:pt idx="868">
                  <c:v>9.7306548861387085</c:v>
                </c:pt>
                <c:pt idx="869">
                  <c:v>9.7299518320001539</c:v>
                </c:pt>
                <c:pt idx="870">
                  <c:v>9.7288626445004915</c:v>
                </c:pt>
                <c:pt idx="871">
                  <c:v>9.7315085080029888</c:v>
                </c:pt>
                <c:pt idx="872">
                  <c:v>9.7295620558715239</c:v>
                </c:pt>
                <c:pt idx="873">
                  <c:v>9.7260249285733202</c:v>
                </c:pt>
                <c:pt idx="874">
                  <c:v>9.7219887421197857</c:v>
                </c:pt>
                <c:pt idx="875">
                  <c:v>9.7212759739343753</c:v>
                </c:pt>
                <c:pt idx="876">
                  <c:v>9.7185487552898309</c:v>
                </c:pt>
                <c:pt idx="877">
                  <c:v>9.716618088484438</c:v>
                </c:pt>
                <c:pt idx="878">
                  <c:v>9.7152314083009657</c:v>
                </c:pt>
                <c:pt idx="879">
                  <c:v>9.7152034804163012</c:v>
                </c:pt>
                <c:pt idx="880">
                  <c:v>9.7188037490188126</c:v>
                </c:pt>
                <c:pt idx="881">
                  <c:v>9.7201600728060384</c:v>
                </c:pt>
                <c:pt idx="882">
                  <c:v>9.7144069285771337</c:v>
                </c:pt>
                <c:pt idx="883">
                  <c:v>9.710130319464799</c:v>
                </c:pt>
                <c:pt idx="884">
                  <c:v>9.7079191595575018</c:v>
                </c:pt>
                <c:pt idx="885">
                  <c:v>9.7061378462219672</c:v>
                </c:pt>
                <c:pt idx="886">
                  <c:v>9.7048191643662136</c:v>
                </c:pt>
                <c:pt idx="887">
                  <c:v>9.702990495052445</c:v>
                </c:pt>
                <c:pt idx="888">
                  <c:v>9.7067231175428326</c:v>
                </c:pt>
                <c:pt idx="889">
                  <c:v>9.706304199273756</c:v>
                </c:pt>
                <c:pt idx="890">
                  <c:v>9.7001964923359338</c:v>
                </c:pt>
                <c:pt idx="891">
                  <c:v>9.6986021744016853</c:v>
                </c:pt>
                <c:pt idx="892">
                  <c:v>9.697384275781662</c:v>
                </c:pt>
                <c:pt idx="893">
                  <c:v>9.696338801492713</c:v>
                </c:pt>
                <c:pt idx="894">
                  <c:v>9.695247185481378</c:v>
                </c:pt>
                <c:pt idx="895">
                  <c:v>9.6954560374879932</c:v>
                </c:pt>
                <c:pt idx="896">
                  <c:v>9.6996889333896412</c:v>
                </c:pt>
                <c:pt idx="897">
                  <c:v>9.7007878349360794</c:v>
                </c:pt>
                <c:pt idx="898">
                  <c:v>9.6984431068850085</c:v>
                </c:pt>
                <c:pt idx="899">
                  <c:v>9.697486273273288</c:v>
                </c:pt>
                <c:pt idx="900">
                  <c:v>9.6946157724381088</c:v>
                </c:pt>
                <c:pt idx="901">
                  <c:v>9.6919723374473108</c:v>
                </c:pt>
                <c:pt idx="902">
                  <c:v>9.691180642631517</c:v>
                </c:pt>
                <c:pt idx="903">
                  <c:v>9.6904897310514713</c:v>
                </c:pt>
                <c:pt idx="904">
                  <c:v>9.689722321352761</c:v>
                </c:pt>
                <c:pt idx="905">
                  <c:v>9.6931137379485754</c:v>
                </c:pt>
                <c:pt idx="906">
                  <c:v>9.6944494193863218</c:v>
                </c:pt>
                <c:pt idx="907">
                  <c:v>9.6920026938436372</c:v>
                </c:pt>
                <c:pt idx="908">
                  <c:v>9.6919941940526506</c:v>
                </c:pt>
                <c:pt idx="909">
                  <c:v>9.692267401619457</c:v>
                </c:pt>
                <c:pt idx="910">
                  <c:v>9.6927676750306677</c:v>
                </c:pt>
                <c:pt idx="911">
                  <c:v>9.6931647366944134</c:v>
                </c:pt>
                <c:pt idx="912">
                  <c:v>9.6926413924220327</c:v>
                </c:pt>
                <c:pt idx="913">
                  <c:v>9.6925600372798897</c:v>
                </c:pt>
                <c:pt idx="914">
                  <c:v>9.696477226659912</c:v>
                </c:pt>
                <c:pt idx="915">
                  <c:v>9.6968682170443827</c:v>
                </c:pt>
                <c:pt idx="916">
                  <c:v>9.7020494467667646</c:v>
                </c:pt>
                <c:pt idx="917">
                  <c:v>9.7052052977272787</c:v>
                </c:pt>
                <c:pt idx="918">
                  <c:v>9.7057164994411806</c:v>
                </c:pt>
                <c:pt idx="919">
                  <c:v>9.7061888449677696</c:v>
                </c:pt>
                <c:pt idx="920">
                  <c:v>9.7062216298757793</c:v>
                </c:pt>
                <c:pt idx="921">
                  <c:v>9.7066502621917152</c:v>
                </c:pt>
                <c:pt idx="922">
                  <c:v>9.7107714465549115</c:v>
                </c:pt>
                <c:pt idx="923">
                  <c:v>9.7121484126915689</c:v>
                </c:pt>
                <c:pt idx="924">
                  <c:v>9.7118837049157314</c:v>
                </c:pt>
                <c:pt idx="925">
                  <c:v>9.7099858230183997</c:v>
                </c:pt>
                <c:pt idx="926">
                  <c:v>9.7091188443397236</c:v>
                </c:pt>
                <c:pt idx="927">
                  <c:v>9.7085323587630121</c:v>
                </c:pt>
                <c:pt idx="928">
                  <c:v>9.7070060391564397</c:v>
                </c:pt>
                <c:pt idx="929">
                  <c:v>9.7072792467232603</c:v>
                </c:pt>
                <c:pt idx="930">
                  <c:v>9.7075961675007676</c:v>
                </c:pt>
                <c:pt idx="931">
                  <c:v>9.711802349773631</c:v>
                </c:pt>
                <c:pt idx="932">
                  <c:v>9.7118897761949938</c:v>
                </c:pt>
                <c:pt idx="933">
                  <c:v>9.7114259304593524</c:v>
                </c:pt>
                <c:pt idx="934">
                  <c:v>9.71265354312618</c:v>
                </c:pt>
                <c:pt idx="935">
                  <c:v>9.7133881679169285</c:v>
                </c:pt>
                <c:pt idx="936">
                  <c:v>9.7124434768637258</c:v>
                </c:pt>
                <c:pt idx="937">
                  <c:v>9.710688877156926</c:v>
                </c:pt>
                <c:pt idx="938">
                  <c:v>9.7071226077182899</c:v>
                </c:pt>
                <c:pt idx="939">
                  <c:v>9.7022850124021573</c:v>
                </c:pt>
                <c:pt idx="940">
                  <c:v>9.7028581411645369</c:v>
                </c:pt>
                <c:pt idx="941">
                  <c:v>9.7009821158724634</c:v>
                </c:pt>
                <c:pt idx="942">
                  <c:v>9.6854214271233587</c:v>
                </c:pt>
                <c:pt idx="943">
                  <c:v>9.6851421482773077</c:v>
                </c:pt>
                <c:pt idx="944">
                  <c:v>9.683941249239254</c:v>
                </c:pt>
                <c:pt idx="945">
                  <c:v>9.683108269724455</c:v>
                </c:pt>
                <c:pt idx="946">
                  <c:v>9.6809128951432406</c:v>
                </c:pt>
                <c:pt idx="947">
                  <c:v>9.683440975828038</c:v>
                </c:pt>
                <c:pt idx="948">
                  <c:v>9.6838890362375878</c:v>
                </c:pt>
                <c:pt idx="949">
                  <c:v>9.6840408182191346</c:v>
                </c:pt>
                <c:pt idx="950">
                  <c:v>9.6816888046329694</c:v>
                </c:pt>
                <c:pt idx="951">
                  <c:v>9.6809371802602584</c:v>
                </c:pt>
                <c:pt idx="952">
                  <c:v>9.681108390335476</c:v>
                </c:pt>
                <c:pt idx="953">
                  <c:v>9.6795602141236472</c:v>
                </c:pt>
                <c:pt idx="954">
                  <c:v>9.678773376331204</c:v>
                </c:pt>
                <c:pt idx="955">
                  <c:v>9.6798577068074678</c:v>
                </c:pt>
                <c:pt idx="956">
                  <c:v>9.6828168483198596</c:v>
                </c:pt>
                <c:pt idx="957">
                  <c:v>9.6844961641638037</c:v>
                </c:pt>
                <c:pt idx="958">
                  <c:v>9.6833122647076522</c:v>
                </c:pt>
                <c:pt idx="959">
                  <c:v>9.6814277396246968</c:v>
                </c:pt>
                <c:pt idx="960">
                  <c:v>9.679991274951206</c:v>
                </c:pt>
                <c:pt idx="961">
                  <c:v>9.6795820707289746</c:v>
                </c:pt>
                <c:pt idx="962">
                  <c:v>9.6770515615324193</c:v>
                </c:pt>
                <c:pt idx="963">
                  <c:v>9.6742830581888928</c:v>
                </c:pt>
                <c:pt idx="964">
                  <c:v>9.6731987277126272</c:v>
                </c:pt>
                <c:pt idx="965">
                  <c:v>9.6735848610737367</c:v>
                </c:pt>
                <c:pt idx="966">
                  <c:v>9.6738920678044025</c:v>
                </c:pt>
                <c:pt idx="967">
                  <c:v>9.6647839346551727</c:v>
                </c:pt>
                <c:pt idx="968">
                  <c:v>9.662293495901805</c:v>
                </c:pt>
                <c:pt idx="969">
                  <c:v>9.658078813837971</c:v>
                </c:pt>
                <c:pt idx="970">
                  <c:v>9.6559004388386889</c:v>
                </c:pt>
                <c:pt idx="971">
                  <c:v>9.6527530876691454</c:v>
                </c:pt>
                <c:pt idx="972">
                  <c:v>9.649395670237098</c:v>
                </c:pt>
                <c:pt idx="973">
                  <c:v>9.6509195613319321</c:v>
                </c:pt>
                <c:pt idx="974">
                  <c:v>9.6520221056459867</c:v>
                </c:pt>
                <c:pt idx="975">
                  <c:v>9.6477952810236189</c:v>
                </c:pt>
                <c:pt idx="976">
                  <c:v>9.6447147139259073</c:v>
                </c:pt>
                <c:pt idx="977">
                  <c:v>9.6429795423127693</c:v>
                </c:pt>
                <c:pt idx="978">
                  <c:v>9.6390198539779561</c:v>
                </c:pt>
                <c:pt idx="979">
                  <c:v>9.634423895576429</c:v>
                </c:pt>
                <c:pt idx="980">
                  <c:v>9.6324021595821296</c:v>
                </c:pt>
                <c:pt idx="981">
                  <c:v>9.6301193585795026</c:v>
                </c:pt>
                <c:pt idx="982">
                  <c:v>9.6309001250926727</c:v>
                </c:pt>
                <c:pt idx="983">
                  <c:v>9.631737961630856</c:v>
                </c:pt>
                <c:pt idx="984">
                  <c:v>9.6254833297348927</c:v>
                </c:pt>
                <c:pt idx="985">
                  <c:v>9.6244329984225203</c:v>
                </c:pt>
                <c:pt idx="986">
                  <c:v>9.6234615937405685</c:v>
                </c:pt>
                <c:pt idx="987">
                  <c:v>9.6226893270184348</c:v>
                </c:pt>
                <c:pt idx="988">
                  <c:v>9.6227998243009729</c:v>
                </c:pt>
                <c:pt idx="989">
                  <c:v>9.6227791819515094</c:v>
                </c:pt>
                <c:pt idx="990">
                  <c:v>9.6219522737159906</c:v>
                </c:pt>
                <c:pt idx="991">
                  <c:v>9.6248409883889678</c:v>
                </c:pt>
                <c:pt idx="992">
                  <c:v>9.6247669187819618</c:v>
                </c:pt>
                <c:pt idx="993">
                  <c:v>9.6179840855901766</c:v>
                </c:pt>
                <c:pt idx="994">
                  <c:v>9.6166386901056597</c:v>
                </c:pt>
                <c:pt idx="995">
                  <c:v>9.6161894154402638</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9.6194861200796318</c:v>
                </c:pt>
                <c:pt idx="1005">
                  <c:v>9.6207173755140332</c:v>
                </c:pt>
                <c:pt idx="1006">
                  <c:v>9.6224003341255298</c:v>
                </c:pt>
                <c:pt idx="1007">
                  <c:v>9.626012745286527</c:v>
                </c:pt>
                <c:pt idx="1008">
                  <c:v>9.6294284469995119</c:v>
                </c:pt>
                <c:pt idx="1009">
                  <c:v>9.6288662465398289</c:v>
                </c:pt>
                <c:pt idx="1010">
                  <c:v>9.628619752601761</c:v>
                </c:pt>
                <c:pt idx="1011">
                  <c:v>9.6290459564059638</c:v>
                </c:pt>
                <c:pt idx="1012">
                  <c:v>9.6274710665653629</c:v>
                </c:pt>
                <c:pt idx="1013">
                  <c:v>9.6267097281458529</c:v>
                </c:pt>
                <c:pt idx="1014">
                  <c:v>9.6272318581624035</c:v>
                </c:pt>
                <c:pt idx="1015">
                  <c:v>9.6259605322849104</c:v>
                </c:pt>
                <c:pt idx="1016">
                  <c:v>9.6291005979193347</c:v>
                </c:pt>
                <c:pt idx="1017">
                  <c:v>9.6297781526850059</c:v>
                </c:pt>
                <c:pt idx="1018">
                  <c:v>9.6220421286490563</c:v>
                </c:pt>
                <c:pt idx="1019">
                  <c:v>9.6208254442848826</c:v>
                </c:pt>
                <c:pt idx="1020">
                  <c:v>9.6202426014757343</c:v>
                </c:pt>
                <c:pt idx="1021">
                  <c:v>9.6163666967947421</c:v>
                </c:pt>
                <c:pt idx="1022">
                  <c:v>9.6146473105076389</c:v>
                </c:pt>
                <c:pt idx="1023">
                  <c:v>9.6130505640616803</c:v>
                </c:pt>
                <c:pt idx="1024">
                  <c:v>9.6147493079992508</c:v>
                </c:pt>
                <c:pt idx="1025">
                  <c:v>9.6147590220461012</c:v>
                </c:pt>
                <c:pt idx="1026">
                  <c:v>9.6109948289034861</c:v>
                </c:pt>
                <c:pt idx="1027">
                  <c:v>9.6107495492213246</c:v>
                </c:pt>
                <c:pt idx="1028">
                  <c:v>9.6089730929091495</c:v>
                </c:pt>
                <c:pt idx="1029">
                  <c:v>9.6063308721742438</c:v>
                </c:pt>
                <c:pt idx="1030">
                  <c:v>9.6039691445412529</c:v>
                </c:pt>
                <c:pt idx="1031">
                  <c:v>9.6017992693329006</c:v>
                </c:pt>
                <c:pt idx="1032">
                  <c:v>9.6048045525677459</c:v>
                </c:pt>
                <c:pt idx="1033">
                  <c:v>9.6091418744726553</c:v>
                </c:pt>
                <c:pt idx="1034">
                  <c:v>9.6084558199160348</c:v>
                </c:pt>
                <c:pt idx="1035">
                  <c:v>9.6073217049498325</c:v>
                </c:pt>
                <c:pt idx="1036">
                  <c:v>9.6047644821245939</c:v>
                </c:pt>
                <c:pt idx="1037">
                  <c:v>9.6017009146088554</c:v>
                </c:pt>
                <c:pt idx="1038">
                  <c:v>9.6009687183298649</c:v>
                </c:pt>
                <c:pt idx="1039">
                  <c:v>9.5984236380631103</c:v>
                </c:pt>
                <c:pt idx="1040">
                  <c:v>9.5957729175372073</c:v>
                </c:pt>
                <c:pt idx="1041">
                  <c:v>9.5972190962574899</c:v>
                </c:pt>
                <c:pt idx="1042">
                  <c:v>9.6000592406963534</c:v>
                </c:pt>
                <c:pt idx="1043">
                  <c:v>9.5974425193343418</c:v>
                </c:pt>
                <c:pt idx="1044">
                  <c:v>9.5980824321685816</c:v>
                </c:pt>
                <c:pt idx="1045">
                  <c:v>9.5982706418257173</c:v>
                </c:pt>
                <c:pt idx="1046">
                  <c:v>9.5980399332137551</c:v>
                </c:pt>
                <c:pt idx="1047">
                  <c:v>9.598412709760451</c:v>
                </c:pt>
                <c:pt idx="1048">
                  <c:v>9.5991133353873188</c:v>
                </c:pt>
                <c:pt idx="1049">
                  <c:v>9.5994059710477728</c:v>
                </c:pt>
                <c:pt idx="1050">
                  <c:v>9.6015612751858299</c:v>
                </c:pt>
                <c:pt idx="1051">
                  <c:v>9.6026868903610314</c:v>
                </c:pt>
                <c:pt idx="1052">
                  <c:v>9.6018369112643605</c:v>
                </c:pt>
                <c:pt idx="1053">
                  <c:v>9.59771086987773</c:v>
                </c:pt>
                <c:pt idx="1054">
                  <c:v>9.5960364110572485</c:v>
                </c:pt>
                <c:pt idx="1055">
                  <c:v>9.5939466767351167</c:v>
                </c:pt>
                <c:pt idx="1056">
                  <c:v>9.5922697894029216</c:v>
                </c:pt>
                <c:pt idx="1057">
                  <c:v>9.5902261968032292</c:v>
                </c:pt>
                <c:pt idx="1058">
                  <c:v>9.5903731217613828</c:v>
                </c:pt>
                <c:pt idx="1059">
                  <c:v>9.5916068057074888</c:v>
                </c:pt>
                <c:pt idx="1060">
                  <c:v>9.5941506717183671</c:v>
                </c:pt>
                <c:pt idx="1061">
                  <c:v>9.5904617624386326</c:v>
                </c:pt>
                <c:pt idx="1062">
                  <c:v>9.5887703040361423</c:v>
                </c:pt>
                <c:pt idx="1063">
                  <c:v>9.5867109261103849</c:v>
                </c:pt>
                <c:pt idx="1064">
                  <c:v>9.5838246399491567</c:v>
                </c:pt>
                <c:pt idx="1065">
                  <c:v>9.5815005542475546</c:v>
                </c:pt>
                <c:pt idx="1066">
                  <c:v>9.5806007906609096</c:v>
                </c:pt>
                <c:pt idx="1067">
                  <c:v>9.5794278195074654</c:v>
                </c:pt>
                <c:pt idx="1068">
                  <c:v>9.583150727951061</c:v>
                </c:pt>
                <c:pt idx="1069">
                  <c:v>9.5823068201336135</c:v>
                </c:pt>
                <c:pt idx="1070">
                  <c:v>9.5797532400758882</c:v>
                </c:pt>
                <c:pt idx="1071">
                  <c:v>9.5779792122754657</c:v>
                </c:pt>
                <c:pt idx="1072">
                  <c:v>9.5779124282035859</c:v>
                </c:pt>
                <c:pt idx="1073">
                  <c:v>9.5774777246084142</c:v>
                </c:pt>
                <c:pt idx="1074">
                  <c:v>9.5777788600598335</c:v>
                </c:pt>
                <c:pt idx="1075">
                  <c:v>9.5790052584708008</c:v>
                </c:pt>
                <c:pt idx="1076">
                  <c:v>9.5807926430855872</c:v>
                </c:pt>
                <c:pt idx="1077">
                  <c:v>9.5852756756928414</c:v>
                </c:pt>
                <c:pt idx="1078">
                  <c:v>9.5876616884428731</c:v>
                </c:pt>
                <c:pt idx="1079">
                  <c:v>9.5896457825057837</c:v>
                </c:pt>
                <c:pt idx="1080">
                  <c:v>9.5921762917022768</c:v>
                </c:pt>
                <c:pt idx="1081">
                  <c:v>9.593192623850781</c:v>
                </c:pt>
                <c:pt idx="1082">
                  <c:v>9.5936394700044936</c:v>
                </c:pt>
                <c:pt idx="1083">
                  <c:v>9.5928842028642745</c:v>
                </c:pt>
                <c:pt idx="1084">
                  <c:v>9.5942174557902256</c:v>
                </c:pt>
                <c:pt idx="1085">
                  <c:v>9.5973453788661374</c:v>
                </c:pt>
                <c:pt idx="1086">
                  <c:v>9.596519684886502</c:v>
                </c:pt>
                <c:pt idx="1087">
                  <c:v>9.594111815531063</c:v>
                </c:pt>
                <c:pt idx="1088">
                  <c:v>9.5952981434989084</c:v>
                </c:pt>
                <c:pt idx="1089">
                  <c:v>9.5957911313750373</c:v>
                </c:pt>
                <c:pt idx="1090">
                  <c:v>9.5954341401544134</c:v>
                </c:pt>
                <c:pt idx="1091">
                  <c:v>9.5950783631896428</c:v>
                </c:pt>
                <c:pt idx="1092">
                  <c:v>9.5930299135665251</c:v>
                </c:pt>
                <c:pt idx="1093">
                  <c:v>9.5935872570028451</c:v>
                </c:pt>
                <c:pt idx="1094">
                  <c:v>9.5986118477202496</c:v>
                </c:pt>
                <c:pt idx="1095">
                  <c:v>9.5950686491428172</c:v>
                </c:pt>
                <c:pt idx="1096">
                  <c:v>9.5950492210491696</c:v>
                </c:pt>
                <c:pt idx="1097">
                  <c:v>9.5934087613925332</c:v>
                </c:pt>
                <c:pt idx="1098">
                  <c:v>9.5921629348879272</c:v>
                </c:pt>
                <c:pt idx="1099">
                  <c:v>9.5887678755244536</c:v>
                </c:pt>
                <c:pt idx="1100">
                  <c:v>9.5877600431669396</c:v>
                </c:pt>
                <c:pt idx="1101">
                  <c:v>9.5881012490614488</c:v>
                </c:pt>
                <c:pt idx="1102">
                  <c:v>9.5899663460508258</c:v>
                </c:pt>
                <c:pt idx="1103">
                  <c:v>9.5937876092184808</c:v>
                </c:pt>
                <c:pt idx="1104">
                  <c:v>9.591815657714104</c:v>
                </c:pt>
                <c:pt idx="1105">
                  <c:v>9.5902492676644346</c:v>
                </c:pt>
                <c:pt idx="1106">
                  <c:v>9.588662235265307</c:v>
                </c:pt>
                <c:pt idx="1107">
                  <c:v>9.587769757213735</c:v>
                </c:pt>
                <c:pt idx="1108">
                  <c:v>9.5863223642376312</c:v>
                </c:pt>
                <c:pt idx="1109">
                  <c:v>9.5865287877325294</c:v>
                </c:pt>
                <c:pt idx="1110">
                  <c:v>9.587275555081801</c:v>
                </c:pt>
                <c:pt idx="1111">
                  <c:v>9.5887970176649482</c:v>
                </c:pt>
                <c:pt idx="1112">
                  <c:v>9.592284360473144</c:v>
                </c:pt>
                <c:pt idx="1113">
                  <c:v>9.5894247879406578</c:v>
                </c:pt>
                <c:pt idx="1114">
                  <c:v>9.5869574200484351</c:v>
                </c:pt>
                <c:pt idx="1115">
                  <c:v>9.5833073669560029</c:v>
                </c:pt>
                <c:pt idx="1116">
                  <c:v>9.579119398520934</c:v>
                </c:pt>
                <c:pt idx="1117">
                  <c:v>9.5759550477694155</c:v>
                </c:pt>
                <c:pt idx="1118">
                  <c:v>9.5744760841411818</c:v>
                </c:pt>
                <c:pt idx="1119">
                  <c:v>9.5716662960986163</c:v>
                </c:pt>
                <c:pt idx="1120">
                  <c:v>9.5724300630298185</c:v>
                </c:pt>
                <c:pt idx="1121">
                  <c:v>9.5767564566320438</c:v>
                </c:pt>
                <c:pt idx="1122">
                  <c:v>9.5747954334303671</c:v>
                </c:pt>
                <c:pt idx="1123">
                  <c:v>9.5728623381132714</c:v>
                </c:pt>
                <c:pt idx="1124">
                  <c:v>9.5715922264916209</c:v>
                </c:pt>
                <c:pt idx="1125">
                  <c:v>9.5697489861075695</c:v>
                </c:pt>
                <c:pt idx="1126">
                  <c:v>9.5675888249460606</c:v>
                </c:pt>
                <c:pt idx="1127">
                  <c:v>9.5647086100640877</c:v>
                </c:pt>
                <c:pt idx="1128">
                  <c:v>9.5610136295050836</c:v>
                </c:pt>
                <c:pt idx="1129">
                  <c:v>9.5597896596058192</c:v>
                </c:pt>
                <c:pt idx="1130">
                  <c:v>9.5632017185512126</c:v>
                </c:pt>
                <c:pt idx="1131">
                  <c:v>9.5631859332251192</c:v>
                </c:pt>
                <c:pt idx="1132">
                  <c:v>9.5587368997817421</c:v>
                </c:pt>
                <c:pt idx="1133">
                  <c:v>9.5566022379931663</c:v>
                </c:pt>
                <c:pt idx="1134">
                  <c:v>9.5542696525006097</c:v>
                </c:pt>
                <c:pt idx="1135">
                  <c:v>9.5501278257878823</c:v>
                </c:pt>
                <c:pt idx="1136">
                  <c:v>9.5470023312237373</c:v>
                </c:pt>
                <c:pt idx="1137">
                  <c:v>9.5438197666344227</c:v>
                </c:pt>
                <c:pt idx="1138">
                  <c:v>9.5413645413007639</c:v>
                </c:pt>
                <c:pt idx="1139">
                  <c:v>9.5423517313088109</c:v>
                </c:pt>
                <c:pt idx="1140">
                  <c:v>9.5386737503318013</c:v>
                </c:pt>
                <c:pt idx="1141">
                  <c:v>9.5361177417623679</c:v>
                </c:pt>
                <c:pt idx="1142">
                  <c:v>9.5324944022987097</c:v>
                </c:pt>
                <c:pt idx="1143">
                  <c:v>9.5303706688127594</c:v>
                </c:pt>
                <c:pt idx="1144">
                  <c:v>9.528509214590926</c:v>
                </c:pt>
                <c:pt idx="1145">
                  <c:v>9.527123748663282</c:v>
                </c:pt>
                <c:pt idx="1146">
                  <c:v>9.523811258697803</c:v>
                </c:pt>
                <c:pt idx="1147">
                  <c:v>9.5219230908472809</c:v>
                </c:pt>
                <c:pt idx="1148">
                  <c:v>9.5255185024263547</c:v>
                </c:pt>
                <c:pt idx="1149">
                  <c:v>9.5227402850359972</c:v>
                </c:pt>
                <c:pt idx="1150">
                  <c:v>9.5219655898021038</c:v>
                </c:pt>
                <c:pt idx="1151">
                  <c:v>9.5210427553542303</c:v>
                </c:pt>
                <c:pt idx="1152">
                  <c:v>9.519478793816301</c:v>
                </c:pt>
                <c:pt idx="1153">
                  <c:v>9.5178735475793239</c:v>
                </c:pt>
                <c:pt idx="1154">
                  <c:v>9.5166204355396644</c:v>
                </c:pt>
                <c:pt idx="1155">
                  <c:v>9.5186785992095349</c:v>
                </c:pt>
                <c:pt idx="1156">
                  <c:v>9.5158590971201455</c:v>
                </c:pt>
                <c:pt idx="1157">
                  <c:v>9.514834265180685</c:v>
                </c:pt>
                <c:pt idx="1158">
                  <c:v>9.5139672865020088</c:v>
                </c:pt>
                <c:pt idx="1159">
                  <c:v>9.5132229476644881</c:v>
                </c:pt>
                <c:pt idx="1160">
                  <c:v>9.5126194625058407</c:v>
                </c:pt>
                <c:pt idx="1161">
                  <c:v>9.509833959580309</c:v>
                </c:pt>
                <c:pt idx="1162">
                  <c:v>9.5077381539789947</c:v>
                </c:pt>
                <c:pt idx="1163">
                  <c:v>9.512703246159635</c:v>
                </c:pt>
                <c:pt idx="1164">
                  <c:v>9.5095255385937776</c:v>
                </c:pt>
                <c:pt idx="1165">
                  <c:v>9.5075693724154888</c:v>
                </c:pt>
                <c:pt idx="1166">
                  <c:v>9.5051967164798334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9.496834136424031</c:v>
                </c:pt>
                <c:pt idx="1175">
                  <c:v>9.4958481606718088</c:v>
                </c:pt>
                <c:pt idx="1176">
                  <c:v>9.4964565028538921</c:v>
                </c:pt>
                <c:pt idx="1177">
                  <c:v>9.4962209372185207</c:v>
                </c:pt>
                <c:pt idx="1178">
                  <c:v>9.4959258730463745</c:v>
                </c:pt>
                <c:pt idx="1179">
                  <c:v>9.4952228189077985</c:v>
                </c:pt>
                <c:pt idx="1180">
                  <c:v>9.5004210482121589</c:v>
                </c:pt>
                <c:pt idx="1181">
                  <c:v>9.4996718523511809</c:v>
                </c:pt>
                <c:pt idx="1182">
                  <c:v>9.4971996274356201</c:v>
                </c:pt>
                <c:pt idx="1183">
                  <c:v>9.4945768347943336</c:v>
                </c:pt>
                <c:pt idx="1184">
                  <c:v>9.491941899594508</c:v>
                </c:pt>
                <c:pt idx="1185">
                  <c:v>9.4897562390601351</c:v>
                </c:pt>
                <c:pt idx="1186">
                  <c:v>9.4877393600891793</c:v>
                </c:pt>
                <c:pt idx="1187">
                  <c:v>9.4850558546553039</c:v>
                </c:pt>
                <c:pt idx="1188">
                  <c:v>9.4815842971731321</c:v>
                </c:pt>
                <c:pt idx="1189">
                  <c:v>9.4848020751821327</c:v>
                </c:pt>
                <c:pt idx="1190">
                  <c:v>9.4843345866789441</c:v>
                </c:pt>
                <c:pt idx="1191">
                  <c:v>9.4807076044476624</c:v>
                </c:pt>
                <c:pt idx="1192">
                  <c:v>9.4784138751423797</c:v>
                </c:pt>
                <c:pt idx="1193">
                  <c:v>9.4763399261464425</c:v>
                </c:pt>
                <c:pt idx="1194">
                  <c:v>9.4734244978447073</c:v>
                </c:pt>
                <c:pt idx="1195">
                  <c:v>9.4712934788236396</c:v>
                </c:pt>
                <c:pt idx="1196">
                  <c:v>9.4671091531561018</c:v>
                </c:pt>
                <c:pt idx="1197">
                  <c:v>9.462680762062238</c:v>
                </c:pt>
                <c:pt idx="1198">
                  <c:v>9.465771043206729</c:v>
                </c:pt>
                <c:pt idx="1199">
                  <c:v>9.4576816707177347</c:v>
                </c:pt>
                <c:pt idx="1200">
                  <c:v>9.4553587992720054</c:v>
                </c:pt>
                <c:pt idx="1201">
                  <c:v>9.4533710624415299</c:v>
                </c:pt>
                <c:pt idx="1202">
                  <c:v>9.4519066698835168</c:v>
                </c:pt>
                <c:pt idx="1203">
                  <c:v>9.4496833674176628</c:v>
                </c:pt>
                <c:pt idx="1204">
                  <c:v>9.4469537202613711</c:v>
                </c:pt>
                <c:pt idx="1205">
                  <c:v>9.4448287725195499</c:v>
                </c:pt>
                <c:pt idx="1206">
                  <c:v>9.447780628496858</c:v>
                </c:pt>
                <c:pt idx="1207">
                  <c:v>9.4440565057974055</c:v>
                </c:pt>
                <c:pt idx="1208">
                  <c:v>9.4428798918764176</c:v>
                </c:pt>
                <c:pt idx="1209">
                  <c:v>9.4429211765754069</c:v>
                </c:pt>
                <c:pt idx="1210">
                  <c:v>9.4418927018683529</c:v>
                </c:pt>
                <c:pt idx="1211">
                  <c:v>9.4392771947621839</c:v>
                </c:pt>
                <c:pt idx="1212">
                  <c:v>9.4372360306742298</c:v>
                </c:pt>
                <c:pt idx="1213">
                  <c:v>9.4369798226893664</c:v>
                </c:pt>
                <c:pt idx="1214">
                  <c:v>9.4352130804240737</c:v>
                </c:pt>
                <c:pt idx="1215">
                  <c:v>9.4403627394942902</c:v>
                </c:pt>
                <c:pt idx="1216">
                  <c:v>9.4323765787527378</c:v>
                </c:pt>
                <c:pt idx="1217">
                  <c:v>9.4297404292970555</c:v>
                </c:pt>
                <c:pt idx="1218">
                  <c:v>9.4268820710204189</c:v>
                </c:pt>
                <c:pt idx="1219">
                  <c:v>9.4276749800920499</c:v>
                </c:pt>
                <c:pt idx="1220">
                  <c:v>9.4296675739459381</c:v>
                </c:pt>
                <c:pt idx="1221">
                  <c:v>9.4310384688033349</c:v>
                </c:pt>
                <c:pt idx="1222">
                  <c:v>9.429775642716816</c:v>
                </c:pt>
                <c:pt idx="1223">
                  <c:v>9.4349860145796676</c:v>
                </c:pt>
                <c:pt idx="1224">
                  <c:v>9.4348900883672826</c:v>
                </c:pt>
                <c:pt idx="1225">
                  <c:v>9.4318593057595699</c:v>
                </c:pt>
                <c:pt idx="1226">
                  <c:v>9.4307458331428968</c:v>
                </c:pt>
                <c:pt idx="1227">
                  <c:v>9.4307349048402394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9.4087884445630827</c:v>
                </c:pt>
                <c:pt idx="1236">
                  <c:v>9.4058645164704338</c:v>
                </c:pt>
                <c:pt idx="1237">
                  <c:v>9.4042908408856363</c:v>
                </c:pt>
                <c:pt idx="1238">
                  <c:v>9.4070666297643495</c:v>
                </c:pt>
                <c:pt idx="1239">
                  <c:v>9.4024160298494692</c:v>
                </c:pt>
                <c:pt idx="1240">
                  <c:v>9.3997094535543688</c:v>
                </c:pt>
                <c:pt idx="1241">
                  <c:v>9.396174754767884</c:v>
                </c:pt>
                <c:pt idx="1242">
                  <c:v>9.3939684518839925</c:v>
                </c:pt>
                <c:pt idx="1243">
                  <c:v>9.3907640306893576</c:v>
                </c:pt>
                <c:pt idx="1244">
                  <c:v>9.3887847936499238</c:v>
                </c:pt>
                <c:pt idx="1245">
                  <c:v>9.3855208739185407</c:v>
                </c:pt>
                <c:pt idx="1246">
                  <c:v>9.3814628308596664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9.3598381483834352</c:v>
                </c:pt>
                <c:pt idx="1257">
                  <c:v>9.3530358870980059</c:v>
                </c:pt>
                <c:pt idx="1258">
                  <c:v>9.3497221828766719</c:v>
                </c:pt>
                <c:pt idx="1259">
                  <c:v>9.3477271605111198</c:v>
                </c:pt>
                <c:pt idx="1260">
                  <c:v>9.3443551720088855</c:v>
                </c:pt>
                <c:pt idx="1261">
                  <c:v>9.3417129512739621</c:v>
                </c:pt>
                <c:pt idx="1262">
                  <c:v>9.3392880823366369</c:v>
                </c:pt>
                <c:pt idx="1263">
                  <c:v>9.3357181701304199</c:v>
                </c:pt>
                <c:pt idx="1264">
                  <c:v>9.3332908726813919</c:v>
                </c:pt>
                <c:pt idx="1265">
                  <c:v>9.336332583591755</c:v>
                </c:pt>
                <c:pt idx="1266">
                  <c:v>9.3341651368951659</c:v>
                </c:pt>
                <c:pt idx="1267">
                  <c:v>9.3316710553742013</c:v>
                </c:pt>
                <c:pt idx="1268">
                  <c:v>9.3295995348899456</c:v>
                </c:pt>
                <c:pt idx="1269">
                  <c:v>9.3259992662874449</c:v>
                </c:pt>
                <c:pt idx="1270">
                  <c:v>9.3230838379856991</c:v>
                </c:pt>
                <c:pt idx="1271">
                  <c:v>9.3208447501938156</c:v>
                </c:pt>
                <c:pt idx="1272">
                  <c:v>9.3185048791661487</c:v>
                </c:pt>
                <c:pt idx="1273">
                  <c:v>9.3164442869845114</c:v>
                </c:pt>
                <c:pt idx="1274">
                  <c:v>9.319076793672636</c:v>
                </c:pt>
                <c:pt idx="1275">
                  <c:v>9.3133175781644866</c:v>
                </c:pt>
                <c:pt idx="1276">
                  <c:v>9.3111331318859705</c:v>
                </c:pt>
                <c:pt idx="1277">
                  <c:v>9.3099140190100691</c:v>
                </c:pt>
                <c:pt idx="1278">
                  <c:v>9.3077647861512229</c:v>
                </c:pt>
                <c:pt idx="1279">
                  <c:v>9.3050460672976278</c:v>
                </c:pt>
                <c:pt idx="1280">
                  <c:v>9.3030304025825643</c:v>
                </c:pt>
                <c:pt idx="1281">
                  <c:v>9.2999449784614825</c:v>
                </c:pt>
                <c:pt idx="1282">
                  <c:v>9.3017736477752759</c:v>
                </c:pt>
                <c:pt idx="1283">
                  <c:v>9.3011203781266705</c:v>
                </c:pt>
                <c:pt idx="1284">
                  <c:v>9.2930747188483327</c:v>
                </c:pt>
                <c:pt idx="1285">
                  <c:v>9.2891672435151627</c:v>
                </c:pt>
                <c:pt idx="1286">
                  <c:v>9.2869281557232579</c:v>
                </c:pt>
                <c:pt idx="1287">
                  <c:v>9.2827159021711303</c:v>
                </c:pt>
                <c:pt idx="1288">
                  <c:v>9.2780993014201236</c:v>
                </c:pt>
                <c:pt idx="1289">
                  <c:v>9.274984735158581</c:v>
                </c:pt>
                <c:pt idx="1290">
                  <c:v>9.2714658216981825</c:v>
                </c:pt>
                <c:pt idx="1291">
                  <c:v>9.2750114487873532</c:v>
                </c:pt>
                <c:pt idx="1292">
                  <c:v>9.2748171678509799</c:v>
                </c:pt>
                <c:pt idx="1293">
                  <c:v>9.2672001408885585</c:v>
                </c:pt>
                <c:pt idx="1294">
                  <c:v>9.2654176132971635</c:v>
                </c:pt>
                <c:pt idx="1295">
                  <c:v>9.2626005397194913</c:v>
                </c:pt>
                <c:pt idx="1296">
                  <c:v>9.2609527945277108</c:v>
                </c:pt>
                <c:pt idx="1297">
                  <c:v>9.2588642744615157</c:v>
                </c:pt>
                <c:pt idx="1298">
                  <c:v>9.256844966978873</c:v>
                </c:pt>
                <c:pt idx="1299">
                  <c:v>9.2536684736689097</c:v>
                </c:pt>
                <c:pt idx="1300">
                  <c:v>9.2560714860008861</c:v>
                </c:pt>
                <c:pt idx="1301">
                  <c:v>9.2512751753837215</c:v>
                </c:pt>
                <c:pt idx="1302">
                  <c:v>9.2486912389297107</c:v>
                </c:pt>
                <c:pt idx="1303">
                  <c:v>9.2472183465807021</c:v>
                </c:pt>
                <c:pt idx="1304">
                  <c:v>9.244287132952886</c:v>
                </c:pt>
                <c:pt idx="1305">
                  <c:v>9.2393948961233576</c:v>
                </c:pt>
                <c:pt idx="1306">
                  <c:v>9.2357703424038089</c:v>
                </c:pt>
                <c:pt idx="1307">
                  <c:v>9.2325865635587174</c:v>
                </c:pt>
                <c:pt idx="1308">
                  <c:v>9.2287701574144521</c:v>
                </c:pt>
                <c:pt idx="1309">
                  <c:v>9.229230360382541</c:v>
                </c:pt>
                <c:pt idx="1310">
                  <c:v>9.2214384805773868</c:v>
                </c:pt>
                <c:pt idx="1311">
                  <c:v>9.2161977523182657</c:v>
                </c:pt>
                <c:pt idx="1312">
                  <c:v>9.210448250856917</c:v>
                </c:pt>
                <c:pt idx="1313">
                  <c:v>9.2055341574220684</c:v>
                </c:pt>
                <c:pt idx="1314">
                  <c:v>9.2001890031595934</c:v>
                </c:pt>
                <c:pt idx="1315">
                  <c:v>9.1941565800846536</c:v>
                </c:pt>
                <c:pt idx="1316">
                  <c:v>9.188766498355605</c:v>
                </c:pt>
                <c:pt idx="1317">
                  <c:v>9.1859688528715679</c:v>
                </c:pt>
                <c:pt idx="1318">
                  <c:v>9.189111347017711</c:v>
                </c:pt>
                <c:pt idx="1319">
                  <c:v>9.1826952190933948</c:v>
                </c:pt>
                <c:pt idx="1320">
                  <c:v>9.1791750913771288</c:v>
                </c:pt>
                <c:pt idx="1321">
                  <c:v>9.1746094893719317</c:v>
                </c:pt>
                <c:pt idx="1322">
                  <c:v>9.1688478453520901</c:v>
                </c:pt>
                <c:pt idx="1323">
                  <c:v>9.1654685713147206</c:v>
                </c:pt>
                <c:pt idx="1324">
                  <c:v>9.1611409634565852</c:v>
                </c:pt>
                <c:pt idx="1325">
                  <c:v>9.1574617682237118</c:v>
                </c:pt>
                <c:pt idx="1326">
                  <c:v>9.1532980849056447</c:v>
                </c:pt>
                <c:pt idx="1327">
                  <c:v>9.1531098752485214</c:v>
                </c:pt>
                <c:pt idx="1328">
                  <c:v>9.145203855393234</c:v>
                </c:pt>
                <c:pt idx="1329">
                  <c:v>9.1415489452773606</c:v>
                </c:pt>
                <c:pt idx="1330">
                  <c:v>9.1393596419753997</c:v>
                </c:pt>
                <c:pt idx="1331">
                  <c:v>9.1360495805216573</c:v>
                </c:pt>
                <c:pt idx="1332">
                  <c:v>9.1329083006313514</c:v>
                </c:pt>
                <c:pt idx="1333">
                  <c:v>9.130013514679133</c:v>
                </c:pt>
                <c:pt idx="1334">
                  <c:v>9.1283876260927137</c:v>
                </c:pt>
                <c:pt idx="1335">
                  <c:v>9.125792761336001</c:v>
                </c:pt>
                <c:pt idx="1336">
                  <c:v>9.1255705525150148</c:v>
                </c:pt>
                <c:pt idx="1337">
                  <c:v>9.1225992684440964</c:v>
                </c:pt>
                <c:pt idx="1338">
                  <c:v>9.116158855402702</c:v>
                </c:pt>
                <c:pt idx="1339">
                  <c:v>9.1128087235057755</c:v>
                </c:pt>
                <c:pt idx="1340">
                  <c:v>9.1110237674026955</c:v>
                </c:pt>
                <c:pt idx="1341">
                  <c:v>9.108328119410297</c:v>
                </c:pt>
                <c:pt idx="1342">
                  <c:v>9.1060003909411336</c:v>
                </c:pt>
                <c:pt idx="1343">
                  <c:v>9.1035475941192114</c:v>
                </c:pt>
                <c:pt idx="1344">
                  <c:v>9.1008361608007107</c:v>
                </c:pt>
                <c:pt idx="1345">
                  <c:v>9.1018670640194159</c:v>
                </c:pt>
                <c:pt idx="1346">
                  <c:v>9.0958819969227171</c:v>
                </c:pt>
                <c:pt idx="1347">
                  <c:v>9.0925427933284659</c:v>
                </c:pt>
                <c:pt idx="1348">
                  <c:v>9.0904494162388545</c:v>
                </c:pt>
                <c:pt idx="1349">
                  <c:v>9.0886656743916028</c:v>
                </c:pt>
                <c:pt idx="1350">
                  <c:v>9.0869122889406526</c:v>
                </c:pt>
                <c:pt idx="1351">
                  <c:v>9.0836932966758202</c:v>
                </c:pt>
                <c:pt idx="1352">
                  <c:v>9.0803795924545039</c:v>
                </c:pt>
                <c:pt idx="1353">
                  <c:v>9.0819447682483343</c:v>
                </c:pt>
                <c:pt idx="1354">
                  <c:v>9.0822774743519226</c:v>
                </c:pt>
                <c:pt idx="1355">
                  <c:v>9.0774495930825658</c:v>
                </c:pt>
                <c:pt idx="1356">
                  <c:v>9.0742427433762316</c:v>
                </c:pt>
                <c:pt idx="1357">
                  <c:v>9.0714523834273475</c:v>
                </c:pt>
                <c:pt idx="1358">
                  <c:v>9.0691829392391163</c:v>
                </c:pt>
                <c:pt idx="1359">
                  <c:v>9.0666038598085148</c:v>
                </c:pt>
                <c:pt idx="1360">
                  <c:v>9.0644169850182568</c:v>
                </c:pt>
                <c:pt idx="1361">
                  <c:v>9.0641996332206443</c:v>
                </c:pt>
                <c:pt idx="1362">
                  <c:v>9.0661545851431242</c:v>
                </c:pt>
                <c:pt idx="1363">
                  <c:v>9.0620321865240676</c:v>
                </c:pt>
                <c:pt idx="1364">
                  <c:v>9.0575297258231871</c:v>
                </c:pt>
                <c:pt idx="1365">
                  <c:v>9.0538954580567861</c:v>
                </c:pt>
                <c:pt idx="1366">
                  <c:v>9.0508598184256996</c:v>
                </c:pt>
                <c:pt idx="1367">
                  <c:v>9.0451916721064833</c:v>
                </c:pt>
                <c:pt idx="1368">
                  <c:v>9.0407256390811739</c:v>
                </c:pt>
                <c:pt idx="1369">
                  <c:v>9.0355856940577617</c:v>
                </c:pt>
                <c:pt idx="1370">
                  <c:v>9.0323229885822371</c:v>
                </c:pt>
                <c:pt idx="1371">
                  <c:v>9.0329216167174859</c:v>
                </c:pt>
                <c:pt idx="1372">
                  <c:v>9.0288635736586116</c:v>
                </c:pt>
                <c:pt idx="1373">
                  <c:v>9.0264229193952215</c:v>
                </c:pt>
                <c:pt idx="1374">
                  <c:v>9.0240842626233935</c:v>
                </c:pt>
                <c:pt idx="1375">
                  <c:v>9.0214918263784369</c:v>
                </c:pt>
                <c:pt idx="1376">
                  <c:v>9.0189734597404314</c:v>
                </c:pt>
                <c:pt idx="1377">
                  <c:v>9.0149154166815855</c:v>
                </c:pt>
                <c:pt idx="1378">
                  <c:v>9.0122865527609886</c:v>
                </c:pt>
                <c:pt idx="1379">
                  <c:v>9.011292077217858</c:v>
                </c:pt>
                <c:pt idx="1380">
                  <c:v>9.0076990941504818</c:v>
                </c:pt>
                <c:pt idx="1381">
                  <c:v>9.0047071677300288</c:v>
                </c:pt>
                <c:pt idx="1382">
                  <c:v>9.001726169612251</c:v>
                </c:pt>
                <c:pt idx="1383">
                  <c:v>8.9981744712438676</c:v>
                </c:pt>
                <c:pt idx="1384">
                  <c:v>8.993997431111449</c:v>
                </c:pt>
                <c:pt idx="1385">
                  <c:v>8.9904457327430869</c:v>
                </c:pt>
                <c:pt idx="1386">
                  <c:v>8.9863184771005784</c:v>
                </c:pt>
                <c:pt idx="1387">
                  <c:v>8.9831225556969692</c:v>
                </c:pt>
                <c:pt idx="1388">
                  <c:v>8.9821730076203607</c:v>
                </c:pt>
                <c:pt idx="1389">
                  <c:v>8.9732336560346226</c:v>
                </c:pt>
                <c:pt idx="1390">
                  <c:v>8.9685842703756222</c:v>
                </c:pt>
                <c:pt idx="1391">
                  <c:v>8.9643902306612411</c:v>
                </c:pt>
                <c:pt idx="1392">
                  <c:v>8.960638180077181</c:v>
                </c:pt>
                <c:pt idx="1393">
                  <c:v>8.957931603782086</c:v>
                </c:pt>
                <c:pt idx="1394">
                  <c:v>8.9554958065420678</c:v>
                </c:pt>
                <c:pt idx="1395">
                  <c:v>8.953652566158059</c:v>
                </c:pt>
                <c:pt idx="1396">
                  <c:v>8.9534170005227232</c:v>
                </c:pt>
                <c:pt idx="1397">
                  <c:v>8.9536355665761143</c:v>
                </c:pt>
                <c:pt idx="1398">
                  <c:v>8.9398914045822835</c:v>
                </c:pt>
                <c:pt idx="1399">
                  <c:v>8.9349068843079955</c:v>
                </c:pt>
                <c:pt idx="1400">
                  <c:v>8.9315907515749586</c:v>
                </c:pt>
                <c:pt idx="1401">
                  <c:v>8.9294378759485742</c:v>
                </c:pt>
                <c:pt idx="1402">
                  <c:v>8.9266159453474643</c:v>
                </c:pt>
                <c:pt idx="1403">
                  <c:v>8.9222956230244836</c:v>
                </c:pt>
                <c:pt idx="1404">
                  <c:v>8.920815445140363</c:v>
                </c:pt>
                <c:pt idx="1405">
                  <c:v>8.9147708795068628</c:v>
                </c:pt>
                <c:pt idx="1406">
                  <c:v>8.908772455595777</c:v>
                </c:pt>
                <c:pt idx="1407">
                  <c:v>8.9030363109487993</c:v>
                </c:pt>
                <c:pt idx="1408">
                  <c:v>8.8989515542611599</c:v>
                </c:pt>
                <c:pt idx="1409">
                  <c:v>8.8940131757093042</c:v>
                </c:pt>
                <c:pt idx="1410">
                  <c:v>8.8916805902167226</c:v>
                </c:pt>
                <c:pt idx="1411">
                  <c:v>8.8895580709866842</c:v>
                </c:pt>
                <c:pt idx="1412">
                  <c:v>8.8900959863293192</c:v>
                </c:pt>
                <c:pt idx="1413">
                  <c:v>8.8910431058942123</c:v>
                </c:pt>
                <c:pt idx="1414">
                  <c:v>8.8862747231616357</c:v>
                </c:pt>
                <c:pt idx="1415">
                  <c:v>8.8828262365406871</c:v>
                </c:pt>
                <c:pt idx="1416">
                  <c:v>8.8804062246267605</c:v>
                </c:pt>
                <c:pt idx="1417">
                  <c:v>8.8787876215754551</c:v>
                </c:pt>
                <c:pt idx="1418">
                  <c:v>8.8779509992931196</c:v>
                </c:pt>
                <c:pt idx="1419">
                  <c:v>8.8783286328632443</c:v>
                </c:pt>
                <c:pt idx="1420">
                  <c:v>8.8764465362919598</c:v>
                </c:pt>
                <c:pt idx="1421">
                  <c:v>8.8732712572378176</c:v>
                </c:pt>
                <c:pt idx="1422">
                  <c:v>8.8736452480403525</c:v>
                </c:pt>
                <c:pt idx="1423">
                  <c:v>8.8707808184844268</c:v>
                </c:pt>
                <c:pt idx="1424">
                  <c:v>8.8683377357093214</c:v>
                </c:pt>
                <c:pt idx="1425">
                  <c:v>8.8677524643884027</c:v>
                </c:pt>
                <c:pt idx="1426">
                  <c:v>8.865739228185074</c:v>
                </c:pt>
                <c:pt idx="1427">
                  <c:v>8.8635268540219236</c:v>
                </c:pt>
                <c:pt idx="1428">
                  <c:v>8.8631055072410909</c:v>
                </c:pt>
                <c:pt idx="1429">
                  <c:v>8.8616399004272122</c:v>
                </c:pt>
                <c:pt idx="1430">
                  <c:v>8.863072722333083</c:v>
                </c:pt>
                <c:pt idx="1431">
                  <c:v>8.8618098962465464</c:v>
                </c:pt>
                <c:pt idx="1432">
                  <c:v>8.8590887488812378</c:v>
                </c:pt>
                <c:pt idx="1433">
                  <c:v>8.8556341909810143</c:v>
                </c:pt>
                <c:pt idx="1434">
                  <c:v>8.855119346499567</c:v>
                </c:pt>
                <c:pt idx="1435">
                  <c:v>8.8528499023113376</c:v>
                </c:pt>
                <c:pt idx="1436">
                  <c:v>8.851304154611185</c:v>
                </c:pt>
                <c:pt idx="1437">
                  <c:v>8.8479734508079133</c:v>
                </c:pt>
                <c:pt idx="1438">
                  <c:v>8.8462370649389328</c:v>
                </c:pt>
                <c:pt idx="1439">
                  <c:v>8.8492532764764036</c:v>
                </c:pt>
                <c:pt idx="1440">
                  <c:v>8.8513867240091493</c:v>
                </c:pt>
                <c:pt idx="1441">
                  <c:v>8.8516611458318089</c:v>
                </c:pt>
                <c:pt idx="1442">
                  <c:v>8.8512009428637448</c:v>
                </c:pt>
                <c:pt idx="1443">
                  <c:v>8.8509896623453894</c:v>
                </c:pt>
                <c:pt idx="1444">
                  <c:v>8.850165182621577</c:v>
                </c:pt>
                <c:pt idx="1445">
                  <c:v>8.8502137528557085</c:v>
                </c:pt>
                <c:pt idx="1446">
                  <c:v>8.8493164177807557</c:v>
                </c:pt>
                <c:pt idx="1447">
                  <c:v>8.8524989823700011</c:v>
                </c:pt>
                <c:pt idx="1448">
                  <c:v>8.8529846847109663</c:v>
                </c:pt>
                <c:pt idx="1449">
                  <c:v>8.8528972582896284</c:v>
                </c:pt>
                <c:pt idx="1450">
                  <c:v>8.8512992975877651</c:v>
                </c:pt>
                <c:pt idx="1451">
                  <c:v>8.849568982998008</c:v>
                </c:pt>
                <c:pt idx="1452">
                  <c:v>8.8483850835418814</c:v>
                </c:pt>
                <c:pt idx="1453">
                  <c:v>8.8468223362597946</c:v>
                </c:pt>
                <c:pt idx="1454">
                  <c:v>8.8453118019793635</c:v>
                </c:pt>
                <c:pt idx="1455">
                  <c:v>8.8448673843373484</c:v>
                </c:pt>
                <c:pt idx="1456">
                  <c:v>8.8450398086684245</c:v>
                </c:pt>
                <c:pt idx="1457">
                  <c:v>8.8408287693721306</c:v>
                </c:pt>
                <c:pt idx="1458">
                  <c:v>8.8391713101335334</c:v>
                </c:pt>
                <c:pt idx="1459">
                  <c:v>8.8372151439552304</c:v>
                </c:pt>
                <c:pt idx="1460">
                  <c:v>8.8358903908202162</c:v>
                </c:pt>
                <c:pt idx="1461">
                  <c:v>8.8354471874340845</c:v>
                </c:pt>
                <c:pt idx="1462">
                  <c:v>8.8335578053276613</c:v>
                </c:pt>
                <c:pt idx="1463">
                  <c:v>8.8310115108050837</c:v>
                </c:pt>
                <c:pt idx="1464">
                  <c:v>8.8298215400696876</c:v>
                </c:pt>
                <c:pt idx="1465">
                  <c:v>8.8245213132737632</c:v>
                </c:pt>
                <c:pt idx="1466">
                  <c:v>8.8235353375215944</c:v>
                </c:pt>
                <c:pt idx="1467">
                  <c:v>8.8219082346793147</c:v>
                </c:pt>
                <c:pt idx="1468">
                  <c:v>8.8199727108505339</c:v>
                </c:pt>
                <c:pt idx="1469">
                  <c:v>8.8177336230586008</c:v>
                </c:pt>
                <c:pt idx="1470">
                  <c:v>8.8141199976416846</c:v>
                </c:pt>
                <c:pt idx="1471">
                  <c:v>8.8097474623170342</c:v>
                </c:pt>
                <c:pt idx="1472">
                  <c:v>8.8078192240233939</c:v>
                </c:pt>
                <c:pt idx="1473">
                  <c:v>8.8109325760290389</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292366976"/>
        <c:axId val="292382208"/>
        <c:extLst xmlns:c16r2="http://schemas.microsoft.com/office/drawing/2015/06/chart"/>
      </c:lineChart>
      <c:catAx>
        <c:axId val="29236697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382208"/>
        <c:crosses val="autoZero"/>
        <c:auto val="1"/>
        <c:lblAlgn val="ctr"/>
        <c:lblOffset val="100"/>
      </c:catAx>
      <c:valAx>
        <c:axId val="2923822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36697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6.6523605150214573</c:v>
                </c:pt>
                <c:pt idx="4">
                  <c:v>6.4377682403433489</c:v>
                </c:pt>
                <c:pt idx="5">
                  <c:v>11.587982832618026</c:v>
                </c:pt>
                <c:pt idx="6">
                  <c:v>21.459227467811161</c:v>
                </c:pt>
                <c:pt idx="7">
                  <c:v>28.755364806866943</c:v>
                </c:pt>
                <c:pt idx="8">
                  <c:v>35.622317596566532</c:v>
                </c:pt>
                <c:pt idx="9">
                  <c:v>39.27038626609442</c:v>
                </c:pt>
                <c:pt idx="10">
                  <c:v>55.579399141630901</c:v>
                </c:pt>
                <c:pt idx="11">
                  <c:v>71.244635193133064</c:v>
                </c:pt>
                <c:pt idx="12">
                  <c:v>83.690987124463476</c:v>
                </c:pt>
                <c:pt idx="13">
                  <c:v>88.626609442060087</c:v>
                </c:pt>
                <c:pt idx="14">
                  <c:v>100</c:v>
                </c:pt>
                <c:pt idx="15">
                  <c:v>90.128755364806807</c:v>
                </c:pt>
                <c:pt idx="16">
                  <c:v>83.690987124463476</c:v>
                </c:pt>
                <c:pt idx="17">
                  <c:v>75.321888412017159</c:v>
                </c:pt>
                <c:pt idx="18">
                  <c:v>71.030042918454882</c:v>
                </c:pt>
                <c:pt idx="19">
                  <c:v>64.806866952789647</c:v>
                </c:pt>
                <c:pt idx="20">
                  <c:v>53.433476394849805</c:v>
                </c:pt>
                <c:pt idx="21">
                  <c:v>49.356223175965638</c:v>
                </c:pt>
                <c:pt idx="22">
                  <c:v>35.836909871244607</c:v>
                </c:pt>
                <c:pt idx="23">
                  <c:v>27.253218884120166</c:v>
                </c:pt>
                <c:pt idx="24">
                  <c:v>13.948497854077255</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37.931034482758598</c:v>
                </c:pt>
                <c:pt idx="8">
                  <c:v>74.137931034482705</c:v>
                </c:pt>
                <c:pt idx="9">
                  <c:v>88.505747126436731</c:v>
                </c:pt>
                <c:pt idx="10">
                  <c:v>75.287356321839084</c:v>
                </c:pt>
                <c:pt idx="11">
                  <c:v>78.160919540229884</c:v>
                </c:pt>
                <c:pt idx="12">
                  <c:v>80.459770114942501</c:v>
                </c:pt>
                <c:pt idx="13">
                  <c:v>78.160919540229884</c:v>
                </c:pt>
                <c:pt idx="14">
                  <c:v>100</c:v>
                </c:pt>
                <c:pt idx="15">
                  <c:v>84.482758620689609</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82.385714285699962</c:v>
                </c:pt>
                <c:pt idx="1">
                  <c:v>84</c:v>
                </c:pt>
                <c:pt idx="2">
                  <c:v>85.142857142857096</c:v>
                </c:pt>
                <c:pt idx="3">
                  <c:v>94.285714285714292</c:v>
                </c:pt>
                <c:pt idx="4">
                  <c:v>81.714285714285722</c:v>
                </c:pt>
                <c:pt idx="5">
                  <c:v>85.714285714285722</c:v>
                </c:pt>
                <c:pt idx="6">
                  <c:v>77.714285714285722</c:v>
                </c:pt>
                <c:pt idx="7">
                  <c:v>90.285714285714292</c:v>
                </c:pt>
                <c:pt idx="8">
                  <c:v>88.571428571428541</c:v>
                </c:pt>
                <c:pt idx="9">
                  <c:v>94.857142857142833</c:v>
                </c:pt>
                <c:pt idx="10">
                  <c:v>89.714285714285722</c:v>
                </c:pt>
                <c:pt idx="11">
                  <c:v>87.428571428571402</c:v>
                </c:pt>
                <c:pt idx="12">
                  <c:v>81.714285714285722</c:v>
                </c:pt>
                <c:pt idx="13">
                  <c:v>77.714285714285722</c:v>
                </c:pt>
                <c:pt idx="14">
                  <c:v>71.428571428571402</c:v>
                </c:pt>
                <c:pt idx="15">
                  <c:v>85.142857142857096</c:v>
                </c:pt>
                <c:pt idx="16">
                  <c:v>81.142857142857096</c:v>
                </c:pt>
                <c:pt idx="17">
                  <c:v>97.714285714285722</c:v>
                </c:pt>
                <c:pt idx="18">
                  <c:v>100</c:v>
                </c:pt>
                <c:pt idx="19">
                  <c:v>93.142857142857096</c:v>
                </c:pt>
                <c:pt idx="20">
                  <c:v>99.428571428571402</c:v>
                </c:pt>
                <c:pt idx="21">
                  <c:v>92</c:v>
                </c:pt>
                <c:pt idx="22">
                  <c:v>97.714285714285722</c:v>
                </c:pt>
                <c:pt idx="23">
                  <c:v>84</c:v>
                </c:pt>
                <c:pt idx="24">
                  <c:v>83.428571428571402</c:v>
                </c:pt>
                <c:pt idx="25">
                  <c:v>84</c:v>
                </c:pt>
                <c:pt idx="26">
                  <c:v>94.133142857142971</c:v>
                </c:pt>
              </c:numCache>
            </c:numRef>
          </c:val>
          <c:extLst xmlns:c16r2="http://schemas.microsoft.com/office/drawing/2015/06/chart">
            <c:ext xmlns:c16="http://schemas.microsoft.com/office/drawing/2014/chart" uri="{C3380CC4-5D6E-409C-BE32-E72D297353CC}">
              <c16:uniqueId val="{00000002-A504-4E83-997B-8110374F64BD}"/>
            </c:ext>
          </c:extLst>
        </c:ser>
        <c:marker val="1"/>
        <c:axId val="358901632"/>
        <c:axId val="358903168"/>
      </c:lineChart>
      <c:catAx>
        <c:axId val="358901632"/>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903168"/>
        <c:crosses val="autoZero"/>
        <c:auto val="1"/>
        <c:lblAlgn val="ctr"/>
        <c:lblOffset val="100"/>
      </c:catAx>
      <c:valAx>
        <c:axId val="35890316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901632"/>
        <c:crosses val="autoZero"/>
        <c:crossBetween val="between"/>
      </c:valAx>
      <c:spPr>
        <a:noFill/>
        <a:ln>
          <a:noFill/>
        </a:ln>
        <a:effectLst/>
      </c:spPr>
    </c:plotArea>
    <c:legend>
      <c:legendPos val="b"/>
      <c:layout>
        <c:manualLayout>
          <c:xMode val="edge"/>
          <c:yMode val="edge"/>
          <c:x val="0.31395538143882368"/>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0.24459620574994295</c:v>
                </c:pt>
                <c:pt idx="3">
                  <c:v>0.24574078574981689</c:v>
                </c:pt>
                <c:pt idx="4">
                  <c:v>0.24629611574994223</c:v>
                </c:pt>
                <c:pt idx="5">
                  <c:v>0.24562840574995448</c:v>
                </c:pt>
                <c:pt idx="6">
                  <c:v>0.24805692498075868</c:v>
                </c:pt>
                <c:pt idx="7">
                  <c:v>0.24918040574996786</c:v>
                </c:pt>
                <c:pt idx="8">
                  <c:v>0.24976742574992283</c:v>
                </c:pt>
                <c:pt idx="9">
                  <c:v>0.25102434574991161</c:v>
                </c:pt>
                <c:pt idx="10">
                  <c:v>0.25063972574992022</c:v>
                </c:pt>
                <c:pt idx="11">
                  <c:v>0.25002008574998075</c:v>
                </c:pt>
                <c:pt idx="12">
                  <c:v>0.25106057663602144</c:v>
                </c:pt>
                <c:pt idx="13">
                  <c:v>0.24990894698716215</c:v>
                </c:pt>
                <c:pt idx="14">
                  <c:v>0.24943275575010668</c:v>
                </c:pt>
                <c:pt idx="15">
                  <c:v>0.25041992575002331</c:v>
                </c:pt>
                <c:pt idx="16">
                  <c:v>0.24897576574991831</c:v>
                </c:pt>
                <c:pt idx="17">
                  <c:v>0.24883520166837064</c:v>
                </c:pt>
                <c:pt idx="18">
                  <c:v>0.24746130575003644</c:v>
                </c:pt>
                <c:pt idx="19">
                  <c:v>0.24713022339703633</c:v>
                </c:pt>
                <c:pt idx="20">
                  <c:v>0.24493583432142446</c:v>
                </c:pt>
                <c:pt idx="21">
                  <c:v>0.24411454574996588</c:v>
                </c:pt>
                <c:pt idx="22">
                  <c:v>0.24440906736603563</c:v>
                </c:pt>
                <c:pt idx="23">
                  <c:v>0.24390582574991981</c:v>
                </c:pt>
                <c:pt idx="24">
                  <c:v>0.24322901575004613</c:v>
                </c:pt>
                <c:pt idx="25">
                  <c:v>0.24322158575006375</c:v>
                </c:pt>
                <c:pt idx="26">
                  <c:v>0.24191274574997129</c:v>
                </c:pt>
                <c:pt idx="27">
                  <c:v>0.24196410983151401</c:v>
                </c:pt>
                <c:pt idx="28">
                  <c:v>0.24241930230172681</c:v>
                </c:pt>
                <c:pt idx="29">
                  <c:v>0.24150566524355088</c:v>
                </c:pt>
                <c:pt idx="30">
                  <c:v>0.24032382574992539</c:v>
                </c:pt>
                <c:pt idx="31">
                  <c:v>0.24035906575008426</c:v>
                </c:pt>
                <c:pt idx="32">
                  <c:v>0.24014641574989076</c:v>
                </c:pt>
                <c:pt idx="33">
                  <c:v>0.23940676575013248</c:v>
                </c:pt>
                <c:pt idx="34">
                  <c:v>0.2393777457499624</c:v>
                </c:pt>
                <c:pt idx="35">
                  <c:v>0.23957803574997177</c:v>
                </c:pt>
                <c:pt idx="36">
                  <c:v>0.23925234575000337</c:v>
                </c:pt>
                <c:pt idx="37">
                  <c:v>0.23995680370921946</c:v>
                </c:pt>
                <c:pt idx="38">
                  <c:v>0.23968196574992368</c:v>
                </c:pt>
                <c:pt idx="39">
                  <c:v>0.2406229657499637</c:v>
                </c:pt>
                <c:pt idx="40">
                  <c:v>0.24140224574991018</c:v>
                </c:pt>
                <c:pt idx="41">
                  <c:v>0.24132227948746288</c:v>
                </c:pt>
                <c:pt idx="42">
                  <c:v>0.24049196574993922</c:v>
                </c:pt>
                <c:pt idx="43">
                  <c:v>0.24118763302266191</c:v>
                </c:pt>
                <c:pt idx="44">
                  <c:v>0.2426356045450575</c:v>
                </c:pt>
                <c:pt idx="45">
                  <c:v>0.24366560574995333</c:v>
                </c:pt>
                <c:pt idx="46">
                  <c:v>0.24386895625505645</c:v>
                </c:pt>
                <c:pt idx="47">
                  <c:v>0.2445416057499159</c:v>
                </c:pt>
                <c:pt idx="48">
                  <c:v>0.24523602574986123</c:v>
                </c:pt>
                <c:pt idx="49">
                  <c:v>0.24531721574997795</c:v>
                </c:pt>
                <c:pt idx="50">
                  <c:v>0.24538259574987364</c:v>
                </c:pt>
                <c:pt idx="51">
                  <c:v>0.24674057943425964</c:v>
                </c:pt>
                <c:pt idx="52">
                  <c:v>0.24652046635598879</c:v>
                </c:pt>
                <c:pt idx="53">
                  <c:v>0.24633673574989251</c:v>
                </c:pt>
                <c:pt idx="54">
                  <c:v>0.24646897574993443</c:v>
                </c:pt>
                <c:pt idx="55">
                  <c:v>0.24586444575007257</c:v>
                </c:pt>
                <c:pt idx="56">
                  <c:v>0.24519616837619657</c:v>
                </c:pt>
                <c:pt idx="57">
                  <c:v>0.24551062575007171</c:v>
                </c:pt>
                <c:pt idx="58">
                  <c:v>0.24469760574990573</c:v>
                </c:pt>
                <c:pt idx="59">
                  <c:v>0.24517841574999016</c:v>
                </c:pt>
                <c:pt idx="60">
                  <c:v>0.24602090574997248</c:v>
                </c:pt>
                <c:pt idx="61">
                  <c:v>0.2436475826730487</c:v>
                </c:pt>
                <c:pt idx="62">
                  <c:v>0.24305206038903293</c:v>
                </c:pt>
                <c:pt idx="63">
                  <c:v>0.24301281574994965</c:v>
                </c:pt>
                <c:pt idx="64">
                  <c:v>0.24334970574997788</c:v>
                </c:pt>
                <c:pt idx="65">
                  <c:v>0.242678495749928</c:v>
                </c:pt>
                <c:pt idx="66">
                  <c:v>0.2430303757499104</c:v>
                </c:pt>
                <c:pt idx="67">
                  <c:v>0.24272690574987621</c:v>
                </c:pt>
                <c:pt idx="68">
                  <c:v>0.24349185755725966</c:v>
                </c:pt>
                <c:pt idx="69">
                  <c:v>0.24360178215447098</c:v>
                </c:pt>
                <c:pt idx="70">
                  <c:v>0.24488702574993226</c:v>
                </c:pt>
                <c:pt idx="71">
                  <c:v>0.24553765574991365</c:v>
                </c:pt>
                <c:pt idx="72">
                  <c:v>0.24578245677044219</c:v>
                </c:pt>
                <c:pt idx="73">
                  <c:v>0.24635502574990653</c:v>
                </c:pt>
                <c:pt idx="74">
                  <c:v>0.24610088574993941</c:v>
                </c:pt>
                <c:pt idx="75">
                  <c:v>0.24647644575006225</c:v>
                </c:pt>
                <c:pt idx="76">
                  <c:v>0.24689937633819176</c:v>
                </c:pt>
                <c:pt idx="77">
                  <c:v>0.24784658316932001</c:v>
                </c:pt>
                <c:pt idx="78">
                  <c:v>0.24871976574998206</c:v>
                </c:pt>
                <c:pt idx="79">
                  <c:v>0.24946650574995038</c:v>
                </c:pt>
                <c:pt idx="80">
                  <c:v>0.24981668574999116</c:v>
                </c:pt>
                <c:pt idx="81">
                  <c:v>0.25114250574983998</c:v>
                </c:pt>
                <c:pt idx="82">
                  <c:v>0.25128069146433074</c:v>
                </c:pt>
                <c:pt idx="83">
                  <c:v>0.25115271824999752</c:v>
                </c:pt>
                <c:pt idx="84">
                  <c:v>0.25396796527368803</c:v>
                </c:pt>
                <c:pt idx="85">
                  <c:v>0.25531292575001896</c:v>
                </c:pt>
                <c:pt idx="86">
                  <c:v>0.25541510574997528</c:v>
                </c:pt>
                <c:pt idx="87">
                  <c:v>0.25766607921937645</c:v>
                </c:pt>
                <c:pt idx="88">
                  <c:v>0.25853529574996525</c:v>
                </c:pt>
                <c:pt idx="89">
                  <c:v>0.25978996574997393</c:v>
                </c:pt>
                <c:pt idx="90">
                  <c:v>0.26060834574992958</c:v>
                </c:pt>
                <c:pt idx="91">
                  <c:v>0.26144486408317391</c:v>
                </c:pt>
                <c:pt idx="92">
                  <c:v>0.26195828574998381</c:v>
                </c:pt>
                <c:pt idx="93">
                  <c:v>0.26361688574991171</c:v>
                </c:pt>
                <c:pt idx="94">
                  <c:v>0.2639321357500678</c:v>
                </c:pt>
                <c:pt idx="95">
                  <c:v>0.26461269574997481</c:v>
                </c:pt>
                <c:pt idx="96">
                  <c:v>0.26586562739947817</c:v>
                </c:pt>
                <c:pt idx="97">
                  <c:v>0.26565613574992142</c:v>
                </c:pt>
                <c:pt idx="98">
                  <c:v>0.26569920574992528</c:v>
                </c:pt>
                <c:pt idx="99">
                  <c:v>0.26634853574989864</c:v>
                </c:pt>
                <c:pt idx="100">
                  <c:v>0.26582292595202289</c:v>
                </c:pt>
                <c:pt idx="101">
                  <c:v>0.26642853575000935</c:v>
                </c:pt>
                <c:pt idx="102">
                  <c:v>0.26704780575011</c:v>
                </c:pt>
                <c:pt idx="103">
                  <c:v>0.26744278574994973</c:v>
                </c:pt>
                <c:pt idx="104">
                  <c:v>0.2686526067809325</c:v>
                </c:pt>
                <c:pt idx="105">
                  <c:v>0.26723622575008221</c:v>
                </c:pt>
                <c:pt idx="106">
                  <c:v>0.26747062575006475</c:v>
                </c:pt>
                <c:pt idx="107">
                  <c:v>0.26696818574993142</c:v>
                </c:pt>
                <c:pt idx="108">
                  <c:v>0.26723531575001391</c:v>
                </c:pt>
                <c:pt idx="109">
                  <c:v>0.26818664044382956</c:v>
                </c:pt>
                <c:pt idx="110">
                  <c:v>0.26785466574993694</c:v>
                </c:pt>
                <c:pt idx="111">
                  <c:v>0.26805276574990011</c:v>
                </c:pt>
                <c:pt idx="112">
                  <c:v>0.26935690574997317</c:v>
                </c:pt>
                <c:pt idx="113">
                  <c:v>0.26858895190385146</c:v>
                </c:pt>
                <c:pt idx="114">
                  <c:v>0.26892017105618038</c:v>
                </c:pt>
                <c:pt idx="115">
                  <c:v>0.268358215749956</c:v>
                </c:pt>
                <c:pt idx="116">
                  <c:v>0.26871736575004956</c:v>
                </c:pt>
                <c:pt idx="117">
                  <c:v>0.26841593574989997</c:v>
                </c:pt>
                <c:pt idx="118">
                  <c:v>0.26815014533333675</c:v>
                </c:pt>
                <c:pt idx="119">
                  <c:v>0.26767803575000931</c:v>
                </c:pt>
                <c:pt idx="120">
                  <c:v>0.26730215280879577</c:v>
                </c:pt>
                <c:pt idx="121">
                  <c:v>0.26609104659509319</c:v>
                </c:pt>
                <c:pt idx="122">
                  <c:v>0.26660986574984258</c:v>
                </c:pt>
                <c:pt idx="123">
                  <c:v>0.26443032843033609</c:v>
                </c:pt>
                <c:pt idx="124">
                  <c:v>0.26261486575000981</c:v>
                </c:pt>
                <c:pt idx="125">
                  <c:v>0.26069800574981639</c:v>
                </c:pt>
                <c:pt idx="126">
                  <c:v>0.25900283574996785</c:v>
                </c:pt>
                <c:pt idx="127">
                  <c:v>0.25637418699992076</c:v>
                </c:pt>
                <c:pt idx="128">
                  <c:v>0.25416418574978661</c:v>
                </c:pt>
                <c:pt idx="129">
                  <c:v>0.25353729463886054</c:v>
                </c:pt>
                <c:pt idx="130">
                  <c:v>0.2472576257499384</c:v>
                </c:pt>
                <c:pt idx="131">
                  <c:v>0.24625990574990914</c:v>
                </c:pt>
                <c:pt idx="132">
                  <c:v>0.24449001574996043</c:v>
                </c:pt>
                <c:pt idx="133">
                  <c:v>0.24288326657476494</c:v>
                </c:pt>
                <c:pt idx="134">
                  <c:v>0.24250705574985434</c:v>
                </c:pt>
                <c:pt idx="135">
                  <c:v>0.24123456574996288</c:v>
                </c:pt>
                <c:pt idx="136">
                  <c:v>0.23966859575007504</c:v>
                </c:pt>
                <c:pt idx="137">
                  <c:v>0.23796840574995323</c:v>
                </c:pt>
                <c:pt idx="138">
                  <c:v>0.23879182378276204</c:v>
                </c:pt>
                <c:pt idx="139">
                  <c:v>0.23791010575003224</c:v>
                </c:pt>
                <c:pt idx="140">
                  <c:v>0.23713503574992961</c:v>
                </c:pt>
                <c:pt idx="141">
                  <c:v>0.23697658574994312</c:v>
                </c:pt>
                <c:pt idx="142">
                  <c:v>0.2366861657499868</c:v>
                </c:pt>
                <c:pt idx="143">
                  <c:v>0.23623414533328463</c:v>
                </c:pt>
                <c:pt idx="144">
                  <c:v>0.23489608574996629</c:v>
                </c:pt>
                <c:pt idx="145">
                  <c:v>0.23419581000526085</c:v>
                </c:pt>
                <c:pt idx="146">
                  <c:v>0.22935654860712873</c:v>
                </c:pt>
                <c:pt idx="147">
                  <c:v>0.2280666377087357</c:v>
                </c:pt>
                <c:pt idx="148">
                  <c:v>0.22714114574995392</c:v>
                </c:pt>
                <c:pt idx="149">
                  <c:v>0.22569844574985609</c:v>
                </c:pt>
                <c:pt idx="150">
                  <c:v>0.22437725574995682</c:v>
                </c:pt>
                <c:pt idx="151">
                  <c:v>0.22366730781189409</c:v>
                </c:pt>
                <c:pt idx="152">
                  <c:v>0.22243355574997281</c:v>
                </c:pt>
                <c:pt idx="153">
                  <c:v>0.22143579574995442</c:v>
                </c:pt>
                <c:pt idx="154">
                  <c:v>0.22118462797219252</c:v>
                </c:pt>
                <c:pt idx="155">
                  <c:v>0.2178009057499537</c:v>
                </c:pt>
                <c:pt idx="156">
                  <c:v>0.21761370574998296</c:v>
                </c:pt>
                <c:pt idx="157">
                  <c:v>0.21719001915202801</c:v>
                </c:pt>
                <c:pt idx="158">
                  <c:v>0.21545258574998633</c:v>
                </c:pt>
                <c:pt idx="159">
                  <c:v>0.21492787574997868</c:v>
                </c:pt>
                <c:pt idx="160">
                  <c:v>0.21400300991662391</c:v>
                </c:pt>
                <c:pt idx="161">
                  <c:v>0.21394279463879692</c:v>
                </c:pt>
                <c:pt idx="162">
                  <c:v>0.21309600048685701</c:v>
                </c:pt>
                <c:pt idx="163">
                  <c:v>0.21218166890788837</c:v>
                </c:pt>
                <c:pt idx="164">
                  <c:v>0.21304580574992832</c:v>
                </c:pt>
                <c:pt idx="165">
                  <c:v>0.2125659676056415</c:v>
                </c:pt>
                <c:pt idx="166">
                  <c:v>0.21431129574993696</c:v>
                </c:pt>
                <c:pt idx="167">
                  <c:v>0.21342963574998924</c:v>
                </c:pt>
                <c:pt idx="168">
                  <c:v>0.21421881574998741</c:v>
                </c:pt>
                <c:pt idx="169">
                  <c:v>0.21453469956443894</c:v>
                </c:pt>
                <c:pt idx="170">
                  <c:v>0.21523668984086447</c:v>
                </c:pt>
                <c:pt idx="171">
                  <c:v>0.21574882241652923</c:v>
                </c:pt>
                <c:pt idx="172">
                  <c:v>0.21681836575001523</c:v>
                </c:pt>
                <c:pt idx="173">
                  <c:v>0.21714965575002063</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0.2252526349166572</c:v>
                </c:pt>
                <c:pt idx="183">
                  <c:v>0.22522934575003725</c:v>
                </c:pt>
                <c:pt idx="184">
                  <c:v>0.22623419574998141</c:v>
                </c:pt>
                <c:pt idx="185">
                  <c:v>0.22597551574993702</c:v>
                </c:pt>
                <c:pt idx="186">
                  <c:v>0.22703341101318131</c:v>
                </c:pt>
                <c:pt idx="187">
                  <c:v>0.22721768352766969</c:v>
                </c:pt>
                <c:pt idx="188">
                  <c:v>0.22873697393173131</c:v>
                </c:pt>
                <c:pt idx="189">
                  <c:v>0.22865486574998778</c:v>
                </c:pt>
                <c:pt idx="190">
                  <c:v>0.22970389544074976</c:v>
                </c:pt>
                <c:pt idx="191">
                  <c:v>0.22966086574993483</c:v>
                </c:pt>
                <c:pt idx="192">
                  <c:v>0.230240565749952</c:v>
                </c:pt>
                <c:pt idx="193">
                  <c:v>0.23100306038915619</c:v>
                </c:pt>
                <c:pt idx="194">
                  <c:v>0.23156858574992617</c:v>
                </c:pt>
                <c:pt idx="195">
                  <c:v>0.23154797574991903</c:v>
                </c:pt>
                <c:pt idx="196">
                  <c:v>0.23075616890785966</c:v>
                </c:pt>
                <c:pt idx="197">
                  <c:v>0.2331595421136114</c:v>
                </c:pt>
                <c:pt idx="198">
                  <c:v>0.23244663491665568</c:v>
                </c:pt>
                <c:pt idx="199">
                  <c:v>0.23262198574992971</c:v>
                </c:pt>
                <c:pt idx="200">
                  <c:v>0.23267731574998152</c:v>
                </c:pt>
                <c:pt idx="201">
                  <c:v>0.23360473575006324</c:v>
                </c:pt>
                <c:pt idx="202">
                  <c:v>0.23390837450004659</c:v>
                </c:pt>
                <c:pt idx="203">
                  <c:v>0.23447814574993237</c:v>
                </c:pt>
                <c:pt idx="204">
                  <c:v>0.23399323908327582</c:v>
                </c:pt>
                <c:pt idx="205">
                  <c:v>0.23700558574992675</c:v>
                </c:pt>
                <c:pt idx="206">
                  <c:v>0.23603784259205446</c:v>
                </c:pt>
                <c:pt idx="207">
                  <c:v>0.23734558574996362</c:v>
                </c:pt>
                <c:pt idx="208">
                  <c:v>0.23775243574991128</c:v>
                </c:pt>
                <c:pt idx="209">
                  <c:v>0.23849800575007418</c:v>
                </c:pt>
                <c:pt idx="210">
                  <c:v>0.23762782797220439</c:v>
                </c:pt>
                <c:pt idx="211">
                  <c:v>0.23793416574994813</c:v>
                </c:pt>
                <c:pt idx="212">
                  <c:v>0.23958866574986359</c:v>
                </c:pt>
                <c:pt idx="213">
                  <c:v>0.23975957241664503</c:v>
                </c:pt>
                <c:pt idx="214">
                  <c:v>0.24044154067058798</c:v>
                </c:pt>
                <c:pt idx="215">
                  <c:v>0.24007978453772699</c:v>
                </c:pt>
                <c:pt idx="216">
                  <c:v>0.24007397574990819</c:v>
                </c:pt>
                <c:pt idx="217">
                  <c:v>0.23961679574993872</c:v>
                </c:pt>
                <c:pt idx="218">
                  <c:v>0.23866688574996436</c:v>
                </c:pt>
                <c:pt idx="219">
                  <c:v>0.23907010355220853</c:v>
                </c:pt>
                <c:pt idx="220">
                  <c:v>0.23981736574981488</c:v>
                </c:pt>
                <c:pt idx="221">
                  <c:v>0.24029381686104051</c:v>
                </c:pt>
                <c:pt idx="222">
                  <c:v>0.23763116437058324</c:v>
                </c:pt>
                <c:pt idx="223">
                  <c:v>0.23786305311843145</c:v>
                </c:pt>
                <c:pt idx="224">
                  <c:v>0.2375736257499596</c:v>
                </c:pt>
                <c:pt idx="225">
                  <c:v>0.23568609574998334</c:v>
                </c:pt>
                <c:pt idx="226">
                  <c:v>0.23528233732882603</c:v>
                </c:pt>
                <c:pt idx="227">
                  <c:v>0.23470828574990327</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0.22610666575008048</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0.22342480048683916</c:v>
                </c:pt>
                <c:pt idx="246">
                  <c:v>0.22396330575004703</c:v>
                </c:pt>
                <c:pt idx="247">
                  <c:v>0.22730397927935536</c:v>
                </c:pt>
                <c:pt idx="248">
                  <c:v>0.22824770574997899</c:v>
                </c:pt>
                <c:pt idx="249">
                  <c:v>0.22906292847727633</c:v>
                </c:pt>
                <c:pt idx="250">
                  <c:v>0.23042208574996445</c:v>
                </c:pt>
                <c:pt idx="251">
                  <c:v>0.23168042575007064</c:v>
                </c:pt>
                <c:pt idx="252">
                  <c:v>0.23226175423478418</c:v>
                </c:pt>
                <c:pt idx="253">
                  <c:v>0.23417989574998893</c:v>
                </c:pt>
                <c:pt idx="254">
                  <c:v>0.23414367574990536</c:v>
                </c:pt>
                <c:pt idx="255">
                  <c:v>0.23745772833065357</c:v>
                </c:pt>
                <c:pt idx="256">
                  <c:v>0.23887038049734607</c:v>
                </c:pt>
                <c:pt idx="257">
                  <c:v>0.23898312574995373</c:v>
                </c:pt>
                <c:pt idx="258">
                  <c:v>0.24003265574997101</c:v>
                </c:pt>
                <c:pt idx="259">
                  <c:v>0.240987316861066</c:v>
                </c:pt>
                <c:pt idx="260">
                  <c:v>0.2410377957499179</c:v>
                </c:pt>
                <c:pt idx="261">
                  <c:v>0.24188326574996216</c:v>
                </c:pt>
                <c:pt idx="262">
                  <c:v>0.24260946896836799</c:v>
                </c:pt>
                <c:pt idx="263">
                  <c:v>0.24300472927937733</c:v>
                </c:pt>
                <c:pt idx="264">
                  <c:v>0.24448395120450073</c:v>
                </c:pt>
                <c:pt idx="265">
                  <c:v>0.24442000574998701</c:v>
                </c:pt>
                <c:pt idx="266">
                  <c:v>0.24475115827517871</c:v>
                </c:pt>
                <c:pt idx="267">
                  <c:v>0.24505590574992203</c:v>
                </c:pt>
                <c:pt idx="268">
                  <c:v>0.24514577575001795</c:v>
                </c:pt>
                <c:pt idx="269">
                  <c:v>0.24503110574988796</c:v>
                </c:pt>
                <c:pt idx="270">
                  <c:v>0.24581215280876739</c:v>
                </c:pt>
                <c:pt idx="271">
                  <c:v>0.24749467955946625</c:v>
                </c:pt>
                <c:pt idx="272">
                  <c:v>0.24815874575007518</c:v>
                </c:pt>
                <c:pt idx="273">
                  <c:v>0.24943938575003713</c:v>
                </c:pt>
                <c:pt idx="274">
                  <c:v>0.25018764574987545</c:v>
                </c:pt>
                <c:pt idx="275">
                  <c:v>0.25026082574994757</c:v>
                </c:pt>
                <c:pt idx="276">
                  <c:v>0.25153862449992914</c:v>
                </c:pt>
                <c:pt idx="277">
                  <c:v>0.25215022574998625</c:v>
                </c:pt>
                <c:pt idx="278">
                  <c:v>0.25197790574989676</c:v>
                </c:pt>
                <c:pt idx="279">
                  <c:v>0.25242538194041242</c:v>
                </c:pt>
                <c:pt idx="280">
                  <c:v>0.25346450034459184</c:v>
                </c:pt>
                <c:pt idx="281">
                  <c:v>0.25251076142005513</c:v>
                </c:pt>
                <c:pt idx="282">
                  <c:v>0.25373321574996055</c:v>
                </c:pt>
                <c:pt idx="283">
                  <c:v>0.25436170574995753</c:v>
                </c:pt>
                <c:pt idx="284">
                  <c:v>0.25528865843816095</c:v>
                </c:pt>
                <c:pt idx="285">
                  <c:v>0.25437315575008768</c:v>
                </c:pt>
                <c:pt idx="286">
                  <c:v>0.25361960574998932</c:v>
                </c:pt>
                <c:pt idx="287">
                  <c:v>0.25224353989631243</c:v>
                </c:pt>
                <c:pt idx="288">
                  <c:v>0.24843893075001244</c:v>
                </c:pt>
                <c:pt idx="289">
                  <c:v>0.2465438657499846</c:v>
                </c:pt>
                <c:pt idx="290">
                  <c:v>0.2454640307499717</c:v>
                </c:pt>
                <c:pt idx="291">
                  <c:v>0.24448139574994349</c:v>
                </c:pt>
                <c:pt idx="292">
                  <c:v>0.24314001575002925</c:v>
                </c:pt>
                <c:pt idx="293">
                  <c:v>0.24278402153946396</c:v>
                </c:pt>
                <c:pt idx="294">
                  <c:v>0.24136270574990704</c:v>
                </c:pt>
                <c:pt idx="295">
                  <c:v>0.23850793699996592</c:v>
                </c:pt>
                <c:pt idx="296">
                  <c:v>0.2383979794342253</c:v>
                </c:pt>
                <c:pt idx="297">
                  <c:v>0.23771190574991868</c:v>
                </c:pt>
                <c:pt idx="298">
                  <c:v>0.23697378575002409</c:v>
                </c:pt>
                <c:pt idx="299">
                  <c:v>0.23627375838151465</c:v>
                </c:pt>
                <c:pt idx="300">
                  <c:v>0.23665227574997516</c:v>
                </c:pt>
                <c:pt idx="301">
                  <c:v>0.23554723574993386</c:v>
                </c:pt>
                <c:pt idx="302">
                  <c:v>0.23478425802262853</c:v>
                </c:pt>
                <c:pt idx="303">
                  <c:v>0.23576185311839032</c:v>
                </c:pt>
                <c:pt idx="304">
                  <c:v>0.23375036189037252</c:v>
                </c:pt>
                <c:pt idx="305">
                  <c:v>0.23457207574995204</c:v>
                </c:pt>
                <c:pt idx="306">
                  <c:v>0.23416067170748533</c:v>
                </c:pt>
                <c:pt idx="307">
                  <c:v>0.23389343574987725</c:v>
                </c:pt>
                <c:pt idx="308">
                  <c:v>0.23386291574995255</c:v>
                </c:pt>
                <c:pt idx="309">
                  <c:v>0.23365919298394994</c:v>
                </c:pt>
                <c:pt idx="310">
                  <c:v>0.2334142557499207</c:v>
                </c:pt>
                <c:pt idx="311">
                  <c:v>0.23266724270652625</c:v>
                </c:pt>
                <c:pt idx="312">
                  <c:v>0.23350972927944719</c:v>
                </c:pt>
                <c:pt idx="313">
                  <c:v>0.23169467574989255</c:v>
                </c:pt>
                <c:pt idx="314">
                  <c:v>0.23171512574997172</c:v>
                </c:pt>
                <c:pt idx="315">
                  <c:v>0.23142447417102127</c:v>
                </c:pt>
                <c:pt idx="316">
                  <c:v>0.23080756574996997</c:v>
                </c:pt>
                <c:pt idx="317">
                  <c:v>0.22993854574995964</c:v>
                </c:pt>
                <c:pt idx="318">
                  <c:v>0.22894367498075491</c:v>
                </c:pt>
                <c:pt idx="319">
                  <c:v>0.22813558996050171</c:v>
                </c:pt>
                <c:pt idx="320">
                  <c:v>0.22540339890075245</c:v>
                </c:pt>
                <c:pt idx="321">
                  <c:v>0.22498616574988264</c:v>
                </c:pt>
                <c:pt idx="322">
                  <c:v>0.22401020166830676</c:v>
                </c:pt>
                <c:pt idx="323">
                  <c:v>0.22286810574982496</c:v>
                </c:pt>
                <c:pt idx="324">
                  <c:v>0.22169880897580185</c:v>
                </c:pt>
                <c:pt idx="325">
                  <c:v>0.22182249575006099</c:v>
                </c:pt>
                <c:pt idx="326">
                  <c:v>0.22065757574998193</c:v>
                </c:pt>
                <c:pt idx="327">
                  <c:v>0.21943507779307941</c:v>
                </c:pt>
                <c:pt idx="328">
                  <c:v>0.22007233432141504</c:v>
                </c:pt>
                <c:pt idx="329">
                  <c:v>0.21719011209921746</c:v>
                </c:pt>
                <c:pt idx="330">
                  <c:v>0.21582049575003745</c:v>
                </c:pt>
                <c:pt idx="331">
                  <c:v>0.21448252680262675</c:v>
                </c:pt>
                <c:pt idx="332">
                  <c:v>0.21364922574989018</c:v>
                </c:pt>
                <c:pt idx="333">
                  <c:v>0.21147784574989723</c:v>
                </c:pt>
                <c:pt idx="334">
                  <c:v>0.20961366364483069</c:v>
                </c:pt>
                <c:pt idx="335">
                  <c:v>0.2085065657498717</c:v>
                </c:pt>
                <c:pt idx="336">
                  <c:v>0.20726430575000174</c:v>
                </c:pt>
                <c:pt idx="337">
                  <c:v>0.20540332510475423</c:v>
                </c:pt>
                <c:pt idx="338">
                  <c:v>0.20301848469729594</c:v>
                </c:pt>
                <c:pt idx="339">
                  <c:v>0.20203139574995538</c:v>
                </c:pt>
                <c:pt idx="340">
                  <c:v>0.20249834192014771</c:v>
                </c:pt>
                <c:pt idx="341">
                  <c:v>0.20194888575001368</c:v>
                </c:pt>
                <c:pt idx="342">
                  <c:v>0.20144818574996759</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0.19709717456709097</c:v>
                </c:pt>
                <c:pt idx="353">
                  <c:v>0.19785305959615584</c:v>
                </c:pt>
                <c:pt idx="354">
                  <c:v>0.19779539574987845</c:v>
                </c:pt>
                <c:pt idx="355">
                  <c:v>0.19753953574999633</c:v>
                </c:pt>
                <c:pt idx="356">
                  <c:v>0.19700497026613564</c:v>
                </c:pt>
                <c:pt idx="357">
                  <c:v>0.19748088574992556</c:v>
                </c:pt>
                <c:pt idx="358">
                  <c:v>0.19678643206570723</c:v>
                </c:pt>
                <c:pt idx="359">
                  <c:v>0.19744712797221103</c:v>
                </c:pt>
                <c:pt idx="360">
                  <c:v>0.19720504575003878</c:v>
                </c:pt>
                <c:pt idx="361">
                  <c:v>0.19720817847725419</c:v>
                </c:pt>
                <c:pt idx="362">
                  <c:v>0.19859295703197691</c:v>
                </c:pt>
                <c:pt idx="363">
                  <c:v>0.19859797574997629</c:v>
                </c:pt>
                <c:pt idx="364">
                  <c:v>0.19899585198662356</c:v>
                </c:pt>
                <c:pt idx="365">
                  <c:v>0.19916565575003631</c:v>
                </c:pt>
                <c:pt idx="366">
                  <c:v>0.20000379574997851</c:v>
                </c:pt>
                <c:pt idx="367">
                  <c:v>0.19943611923308419</c:v>
                </c:pt>
                <c:pt idx="368">
                  <c:v>0.20045396575002888</c:v>
                </c:pt>
                <c:pt idx="369">
                  <c:v>0.20108500149466124</c:v>
                </c:pt>
                <c:pt idx="370">
                  <c:v>0.20147003618475878</c:v>
                </c:pt>
                <c:pt idx="371">
                  <c:v>0.20175028506029952</c:v>
                </c:pt>
                <c:pt idx="372">
                  <c:v>0.20222685311840394</c:v>
                </c:pt>
                <c:pt idx="373">
                  <c:v>0.20186154574992091</c:v>
                </c:pt>
                <c:pt idx="374">
                  <c:v>0.20273122574994321</c:v>
                </c:pt>
                <c:pt idx="375">
                  <c:v>0.20169082064371929</c:v>
                </c:pt>
                <c:pt idx="376">
                  <c:v>0.20295941574994464</c:v>
                </c:pt>
                <c:pt idx="377">
                  <c:v>0.2030248312819794</c:v>
                </c:pt>
                <c:pt idx="378">
                  <c:v>0.20337760048678888</c:v>
                </c:pt>
                <c:pt idx="379">
                  <c:v>0.20311504860718799</c:v>
                </c:pt>
                <c:pt idx="380">
                  <c:v>0.20317883048110735</c:v>
                </c:pt>
                <c:pt idx="381">
                  <c:v>0.2031847957499622</c:v>
                </c:pt>
                <c:pt idx="382">
                  <c:v>0.20278802153951858</c:v>
                </c:pt>
                <c:pt idx="383">
                  <c:v>0.2029842657499899</c:v>
                </c:pt>
                <c:pt idx="384">
                  <c:v>0.20293088574997858</c:v>
                </c:pt>
                <c:pt idx="385">
                  <c:v>0.20353383504286177</c:v>
                </c:pt>
                <c:pt idx="386">
                  <c:v>0.20372804404779296</c:v>
                </c:pt>
                <c:pt idx="387">
                  <c:v>0.20591732882684266</c:v>
                </c:pt>
                <c:pt idx="388">
                  <c:v>0.20595855575002991</c:v>
                </c:pt>
                <c:pt idx="389">
                  <c:v>0.20776610574986881</c:v>
                </c:pt>
                <c:pt idx="390">
                  <c:v>0.20888902574992591</c:v>
                </c:pt>
                <c:pt idx="391">
                  <c:v>0.20964026745217276</c:v>
                </c:pt>
                <c:pt idx="392">
                  <c:v>0.21040516574996113</c:v>
                </c:pt>
                <c:pt idx="393">
                  <c:v>0.21201413155638718</c:v>
                </c:pt>
                <c:pt idx="394">
                  <c:v>0.21295609893185491</c:v>
                </c:pt>
                <c:pt idx="395">
                  <c:v>0.21478781600639263</c:v>
                </c:pt>
                <c:pt idx="396">
                  <c:v>0.21634164574999212</c:v>
                </c:pt>
                <c:pt idx="397">
                  <c:v>0.21699516574993546</c:v>
                </c:pt>
                <c:pt idx="398">
                  <c:v>0.21772669522360388</c:v>
                </c:pt>
                <c:pt idx="399">
                  <c:v>0.21930095574988684</c:v>
                </c:pt>
                <c:pt idx="400">
                  <c:v>0.21962813155626304</c:v>
                </c:pt>
                <c:pt idx="401">
                  <c:v>0.22134818574987494</c:v>
                </c:pt>
                <c:pt idx="402">
                  <c:v>0.22171181783780022</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0.23450621574994562</c:v>
                </c:pt>
                <c:pt idx="415">
                  <c:v>0.23492264259212459</c:v>
                </c:pt>
                <c:pt idx="416">
                  <c:v>0.23503699574995096</c:v>
                </c:pt>
                <c:pt idx="417">
                  <c:v>0.23579594830323464</c:v>
                </c:pt>
                <c:pt idx="418">
                  <c:v>0.23542799574997281</c:v>
                </c:pt>
                <c:pt idx="419">
                  <c:v>0.23621573732897622</c:v>
                </c:pt>
                <c:pt idx="420">
                  <c:v>0.23587452277124038</c:v>
                </c:pt>
                <c:pt idx="421">
                  <c:v>0.23654098037683025</c:v>
                </c:pt>
                <c:pt idx="422">
                  <c:v>0.23713625574995945</c:v>
                </c:pt>
                <c:pt idx="423">
                  <c:v>0.23600393800808206</c:v>
                </c:pt>
                <c:pt idx="424">
                  <c:v>0.23583416574996369</c:v>
                </c:pt>
                <c:pt idx="425">
                  <c:v>0.23508624983601584</c:v>
                </c:pt>
                <c:pt idx="426">
                  <c:v>0.23461652574994218</c:v>
                </c:pt>
                <c:pt idx="427">
                  <c:v>0.23360102277118239</c:v>
                </c:pt>
                <c:pt idx="428">
                  <c:v>0.23268475575000025</c:v>
                </c:pt>
                <c:pt idx="429">
                  <c:v>0.2306664613055176</c:v>
                </c:pt>
                <c:pt idx="430">
                  <c:v>0.23139725662719013</c:v>
                </c:pt>
                <c:pt idx="431">
                  <c:v>0.22916167574996388</c:v>
                </c:pt>
                <c:pt idx="432">
                  <c:v>0.22887612080373287</c:v>
                </c:pt>
                <c:pt idx="433">
                  <c:v>0.22765906575001787</c:v>
                </c:pt>
                <c:pt idx="434">
                  <c:v>0.2263403946389389</c:v>
                </c:pt>
                <c:pt idx="435">
                  <c:v>0.22549320574994175</c:v>
                </c:pt>
                <c:pt idx="436">
                  <c:v>0.22363311264653868</c:v>
                </c:pt>
                <c:pt idx="437">
                  <c:v>0.22202489476106285</c:v>
                </c:pt>
                <c:pt idx="438">
                  <c:v>0.22124064345481997</c:v>
                </c:pt>
                <c:pt idx="439">
                  <c:v>0.21625570262494875</c:v>
                </c:pt>
                <c:pt idx="440">
                  <c:v>0.21539241595408498</c:v>
                </c:pt>
                <c:pt idx="441">
                  <c:v>0.21468841574987613</c:v>
                </c:pt>
                <c:pt idx="442">
                  <c:v>0.21298141124447062</c:v>
                </c:pt>
                <c:pt idx="443">
                  <c:v>0.21245396575000092</c:v>
                </c:pt>
                <c:pt idx="444">
                  <c:v>0.21170495120445315</c:v>
                </c:pt>
                <c:pt idx="445">
                  <c:v>0.21043038723139784</c:v>
                </c:pt>
                <c:pt idx="446">
                  <c:v>0.20865294830318243</c:v>
                </c:pt>
                <c:pt idx="447">
                  <c:v>0.2081410757500777</c:v>
                </c:pt>
                <c:pt idx="448">
                  <c:v>0.20662488447337071</c:v>
                </c:pt>
                <c:pt idx="449">
                  <c:v>0.20644746130548708</c:v>
                </c:pt>
                <c:pt idx="450">
                  <c:v>0.20621491575005285</c:v>
                </c:pt>
                <c:pt idx="451">
                  <c:v>0.20483220878027458</c:v>
                </c:pt>
                <c:pt idx="452">
                  <c:v>0.20494225802272595</c:v>
                </c:pt>
                <c:pt idx="453">
                  <c:v>0.20420142574995739</c:v>
                </c:pt>
                <c:pt idx="454">
                  <c:v>0.20346748738255377</c:v>
                </c:pt>
                <c:pt idx="455">
                  <c:v>0.20383931627628726</c:v>
                </c:pt>
                <c:pt idx="456">
                  <c:v>0.20417052531510638</c:v>
                </c:pt>
                <c:pt idx="457">
                  <c:v>0.20373944575000291</c:v>
                </c:pt>
                <c:pt idx="458">
                  <c:v>0.20378899665904271</c:v>
                </c:pt>
                <c:pt idx="459">
                  <c:v>0.20427818574994211</c:v>
                </c:pt>
                <c:pt idx="460">
                  <c:v>0.20556716837619157</c:v>
                </c:pt>
                <c:pt idx="461">
                  <c:v>0.20576560574993158</c:v>
                </c:pt>
                <c:pt idx="462">
                  <c:v>0.20756519146425495</c:v>
                </c:pt>
                <c:pt idx="463">
                  <c:v>0.20787538574994363</c:v>
                </c:pt>
                <c:pt idx="464">
                  <c:v>0.20808804553493596</c:v>
                </c:pt>
                <c:pt idx="465">
                  <c:v>0.20924560574999879</c:v>
                </c:pt>
                <c:pt idx="466">
                  <c:v>0.20955108756815838</c:v>
                </c:pt>
                <c:pt idx="467">
                  <c:v>0.21011286273929392</c:v>
                </c:pt>
                <c:pt idx="468">
                  <c:v>0.21033490574990316</c:v>
                </c:pt>
                <c:pt idx="469">
                  <c:v>0.21164908157399523</c:v>
                </c:pt>
                <c:pt idx="470">
                  <c:v>0.21207344741661421</c:v>
                </c:pt>
                <c:pt idx="471">
                  <c:v>0.21362678810288571</c:v>
                </c:pt>
                <c:pt idx="472">
                  <c:v>0.21466996760571533</c:v>
                </c:pt>
                <c:pt idx="473">
                  <c:v>0.21531416575000156</c:v>
                </c:pt>
                <c:pt idx="474">
                  <c:v>0.21563806704025978</c:v>
                </c:pt>
                <c:pt idx="475">
                  <c:v>0.21578016948627982</c:v>
                </c:pt>
                <c:pt idx="476">
                  <c:v>0.21595214575003763</c:v>
                </c:pt>
                <c:pt idx="477">
                  <c:v>0.2166345401586654</c:v>
                </c:pt>
                <c:pt idx="478">
                  <c:v>0.21745282797222396</c:v>
                </c:pt>
                <c:pt idx="479">
                  <c:v>0.21733408756816186</c:v>
                </c:pt>
                <c:pt idx="480">
                  <c:v>0.21837490574996821</c:v>
                </c:pt>
                <c:pt idx="481">
                  <c:v>0.21925563693264394</c:v>
                </c:pt>
                <c:pt idx="482">
                  <c:v>0.2206686557500035</c:v>
                </c:pt>
                <c:pt idx="483">
                  <c:v>0.22069308660110215</c:v>
                </c:pt>
                <c:pt idx="484">
                  <c:v>0.2222308657499639</c:v>
                </c:pt>
                <c:pt idx="485">
                  <c:v>0.22249770144900088</c:v>
                </c:pt>
                <c:pt idx="486">
                  <c:v>0.22272715849717889</c:v>
                </c:pt>
                <c:pt idx="487">
                  <c:v>0.2231478538019474</c:v>
                </c:pt>
                <c:pt idx="488">
                  <c:v>0.22407892772801566</c:v>
                </c:pt>
                <c:pt idx="489">
                  <c:v>0.22490701574999156</c:v>
                </c:pt>
                <c:pt idx="490">
                  <c:v>0.22679316661952953</c:v>
                </c:pt>
                <c:pt idx="491">
                  <c:v>0.22780105881118121</c:v>
                </c:pt>
                <c:pt idx="492">
                  <c:v>0.22963627575002479</c:v>
                </c:pt>
                <c:pt idx="493">
                  <c:v>0.23049444922831699</c:v>
                </c:pt>
                <c:pt idx="494">
                  <c:v>0.23192828330098791</c:v>
                </c:pt>
                <c:pt idx="495">
                  <c:v>0.23204603670242835</c:v>
                </c:pt>
                <c:pt idx="496">
                  <c:v>0.23721587241668374</c:v>
                </c:pt>
                <c:pt idx="497">
                  <c:v>0.23681853618469978</c:v>
                </c:pt>
                <c:pt idx="498">
                  <c:v>0.23707601575004839</c:v>
                </c:pt>
                <c:pt idx="499">
                  <c:v>0.23803962003569271</c:v>
                </c:pt>
                <c:pt idx="500">
                  <c:v>0.23902721888127595</c:v>
                </c:pt>
                <c:pt idx="501">
                  <c:v>0.23948658996053496</c:v>
                </c:pt>
                <c:pt idx="502">
                  <c:v>0.23904829936699926</c:v>
                </c:pt>
                <c:pt idx="503">
                  <c:v>0.23985086029549058</c:v>
                </c:pt>
                <c:pt idx="504">
                  <c:v>0.2390702903653335</c:v>
                </c:pt>
                <c:pt idx="505">
                  <c:v>0.24170340574997345</c:v>
                </c:pt>
                <c:pt idx="506">
                  <c:v>0.24078071187243222</c:v>
                </c:pt>
                <c:pt idx="507">
                  <c:v>0.24076551574991356</c:v>
                </c:pt>
                <c:pt idx="508">
                  <c:v>0.24131085472950531</c:v>
                </c:pt>
                <c:pt idx="509">
                  <c:v>0.24235757596272833</c:v>
                </c:pt>
                <c:pt idx="510">
                  <c:v>0.24184830158328918</c:v>
                </c:pt>
                <c:pt idx="511">
                  <c:v>0.24162649001969788</c:v>
                </c:pt>
                <c:pt idx="512">
                  <c:v>0.24192734324995518</c:v>
                </c:pt>
                <c:pt idx="513">
                  <c:v>0.2414718640833087</c:v>
                </c:pt>
                <c:pt idx="514">
                  <c:v>0.24196665869116893</c:v>
                </c:pt>
                <c:pt idx="515">
                  <c:v>0.24297212915422511</c:v>
                </c:pt>
                <c:pt idx="516">
                  <c:v>0.2431504957499584</c:v>
                </c:pt>
                <c:pt idx="517">
                  <c:v>0.24390359962748681</c:v>
                </c:pt>
                <c:pt idx="518">
                  <c:v>0.24410971220154917</c:v>
                </c:pt>
                <c:pt idx="519">
                  <c:v>0.24472723908333202</c:v>
                </c:pt>
                <c:pt idx="520">
                  <c:v>0.2448253782775254</c:v>
                </c:pt>
                <c:pt idx="521">
                  <c:v>0.24475744421144446</c:v>
                </c:pt>
                <c:pt idx="522">
                  <c:v>0.24584666574996566</c:v>
                </c:pt>
                <c:pt idx="523">
                  <c:v>0.24624229936706868</c:v>
                </c:pt>
                <c:pt idx="524">
                  <c:v>0.24688104553489162</c:v>
                </c:pt>
                <c:pt idx="525">
                  <c:v>0.24693398655807647</c:v>
                </c:pt>
                <c:pt idx="526">
                  <c:v>0.24766187278288498</c:v>
                </c:pt>
                <c:pt idx="527">
                  <c:v>0.24807729350507668</c:v>
                </c:pt>
                <c:pt idx="528">
                  <c:v>0.2483132693863298</c:v>
                </c:pt>
                <c:pt idx="529">
                  <c:v>0.24822889575004586</c:v>
                </c:pt>
                <c:pt idx="530">
                  <c:v>0.24786923228060695</c:v>
                </c:pt>
                <c:pt idx="531">
                  <c:v>0.24760090574997667</c:v>
                </c:pt>
                <c:pt idx="532">
                  <c:v>0.24959809723929999</c:v>
                </c:pt>
                <c:pt idx="533">
                  <c:v>0.24960832843048314</c:v>
                </c:pt>
                <c:pt idx="534">
                  <c:v>0.2501260281988778</c:v>
                </c:pt>
                <c:pt idx="535">
                  <c:v>0.25102444338438101</c:v>
                </c:pt>
                <c:pt idx="536">
                  <c:v>0.25062392615821233</c:v>
                </c:pt>
                <c:pt idx="537">
                  <c:v>0.25259632411739119</c:v>
                </c:pt>
                <c:pt idx="538">
                  <c:v>0.25375717105623596</c:v>
                </c:pt>
                <c:pt idx="539">
                  <c:v>0.25362353537966004</c:v>
                </c:pt>
                <c:pt idx="540">
                  <c:v>0.2559190307499648</c:v>
                </c:pt>
                <c:pt idx="541">
                  <c:v>0.25759528379875007</c:v>
                </c:pt>
                <c:pt idx="542">
                  <c:v>0.25756966661960246</c:v>
                </c:pt>
                <c:pt idx="543">
                  <c:v>0.2582541765833497</c:v>
                </c:pt>
                <c:pt idx="544">
                  <c:v>0.25882101915202332</c:v>
                </c:pt>
                <c:pt idx="545">
                  <c:v>0.2585246749807199</c:v>
                </c:pt>
                <c:pt idx="546">
                  <c:v>0.25909618126009104</c:v>
                </c:pt>
                <c:pt idx="547">
                  <c:v>0.25948173403284636</c:v>
                </c:pt>
                <c:pt idx="548">
                  <c:v>0.25953978453779314</c:v>
                </c:pt>
                <c:pt idx="549">
                  <c:v>0.26093090574997302</c:v>
                </c:pt>
                <c:pt idx="550">
                  <c:v>0.25988069679468162</c:v>
                </c:pt>
                <c:pt idx="551">
                  <c:v>0.25897755523442367</c:v>
                </c:pt>
                <c:pt idx="552">
                  <c:v>0.25878369741671736</c:v>
                </c:pt>
                <c:pt idx="553">
                  <c:v>0.25927146697448233</c:v>
                </c:pt>
                <c:pt idx="554">
                  <c:v>0.25859836130545966</c:v>
                </c:pt>
                <c:pt idx="555">
                  <c:v>0.25876589533329775</c:v>
                </c:pt>
                <c:pt idx="556">
                  <c:v>0.25819812003565801</c:v>
                </c:pt>
                <c:pt idx="557">
                  <c:v>0.25811230574994692</c:v>
                </c:pt>
                <c:pt idx="558">
                  <c:v>0.25839967170733757</c:v>
                </c:pt>
                <c:pt idx="559">
                  <c:v>0.25800280347722548</c:v>
                </c:pt>
                <c:pt idx="560">
                  <c:v>0.25867628719318247</c:v>
                </c:pt>
                <c:pt idx="561">
                  <c:v>0.25801744507577951</c:v>
                </c:pt>
                <c:pt idx="562">
                  <c:v>0.25765088534178926</c:v>
                </c:pt>
                <c:pt idx="563">
                  <c:v>0.25834751213298546</c:v>
                </c:pt>
                <c:pt idx="564">
                  <c:v>0.25869375357606816</c:v>
                </c:pt>
                <c:pt idx="565">
                  <c:v>0.25686162003563595</c:v>
                </c:pt>
                <c:pt idx="566">
                  <c:v>0.25735568596978475</c:v>
                </c:pt>
                <c:pt idx="567">
                  <c:v>0.25804239554588548</c:v>
                </c:pt>
                <c:pt idx="568">
                  <c:v>0.25773040575002426</c:v>
                </c:pt>
                <c:pt idx="569">
                  <c:v>0.25679713023981776</c:v>
                </c:pt>
                <c:pt idx="570">
                  <c:v>0.2562678312818889</c:v>
                </c:pt>
                <c:pt idx="571">
                  <c:v>0.25598405881115127</c:v>
                </c:pt>
                <c:pt idx="572">
                  <c:v>0.25641012449993639</c:v>
                </c:pt>
                <c:pt idx="573">
                  <c:v>0.25583863302269105</c:v>
                </c:pt>
                <c:pt idx="574">
                  <c:v>0.25555175190379475</c:v>
                </c:pt>
                <c:pt idx="575">
                  <c:v>0.25493074270650584</c:v>
                </c:pt>
                <c:pt idx="576">
                  <c:v>0.25465476289284106</c:v>
                </c:pt>
                <c:pt idx="577">
                  <c:v>0.2544639469870873</c:v>
                </c:pt>
                <c:pt idx="578">
                  <c:v>0.25430692658331111</c:v>
                </c:pt>
                <c:pt idx="579">
                  <c:v>0.2541274326316767</c:v>
                </c:pt>
                <c:pt idx="580">
                  <c:v>0.25499432411727696</c:v>
                </c:pt>
                <c:pt idx="581">
                  <c:v>0.25392635838161937</c:v>
                </c:pt>
                <c:pt idx="582">
                  <c:v>0.25454176289281361</c:v>
                </c:pt>
                <c:pt idx="583">
                  <c:v>0.25383336029540271</c:v>
                </c:pt>
                <c:pt idx="584">
                  <c:v>0.2526080626126373</c:v>
                </c:pt>
                <c:pt idx="585">
                  <c:v>0.25333290574987205</c:v>
                </c:pt>
                <c:pt idx="586">
                  <c:v>0.2534357957499368</c:v>
                </c:pt>
                <c:pt idx="587">
                  <c:v>0.25335838574997654</c:v>
                </c:pt>
                <c:pt idx="588">
                  <c:v>0.25271889574986539</c:v>
                </c:pt>
                <c:pt idx="589">
                  <c:v>0.25315876574993035</c:v>
                </c:pt>
                <c:pt idx="590">
                  <c:v>0.25260307574987462</c:v>
                </c:pt>
                <c:pt idx="591">
                  <c:v>0.25288428075006686</c:v>
                </c:pt>
                <c:pt idx="592">
                  <c:v>0.25183359805765815</c:v>
                </c:pt>
                <c:pt idx="593">
                  <c:v>0.25120316500917284</c:v>
                </c:pt>
                <c:pt idx="594">
                  <c:v>0.25169648575004555</c:v>
                </c:pt>
                <c:pt idx="595">
                  <c:v>0.25142767574993752</c:v>
                </c:pt>
                <c:pt idx="596">
                  <c:v>0.25087072575000502</c:v>
                </c:pt>
                <c:pt idx="597">
                  <c:v>0.25084065574988312</c:v>
                </c:pt>
                <c:pt idx="598">
                  <c:v>0.25101738534185375</c:v>
                </c:pt>
                <c:pt idx="599">
                  <c:v>0.25020692574996434</c:v>
                </c:pt>
                <c:pt idx="600">
                  <c:v>0.25036383598266831</c:v>
                </c:pt>
                <c:pt idx="601">
                  <c:v>0.24885830048677354</c:v>
                </c:pt>
                <c:pt idx="602">
                  <c:v>0.24898444574991183</c:v>
                </c:pt>
                <c:pt idx="603">
                  <c:v>0.24896329575001641</c:v>
                </c:pt>
                <c:pt idx="604">
                  <c:v>0.24792327937640843</c:v>
                </c:pt>
                <c:pt idx="605">
                  <c:v>0.2476895757499164</c:v>
                </c:pt>
                <c:pt idx="606">
                  <c:v>0.24777758574995801</c:v>
                </c:pt>
                <c:pt idx="607">
                  <c:v>0.24770409574988156</c:v>
                </c:pt>
                <c:pt idx="608">
                  <c:v>0.24793521527377041</c:v>
                </c:pt>
                <c:pt idx="609">
                  <c:v>0.2464409057499638</c:v>
                </c:pt>
                <c:pt idx="610">
                  <c:v>0.24724512314126926</c:v>
                </c:pt>
                <c:pt idx="611">
                  <c:v>0.24663668574999073</c:v>
                </c:pt>
                <c:pt idx="612">
                  <c:v>0.24637810575003988</c:v>
                </c:pt>
                <c:pt idx="613">
                  <c:v>0.24696042575003227</c:v>
                </c:pt>
                <c:pt idx="614">
                  <c:v>0.24564085574992595</c:v>
                </c:pt>
                <c:pt idx="615">
                  <c:v>0.24497513575008162</c:v>
                </c:pt>
                <c:pt idx="616">
                  <c:v>0.24394771256815778</c:v>
                </c:pt>
                <c:pt idx="617">
                  <c:v>0.24390890574996157</c:v>
                </c:pt>
                <c:pt idx="618">
                  <c:v>0.24149372927936957</c:v>
                </c:pt>
                <c:pt idx="619">
                  <c:v>0.2421767757500532</c:v>
                </c:pt>
                <c:pt idx="620">
                  <c:v>0.24198667574992788</c:v>
                </c:pt>
                <c:pt idx="621">
                  <c:v>0.24145922574997775</c:v>
                </c:pt>
                <c:pt idx="622">
                  <c:v>0.24137540574997729</c:v>
                </c:pt>
                <c:pt idx="623">
                  <c:v>0.24113873574999906</c:v>
                </c:pt>
                <c:pt idx="624">
                  <c:v>0.24119807574994923</c:v>
                </c:pt>
                <c:pt idx="625">
                  <c:v>0.24046884574995891</c:v>
                </c:pt>
                <c:pt idx="626">
                  <c:v>0.23901102515297629</c:v>
                </c:pt>
                <c:pt idx="627">
                  <c:v>0.24060590574995894</c:v>
                </c:pt>
                <c:pt idx="628">
                  <c:v>0.24035905574996269</c:v>
                </c:pt>
                <c:pt idx="629">
                  <c:v>0.23935581296652231</c:v>
                </c:pt>
                <c:pt idx="630">
                  <c:v>0.23968417574992884</c:v>
                </c:pt>
                <c:pt idx="631">
                  <c:v>0.23920253574989664</c:v>
                </c:pt>
                <c:pt idx="632">
                  <c:v>0.23926743575002277</c:v>
                </c:pt>
                <c:pt idx="633">
                  <c:v>0.23894044574998938</c:v>
                </c:pt>
                <c:pt idx="634">
                  <c:v>0.23815610799721298</c:v>
                </c:pt>
                <c:pt idx="635">
                  <c:v>0.2392674363622406</c:v>
                </c:pt>
                <c:pt idx="636">
                  <c:v>0.23743967241661323</c:v>
                </c:pt>
                <c:pt idx="637">
                  <c:v>0.2379030957500135</c:v>
                </c:pt>
                <c:pt idx="638">
                  <c:v>0.2382345657500764</c:v>
                </c:pt>
                <c:pt idx="639">
                  <c:v>0.23714914575002422</c:v>
                </c:pt>
                <c:pt idx="640">
                  <c:v>0.2367331257498933</c:v>
                </c:pt>
                <c:pt idx="641">
                  <c:v>0.23731628209402811</c:v>
                </c:pt>
                <c:pt idx="642">
                  <c:v>0.23703208574993093</c:v>
                </c:pt>
                <c:pt idx="643">
                  <c:v>0.23835506575002796</c:v>
                </c:pt>
                <c:pt idx="644">
                  <c:v>0.23843990575001334</c:v>
                </c:pt>
                <c:pt idx="645">
                  <c:v>0.23844142299137175</c:v>
                </c:pt>
                <c:pt idx="646">
                  <c:v>0.23778103574994708</c:v>
                </c:pt>
                <c:pt idx="647">
                  <c:v>0.23793022443133799</c:v>
                </c:pt>
                <c:pt idx="648">
                  <c:v>0.23795142574998351</c:v>
                </c:pt>
                <c:pt idx="649">
                  <c:v>0.23777270574996123</c:v>
                </c:pt>
                <c:pt idx="650">
                  <c:v>0.23813920574997388</c:v>
                </c:pt>
                <c:pt idx="651">
                  <c:v>0.23799755575007003</c:v>
                </c:pt>
                <c:pt idx="652">
                  <c:v>0.23770545574986113</c:v>
                </c:pt>
                <c:pt idx="653">
                  <c:v>0.23819975632457613</c:v>
                </c:pt>
                <c:pt idx="654">
                  <c:v>0.23888452546837868</c:v>
                </c:pt>
                <c:pt idx="655">
                  <c:v>0.23807313574995703</c:v>
                </c:pt>
                <c:pt idx="656">
                  <c:v>0.2378840457498797</c:v>
                </c:pt>
                <c:pt idx="657">
                  <c:v>0.23797655575000931</c:v>
                </c:pt>
                <c:pt idx="658">
                  <c:v>0.23851126938627948</c:v>
                </c:pt>
                <c:pt idx="659">
                  <c:v>0.23891854574999638</c:v>
                </c:pt>
                <c:pt idx="660">
                  <c:v>0.23874760574999249</c:v>
                </c:pt>
                <c:pt idx="661">
                  <c:v>0.23970485140199577</c:v>
                </c:pt>
                <c:pt idx="662">
                  <c:v>0.24033383432146146</c:v>
                </c:pt>
                <c:pt idx="663">
                  <c:v>0.23922407058506684</c:v>
                </c:pt>
                <c:pt idx="664">
                  <c:v>0.23911075575000496</c:v>
                </c:pt>
                <c:pt idx="665">
                  <c:v>0.23962328574990016</c:v>
                </c:pt>
                <c:pt idx="666">
                  <c:v>0.23897742574989428</c:v>
                </c:pt>
                <c:pt idx="667">
                  <c:v>0.24050317575003538</c:v>
                </c:pt>
                <c:pt idx="668">
                  <c:v>0.23987139574990124</c:v>
                </c:pt>
                <c:pt idx="669">
                  <c:v>0.23987147717848245</c:v>
                </c:pt>
                <c:pt idx="670">
                  <c:v>0.23920175760181905</c:v>
                </c:pt>
                <c:pt idx="671">
                  <c:v>0.23927233432137038</c:v>
                </c:pt>
                <c:pt idx="672">
                  <c:v>0.24028678575000134</c:v>
                </c:pt>
                <c:pt idx="673">
                  <c:v>0.23974701574988444</c:v>
                </c:pt>
                <c:pt idx="674">
                  <c:v>0.24011207574996268</c:v>
                </c:pt>
                <c:pt idx="675">
                  <c:v>0.24041949949990751</c:v>
                </c:pt>
                <c:pt idx="676">
                  <c:v>0.24098538491662691</c:v>
                </c:pt>
                <c:pt idx="677">
                  <c:v>0.23993090575000059</c:v>
                </c:pt>
                <c:pt idx="678">
                  <c:v>0.24012459574998957</c:v>
                </c:pt>
                <c:pt idx="679">
                  <c:v>0.24093184575002632</c:v>
                </c:pt>
                <c:pt idx="680">
                  <c:v>0.24015792574998324</c:v>
                </c:pt>
                <c:pt idx="681">
                  <c:v>0.24093143908328338</c:v>
                </c:pt>
                <c:pt idx="682">
                  <c:v>0.24026354574995423</c:v>
                </c:pt>
                <c:pt idx="683">
                  <c:v>0.24066535574999653</c:v>
                </c:pt>
                <c:pt idx="684">
                  <c:v>0.24048289575000587</c:v>
                </c:pt>
                <c:pt idx="685">
                  <c:v>0.24107729350502899</c:v>
                </c:pt>
                <c:pt idx="686">
                  <c:v>0.24100532241662626</c:v>
                </c:pt>
                <c:pt idx="687">
                  <c:v>0.2415012428286048</c:v>
                </c:pt>
                <c:pt idx="688">
                  <c:v>0.24100716574987763</c:v>
                </c:pt>
                <c:pt idx="689">
                  <c:v>0.24147735574986492</c:v>
                </c:pt>
                <c:pt idx="690">
                  <c:v>0.24125109575000186</c:v>
                </c:pt>
                <c:pt idx="691">
                  <c:v>0.24218826574985997</c:v>
                </c:pt>
                <c:pt idx="692">
                  <c:v>0.24252702574983689</c:v>
                </c:pt>
                <c:pt idx="693">
                  <c:v>0.24179788513153266</c:v>
                </c:pt>
                <c:pt idx="694">
                  <c:v>0.24230694496569077</c:v>
                </c:pt>
                <c:pt idx="695">
                  <c:v>0.24375690574998998</c:v>
                </c:pt>
                <c:pt idx="696">
                  <c:v>0.24313190574997634</c:v>
                </c:pt>
                <c:pt idx="697">
                  <c:v>0.24350478574994841</c:v>
                </c:pt>
                <c:pt idx="698">
                  <c:v>0.24404439554587054</c:v>
                </c:pt>
                <c:pt idx="699">
                  <c:v>0.24393646574995395</c:v>
                </c:pt>
                <c:pt idx="700">
                  <c:v>0.24394202575004448</c:v>
                </c:pt>
                <c:pt idx="701">
                  <c:v>0.24471434575001194</c:v>
                </c:pt>
                <c:pt idx="702">
                  <c:v>0.24421340574998857</c:v>
                </c:pt>
                <c:pt idx="703">
                  <c:v>0.24411462196627554</c:v>
                </c:pt>
                <c:pt idx="704">
                  <c:v>0.24545145336907132</c:v>
                </c:pt>
                <c:pt idx="705">
                  <c:v>0.24601954574990267</c:v>
                </c:pt>
                <c:pt idx="706">
                  <c:v>0.24591806574999006</c:v>
                </c:pt>
                <c:pt idx="707">
                  <c:v>0.24649078575004077</c:v>
                </c:pt>
                <c:pt idx="708">
                  <c:v>0.24608020912069156</c:v>
                </c:pt>
                <c:pt idx="709">
                  <c:v>0.24661164574993683</c:v>
                </c:pt>
                <c:pt idx="710">
                  <c:v>0.24634958575008176</c:v>
                </c:pt>
                <c:pt idx="711">
                  <c:v>0.24680219324999092</c:v>
                </c:pt>
                <c:pt idx="712">
                  <c:v>0.24830834053258866</c:v>
                </c:pt>
                <c:pt idx="713">
                  <c:v>0.2488564159540943</c:v>
                </c:pt>
                <c:pt idx="714">
                  <c:v>0.248274205749965</c:v>
                </c:pt>
                <c:pt idx="715">
                  <c:v>0.24898598574998243</c:v>
                </c:pt>
                <c:pt idx="716">
                  <c:v>0.24904769574989427</c:v>
                </c:pt>
                <c:pt idx="717">
                  <c:v>0.24882586575009219</c:v>
                </c:pt>
                <c:pt idx="718">
                  <c:v>0.24942084893183394</c:v>
                </c:pt>
                <c:pt idx="719">
                  <c:v>0.24850645894149195</c:v>
                </c:pt>
                <c:pt idx="720">
                  <c:v>0.24777715574997225</c:v>
                </c:pt>
                <c:pt idx="721">
                  <c:v>0.24973721187241452</c:v>
                </c:pt>
                <c:pt idx="722">
                  <c:v>0.24959776574998221</c:v>
                </c:pt>
                <c:pt idx="723">
                  <c:v>0.24967420574989774</c:v>
                </c:pt>
                <c:pt idx="724">
                  <c:v>0.24929039028613445</c:v>
                </c:pt>
                <c:pt idx="725">
                  <c:v>0.24959223575010026</c:v>
                </c:pt>
                <c:pt idx="726">
                  <c:v>0.25011132574982758</c:v>
                </c:pt>
                <c:pt idx="727">
                  <c:v>0.24896462574993455</c:v>
                </c:pt>
                <c:pt idx="728">
                  <c:v>0.24912756246638423</c:v>
                </c:pt>
                <c:pt idx="729">
                  <c:v>0.24953893800807242</c:v>
                </c:pt>
                <c:pt idx="730">
                  <c:v>0.25034552575000646</c:v>
                </c:pt>
                <c:pt idx="731">
                  <c:v>0.25021558574989922</c:v>
                </c:pt>
                <c:pt idx="732">
                  <c:v>0.25045672519446793</c:v>
                </c:pt>
                <c:pt idx="733">
                  <c:v>0.24984090574999138</c:v>
                </c:pt>
                <c:pt idx="734">
                  <c:v>0.25090312797216541</c:v>
                </c:pt>
                <c:pt idx="735">
                  <c:v>0.25180978574991297</c:v>
                </c:pt>
                <c:pt idx="736">
                  <c:v>0.25183627574982392</c:v>
                </c:pt>
                <c:pt idx="737">
                  <c:v>0.25077456574997842</c:v>
                </c:pt>
                <c:pt idx="738">
                  <c:v>0.25073369575001425</c:v>
                </c:pt>
                <c:pt idx="739">
                  <c:v>0.25141889276297047</c:v>
                </c:pt>
                <c:pt idx="740">
                  <c:v>0.25108052797219227</c:v>
                </c:pt>
                <c:pt idx="741">
                  <c:v>0.25235765574998936</c:v>
                </c:pt>
                <c:pt idx="742">
                  <c:v>0.25148324574985292</c:v>
                </c:pt>
                <c:pt idx="743">
                  <c:v>0.25178866574989933</c:v>
                </c:pt>
                <c:pt idx="744">
                  <c:v>0.25150046575004142</c:v>
                </c:pt>
                <c:pt idx="745">
                  <c:v>0.25140226130548643</c:v>
                </c:pt>
                <c:pt idx="746">
                  <c:v>0.25141694575002316</c:v>
                </c:pt>
                <c:pt idx="747">
                  <c:v>0.25177864574993691</c:v>
                </c:pt>
                <c:pt idx="748">
                  <c:v>0.25190210575007665</c:v>
                </c:pt>
                <c:pt idx="749">
                  <c:v>0.25233618574995392</c:v>
                </c:pt>
                <c:pt idx="750">
                  <c:v>0.25275367498066725</c:v>
                </c:pt>
                <c:pt idx="751">
                  <c:v>0.25272707596273847</c:v>
                </c:pt>
                <c:pt idx="752">
                  <c:v>0.25284251574984773</c:v>
                </c:pt>
                <c:pt idx="753">
                  <c:v>0.2537263857500564</c:v>
                </c:pt>
                <c:pt idx="754">
                  <c:v>0.25410119575002454</c:v>
                </c:pt>
                <c:pt idx="755">
                  <c:v>0.25394511306700451</c:v>
                </c:pt>
                <c:pt idx="756">
                  <c:v>0.25493974574982314</c:v>
                </c:pt>
                <c:pt idx="757">
                  <c:v>0.25472535472958663</c:v>
                </c:pt>
                <c:pt idx="758">
                  <c:v>0.25591778074996807</c:v>
                </c:pt>
                <c:pt idx="759">
                  <c:v>0.25469180574995681</c:v>
                </c:pt>
                <c:pt idx="760">
                  <c:v>0.25573937574993977</c:v>
                </c:pt>
                <c:pt idx="761">
                  <c:v>0.25554149758667677</c:v>
                </c:pt>
                <c:pt idx="762">
                  <c:v>0.25521808575001625</c:v>
                </c:pt>
                <c:pt idx="763">
                  <c:v>0.25612654574996452</c:v>
                </c:pt>
                <c:pt idx="764">
                  <c:v>0.25590152575000502</c:v>
                </c:pt>
                <c:pt idx="765">
                  <c:v>0.25648619986763793</c:v>
                </c:pt>
                <c:pt idx="766">
                  <c:v>0.25752773183695876</c:v>
                </c:pt>
                <c:pt idx="767">
                  <c:v>0.25703668575002331</c:v>
                </c:pt>
                <c:pt idx="768">
                  <c:v>0.25687603575003948</c:v>
                </c:pt>
                <c:pt idx="769">
                  <c:v>0.25739330574992891</c:v>
                </c:pt>
                <c:pt idx="770">
                  <c:v>0.25738762153953587</c:v>
                </c:pt>
                <c:pt idx="771">
                  <c:v>0.2573363948804116</c:v>
                </c:pt>
                <c:pt idx="772">
                  <c:v>0.25826733574992033</c:v>
                </c:pt>
                <c:pt idx="773">
                  <c:v>0.25719092574989588</c:v>
                </c:pt>
                <c:pt idx="774">
                  <c:v>0.25750210575000676</c:v>
                </c:pt>
                <c:pt idx="775">
                  <c:v>0.25684946715345813</c:v>
                </c:pt>
                <c:pt idx="776">
                  <c:v>0.25912804860712413</c:v>
                </c:pt>
                <c:pt idx="777">
                  <c:v>0.25897315575004148</c:v>
                </c:pt>
                <c:pt idx="778">
                  <c:v>0.25785022575001915</c:v>
                </c:pt>
                <c:pt idx="779">
                  <c:v>0.2583311857499383</c:v>
                </c:pt>
                <c:pt idx="780">
                  <c:v>0.25843949111582282</c:v>
                </c:pt>
                <c:pt idx="781">
                  <c:v>0.25829444574999627</c:v>
                </c:pt>
                <c:pt idx="782">
                  <c:v>0.25736900575009258</c:v>
                </c:pt>
                <c:pt idx="783">
                  <c:v>0.25732340574997192</c:v>
                </c:pt>
                <c:pt idx="784">
                  <c:v>0.25340799398529168</c:v>
                </c:pt>
                <c:pt idx="785">
                  <c:v>0.25356632575002891</c:v>
                </c:pt>
                <c:pt idx="786">
                  <c:v>0.25375393871698276</c:v>
                </c:pt>
                <c:pt idx="787">
                  <c:v>0.25373056574994746</c:v>
                </c:pt>
                <c:pt idx="788">
                  <c:v>0.25244944574995998</c:v>
                </c:pt>
                <c:pt idx="789">
                  <c:v>0.25273412574989607</c:v>
                </c:pt>
                <c:pt idx="790">
                  <c:v>0.25190824617550334</c:v>
                </c:pt>
                <c:pt idx="791">
                  <c:v>0.25194660574996436</c:v>
                </c:pt>
                <c:pt idx="792">
                  <c:v>0.25075109574996191</c:v>
                </c:pt>
                <c:pt idx="793">
                  <c:v>0.25024204574984321</c:v>
                </c:pt>
                <c:pt idx="794">
                  <c:v>0.24926011574991946</c:v>
                </c:pt>
                <c:pt idx="795">
                  <c:v>0.25033937575007326</c:v>
                </c:pt>
                <c:pt idx="796">
                  <c:v>0.24994860983150613</c:v>
                </c:pt>
                <c:pt idx="797">
                  <c:v>0.24987642574988911</c:v>
                </c:pt>
                <c:pt idx="798">
                  <c:v>0.24934100574984092</c:v>
                </c:pt>
                <c:pt idx="799">
                  <c:v>0.24899059540516089</c:v>
                </c:pt>
                <c:pt idx="800">
                  <c:v>0.24841545120452233</c:v>
                </c:pt>
                <c:pt idx="801">
                  <c:v>0.24812995226166379</c:v>
                </c:pt>
                <c:pt idx="802">
                  <c:v>0.24701469574993956</c:v>
                </c:pt>
                <c:pt idx="803">
                  <c:v>0.24744925574991339</c:v>
                </c:pt>
                <c:pt idx="804">
                  <c:v>0.24694853574993669</c:v>
                </c:pt>
                <c:pt idx="805">
                  <c:v>0.24635542955947196</c:v>
                </c:pt>
                <c:pt idx="806">
                  <c:v>0.24679169575004783</c:v>
                </c:pt>
                <c:pt idx="807">
                  <c:v>0.24652798574993545</c:v>
                </c:pt>
                <c:pt idx="808">
                  <c:v>0.24695090574999776</c:v>
                </c:pt>
                <c:pt idx="809">
                  <c:v>0.24695936728844009</c:v>
                </c:pt>
                <c:pt idx="810">
                  <c:v>0.24686702946127076</c:v>
                </c:pt>
                <c:pt idx="811">
                  <c:v>0.2461908657499379</c:v>
                </c:pt>
                <c:pt idx="812">
                  <c:v>0.24598135575001842</c:v>
                </c:pt>
                <c:pt idx="813">
                  <c:v>0.24642299575005217</c:v>
                </c:pt>
                <c:pt idx="814">
                  <c:v>0.24601966863659191</c:v>
                </c:pt>
                <c:pt idx="815">
                  <c:v>0.24640850574994039</c:v>
                </c:pt>
                <c:pt idx="816">
                  <c:v>0.24600696574994174</c:v>
                </c:pt>
                <c:pt idx="817">
                  <c:v>0.24540842187896331</c:v>
                </c:pt>
                <c:pt idx="818">
                  <c:v>0.24634023908332392</c:v>
                </c:pt>
                <c:pt idx="819">
                  <c:v>0.24529117456718563</c:v>
                </c:pt>
                <c:pt idx="820">
                  <c:v>0.24505911575002423</c:v>
                </c:pt>
                <c:pt idx="821">
                  <c:v>0.24489536574994025</c:v>
                </c:pt>
                <c:pt idx="822">
                  <c:v>0.24550413574991131</c:v>
                </c:pt>
                <c:pt idx="823">
                  <c:v>0.24595835402584504</c:v>
                </c:pt>
                <c:pt idx="824">
                  <c:v>0.24605969574993486</c:v>
                </c:pt>
                <c:pt idx="825">
                  <c:v>0.24591630575004342</c:v>
                </c:pt>
                <c:pt idx="826">
                  <c:v>0.24541662003571221</c:v>
                </c:pt>
                <c:pt idx="827">
                  <c:v>0.24415270574996839</c:v>
                </c:pt>
                <c:pt idx="828">
                  <c:v>0.24541729211360075</c:v>
                </c:pt>
                <c:pt idx="829">
                  <c:v>0.24548294574999838</c:v>
                </c:pt>
                <c:pt idx="830">
                  <c:v>0.24599611575004596</c:v>
                </c:pt>
                <c:pt idx="831">
                  <c:v>0.24572619463890538</c:v>
                </c:pt>
                <c:pt idx="832">
                  <c:v>0.24675867417104771</c:v>
                </c:pt>
                <c:pt idx="833">
                  <c:v>0.24639348574999087</c:v>
                </c:pt>
                <c:pt idx="834">
                  <c:v>0.24662816574992524</c:v>
                </c:pt>
                <c:pt idx="835">
                  <c:v>0.24545243908313819</c:v>
                </c:pt>
                <c:pt idx="836">
                  <c:v>0.24655856289281536</c:v>
                </c:pt>
                <c:pt idx="837">
                  <c:v>0.24724905007988701</c:v>
                </c:pt>
                <c:pt idx="838">
                  <c:v>0.24715875574995039</c:v>
                </c:pt>
                <c:pt idx="839">
                  <c:v>0.24753719440977312</c:v>
                </c:pt>
                <c:pt idx="840">
                  <c:v>0.24828662575011151</c:v>
                </c:pt>
                <c:pt idx="841">
                  <c:v>0.24836250574996654</c:v>
                </c:pt>
                <c:pt idx="842">
                  <c:v>0.24870587574997671</c:v>
                </c:pt>
                <c:pt idx="843">
                  <c:v>0.24895118410033501</c:v>
                </c:pt>
                <c:pt idx="844">
                  <c:v>0.24726090574996826</c:v>
                </c:pt>
                <c:pt idx="845">
                  <c:v>0.2493599380080696</c:v>
                </c:pt>
                <c:pt idx="846">
                  <c:v>0.24907544574993784</c:v>
                </c:pt>
                <c:pt idx="847">
                  <c:v>0.24831105575007945</c:v>
                </c:pt>
                <c:pt idx="848">
                  <c:v>0.24925748306948503</c:v>
                </c:pt>
                <c:pt idx="849">
                  <c:v>0.24866271574992993</c:v>
                </c:pt>
                <c:pt idx="850">
                  <c:v>0.24871504574994682</c:v>
                </c:pt>
                <c:pt idx="851">
                  <c:v>0.24831005869120312</c:v>
                </c:pt>
                <c:pt idx="852">
                  <c:v>0.24710073908326541</c:v>
                </c:pt>
                <c:pt idx="853">
                  <c:v>0.2446959645735092</c:v>
                </c:pt>
                <c:pt idx="854">
                  <c:v>0.24640830575003758</c:v>
                </c:pt>
                <c:pt idx="855">
                  <c:v>0.24573113574990668</c:v>
                </c:pt>
                <c:pt idx="856">
                  <c:v>0.24546290574984658</c:v>
                </c:pt>
                <c:pt idx="857">
                  <c:v>0.24503596575000591</c:v>
                </c:pt>
                <c:pt idx="858">
                  <c:v>0.24532824574997394</c:v>
                </c:pt>
                <c:pt idx="859">
                  <c:v>0.24503075968260646</c:v>
                </c:pt>
                <c:pt idx="860">
                  <c:v>0.24474794656639193</c:v>
                </c:pt>
                <c:pt idx="861">
                  <c:v>0.24472231115539966</c:v>
                </c:pt>
                <c:pt idx="862">
                  <c:v>0.24451657241664293</c:v>
                </c:pt>
                <c:pt idx="863">
                  <c:v>0.24471164575004428</c:v>
                </c:pt>
                <c:pt idx="864">
                  <c:v>0.24533745120446332</c:v>
                </c:pt>
                <c:pt idx="865">
                  <c:v>0.24533129574997764</c:v>
                </c:pt>
                <c:pt idx="866">
                  <c:v>0.24408961575002769</c:v>
                </c:pt>
                <c:pt idx="867">
                  <c:v>0.24500097717854885</c:v>
                </c:pt>
                <c:pt idx="868">
                  <c:v>0.24355512574994975</c:v>
                </c:pt>
                <c:pt idx="869">
                  <c:v>0.24390077575003491</c:v>
                </c:pt>
                <c:pt idx="870">
                  <c:v>0.24444774785524725</c:v>
                </c:pt>
                <c:pt idx="871">
                  <c:v>0.24483363302270791</c:v>
                </c:pt>
                <c:pt idx="872">
                  <c:v>0.24406742299142095</c:v>
                </c:pt>
                <c:pt idx="873">
                  <c:v>0.24465184574995641</c:v>
                </c:pt>
                <c:pt idx="874">
                  <c:v>0.24556891574992795</c:v>
                </c:pt>
                <c:pt idx="875">
                  <c:v>0.24549316156391404</c:v>
                </c:pt>
                <c:pt idx="876">
                  <c:v>0.24667030575007234</c:v>
                </c:pt>
                <c:pt idx="877">
                  <c:v>0.24728169574997594</c:v>
                </c:pt>
                <c:pt idx="878">
                  <c:v>0.24955879350507371</c:v>
                </c:pt>
                <c:pt idx="879">
                  <c:v>0.2501015954051411</c:v>
                </c:pt>
                <c:pt idx="880">
                  <c:v>0.24893090574997251</c:v>
                </c:pt>
                <c:pt idx="881">
                  <c:v>0.25085307241664628</c:v>
                </c:pt>
                <c:pt idx="882">
                  <c:v>0.25225918574987827</c:v>
                </c:pt>
                <c:pt idx="883">
                  <c:v>0.25256291751477988</c:v>
                </c:pt>
                <c:pt idx="884">
                  <c:v>0.2535081957500297</c:v>
                </c:pt>
                <c:pt idx="885">
                  <c:v>0.25392680574985638</c:v>
                </c:pt>
                <c:pt idx="886">
                  <c:v>0.2551675657500283</c:v>
                </c:pt>
                <c:pt idx="887">
                  <c:v>0.25597590574997775</c:v>
                </c:pt>
                <c:pt idx="888">
                  <c:v>0.25625085169595252</c:v>
                </c:pt>
                <c:pt idx="889">
                  <c:v>0.25590428453777747</c:v>
                </c:pt>
                <c:pt idx="890">
                  <c:v>0.25632949574999497</c:v>
                </c:pt>
                <c:pt idx="891">
                  <c:v>0.25611917379124816</c:v>
                </c:pt>
                <c:pt idx="892">
                  <c:v>0.2568395457499833</c:v>
                </c:pt>
                <c:pt idx="893">
                  <c:v>0.25633229574985728</c:v>
                </c:pt>
                <c:pt idx="894">
                  <c:v>0.2563764961115283</c:v>
                </c:pt>
                <c:pt idx="895">
                  <c:v>0.25668130574992182</c:v>
                </c:pt>
                <c:pt idx="896">
                  <c:v>0.2569073343213546</c:v>
                </c:pt>
                <c:pt idx="897">
                  <c:v>0.25678492636845385</c:v>
                </c:pt>
                <c:pt idx="898">
                  <c:v>0.2571854890832414</c:v>
                </c:pt>
                <c:pt idx="899">
                  <c:v>0.25681243100258666</c:v>
                </c:pt>
                <c:pt idx="900">
                  <c:v>0.25701384574996677</c:v>
                </c:pt>
                <c:pt idx="901">
                  <c:v>0.25717055523450938</c:v>
                </c:pt>
                <c:pt idx="902">
                  <c:v>0.2573864557500089</c:v>
                </c:pt>
                <c:pt idx="903">
                  <c:v>0.25675343575005627</c:v>
                </c:pt>
                <c:pt idx="904">
                  <c:v>0.25647823908330736</c:v>
                </c:pt>
                <c:pt idx="905">
                  <c:v>0.25744966437065397</c:v>
                </c:pt>
                <c:pt idx="906">
                  <c:v>0.25690640575000157</c:v>
                </c:pt>
                <c:pt idx="907">
                  <c:v>0.25691022574993388</c:v>
                </c:pt>
                <c:pt idx="908">
                  <c:v>0.25680125268874576</c:v>
                </c:pt>
                <c:pt idx="909">
                  <c:v>0.25675234574994482</c:v>
                </c:pt>
                <c:pt idx="910">
                  <c:v>0.25807670575001407</c:v>
                </c:pt>
                <c:pt idx="911">
                  <c:v>0.25845202575004589</c:v>
                </c:pt>
                <c:pt idx="912">
                  <c:v>0.25785796760574453</c:v>
                </c:pt>
                <c:pt idx="913">
                  <c:v>0.25759392024278327</c:v>
                </c:pt>
                <c:pt idx="914">
                  <c:v>0.25929590574996558</c:v>
                </c:pt>
                <c:pt idx="915">
                  <c:v>0.25745417575009821</c:v>
                </c:pt>
                <c:pt idx="916">
                  <c:v>0.25838940574990965</c:v>
                </c:pt>
                <c:pt idx="917">
                  <c:v>0.25829282574991907</c:v>
                </c:pt>
                <c:pt idx="918">
                  <c:v>0.25787685574989916</c:v>
                </c:pt>
                <c:pt idx="919">
                  <c:v>0.25830986451285315</c:v>
                </c:pt>
                <c:pt idx="920">
                  <c:v>0.25856996574989938</c:v>
                </c:pt>
                <c:pt idx="921">
                  <c:v>0.25858945574998426</c:v>
                </c:pt>
                <c:pt idx="922">
                  <c:v>0.2575964307499703</c:v>
                </c:pt>
                <c:pt idx="923">
                  <c:v>0.25815105468598165</c:v>
                </c:pt>
                <c:pt idx="924">
                  <c:v>0.25800611574989335</c:v>
                </c:pt>
                <c:pt idx="925">
                  <c:v>0.25763331812115076</c:v>
                </c:pt>
                <c:pt idx="926">
                  <c:v>0.25770036574999733</c:v>
                </c:pt>
                <c:pt idx="927">
                  <c:v>0.25819001574987521</c:v>
                </c:pt>
                <c:pt idx="928">
                  <c:v>0.2576516958732783</c:v>
                </c:pt>
                <c:pt idx="929">
                  <c:v>0.25765773574993034</c:v>
                </c:pt>
                <c:pt idx="930">
                  <c:v>0.25850477367458791</c:v>
                </c:pt>
                <c:pt idx="931">
                  <c:v>0.25884590574996491</c:v>
                </c:pt>
                <c:pt idx="932">
                  <c:v>0.25728100149467537</c:v>
                </c:pt>
                <c:pt idx="933">
                  <c:v>0.25769379986756746</c:v>
                </c:pt>
                <c:pt idx="934">
                  <c:v>0.25770594575007522</c:v>
                </c:pt>
                <c:pt idx="935">
                  <c:v>0.25747336574981738</c:v>
                </c:pt>
                <c:pt idx="936">
                  <c:v>0.25579384389428128</c:v>
                </c:pt>
                <c:pt idx="937">
                  <c:v>0.25678821574996402</c:v>
                </c:pt>
                <c:pt idx="938">
                  <c:v>0.25631277033325289</c:v>
                </c:pt>
                <c:pt idx="939">
                  <c:v>0.25588175019443332</c:v>
                </c:pt>
                <c:pt idx="940">
                  <c:v>0.25598216890789183</c:v>
                </c:pt>
                <c:pt idx="941">
                  <c:v>0.25545734211361543</c:v>
                </c:pt>
                <c:pt idx="942">
                  <c:v>0.25561048574992651</c:v>
                </c:pt>
                <c:pt idx="943">
                  <c:v>0.25636291908328712</c:v>
                </c:pt>
                <c:pt idx="944">
                  <c:v>0.25592918575006263</c:v>
                </c:pt>
                <c:pt idx="945">
                  <c:v>0.25580057574998727</c:v>
                </c:pt>
                <c:pt idx="946">
                  <c:v>0.25551357585304413</c:v>
                </c:pt>
                <c:pt idx="947">
                  <c:v>0.25498845574996687</c:v>
                </c:pt>
                <c:pt idx="948">
                  <c:v>0.25613190574998157</c:v>
                </c:pt>
                <c:pt idx="949">
                  <c:v>0.25523186408325671</c:v>
                </c:pt>
                <c:pt idx="950">
                  <c:v>0.25452647574996967</c:v>
                </c:pt>
                <c:pt idx="951">
                  <c:v>0.25487651575008397</c:v>
                </c:pt>
                <c:pt idx="952">
                  <c:v>0.25505750574993158</c:v>
                </c:pt>
                <c:pt idx="953">
                  <c:v>0.25540317379116578</c:v>
                </c:pt>
                <c:pt idx="954">
                  <c:v>0.25501672575002488</c:v>
                </c:pt>
                <c:pt idx="955">
                  <c:v>0.25508298738260776</c:v>
                </c:pt>
                <c:pt idx="956">
                  <c:v>0.25466590574997394</c:v>
                </c:pt>
                <c:pt idx="957">
                  <c:v>0.2543673375680271</c:v>
                </c:pt>
                <c:pt idx="958">
                  <c:v>0.25539035575000935</c:v>
                </c:pt>
                <c:pt idx="959">
                  <c:v>0.25525305574997503</c:v>
                </c:pt>
                <c:pt idx="960">
                  <c:v>0.25417324595611029</c:v>
                </c:pt>
                <c:pt idx="961">
                  <c:v>0.25515788574996645</c:v>
                </c:pt>
                <c:pt idx="962">
                  <c:v>0.25359749575002866</c:v>
                </c:pt>
                <c:pt idx="963">
                  <c:v>0.25430453574993817</c:v>
                </c:pt>
                <c:pt idx="964">
                  <c:v>0.25394304368107601</c:v>
                </c:pt>
                <c:pt idx="965">
                  <c:v>0.25177740574996232</c:v>
                </c:pt>
                <c:pt idx="966">
                  <c:v>0.25353217157272928</c:v>
                </c:pt>
                <c:pt idx="967">
                  <c:v>0.25278993574993081</c:v>
                </c:pt>
                <c:pt idx="968">
                  <c:v>0.2519946257500294</c:v>
                </c:pt>
                <c:pt idx="969">
                  <c:v>0.25218469574990388</c:v>
                </c:pt>
                <c:pt idx="970">
                  <c:v>0.25227772575003371</c:v>
                </c:pt>
                <c:pt idx="971">
                  <c:v>0.25229877574997783</c:v>
                </c:pt>
                <c:pt idx="972">
                  <c:v>0.25224047276020656</c:v>
                </c:pt>
                <c:pt idx="973">
                  <c:v>0.25185272393176217</c:v>
                </c:pt>
                <c:pt idx="974">
                  <c:v>0.24935003908335321</c:v>
                </c:pt>
                <c:pt idx="975">
                  <c:v>0.24937423575005371</c:v>
                </c:pt>
                <c:pt idx="976">
                  <c:v>0.24926016575008708</c:v>
                </c:pt>
                <c:pt idx="977">
                  <c:v>0.24800363574999557</c:v>
                </c:pt>
                <c:pt idx="978">
                  <c:v>0.24748721574999888</c:v>
                </c:pt>
                <c:pt idx="979">
                  <c:v>0.24680079234779845</c:v>
                </c:pt>
                <c:pt idx="980">
                  <c:v>0.24643318574993611</c:v>
                </c:pt>
                <c:pt idx="981">
                  <c:v>0.24677807241664595</c:v>
                </c:pt>
                <c:pt idx="982">
                  <c:v>0.2452698712671833</c:v>
                </c:pt>
                <c:pt idx="983">
                  <c:v>0.24412190574993531</c:v>
                </c:pt>
                <c:pt idx="984">
                  <c:v>0.24441991574990146</c:v>
                </c:pt>
                <c:pt idx="985">
                  <c:v>0.24346112261743269</c:v>
                </c:pt>
                <c:pt idx="986">
                  <c:v>0.24381358574989073</c:v>
                </c:pt>
                <c:pt idx="987">
                  <c:v>0.24379339575003212</c:v>
                </c:pt>
                <c:pt idx="988">
                  <c:v>0.2428677845378219</c:v>
                </c:pt>
                <c:pt idx="989">
                  <c:v>0.24308718575001373</c:v>
                </c:pt>
                <c:pt idx="990">
                  <c:v>0.24291936728839414</c:v>
                </c:pt>
                <c:pt idx="991">
                  <c:v>0.24091090574997062</c:v>
                </c:pt>
                <c:pt idx="992">
                  <c:v>0.24117533432132643</c:v>
                </c:pt>
                <c:pt idx="993">
                  <c:v>0.24097636574998665</c:v>
                </c:pt>
                <c:pt idx="994">
                  <c:v>0.24039220575005521</c:v>
                </c:pt>
                <c:pt idx="995">
                  <c:v>0.24029542574997725</c:v>
                </c:pt>
                <c:pt idx="996">
                  <c:v>0.24000126574993891</c:v>
                </c:pt>
                <c:pt idx="997">
                  <c:v>0.24074334575004747</c:v>
                </c:pt>
                <c:pt idx="998">
                  <c:v>0.23991175111085289</c:v>
                </c:pt>
                <c:pt idx="999">
                  <c:v>0.23881978810295842</c:v>
                </c:pt>
                <c:pt idx="1000">
                  <c:v>0.23812095908319009</c:v>
                </c:pt>
                <c:pt idx="1001">
                  <c:v>0.23882365574999653</c:v>
                </c:pt>
                <c:pt idx="1002">
                  <c:v>0.23803112575002677</c:v>
                </c:pt>
                <c:pt idx="1003">
                  <c:v>0.23878520575003398</c:v>
                </c:pt>
                <c:pt idx="1004">
                  <c:v>0.23842888513149785</c:v>
                </c:pt>
                <c:pt idx="1005">
                  <c:v>0.23774394574998331</c:v>
                </c:pt>
                <c:pt idx="1006">
                  <c:v>0.23730966574999007</c:v>
                </c:pt>
                <c:pt idx="1007">
                  <c:v>0.23832590574997425</c:v>
                </c:pt>
                <c:pt idx="1008">
                  <c:v>0.23666490575000415</c:v>
                </c:pt>
                <c:pt idx="1009">
                  <c:v>0.23687119574998405</c:v>
                </c:pt>
                <c:pt idx="1010">
                  <c:v>0.23563886451289312</c:v>
                </c:pt>
                <c:pt idx="1011">
                  <c:v>0.23646965574995704</c:v>
                </c:pt>
                <c:pt idx="1012">
                  <c:v>0.23619696574994009</c:v>
                </c:pt>
                <c:pt idx="1013">
                  <c:v>0.2360096257500004</c:v>
                </c:pt>
                <c:pt idx="1014">
                  <c:v>0.23604311574997894</c:v>
                </c:pt>
                <c:pt idx="1015">
                  <c:v>0.2354137182499727</c:v>
                </c:pt>
                <c:pt idx="1016">
                  <c:v>0.23523397982401661</c:v>
                </c:pt>
                <c:pt idx="1017">
                  <c:v>0.23505714965239133</c:v>
                </c:pt>
                <c:pt idx="1018">
                  <c:v>0.23606453574998909</c:v>
                </c:pt>
                <c:pt idx="1019">
                  <c:v>0.235910535749909</c:v>
                </c:pt>
                <c:pt idx="1020">
                  <c:v>0.23667328574997271</c:v>
                </c:pt>
                <c:pt idx="1021">
                  <c:v>0.23641511574996349</c:v>
                </c:pt>
                <c:pt idx="1022">
                  <c:v>0.23671041824997024</c:v>
                </c:pt>
                <c:pt idx="1023">
                  <c:v>0.23730430574995864</c:v>
                </c:pt>
                <c:pt idx="1024">
                  <c:v>0.23784282966302328</c:v>
                </c:pt>
                <c:pt idx="1025">
                  <c:v>0.23644197241677042</c:v>
                </c:pt>
                <c:pt idx="1026">
                  <c:v>0.23736820574990253</c:v>
                </c:pt>
                <c:pt idx="1027">
                  <c:v>0.23702042574991822</c:v>
                </c:pt>
                <c:pt idx="1028">
                  <c:v>0.23601903365697308</c:v>
                </c:pt>
                <c:pt idx="1029">
                  <c:v>0.23673932574990891</c:v>
                </c:pt>
                <c:pt idx="1030">
                  <c:v>0.23592357574999318</c:v>
                </c:pt>
                <c:pt idx="1031">
                  <c:v>0.2356035357499735</c:v>
                </c:pt>
                <c:pt idx="1032">
                  <c:v>0.23609608607780794</c:v>
                </c:pt>
                <c:pt idx="1033">
                  <c:v>0.23713534878797313</c:v>
                </c:pt>
                <c:pt idx="1034">
                  <c:v>0.23667080574998067</c:v>
                </c:pt>
                <c:pt idx="1035">
                  <c:v>0.23616866574987228</c:v>
                </c:pt>
                <c:pt idx="1036">
                  <c:v>0.23711130574999126</c:v>
                </c:pt>
                <c:pt idx="1037">
                  <c:v>0.23663538574993487</c:v>
                </c:pt>
                <c:pt idx="1038">
                  <c:v>0.2358328129665494</c:v>
                </c:pt>
                <c:pt idx="1039">
                  <c:v>0.23608365574986578</c:v>
                </c:pt>
                <c:pt idx="1040">
                  <c:v>0.23684495838148228</c:v>
                </c:pt>
                <c:pt idx="1041">
                  <c:v>0.23710726938632837</c:v>
                </c:pt>
                <c:pt idx="1042">
                  <c:v>0.23672375574992091</c:v>
                </c:pt>
                <c:pt idx="1043">
                  <c:v>0.23643012575008981</c:v>
                </c:pt>
                <c:pt idx="1044">
                  <c:v>0.23762758575000476</c:v>
                </c:pt>
                <c:pt idx="1045">
                  <c:v>0.23732571824987753</c:v>
                </c:pt>
                <c:pt idx="1046">
                  <c:v>0.23644979575006186</c:v>
                </c:pt>
                <c:pt idx="1047">
                  <c:v>0.23720704574999738</c:v>
                </c:pt>
                <c:pt idx="1048">
                  <c:v>0.23665187574989938</c:v>
                </c:pt>
                <c:pt idx="1049">
                  <c:v>0.2363355279722299</c:v>
                </c:pt>
                <c:pt idx="1050">
                  <c:v>0.2385709057499952</c:v>
                </c:pt>
                <c:pt idx="1051">
                  <c:v>0.23785945996689867</c:v>
                </c:pt>
                <c:pt idx="1052">
                  <c:v>0.23724580574992171</c:v>
                </c:pt>
                <c:pt idx="1053">
                  <c:v>0.23809420574994539</c:v>
                </c:pt>
                <c:pt idx="1054">
                  <c:v>0.23745336575004225</c:v>
                </c:pt>
                <c:pt idx="1055">
                  <c:v>0.23764711574996517</c:v>
                </c:pt>
                <c:pt idx="1056">
                  <c:v>0.23835669644768134</c:v>
                </c:pt>
                <c:pt idx="1057">
                  <c:v>0.23786952575009934</c:v>
                </c:pt>
                <c:pt idx="1058">
                  <c:v>0.23816061574983388</c:v>
                </c:pt>
                <c:pt idx="1059">
                  <c:v>0.23825490574996883</c:v>
                </c:pt>
                <c:pt idx="1060">
                  <c:v>0.23827231954300038</c:v>
                </c:pt>
                <c:pt idx="1061">
                  <c:v>0.23827543574996929</c:v>
                </c:pt>
                <c:pt idx="1062">
                  <c:v>0.23730195226163175</c:v>
                </c:pt>
                <c:pt idx="1063">
                  <c:v>0.23716814574996198</c:v>
                </c:pt>
                <c:pt idx="1064">
                  <c:v>0.23721558574992241</c:v>
                </c:pt>
                <c:pt idx="1065">
                  <c:v>0.23694680574989496</c:v>
                </c:pt>
                <c:pt idx="1066">
                  <c:v>0.23645161575002765</c:v>
                </c:pt>
                <c:pt idx="1067">
                  <c:v>0.23704447417100039</c:v>
                </c:pt>
                <c:pt idx="1068">
                  <c:v>0.23618664259210226</c:v>
                </c:pt>
                <c:pt idx="1069">
                  <c:v>0.2358555957500244</c:v>
                </c:pt>
                <c:pt idx="1070">
                  <c:v>0.23658837574993191</c:v>
                </c:pt>
                <c:pt idx="1071">
                  <c:v>0.23593094575001325</c:v>
                </c:pt>
                <c:pt idx="1072">
                  <c:v>0.23601885472965023</c:v>
                </c:pt>
                <c:pt idx="1073">
                  <c:v>0.23615961163237389</c:v>
                </c:pt>
                <c:pt idx="1074">
                  <c:v>0.23632083574995022</c:v>
                </c:pt>
                <c:pt idx="1075">
                  <c:v>0.23636112575007928</c:v>
                </c:pt>
                <c:pt idx="1076">
                  <c:v>0.23539404860710539</c:v>
                </c:pt>
                <c:pt idx="1077">
                  <c:v>0.2363998457499577</c:v>
                </c:pt>
                <c:pt idx="1078">
                  <c:v>0.23706636575006723</c:v>
                </c:pt>
                <c:pt idx="1079">
                  <c:v>0.23654010574986734</c:v>
                </c:pt>
                <c:pt idx="1080">
                  <c:v>0.23714010574995825</c:v>
                </c:pt>
                <c:pt idx="1081">
                  <c:v>0.23740368574993914</c:v>
                </c:pt>
                <c:pt idx="1082">
                  <c:v>0.23632673574998364</c:v>
                </c:pt>
                <c:pt idx="1083">
                  <c:v>0.23616234574993206</c:v>
                </c:pt>
                <c:pt idx="1084">
                  <c:v>0.23687787066215543</c:v>
                </c:pt>
                <c:pt idx="1085">
                  <c:v>0.23647708075002083</c:v>
                </c:pt>
                <c:pt idx="1086">
                  <c:v>0.23632769575004886</c:v>
                </c:pt>
                <c:pt idx="1087">
                  <c:v>0.23599302575006226</c:v>
                </c:pt>
                <c:pt idx="1088">
                  <c:v>0.23546596574990991</c:v>
                </c:pt>
                <c:pt idx="1089">
                  <c:v>0.2359916676547158</c:v>
                </c:pt>
                <c:pt idx="1090">
                  <c:v>0.23556016574988803</c:v>
                </c:pt>
                <c:pt idx="1091">
                  <c:v>0.23544142574988322</c:v>
                </c:pt>
                <c:pt idx="1092">
                  <c:v>0.23502440574995376</c:v>
                </c:pt>
                <c:pt idx="1093">
                  <c:v>0.23554040574997268</c:v>
                </c:pt>
                <c:pt idx="1094">
                  <c:v>0.2353524798240017</c:v>
                </c:pt>
                <c:pt idx="1095">
                  <c:v>0.23470464600974592</c:v>
                </c:pt>
                <c:pt idx="1096">
                  <c:v>0.23610212574983788</c:v>
                </c:pt>
                <c:pt idx="1097">
                  <c:v>0.23612868575000334</c:v>
                </c:pt>
                <c:pt idx="1098">
                  <c:v>0.23567944574996608</c:v>
                </c:pt>
                <c:pt idx="1099">
                  <c:v>0.23568584574999821</c:v>
                </c:pt>
                <c:pt idx="1100">
                  <c:v>0.23653795280878853</c:v>
                </c:pt>
                <c:pt idx="1101">
                  <c:v>0.23647458574997421</c:v>
                </c:pt>
                <c:pt idx="1102">
                  <c:v>0.23606290574997504</c:v>
                </c:pt>
                <c:pt idx="1103">
                  <c:v>0.23640249574995673</c:v>
                </c:pt>
                <c:pt idx="1104">
                  <c:v>0.23534960575003089</c:v>
                </c:pt>
                <c:pt idx="1105">
                  <c:v>0.23485285575009129</c:v>
                </c:pt>
                <c:pt idx="1106">
                  <c:v>0.23440295394266292</c:v>
                </c:pt>
                <c:pt idx="1107">
                  <c:v>0.23373792575002034</c:v>
                </c:pt>
                <c:pt idx="1108">
                  <c:v>0.23320136575000566</c:v>
                </c:pt>
                <c:pt idx="1109">
                  <c:v>0.23282470574983447</c:v>
                </c:pt>
                <c:pt idx="1110">
                  <c:v>0.23240778294304221</c:v>
                </c:pt>
                <c:pt idx="1111">
                  <c:v>0.23199090574996725</c:v>
                </c:pt>
                <c:pt idx="1112">
                  <c:v>0.23147690574997171</c:v>
                </c:pt>
                <c:pt idx="1113">
                  <c:v>0.22885899575000224</c:v>
                </c:pt>
                <c:pt idx="1114">
                  <c:v>0.22889109575000083</c:v>
                </c:pt>
                <c:pt idx="1115">
                  <c:v>0.22840826574996248</c:v>
                </c:pt>
                <c:pt idx="1116">
                  <c:v>0.22715844656640638</c:v>
                </c:pt>
                <c:pt idx="1117">
                  <c:v>0.22652803516164971</c:v>
                </c:pt>
                <c:pt idx="1118">
                  <c:v>0.22687197574997237</c:v>
                </c:pt>
                <c:pt idx="1119">
                  <c:v>0.22532118481973384</c:v>
                </c:pt>
                <c:pt idx="1120">
                  <c:v>0.22286023908331742</c:v>
                </c:pt>
                <c:pt idx="1121">
                  <c:v>0.22201106575002433</c:v>
                </c:pt>
                <c:pt idx="1122">
                  <c:v>0.2218468257499922</c:v>
                </c:pt>
                <c:pt idx="1123">
                  <c:v>0.22034952430674082</c:v>
                </c:pt>
                <c:pt idx="1124">
                  <c:v>0.22003826575001995</c:v>
                </c:pt>
                <c:pt idx="1125">
                  <c:v>0.21898652574988375</c:v>
                </c:pt>
                <c:pt idx="1126">
                  <c:v>0.21885965575003757</c:v>
                </c:pt>
                <c:pt idx="1127">
                  <c:v>0.21827459647172992</c:v>
                </c:pt>
                <c:pt idx="1128">
                  <c:v>0.21801438574989632</c:v>
                </c:pt>
                <c:pt idx="1129">
                  <c:v>0.21612873908334509</c:v>
                </c:pt>
                <c:pt idx="1130">
                  <c:v>0.21566565574991614</c:v>
                </c:pt>
                <c:pt idx="1131">
                  <c:v>0.21635637575005268</c:v>
                </c:pt>
                <c:pt idx="1132">
                  <c:v>0.21479232574999693</c:v>
                </c:pt>
                <c:pt idx="1133">
                  <c:v>0.21400543700003999</c:v>
                </c:pt>
                <c:pt idx="1134">
                  <c:v>0.21445459574999867</c:v>
                </c:pt>
                <c:pt idx="1135">
                  <c:v>0.21407737574993746</c:v>
                </c:pt>
                <c:pt idx="1136">
                  <c:v>0.21431211575004741</c:v>
                </c:pt>
                <c:pt idx="1137">
                  <c:v>0.21390762575001079</c:v>
                </c:pt>
                <c:pt idx="1138">
                  <c:v>0.21507937633820973</c:v>
                </c:pt>
                <c:pt idx="1139">
                  <c:v>0.21407625458714119</c:v>
                </c:pt>
                <c:pt idx="1140">
                  <c:v>0.21450625574993873</c:v>
                </c:pt>
                <c:pt idx="1141">
                  <c:v>0.21516874574994921</c:v>
                </c:pt>
                <c:pt idx="1142">
                  <c:v>0.21472582574992322</c:v>
                </c:pt>
                <c:pt idx="1143">
                  <c:v>0.21424427045580793</c:v>
                </c:pt>
                <c:pt idx="1144">
                  <c:v>0.21383558575014666</c:v>
                </c:pt>
                <c:pt idx="1145">
                  <c:v>0.21413267574996553</c:v>
                </c:pt>
                <c:pt idx="1146">
                  <c:v>0.21330651550606211</c:v>
                </c:pt>
                <c:pt idx="1147">
                  <c:v>0.21317117241665068</c:v>
                </c:pt>
                <c:pt idx="1148">
                  <c:v>0.21229828574992396</c:v>
                </c:pt>
                <c:pt idx="1149">
                  <c:v>0.21203023564670795</c:v>
                </c:pt>
                <c:pt idx="1150">
                  <c:v>0.21126982574996594</c:v>
                </c:pt>
                <c:pt idx="1151">
                  <c:v>0.21086923574996783</c:v>
                </c:pt>
                <c:pt idx="1152">
                  <c:v>0.21033604575005432</c:v>
                </c:pt>
                <c:pt idx="1153">
                  <c:v>0.20875915574994514</c:v>
                </c:pt>
                <c:pt idx="1154">
                  <c:v>0.20850533432142995</c:v>
                </c:pt>
                <c:pt idx="1155">
                  <c:v>0.20786141794512508</c:v>
                </c:pt>
                <c:pt idx="1156">
                  <c:v>0.20875383574988859</c:v>
                </c:pt>
                <c:pt idx="1157">
                  <c:v>0.20975841575008763</c:v>
                </c:pt>
                <c:pt idx="1158">
                  <c:v>0.21050613574993812</c:v>
                </c:pt>
                <c:pt idx="1159">
                  <c:v>0.21098236408330712</c:v>
                </c:pt>
                <c:pt idx="1160">
                  <c:v>0.21227008574999226</c:v>
                </c:pt>
                <c:pt idx="1161">
                  <c:v>0.21326406574989681</c:v>
                </c:pt>
                <c:pt idx="1162">
                  <c:v>0.21332756879344572</c:v>
                </c:pt>
                <c:pt idx="1163">
                  <c:v>0.21370706364480441</c:v>
                </c:pt>
                <c:pt idx="1164">
                  <c:v>0.21442012574988217</c:v>
                </c:pt>
                <c:pt idx="1165">
                  <c:v>0.21344511574993427</c:v>
                </c:pt>
                <c:pt idx="1166">
                  <c:v>0.21490172575001054</c:v>
                </c:pt>
                <c:pt idx="1167">
                  <c:v>0.21580454860709614</c:v>
                </c:pt>
                <c:pt idx="1168">
                  <c:v>0.21457409131701871</c:v>
                </c:pt>
                <c:pt idx="1169">
                  <c:v>0.21474265574983073</c:v>
                </c:pt>
                <c:pt idx="1170">
                  <c:v>0.21432693749591186</c:v>
                </c:pt>
                <c:pt idx="1171">
                  <c:v>0.21628090574996867</c:v>
                </c:pt>
                <c:pt idx="1172">
                  <c:v>0.21471833574997856</c:v>
                </c:pt>
                <c:pt idx="1173">
                  <c:v>0.2142788849166522</c:v>
                </c:pt>
                <c:pt idx="1174">
                  <c:v>0.21403600575001749</c:v>
                </c:pt>
                <c:pt idx="1175">
                  <c:v>0.214539265749977</c:v>
                </c:pt>
                <c:pt idx="1176">
                  <c:v>0.21452562574989997</c:v>
                </c:pt>
                <c:pt idx="1177">
                  <c:v>0.2146625346159397</c:v>
                </c:pt>
                <c:pt idx="1178">
                  <c:v>0.21508386574997473</c:v>
                </c:pt>
                <c:pt idx="1179">
                  <c:v>0.21518123105109066</c:v>
                </c:pt>
                <c:pt idx="1180">
                  <c:v>0.21540141136800633</c:v>
                </c:pt>
                <c:pt idx="1181">
                  <c:v>0.21458878574992477</c:v>
                </c:pt>
                <c:pt idx="1182">
                  <c:v>0.21488761408328116</c:v>
                </c:pt>
                <c:pt idx="1183">
                  <c:v>0.21483083574995021</c:v>
                </c:pt>
                <c:pt idx="1184">
                  <c:v>0.21479730575001107</c:v>
                </c:pt>
                <c:pt idx="1185">
                  <c:v>0.21504296574991599</c:v>
                </c:pt>
                <c:pt idx="1186">
                  <c:v>0.21602587977592691</c:v>
                </c:pt>
                <c:pt idx="1187">
                  <c:v>0.21523276781896078</c:v>
                </c:pt>
                <c:pt idx="1188">
                  <c:v>0.21598583908328811</c:v>
                </c:pt>
                <c:pt idx="1189">
                  <c:v>0.21576874574992652</c:v>
                </c:pt>
                <c:pt idx="1190">
                  <c:v>0.21463166575001935</c:v>
                </c:pt>
                <c:pt idx="1191">
                  <c:v>0.21523714104402825</c:v>
                </c:pt>
                <c:pt idx="1192">
                  <c:v>0.21551260574996439</c:v>
                </c:pt>
                <c:pt idx="1193">
                  <c:v>0.21548000575002396</c:v>
                </c:pt>
                <c:pt idx="1194">
                  <c:v>0.21502710575002493</c:v>
                </c:pt>
                <c:pt idx="1195">
                  <c:v>0.21469533612982175</c:v>
                </c:pt>
                <c:pt idx="1196">
                  <c:v>0.21508808100773544</c:v>
                </c:pt>
                <c:pt idx="1197">
                  <c:v>0.21514095574995906</c:v>
                </c:pt>
                <c:pt idx="1198">
                  <c:v>0.21548481484089174</c:v>
                </c:pt>
                <c:pt idx="1199">
                  <c:v>0.21468156574998432</c:v>
                </c:pt>
                <c:pt idx="1200">
                  <c:v>0.2147000757498887</c:v>
                </c:pt>
                <c:pt idx="1201">
                  <c:v>0.21596516457350395</c:v>
                </c:pt>
                <c:pt idx="1202">
                  <c:v>0.21552910575000794</c:v>
                </c:pt>
                <c:pt idx="1203">
                  <c:v>0.21525122575012295</c:v>
                </c:pt>
                <c:pt idx="1204">
                  <c:v>0.21510269575006191</c:v>
                </c:pt>
                <c:pt idx="1205">
                  <c:v>0.21489786097376395</c:v>
                </c:pt>
                <c:pt idx="1206">
                  <c:v>0.21507484389432827</c:v>
                </c:pt>
                <c:pt idx="1207">
                  <c:v>0.21577455574998788</c:v>
                </c:pt>
                <c:pt idx="1208">
                  <c:v>0.21497130574992701</c:v>
                </c:pt>
                <c:pt idx="1209">
                  <c:v>0.21607722866652071</c:v>
                </c:pt>
                <c:pt idx="1210">
                  <c:v>0.21683536575002912</c:v>
                </c:pt>
                <c:pt idx="1211">
                  <c:v>0.2162015757499347</c:v>
                </c:pt>
                <c:pt idx="1212">
                  <c:v>0.21618093575011699</c:v>
                </c:pt>
                <c:pt idx="1213">
                  <c:v>0.21704964899322482</c:v>
                </c:pt>
                <c:pt idx="1214">
                  <c:v>0.21671087241659853</c:v>
                </c:pt>
                <c:pt idx="1215">
                  <c:v>0.21826954211360325</c:v>
                </c:pt>
                <c:pt idx="1216">
                  <c:v>0.2202600757498914</c:v>
                </c:pt>
                <c:pt idx="1217">
                  <c:v>0.21978788574996608</c:v>
                </c:pt>
                <c:pt idx="1218">
                  <c:v>0.22063315574997938</c:v>
                </c:pt>
                <c:pt idx="1219">
                  <c:v>0.22173449949994511</c:v>
                </c:pt>
                <c:pt idx="1220">
                  <c:v>0.22127166574996687</c:v>
                </c:pt>
                <c:pt idx="1221">
                  <c:v>0.22189690575002891</c:v>
                </c:pt>
                <c:pt idx="1222">
                  <c:v>0.22184119342114178</c:v>
                </c:pt>
                <c:pt idx="1223">
                  <c:v>0.2220330586911814</c:v>
                </c:pt>
                <c:pt idx="1224">
                  <c:v>0.22251125575000691</c:v>
                </c:pt>
                <c:pt idx="1225">
                  <c:v>0.22358184574994766</c:v>
                </c:pt>
                <c:pt idx="1226">
                  <c:v>0.22366906574998777</c:v>
                </c:pt>
                <c:pt idx="1227">
                  <c:v>0.22429069956433528</c:v>
                </c:pt>
                <c:pt idx="1228">
                  <c:v>0.2245276757500107</c:v>
                </c:pt>
                <c:pt idx="1229">
                  <c:v>0.22441541574993101</c:v>
                </c:pt>
                <c:pt idx="1230">
                  <c:v>0.22258554116663731</c:v>
                </c:pt>
                <c:pt idx="1231">
                  <c:v>0.22103090574998419</c:v>
                </c:pt>
                <c:pt idx="1232">
                  <c:v>0.22105840574990054</c:v>
                </c:pt>
                <c:pt idx="1233">
                  <c:v>0.22093890575010283</c:v>
                </c:pt>
                <c:pt idx="1234">
                  <c:v>0.22035851574999293</c:v>
                </c:pt>
                <c:pt idx="1235">
                  <c:v>0.22031965574993251</c:v>
                </c:pt>
                <c:pt idx="1236">
                  <c:v>0.21963053574992841</c:v>
                </c:pt>
                <c:pt idx="1237">
                  <c:v>0.21918524575002618</c:v>
                </c:pt>
                <c:pt idx="1238">
                  <c:v>0.21900930574992131</c:v>
                </c:pt>
                <c:pt idx="1239">
                  <c:v>0.21915076539909251</c:v>
                </c:pt>
                <c:pt idx="1240">
                  <c:v>0.21792230897592907</c:v>
                </c:pt>
                <c:pt idx="1241">
                  <c:v>0.21817781484089949</c:v>
                </c:pt>
                <c:pt idx="1242">
                  <c:v>0.21798381574993192</c:v>
                </c:pt>
                <c:pt idx="1243">
                  <c:v>0.21736476575003394</c:v>
                </c:pt>
                <c:pt idx="1244">
                  <c:v>0.21769882574994881</c:v>
                </c:pt>
                <c:pt idx="1245">
                  <c:v>0.21680680318591788</c:v>
                </c:pt>
                <c:pt idx="1246">
                  <c:v>0.21710177417105569</c:v>
                </c:pt>
                <c:pt idx="1247">
                  <c:v>0.21691829575004831</c:v>
                </c:pt>
                <c:pt idx="1248">
                  <c:v>0.21718575838148979</c:v>
                </c:pt>
                <c:pt idx="1249">
                  <c:v>0.21630291575003471</c:v>
                </c:pt>
                <c:pt idx="1250">
                  <c:v>0.21648262574993288</c:v>
                </c:pt>
                <c:pt idx="1251">
                  <c:v>0.21676559574991933</c:v>
                </c:pt>
                <c:pt idx="1252">
                  <c:v>0.21703395574988349</c:v>
                </c:pt>
                <c:pt idx="1253">
                  <c:v>0.21676034574994679</c:v>
                </c:pt>
                <c:pt idx="1254">
                  <c:v>0.21530602033330126</c:v>
                </c:pt>
                <c:pt idx="1255">
                  <c:v>0.21791720878025</c:v>
                </c:pt>
                <c:pt idx="1256">
                  <c:v>0.21546245336905662</c:v>
                </c:pt>
                <c:pt idx="1257">
                  <c:v>0.21704184574981872</c:v>
                </c:pt>
                <c:pt idx="1258">
                  <c:v>0.21776653575000193</c:v>
                </c:pt>
                <c:pt idx="1259">
                  <c:v>0.21834899574996325</c:v>
                </c:pt>
                <c:pt idx="1260">
                  <c:v>0.21756705574991037</c:v>
                </c:pt>
                <c:pt idx="1261">
                  <c:v>0.21841163745737918</c:v>
                </c:pt>
                <c:pt idx="1262">
                  <c:v>0.21781211574992204</c:v>
                </c:pt>
                <c:pt idx="1263">
                  <c:v>0.21746392461790273</c:v>
                </c:pt>
                <c:pt idx="1264">
                  <c:v>0.21861218574997573</c:v>
                </c:pt>
                <c:pt idx="1265">
                  <c:v>0.21890848574994959</c:v>
                </c:pt>
                <c:pt idx="1266">
                  <c:v>0.21908986574985079</c:v>
                </c:pt>
                <c:pt idx="1267">
                  <c:v>0.21933254575009195</c:v>
                </c:pt>
                <c:pt idx="1268">
                  <c:v>0.21938674950003195</c:v>
                </c:pt>
                <c:pt idx="1269">
                  <c:v>0.22010431574999245</c:v>
                </c:pt>
                <c:pt idx="1270">
                  <c:v>0.2193422857498605</c:v>
                </c:pt>
                <c:pt idx="1271">
                  <c:v>0.22039702575006004</c:v>
                </c:pt>
                <c:pt idx="1272">
                  <c:v>0.22139717847724688</c:v>
                </c:pt>
                <c:pt idx="1273">
                  <c:v>0.22222858432137121</c:v>
                </c:pt>
                <c:pt idx="1274">
                  <c:v>0.222300565749947</c:v>
                </c:pt>
                <c:pt idx="1275">
                  <c:v>0.22229801213299547</c:v>
                </c:pt>
                <c:pt idx="1276">
                  <c:v>0.22252550574988555</c:v>
                </c:pt>
                <c:pt idx="1277">
                  <c:v>0.22331502575001139</c:v>
                </c:pt>
                <c:pt idx="1278">
                  <c:v>0.22354093574996631</c:v>
                </c:pt>
                <c:pt idx="1279">
                  <c:v>0.22397107574998637</c:v>
                </c:pt>
                <c:pt idx="1280">
                  <c:v>0.22426513862669145</c:v>
                </c:pt>
                <c:pt idx="1281">
                  <c:v>0.22475925626544324</c:v>
                </c:pt>
                <c:pt idx="1282">
                  <c:v>0.22816624821561499</c:v>
                </c:pt>
                <c:pt idx="1283">
                  <c:v>0.22868241575001488</c:v>
                </c:pt>
                <c:pt idx="1284">
                  <c:v>0.22913573574983559</c:v>
                </c:pt>
                <c:pt idx="1285">
                  <c:v>0.23008202574993675</c:v>
                </c:pt>
                <c:pt idx="1286">
                  <c:v>0.23032380048682916</c:v>
                </c:pt>
                <c:pt idx="1287">
                  <c:v>0.23043295575003248</c:v>
                </c:pt>
                <c:pt idx="1288">
                  <c:v>0.23140766574998395</c:v>
                </c:pt>
                <c:pt idx="1289">
                  <c:v>0.23131414575013318</c:v>
                </c:pt>
                <c:pt idx="1290">
                  <c:v>0.23142349949998225</c:v>
                </c:pt>
                <c:pt idx="1291">
                  <c:v>0.2320559057499452</c:v>
                </c:pt>
                <c:pt idx="1292">
                  <c:v>0.23299641574998026</c:v>
                </c:pt>
                <c:pt idx="1293">
                  <c:v>0.23280011851603891</c:v>
                </c:pt>
                <c:pt idx="1294">
                  <c:v>0.23329899574993374</c:v>
                </c:pt>
                <c:pt idx="1295">
                  <c:v>0.23266143575000348</c:v>
                </c:pt>
                <c:pt idx="1296">
                  <c:v>0.23343292574999458</c:v>
                </c:pt>
                <c:pt idx="1297">
                  <c:v>0.23383112575001519</c:v>
                </c:pt>
                <c:pt idx="1298">
                  <c:v>0.23391677898945321</c:v>
                </c:pt>
                <c:pt idx="1299">
                  <c:v>0.23401225190382041</c:v>
                </c:pt>
                <c:pt idx="1300">
                  <c:v>0.23368463124016614</c:v>
                </c:pt>
                <c:pt idx="1301">
                  <c:v>0.23313177575002442</c:v>
                </c:pt>
                <c:pt idx="1302">
                  <c:v>0.23403579574990374</c:v>
                </c:pt>
                <c:pt idx="1303">
                  <c:v>0.23394293574997971</c:v>
                </c:pt>
                <c:pt idx="1304">
                  <c:v>0.23421804575008318</c:v>
                </c:pt>
                <c:pt idx="1305">
                  <c:v>0.23409795783332762</c:v>
                </c:pt>
                <c:pt idx="1306">
                  <c:v>0.23408471575007184</c:v>
                </c:pt>
                <c:pt idx="1307">
                  <c:v>0.23480360945369227</c:v>
                </c:pt>
                <c:pt idx="1308">
                  <c:v>0.23490223908331137</c:v>
                </c:pt>
                <c:pt idx="1309">
                  <c:v>0.23576958574989254</c:v>
                </c:pt>
                <c:pt idx="1310">
                  <c:v>0.23557749574997899</c:v>
                </c:pt>
                <c:pt idx="1311">
                  <c:v>0.23620618574997826</c:v>
                </c:pt>
                <c:pt idx="1312">
                  <c:v>0.23668378996040929</c:v>
                </c:pt>
                <c:pt idx="1313">
                  <c:v>0.23651681575000794</c:v>
                </c:pt>
                <c:pt idx="1314">
                  <c:v>0.23725704575011272</c:v>
                </c:pt>
                <c:pt idx="1315">
                  <c:v>0.23737789574998658</c:v>
                </c:pt>
                <c:pt idx="1316">
                  <c:v>0.23788451359315838</c:v>
                </c:pt>
                <c:pt idx="1317">
                  <c:v>0.23735890574992879</c:v>
                </c:pt>
                <c:pt idx="1318">
                  <c:v>0.23787423074996641</c:v>
                </c:pt>
                <c:pt idx="1319">
                  <c:v>0.23781637575001471</c:v>
                </c:pt>
                <c:pt idx="1320">
                  <c:v>0.23857040575009594</c:v>
                </c:pt>
                <c:pt idx="1321">
                  <c:v>0.23921603574987677</c:v>
                </c:pt>
                <c:pt idx="1322">
                  <c:v>0.23947162574994252</c:v>
                </c:pt>
                <c:pt idx="1323">
                  <c:v>0.23945824574992977</c:v>
                </c:pt>
                <c:pt idx="1324">
                  <c:v>0.23818002153952023</c:v>
                </c:pt>
                <c:pt idx="1325">
                  <c:v>0.23926410574992482</c:v>
                </c:pt>
                <c:pt idx="1326">
                  <c:v>0.2384709057499777</c:v>
                </c:pt>
                <c:pt idx="1327">
                  <c:v>0.24004613023974741</c:v>
                </c:pt>
                <c:pt idx="1328">
                  <c:v>0.23933970574994134</c:v>
                </c:pt>
                <c:pt idx="1329">
                  <c:v>0.23908039574993728</c:v>
                </c:pt>
                <c:pt idx="1330">
                  <c:v>0.23935223451705676</c:v>
                </c:pt>
                <c:pt idx="1331">
                  <c:v>0.23999727575005642</c:v>
                </c:pt>
                <c:pt idx="1332">
                  <c:v>0.23969572574992526</c:v>
                </c:pt>
                <c:pt idx="1333">
                  <c:v>0.23947108574992632</c:v>
                </c:pt>
                <c:pt idx="1334">
                  <c:v>0.24011353286864789</c:v>
                </c:pt>
                <c:pt idx="1335">
                  <c:v>0.23916908756812924</c:v>
                </c:pt>
                <c:pt idx="1336">
                  <c:v>0.23861991574996472</c:v>
                </c:pt>
                <c:pt idx="1337">
                  <c:v>0.23871608469748662</c:v>
                </c:pt>
                <c:pt idx="1338">
                  <c:v>0.23854344575005376</c:v>
                </c:pt>
                <c:pt idx="1339">
                  <c:v>0.23847463575005179</c:v>
                </c:pt>
                <c:pt idx="1340">
                  <c:v>0.23867920575001733</c:v>
                </c:pt>
                <c:pt idx="1341">
                  <c:v>0.23796202575003639</c:v>
                </c:pt>
                <c:pt idx="1342">
                  <c:v>0.23825566574996065</c:v>
                </c:pt>
                <c:pt idx="1343">
                  <c:v>0.2386379057499966</c:v>
                </c:pt>
                <c:pt idx="1344">
                  <c:v>0.23855690574997371</c:v>
                </c:pt>
                <c:pt idx="1345">
                  <c:v>0.23766995336899299</c:v>
                </c:pt>
                <c:pt idx="1346">
                  <c:v>0.2382397857499115</c:v>
                </c:pt>
                <c:pt idx="1347">
                  <c:v>0.23717456574998147</c:v>
                </c:pt>
                <c:pt idx="1348">
                  <c:v>0.23731621574995643</c:v>
                </c:pt>
                <c:pt idx="1349">
                  <c:v>0.23816454116665398</c:v>
                </c:pt>
                <c:pt idx="1350">
                  <c:v>0.23800982574988439</c:v>
                </c:pt>
                <c:pt idx="1351">
                  <c:v>0.23802079575004598</c:v>
                </c:pt>
                <c:pt idx="1352">
                  <c:v>0.23815311029554204</c:v>
                </c:pt>
                <c:pt idx="1353">
                  <c:v>0.23801382141256516</c:v>
                </c:pt>
                <c:pt idx="1354">
                  <c:v>0.23890549085633966</c:v>
                </c:pt>
                <c:pt idx="1355">
                  <c:v>0.23921225575003296</c:v>
                </c:pt>
                <c:pt idx="1356">
                  <c:v>0.2385930257500633</c:v>
                </c:pt>
                <c:pt idx="1357">
                  <c:v>0.23856639574985655</c:v>
                </c:pt>
                <c:pt idx="1358">
                  <c:v>0.23864942575009718</c:v>
                </c:pt>
                <c:pt idx="1359">
                  <c:v>0.23872473908322439</c:v>
                </c:pt>
                <c:pt idx="1360">
                  <c:v>0.2388977557498464</c:v>
                </c:pt>
                <c:pt idx="1361">
                  <c:v>0.23783090574998766</c:v>
                </c:pt>
                <c:pt idx="1362">
                  <c:v>0.23863573908330693</c:v>
                </c:pt>
                <c:pt idx="1363">
                  <c:v>0.23898164574998759</c:v>
                </c:pt>
                <c:pt idx="1364">
                  <c:v>0.23754604574996574</c:v>
                </c:pt>
                <c:pt idx="1365">
                  <c:v>0.23794530575004569</c:v>
                </c:pt>
                <c:pt idx="1366">
                  <c:v>0.23819060048681706</c:v>
                </c:pt>
                <c:pt idx="1367">
                  <c:v>0.23777050574994968</c:v>
                </c:pt>
                <c:pt idx="1368">
                  <c:v>0.23720178575003109</c:v>
                </c:pt>
                <c:pt idx="1369">
                  <c:v>0.23772950224122275</c:v>
                </c:pt>
                <c:pt idx="1370">
                  <c:v>0.23814240574995441</c:v>
                </c:pt>
                <c:pt idx="1371">
                  <c:v>0.23833208942343737</c:v>
                </c:pt>
                <c:pt idx="1372">
                  <c:v>0.23818224752218958</c:v>
                </c:pt>
                <c:pt idx="1373">
                  <c:v>0.23849433574999085</c:v>
                </c:pt>
                <c:pt idx="1374">
                  <c:v>0.23929488575006994</c:v>
                </c:pt>
                <c:pt idx="1375">
                  <c:v>0.23898956574996083</c:v>
                </c:pt>
                <c:pt idx="1376">
                  <c:v>0.23883546574997189</c:v>
                </c:pt>
                <c:pt idx="1377">
                  <c:v>0.23884841101317991</c:v>
                </c:pt>
                <c:pt idx="1378">
                  <c:v>0.23972298639512252</c:v>
                </c:pt>
                <c:pt idx="1379">
                  <c:v>0.23920398267307524</c:v>
                </c:pt>
                <c:pt idx="1380">
                  <c:v>0.23986995574995268</c:v>
                </c:pt>
                <c:pt idx="1381">
                  <c:v>0.24083904574982293</c:v>
                </c:pt>
                <c:pt idx="1382">
                  <c:v>0.24013710799715687</c:v>
                </c:pt>
                <c:pt idx="1383">
                  <c:v>0.24028573529528791</c:v>
                </c:pt>
                <c:pt idx="1384">
                  <c:v>0.2401000457499976</c:v>
                </c:pt>
                <c:pt idx="1385">
                  <c:v>0.24004034574991812</c:v>
                </c:pt>
                <c:pt idx="1386">
                  <c:v>0.24027472393177618</c:v>
                </c:pt>
                <c:pt idx="1387">
                  <c:v>0.23972653074997657</c:v>
                </c:pt>
                <c:pt idx="1388">
                  <c:v>0.24032676890780635</c:v>
                </c:pt>
                <c:pt idx="1389">
                  <c:v>0.23996283574996377</c:v>
                </c:pt>
                <c:pt idx="1390">
                  <c:v>0.23972972575005258</c:v>
                </c:pt>
                <c:pt idx="1391">
                  <c:v>0.24062056574992138</c:v>
                </c:pt>
                <c:pt idx="1392">
                  <c:v>0.23985959261864304</c:v>
                </c:pt>
                <c:pt idx="1393">
                  <c:v>0.24066149241660645</c:v>
                </c:pt>
                <c:pt idx="1394">
                  <c:v>0.24126586574996628</c:v>
                </c:pt>
                <c:pt idx="1395">
                  <c:v>0.23991595052622489</c:v>
                </c:pt>
                <c:pt idx="1396">
                  <c:v>0.24023533128182362</c:v>
                </c:pt>
                <c:pt idx="1397">
                  <c:v>0.24057055574994018</c:v>
                </c:pt>
                <c:pt idx="1398">
                  <c:v>0.23971941101322625</c:v>
                </c:pt>
                <c:pt idx="1399">
                  <c:v>0.24021958574996924</c:v>
                </c:pt>
                <c:pt idx="1400">
                  <c:v>0.24094080574997184</c:v>
                </c:pt>
                <c:pt idx="1401">
                  <c:v>0.24024581574987286</c:v>
                </c:pt>
                <c:pt idx="1402">
                  <c:v>0.24083618574999843</c:v>
                </c:pt>
                <c:pt idx="1403">
                  <c:v>0.24125796208809908</c:v>
                </c:pt>
                <c:pt idx="1404">
                  <c:v>0.24099993516178142</c:v>
                </c:pt>
                <c:pt idx="1405">
                  <c:v>0.24053267847725124</c:v>
                </c:pt>
                <c:pt idx="1406">
                  <c:v>0.24075700575005499</c:v>
                </c:pt>
                <c:pt idx="1407">
                  <c:v>0.24056876574999825</c:v>
                </c:pt>
                <c:pt idx="1408">
                  <c:v>0.2413233268026716</c:v>
                </c:pt>
                <c:pt idx="1409">
                  <c:v>0.24097447574999373</c:v>
                </c:pt>
                <c:pt idx="1410">
                  <c:v>0.24081177575006057</c:v>
                </c:pt>
                <c:pt idx="1411">
                  <c:v>0.24028729705428026</c:v>
                </c:pt>
                <c:pt idx="1412">
                  <c:v>0.24096903074999446</c:v>
                </c:pt>
                <c:pt idx="1413">
                  <c:v>0.24039781484088968</c:v>
                </c:pt>
                <c:pt idx="1414">
                  <c:v>0.24085780158330294</c:v>
                </c:pt>
                <c:pt idx="1415">
                  <c:v>0.24037295625495853</c:v>
                </c:pt>
                <c:pt idx="1416">
                  <c:v>0.24044597574987853</c:v>
                </c:pt>
                <c:pt idx="1417">
                  <c:v>0.24049823574982568</c:v>
                </c:pt>
                <c:pt idx="1418">
                  <c:v>0.2406670457499587</c:v>
                </c:pt>
                <c:pt idx="1419">
                  <c:v>0.23945117658334431</c:v>
                </c:pt>
                <c:pt idx="1420">
                  <c:v>0.24022269741662688</c:v>
                </c:pt>
                <c:pt idx="1421">
                  <c:v>0.240403079663011</c:v>
                </c:pt>
                <c:pt idx="1422">
                  <c:v>0.2405551857500115</c:v>
                </c:pt>
                <c:pt idx="1423">
                  <c:v>0.24115739574999401</c:v>
                </c:pt>
                <c:pt idx="1424">
                  <c:v>0.2406761357498084</c:v>
                </c:pt>
                <c:pt idx="1425">
                  <c:v>0.24043336408337276</c:v>
                </c:pt>
                <c:pt idx="1426">
                  <c:v>0.24036055574994464</c:v>
                </c:pt>
                <c:pt idx="1427">
                  <c:v>0.24106563575004719</c:v>
                </c:pt>
                <c:pt idx="1428">
                  <c:v>0.24044491575001822</c:v>
                </c:pt>
                <c:pt idx="1429">
                  <c:v>0.24081752870080209</c:v>
                </c:pt>
                <c:pt idx="1430">
                  <c:v>0.24095469522366386</c:v>
                </c:pt>
                <c:pt idx="1431">
                  <c:v>0.24070585574988004</c:v>
                </c:pt>
                <c:pt idx="1432">
                  <c:v>0.24032546575003272</c:v>
                </c:pt>
                <c:pt idx="1433">
                  <c:v>0.24024721574994606</c:v>
                </c:pt>
                <c:pt idx="1434">
                  <c:v>0.24014511575005321</c:v>
                </c:pt>
                <c:pt idx="1435">
                  <c:v>0.24081692680260863</c:v>
                </c:pt>
                <c:pt idx="1436">
                  <c:v>0.24038243575002138</c:v>
                </c:pt>
                <c:pt idx="1437">
                  <c:v>0.24080169006367669</c:v>
                </c:pt>
                <c:pt idx="1438">
                  <c:v>0.24191480574992863</c:v>
                </c:pt>
                <c:pt idx="1439">
                  <c:v>0.24083324575005349</c:v>
                </c:pt>
                <c:pt idx="1440">
                  <c:v>0.24064098574991991</c:v>
                </c:pt>
                <c:pt idx="1441">
                  <c:v>0.24103061574997753</c:v>
                </c:pt>
                <c:pt idx="1442">
                  <c:v>0.24062858996047964</c:v>
                </c:pt>
                <c:pt idx="1443">
                  <c:v>0.24137736574991209</c:v>
                </c:pt>
                <c:pt idx="1444">
                  <c:v>0.24134028575002742</c:v>
                </c:pt>
                <c:pt idx="1445">
                  <c:v>0.24108247574996261</c:v>
                </c:pt>
                <c:pt idx="1446">
                  <c:v>0.24181906791214663</c:v>
                </c:pt>
                <c:pt idx="1447">
                  <c:v>0.24163502339706616</c:v>
                </c:pt>
                <c:pt idx="1448">
                  <c:v>0.24193876490484456</c:v>
                </c:pt>
                <c:pt idx="1449">
                  <c:v>0.24167722574996731</c:v>
                </c:pt>
                <c:pt idx="1450">
                  <c:v>0.24208925574993151</c:v>
                </c:pt>
                <c:pt idx="1451">
                  <c:v>0.24204895575005031</c:v>
                </c:pt>
                <c:pt idx="1452">
                  <c:v>0.24206628574999925</c:v>
                </c:pt>
                <c:pt idx="1453">
                  <c:v>0.24199765575005477</c:v>
                </c:pt>
                <c:pt idx="1454">
                  <c:v>0.24143338491663269</c:v>
                </c:pt>
                <c:pt idx="1455">
                  <c:v>0.24151350574997821</c:v>
                </c:pt>
                <c:pt idx="1456">
                  <c:v>0.24282009929832787</c:v>
                </c:pt>
                <c:pt idx="1457">
                  <c:v>0.24203820878032911</c:v>
                </c:pt>
                <c:pt idx="1458">
                  <c:v>0.24143530574990291</c:v>
                </c:pt>
                <c:pt idx="1459">
                  <c:v>0.24320148574994971</c:v>
                </c:pt>
                <c:pt idx="1460">
                  <c:v>0.24362408574992861</c:v>
                </c:pt>
                <c:pt idx="1461">
                  <c:v>0.24405824259216063</c:v>
                </c:pt>
                <c:pt idx="1462">
                  <c:v>0.24383392574992518</c:v>
                </c:pt>
                <c:pt idx="1463">
                  <c:v>0.24437303478222827</c:v>
                </c:pt>
                <c:pt idx="1464">
                  <c:v>0.24639636029540676</c:v>
                </c:pt>
                <c:pt idx="1465">
                  <c:v>0.24680594615388429</c:v>
                </c:pt>
                <c:pt idx="1466">
                  <c:v>0.24678874574995291</c:v>
                </c:pt>
                <c:pt idx="1467">
                  <c:v>0.24648027574995979</c:v>
                </c:pt>
                <c:pt idx="1468">
                  <c:v>0.2473217957499827</c:v>
                </c:pt>
                <c:pt idx="1469">
                  <c:v>0.24667391627629343</c:v>
                </c:pt>
                <c:pt idx="1470">
                  <c:v>0.24785542574997521</c:v>
                </c:pt>
                <c:pt idx="1471">
                  <c:v>0.24728665043080872</c:v>
                </c:pt>
                <c:pt idx="1472">
                  <c:v>0.24658621609478359</c:v>
                </c:pt>
                <c:pt idx="1473">
                  <c:v>0.24869935574994889</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0.56596090574997482</c:v>
                </c:pt>
                <c:pt idx="1">
                  <c:v>0.56701705726493401</c:v>
                </c:pt>
                <c:pt idx="2">
                  <c:v>0.56729150575000631</c:v>
                </c:pt>
                <c:pt idx="3">
                  <c:v>0.56716377574981869</c:v>
                </c:pt>
                <c:pt idx="4">
                  <c:v>0.56698389574995622</c:v>
                </c:pt>
                <c:pt idx="5">
                  <c:v>0.56702490574996012</c:v>
                </c:pt>
                <c:pt idx="6">
                  <c:v>0.56593963651919021</c:v>
                </c:pt>
                <c:pt idx="7">
                  <c:v>0.56633956574999877</c:v>
                </c:pt>
                <c:pt idx="8">
                  <c:v>0.56686800574988183</c:v>
                </c:pt>
                <c:pt idx="9">
                  <c:v>0.56744787574997702</c:v>
                </c:pt>
                <c:pt idx="10">
                  <c:v>0.56783343575003187</c:v>
                </c:pt>
                <c:pt idx="11">
                  <c:v>0.56791685574998496</c:v>
                </c:pt>
                <c:pt idx="12">
                  <c:v>0.56812936144613968</c:v>
                </c:pt>
                <c:pt idx="13">
                  <c:v>0.568958503688066</c:v>
                </c:pt>
                <c:pt idx="14">
                  <c:v>0.56910292574997356</c:v>
                </c:pt>
                <c:pt idx="15">
                  <c:v>0.56959740575000239</c:v>
                </c:pt>
                <c:pt idx="16">
                  <c:v>0.5698163657499431</c:v>
                </c:pt>
                <c:pt idx="17">
                  <c:v>0.56944886493366198</c:v>
                </c:pt>
                <c:pt idx="18">
                  <c:v>0.56960796574986716</c:v>
                </c:pt>
                <c:pt idx="19">
                  <c:v>0.56991298810289948</c:v>
                </c:pt>
                <c:pt idx="20">
                  <c:v>0.57105789384517913</c:v>
                </c:pt>
                <c:pt idx="21">
                  <c:v>0.57158190575002243</c:v>
                </c:pt>
                <c:pt idx="22">
                  <c:v>0.57196744110345321</c:v>
                </c:pt>
                <c:pt idx="23">
                  <c:v>0.57238325574992621</c:v>
                </c:pt>
                <c:pt idx="24">
                  <c:v>0.57276189575000569</c:v>
                </c:pt>
                <c:pt idx="25">
                  <c:v>0.57254263575006781</c:v>
                </c:pt>
                <c:pt idx="26">
                  <c:v>0.57295531575003622</c:v>
                </c:pt>
                <c:pt idx="27">
                  <c:v>0.5733300384030573</c:v>
                </c:pt>
                <c:pt idx="28">
                  <c:v>0.57379437126728305</c:v>
                </c:pt>
                <c:pt idx="29">
                  <c:v>0.57669923486382446</c:v>
                </c:pt>
                <c:pt idx="30">
                  <c:v>0.5772272457500518</c:v>
                </c:pt>
                <c:pt idx="31">
                  <c:v>0.57777519574985092</c:v>
                </c:pt>
                <c:pt idx="32">
                  <c:v>0.578405295749846</c:v>
                </c:pt>
                <c:pt idx="33">
                  <c:v>0.579110985749963</c:v>
                </c:pt>
                <c:pt idx="34">
                  <c:v>0.57938597574997153</c:v>
                </c:pt>
                <c:pt idx="35">
                  <c:v>0.57953516575008712</c:v>
                </c:pt>
                <c:pt idx="36">
                  <c:v>0.57974274574992513</c:v>
                </c:pt>
                <c:pt idx="37">
                  <c:v>0.58022699758662077</c:v>
                </c:pt>
                <c:pt idx="38">
                  <c:v>0.58052819574993408</c:v>
                </c:pt>
                <c:pt idx="39">
                  <c:v>0.5807981057500482</c:v>
                </c:pt>
                <c:pt idx="40">
                  <c:v>0.58113516574999791</c:v>
                </c:pt>
                <c:pt idx="41">
                  <c:v>0.58144711787133441</c:v>
                </c:pt>
                <c:pt idx="42">
                  <c:v>0.5818286057500186</c:v>
                </c:pt>
                <c:pt idx="43">
                  <c:v>0.58209438302269212</c:v>
                </c:pt>
                <c:pt idx="44">
                  <c:v>0.58309649611149461</c:v>
                </c:pt>
                <c:pt idx="45">
                  <c:v>0.58367164575001573</c:v>
                </c:pt>
                <c:pt idx="46">
                  <c:v>0.58394222898228032</c:v>
                </c:pt>
                <c:pt idx="47">
                  <c:v>0.5843462457500832</c:v>
                </c:pt>
                <c:pt idx="48">
                  <c:v>0.58449364575000096</c:v>
                </c:pt>
                <c:pt idx="49">
                  <c:v>0.58472660575004887</c:v>
                </c:pt>
                <c:pt idx="50">
                  <c:v>0.58497238574990662</c:v>
                </c:pt>
                <c:pt idx="51">
                  <c:v>0.58552227417101199</c:v>
                </c:pt>
                <c:pt idx="52">
                  <c:v>0.58641575423476389</c:v>
                </c:pt>
                <c:pt idx="53">
                  <c:v>0.58671588574999567</c:v>
                </c:pt>
                <c:pt idx="54">
                  <c:v>0.5865577457498995</c:v>
                </c:pt>
                <c:pt idx="55">
                  <c:v>0.58709619574990735</c:v>
                </c:pt>
                <c:pt idx="56">
                  <c:v>0.58724017847727339</c:v>
                </c:pt>
                <c:pt idx="57">
                  <c:v>0.58757890574994986</c:v>
                </c:pt>
                <c:pt idx="58">
                  <c:v>0.58794342574991243</c:v>
                </c:pt>
                <c:pt idx="59">
                  <c:v>0.58824180574997342</c:v>
                </c:pt>
                <c:pt idx="60">
                  <c:v>0.58832090574996654</c:v>
                </c:pt>
                <c:pt idx="61">
                  <c:v>0.58960882882693944</c:v>
                </c:pt>
                <c:pt idx="62">
                  <c:v>0.58995226657472699</c:v>
                </c:pt>
                <c:pt idx="63">
                  <c:v>0.59045886575003648</c:v>
                </c:pt>
                <c:pt idx="64">
                  <c:v>0.59094130575006409</c:v>
                </c:pt>
                <c:pt idx="65">
                  <c:v>0.59124299574987993</c:v>
                </c:pt>
                <c:pt idx="66">
                  <c:v>0.59163439574996313</c:v>
                </c:pt>
                <c:pt idx="67">
                  <c:v>0.59200726657456948</c:v>
                </c:pt>
                <c:pt idx="68">
                  <c:v>0.59226700213545758</c:v>
                </c:pt>
                <c:pt idx="69">
                  <c:v>0.5936097147386763</c:v>
                </c:pt>
                <c:pt idx="70">
                  <c:v>0.5939580057499112</c:v>
                </c:pt>
                <c:pt idx="71">
                  <c:v>0.59436806574997525</c:v>
                </c:pt>
                <c:pt idx="72">
                  <c:v>0.59467530370915267</c:v>
                </c:pt>
                <c:pt idx="73">
                  <c:v>0.59512443574992346</c:v>
                </c:pt>
                <c:pt idx="74">
                  <c:v>0.59552201574994923</c:v>
                </c:pt>
                <c:pt idx="75">
                  <c:v>0.59599430575005341</c:v>
                </c:pt>
                <c:pt idx="76">
                  <c:v>0.59611431751467592</c:v>
                </c:pt>
                <c:pt idx="77">
                  <c:v>0.59748348639509152</c:v>
                </c:pt>
                <c:pt idx="78">
                  <c:v>0.597714505749948</c:v>
                </c:pt>
                <c:pt idx="79">
                  <c:v>0.59797725575008087</c:v>
                </c:pt>
                <c:pt idx="80">
                  <c:v>0.59833824574995687</c:v>
                </c:pt>
                <c:pt idx="81">
                  <c:v>0.597853775749982</c:v>
                </c:pt>
                <c:pt idx="82">
                  <c:v>0.59811692615816958</c:v>
                </c:pt>
                <c:pt idx="83">
                  <c:v>0.59838490574989556</c:v>
                </c:pt>
                <c:pt idx="84">
                  <c:v>0.59805435813098029</c:v>
                </c:pt>
                <c:pt idx="85">
                  <c:v>0.59775137574995041</c:v>
                </c:pt>
                <c:pt idx="86">
                  <c:v>0.59749615575003601</c:v>
                </c:pt>
                <c:pt idx="87">
                  <c:v>0.59778928330104009</c:v>
                </c:pt>
                <c:pt idx="88">
                  <c:v>0.59796695574983938</c:v>
                </c:pt>
                <c:pt idx="89">
                  <c:v>0.59824244575005947</c:v>
                </c:pt>
                <c:pt idx="90">
                  <c:v>0.59857427574995337</c:v>
                </c:pt>
                <c:pt idx="91">
                  <c:v>0.59881189533332702</c:v>
                </c:pt>
                <c:pt idx="92">
                  <c:v>0.59914833574998738</c:v>
                </c:pt>
                <c:pt idx="93">
                  <c:v>0.5994497757499031</c:v>
                </c:pt>
                <c:pt idx="94">
                  <c:v>0.59981843574993809</c:v>
                </c:pt>
                <c:pt idx="95">
                  <c:v>0.6000706457499092</c:v>
                </c:pt>
                <c:pt idx="96">
                  <c:v>0.60049685420361265</c:v>
                </c:pt>
                <c:pt idx="97">
                  <c:v>0.60077465574991629</c:v>
                </c:pt>
                <c:pt idx="98">
                  <c:v>0.60111320574986848</c:v>
                </c:pt>
                <c:pt idx="99">
                  <c:v>0.60138116574996991</c:v>
                </c:pt>
                <c:pt idx="100">
                  <c:v>0.60172959261863967</c:v>
                </c:pt>
                <c:pt idx="101">
                  <c:v>0.60212503574986465</c:v>
                </c:pt>
                <c:pt idx="102">
                  <c:v>0.60246290574991646</c:v>
                </c:pt>
                <c:pt idx="103">
                  <c:v>0.60255508575011152</c:v>
                </c:pt>
                <c:pt idx="104">
                  <c:v>0.6028617201828439</c:v>
                </c:pt>
                <c:pt idx="105">
                  <c:v>0.60336492575001421</c:v>
                </c:pt>
                <c:pt idx="106">
                  <c:v>0.60367244574995027</c:v>
                </c:pt>
                <c:pt idx="107">
                  <c:v>0.60410934574991859</c:v>
                </c:pt>
                <c:pt idx="108">
                  <c:v>0.60444785574988225</c:v>
                </c:pt>
                <c:pt idx="109">
                  <c:v>0.60484292615818502</c:v>
                </c:pt>
                <c:pt idx="110">
                  <c:v>0.60514434575000553</c:v>
                </c:pt>
                <c:pt idx="111">
                  <c:v>0.60537946574987722</c:v>
                </c:pt>
                <c:pt idx="112">
                  <c:v>0.60554590574996303</c:v>
                </c:pt>
                <c:pt idx="113">
                  <c:v>0.60653250574998163</c:v>
                </c:pt>
                <c:pt idx="114">
                  <c:v>0.60685210983164928</c:v>
                </c:pt>
                <c:pt idx="115">
                  <c:v>0.60714294574997041</c:v>
                </c:pt>
                <c:pt idx="116">
                  <c:v>0.6074216857499265</c:v>
                </c:pt>
                <c:pt idx="117">
                  <c:v>0.60772459574992854</c:v>
                </c:pt>
                <c:pt idx="118">
                  <c:v>0.60793360366660942</c:v>
                </c:pt>
                <c:pt idx="119">
                  <c:v>0.60833416574986621</c:v>
                </c:pt>
                <c:pt idx="120">
                  <c:v>0.60867828222058107</c:v>
                </c:pt>
                <c:pt idx="121">
                  <c:v>0.609528483214689</c:v>
                </c:pt>
                <c:pt idx="122">
                  <c:v>0.60930459574997542</c:v>
                </c:pt>
                <c:pt idx="123">
                  <c:v>0.60958581296651482</c:v>
                </c:pt>
                <c:pt idx="124">
                  <c:v>0.60958819575000667</c:v>
                </c:pt>
                <c:pt idx="125">
                  <c:v>0.60984873575004883</c:v>
                </c:pt>
                <c:pt idx="126">
                  <c:v>0.60997391575003235</c:v>
                </c:pt>
                <c:pt idx="127">
                  <c:v>0.6096768120001036</c:v>
                </c:pt>
                <c:pt idx="128">
                  <c:v>0.60938543575007054</c:v>
                </c:pt>
                <c:pt idx="129">
                  <c:v>0.60945785019443144</c:v>
                </c:pt>
                <c:pt idx="130">
                  <c:v>0.61070350574996701</c:v>
                </c:pt>
                <c:pt idx="131">
                  <c:v>0.61064845574993865</c:v>
                </c:pt>
                <c:pt idx="132">
                  <c:v>0.61093834574987249</c:v>
                </c:pt>
                <c:pt idx="133">
                  <c:v>0.61127090574997567</c:v>
                </c:pt>
                <c:pt idx="134">
                  <c:v>0.61159433574984234</c:v>
                </c:pt>
                <c:pt idx="135">
                  <c:v>0.61181285574994582</c:v>
                </c:pt>
                <c:pt idx="136">
                  <c:v>0.6120623357499394</c:v>
                </c:pt>
                <c:pt idx="137">
                  <c:v>0.61224403074999179</c:v>
                </c:pt>
                <c:pt idx="138">
                  <c:v>0.61331884017624816</c:v>
                </c:pt>
                <c:pt idx="139">
                  <c:v>0.6135591757500547</c:v>
                </c:pt>
                <c:pt idx="140">
                  <c:v>0.61355721574994959</c:v>
                </c:pt>
                <c:pt idx="141">
                  <c:v>0.61355184574972554</c:v>
                </c:pt>
                <c:pt idx="142">
                  <c:v>0.61397248574996832</c:v>
                </c:pt>
                <c:pt idx="143">
                  <c:v>0.61442799949989568</c:v>
                </c:pt>
                <c:pt idx="144">
                  <c:v>0.61483151575002659</c:v>
                </c:pt>
                <c:pt idx="145">
                  <c:v>0.61512556532447626</c:v>
                </c:pt>
                <c:pt idx="146">
                  <c:v>0.61501029146424468</c:v>
                </c:pt>
                <c:pt idx="147">
                  <c:v>0.61531443152323129</c:v>
                </c:pt>
                <c:pt idx="148">
                  <c:v>0.61547732574999259</c:v>
                </c:pt>
                <c:pt idx="149">
                  <c:v>0.61574413575006304</c:v>
                </c:pt>
                <c:pt idx="150">
                  <c:v>0.61597314574994733</c:v>
                </c:pt>
                <c:pt idx="151">
                  <c:v>0.61619551399741135</c:v>
                </c:pt>
                <c:pt idx="152">
                  <c:v>0.61649577574996761</c:v>
                </c:pt>
                <c:pt idx="153">
                  <c:v>0.61661426575004441</c:v>
                </c:pt>
                <c:pt idx="154">
                  <c:v>0.61682423908328632</c:v>
                </c:pt>
                <c:pt idx="155">
                  <c:v>0.61760320204629715</c:v>
                </c:pt>
                <c:pt idx="156">
                  <c:v>0.61777415838152216</c:v>
                </c:pt>
                <c:pt idx="157">
                  <c:v>0.61795999853345085</c:v>
                </c:pt>
                <c:pt idx="158">
                  <c:v>0.6181831957499494</c:v>
                </c:pt>
                <c:pt idx="159">
                  <c:v>0.6184148257499229</c:v>
                </c:pt>
                <c:pt idx="160">
                  <c:v>0.61902235366672209</c:v>
                </c:pt>
                <c:pt idx="161">
                  <c:v>0.61945594615403365</c:v>
                </c:pt>
                <c:pt idx="162">
                  <c:v>0.61972167417096125</c:v>
                </c:pt>
                <c:pt idx="163">
                  <c:v>0.62024077417099499</c:v>
                </c:pt>
                <c:pt idx="164">
                  <c:v>0.6197429957499736</c:v>
                </c:pt>
                <c:pt idx="165">
                  <c:v>0.61983745214166674</c:v>
                </c:pt>
                <c:pt idx="166">
                  <c:v>0.62015238575001741</c:v>
                </c:pt>
                <c:pt idx="167">
                  <c:v>0.62038923575005367</c:v>
                </c:pt>
                <c:pt idx="168">
                  <c:v>0.6205535857499167</c:v>
                </c:pt>
                <c:pt idx="169">
                  <c:v>0.62091944183246972</c:v>
                </c:pt>
                <c:pt idx="170">
                  <c:v>0.62096039438641548</c:v>
                </c:pt>
                <c:pt idx="171">
                  <c:v>0.62134173908332024</c:v>
                </c:pt>
                <c:pt idx="172">
                  <c:v>0.62060810575005121</c:v>
                </c:pt>
                <c:pt idx="173">
                  <c:v>0.6199439057499776</c:v>
                </c:pt>
                <c:pt idx="174">
                  <c:v>0.62009110574989301</c:v>
                </c:pt>
                <c:pt idx="175">
                  <c:v>0.6202787057499819</c:v>
                </c:pt>
                <c:pt idx="176">
                  <c:v>0.62055957575006448</c:v>
                </c:pt>
                <c:pt idx="177">
                  <c:v>0.62072035838157602</c:v>
                </c:pt>
                <c:pt idx="178">
                  <c:v>0.62070328575003941</c:v>
                </c:pt>
                <c:pt idx="179">
                  <c:v>0.6207937807499776</c:v>
                </c:pt>
                <c:pt idx="180">
                  <c:v>0.6209375724166506</c:v>
                </c:pt>
                <c:pt idx="181">
                  <c:v>0.62102685574994609</c:v>
                </c:pt>
                <c:pt idx="182">
                  <c:v>0.62124562449987819</c:v>
                </c:pt>
                <c:pt idx="183">
                  <c:v>0.62141374575006081</c:v>
                </c:pt>
                <c:pt idx="184">
                  <c:v>0.62148954574990956</c:v>
                </c:pt>
                <c:pt idx="185">
                  <c:v>0.62140785574997892</c:v>
                </c:pt>
                <c:pt idx="186">
                  <c:v>0.62135232680259378</c:v>
                </c:pt>
                <c:pt idx="187">
                  <c:v>0.62159428846599962</c:v>
                </c:pt>
                <c:pt idx="188">
                  <c:v>0.62248884893189449</c:v>
                </c:pt>
                <c:pt idx="189">
                  <c:v>0.62273588575007488</c:v>
                </c:pt>
                <c:pt idx="190">
                  <c:v>0.62304009131693761</c:v>
                </c:pt>
                <c:pt idx="191">
                  <c:v>0.62315523575003362</c:v>
                </c:pt>
                <c:pt idx="192">
                  <c:v>0.622877845749926</c:v>
                </c:pt>
                <c:pt idx="193">
                  <c:v>0.62314102946130878</c:v>
                </c:pt>
                <c:pt idx="194">
                  <c:v>0.62327617575002137</c:v>
                </c:pt>
                <c:pt idx="195">
                  <c:v>0.62359005575009974</c:v>
                </c:pt>
                <c:pt idx="196">
                  <c:v>0.62364458996046324</c:v>
                </c:pt>
                <c:pt idx="197">
                  <c:v>0.62447492847732633</c:v>
                </c:pt>
                <c:pt idx="198">
                  <c:v>0.62469420783341489</c:v>
                </c:pt>
                <c:pt idx="199">
                  <c:v>0.62504879575001859</c:v>
                </c:pt>
                <c:pt idx="200">
                  <c:v>0.62534903574994871</c:v>
                </c:pt>
                <c:pt idx="201">
                  <c:v>0.62565687575002471</c:v>
                </c:pt>
                <c:pt idx="202">
                  <c:v>0.62599324949998481</c:v>
                </c:pt>
                <c:pt idx="203">
                  <c:v>0.62623096574996828</c:v>
                </c:pt>
                <c:pt idx="204">
                  <c:v>0.62635273114683798</c:v>
                </c:pt>
                <c:pt idx="205">
                  <c:v>0.62624050574994761</c:v>
                </c:pt>
                <c:pt idx="206">
                  <c:v>0.62657326364472965</c:v>
                </c:pt>
                <c:pt idx="207">
                  <c:v>0.62681140574999028</c:v>
                </c:pt>
                <c:pt idx="208">
                  <c:v>0.62720766575006337</c:v>
                </c:pt>
                <c:pt idx="209">
                  <c:v>0.62750154574985118</c:v>
                </c:pt>
                <c:pt idx="210">
                  <c:v>0.62780962797212703</c:v>
                </c:pt>
                <c:pt idx="211">
                  <c:v>0.62812419574996159</c:v>
                </c:pt>
                <c:pt idx="212">
                  <c:v>0.62840970574988853</c:v>
                </c:pt>
                <c:pt idx="213">
                  <c:v>0.6285684057499592</c:v>
                </c:pt>
                <c:pt idx="214">
                  <c:v>0.62878569940082274</c:v>
                </c:pt>
                <c:pt idx="215">
                  <c:v>0.62882643100255131</c:v>
                </c:pt>
                <c:pt idx="216">
                  <c:v>0.62915967574990361</c:v>
                </c:pt>
                <c:pt idx="217">
                  <c:v>0.62960455574994967</c:v>
                </c:pt>
                <c:pt idx="218">
                  <c:v>0.62982666574993118</c:v>
                </c:pt>
                <c:pt idx="219">
                  <c:v>0.63022282882684522</c:v>
                </c:pt>
                <c:pt idx="220">
                  <c:v>0.63048207575003778</c:v>
                </c:pt>
                <c:pt idx="221">
                  <c:v>0.6308717613055852</c:v>
                </c:pt>
                <c:pt idx="222">
                  <c:v>0.6307091816120477</c:v>
                </c:pt>
                <c:pt idx="223">
                  <c:v>0.63070763206585012</c:v>
                </c:pt>
                <c:pt idx="224">
                  <c:v>0.63068145574992251</c:v>
                </c:pt>
                <c:pt idx="225">
                  <c:v>0.63077882575005639</c:v>
                </c:pt>
                <c:pt idx="226">
                  <c:v>0.63058233732880364</c:v>
                </c:pt>
                <c:pt idx="227">
                  <c:v>0.63064607574996501</c:v>
                </c:pt>
                <c:pt idx="228">
                  <c:v>0.63067538574993853</c:v>
                </c:pt>
                <c:pt idx="229">
                  <c:v>0.63091425098815568</c:v>
                </c:pt>
                <c:pt idx="230">
                  <c:v>0.63112980048680412</c:v>
                </c:pt>
                <c:pt idx="231">
                  <c:v>0.63113124575012591</c:v>
                </c:pt>
                <c:pt idx="232">
                  <c:v>0.63154827574993533</c:v>
                </c:pt>
                <c:pt idx="233">
                  <c:v>0.63205139574995428</c:v>
                </c:pt>
                <c:pt idx="234">
                  <c:v>0.63267747574992961</c:v>
                </c:pt>
                <c:pt idx="235">
                  <c:v>0.63280634575009742</c:v>
                </c:pt>
                <c:pt idx="236">
                  <c:v>0.63336065575006728</c:v>
                </c:pt>
                <c:pt idx="237">
                  <c:v>0.63347443908330114</c:v>
                </c:pt>
                <c:pt idx="238">
                  <c:v>0.6335575724166207</c:v>
                </c:pt>
                <c:pt idx="239">
                  <c:v>0.63402258222063779</c:v>
                </c:pt>
                <c:pt idx="240">
                  <c:v>0.63407400574992323</c:v>
                </c:pt>
                <c:pt idx="241">
                  <c:v>0.63422681575012541</c:v>
                </c:pt>
                <c:pt idx="242">
                  <c:v>0.63455224983599101</c:v>
                </c:pt>
                <c:pt idx="243">
                  <c:v>0.63471543574998202</c:v>
                </c:pt>
                <c:pt idx="244">
                  <c:v>0.63445510574996411</c:v>
                </c:pt>
                <c:pt idx="245">
                  <c:v>0.63425373732897605</c:v>
                </c:pt>
                <c:pt idx="246">
                  <c:v>0.63433701575004853</c:v>
                </c:pt>
                <c:pt idx="247">
                  <c:v>0.63441040574994623</c:v>
                </c:pt>
                <c:pt idx="248">
                  <c:v>0.6343599157499682</c:v>
                </c:pt>
                <c:pt idx="249">
                  <c:v>0.63457011029538568</c:v>
                </c:pt>
                <c:pt idx="250">
                  <c:v>0.6341545857500106</c:v>
                </c:pt>
                <c:pt idx="251">
                  <c:v>0.63446866575002048</c:v>
                </c:pt>
                <c:pt idx="252">
                  <c:v>0.63472754211351001</c:v>
                </c:pt>
                <c:pt idx="253">
                  <c:v>0.63460023574994295</c:v>
                </c:pt>
                <c:pt idx="254">
                  <c:v>0.63446290574991315</c:v>
                </c:pt>
                <c:pt idx="255">
                  <c:v>0.63517164768555334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0.63646196457348503</c:v>
                </c:pt>
                <c:pt idx="264">
                  <c:v>0.63718220878034493</c:v>
                </c:pt>
                <c:pt idx="265">
                  <c:v>0.63739771574992687</c:v>
                </c:pt>
                <c:pt idx="266">
                  <c:v>0.63759452191160881</c:v>
                </c:pt>
                <c:pt idx="267">
                  <c:v>0.63788618574996248</c:v>
                </c:pt>
                <c:pt idx="268">
                  <c:v>0.63803556575007292</c:v>
                </c:pt>
                <c:pt idx="269">
                  <c:v>0.63837942574983253</c:v>
                </c:pt>
                <c:pt idx="270">
                  <c:v>0.63833250574991462</c:v>
                </c:pt>
                <c:pt idx="271">
                  <c:v>0.6382629057499396</c:v>
                </c:pt>
                <c:pt idx="272">
                  <c:v>0.63819066574987482</c:v>
                </c:pt>
                <c:pt idx="273">
                  <c:v>0.63850228574992207</c:v>
                </c:pt>
                <c:pt idx="274">
                  <c:v>0.63866797574983991</c:v>
                </c:pt>
                <c:pt idx="275">
                  <c:v>0.63896718574994749</c:v>
                </c:pt>
                <c:pt idx="276">
                  <c:v>0.63919105158336764</c:v>
                </c:pt>
                <c:pt idx="277">
                  <c:v>0.63943678575004947</c:v>
                </c:pt>
                <c:pt idx="278">
                  <c:v>0.63966540575007991</c:v>
                </c:pt>
                <c:pt idx="279">
                  <c:v>0.63979304860711783</c:v>
                </c:pt>
                <c:pt idx="280">
                  <c:v>0.64029090575002101</c:v>
                </c:pt>
                <c:pt idx="281">
                  <c:v>0.6405720706983975</c:v>
                </c:pt>
                <c:pt idx="282">
                  <c:v>0.64088367575001848</c:v>
                </c:pt>
                <c:pt idx="283">
                  <c:v>0.64112650574993757</c:v>
                </c:pt>
                <c:pt idx="284">
                  <c:v>0.6411276261800799</c:v>
                </c:pt>
                <c:pt idx="285">
                  <c:v>0.64134237574991459</c:v>
                </c:pt>
                <c:pt idx="286">
                  <c:v>0.64131765575000088</c:v>
                </c:pt>
                <c:pt idx="287">
                  <c:v>0.64127934477436099</c:v>
                </c:pt>
                <c:pt idx="288">
                  <c:v>0.64194831824988863</c:v>
                </c:pt>
                <c:pt idx="289">
                  <c:v>0.64192459574998395</c:v>
                </c:pt>
                <c:pt idx="290">
                  <c:v>0.64175724949993218</c:v>
                </c:pt>
                <c:pt idx="291">
                  <c:v>0.64193952574999003</c:v>
                </c:pt>
                <c:pt idx="292">
                  <c:v>0.64214044574993068</c:v>
                </c:pt>
                <c:pt idx="293">
                  <c:v>0.64225150574986867</c:v>
                </c:pt>
                <c:pt idx="294">
                  <c:v>0.64250308352772834</c:v>
                </c:pt>
                <c:pt idx="295">
                  <c:v>0.64312153074986633</c:v>
                </c:pt>
                <c:pt idx="296">
                  <c:v>0.64325406364463356</c:v>
                </c:pt>
                <c:pt idx="297">
                  <c:v>0.64341881574992499</c:v>
                </c:pt>
                <c:pt idx="298">
                  <c:v>0.64364322574989818</c:v>
                </c:pt>
                <c:pt idx="299">
                  <c:v>0.64389310575000991</c:v>
                </c:pt>
                <c:pt idx="300">
                  <c:v>0.64405355575001977</c:v>
                </c:pt>
                <c:pt idx="301">
                  <c:v>0.64432481575008205</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0.6456850866011199</c:v>
                </c:pt>
                <c:pt idx="310">
                  <c:v>0.64588990575003891</c:v>
                </c:pt>
                <c:pt idx="311">
                  <c:v>0.64605976444566693</c:v>
                </c:pt>
                <c:pt idx="312">
                  <c:v>0.64656096457346734</c:v>
                </c:pt>
                <c:pt idx="313">
                  <c:v>0.64674490575001209</c:v>
                </c:pt>
                <c:pt idx="314">
                  <c:v>0.64693977574985695</c:v>
                </c:pt>
                <c:pt idx="315">
                  <c:v>0.64712902153958463</c:v>
                </c:pt>
                <c:pt idx="316">
                  <c:v>0.64707019575008951</c:v>
                </c:pt>
                <c:pt idx="317">
                  <c:v>0.64691822574998525</c:v>
                </c:pt>
                <c:pt idx="318">
                  <c:v>0.64658647717857365</c:v>
                </c:pt>
                <c:pt idx="319">
                  <c:v>0.64695021101321992</c:v>
                </c:pt>
                <c:pt idx="320">
                  <c:v>0.64740152218826119</c:v>
                </c:pt>
                <c:pt idx="321">
                  <c:v>0.64732326574997501</c:v>
                </c:pt>
                <c:pt idx="322">
                  <c:v>0.64737631391318495</c:v>
                </c:pt>
                <c:pt idx="323">
                  <c:v>0.64764186574998961</c:v>
                </c:pt>
                <c:pt idx="324">
                  <c:v>0.64717732510473525</c:v>
                </c:pt>
                <c:pt idx="325">
                  <c:v>0.6471720957499798</c:v>
                </c:pt>
                <c:pt idx="326">
                  <c:v>0.64730648574996486</c:v>
                </c:pt>
                <c:pt idx="327">
                  <c:v>0.64737988424455783</c:v>
                </c:pt>
                <c:pt idx="328">
                  <c:v>0.64782804860713872</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0.64866269463898663</c:v>
                </c:pt>
                <c:pt idx="337">
                  <c:v>0.64865143800795999</c:v>
                </c:pt>
                <c:pt idx="338">
                  <c:v>0.6492289057499363</c:v>
                </c:pt>
                <c:pt idx="339">
                  <c:v>0.64942001575001052</c:v>
                </c:pt>
                <c:pt idx="340">
                  <c:v>0.64956455468616525</c:v>
                </c:pt>
                <c:pt idx="341">
                  <c:v>0.64973326574994417</c:v>
                </c:pt>
                <c:pt idx="342">
                  <c:v>0.64980936575007342</c:v>
                </c:pt>
                <c:pt idx="343">
                  <c:v>0.64999248222058315</c:v>
                </c:pt>
                <c:pt idx="344">
                  <c:v>0.65013260787759464</c:v>
                </c:pt>
                <c:pt idx="345">
                  <c:v>0.65065757698279492</c:v>
                </c:pt>
                <c:pt idx="346">
                  <c:v>0.6506800257500347</c:v>
                </c:pt>
                <c:pt idx="347">
                  <c:v>0.65087938574991711</c:v>
                </c:pt>
                <c:pt idx="348">
                  <c:v>0.65099737886825459</c:v>
                </c:pt>
                <c:pt idx="349">
                  <c:v>0.65118832574994179</c:v>
                </c:pt>
                <c:pt idx="350">
                  <c:v>0.65122338574994365</c:v>
                </c:pt>
                <c:pt idx="351">
                  <c:v>0.65139939488047138</c:v>
                </c:pt>
                <c:pt idx="352">
                  <c:v>0.65148237886822358</c:v>
                </c:pt>
                <c:pt idx="353">
                  <c:v>0.65207844421162542</c:v>
                </c:pt>
                <c:pt idx="354">
                  <c:v>0.65216054574997862</c:v>
                </c:pt>
                <c:pt idx="355">
                  <c:v>0.65228008574983676</c:v>
                </c:pt>
                <c:pt idx="356">
                  <c:v>0.65249245413711798</c:v>
                </c:pt>
                <c:pt idx="357">
                  <c:v>0.65261602574994959</c:v>
                </c:pt>
                <c:pt idx="358">
                  <c:v>0.65270818996044966</c:v>
                </c:pt>
                <c:pt idx="359">
                  <c:v>0.65287351181055464</c:v>
                </c:pt>
                <c:pt idx="360">
                  <c:v>0.65296717574993557</c:v>
                </c:pt>
                <c:pt idx="361">
                  <c:v>0.65308199665902622</c:v>
                </c:pt>
                <c:pt idx="362">
                  <c:v>0.6534269570320248</c:v>
                </c:pt>
                <c:pt idx="363">
                  <c:v>0.65350024574999566</c:v>
                </c:pt>
                <c:pt idx="364">
                  <c:v>0.65362043263175507</c:v>
                </c:pt>
                <c:pt idx="365">
                  <c:v>0.65379052574992613</c:v>
                </c:pt>
                <c:pt idx="366">
                  <c:v>0.65388369574985461</c:v>
                </c:pt>
                <c:pt idx="367">
                  <c:v>0.65373572597455643</c:v>
                </c:pt>
                <c:pt idx="368">
                  <c:v>0.65357283574994063</c:v>
                </c:pt>
                <c:pt idx="369">
                  <c:v>0.65364792702655483</c:v>
                </c:pt>
                <c:pt idx="370">
                  <c:v>0.65383786227167251</c:v>
                </c:pt>
                <c:pt idx="371">
                  <c:v>0.65409780230172077</c:v>
                </c:pt>
                <c:pt idx="372">
                  <c:v>0.65420933732883713</c:v>
                </c:pt>
                <c:pt idx="373">
                  <c:v>0.6543783057499295</c:v>
                </c:pt>
                <c:pt idx="374">
                  <c:v>0.65456545574991754</c:v>
                </c:pt>
                <c:pt idx="375">
                  <c:v>0.65466436319684362</c:v>
                </c:pt>
                <c:pt idx="376">
                  <c:v>0.65475886574994058</c:v>
                </c:pt>
                <c:pt idx="377">
                  <c:v>0.6549479908564424</c:v>
                </c:pt>
                <c:pt idx="378">
                  <c:v>0.65513495838160929</c:v>
                </c:pt>
                <c:pt idx="379">
                  <c:v>0.65573033432139072</c:v>
                </c:pt>
                <c:pt idx="380">
                  <c:v>0.6558936154273316</c:v>
                </c:pt>
                <c:pt idx="381">
                  <c:v>0.65594234575002019</c:v>
                </c:pt>
                <c:pt idx="382">
                  <c:v>0.65623020048678904</c:v>
                </c:pt>
                <c:pt idx="383">
                  <c:v>0.65643876574999638</c:v>
                </c:pt>
                <c:pt idx="384">
                  <c:v>0.65645556574992259</c:v>
                </c:pt>
                <c:pt idx="385">
                  <c:v>0.65673950170950979</c:v>
                </c:pt>
                <c:pt idx="386">
                  <c:v>0.65675812915434062</c:v>
                </c:pt>
                <c:pt idx="387">
                  <c:v>0.65654318780123311</c:v>
                </c:pt>
                <c:pt idx="388">
                  <c:v>0.65599219574995959</c:v>
                </c:pt>
                <c:pt idx="389">
                  <c:v>0.65596191627629752</c:v>
                </c:pt>
                <c:pt idx="390">
                  <c:v>0.65574109574993178</c:v>
                </c:pt>
                <c:pt idx="391">
                  <c:v>0.65518253340957289</c:v>
                </c:pt>
                <c:pt idx="392">
                  <c:v>0.65534505574994761</c:v>
                </c:pt>
                <c:pt idx="393">
                  <c:v>0.65530979822303004</c:v>
                </c:pt>
                <c:pt idx="394">
                  <c:v>0.65544998529550491</c:v>
                </c:pt>
                <c:pt idx="395">
                  <c:v>0.65596286728838071</c:v>
                </c:pt>
                <c:pt idx="396">
                  <c:v>0.65577829575003954</c:v>
                </c:pt>
                <c:pt idx="397">
                  <c:v>0.65553728574998593</c:v>
                </c:pt>
                <c:pt idx="398">
                  <c:v>0.65570404259209214</c:v>
                </c:pt>
                <c:pt idx="399">
                  <c:v>0.65590595574994381</c:v>
                </c:pt>
                <c:pt idx="400">
                  <c:v>0.6560302928466657</c:v>
                </c:pt>
                <c:pt idx="401">
                  <c:v>0.65633378575007839</c:v>
                </c:pt>
                <c:pt idx="402">
                  <c:v>0.65638523542044458</c:v>
                </c:pt>
                <c:pt idx="403">
                  <c:v>0.65644974701979253</c:v>
                </c:pt>
                <c:pt idx="404">
                  <c:v>0.65455090574997143</c:v>
                </c:pt>
                <c:pt idx="405">
                  <c:v>0.65465815574992803</c:v>
                </c:pt>
                <c:pt idx="406">
                  <c:v>0.65476075268868827</c:v>
                </c:pt>
                <c:pt idx="407">
                  <c:v>0.65488042575005068</c:v>
                </c:pt>
                <c:pt idx="408">
                  <c:v>0.65513370372983104</c:v>
                </c:pt>
                <c:pt idx="409">
                  <c:v>0.6551669357498896</c:v>
                </c:pt>
                <c:pt idx="410">
                  <c:v>0.65541258660108781</c:v>
                </c:pt>
                <c:pt idx="411">
                  <c:v>0.65552488574992651</c:v>
                </c:pt>
                <c:pt idx="412">
                  <c:v>0.65552590574996827</c:v>
                </c:pt>
                <c:pt idx="413">
                  <c:v>0.65600132510478226</c:v>
                </c:pt>
                <c:pt idx="414">
                  <c:v>0.65604220574986982</c:v>
                </c:pt>
                <c:pt idx="415">
                  <c:v>0.65620591627622138</c:v>
                </c:pt>
                <c:pt idx="416">
                  <c:v>0.65627414575000387</c:v>
                </c:pt>
                <c:pt idx="417">
                  <c:v>0.65641120362229821</c:v>
                </c:pt>
                <c:pt idx="418">
                  <c:v>0.65670051574990418</c:v>
                </c:pt>
                <c:pt idx="419">
                  <c:v>0.65677794785516164</c:v>
                </c:pt>
                <c:pt idx="420">
                  <c:v>0.65699159723941192</c:v>
                </c:pt>
                <c:pt idx="421">
                  <c:v>0.6574649356006006</c:v>
                </c:pt>
                <c:pt idx="422">
                  <c:v>0.65770740574994591</c:v>
                </c:pt>
                <c:pt idx="423">
                  <c:v>0.65831837886823052</c:v>
                </c:pt>
                <c:pt idx="424">
                  <c:v>0.6585410557500071</c:v>
                </c:pt>
                <c:pt idx="425">
                  <c:v>0.65860034661022882</c:v>
                </c:pt>
                <c:pt idx="426">
                  <c:v>0.65924330574986811</c:v>
                </c:pt>
                <c:pt idx="427">
                  <c:v>0.65945741638827893</c:v>
                </c:pt>
                <c:pt idx="428">
                  <c:v>0.65961340574999383</c:v>
                </c:pt>
                <c:pt idx="429">
                  <c:v>0.65965157241663563</c:v>
                </c:pt>
                <c:pt idx="430">
                  <c:v>0.65930137943412626</c:v>
                </c:pt>
                <c:pt idx="431">
                  <c:v>0.65899229574996809</c:v>
                </c:pt>
                <c:pt idx="432">
                  <c:v>0.659122325104889</c:v>
                </c:pt>
                <c:pt idx="433">
                  <c:v>0.65936003574996949</c:v>
                </c:pt>
                <c:pt idx="434">
                  <c:v>0.65933290575000558</c:v>
                </c:pt>
                <c:pt idx="435">
                  <c:v>0.6595048557497879</c:v>
                </c:pt>
                <c:pt idx="436">
                  <c:v>0.65967260689946294</c:v>
                </c:pt>
                <c:pt idx="437">
                  <c:v>0.65983513651920633</c:v>
                </c:pt>
                <c:pt idx="438">
                  <c:v>0.66007328279914679</c:v>
                </c:pt>
                <c:pt idx="439">
                  <c:v>0.66060968700007605</c:v>
                </c:pt>
                <c:pt idx="440">
                  <c:v>0.66063569146425072</c:v>
                </c:pt>
                <c:pt idx="441">
                  <c:v>0.66061100574997089</c:v>
                </c:pt>
                <c:pt idx="442">
                  <c:v>0.66085752113467344</c:v>
                </c:pt>
                <c:pt idx="443">
                  <c:v>0.66117740574992467</c:v>
                </c:pt>
                <c:pt idx="444">
                  <c:v>0.66128633756815725</c:v>
                </c:pt>
                <c:pt idx="445">
                  <c:v>0.66161538723140745</c:v>
                </c:pt>
                <c:pt idx="446">
                  <c:v>0.66171523553710232</c:v>
                </c:pt>
                <c:pt idx="447">
                  <c:v>0.66190453575006813</c:v>
                </c:pt>
                <c:pt idx="448">
                  <c:v>0.66199151213287233</c:v>
                </c:pt>
                <c:pt idx="449">
                  <c:v>0.66215598655809105</c:v>
                </c:pt>
                <c:pt idx="450">
                  <c:v>0.66232165575006263</c:v>
                </c:pt>
                <c:pt idx="451">
                  <c:v>0.66239052191161818</c:v>
                </c:pt>
                <c:pt idx="452">
                  <c:v>0.66253426938632742</c:v>
                </c:pt>
                <c:pt idx="453">
                  <c:v>0.66297007908339411</c:v>
                </c:pt>
                <c:pt idx="454">
                  <c:v>0.66315401799489904</c:v>
                </c:pt>
                <c:pt idx="455">
                  <c:v>0.66319600048684912</c:v>
                </c:pt>
                <c:pt idx="456">
                  <c:v>0.66328574270661989</c:v>
                </c:pt>
                <c:pt idx="457">
                  <c:v>0.66336695574994997</c:v>
                </c:pt>
                <c:pt idx="458">
                  <c:v>0.66223974665906871</c:v>
                </c:pt>
                <c:pt idx="459">
                  <c:v>0.66148663575002331</c:v>
                </c:pt>
                <c:pt idx="460">
                  <c:v>0.66137830979046441</c:v>
                </c:pt>
                <c:pt idx="461">
                  <c:v>0.66106730574999517</c:v>
                </c:pt>
                <c:pt idx="462">
                  <c:v>0.66114769146423691</c:v>
                </c:pt>
                <c:pt idx="463">
                  <c:v>0.6611917657499049</c:v>
                </c:pt>
                <c:pt idx="464">
                  <c:v>0.66134634661027314</c:v>
                </c:pt>
                <c:pt idx="465">
                  <c:v>0.66141460574993949</c:v>
                </c:pt>
                <c:pt idx="466">
                  <c:v>0.66154361282066554</c:v>
                </c:pt>
                <c:pt idx="467">
                  <c:v>0.66170373370688684</c:v>
                </c:pt>
                <c:pt idx="468">
                  <c:v>0.66181955574994333</c:v>
                </c:pt>
                <c:pt idx="469">
                  <c:v>0.66179743322246098</c:v>
                </c:pt>
                <c:pt idx="470">
                  <c:v>0.66099694741664905</c:v>
                </c:pt>
                <c:pt idx="471">
                  <c:v>0.66121972927942363</c:v>
                </c:pt>
                <c:pt idx="472">
                  <c:v>0.6613779366778948</c:v>
                </c:pt>
                <c:pt idx="473">
                  <c:v>0.66145391575003032</c:v>
                </c:pt>
                <c:pt idx="474">
                  <c:v>0.66156699177140832</c:v>
                </c:pt>
                <c:pt idx="475">
                  <c:v>0.66171165300278334</c:v>
                </c:pt>
                <c:pt idx="476">
                  <c:v>0.66127858574999721</c:v>
                </c:pt>
                <c:pt idx="477">
                  <c:v>0.66132866919072364</c:v>
                </c:pt>
                <c:pt idx="478">
                  <c:v>0.66135042797212429</c:v>
                </c:pt>
                <c:pt idx="479">
                  <c:v>0.66136745120449825</c:v>
                </c:pt>
                <c:pt idx="480">
                  <c:v>0.6613610037891251</c:v>
                </c:pt>
                <c:pt idx="481">
                  <c:v>0.66112552940593639</c:v>
                </c:pt>
                <c:pt idx="482">
                  <c:v>0.66125351574993352</c:v>
                </c:pt>
                <c:pt idx="483">
                  <c:v>0.66147219298410675</c:v>
                </c:pt>
                <c:pt idx="484">
                  <c:v>0.66163425575003054</c:v>
                </c:pt>
                <c:pt idx="485">
                  <c:v>0.66172750790043744</c:v>
                </c:pt>
                <c:pt idx="486">
                  <c:v>0.66182653212361275</c:v>
                </c:pt>
                <c:pt idx="487">
                  <c:v>0.66188451613962274</c:v>
                </c:pt>
                <c:pt idx="488">
                  <c:v>0.66140854311274211</c:v>
                </c:pt>
                <c:pt idx="489">
                  <c:v>0.66011615574981852</c:v>
                </c:pt>
                <c:pt idx="490">
                  <c:v>0.65984888401082775</c:v>
                </c:pt>
                <c:pt idx="491">
                  <c:v>0.6600823241172975</c:v>
                </c:pt>
                <c:pt idx="492">
                  <c:v>0.66015321574995767</c:v>
                </c:pt>
                <c:pt idx="493">
                  <c:v>0.66023224270644221</c:v>
                </c:pt>
                <c:pt idx="494">
                  <c:v>0.6600386914642089</c:v>
                </c:pt>
                <c:pt idx="495">
                  <c:v>0.6601047747975316</c:v>
                </c:pt>
                <c:pt idx="496">
                  <c:v>0.66007890574994121</c:v>
                </c:pt>
                <c:pt idx="497">
                  <c:v>0.66013652531519562</c:v>
                </c:pt>
                <c:pt idx="498">
                  <c:v>0.66024272574996679</c:v>
                </c:pt>
                <c:pt idx="499">
                  <c:v>0.66048486493355085</c:v>
                </c:pt>
                <c:pt idx="500">
                  <c:v>0.66028620878019262</c:v>
                </c:pt>
                <c:pt idx="501">
                  <c:v>0.66043301101306895</c:v>
                </c:pt>
                <c:pt idx="502">
                  <c:v>0.66057428872859725</c:v>
                </c:pt>
                <c:pt idx="503">
                  <c:v>0.66060987165892082</c:v>
                </c:pt>
                <c:pt idx="504">
                  <c:v>0.66072875190381852</c:v>
                </c:pt>
                <c:pt idx="505">
                  <c:v>0.66119811408334805</c:v>
                </c:pt>
                <c:pt idx="506">
                  <c:v>0.66125305881124052</c:v>
                </c:pt>
                <c:pt idx="507">
                  <c:v>0.66138559574990552</c:v>
                </c:pt>
                <c:pt idx="508">
                  <c:v>0.66152844656622301</c:v>
                </c:pt>
                <c:pt idx="509">
                  <c:v>0.66161091638818526</c:v>
                </c:pt>
                <c:pt idx="510">
                  <c:v>0.66179027033334192</c:v>
                </c:pt>
                <c:pt idx="511">
                  <c:v>0.66195855743544074</c:v>
                </c:pt>
                <c:pt idx="512">
                  <c:v>0.66197350991667769</c:v>
                </c:pt>
                <c:pt idx="513">
                  <c:v>0.66225140574998442</c:v>
                </c:pt>
                <c:pt idx="514">
                  <c:v>0.66240275280883065</c:v>
                </c:pt>
                <c:pt idx="515">
                  <c:v>0.66215462915418799</c:v>
                </c:pt>
                <c:pt idx="516">
                  <c:v>0.66230703574996141</c:v>
                </c:pt>
                <c:pt idx="517">
                  <c:v>0.66212033432134398</c:v>
                </c:pt>
                <c:pt idx="518">
                  <c:v>0.66199718531989082</c:v>
                </c:pt>
                <c:pt idx="519">
                  <c:v>0.66219295625504082</c:v>
                </c:pt>
                <c:pt idx="520">
                  <c:v>0.66226638926647752</c:v>
                </c:pt>
                <c:pt idx="521">
                  <c:v>0.66243975190383264</c:v>
                </c:pt>
                <c:pt idx="522">
                  <c:v>0.66186090574998968</c:v>
                </c:pt>
                <c:pt idx="523">
                  <c:v>0.66213209723936473</c:v>
                </c:pt>
                <c:pt idx="524">
                  <c:v>0.66228354015861168</c:v>
                </c:pt>
                <c:pt idx="525">
                  <c:v>0.66253511787127195</c:v>
                </c:pt>
                <c:pt idx="526">
                  <c:v>0.66270175190376812</c:v>
                </c:pt>
                <c:pt idx="527">
                  <c:v>0.6626895486071338</c:v>
                </c:pt>
                <c:pt idx="528">
                  <c:v>0.66270518857820115</c:v>
                </c:pt>
                <c:pt idx="529">
                  <c:v>0.66279198574997644</c:v>
                </c:pt>
                <c:pt idx="530">
                  <c:v>0.66291325268865386</c:v>
                </c:pt>
                <c:pt idx="531">
                  <c:v>0.66316353732894151</c:v>
                </c:pt>
                <c:pt idx="532">
                  <c:v>0.66321739511164401</c:v>
                </c:pt>
                <c:pt idx="533">
                  <c:v>0.66331086451292254</c:v>
                </c:pt>
                <c:pt idx="534">
                  <c:v>0.66339714044384857</c:v>
                </c:pt>
                <c:pt idx="535">
                  <c:v>0.66338178747039955</c:v>
                </c:pt>
                <c:pt idx="536">
                  <c:v>0.66342932411718913</c:v>
                </c:pt>
                <c:pt idx="537">
                  <c:v>0.66268750779076413</c:v>
                </c:pt>
                <c:pt idx="538">
                  <c:v>0.66190223228063894</c:v>
                </c:pt>
                <c:pt idx="539">
                  <c:v>0.66191583167592705</c:v>
                </c:pt>
                <c:pt idx="540">
                  <c:v>0.66228090574998077</c:v>
                </c:pt>
                <c:pt idx="541">
                  <c:v>0.6623967228232317</c:v>
                </c:pt>
                <c:pt idx="542">
                  <c:v>0.66257840574992599</c:v>
                </c:pt>
                <c:pt idx="543">
                  <c:v>0.66282267658338934</c:v>
                </c:pt>
                <c:pt idx="544">
                  <c:v>0.66300475111076218</c:v>
                </c:pt>
                <c:pt idx="545">
                  <c:v>0.66314830135439751</c:v>
                </c:pt>
                <c:pt idx="546">
                  <c:v>0.66335270166838733</c:v>
                </c:pt>
                <c:pt idx="547">
                  <c:v>0.66344854211361382</c:v>
                </c:pt>
                <c:pt idx="548">
                  <c:v>0.66355151181059591</c:v>
                </c:pt>
                <c:pt idx="549">
                  <c:v>0.66368090574997063</c:v>
                </c:pt>
                <c:pt idx="550">
                  <c:v>0.66426690574998282</c:v>
                </c:pt>
                <c:pt idx="551">
                  <c:v>0.66444164801805572</c:v>
                </c:pt>
                <c:pt idx="552">
                  <c:v>0.66464434325000399</c:v>
                </c:pt>
                <c:pt idx="553">
                  <c:v>0.66480433432138886</c:v>
                </c:pt>
                <c:pt idx="554">
                  <c:v>0.66494809463891658</c:v>
                </c:pt>
                <c:pt idx="555">
                  <c:v>0.66510800991666486</c:v>
                </c:pt>
                <c:pt idx="556">
                  <c:v>0.66526604860709448</c:v>
                </c:pt>
                <c:pt idx="557">
                  <c:v>0.6656673268025346</c:v>
                </c:pt>
                <c:pt idx="558">
                  <c:v>0.66570301213300875</c:v>
                </c:pt>
                <c:pt idx="559">
                  <c:v>0.66583574665895673</c:v>
                </c:pt>
                <c:pt idx="560">
                  <c:v>0.66598859647153597</c:v>
                </c:pt>
                <c:pt idx="561">
                  <c:v>0.6660649282219</c:v>
                </c:pt>
                <c:pt idx="562">
                  <c:v>0.66621801799493618</c:v>
                </c:pt>
                <c:pt idx="563">
                  <c:v>0.66633549085625532</c:v>
                </c:pt>
                <c:pt idx="564">
                  <c:v>0.66664307966298986</c:v>
                </c:pt>
                <c:pt idx="565">
                  <c:v>0.66741144146425313</c:v>
                </c:pt>
                <c:pt idx="566">
                  <c:v>0.66739777388178845</c:v>
                </c:pt>
                <c:pt idx="567">
                  <c:v>0.66754740574998561</c:v>
                </c:pt>
                <c:pt idx="568">
                  <c:v>0.66770284324994145</c:v>
                </c:pt>
                <c:pt idx="569">
                  <c:v>0.66802056901528339</c:v>
                </c:pt>
                <c:pt idx="570">
                  <c:v>0.66773451213289603</c:v>
                </c:pt>
                <c:pt idx="571">
                  <c:v>0.66768690575005951</c:v>
                </c:pt>
                <c:pt idx="572">
                  <c:v>0.66783843700008605</c:v>
                </c:pt>
                <c:pt idx="573">
                  <c:v>0.66793013302272208</c:v>
                </c:pt>
                <c:pt idx="574">
                  <c:v>0.66828905959613416</c:v>
                </c:pt>
                <c:pt idx="575">
                  <c:v>0.66843818835872071</c:v>
                </c:pt>
                <c:pt idx="576">
                  <c:v>0.66858196697435801</c:v>
                </c:pt>
                <c:pt idx="577">
                  <c:v>0.66876470987378434</c:v>
                </c:pt>
                <c:pt idx="578">
                  <c:v>0.66885755158323001</c:v>
                </c:pt>
                <c:pt idx="579">
                  <c:v>0.66878261542743211</c:v>
                </c:pt>
                <c:pt idx="580">
                  <c:v>0.66875435472961464</c:v>
                </c:pt>
                <c:pt idx="581">
                  <c:v>0.66847524259215185</c:v>
                </c:pt>
                <c:pt idx="582">
                  <c:v>0.66865329350527303</c:v>
                </c:pt>
                <c:pt idx="583">
                  <c:v>0.66866299665905182</c:v>
                </c:pt>
                <c:pt idx="584">
                  <c:v>0.66901133712252692</c:v>
                </c:pt>
                <c:pt idx="585">
                  <c:v>0.66919866863661093</c:v>
                </c:pt>
                <c:pt idx="586">
                  <c:v>0.66928927575003172</c:v>
                </c:pt>
                <c:pt idx="587">
                  <c:v>0.6697881257498608</c:v>
                </c:pt>
                <c:pt idx="588">
                  <c:v>0.66997339574997761</c:v>
                </c:pt>
                <c:pt idx="589">
                  <c:v>0.67009762574991782</c:v>
                </c:pt>
                <c:pt idx="590">
                  <c:v>0.67017026575001659</c:v>
                </c:pt>
                <c:pt idx="591">
                  <c:v>0.67020323529538972</c:v>
                </c:pt>
                <c:pt idx="592">
                  <c:v>0.67026590574998579</c:v>
                </c:pt>
                <c:pt idx="593">
                  <c:v>0.67094070204635192</c:v>
                </c:pt>
                <c:pt idx="594">
                  <c:v>0.6709874057499976</c:v>
                </c:pt>
                <c:pt idx="595">
                  <c:v>0.67111930575001111</c:v>
                </c:pt>
                <c:pt idx="596">
                  <c:v>0.67139057574992478</c:v>
                </c:pt>
                <c:pt idx="597">
                  <c:v>0.6711992257500301</c:v>
                </c:pt>
                <c:pt idx="598">
                  <c:v>0.67128712003557234</c:v>
                </c:pt>
                <c:pt idx="599">
                  <c:v>0.67148434575007343</c:v>
                </c:pt>
                <c:pt idx="600">
                  <c:v>0.67155437086616132</c:v>
                </c:pt>
                <c:pt idx="601">
                  <c:v>0.67185406364468803</c:v>
                </c:pt>
                <c:pt idx="602">
                  <c:v>0.67208195574995955</c:v>
                </c:pt>
                <c:pt idx="603">
                  <c:v>0.67226907574995209</c:v>
                </c:pt>
                <c:pt idx="604">
                  <c:v>0.67229283981589583</c:v>
                </c:pt>
                <c:pt idx="605">
                  <c:v>0.6725351957500576</c:v>
                </c:pt>
                <c:pt idx="606">
                  <c:v>0.67249395575004201</c:v>
                </c:pt>
                <c:pt idx="607">
                  <c:v>0.67227720575006344</c:v>
                </c:pt>
                <c:pt idx="608">
                  <c:v>0.67228769146427703</c:v>
                </c:pt>
                <c:pt idx="609">
                  <c:v>0.67274119986760184</c:v>
                </c:pt>
                <c:pt idx="610">
                  <c:v>0.67274959053250483</c:v>
                </c:pt>
                <c:pt idx="611">
                  <c:v>0.67289069574992788</c:v>
                </c:pt>
                <c:pt idx="612">
                  <c:v>0.67321609575006369</c:v>
                </c:pt>
                <c:pt idx="613">
                  <c:v>0.67367015574993161</c:v>
                </c:pt>
                <c:pt idx="614">
                  <c:v>0.67403863574998035</c:v>
                </c:pt>
                <c:pt idx="615">
                  <c:v>0.67484643575006964</c:v>
                </c:pt>
                <c:pt idx="616">
                  <c:v>0.67498549665894869</c:v>
                </c:pt>
                <c:pt idx="617">
                  <c:v>0.67514229463883213</c:v>
                </c:pt>
                <c:pt idx="618">
                  <c:v>0.67543014104408883</c:v>
                </c:pt>
                <c:pt idx="619">
                  <c:v>0.67552381575001164</c:v>
                </c:pt>
                <c:pt idx="620">
                  <c:v>0.67558409574995437</c:v>
                </c:pt>
                <c:pt idx="621">
                  <c:v>0.675692225749984</c:v>
                </c:pt>
                <c:pt idx="622">
                  <c:v>0.67574916711362265</c:v>
                </c:pt>
                <c:pt idx="623">
                  <c:v>0.67585470574994133</c:v>
                </c:pt>
                <c:pt idx="624">
                  <c:v>0.67595641574992271</c:v>
                </c:pt>
                <c:pt idx="625">
                  <c:v>0.67601754575002793</c:v>
                </c:pt>
                <c:pt idx="626">
                  <c:v>0.6761320699291673</c:v>
                </c:pt>
                <c:pt idx="627">
                  <c:v>0.6764709057499656</c:v>
                </c:pt>
                <c:pt idx="628">
                  <c:v>0.67652709574990411</c:v>
                </c:pt>
                <c:pt idx="629">
                  <c:v>0.67665209131693871</c:v>
                </c:pt>
                <c:pt idx="630">
                  <c:v>0.67687500574990644</c:v>
                </c:pt>
                <c:pt idx="631">
                  <c:v>0.67729240574998073</c:v>
                </c:pt>
                <c:pt idx="632">
                  <c:v>0.67746474575008619</c:v>
                </c:pt>
                <c:pt idx="633">
                  <c:v>0.67753334574986457</c:v>
                </c:pt>
                <c:pt idx="634">
                  <c:v>0.67764934395222565</c:v>
                </c:pt>
                <c:pt idx="635">
                  <c:v>0.67776470166829506</c:v>
                </c:pt>
                <c:pt idx="636">
                  <c:v>0.6779607390833039</c:v>
                </c:pt>
                <c:pt idx="637">
                  <c:v>0.67804199574983692</c:v>
                </c:pt>
                <c:pt idx="638">
                  <c:v>0.67810786574996462</c:v>
                </c:pt>
                <c:pt idx="639">
                  <c:v>0.67822683574992482</c:v>
                </c:pt>
                <c:pt idx="640">
                  <c:v>0.67832140575008304</c:v>
                </c:pt>
                <c:pt idx="641">
                  <c:v>0.67836264768546073</c:v>
                </c:pt>
                <c:pt idx="642">
                  <c:v>0.67833489574984185</c:v>
                </c:pt>
                <c:pt idx="643">
                  <c:v>0.67853024574996801</c:v>
                </c:pt>
                <c:pt idx="644">
                  <c:v>0.67860757241669534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0.6796992157499635</c:v>
                </c:pt>
                <c:pt idx="653">
                  <c:v>0.67977268735920426</c:v>
                </c:pt>
                <c:pt idx="654">
                  <c:v>0.68023780715839188</c:v>
                </c:pt>
                <c:pt idx="655">
                  <c:v>0.68039189574990644</c:v>
                </c:pt>
                <c:pt idx="656">
                  <c:v>0.68061384575010209</c:v>
                </c:pt>
                <c:pt idx="657">
                  <c:v>0.68064504575008322</c:v>
                </c:pt>
                <c:pt idx="658">
                  <c:v>0.68071089438629451</c:v>
                </c:pt>
                <c:pt idx="659">
                  <c:v>0.68087765574992432</c:v>
                </c:pt>
                <c:pt idx="660">
                  <c:v>0.68095852574997173</c:v>
                </c:pt>
                <c:pt idx="661">
                  <c:v>0.6810819166196187</c:v>
                </c:pt>
                <c:pt idx="662">
                  <c:v>0.68134894860712358</c:v>
                </c:pt>
                <c:pt idx="663">
                  <c:v>0.68145277388188652</c:v>
                </c:pt>
                <c:pt idx="664">
                  <c:v>0.68163854574996185</c:v>
                </c:pt>
                <c:pt idx="665">
                  <c:v>0.6815972657500563</c:v>
                </c:pt>
                <c:pt idx="666">
                  <c:v>0.68172175574991911</c:v>
                </c:pt>
                <c:pt idx="667">
                  <c:v>0.68183956574991078</c:v>
                </c:pt>
                <c:pt idx="668">
                  <c:v>0.68194047574989758</c:v>
                </c:pt>
                <c:pt idx="669">
                  <c:v>0.68202214384508852</c:v>
                </c:pt>
                <c:pt idx="670">
                  <c:v>0.68207379463888196</c:v>
                </c:pt>
                <c:pt idx="671">
                  <c:v>0.68225997717860332</c:v>
                </c:pt>
                <c:pt idx="672">
                  <c:v>0.6823909357499216</c:v>
                </c:pt>
                <c:pt idx="673">
                  <c:v>0.68243090574998155</c:v>
                </c:pt>
                <c:pt idx="674">
                  <c:v>0.68252725574988915</c:v>
                </c:pt>
                <c:pt idx="675">
                  <c:v>0.68261617658336604</c:v>
                </c:pt>
                <c:pt idx="676">
                  <c:v>0.6826717390832473</c:v>
                </c:pt>
                <c:pt idx="677">
                  <c:v>0.68302128075001178</c:v>
                </c:pt>
                <c:pt idx="678">
                  <c:v>0.68303284575003409</c:v>
                </c:pt>
                <c:pt idx="679">
                  <c:v>0.68311684574994969</c:v>
                </c:pt>
                <c:pt idx="680">
                  <c:v>0.68315800575000196</c:v>
                </c:pt>
                <c:pt idx="681">
                  <c:v>0.68324449463888515</c:v>
                </c:pt>
                <c:pt idx="682">
                  <c:v>0.683363085750059</c:v>
                </c:pt>
                <c:pt idx="683">
                  <c:v>0.68343199574984226</c:v>
                </c:pt>
                <c:pt idx="684">
                  <c:v>0.68350063574996489</c:v>
                </c:pt>
                <c:pt idx="685">
                  <c:v>0.68362559962744762</c:v>
                </c:pt>
                <c:pt idx="686">
                  <c:v>0.68391215574993647</c:v>
                </c:pt>
                <c:pt idx="687">
                  <c:v>0.6840153102442772</c:v>
                </c:pt>
                <c:pt idx="688">
                  <c:v>0.68411036574983053</c:v>
                </c:pt>
                <c:pt idx="689">
                  <c:v>0.68421661575005976</c:v>
                </c:pt>
                <c:pt idx="690">
                  <c:v>0.68429199574993049</c:v>
                </c:pt>
                <c:pt idx="691">
                  <c:v>0.68431255575008232</c:v>
                </c:pt>
                <c:pt idx="692">
                  <c:v>0.68448869574997651</c:v>
                </c:pt>
                <c:pt idx="693">
                  <c:v>0.68453082327567949</c:v>
                </c:pt>
                <c:pt idx="694">
                  <c:v>0.68446670967153955</c:v>
                </c:pt>
                <c:pt idx="695">
                  <c:v>0.68482570574995782</c:v>
                </c:pt>
                <c:pt idx="696">
                  <c:v>0.6847647057499413</c:v>
                </c:pt>
                <c:pt idx="697">
                  <c:v>0.68485712574994251</c:v>
                </c:pt>
                <c:pt idx="698">
                  <c:v>0.68500620166835802</c:v>
                </c:pt>
                <c:pt idx="699">
                  <c:v>0.68508624574999977</c:v>
                </c:pt>
                <c:pt idx="700">
                  <c:v>0.68521983575004697</c:v>
                </c:pt>
                <c:pt idx="701">
                  <c:v>0.68528797574992928</c:v>
                </c:pt>
                <c:pt idx="702">
                  <c:v>0.68529070574993489</c:v>
                </c:pt>
                <c:pt idx="703">
                  <c:v>0.68540437872286442</c:v>
                </c:pt>
                <c:pt idx="704">
                  <c:v>0.68570870336903089</c:v>
                </c:pt>
                <c:pt idx="705">
                  <c:v>0.68577716574999659</c:v>
                </c:pt>
                <c:pt idx="706">
                  <c:v>0.68596558574989763</c:v>
                </c:pt>
                <c:pt idx="707">
                  <c:v>0.68594499575000611</c:v>
                </c:pt>
                <c:pt idx="708">
                  <c:v>0.68607260237924095</c:v>
                </c:pt>
                <c:pt idx="709">
                  <c:v>0.68609211574991469</c:v>
                </c:pt>
                <c:pt idx="710">
                  <c:v>0.68603875574987683</c:v>
                </c:pt>
                <c:pt idx="711">
                  <c:v>0.68615495574988472</c:v>
                </c:pt>
                <c:pt idx="712">
                  <c:v>0.68642815212685093</c:v>
                </c:pt>
                <c:pt idx="713">
                  <c:v>0.68652024248469012</c:v>
                </c:pt>
                <c:pt idx="714">
                  <c:v>0.68663476574995719</c:v>
                </c:pt>
                <c:pt idx="715">
                  <c:v>0.6867028557498005</c:v>
                </c:pt>
                <c:pt idx="716">
                  <c:v>0.6868391457500278</c:v>
                </c:pt>
                <c:pt idx="717">
                  <c:v>0.68685173574993996</c:v>
                </c:pt>
                <c:pt idx="718">
                  <c:v>0.68686883756809936</c:v>
                </c:pt>
                <c:pt idx="719">
                  <c:v>0.68701818234568179</c:v>
                </c:pt>
                <c:pt idx="720">
                  <c:v>0.68729694741664082</c:v>
                </c:pt>
                <c:pt idx="721">
                  <c:v>0.68732891595408341</c:v>
                </c:pt>
                <c:pt idx="722">
                  <c:v>0.68744948575006481</c:v>
                </c:pt>
                <c:pt idx="723">
                  <c:v>0.6875854157499075</c:v>
                </c:pt>
                <c:pt idx="724">
                  <c:v>0.68757406038930924</c:v>
                </c:pt>
                <c:pt idx="725">
                  <c:v>0.68776554575005355</c:v>
                </c:pt>
                <c:pt idx="726">
                  <c:v>0.68787200574999452</c:v>
                </c:pt>
                <c:pt idx="727">
                  <c:v>0.68793692575005116</c:v>
                </c:pt>
                <c:pt idx="728">
                  <c:v>0.68795045798867738</c:v>
                </c:pt>
                <c:pt idx="729">
                  <c:v>0.68867117994346949</c:v>
                </c:pt>
                <c:pt idx="730">
                  <c:v>0.68856580575001658</c:v>
                </c:pt>
                <c:pt idx="731">
                  <c:v>0.68878438574994028</c:v>
                </c:pt>
                <c:pt idx="732">
                  <c:v>0.68879073908327393</c:v>
                </c:pt>
                <c:pt idx="733">
                  <c:v>0.68939396457349766</c:v>
                </c:pt>
                <c:pt idx="734">
                  <c:v>0.68941201686109821</c:v>
                </c:pt>
                <c:pt idx="735">
                  <c:v>0.68934339574991532</c:v>
                </c:pt>
                <c:pt idx="736">
                  <c:v>0.68958342574988751</c:v>
                </c:pt>
                <c:pt idx="737">
                  <c:v>0.68954278574992101</c:v>
                </c:pt>
                <c:pt idx="738">
                  <c:v>0.68963214574998211</c:v>
                </c:pt>
                <c:pt idx="739">
                  <c:v>0.68974268497066749</c:v>
                </c:pt>
                <c:pt idx="740">
                  <c:v>0.68977439463884616</c:v>
                </c:pt>
                <c:pt idx="741">
                  <c:v>0.68999128074999305</c:v>
                </c:pt>
                <c:pt idx="742">
                  <c:v>0.69003398574989183</c:v>
                </c:pt>
                <c:pt idx="743">
                  <c:v>0.69009335574999398</c:v>
                </c:pt>
                <c:pt idx="744">
                  <c:v>0.69015570575004381</c:v>
                </c:pt>
                <c:pt idx="745">
                  <c:v>0.69027400575002651</c:v>
                </c:pt>
                <c:pt idx="746">
                  <c:v>0.69034972574988274</c:v>
                </c:pt>
                <c:pt idx="747">
                  <c:v>0.69044605574995876</c:v>
                </c:pt>
                <c:pt idx="748">
                  <c:v>0.69052334575002261</c:v>
                </c:pt>
                <c:pt idx="749">
                  <c:v>0.69054842574999498</c:v>
                </c:pt>
                <c:pt idx="750">
                  <c:v>0.6908668031859122</c:v>
                </c:pt>
                <c:pt idx="751">
                  <c:v>0.6908948419201979</c:v>
                </c:pt>
                <c:pt idx="752">
                  <c:v>0.69093612574991381</c:v>
                </c:pt>
                <c:pt idx="753">
                  <c:v>0.69103034574992228</c:v>
                </c:pt>
                <c:pt idx="754">
                  <c:v>0.6911194357500392</c:v>
                </c:pt>
                <c:pt idx="755">
                  <c:v>0.69122418623769022</c:v>
                </c:pt>
                <c:pt idx="756">
                  <c:v>0.69129055574997267</c:v>
                </c:pt>
                <c:pt idx="757">
                  <c:v>0.69141474248471013</c:v>
                </c:pt>
                <c:pt idx="758">
                  <c:v>0.69172853074989882</c:v>
                </c:pt>
                <c:pt idx="759">
                  <c:v>0.69175149575005435</c:v>
                </c:pt>
                <c:pt idx="760">
                  <c:v>0.69188509575005241</c:v>
                </c:pt>
                <c:pt idx="761">
                  <c:v>0.69200520166830892</c:v>
                </c:pt>
                <c:pt idx="762">
                  <c:v>0.69199193574989715</c:v>
                </c:pt>
                <c:pt idx="763">
                  <c:v>0.69171385574993849</c:v>
                </c:pt>
                <c:pt idx="764">
                  <c:v>0.69179444574996296</c:v>
                </c:pt>
                <c:pt idx="765">
                  <c:v>0.69184616065203386</c:v>
                </c:pt>
                <c:pt idx="766">
                  <c:v>0.69201012314125843</c:v>
                </c:pt>
                <c:pt idx="767">
                  <c:v>0.69210580574994651</c:v>
                </c:pt>
                <c:pt idx="768">
                  <c:v>0.69225297575002265</c:v>
                </c:pt>
                <c:pt idx="769">
                  <c:v>0.69238765574992556</c:v>
                </c:pt>
                <c:pt idx="770">
                  <c:v>0.69249443206587147</c:v>
                </c:pt>
                <c:pt idx="771">
                  <c:v>0.69255242748913304</c:v>
                </c:pt>
                <c:pt idx="772">
                  <c:v>0.69267116575014143</c:v>
                </c:pt>
                <c:pt idx="773">
                  <c:v>0.69267590575000781</c:v>
                </c:pt>
                <c:pt idx="774">
                  <c:v>0.69263090575000752</c:v>
                </c:pt>
                <c:pt idx="775">
                  <c:v>0.69280430925874725</c:v>
                </c:pt>
                <c:pt idx="776">
                  <c:v>0.69325190574998863</c:v>
                </c:pt>
                <c:pt idx="777">
                  <c:v>0.69321670575001759</c:v>
                </c:pt>
                <c:pt idx="778">
                  <c:v>0.69324018574995661</c:v>
                </c:pt>
                <c:pt idx="779">
                  <c:v>0.6934248857498917</c:v>
                </c:pt>
                <c:pt idx="780">
                  <c:v>0.69344380818903062</c:v>
                </c:pt>
                <c:pt idx="781">
                  <c:v>0.69373127574996829</c:v>
                </c:pt>
                <c:pt idx="782">
                  <c:v>0.69395757574990558</c:v>
                </c:pt>
                <c:pt idx="783">
                  <c:v>0.694036905749982</c:v>
                </c:pt>
                <c:pt idx="784">
                  <c:v>0.69442934692646929</c:v>
                </c:pt>
                <c:pt idx="785">
                  <c:v>0.69446754574992964</c:v>
                </c:pt>
                <c:pt idx="786">
                  <c:v>0.69452219146425842</c:v>
                </c:pt>
                <c:pt idx="787">
                  <c:v>0.69457442574994821</c:v>
                </c:pt>
                <c:pt idx="788">
                  <c:v>0.69462730574998943</c:v>
                </c:pt>
                <c:pt idx="789">
                  <c:v>0.69468310575011549</c:v>
                </c:pt>
                <c:pt idx="790">
                  <c:v>0.69471345894146452</c:v>
                </c:pt>
                <c:pt idx="791">
                  <c:v>0.69509230574996628</c:v>
                </c:pt>
                <c:pt idx="792">
                  <c:v>0.69501233574995036</c:v>
                </c:pt>
                <c:pt idx="793">
                  <c:v>0.69507857575013077</c:v>
                </c:pt>
                <c:pt idx="794">
                  <c:v>0.69511967574997868</c:v>
                </c:pt>
                <c:pt idx="795">
                  <c:v>0.6952025557499435</c:v>
                </c:pt>
                <c:pt idx="796">
                  <c:v>0.69526819146416563</c:v>
                </c:pt>
                <c:pt idx="797">
                  <c:v>0.69536036575001936</c:v>
                </c:pt>
                <c:pt idx="798">
                  <c:v>0.69540720574993009</c:v>
                </c:pt>
                <c:pt idx="799">
                  <c:v>0.69541373333615297</c:v>
                </c:pt>
                <c:pt idx="800">
                  <c:v>0.69491817847723758</c:v>
                </c:pt>
                <c:pt idx="801">
                  <c:v>0.6949436383082177</c:v>
                </c:pt>
                <c:pt idx="802">
                  <c:v>0.69505267575001972</c:v>
                </c:pt>
                <c:pt idx="803">
                  <c:v>0.69514929575005624</c:v>
                </c:pt>
                <c:pt idx="804">
                  <c:v>0.69531536574990538</c:v>
                </c:pt>
                <c:pt idx="805">
                  <c:v>0.69535938194050551</c:v>
                </c:pt>
                <c:pt idx="806">
                  <c:v>0.69543827574997852</c:v>
                </c:pt>
                <c:pt idx="807">
                  <c:v>0.69550013575005187</c:v>
                </c:pt>
                <c:pt idx="808">
                  <c:v>0.69553473908341368</c:v>
                </c:pt>
                <c:pt idx="809">
                  <c:v>0.69570805959614312</c:v>
                </c:pt>
                <c:pt idx="810">
                  <c:v>0.69576770987366365</c:v>
                </c:pt>
                <c:pt idx="811">
                  <c:v>0.69579243575002181</c:v>
                </c:pt>
                <c:pt idx="812">
                  <c:v>0.69586716575001595</c:v>
                </c:pt>
                <c:pt idx="813">
                  <c:v>0.69592078574986249</c:v>
                </c:pt>
                <c:pt idx="814">
                  <c:v>0.69596489544069584</c:v>
                </c:pt>
                <c:pt idx="815">
                  <c:v>0.6956543857499895</c:v>
                </c:pt>
                <c:pt idx="816">
                  <c:v>0.69574480574995334</c:v>
                </c:pt>
                <c:pt idx="817">
                  <c:v>0.69586076058860169</c:v>
                </c:pt>
                <c:pt idx="818">
                  <c:v>0.69602490574997944</c:v>
                </c:pt>
                <c:pt idx="819">
                  <c:v>0.69619100252423072</c:v>
                </c:pt>
                <c:pt idx="820">
                  <c:v>0.6961687057499828</c:v>
                </c:pt>
                <c:pt idx="821">
                  <c:v>0.69626321575012162</c:v>
                </c:pt>
                <c:pt idx="822">
                  <c:v>0.696299395749989</c:v>
                </c:pt>
                <c:pt idx="823">
                  <c:v>0.69636833103731965</c:v>
                </c:pt>
                <c:pt idx="824">
                  <c:v>0.6963755457499301</c:v>
                </c:pt>
                <c:pt idx="825">
                  <c:v>0.69647587575008174</c:v>
                </c:pt>
                <c:pt idx="826">
                  <c:v>0.69658243636223449</c:v>
                </c:pt>
                <c:pt idx="827">
                  <c:v>0.69656090574997598</c:v>
                </c:pt>
                <c:pt idx="828">
                  <c:v>0.69674262165912682</c:v>
                </c:pt>
                <c:pt idx="829">
                  <c:v>0.69692868574989575</c:v>
                </c:pt>
                <c:pt idx="830">
                  <c:v>0.69695989574979955</c:v>
                </c:pt>
                <c:pt idx="831">
                  <c:v>0.69698942797221253</c:v>
                </c:pt>
                <c:pt idx="832">
                  <c:v>0.69699477943424881</c:v>
                </c:pt>
                <c:pt idx="833">
                  <c:v>0.69720427574995358</c:v>
                </c:pt>
                <c:pt idx="834">
                  <c:v>0.69737806574997308</c:v>
                </c:pt>
                <c:pt idx="835">
                  <c:v>0.69733114574999866</c:v>
                </c:pt>
                <c:pt idx="836">
                  <c:v>0.69754512003568458</c:v>
                </c:pt>
                <c:pt idx="837">
                  <c:v>0.6974874624510079</c:v>
                </c:pt>
                <c:pt idx="838">
                  <c:v>0.69756485575005889</c:v>
                </c:pt>
                <c:pt idx="839">
                  <c:v>0.69772640059532898</c:v>
                </c:pt>
                <c:pt idx="840">
                  <c:v>0.69783589574989002</c:v>
                </c:pt>
                <c:pt idx="841">
                  <c:v>0.69786283574988772</c:v>
                </c:pt>
                <c:pt idx="842">
                  <c:v>0.69792479574981314</c:v>
                </c:pt>
                <c:pt idx="843">
                  <c:v>0.69790348306972305</c:v>
                </c:pt>
                <c:pt idx="844">
                  <c:v>0.6978826200356707</c:v>
                </c:pt>
                <c:pt idx="845">
                  <c:v>0.69835542187888699</c:v>
                </c:pt>
                <c:pt idx="846">
                  <c:v>0.6984264457500583</c:v>
                </c:pt>
                <c:pt idx="847">
                  <c:v>0.69846108575011079</c:v>
                </c:pt>
                <c:pt idx="848">
                  <c:v>0.69854539028604279</c:v>
                </c:pt>
                <c:pt idx="849">
                  <c:v>0.69866832575006277</c:v>
                </c:pt>
                <c:pt idx="850">
                  <c:v>0.69878030574984951</c:v>
                </c:pt>
                <c:pt idx="851">
                  <c:v>0.69887530574990819</c:v>
                </c:pt>
                <c:pt idx="852">
                  <c:v>0.69889677241663162</c:v>
                </c:pt>
                <c:pt idx="853">
                  <c:v>0.69912867045586347</c:v>
                </c:pt>
                <c:pt idx="854">
                  <c:v>0.69908200575005686</c:v>
                </c:pt>
                <c:pt idx="855">
                  <c:v>0.69916690575003271</c:v>
                </c:pt>
                <c:pt idx="856">
                  <c:v>0.6993113902861694</c:v>
                </c:pt>
                <c:pt idx="857">
                  <c:v>0.69933180574997778</c:v>
                </c:pt>
                <c:pt idx="858">
                  <c:v>0.69938586575007378</c:v>
                </c:pt>
                <c:pt idx="859">
                  <c:v>0.69954717541298783</c:v>
                </c:pt>
                <c:pt idx="860">
                  <c:v>0.69959918126015452</c:v>
                </c:pt>
                <c:pt idx="861">
                  <c:v>0.69958468953376496</c:v>
                </c:pt>
                <c:pt idx="862">
                  <c:v>0.69974260574991831</c:v>
                </c:pt>
                <c:pt idx="863">
                  <c:v>0.69983184575005453</c:v>
                </c:pt>
                <c:pt idx="864">
                  <c:v>0.69985783756814657</c:v>
                </c:pt>
                <c:pt idx="865">
                  <c:v>0.69994646575004538</c:v>
                </c:pt>
                <c:pt idx="866">
                  <c:v>0.70002447574997029</c:v>
                </c:pt>
                <c:pt idx="867">
                  <c:v>0.70014329350503623</c:v>
                </c:pt>
                <c:pt idx="868">
                  <c:v>0.70018000575012707</c:v>
                </c:pt>
                <c:pt idx="869">
                  <c:v>0.70026636575002454</c:v>
                </c:pt>
                <c:pt idx="870">
                  <c:v>0.70028893206577481</c:v>
                </c:pt>
                <c:pt idx="871">
                  <c:v>0.7004231784772228</c:v>
                </c:pt>
                <c:pt idx="872">
                  <c:v>0.70049589425566694</c:v>
                </c:pt>
                <c:pt idx="873">
                  <c:v>0.70028663574990446</c:v>
                </c:pt>
                <c:pt idx="874">
                  <c:v>0.70013291574997538</c:v>
                </c:pt>
                <c:pt idx="875">
                  <c:v>0.70017696388956097</c:v>
                </c:pt>
                <c:pt idx="876">
                  <c:v>0.70004278574991441</c:v>
                </c:pt>
                <c:pt idx="877">
                  <c:v>0.69995436574998848</c:v>
                </c:pt>
                <c:pt idx="878">
                  <c:v>0.70001363023973795</c:v>
                </c:pt>
                <c:pt idx="879">
                  <c:v>0.7002393195431299</c:v>
                </c:pt>
                <c:pt idx="880">
                  <c:v>0.70022090574997253</c:v>
                </c:pt>
                <c:pt idx="881">
                  <c:v>0.70027207241663803</c:v>
                </c:pt>
                <c:pt idx="882">
                  <c:v>0.70033020575007754</c:v>
                </c:pt>
                <c:pt idx="883">
                  <c:v>0.70032244692639267</c:v>
                </c:pt>
                <c:pt idx="884">
                  <c:v>0.7004348457500098</c:v>
                </c:pt>
                <c:pt idx="885">
                  <c:v>0.70056905574988093</c:v>
                </c:pt>
                <c:pt idx="886">
                  <c:v>0.70064595574999111</c:v>
                </c:pt>
                <c:pt idx="887">
                  <c:v>0.70073889522363708</c:v>
                </c:pt>
                <c:pt idx="888">
                  <c:v>0.70071106791213822</c:v>
                </c:pt>
                <c:pt idx="889">
                  <c:v>0.70098155726505262</c:v>
                </c:pt>
                <c:pt idx="890">
                  <c:v>0.70093100574999312</c:v>
                </c:pt>
                <c:pt idx="891">
                  <c:v>0.70102166863658555</c:v>
                </c:pt>
                <c:pt idx="892">
                  <c:v>0.70108010574989521</c:v>
                </c:pt>
                <c:pt idx="893">
                  <c:v>0.70116162574986152</c:v>
                </c:pt>
                <c:pt idx="894">
                  <c:v>0.70126011056919446</c:v>
                </c:pt>
                <c:pt idx="895">
                  <c:v>0.70126830574990573</c:v>
                </c:pt>
                <c:pt idx="896">
                  <c:v>0.7013459851150543</c:v>
                </c:pt>
                <c:pt idx="897">
                  <c:v>0.70147537997659981</c:v>
                </c:pt>
                <c:pt idx="898">
                  <c:v>0.70158319741666708</c:v>
                </c:pt>
                <c:pt idx="899">
                  <c:v>0.70157393605295226</c:v>
                </c:pt>
                <c:pt idx="900">
                  <c:v>0.7016775257499146</c:v>
                </c:pt>
                <c:pt idx="901">
                  <c:v>0.70176236966740646</c:v>
                </c:pt>
                <c:pt idx="902">
                  <c:v>0.7018722457500528</c:v>
                </c:pt>
                <c:pt idx="903">
                  <c:v>0.70194377574999578</c:v>
                </c:pt>
                <c:pt idx="904">
                  <c:v>0.70203723908325344</c:v>
                </c:pt>
                <c:pt idx="905">
                  <c:v>0.70203394023269539</c:v>
                </c:pt>
                <c:pt idx="906">
                  <c:v>0.70201890574990933</c:v>
                </c:pt>
                <c:pt idx="907">
                  <c:v>0.70208480575003307</c:v>
                </c:pt>
                <c:pt idx="908">
                  <c:v>0.70212791595413671</c:v>
                </c:pt>
                <c:pt idx="909">
                  <c:v>0.70211164574989482</c:v>
                </c:pt>
                <c:pt idx="910">
                  <c:v>0.70237585574992067</c:v>
                </c:pt>
                <c:pt idx="911">
                  <c:v>0.70248653241667114</c:v>
                </c:pt>
                <c:pt idx="912">
                  <c:v>0.70236342121381767</c:v>
                </c:pt>
                <c:pt idx="913">
                  <c:v>0.70243003618475108</c:v>
                </c:pt>
                <c:pt idx="914">
                  <c:v>0.70267590574998462</c:v>
                </c:pt>
                <c:pt idx="915">
                  <c:v>0.70258746574984321</c:v>
                </c:pt>
                <c:pt idx="916">
                  <c:v>0.70271518700006652</c:v>
                </c:pt>
                <c:pt idx="917">
                  <c:v>0.70279178575003698</c:v>
                </c:pt>
                <c:pt idx="918">
                  <c:v>0.70281098574996248</c:v>
                </c:pt>
                <c:pt idx="919">
                  <c:v>0.70278229750250909</c:v>
                </c:pt>
                <c:pt idx="920">
                  <c:v>0.70285115574989754</c:v>
                </c:pt>
                <c:pt idx="921">
                  <c:v>0.70289166575000195</c:v>
                </c:pt>
                <c:pt idx="922">
                  <c:v>0.70287390575003861</c:v>
                </c:pt>
                <c:pt idx="923">
                  <c:v>0.70326581000527733</c:v>
                </c:pt>
                <c:pt idx="924">
                  <c:v>0.70316245574989011</c:v>
                </c:pt>
                <c:pt idx="925">
                  <c:v>0.7031396170902442</c:v>
                </c:pt>
                <c:pt idx="926">
                  <c:v>0.70322709574992359</c:v>
                </c:pt>
                <c:pt idx="927">
                  <c:v>0.70329140574992266</c:v>
                </c:pt>
                <c:pt idx="928">
                  <c:v>0.70336041192274457</c:v>
                </c:pt>
                <c:pt idx="929">
                  <c:v>0.70335380575005479</c:v>
                </c:pt>
                <c:pt idx="930">
                  <c:v>0.70335128310840411</c:v>
                </c:pt>
                <c:pt idx="931">
                  <c:v>0.70376090574997352</c:v>
                </c:pt>
                <c:pt idx="932">
                  <c:v>0.70373420362227568</c:v>
                </c:pt>
                <c:pt idx="933">
                  <c:v>0.70386878810290887</c:v>
                </c:pt>
                <c:pt idx="934">
                  <c:v>0.70424121574987486</c:v>
                </c:pt>
                <c:pt idx="935">
                  <c:v>0.70438742574997071</c:v>
                </c:pt>
                <c:pt idx="936">
                  <c:v>0.70433478203864297</c:v>
                </c:pt>
                <c:pt idx="937">
                  <c:v>0.70437031575006859</c:v>
                </c:pt>
                <c:pt idx="938">
                  <c:v>0.7044907807499925</c:v>
                </c:pt>
                <c:pt idx="939">
                  <c:v>0.70443458352772836</c:v>
                </c:pt>
                <c:pt idx="940">
                  <c:v>0.7047159057499639</c:v>
                </c:pt>
                <c:pt idx="941">
                  <c:v>0.70473154211363465</c:v>
                </c:pt>
                <c:pt idx="942">
                  <c:v>0.70476198574991122</c:v>
                </c:pt>
                <c:pt idx="943">
                  <c:v>0.70488749241670257</c:v>
                </c:pt>
                <c:pt idx="944">
                  <c:v>0.70485988575003944</c:v>
                </c:pt>
                <c:pt idx="945">
                  <c:v>0.70490870574995756</c:v>
                </c:pt>
                <c:pt idx="946">
                  <c:v>0.70492591605916788</c:v>
                </c:pt>
                <c:pt idx="947">
                  <c:v>0.70495399575003148</c:v>
                </c:pt>
                <c:pt idx="948">
                  <c:v>0.70512036728838745</c:v>
                </c:pt>
                <c:pt idx="949">
                  <c:v>0.70524382241661965</c:v>
                </c:pt>
                <c:pt idx="950">
                  <c:v>0.7053426557498883</c:v>
                </c:pt>
                <c:pt idx="951">
                  <c:v>0.70539209574998551</c:v>
                </c:pt>
                <c:pt idx="952">
                  <c:v>0.70549556575014072</c:v>
                </c:pt>
                <c:pt idx="953">
                  <c:v>0.70558326657469195</c:v>
                </c:pt>
                <c:pt idx="954">
                  <c:v>0.7055682457499014</c:v>
                </c:pt>
                <c:pt idx="955">
                  <c:v>0.70572310983155251</c:v>
                </c:pt>
                <c:pt idx="956">
                  <c:v>0.70580090574996746</c:v>
                </c:pt>
                <c:pt idx="957">
                  <c:v>0.70621480347723753</c:v>
                </c:pt>
                <c:pt idx="958">
                  <c:v>0.70629259574991432</c:v>
                </c:pt>
                <c:pt idx="959">
                  <c:v>0.70629482574997859</c:v>
                </c:pt>
                <c:pt idx="960">
                  <c:v>0.70627629750256915</c:v>
                </c:pt>
                <c:pt idx="961">
                  <c:v>0.70628298575004989</c:v>
                </c:pt>
                <c:pt idx="962">
                  <c:v>0.70639665574996957</c:v>
                </c:pt>
                <c:pt idx="963">
                  <c:v>0.70633815575006031</c:v>
                </c:pt>
                <c:pt idx="964">
                  <c:v>0.70647862988786858</c:v>
                </c:pt>
                <c:pt idx="965">
                  <c:v>0.70608090574995652</c:v>
                </c:pt>
                <c:pt idx="966">
                  <c:v>0.70609867790192049</c:v>
                </c:pt>
                <c:pt idx="967">
                  <c:v>0.7062373357499605</c:v>
                </c:pt>
                <c:pt idx="968">
                  <c:v>0.70636997574985116</c:v>
                </c:pt>
                <c:pt idx="969">
                  <c:v>0.70638288574995967</c:v>
                </c:pt>
                <c:pt idx="970">
                  <c:v>0.70656521574997555</c:v>
                </c:pt>
                <c:pt idx="971">
                  <c:v>0.70647894574997849</c:v>
                </c:pt>
                <c:pt idx="972">
                  <c:v>0.70653294698718128</c:v>
                </c:pt>
                <c:pt idx="973">
                  <c:v>0.70685469362882769</c:v>
                </c:pt>
                <c:pt idx="974">
                  <c:v>0.70737340574986252</c:v>
                </c:pt>
                <c:pt idx="975">
                  <c:v>0.70736912575000566</c:v>
                </c:pt>
                <c:pt idx="976">
                  <c:v>0.70702200574999097</c:v>
                </c:pt>
                <c:pt idx="977">
                  <c:v>0.70686881575007043</c:v>
                </c:pt>
                <c:pt idx="978">
                  <c:v>0.70677338574999737</c:v>
                </c:pt>
                <c:pt idx="979">
                  <c:v>0.70688146245102279</c:v>
                </c:pt>
                <c:pt idx="980">
                  <c:v>0.70693965574990614</c:v>
                </c:pt>
                <c:pt idx="981">
                  <c:v>0.70700007241660523</c:v>
                </c:pt>
                <c:pt idx="982">
                  <c:v>0.70725090574995841</c:v>
                </c:pt>
                <c:pt idx="983">
                  <c:v>0.7073237157499932</c:v>
                </c:pt>
                <c:pt idx="984">
                  <c:v>0.70741949574986052</c:v>
                </c:pt>
                <c:pt idx="985">
                  <c:v>0.70743926719572414</c:v>
                </c:pt>
                <c:pt idx="986">
                  <c:v>0.70746567575005759</c:v>
                </c:pt>
                <c:pt idx="987">
                  <c:v>0.70752642574991831</c:v>
                </c:pt>
                <c:pt idx="988">
                  <c:v>0.70751119867917134</c:v>
                </c:pt>
                <c:pt idx="989">
                  <c:v>0.70752395575001958</c:v>
                </c:pt>
                <c:pt idx="990">
                  <c:v>0.70764055190387898</c:v>
                </c:pt>
                <c:pt idx="991">
                  <c:v>0.70773090574996877</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0.70875139908334028</c:v>
                </c:pt>
                <c:pt idx="1001">
                  <c:v>0.70882336575002092</c:v>
                </c:pt>
                <c:pt idx="1002">
                  <c:v>0.70878166575008095</c:v>
                </c:pt>
                <c:pt idx="1003">
                  <c:v>0.70888576575006801</c:v>
                </c:pt>
                <c:pt idx="1004">
                  <c:v>0.70893063770871856</c:v>
                </c:pt>
                <c:pt idx="1005">
                  <c:v>0.70893168574998811</c:v>
                </c:pt>
                <c:pt idx="1006">
                  <c:v>0.70902426574986066</c:v>
                </c:pt>
                <c:pt idx="1007">
                  <c:v>0.70895090574997255</c:v>
                </c:pt>
                <c:pt idx="1008">
                  <c:v>0.70920466765473145</c:v>
                </c:pt>
                <c:pt idx="1009">
                  <c:v>0.70914502574986238</c:v>
                </c:pt>
                <c:pt idx="1010">
                  <c:v>0.70905572018297391</c:v>
                </c:pt>
                <c:pt idx="1011">
                  <c:v>0.70914593574990192</c:v>
                </c:pt>
                <c:pt idx="1012">
                  <c:v>0.70877464574989824</c:v>
                </c:pt>
                <c:pt idx="1013">
                  <c:v>0.70851258574998566</c:v>
                </c:pt>
                <c:pt idx="1014">
                  <c:v>0.70847748574998071</c:v>
                </c:pt>
                <c:pt idx="1015">
                  <c:v>0.70846892658322269</c:v>
                </c:pt>
                <c:pt idx="1016">
                  <c:v>0.70852157241662894</c:v>
                </c:pt>
                <c:pt idx="1017">
                  <c:v>0.7082466008718884</c:v>
                </c:pt>
                <c:pt idx="1018">
                  <c:v>0.70774755574989023</c:v>
                </c:pt>
                <c:pt idx="1019">
                  <c:v>0.70773163574992282</c:v>
                </c:pt>
                <c:pt idx="1020">
                  <c:v>0.70740681575000508</c:v>
                </c:pt>
                <c:pt idx="1021">
                  <c:v>0.7071526357499065</c:v>
                </c:pt>
                <c:pt idx="1022">
                  <c:v>0.70722215575004532</c:v>
                </c:pt>
                <c:pt idx="1023">
                  <c:v>0.70727477574996556</c:v>
                </c:pt>
                <c:pt idx="1024">
                  <c:v>0.70731205792394269</c:v>
                </c:pt>
                <c:pt idx="1025">
                  <c:v>0.70734647908335568</c:v>
                </c:pt>
                <c:pt idx="1026">
                  <c:v>0.70731963574989742</c:v>
                </c:pt>
                <c:pt idx="1027">
                  <c:v>0.70727168574991572</c:v>
                </c:pt>
                <c:pt idx="1028">
                  <c:v>0.7072545685406767</c:v>
                </c:pt>
                <c:pt idx="1029">
                  <c:v>0.70731593574996032</c:v>
                </c:pt>
                <c:pt idx="1030">
                  <c:v>0.70734677574999671</c:v>
                </c:pt>
                <c:pt idx="1031">
                  <c:v>0.70744413574995213</c:v>
                </c:pt>
                <c:pt idx="1032">
                  <c:v>0.70736462706145176</c:v>
                </c:pt>
                <c:pt idx="1033">
                  <c:v>0.70661398169927758</c:v>
                </c:pt>
                <c:pt idx="1034">
                  <c:v>0.70656624575001059</c:v>
                </c:pt>
                <c:pt idx="1035">
                  <c:v>0.70659094575009351</c:v>
                </c:pt>
                <c:pt idx="1036">
                  <c:v>0.70658085575000462</c:v>
                </c:pt>
                <c:pt idx="1037">
                  <c:v>0.70662934574988889</c:v>
                </c:pt>
                <c:pt idx="1038">
                  <c:v>0.70663447276024272</c:v>
                </c:pt>
                <c:pt idx="1039">
                  <c:v>0.70638770574998921</c:v>
                </c:pt>
                <c:pt idx="1040">
                  <c:v>0.70597829171498461</c:v>
                </c:pt>
                <c:pt idx="1041">
                  <c:v>0.70611726938631136</c:v>
                </c:pt>
                <c:pt idx="1042">
                  <c:v>0.7058823757499223</c:v>
                </c:pt>
                <c:pt idx="1043">
                  <c:v>0.7060660757499303</c:v>
                </c:pt>
                <c:pt idx="1044">
                  <c:v>0.70611120574996256</c:v>
                </c:pt>
                <c:pt idx="1045">
                  <c:v>0.70612930575008193</c:v>
                </c:pt>
                <c:pt idx="1046">
                  <c:v>0.70615435574988794</c:v>
                </c:pt>
                <c:pt idx="1047">
                  <c:v>0.70618893574994956</c:v>
                </c:pt>
                <c:pt idx="1048">
                  <c:v>0.70625341574995559</c:v>
                </c:pt>
                <c:pt idx="1049">
                  <c:v>0.7063440168610815</c:v>
                </c:pt>
                <c:pt idx="1050">
                  <c:v>0.70620778075002</c:v>
                </c:pt>
                <c:pt idx="1051">
                  <c:v>0.70619708647281265</c:v>
                </c:pt>
                <c:pt idx="1052">
                  <c:v>0.70624865575000251</c:v>
                </c:pt>
                <c:pt idx="1053">
                  <c:v>0.70622875575003252</c:v>
                </c:pt>
                <c:pt idx="1054">
                  <c:v>0.70619054575006146</c:v>
                </c:pt>
                <c:pt idx="1055">
                  <c:v>0.70619212574997881</c:v>
                </c:pt>
                <c:pt idx="1056">
                  <c:v>0.70618951040114564</c:v>
                </c:pt>
                <c:pt idx="1057">
                  <c:v>0.70622225574994957</c:v>
                </c:pt>
                <c:pt idx="1058">
                  <c:v>0.70618729574992756</c:v>
                </c:pt>
                <c:pt idx="1059">
                  <c:v>0.70616090574996759</c:v>
                </c:pt>
                <c:pt idx="1060">
                  <c:v>0.70590535402568855</c:v>
                </c:pt>
                <c:pt idx="1061">
                  <c:v>0.7060242557499663</c:v>
                </c:pt>
                <c:pt idx="1062">
                  <c:v>0.70599859179645819</c:v>
                </c:pt>
                <c:pt idx="1063">
                  <c:v>0.70613152575003801</c:v>
                </c:pt>
                <c:pt idx="1064">
                  <c:v>0.70624497574989675</c:v>
                </c:pt>
                <c:pt idx="1065">
                  <c:v>0.70622454574996119</c:v>
                </c:pt>
                <c:pt idx="1066">
                  <c:v>0.70631651574991827</c:v>
                </c:pt>
                <c:pt idx="1067">
                  <c:v>0.70628437943415179</c:v>
                </c:pt>
                <c:pt idx="1068">
                  <c:v>0.70653378732879468</c:v>
                </c:pt>
                <c:pt idx="1069">
                  <c:v>0.70653601575000358</c:v>
                </c:pt>
                <c:pt idx="1070">
                  <c:v>0.70665883575001964</c:v>
                </c:pt>
                <c:pt idx="1071">
                  <c:v>0.70667456574993537</c:v>
                </c:pt>
                <c:pt idx="1072">
                  <c:v>0.70674425268875096</c:v>
                </c:pt>
                <c:pt idx="1073">
                  <c:v>0.70676518810293465</c:v>
                </c:pt>
                <c:pt idx="1074">
                  <c:v>0.70683237574995395</c:v>
                </c:pt>
                <c:pt idx="1075">
                  <c:v>0.7068745857499863</c:v>
                </c:pt>
                <c:pt idx="1076">
                  <c:v>0.70692090574996758</c:v>
                </c:pt>
                <c:pt idx="1077">
                  <c:v>0.70692612575000158</c:v>
                </c:pt>
                <c:pt idx="1078">
                  <c:v>0.706932025749893</c:v>
                </c:pt>
                <c:pt idx="1079">
                  <c:v>0.70711817633826968</c:v>
                </c:pt>
                <c:pt idx="1080">
                  <c:v>0.70700266575005322</c:v>
                </c:pt>
                <c:pt idx="1081">
                  <c:v>0.70706404574994486</c:v>
                </c:pt>
                <c:pt idx="1082">
                  <c:v>0.70713356575001241</c:v>
                </c:pt>
                <c:pt idx="1083">
                  <c:v>0.70715092575002791</c:v>
                </c:pt>
                <c:pt idx="1084">
                  <c:v>0.70722146715351675</c:v>
                </c:pt>
                <c:pt idx="1085">
                  <c:v>0.70723008075005089</c:v>
                </c:pt>
                <c:pt idx="1086">
                  <c:v>0.70731257574990947</c:v>
                </c:pt>
                <c:pt idx="1087">
                  <c:v>0.70746817574989507</c:v>
                </c:pt>
                <c:pt idx="1088">
                  <c:v>0.70740186574998631</c:v>
                </c:pt>
                <c:pt idx="1089">
                  <c:v>0.70738946527389179</c:v>
                </c:pt>
                <c:pt idx="1090">
                  <c:v>0.70749028575004047</c:v>
                </c:pt>
                <c:pt idx="1091">
                  <c:v>0.70756118574992355</c:v>
                </c:pt>
                <c:pt idx="1092">
                  <c:v>0.70758315575014286</c:v>
                </c:pt>
                <c:pt idx="1093">
                  <c:v>0.70753426938632891</c:v>
                </c:pt>
                <c:pt idx="1094">
                  <c:v>0.70764081315741167</c:v>
                </c:pt>
                <c:pt idx="1095">
                  <c:v>0.70770365899670662</c:v>
                </c:pt>
                <c:pt idx="1096">
                  <c:v>0.70760563575007074</c:v>
                </c:pt>
                <c:pt idx="1097">
                  <c:v>0.70782289574985668</c:v>
                </c:pt>
                <c:pt idx="1098">
                  <c:v>0.7079461257500268</c:v>
                </c:pt>
                <c:pt idx="1099">
                  <c:v>0.70801275574999056</c:v>
                </c:pt>
                <c:pt idx="1100">
                  <c:v>0.70803462339691259</c:v>
                </c:pt>
                <c:pt idx="1101">
                  <c:v>0.70804968574998384</c:v>
                </c:pt>
                <c:pt idx="1102">
                  <c:v>0.70823090575001379</c:v>
                </c:pt>
                <c:pt idx="1103">
                  <c:v>0.70824783575001504</c:v>
                </c:pt>
                <c:pt idx="1104">
                  <c:v>0.70829466574996047</c:v>
                </c:pt>
                <c:pt idx="1105">
                  <c:v>0.70831024574997059</c:v>
                </c:pt>
                <c:pt idx="1106">
                  <c:v>0.70839588165355882</c:v>
                </c:pt>
                <c:pt idx="1107">
                  <c:v>0.70855844574990079</c:v>
                </c:pt>
                <c:pt idx="1108">
                  <c:v>0.7085854757499559</c:v>
                </c:pt>
                <c:pt idx="1109">
                  <c:v>0.70863772575007999</c:v>
                </c:pt>
                <c:pt idx="1110">
                  <c:v>0.70861732680263856</c:v>
                </c:pt>
                <c:pt idx="1111">
                  <c:v>0.70864290574996858</c:v>
                </c:pt>
                <c:pt idx="1112">
                  <c:v>0.70841928810280308</c:v>
                </c:pt>
                <c:pt idx="1113">
                  <c:v>0.70820453574984299</c:v>
                </c:pt>
                <c:pt idx="1114">
                  <c:v>0.70798675574998526</c:v>
                </c:pt>
                <c:pt idx="1115">
                  <c:v>0.70801582574992472</c:v>
                </c:pt>
                <c:pt idx="1116">
                  <c:v>0.70806516085193016</c:v>
                </c:pt>
                <c:pt idx="1117">
                  <c:v>0.70796705869113929</c:v>
                </c:pt>
                <c:pt idx="1118">
                  <c:v>0.70720547574980253</c:v>
                </c:pt>
                <c:pt idx="1119">
                  <c:v>0.70719562668016112</c:v>
                </c:pt>
                <c:pt idx="1120">
                  <c:v>0.70723998908327701</c:v>
                </c:pt>
                <c:pt idx="1121">
                  <c:v>0.70732178574986881</c:v>
                </c:pt>
                <c:pt idx="1122">
                  <c:v>0.70731917574995828</c:v>
                </c:pt>
                <c:pt idx="1123">
                  <c:v>0.70724405007993618</c:v>
                </c:pt>
                <c:pt idx="1124">
                  <c:v>0.70721712574996287</c:v>
                </c:pt>
                <c:pt idx="1125">
                  <c:v>0.70715000575003728</c:v>
                </c:pt>
                <c:pt idx="1126">
                  <c:v>0.70706113575010932</c:v>
                </c:pt>
                <c:pt idx="1127">
                  <c:v>0.70690709131702079</c:v>
                </c:pt>
                <c:pt idx="1128">
                  <c:v>0.7063053057499642</c:v>
                </c:pt>
                <c:pt idx="1129">
                  <c:v>0.70648965574996203</c:v>
                </c:pt>
                <c:pt idx="1130">
                  <c:v>0.70651136574998907</c:v>
                </c:pt>
                <c:pt idx="1131">
                  <c:v>0.70676456574986446</c:v>
                </c:pt>
                <c:pt idx="1132">
                  <c:v>0.70670337575006659</c:v>
                </c:pt>
                <c:pt idx="1133">
                  <c:v>0.7067934786666259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0.70697544692643555</c:v>
                </c:pt>
                <c:pt idx="1144">
                  <c:v>0.70684836574989163</c:v>
                </c:pt>
                <c:pt idx="1145">
                  <c:v>0.7068237757499245</c:v>
                </c:pt>
                <c:pt idx="1146">
                  <c:v>0.70698278379876456</c:v>
                </c:pt>
                <c:pt idx="1147">
                  <c:v>0.70727090574995066</c:v>
                </c:pt>
                <c:pt idx="1148">
                  <c:v>0.70725342574992556</c:v>
                </c:pt>
                <c:pt idx="1149">
                  <c:v>0.70710340059530119</c:v>
                </c:pt>
                <c:pt idx="1150">
                  <c:v>0.70650226574989006</c:v>
                </c:pt>
                <c:pt idx="1151">
                  <c:v>0.70637213575000146</c:v>
                </c:pt>
                <c:pt idx="1152">
                  <c:v>0.70636955574998672</c:v>
                </c:pt>
                <c:pt idx="1153">
                  <c:v>0.70643284575002929</c:v>
                </c:pt>
                <c:pt idx="1154">
                  <c:v>0.70642241224352675</c:v>
                </c:pt>
                <c:pt idx="1155">
                  <c:v>0.70634846672558671</c:v>
                </c:pt>
                <c:pt idx="1156">
                  <c:v>0.70476296574996367</c:v>
                </c:pt>
                <c:pt idx="1157">
                  <c:v>0.70480202575002671</c:v>
                </c:pt>
                <c:pt idx="1158">
                  <c:v>0.70478331575006337</c:v>
                </c:pt>
                <c:pt idx="1159">
                  <c:v>0.70484209324993685</c:v>
                </c:pt>
                <c:pt idx="1160">
                  <c:v>0.70491156574986746</c:v>
                </c:pt>
                <c:pt idx="1161">
                  <c:v>0.70496424575007666</c:v>
                </c:pt>
                <c:pt idx="1162">
                  <c:v>0.70490925357603396</c:v>
                </c:pt>
                <c:pt idx="1163">
                  <c:v>0.70503553732895363</c:v>
                </c:pt>
                <c:pt idx="1164">
                  <c:v>0.7050755057498892</c:v>
                </c:pt>
                <c:pt idx="1165">
                  <c:v>0.7051488357499951</c:v>
                </c:pt>
                <c:pt idx="1166">
                  <c:v>0.70508849574996169</c:v>
                </c:pt>
                <c:pt idx="1167">
                  <c:v>0.70508259622624769</c:v>
                </c:pt>
                <c:pt idx="1168">
                  <c:v>0.7050509057500135</c:v>
                </c:pt>
                <c:pt idx="1169">
                  <c:v>0.70504266574988605</c:v>
                </c:pt>
                <c:pt idx="1170">
                  <c:v>0.70499212797223232</c:v>
                </c:pt>
                <c:pt idx="1171">
                  <c:v>0.7049112390833161</c:v>
                </c:pt>
                <c:pt idx="1172">
                  <c:v>0.70483759575000682</c:v>
                </c:pt>
                <c:pt idx="1173">
                  <c:v>0.7048290828333994</c:v>
                </c:pt>
                <c:pt idx="1174">
                  <c:v>0.70484742575000325</c:v>
                </c:pt>
                <c:pt idx="1175">
                  <c:v>0.7048411157500285</c:v>
                </c:pt>
                <c:pt idx="1176">
                  <c:v>0.70485316575005152</c:v>
                </c:pt>
                <c:pt idx="1177">
                  <c:v>0.70484250368811296</c:v>
                </c:pt>
                <c:pt idx="1178">
                  <c:v>0.70474525574998403</c:v>
                </c:pt>
                <c:pt idx="1179">
                  <c:v>0.70479977321991805</c:v>
                </c:pt>
                <c:pt idx="1180">
                  <c:v>0.70478618664878945</c:v>
                </c:pt>
                <c:pt idx="1181">
                  <c:v>0.7048532657498896</c:v>
                </c:pt>
                <c:pt idx="1182">
                  <c:v>0.70482464533331801</c:v>
                </c:pt>
                <c:pt idx="1183">
                  <c:v>0.70491366574998437</c:v>
                </c:pt>
                <c:pt idx="1184">
                  <c:v>0.70496088574994042</c:v>
                </c:pt>
                <c:pt idx="1185">
                  <c:v>0.70499988574997041</c:v>
                </c:pt>
                <c:pt idx="1186">
                  <c:v>0.70505585380188085</c:v>
                </c:pt>
                <c:pt idx="1187">
                  <c:v>0.7051058540257602</c:v>
                </c:pt>
                <c:pt idx="1188">
                  <c:v>0.70495690574993808</c:v>
                </c:pt>
                <c:pt idx="1189">
                  <c:v>0.70504733575003797</c:v>
                </c:pt>
                <c:pt idx="1190">
                  <c:v>0.70512268574991288</c:v>
                </c:pt>
                <c:pt idx="1191">
                  <c:v>0.70504376457354589</c:v>
                </c:pt>
                <c:pt idx="1192">
                  <c:v>0.70510919575002617</c:v>
                </c:pt>
                <c:pt idx="1193">
                  <c:v>0.70515500575007195</c:v>
                </c:pt>
                <c:pt idx="1194">
                  <c:v>0.70508870575001459</c:v>
                </c:pt>
                <c:pt idx="1195">
                  <c:v>0.70510545005386438</c:v>
                </c:pt>
                <c:pt idx="1196">
                  <c:v>0.70504716348200702</c:v>
                </c:pt>
                <c:pt idx="1197">
                  <c:v>0.70521590575000892</c:v>
                </c:pt>
                <c:pt idx="1198">
                  <c:v>0.70479829211356615</c:v>
                </c:pt>
                <c:pt idx="1199">
                  <c:v>0.70497710574998951</c:v>
                </c:pt>
                <c:pt idx="1200">
                  <c:v>0.70485912574997667</c:v>
                </c:pt>
                <c:pt idx="1201">
                  <c:v>0.70491108222051968</c:v>
                </c:pt>
                <c:pt idx="1202">
                  <c:v>0.70495719574992655</c:v>
                </c:pt>
                <c:pt idx="1203">
                  <c:v>0.70490353574999176</c:v>
                </c:pt>
                <c:pt idx="1204">
                  <c:v>0.70493505574991389</c:v>
                </c:pt>
                <c:pt idx="1205">
                  <c:v>0.7049442639589788</c:v>
                </c:pt>
                <c:pt idx="1206">
                  <c:v>0.70493187482215092</c:v>
                </c:pt>
                <c:pt idx="1207">
                  <c:v>0.70501834574994837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0.70465676575003022</c:v>
                </c:pt>
                <c:pt idx="1217">
                  <c:v>0.70468013575010968</c:v>
                </c:pt>
                <c:pt idx="1218">
                  <c:v>0.70462739574996647</c:v>
                </c:pt>
                <c:pt idx="1219">
                  <c:v>0.70472820783331291</c:v>
                </c:pt>
                <c:pt idx="1220">
                  <c:v>0.70465594575003354</c:v>
                </c:pt>
                <c:pt idx="1221">
                  <c:v>0.70472587574992951</c:v>
                </c:pt>
                <c:pt idx="1222">
                  <c:v>0.70487249479110403</c:v>
                </c:pt>
                <c:pt idx="1223">
                  <c:v>0.70477855280877622</c:v>
                </c:pt>
                <c:pt idx="1224">
                  <c:v>0.70485964575001969</c:v>
                </c:pt>
                <c:pt idx="1225">
                  <c:v>0.70487990575006154</c:v>
                </c:pt>
                <c:pt idx="1226">
                  <c:v>0.70491374574997656</c:v>
                </c:pt>
                <c:pt idx="1227">
                  <c:v>0.70491674080156452</c:v>
                </c:pt>
                <c:pt idx="1228">
                  <c:v>0.70492861575004895</c:v>
                </c:pt>
                <c:pt idx="1229">
                  <c:v>0.70479982574990174</c:v>
                </c:pt>
                <c:pt idx="1230">
                  <c:v>0.70482399950000763</c:v>
                </c:pt>
                <c:pt idx="1231">
                  <c:v>0.70492785019442328</c:v>
                </c:pt>
                <c:pt idx="1232">
                  <c:v>0.70489992360720088</c:v>
                </c:pt>
                <c:pt idx="1233">
                  <c:v>0.70495397574990171</c:v>
                </c:pt>
                <c:pt idx="1234">
                  <c:v>0.70500226575003899</c:v>
                </c:pt>
                <c:pt idx="1235">
                  <c:v>0.70505322866658582</c:v>
                </c:pt>
                <c:pt idx="1236">
                  <c:v>0.70506311574992231</c:v>
                </c:pt>
                <c:pt idx="1237">
                  <c:v>0.70502079574997367</c:v>
                </c:pt>
                <c:pt idx="1238">
                  <c:v>0.70504971574978048</c:v>
                </c:pt>
                <c:pt idx="1239">
                  <c:v>0.70507016890786622</c:v>
                </c:pt>
                <c:pt idx="1240">
                  <c:v>0.70509497026615975</c:v>
                </c:pt>
                <c:pt idx="1241">
                  <c:v>0.70516610055526008</c:v>
                </c:pt>
                <c:pt idx="1242">
                  <c:v>0.70517769575002376</c:v>
                </c:pt>
                <c:pt idx="1243">
                  <c:v>0.70523349574992256</c:v>
                </c:pt>
                <c:pt idx="1244">
                  <c:v>0.7052266757499408</c:v>
                </c:pt>
                <c:pt idx="1245">
                  <c:v>0.70519908523718322</c:v>
                </c:pt>
                <c:pt idx="1246">
                  <c:v>0.7052667741709937</c:v>
                </c:pt>
                <c:pt idx="1247">
                  <c:v>0.70515475574998732</c:v>
                </c:pt>
                <c:pt idx="1248">
                  <c:v>0.70515182153937461</c:v>
                </c:pt>
                <c:pt idx="1249">
                  <c:v>0.70521325574991056</c:v>
                </c:pt>
                <c:pt idx="1250">
                  <c:v>0.70517369575003386</c:v>
                </c:pt>
                <c:pt idx="1251">
                  <c:v>0.705272595750017</c:v>
                </c:pt>
                <c:pt idx="1252">
                  <c:v>0.70521459574992185</c:v>
                </c:pt>
                <c:pt idx="1253">
                  <c:v>0.70535104574986451</c:v>
                </c:pt>
                <c:pt idx="1254">
                  <c:v>0.70531232241668818</c:v>
                </c:pt>
                <c:pt idx="1255">
                  <c:v>0.70525736029540553</c:v>
                </c:pt>
                <c:pt idx="1256">
                  <c:v>0.70546645336902714</c:v>
                </c:pt>
                <c:pt idx="1257">
                  <c:v>0.70548160574998053</c:v>
                </c:pt>
                <c:pt idx="1258">
                  <c:v>0.70563830574994291</c:v>
                </c:pt>
                <c:pt idx="1259">
                  <c:v>0.70559419575008053</c:v>
                </c:pt>
                <c:pt idx="1260">
                  <c:v>0.70558445574992823</c:v>
                </c:pt>
                <c:pt idx="1261">
                  <c:v>0.70567060087199729</c:v>
                </c:pt>
                <c:pt idx="1262">
                  <c:v>0.70566190574993459</c:v>
                </c:pt>
                <c:pt idx="1263">
                  <c:v>0.70560594348584993</c:v>
                </c:pt>
                <c:pt idx="1264">
                  <c:v>0.70556354574998148</c:v>
                </c:pt>
                <c:pt idx="1265">
                  <c:v>0.70557758574997798</c:v>
                </c:pt>
                <c:pt idx="1266">
                  <c:v>0.70558189575001506</c:v>
                </c:pt>
                <c:pt idx="1267">
                  <c:v>0.70560109574999785</c:v>
                </c:pt>
                <c:pt idx="1268">
                  <c:v>0.70552874950000444</c:v>
                </c:pt>
                <c:pt idx="1269">
                  <c:v>0.70554105574997561</c:v>
                </c:pt>
                <c:pt idx="1270">
                  <c:v>0.70560592574976511</c:v>
                </c:pt>
                <c:pt idx="1271">
                  <c:v>0.70555265574994031</c:v>
                </c:pt>
                <c:pt idx="1272">
                  <c:v>0.70560495120456346</c:v>
                </c:pt>
                <c:pt idx="1273">
                  <c:v>0.70544294146422692</c:v>
                </c:pt>
                <c:pt idx="1274">
                  <c:v>0.70548315574993092</c:v>
                </c:pt>
                <c:pt idx="1275">
                  <c:v>0.70540143766491803</c:v>
                </c:pt>
                <c:pt idx="1276">
                  <c:v>0.70545926575003648</c:v>
                </c:pt>
                <c:pt idx="1277">
                  <c:v>0.70538341574999208</c:v>
                </c:pt>
                <c:pt idx="1278">
                  <c:v>0.70539803574988036</c:v>
                </c:pt>
                <c:pt idx="1279">
                  <c:v>0.70546717575005835</c:v>
                </c:pt>
                <c:pt idx="1280">
                  <c:v>0.70535305643497304</c:v>
                </c:pt>
                <c:pt idx="1281">
                  <c:v>0.70521256554378908</c:v>
                </c:pt>
                <c:pt idx="1282">
                  <c:v>0.70534530301026166</c:v>
                </c:pt>
                <c:pt idx="1283">
                  <c:v>0.70524229574979813</c:v>
                </c:pt>
                <c:pt idx="1284">
                  <c:v>0.70525806575004402</c:v>
                </c:pt>
                <c:pt idx="1285">
                  <c:v>0.70522292574985079</c:v>
                </c:pt>
                <c:pt idx="1286">
                  <c:v>0.70516615574999231</c:v>
                </c:pt>
                <c:pt idx="1287">
                  <c:v>0.7051635157499444</c:v>
                </c:pt>
                <c:pt idx="1288">
                  <c:v>0.70516323575002082</c:v>
                </c:pt>
                <c:pt idx="1289">
                  <c:v>0.70514850575003152</c:v>
                </c:pt>
                <c:pt idx="1290">
                  <c:v>0.70506196824996437</c:v>
                </c:pt>
                <c:pt idx="1291">
                  <c:v>0.70511907648170813</c:v>
                </c:pt>
                <c:pt idx="1292">
                  <c:v>0.70513423574992351</c:v>
                </c:pt>
                <c:pt idx="1293">
                  <c:v>0.7052159589414515</c:v>
                </c:pt>
                <c:pt idx="1294">
                  <c:v>0.70521019575005517</c:v>
                </c:pt>
                <c:pt idx="1295">
                  <c:v>0.70524521574999732</c:v>
                </c:pt>
                <c:pt idx="1296">
                  <c:v>0.70525414575004641</c:v>
                </c:pt>
                <c:pt idx="1297">
                  <c:v>0.7051845757499674</c:v>
                </c:pt>
                <c:pt idx="1298">
                  <c:v>0.70521251138386276</c:v>
                </c:pt>
                <c:pt idx="1299">
                  <c:v>0.70541509805761371</c:v>
                </c:pt>
                <c:pt idx="1300">
                  <c:v>0.70528090574995839</c:v>
                </c:pt>
                <c:pt idx="1301">
                  <c:v>0.70535803574996669</c:v>
                </c:pt>
                <c:pt idx="1302">
                  <c:v>0.70546635574999039</c:v>
                </c:pt>
                <c:pt idx="1303">
                  <c:v>0.70538338574985426</c:v>
                </c:pt>
                <c:pt idx="1304">
                  <c:v>0.70539854575000049</c:v>
                </c:pt>
                <c:pt idx="1305">
                  <c:v>0.70542012449998048</c:v>
                </c:pt>
                <c:pt idx="1306">
                  <c:v>0.70539776574999258</c:v>
                </c:pt>
                <c:pt idx="1307">
                  <c:v>0.70538662797217455</c:v>
                </c:pt>
                <c:pt idx="1308">
                  <c:v>0.70521090574996448</c:v>
                </c:pt>
                <c:pt idx="1309">
                  <c:v>0.70512282574992458</c:v>
                </c:pt>
                <c:pt idx="1310">
                  <c:v>0.7051331057500787</c:v>
                </c:pt>
                <c:pt idx="1311">
                  <c:v>0.70519970575006141</c:v>
                </c:pt>
                <c:pt idx="1312">
                  <c:v>0.7051933689078993</c:v>
                </c:pt>
                <c:pt idx="1313">
                  <c:v>0.70519869574992811</c:v>
                </c:pt>
                <c:pt idx="1314">
                  <c:v>0.7053009857499144</c:v>
                </c:pt>
                <c:pt idx="1315">
                  <c:v>0.70533938574988042</c:v>
                </c:pt>
                <c:pt idx="1316">
                  <c:v>0.70540019986759717</c:v>
                </c:pt>
                <c:pt idx="1317">
                  <c:v>0.70552165574996173</c:v>
                </c:pt>
                <c:pt idx="1318">
                  <c:v>0.70556971825001824</c:v>
                </c:pt>
                <c:pt idx="1319">
                  <c:v>0.7055741057499173</c:v>
                </c:pt>
                <c:pt idx="1320">
                  <c:v>0.7055663457498722</c:v>
                </c:pt>
                <c:pt idx="1321">
                  <c:v>0.70561429574999579</c:v>
                </c:pt>
                <c:pt idx="1322">
                  <c:v>0.7056395957499717</c:v>
                </c:pt>
                <c:pt idx="1323">
                  <c:v>0.70562510575000204</c:v>
                </c:pt>
                <c:pt idx="1324">
                  <c:v>0.70560104259199385</c:v>
                </c:pt>
                <c:pt idx="1325">
                  <c:v>0.70556602241659061</c:v>
                </c:pt>
                <c:pt idx="1326">
                  <c:v>0.70554090574995576</c:v>
                </c:pt>
                <c:pt idx="1327">
                  <c:v>0.70555116085202441</c:v>
                </c:pt>
                <c:pt idx="1328">
                  <c:v>0.705577075750071</c:v>
                </c:pt>
                <c:pt idx="1329">
                  <c:v>0.70563837574999866</c:v>
                </c:pt>
                <c:pt idx="1330">
                  <c:v>0.70568802903754602</c:v>
                </c:pt>
                <c:pt idx="1331">
                  <c:v>0.70559433575006358</c:v>
                </c:pt>
                <c:pt idx="1332">
                  <c:v>0.70569509574984601</c:v>
                </c:pt>
                <c:pt idx="1333">
                  <c:v>0.7057030657500718</c:v>
                </c:pt>
                <c:pt idx="1334">
                  <c:v>0.7058579396482545</c:v>
                </c:pt>
                <c:pt idx="1335">
                  <c:v>0.705950905749958</c:v>
                </c:pt>
                <c:pt idx="1336">
                  <c:v>0.70586738575005337</c:v>
                </c:pt>
                <c:pt idx="1337">
                  <c:v>0.70588385311843671</c:v>
                </c:pt>
                <c:pt idx="1338">
                  <c:v>0.70590808574996777</c:v>
                </c:pt>
                <c:pt idx="1339">
                  <c:v>0.70589346574993761</c:v>
                </c:pt>
                <c:pt idx="1340">
                  <c:v>0.70591554574978943</c:v>
                </c:pt>
                <c:pt idx="1341">
                  <c:v>0.70589274574997751</c:v>
                </c:pt>
                <c:pt idx="1342">
                  <c:v>0.70589045241654036</c:v>
                </c:pt>
                <c:pt idx="1343">
                  <c:v>0.70586926574985398</c:v>
                </c:pt>
                <c:pt idx="1344">
                  <c:v>0.70602090574996601</c:v>
                </c:pt>
                <c:pt idx="1345">
                  <c:v>0.70604041368643822</c:v>
                </c:pt>
                <c:pt idx="1346">
                  <c:v>0.70600740575007159</c:v>
                </c:pt>
                <c:pt idx="1347">
                  <c:v>0.70603888574986229</c:v>
                </c:pt>
                <c:pt idx="1348">
                  <c:v>0.70600242574990069</c:v>
                </c:pt>
                <c:pt idx="1349">
                  <c:v>0.70607772866652863</c:v>
                </c:pt>
                <c:pt idx="1350">
                  <c:v>0.70611575574997687</c:v>
                </c:pt>
                <c:pt idx="1351">
                  <c:v>0.7060822457499536</c:v>
                </c:pt>
                <c:pt idx="1352">
                  <c:v>0.70614874665912486</c:v>
                </c:pt>
                <c:pt idx="1353">
                  <c:v>0.70615084550885865</c:v>
                </c:pt>
                <c:pt idx="1354">
                  <c:v>0.70620684192007843</c:v>
                </c:pt>
                <c:pt idx="1355">
                  <c:v>0.70625975575016753</c:v>
                </c:pt>
                <c:pt idx="1356">
                  <c:v>0.70621222574989417</c:v>
                </c:pt>
                <c:pt idx="1357">
                  <c:v>0.70610210574980659</c:v>
                </c:pt>
                <c:pt idx="1358">
                  <c:v>0.70616044574994397</c:v>
                </c:pt>
                <c:pt idx="1359">
                  <c:v>0.70620398908332049</c:v>
                </c:pt>
                <c:pt idx="1360">
                  <c:v>0.70630742574979877</c:v>
                </c:pt>
                <c:pt idx="1361">
                  <c:v>0.70611233432138931</c:v>
                </c:pt>
                <c:pt idx="1362">
                  <c:v>0.70605607241657298</c:v>
                </c:pt>
                <c:pt idx="1363">
                  <c:v>0.70611702575014568</c:v>
                </c:pt>
                <c:pt idx="1364">
                  <c:v>0.70609838574998207</c:v>
                </c:pt>
                <c:pt idx="1365">
                  <c:v>0.70615345574991273</c:v>
                </c:pt>
                <c:pt idx="1366">
                  <c:v>0.70614281101312348</c:v>
                </c:pt>
                <c:pt idx="1367">
                  <c:v>0.70626242574991216</c:v>
                </c:pt>
                <c:pt idx="1368">
                  <c:v>0.7062710657499025</c:v>
                </c:pt>
                <c:pt idx="1369">
                  <c:v>0.70621880048683761</c:v>
                </c:pt>
                <c:pt idx="1370">
                  <c:v>0.7062009057499663</c:v>
                </c:pt>
                <c:pt idx="1371">
                  <c:v>0.70623545677037236</c:v>
                </c:pt>
                <c:pt idx="1372">
                  <c:v>0.70621257663600545</c:v>
                </c:pt>
                <c:pt idx="1373">
                  <c:v>0.70613423574998535</c:v>
                </c:pt>
                <c:pt idx="1374">
                  <c:v>0.70623030574991197</c:v>
                </c:pt>
                <c:pt idx="1375">
                  <c:v>0.70610072574999072</c:v>
                </c:pt>
                <c:pt idx="1376">
                  <c:v>0.70613325574983321</c:v>
                </c:pt>
                <c:pt idx="1377">
                  <c:v>0.70609690574994466</c:v>
                </c:pt>
                <c:pt idx="1378">
                  <c:v>0.70614911542736558</c:v>
                </c:pt>
                <c:pt idx="1379">
                  <c:v>0.70624205959616404</c:v>
                </c:pt>
                <c:pt idx="1380">
                  <c:v>0.70627782575000708</c:v>
                </c:pt>
                <c:pt idx="1381">
                  <c:v>0.70632468574994767</c:v>
                </c:pt>
                <c:pt idx="1382">
                  <c:v>0.70628852372747986</c:v>
                </c:pt>
                <c:pt idx="1383">
                  <c:v>0.70632468984082653</c:v>
                </c:pt>
                <c:pt idx="1384">
                  <c:v>0.70630687574998752</c:v>
                </c:pt>
                <c:pt idx="1385">
                  <c:v>0.70633445574993892</c:v>
                </c:pt>
                <c:pt idx="1386">
                  <c:v>0.70627741484091189</c:v>
                </c:pt>
                <c:pt idx="1387">
                  <c:v>0.70632153074998882</c:v>
                </c:pt>
                <c:pt idx="1388">
                  <c:v>0.70634481101321023</c:v>
                </c:pt>
                <c:pt idx="1389">
                  <c:v>0.70640723574994957</c:v>
                </c:pt>
                <c:pt idx="1390">
                  <c:v>0.70641441574990438</c:v>
                </c:pt>
                <c:pt idx="1391">
                  <c:v>0.70648448574992506</c:v>
                </c:pt>
                <c:pt idx="1392">
                  <c:v>0.70652799665899146</c:v>
                </c:pt>
                <c:pt idx="1393">
                  <c:v>0.70644023908323561</c:v>
                </c:pt>
                <c:pt idx="1394">
                  <c:v>0.70644739574993287</c:v>
                </c:pt>
                <c:pt idx="1395">
                  <c:v>0.70638633858578714</c:v>
                </c:pt>
                <c:pt idx="1396">
                  <c:v>0.70652856532446151</c:v>
                </c:pt>
                <c:pt idx="1397">
                  <c:v>0.70658693574998188</c:v>
                </c:pt>
                <c:pt idx="1398">
                  <c:v>0.70658871627625786</c:v>
                </c:pt>
                <c:pt idx="1399">
                  <c:v>0.70660300574995449</c:v>
                </c:pt>
                <c:pt idx="1400">
                  <c:v>0.70656361574995641</c:v>
                </c:pt>
                <c:pt idx="1401">
                  <c:v>0.70661258574999386</c:v>
                </c:pt>
                <c:pt idx="1402">
                  <c:v>0.70668290574992887</c:v>
                </c:pt>
                <c:pt idx="1403">
                  <c:v>0.7067109057499863</c:v>
                </c:pt>
                <c:pt idx="1404">
                  <c:v>0.7066345086910818</c:v>
                </c:pt>
                <c:pt idx="1405">
                  <c:v>0.70660649665904907</c:v>
                </c:pt>
                <c:pt idx="1406">
                  <c:v>0.70665420574991344</c:v>
                </c:pt>
                <c:pt idx="1407">
                  <c:v>0.70677332575000651</c:v>
                </c:pt>
                <c:pt idx="1408">
                  <c:v>0.70677955838151285</c:v>
                </c:pt>
                <c:pt idx="1409">
                  <c:v>0.7068524157499354</c:v>
                </c:pt>
                <c:pt idx="1410">
                  <c:v>0.70678860574992086</c:v>
                </c:pt>
                <c:pt idx="1411">
                  <c:v>0.70681253618468554</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0.70686413575000961</c:v>
                </c:pt>
                <c:pt idx="1423">
                  <c:v>0.70694980574992883</c:v>
                </c:pt>
                <c:pt idx="1424">
                  <c:v>0.70701625574996241</c:v>
                </c:pt>
                <c:pt idx="1425">
                  <c:v>0.70700782241674198</c:v>
                </c:pt>
                <c:pt idx="1426">
                  <c:v>0.70700468575000741</c:v>
                </c:pt>
                <c:pt idx="1427">
                  <c:v>0.70709566574988991</c:v>
                </c:pt>
                <c:pt idx="1428">
                  <c:v>0.70700638575007679</c:v>
                </c:pt>
                <c:pt idx="1429">
                  <c:v>0.70702495493033268</c:v>
                </c:pt>
                <c:pt idx="1430">
                  <c:v>0.7070609759254578</c:v>
                </c:pt>
                <c:pt idx="1431">
                  <c:v>0.70699070575000178</c:v>
                </c:pt>
                <c:pt idx="1432">
                  <c:v>0.70707819574998609</c:v>
                </c:pt>
                <c:pt idx="1433">
                  <c:v>0.70706225575001702</c:v>
                </c:pt>
                <c:pt idx="1434">
                  <c:v>0.70707954575003362</c:v>
                </c:pt>
                <c:pt idx="1435">
                  <c:v>0.70700858996048055</c:v>
                </c:pt>
                <c:pt idx="1436">
                  <c:v>0.70706448574995273</c:v>
                </c:pt>
                <c:pt idx="1437">
                  <c:v>0.70698859202444464</c:v>
                </c:pt>
                <c:pt idx="1438">
                  <c:v>0.70721040575000416</c:v>
                </c:pt>
                <c:pt idx="1439">
                  <c:v>0.70706998574993896</c:v>
                </c:pt>
                <c:pt idx="1440">
                  <c:v>0.7072078057500164</c:v>
                </c:pt>
                <c:pt idx="1441">
                  <c:v>0.7071852857499008</c:v>
                </c:pt>
                <c:pt idx="1442">
                  <c:v>0.70723715838163059</c:v>
                </c:pt>
                <c:pt idx="1443">
                  <c:v>0.70729705574994739</c:v>
                </c:pt>
                <c:pt idx="1444">
                  <c:v>0.70740418574982278</c:v>
                </c:pt>
                <c:pt idx="1445">
                  <c:v>0.70737774574999412</c:v>
                </c:pt>
                <c:pt idx="1446">
                  <c:v>0.70736297331750109</c:v>
                </c:pt>
                <c:pt idx="1447">
                  <c:v>0.70750171751480229</c:v>
                </c:pt>
                <c:pt idx="1448">
                  <c:v>0.70749377898931698</c:v>
                </c:pt>
                <c:pt idx="1449">
                  <c:v>0.70747350574990231</c:v>
                </c:pt>
                <c:pt idx="1450">
                  <c:v>0.70741129574969353</c:v>
                </c:pt>
                <c:pt idx="1451">
                  <c:v>0.70748451574995352</c:v>
                </c:pt>
                <c:pt idx="1452">
                  <c:v>0.70734402575000388</c:v>
                </c:pt>
                <c:pt idx="1453">
                  <c:v>0.70736802574995727</c:v>
                </c:pt>
                <c:pt idx="1454">
                  <c:v>0.70744487449999871</c:v>
                </c:pt>
                <c:pt idx="1455">
                  <c:v>0.70737667241664348</c:v>
                </c:pt>
                <c:pt idx="1456">
                  <c:v>0.70773632510487539</c:v>
                </c:pt>
                <c:pt idx="1457">
                  <c:v>0.70767084514392331</c:v>
                </c:pt>
                <c:pt idx="1458">
                  <c:v>0.70751904575000402</c:v>
                </c:pt>
                <c:pt idx="1459">
                  <c:v>0.70740135574997953</c:v>
                </c:pt>
                <c:pt idx="1460">
                  <c:v>0.7074306157500132</c:v>
                </c:pt>
                <c:pt idx="1461">
                  <c:v>0.70741261101314024</c:v>
                </c:pt>
                <c:pt idx="1462">
                  <c:v>0.70745628574999819</c:v>
                </c:pt>
                <c:pt idx="1463">
                  <c:v>0.70723090574990954</c:v>
                </c:pt>
                <c:pt idx="1464">
                  <c:v>0.70755731484089779</c:v>
                </c:pt>
                <c:pt idx="1465">
                  <c:v>0.7075758047398466</c:v>
                </c:pt>
                <c:pt idx="1466">
                  <c:v>0.70760953574995267</c:v>
                </c:pt>
                <c:pt idx="1467">
                  <c:v>0.70767357575006429</c:v>
                </c:pt>
                <c:pt idx="1468">
                  <c:v>0.70764049574982868</c:v>
                </c:pt>
                <c:pt idx="1469">
                  <c:v>0.70765896890789293</c:v>
                </c:pt>
                <c:pt idx="1470">
                  <c:v>0.70768249575004916</c:v>
                </c:pt>
                <c:pt idx="1471">
                  <c:v>0.70767367170748252</c:v>
                </c:pt>
                <c:pt idx="1472">
                  <c:v>0.70778176781891489</c:v>
                </c:pt>
                <c:pt idx="1473">
                  <c:v>0.7077323857498925</c:v>
                </c:pt>
                <c:pt idx="1474">
                  <c:v>0.70782561574999681</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0.21140444110352527</c:v>
                </c:pt>
                <c:pt idx="2">
                  <c:v>0.20956636575000695</c:v>
                </c:pt>
                <c:pt idx="3">
                  <c:v>0.20899286575017592</c:v>
                </c:pt>
                <c:pt idx="4">
                  <c:v>0.2103638057499069</c:v>
                </c:pt>
                <c:pt idx="5">
                  <c:v>0.20790590574996776</c:v>
                </c:pt>
                <c:pt idx="6">
                  <c:v>0.2140659057499335</c:v>
                </c:pt>
                <c:pt idx="7">
                  <c:v>0.21358440574992704</c:v>
                </c:pt>
                <c:pt idx="8">
                  <c:v>0.21451856574995531</c:v>
                </c:pt>
                <c:pt idx="9">
                  <c:v>0.211384625749929</c:v>
                </c:pt>
                <c:pt idx="10">
                  <c:v>0.20811926575005663</c:v>
                </c:pt>
                <c:pt idx="11">
                  <c:v>0.20781322574980271</c:v>
                </c:pt>
                <c:pt idx="12">
                  <c:v>0.20907556397777682</c:v>
                </c:pt>
                <c:pt idx="13">
                  <c:v>0.20428490574992969</c:v>
                </c:pt>
                <c:pt idx="14">
                  <c:v>0.2042849057499439</c:v>
                </c:pt>
                <c:pt idx="15">
                  <c:v>0.20392768574990333</c:v>
                </c:pt>
                <c:pt idx="16">
                  <c:v>0.20129482574998292</c:v>
                </c:pt>
                <c:pt idx="17">
                  <c:v>0.19750000779079363</c:v>
                </c:pt>
                <c:pt idx="18">
                  <c:v>0.19720090574996621</c:v>
                </c:pt>
                <c:pt idx="19">
                  <c:v>0.19720090574996621</c:v>
                </c:pt>
                <c:pt idx="20">
                  <c:v>0.19795900098793601</c:v>
                </c:pt>
                <c:pt idx="21">
                  <c:v>0.19883090574994355</c:v>
                </c:pt>
                <c:pt idx="22">
                  <c:v>0.1983062592851752</c:v>
                </c:pt>
                <c:pt idx="23">
                  <c:v>0.1967842057498928</c:v>
                </c:pt>
                <c:pt idx="24">
                  <c:v>0.19480360574995353</c:v>
                </c:pt>
                <c:pt idx="25">
                  <c:v>0.1941009057500338</c:v>
                </c:pt>
                <c:pt idx="26">
                  <c:v>0.1941009057500338</c:v>
                </c:pt>
                <c:pt idx="27">
                  <c:v>0.19555192615834469</c:v>
                </c:pt>
                <c:pt idx="28">
                  <c:v>0.19693504368099476</c:v>
                </c:pt>
                <c:pt idx="29">
                  <c:v>0.19578685511714872</c:v>
                </c:pt>
                <c:pt idx="30">
                  <c:v>0.19472146574989324</c:v>
                </c:pt>
                <c:pt idx="31">
                  <c:v>0.19456590574999671</c:v>
                </c:pt>
                <c:pt idx="32">
                  <c:v>0.19204045574986145</c:v>
                </c:pt>
                <c:pt idx="33">
                  <c:v>0.19233470574978637</c:v>
                </c:pt>
                <c:pt idx="34">
                  <c:v>0.19530154574978548</c:v>
                </c:pt>
                <c:pt idx="35">
                  <c:v>0.19617170574990433</c:v>
                </c:pt>
                <c:pt idx="36">
                  <c:v>0.19721090574986991</c:v>
                </c:pt>
                <c:pt idx="37">
                  <c:v>0.19820412003564059</c:v>
                </c:pt>
                <c:pt idx="38">
                  <c:v>0.19973228574986032</c:v>
                </c:pt>
                <c:pt idx="39">
                  <c:v>0.20000490574986429</c:v>
                </c:pt>
                <c:pt idx="40">
                  <c:v>0.20082988574979771</c:v>
                </c:pt>
                <c:pt idx="41">
                  <c:v>0.20125690574988653</c:v>
                </c:pt>
                <c:pt idx="42">
                  <c:v>0.20125690574988653</c:v>
                </c:pt>
                <c:pt idx="43">
                  <c:v>0.20143590575000309</c:v>
                </c:pt>
                <c:pt idx="44">
                  <c:v>0.20497090575005927</c:v>
                </c:pt>
                <c:pt idx="45">
                  <c:v>0.20541786575005011</c:v>
                </c:pt>
                <c:pt idx="46">
                  <c:v>0.20568472393169657</c:v>
                </c:pt>
                <c:pt idx="47">
                  <c:v>0.2057009057498789</c:v>
                </c:pt>
                <c:pt idx="48">
                  <c:v>0.20720586575001221</c:v>
                </c:pt>
                <c:pt idx="49">
                  <c:v>0.2073165057499296</c:v>
                </c:pt>
                <c:pt idx="50">
                  <c:v>0.20506230574991946</c:v>
                </c:pt>
                <c:pt idx="51">
                  <c:v>0.20488090574987439</c:v>
                </c:pt>
                <c:pt idx="52">
                  <c:v>0.2044187845377651</c:v>
                </c:pt>
                <c:pt idx="53">
                  <c:v>0.20221805575005194</c:v>
                </c:pt>
                <c:pt idx="54">
                  <c:v>0.20001090574992025</c:v>
                </c:pt>
                <c:pt idx="55">
                  <c:v>0.19861190574985693</c:v>
                </c:pt>
                <c:pt idx="56">
                  <c:v>0.19820490574986141</c:v>
                </c:pt>
                <c:pt idx="57">
                  <c:v>0.19776398574998671</c:v>
                </c:pt>
                <c:pt idx="58">
                  <c:v>0.19760090574996525</c:v>
                </c:pt>
                <c:pt idx="59">
                  <c:v>0.19760090574996525</c:v>
                </c:pt>
                <c:pt idx="60">
                  <c:v>0.19760090574996525</c:v>
                </c:pt>
                <c:pt idx="61">
                  <c:v>0.19821259805777919</c:v>
                </c:pt>
                <c:pt idx="62">
                  <c:v>0.19884090575014571</c:v>
                </c:pt>
                <c:pt idx="63">
                  <c:v>0.19884090575015989</c:v>
                </c:pt>
                <c:pt idx="64">
                  <c:v>0.19884090575015989</c:v>
                </c:pt>
                <c:pt idx="65">
                  <c:v>0.19884090575015989</c:v>
                </c:pt>
                <c:pt idx="66">
                  <c:v>0.19925050574987319</c:v>
                </c:pt>
                <c:pt idx="67">
                  <c:v>0.20038690574988038</c:v>
                </c:pt>
                <c:pt idx="68">
                  <c:v>0.20103430334029332</c:v>
                </c:pt>
                <c:pt idx="69">
                  <c:v>0.206140905749848</c:v>
                </c:pt>
                <c:pt idx="70">
                  <c:v>0.20614090574983379</c:v>
                </c:pt>
                <c:pt idx="71">
                  <c:v>0.20629210574986706</c:v>
                </c:pt>
                <c:pt idx="72">
                  <c:v>0.20715366085210013</c:v>
                </c:pt>
                <c:pt idx="73">
                  <c:v>0.20766090575008889</c:v>
                </c:pt>
                <c:pt idx="74">
                  <c:v>0.20766090575008889</c:v>
                </c:pt>
                <c:pt idx="75">
                  <c:v>0.20766090575008889</c:v>
                </c:pt>
                <c:pt idx="76">
                  <c:v>0.20766090574994678</c:v>
                </c:pt>
                <c:pt idx="77">
                  <c:v>0.21186155091122322</c:v>
                </c:pt>
                <c:pt idx="78">
                  <c:v>0.21244350575008758</c:v>
                </c:pt>
                <c:pt idx="79">
                  <c:v>0.21270090575009709</c:v>
                </c:pt>
                <c:pt idx="80">
                  <c:v>0.21280680575011959</c:v>
                </c:pt>
                <c:pt idx="81">
                  <c:v>0.21522000575001243</c:v>
                </c:pt>
                <c:pt idx="82">
                  <c:v>0.2153709057499924</c:v>
                </c:pt>
                <c:pt idx="83">
                  <c:v>0.21537090575003504</c:v>
                </c:pt>
                <c:pt idx="84">
                  <c:v>0.22075464384509763</c:v>
                </c:pt>
                <c:pt idx="85">
                  <c:v>0.22239425575010335</c:v>
                </c:pt>
                <c:pt idx="86">
                  <c:v>0.22498900575021713</c:v>
                </c:pt>
                <c:pt idx="87">
                  <c:v>0.22568008942354817</c:v>
                </c:pt>
                <c:pt idx="88">
                  <c:v>0.22713870574990835</c:v>
                </c:pt>
                <c:pt idx="89">
                  <c:v>0.22726090574988689</c:v>
                </c:pt>
                <c:pt idx="90">
                  <c:v>0.22726090574988689</c:v>
                </c:pt>
                <c:pt idx="91">
                  <c:v>0.22726090574992958</c:v>
                </c:pt>
                <c:pt idx="92">
                  <c:v>0.22726090574988689</c:v>
                </c:pt>
                <c:pt idx="93">
                  <c:v>0.22726090574988689</c:v>
                </c:pt>
                <c:pt idx="94">
                  <c:v>0.22662622575001018</c:v>
                </c:pt>
                <c:pt idx="95">
                  <c:v>0.22648690575002212</c:v>
                </c:pt>
                <c:pt idx="96">
                  <c:v>0.22648690574999372</c:v>
                </c:pt>
                <c:pt idx="97">
                  <c:v>0.22648690575002212</c:v>
                </c:pt>
                <c:pt idx="98">
                  <c:v>0.22648690575002212</c:v>
                </c:pt>
                <c:pt idx="99">
                  <c:v>0.22648690575002212</c:v>
                </c:pt>
                <c:pt idx="100">
                  <c:v>0.22648690575000791</c:v>
                </c:pt>
                <c:pt idx="101">
                  <c:v>0.22648690575002212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0.22565676575001697</c:v>
                </c:pt>
                <c:pt idx="116">
                  <c:v>0.22519910575009311</c:v>
                </c:pt>
                <c:pt idx="117">
                  <c:v>0.22469090575015116</c:v>
                </c:pt>
                <c:pt idx="118">
                  <c:v>0.22469090575013695</c:v>
                </c:pt>
                <c:pt idx="119">
                  <c:v>0.22469090575015116</c:v>
                </c:pt>
                <c:pt idx="120">
                  <c:v>0.22382290574984148</c:v>
                </c:pt>
                <c:pt idx="121">
                  <c:v>0.21533259589094206</c:v>
                </c:pt>
                <c:pt idx="122">
                  <c:v>0.21101826575008437</c:v>
                </c:pt>
                <c:pt idx="123">
                  <c:v>0.20356647276024381</c:v>
                </c:pt>
                <c:pt idx="124">
                  <c:v>0.20094341574997548</c:v>
                </c:pt>
                <c:pt idx="125">
                  <c:v>0.19891820574979144</c:v>
                </c:pt>
                <c:pt idx="126">
                  <c:v>0.19512522575003288</c:v>
                </c:pt>
                <c:pt idx="127">
                  <c:v>0.1900894265833557</c:v>
                </c:pt>
                <c:pt idx="128">
                  <c:v>0.18878090574989423</c:v>
                </c:pt>
                <c:pt idx="129">
                  <c:v>0.18878090575000789</c:v>
                </c:pt>
                <c:pt idx="130">
                  <c:v>0.19011270574993938</c:v>
                </c:pt>
                <c:pt idx="131">
                  <c:v>0.18928110574972842</c:v>
                </c:pt>
                <c:pt idx="132">
                  <c:v>0.18908090574973363</c:v>
                </c:pt>
                <c:pt idx="133">
                  <c:v>0.18908090574974779</c:v>
                </c:pt>
                <c:pt idx="134">
                  <c:v>0.18908090574973363</c:v>
                </c:pt>
                <c:pt idx="135">
                  <c:v>0.18908090574973363</c:v>
                </c:pt>
                <c:pt idx="136">
                  <c:v>0.18908090574973363</c:v>
                </c:pt>
                <c:pt idx="137">
                  <c:v>0.18908090574997521</c:v>
                </c:pt>
                <c:pt idx="138">
                  <c:v>0.18908090574986153</c:v>
                </c:pt>
                <c:pt idx="139">
                  <c:v>0.18908090574973363</c:v>
                </c:pt>
                <c:pt idx="140">
                  <c:v>0.18908090574973363</c:v>
                </c:pt>
                <c:pt idx="141">
                  <c:v>0.18908090574973363</c:v>
                </c:pt>
                <c:pt idx="142">
                  <c:v>0.18861656574986796</c:v>
                </c:pt>
                <c:pt idx="143">
                  <c:v>0.1857163015832414</c:v>
                </c:pt>
                <c:pt idx="144">
                  <c:v>0.18264090575007691</c:v>
                </c:pt>
                <c:pt idx="145">
                  <c:v>0.17984335255852113</c:v>
                </c:pt>
                <c:pt idx="146">
                  <c:v>0.17254090574992637</c:v>
                </c:pt>
                <c:pt idx="147">
                  <c:v>0.17186750368803416</c:v>
                </c:pt>
                <c:pt idx="148">
                  <c:v>0.17077820575005376</c:v>
                </c:pt>
                <c:pt idx="149">
                  <c:v>0.17036490575003432</c:v>
                </c:pt>
                <c:pt idx="150">
                  <c:v>0.17036490575003432</c:v>
                </c:pt>
                <c:pt idx="151">
                  <c:v>0.17036490575002011</c:v>
                </c:pt>
                <c:pt idx="152">
                  <c:v>0.17021862574988234</c:v>
                </c:pt>
                <c:pt idx="153">
                  <c:v>0.16867110575005023</c:v>
                </c:pt>
                <c:pt idx="154">
                  <c:v>0.16865090574997055</c:v>
                </c:pt>
                <c:pt idx="155">
                  <c:v>0.1681449057499407</c:v>
                </c:pt>
                <c:pt idx="156">
                  <c:v>0.16574198996042366</c:v>
                </c:pt>
                <c:pt idx="157">
                  <c:v>0.16361929750245008</c:v>
                </c:pt>
                <c:pt idx="158">
                  <c:v>0.16337690574987107</c:v>
                </c:pt>
                <c:pt idx="159">
                  <c:v>0.16337690574987107</c:v>
                </c:pt>
                <c:pt idx="160">
                  <c:v>0.16484308283328636</c:v>
                </c:pt>
                <c:pt idx="161">
                  <c:v>0.16701100675993535</c:v>
                </c:pt>
                <c:pt idx="162">
                  <c:v>0.16862590574984887</c:v>
                </c:pt>
                <c:pt idx="163">
                  <c:v>0.1702588662763134</c:v>
                </c:pt>
                <c:pt idx="164">
                  <c:v>0.17338630575001446</c:v>
                </c:pt>
                <c:pt idx="165">
                  <c:v>0.17369090575000717</c:v>
                </c:pt>
                <c:pt idx="166">
                  <c:v>0.17369090575003554</c:v>
                </c:pt>
                <c:pt idx="167">
                  <c:v>0.17369090575003554</c:v>
                </c:pt>
                <c:pt idx="168">
                  <c:v>0.17369090575003554</c:v>
                </c:pt>
                <c:pt idx="169">
                  <c:v>0.17382461709023289</c:v>
                </c:pt>
                <c:pt idx="170">
                  <c:v>0.17436090575010615</c:v>
                </c:pt>
                <c:pt idx="171">
                  <c:v>0.17741445336916695</c:v>
                </c:pt>
                <c:pt idx="172">
                  <c:v>0.18189810575005089</c:v>
                </c:pt>
                <c:pt idx="173">
                  <c:v>0.18568423908310194</c:v>
                </c:pt>
                <c:pt idx="174">
                  <c:v>0.18591090574977903</c:v>
                </c:pt>
                <c:pt idx="175">
                  <c:v>0.18591090574977903</c:v>
                </c:pt>
                <c:pt idx="176">
                  <c:v>0.18591090574977903</c:v>
                </c:pt>
                <c:pt idx="177">
                  <c:v>0.1860861689077638</c:v>
                </c:pt>
                <c:pt idx="178">
                  <c:v>0.18648090574990311</c:v>
                </c:pt>
                <c:pt idx="179">
                  <c:v>0.18648090574997417</c:v>
                </c:pt>
                <c:pt idx="180">
                  <c:v>0.18774623908331034</c:v>
                </c:pt>
                <c:pt idx="181">
                  <c:v>0.18826090575007023</c:v>
                </c:pt>
                <c:pt idx="182">
                  <c:v>0.18826090575007023</c:v>
                </c:pt>
                <c:pt idx="183">
                  <c:v>0.18846990574996891</c:v>
                </c:pt>
                <c:pt idx="184">
                  <c:v>0.18860090574996491</c:v>
                </c:pt>
                <c:pt idx="185">
                  <c:v>0.18934590574987459</c:v>
                </c:pt>
                <c:pt idx="186">
                  <c:v>0.18969090574982778</c:v>
                </c:pt>
                <c:pt idx="187">
                  <c:v>0.18969090574982778</c:v>
                </c:pt>
                <c:pt idx="188">
                  <c:v>0.18969090574979935</c:v>
                </c:pt>
                <c:pt idx="189">
                  <c:v>0.18969090574985614</c:v>
                </c:pt>
                <c:pt idx="190">
                  <c:v>0.18969090574984193</c:v>
                </c:pt>
                <c:pt idx="191">
                  <c:v>0.19018190574983862</c:v>
                </c:pt>
                <c:pt idx="192">
                  <c:v>0.19179090575013907</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0.19414566765468061</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0.19846606736606992</c:v>
                </c:pt>
                <c:pt idx="216">
                  <c:v>0.19638090574989064</c:v>
                </c:pt>
                <c:pt idx="217">
                  <c:v>0.19638090574989064</c:v>
                </c:pt>
                <c:pt idx="218">
                  <c:v>0.19638090574989064</c:v>
                </c:pt>
                <c:pt idx="219">
                  <c:v>0.19638090574981953</c:v>
                </c:pt>
                <c:pt idx="220">
                  <c:v>0.19636550574988118</c:v>
                </c:pt>
                <c:pt idx="221">
                  <c:v>0.19561090575004414</c:v>
                </c:pt>
                <c:pt idx="222">
                  <c:v>0.1906614229914112</c:v>
                </c:pt>
                <c:pt idx="223">
                  <c:v>0.18875764259212263</c:v>
                </c:pt>
                <c:pt idx="224">
                  <c:v>0.18712090574994988</c:v>
                </c:pt>
                <c:pt idx="225">
                  <c:v>0.18663016574988942</c:v>
                </c:pt>
                <c:pt idx="226">
                  <c:v>0.18415880048696925</c:v>
                </c:pt>
                <c:pt idx="227">
                  <c:v>0.18317142574977652</c:v>
                </c:pt>
                <c:pt idx="228">
                  <c:v>0.18267090574977368</c:v>
                </c:pt>
                <c:pt idx="229">
                  <c:v>0.18267090574981637</c:v>
                </c:pt>
                <c:pt idx="230">
                  <c:v>0.18084090574998871</c:v>
                </c:pt>
                <c:pt idx="231">
                  <c:v>0.18043692574990194</c:v>
                </c:pt>
                <c:pt idx="232">
                  <c:v>0.18033690574992539</c:v>
                </c:pt>
                <c:pt idx="233">
                  <c:v>0.17880854575008698</c:v>
                </c:pt>
                <c:pt idx="234">
                  <c:v>0.17680371574991227</c:v>
                </c:pt>
                <c:pt idx="235">
                  <c:v>0.17517668574988932</c:v>
                </c:pt>
                <c:pt idx="236">
                  <c:v>0.17387090574996478</c:v>
                </c:pt>
                <c:pt idx="237">
                  <c:v>0.17387090574996478</c:v>
                </c:pt>
                <c:pt idx="238">
                  <c:v>0.17387090574996478</c:v>
                </c:pt>
                <c:pt idx="239">
                  <c:v>0.17424561163220181</c:v>
                </c:pt>
                <c:pt idx="240">
                  <c:v>0.17439090574976041</c:v>
                </c:pt>
                <c:pt idx="241">
                  <c:v>0.17439090574976041</c:v>
                </c:pt>
                <c:pt idx="242">
                  <c:v>0.17463176596488944</c:v>
                </c:pt>
                <c:pt idx="243">
                  <c:v>0.18096891574991508</c:v>
                </c:pt>
                <c:pt idx="244">
                  <c:v>0.18760972574978038</c:v>
                </c:pt>
                <c:pt idx="245">
                  <c:v>0.19205595838151618</c:v>
                </c:pt>
                <c:pt idx="246">
                  <c:v>0.19291290574990688</c:v>
                </c:pt>
                <c:pt idx="247">
                  <c:v>0.19473759692637321</c:v>
                </c:pt>
                <c:pt idx="248">
                  <c:v>0.19485590574996081</c:v>
                </c:pt>
                <c:pt idx="249">
                  <c:v>0.19531675802282683</c:v>
                </c:pt>
                <c:pt idx="250">
                  <c:v>0.19856310574984093</c:v>
                </c:pt>
                <c:pt idx="251">
                  <c:v>0.1987909057498598</c:v>
                </c:pt>
                <c:pt idx="252">
                  <c:v>0.1987909057498598</c:v>
                </c:pt>
                <c:pt idx="253">
                  <c:v>0.20051549574991168</c:v>
                </c:pt>
                <c:pt idx="254">
                  <c:v>0.20348736575003562</c:v>
                </c:pt>
                <c:pt idx="255">
                  <c:v>0.20473090574988367</c:v>
                </c:pt>
                <c:pt idx="256">
                  <c:v>0.2047386027196012</c:v>
                </c:pt>
                <c:pt idx="257">
                  <c:v>0.20470410574984044</c:v>
                </c:pt>
                <c:pt idx="258">
                  <c:v>0.20514590574983066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0.20691443516180652</c:v>
                </c:pt>
                <c:pt idx="271">
                  <c:v>0.21002376289280283</c:v>
                </c:pt>
                <c:pt idx="272">
                  <c:v>0.21391060575012949</c:v>
                </c:pt>
                <c:pt idx="273">
                  <c:v>0.21435590575012503</c:v>
                </c:pt>
                <c:pt idx="274">
                  <c:v>0.21435590575012503</c:v>
                </c:pt>
                <c:pt idx="275">
                  <c:v>0.21435590575012503</c:v>
                </c:pt>
                <c:pt idx="276">
                  <c:v>0.21421371825009325</c:v>
                </c:pt>
                <c:pt idx="277">
                  <c:v>0.21390090575006593</c:v>
                </c:pt>
                <c:pt idx="278">
                  <c:v>0.21390090575006593</c:v>
                </c:pt>
                <c:pt idx="279">
                  <c:v>0.21390090575000903</c:v>
                </c:pt>
                <c:pt idx="280">
                  <c:v>0.21390090575003745</c:v>
                </c:pt>
                <c:pt idx="281">
                  <c:v>0.21390090575006593</c:v>
                </c:pt>
                <c:pt idx="282">
                  <c:v>0.21390090575006593</c:v>
                </c:pt>
                <c:pt idx="283">
                  <c:v>0.21372730574994145</c:v>
                </c:pt>
                <c:pt idx="284">
                  <c:v>0.21185227134137113</c:v>
                </c:pt>
                <c:pt idx="285">
                  <c:v>0.20639028574990453</c:v>
                </c:pt>
                <c:pt idx="286">
                  <c:v>0.20045247574984165</c:v>
                </c:pt>
                <c:pt idx="287">
                  <c:v>0.19944090574982462</c:v>
                </c:pt>
                <c:pt idx="288">
                  <c:v>0.19180298074985558</c:v>
                </c:pt>
                <c:pt idx="289">
                  <c:v>0.18989630574998279</c:v>
                </c:pt>
                <c:pt idx="290">
                  <c:v>0.1896709057499919</c:v>
                </c:pt>
                <c:pt idx="291">
                  <c:v>0.18967090574996348</c:v>
                </c:pt>
                <c:pt idx="292">
                  <c:v>0.18967090574996348</c:v>
                </c:pt>
                <c:pt idx="293">
                  <c:v>0.18967090575000611</c:v>
                </c:pt>
                <c:pt idx="294">
                  <c:v>0.18967090575003454</c:v>
                </c:pt>
                <c:pt idx="295">
                  <c:v>0.18967090575002038</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0.18946090574995375</c:v>
                </c:pt>
                <c:pt idx="305">
                  <c:v>0.18946090575002483</c:v>
                </c:pt>
                <c:pt idx="306">
                  <c:v>0.18946090574998217</c:v>
                </c:pt>
                <c:pt idx="307">
                  <c:v>0.18961274574994041</c:v>
                </c:pt>
                <c:pt idx="308">
                  <c:v>0.18961090574993028</c:v>
                </c:pt>
                <c:pt idx="309">
                  <c:v>0.18961090574988759</c:v>
                </c:pt>
                <c:pt idx="310">
                  <c:v>0.18961090574993028</c:v>
                </c:pt>
                <c:pt idx="311">
                  <c:v>0.18961090574987341</c:v>
                </c:pt>
                <c:pt idx="312">
                  <c:v>0.18460781751467439</c:v>
                </c:pt>
                <c:pt idx="313">
                  <c:v>0.18359050574997587</c:v>
                </c:pt>
                <c:pt idx="314">
                  <c:v>0.18359090574996634</c:v>
                </c:pt>
                <c:pt idx="315">
                  <c:v>0.18359090574996634</c:v>
                </c:pt>
                <c:pt idx="316">
                  <c:v>0.18244932575009909</c:v>
                </c:pt>
                <c:pt idx="317">
                  <c:v>0.17980813574990873</c:v>
                </c:pt>
                <c:pt idx="318">
                  <c:v>0.17745793871721116</c:v>
                </c:pt>
                <c:pt idx="319">
                  <c:v>0.17676780048674351</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0.16932090574995579</c:v>
                </c:pt>
                <c:pt idx="329">
                  <c:v>0.16334557241674472</c:v>
                </c:pt>
                <c:pt idx="330">
                  <c:v>0.16170135574999739</c:v>
                </c:pt>
                <c:pt idx="331">
                  <c:v>0.15919170574989044</c:v>
                </c:pt>
                <c:pt idx="332">
                  <c:v>0.15233438574995273</c:v>
                </c:pt>
                <c:pt idx="333">
                  <c:v>0.15165090575000306</c:v>
                </c:pt>
                <c:pt idx="334">
                  <c:v>0.15191427417109096</c:v>
                </c:pt>
                <c:pt idx="335">
                  <c:v>0.15256590574981038</c:v>
                </c:pt>
                <c:pt idx="336">
                  <c:v>0.15256590574981038</c:v>
                </c:pt>
                <c:pt idx="337">
                  <c:v>0.1525659057498388</c:v>
                </c:pt>
                <c:pt idx="338">
                  <c:v>0.15256590574985296</c:v>
                </c:pt>
                <c:pt idx="339">
                  <c:v>0.15260135574980893</c:v>
                </c:pt>
                <c:pt idx="340">
                  <c:v>0.15373090575010911</c:v>
                </c:pt>
                <c:pt idx="341">
                  <c:v>0.15373090575006648</c:v>
                </c:pt>
                <c:pt idx="342">
                  <c:v>0.15373090575006648</c:v>
                </c:pt>
                <c:pt idx="343">
                  <c:v>0.15373090575010911</c:v>
                </c:pt>
                <c:pt idx="344">
                  <c:v>0.15373090575010911</c:v>
                </c:pt>
                <c:pt idx="345">
                  <c:v>0.15373090575008072</c:v>
                </c:pt>
                <c:pt idx="346">
                  <c:v>0.15373090575006648</c:v>
                </c:pt>
                <c:pt idx="347">
                  <c:v>0.15373090575006648</c:v>
                </c:pt>
                <c:pt idx="348">
                  <c:v>0.15345563693254866</c:v>
                </c:pt>
                <c:pt idx="349">
                  <c:v>0.15333090574981156</c:v>
                </c:pt>
                <c:pt idx="350">
                  <c:v>0.15333090574981156</c:v>
                </c:pt>
                <c:pt idx="351">
                  <c:v>0.15333090574976893</c:v>
                </c:pt>
                <c:pt idx="352">
                  <c:v>0.15333090574976893</c:v>
                </c:pt>
                <c:pt idx="353">
                  <c:v>0.15454090574991144</c:v>
                </c:pt>
                <c:pt idx="354">
                  <c:v>0.15454090574999677</c:v>
                </c:pt>
                <c:pt idx="355">
                  <c:v>0.15454090574999677</c:v>
                </c:pt>
                <c:pt idx="356">
                  <c:v>0.15454090574992574</c:v>
                </c:pt>
                <c:pt idx="357">
                  <c:v>0.15465940574996756</c:v>
                </c:pt>
                <c:pt idx="358">
                  <c:v>0.15469090574993066</c:v>
                </c:pt>
                <c:pt idx="359">
                  <c:v>0.15632868352780357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0.16186590575009069</c:v>
                </c:pt>
                <c:pt idx="369">
                  <c:v>0.16186590575011905</c:v>
                </c:pt>
                <c:pt idx="370">
                  <c:v>0.16186590574993431</c:v>
                </c:pt>
                <c:pt idx="371">
                  <c:v>0.16186590574993431</c:v>
                </c:pt>
                <c:pt idx="372">
                  <c:v>0.16186590575011905</c:v>
                </c:pt>
                <c:pt idx="373">
                  <c:v>0.16186590575009069</c:v>
                </c:pt>
                <c:pt idx="374">
                  <c:v>0.16186590575009069</c:v>
                </c:pt>
                <c:pt idx="375">
                  <c:v>0.16213835255838666</c:v>
                </c:pt>
                <c:pt idx="376">
                  <c:v>0.16221090574990171</c:v>
                </c:pt>
                <c:pt idx="377">
                  <c:v>0.16221090574990171</c:v>
                </c:pt>
                <c:pt idx="378">
                  <c:v>0.16221090574990171</c:v>
                </c:pt>
                <c:pt idx="379">
                  <c:v>0.15915090574989676</c:v>
                </c:pt>
                <c:pt idx="380">
                  <c:v>0.15915090574991098</c:v>
                </c:pt>
                <c:pt idx="381">
                  <c:v>0.15915090574996787</c:v>
                </c:pt>
                <c:pt idx="382">
                  <c:v>0.15985412680274186</c:v>
                </c:pt>
                <c:pt idx="383">
                  <c:v>0.16048490575006724</c:v>
                </c:pt>
                <c:pt idx="384">
                  <c:v>0.16047175575003789</c:v>
                </c:pt>
                <c:pt idx="385">
                  <c:v>0.16041590574988621</c:v>
                </c:pt>
                <c:pt idx="386">
                  <c:v>0.16441460787761741</c:v>
                </c:pt>
                <c:pt idx="387">
                  <c:v>0.16952867498073937</c:v>
                </c:pt>
                <c:pt idx="388">
                  <c:v>0.17465360574999522</c:v>
                </c:pt>
                <c:pt idx="389">
                  <c:v>0.17599590574998564</c:v>
                </c:pt>
                <c:pt idx="390">
                  <c:v>0.17745175574988536</c:v>
                </c:pt>
                <c:pt idx="391">
                  <c:v>0.17890090575005504</c:v>
                </c:pt>
                <c:pt idx="392">
                  <c:v>0.17892040575006274</c:v>
                </c:pt>
                <c:pt idx="393">
                  <c:v>0.18010375521214428</c:v>
                </c:pt>
                <c:pt idx="394">
                  <c:v>0.18011590574977276</c:v>
                </c:pt>
                <c:pt idx="395">
                  <c:v>0.18011590574980121</c:v>
                </c:pt>
                <c:pt idx="396">
                  <c:v>0.18171615574992483</c:v>
                </c:pt>
                <c:pt idx="397">
                  <c:v>0.18544090574989991</c:v>
                </c:pt>
                <c:pt idx="398">
                  <c:v>0.18544090574987146</c:v>
                </c:pt>
                <c:pt idx="399">
                  <c:v>0.18544090574989991</c:v>
                </c:pt>
                <c:pt idx="400">
                  <c:v>0.18544090574985725</c:v>
                </c:pt>
                <c:pt idx="401">
                  <c:v>0.18544090574989991</c:v>
                </c:pt>
                <c:pt idx="402">
                  <c:v>0.18544090574984301</c:v>
                </c:pt>
                <c:pt idx="403">
                  <c:v>0.18572662003579415</c:v>
                </c:pt>
                <c:pt idx="404">
                  <c:v>0.19449090574997291</c:v>
                </c:pt>
                <c:pt idx="405">
                  <c:v>0.19449090575005817</c:v>
                </c:pt>
                <c:pt idx="406">
                  <c:v>0.19449090575007238</c:v>
                </c:pt>
                <c:pt idx="407">
                  <c:v>0.19449090575005817</c:v>
                </c:pt>
                <c:pt idx="408">
                  <c:v>0.19449090575005817</c:v>
                </c:pt>
                <c:pt idx="409">
                  <c:v>0.19449090575005817</c:v>
                </c:pt>
                <c:pt idx="410">
                  <c:v>0.19480611851597021</c:v>
                </c:pt>
                <c:pt idx="411">
                  <c:v>0.19547090574998544</c:v>
                </c:pt>
                <c:pt idx="412">
                  <c:v>0.19547090574998544</c:v>
                </c:pt>
                <c:pt idx="413">
                  <c:v>0.19710090574983491</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0.18799361542750154</c:v>
                </c:pt>
                <c:pt idx="424">
                  <c:v>0.18655226575008044</c:v>
                </c:pt>
                <c:pt idx="425">
                  <c:v>0.18593623908338947</c:v>
                </c:pt>
                <c:pt idx="426">
                  <c:v>0.18299938574995181</c:v>
                </c:pt>
                <c:pt idx="427">
                  <c:v>0.18275490574988851</c:v>
                </c:pt>
                <c:pt idx="428">
                  <c:v>0.18275490574994541</c:v>
                </c:pt>
                <c:pt idx="429">
                  <c:v>0.18275490574995956</c:v>
                </c:pt>
                <c:pt idx="430">
                  <c:v>0.17937143206575001</c:v>
                </c:pt>
                <c:pt idx="431">
                  <c:v>0.17794911574995359</c:v>
                </c:pt>
                <c:pt idx="432">
                  <c:v>0.17665897026607522</c:v>
                </c:pt>
                <c:pt idx="433">
                  <c:v>0.17482404575004296</c:v>
                </c:pt>
                <c:pt idx="434">
                  <c:v>0.17076919463892193</c:v>
                </c:pt>
                <c:pt idx="435">
                  <c:v>0.167887365749948</c:v>
                </c:pt>
                <c:pt idx="436">
                  <c:v>0.16636217011775045</c:v>
                </c:pt>
                <c:pt idx="437">
                  <c:v>0.16495090574980509</c:v>
                </c:pt>
                <c:pt idx="438">
                  <c:v>0.16495090574983351</c:v>
                </c:pt>
                <c:pt idx="439">
                  <c:v>0.16424090575009137</c:v>
                </c:pt>
                <c:pt idx="440">
                  <c:v>0.16347127309698806</c:v>
                </c:pt>
                <c:pt idx="441">
                  <c:v>0.16142090574984988</c:v>
                </c:pt>
                <c:pt idx="442">
                  <c:v>0.16069431234342346</c:v>
                </c:pt>
                <c:pt idx="443">
                  <c:v>0.16012690575004737</c:v>
                </c:pt>
                <c:pt idx="444">
                  <c:v>0.16012690575004737</c:v>
                </c:pt>
                <c:pt idx="445">
                  <c:v>0.15902257241661738</c:v>
                </c:pt>
                <c:pt idx="446">
                  <c:v>0.1579204589413622</c:v>
                </c:pt>
                <c:pt idx="447">
                  <c:v>0.15747090574973299</c:v>
                </c:pt>
                <c:pt idx="448">
                  <c:v>0.1574709057497472</c:v>
                </c:pt>
                <c:pt idx="449">
                  <c:v>0.15747090574973299</c:v>
                </c:pt>
                <c:pt idx="450">
                  <c:v>0.15747090574973299</c:v>
                </c:pt>
                <c:pt idx="451">
                  <c:v>0.15747090574973299</c:v>
                </c:pt>
                <c:pt idx="452">
                  <c:v>0.15827817847734599</c:v>
                </c:pt>
                <c:pt idx="453">
                  <c:v>0.15861813241669165</c:v>
                </c:pt>
                <c:pt idx="454">
                  <c:v>0.15951937513767697</c:v>
                </c:pt>
                <c:pt idx="455">
                  <c:v>0.160010905749985</c:v>
                </c:pt>
                <c:pt idx="456">
                  <c:v>0.16001090574995658</c:v>
                </c:pt>
                <c:pt idx="457">
                  <c:v>0.1604613057499194</c:v>
                </c:pt>
                <c:pt idx="458">
                  <c:v>0.16493020120448421</c:v>
                </c:pt>
                <c:pt idx="459">
                  <c:v>0.1666409057499294</c:v>
                </c:pt>
                <c:pt idx="460">
                  <c:v>0.16779858251759103</c:v>
                </c:pt>
                <c:pt idx="461">
                  <c:v>0.16891590575005472</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0.17372578487091073</c:v>
                </c:pt>
                <c:pt idx="470">
                  <c:v>0.17684923908332462</c:v>
                </c:pt>
                <c:pt idx="471">
                  <c:v>0.17732090575000825</c:v>
                </c:pt>
                <c:pt idx="472">
                  <c:v>0.17732090575006509</c:v>
                </c:pt>
                <c:pt idx="473">
                  <c:v>0.17732090575006509</c:v>
                </c:pt>
                <c:pt idx="474">
                  <c:v>0.17732090575006509</c:v>
                </c:pt>
                <c:pt idx="475">
                  <c:v>0.17746068596979123</c:v>
                </c:pt>
                <c:pt idx="476">
                  <c:v>0.18013560574993903</c:v>
                </c:pt>
                <c:pt idx="477">
                  <c:v>0.18028090574993888</c:v>
                </c:pt>
                <c:pt idx="478">
                  <c:v>0.18028090574993888</c:v>
                </c:pt>
                <c:pt idx="479">
                  <c:v>0.18028090574993888</c:v>
                </c:pt>
                <c:pt idx="480">
                  <c:v>0.18268941555400892</c:v>
                </c:pt>
                <c:pt idx="481">
                  <c:v>0.18374934661009956</c:v>
                </c:pt>
                <c:pt idx="482">
                  <c:v>0.18410590574987395</c:v>
                </c:pt>
                <c:pt idx="483">
                  <c:v>0.18410590574987395</c:v>
                </c:pt>
                <c:pt idx="484">
                  <c:v>0.18410590574987395</c:v>
                </c:pt>
                <c:pt idx="485">
                  <c:v>0.18410590574987395</c:v>
                </c:pt>
                <c:pt idx="486">
                  <c:v>0.1842029387171068</c:v>
                </c:pt>
                <c:pt idx="487">
                  <c:v>0.18423090575011264</c:v>
                </c:pt>
                <c:pt idx="488">
                  <c:v>0.19081827937621654</c:v>
                </c:pt>
                <c:pt idx="489">
                  <c:v>0.19705460575006839</c:v>
                </c:pt>
                <c:pt idx="490">
                  <c:v>0.19784090575009833</c:v>
                </c:pt>
                <c:pt idx="491">
                  <c:v>0.19784090575009833</c:v>
                </c:pt>
                <c:pt idx="492">
                  <c:v>0.19784090575009833</c:v>
                </c:pt>
                <c:pt idx="493">
                  <c:v>0.19795829705444143</c:v>
                </c:pt>
                <c:pt idx="494">
                  <c:v>0.19909090575012561</c:v>
                </c:pt>
                <c:pt idx="495">
                  <c:v>0.19923614384521224</c:v>
                </c:pt>
                <c:pt idx="496">
                  <c:v>0.201220905749949</c:v>
                </c:pt>
                <c:pt idx="497">
                  <c:v>0.20122090575007689</c:v>
                </c:pt>
                <c:pt idx="498">
                  <c:v>0.20122090575009116</c:v>
                </c:pt>
                <c:pt idx="499">
                  <c:v>0.20112264044387018</c:v>
                </c:pt>
                <c:pt idx="500">
                  <c:v>0.20048181484084188</c:v>
                </c:pt>
                <c:pt idx="501">
                  <c:v>0.20041090574990511</c:v>
                </c:pt>
                <c:pt idx="502">
                  <c:v>0.20041090574990511</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0.20140090574992095</c:v>
                </c:pt>
                <c:pt idx="513">
                  <c:v>0.20140090574997771</c:v>
                </c:pt>
                <c:pt idx="514">
                  <c:v>0.20241231751472821</c:v>
                </c:pt>
                <c:pt idx="515">
                  <c:v>0.20457090575000336</c:v>
                </c:pt>
                <c:pt idx="516">
                  <c:v>0.20457090574996073</c:v>
                </c:pt>
                <c:pt idx="517">
                  <c:v>0.20536139554570818</c:v>
                </c:pt>
                <c:pt idx="518">
                  <c:v>0.20564090574977456</c:v>
                </c:pt>
                <c:pt idx="519">
                  <c:v>0.20564090574976041</c:v>
                </c:pt>
                <c:pt idx="520">
                  <c:v>0.2049576090468577</c:v>
                </c:pt>
                <c:pt idx="521">
                  <c:v>0.20431590574997929</c:v>
                </c:pt>
                <c:pt idx="522">
                  <c:v>0.20804090574992534</c:v>
                </c:pt>
                <c:pt idx="523">
                  <c:v>0.20804090574992534</c:v>
                </c:pt>
                <c:pt idx="524">
                  <c:v>0.20804090574991113</c:v>
                </c:pt>
                <c:pt idx="525">
                  <c:v>0.20804090574996797</c:v>
                </c:pt>
                <c:pt idx="526">
                  <c:v>0.20804090574989695</c:v>
                </c:pt>
                <c:pt idx="527">
                  <c:v>0.20867223228073328</c:v>
                </c:pt>
                <c:pt idx="528">
                  <c:v>0.20928090575017683</c:v>
                </c:pt>
                <c:pt idx="529">
                  <c:v>0.20928090575017683</c:v>
                </c:pt>
                <c:pt idx="530">
                  <c:v>0.20928090574996366</c:v>
                </c:pt>
                <c:pt idx="531">
                  <c:v>0.21026690574994691</c:v>
                </c:pt>
                <c:pt idx="532">
                  <c:v>0.21026690575013174</c:v>
                </c:pt>
                <c:pt idx="533">
                  <c:v>0.21026690575011744</c:v>
                </c:pt>
                <c:pt idx="534">
                  <c:v>0.21026690575010326</c:v>
                </c:pt>
                <c:pt idx="535">
                  <c:v>0.2139463466103281</c:v>
                </c:pt>
                <c:pt idx="536">
                  <c:v>0.21440090575012516</c:v>
                </c:pt>
                <c:pt idx="537">
                  <c:v>0.21839936493365997</c:v>
                </c:pt>
                <c:pt idx="538">
                  <c:v>0.22148159962746666</c:v>
                </c:pt>
                <c:pt idx="539">
                  <c:v>0.22162690574992888</c:v>
                </c:pt>
                <c:pt idx="540">
                  <c:v>0.22162690574998573</c:v>
                </c:pt>
                <c:pt idx="541">
                  <c:v>0.2206205398964301</c:v>
                </c:pt>
                <c:pt idx="542">
                  <c:v>0.22034090575010623</c:v>
                </c:pt>
                <c:pt idx="543">
                  <c:v>0.22034090575007781</c:v>
                </c:pt>
                <c:pt idx="544">
                  <c:v>0.22034090575006365</c:v>
                </c:pt>
                <c:pt idx="545">
                  <c:v>0.22034090575012044</c:v>
                </c:pt>
                <c:pt idx="546">
                  <c:v>0.22030723228068888</c:v>
                </c:pt>
                <c:pt idx="547">
                  <c:v>0.21689600675993864</c:v>
                </c:pt>
                <c:pt idx="548">
                  <c:v>0.21577439059838366</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0.21569832843033521</c:v>
                </c:pt>
                <c:pt idx="561">
                  <c:v>0.2155309057498869</c:v>
                </c:pt>
                <c:pt idx="562">
                  <c:v>0.21545437513766794</c:v>
                </c:pt>
                <c:pt idx="563">
                  <c:v>0.21490590575010071</c:v>
                </c:pt>
                <c:pt idx="564">
                  <c:v>0.21280444922822994</c:v>
                </c:pt>
                <c:pt idx="565">
                  <c:v>0.21477590574995986</c:v>
                </c:pt>
                <c:pt idx="566">
                  <c:v>0.21477590574986041</c:v>
                </c:pt>
                <c:pt idx="567">
                  <c:v>0.21477590574986041</c:v>
                </c:pt>
                <c:pt idx="568">
                  <c:v>0.21268793699985622</c:v>
                </c:pt>
                <c:pt idx="569">
                  <c:v>0.21048422207664436</c:v>
                </c:pt>
                <c:pt idx="570">
                  <c:v>0.20991590574989527</c:v>
                </c:pt>
                <c:pt idx="571">
                  <c:v>0.20991590574992369</c:v>
                </c:pt>
                <c:pt idx="572">
                  <c:v>0.2098675724165702</c:v>
                </c:pt>
                <c:pt idx="573">
                  <c:v>0.2097559057500718</c:v>
                </c:pt>
                <c:pt idx="574">
                  <c:v>0.20975590574998648</c:v>
                </c:pt>
                <c:pt idx="575">
                  <c:v>0.20975590575011441</c:v>
                </c:pt>
                <c:pt idx="576">
                  <c:v>0.2097559057500718</c:v>
                </c:pt>
                <c:pt idx="577">
                  <c:v>0.2097559057500718</c:v>
                </c:pt>
                <c:pt idx="578">
                  <c:v>0.20975590575008596</c:v>
                </c:pt>
                <c:pt idx="579">
                  <c:v>0.20961090574998309</c:v>
                </c:pt>
                <c:pt idx="580">
                  <c:v>0.20963238534177725</c:v>
                </c:pt>
                <c:pt idx="581">
                  <c:v>0.21092816890795521</c:v>
                </c:pt>
                <c:pt idx="582">
                  <c:v>0.21098090575004846</c:v>
                </c:pt>
                <c:pt idx="583">
                  <c:v>0.21098090574996325</c:v>
                </c:pt>
                <c:pt idx="584">
                  <c:v>0.20975590575008596</c:v>
                </c:pt>
                <c:pt idx="585">
                  <c:v>0.2097559057500718</c:v>
                </c:pt>
                <c:pt idx="586">
                  <c:v>0.20947765575006377</c:v>
                </c:pt>
                <c:pt idx="587">
                  <c:v>0.20793720574988589</c:v>
                </c:pt>
                <c:pt idx="588">
                  <c:v>0.20784690574986095</c:v>
                </c:pt>
                <c:pt idx="589">
                  <c:v>0.20766090575008889</c:v>
                </c:pt>
                <c:pt idx="590">
                  <c:v>0.20766090575008889</c:v>
                </c:pt>
                <c:pt idx="591">
                  <c:v>0.20766090575014573</c:v>
                </c:pt>
                <c:pt idx="592">
                  <c:v>0.20766090574994678</c:v>
                </c:pt>
                <c:pt idx="593">
                  <c:v>0.20766090575000368</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0.20323315849715592</c:v>
                </c:pt>
                <c:pt idx="605">
                  <c:v>0.20183590575004473</c:v>
                </c:pt>
                <c:pt idx="606">
                  <c:v>0.2019851557499806</c:v>
                </c:pt>
                <c:pt idx="607">
                  <c:v>0.20220090574994742</c:v>
                </c:pt>
                <c:pt idx="608">
                  <c:v>0.20220090575003274</c:v>
                </c:pt>
                <c:pt idx="609">
                  <c:v>0.20220090574999011</c:v>
                </c:pt>
                <c:pt idx="610">
                  <c:v>0.20220090575001848</c:v>
                </c:pt>
                <c:pt idx="611">
                  <c:v>0.20220090574994742</c:v>
                </c:pt>
                <c:pt idx="612">
                  <c:v>0.20167390574998473</c:v>
                </c:pt>
                <c:pt idx="613">
                  <c:v>0.2012809057499112</c:v>
                </c:pt>
                <c:pt idx="614">
                  <c:v>0.1984703057500497</c:v>
                </c:pt>
                <c:pt idx="615">
                  <c:v>0.19553090575013243</c:v>
                </c:pt>
                <c:pt idx="616">
                  <c:v>0.19553090575011822</c:v>
                </c:pt>
                <c:pt idx="617">
                  <c:v>0.19543440575003507</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0.19514490574997018</c:v>
                </c:pt>
                <c:pt idx="628">
                  <c:v>0.1951449057499417</c:v>
                </c:pt>
                <c:pt idx="629">
                  <c:v>0.19514490574991328</c:v>
                </c:pt>
                <c:pt idx="630">
                  <c:v>0.19467540574991915</c:v>
                </c:pt>
                <c:pt idx="631">
                  <c:v>0.19404090574980165</c:v>
                </c:pt>
                <c:pt idx="632">
                  <c:v>0.19404090574980165</c:v>
                </c:pt>
                <c:pt idx="633">
                  <c:v>0.19404090574980165</c:v>
                </c:pt>
                <c:pt idx="634">
                  <c:v>0.19404090574980165</c:v>
                </c:pt>
                <c:pt idx="635">
                  <c:v>0.19404090574985838</c:v>
                </c:pt>
                <c:pt idx="636">
                  <c:v>0.19404090574992949</c:v>
                </c:pt>
                <c:pt idx="637">
                  <c:v>0.19404090574980165</c:v>
                </c:pt>
                <c:pt idx="638">
                  <c:v>0.19404090574980165</c:v>
                </c:pt>
                <c:pt idx="639">
                  <c:v>0.19404090574980165</c:v>
                </c:pt>
                <c:pt idx="640">
                  <c:v>0.19414902574976622</c:v>
                </c:pt>
                <c:pt idx="641">
                  <c:v>0.19424490574985498</c:v>
                </c:pt>
                <c:pt idx="642">
                  <c:v>0.1954616457499867</c:v>
                </c:pt>
                <c:pt idx="643">
                  <c:v>0.1955109057500124</c:v>
                </c:pt>
                <c:pt idx="644">
                  <c:v>0.19551090574992719</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0.19719833432128558</c:v>
                </c:pt>
                <c:pt idx="664">
                  <c:v>0.19717090574992818</c:v>
                </c:pt>
                <c:pt idx="665">
                  <c:v>0.19717090574992818</c:v>
                </c:pt>
                <c:pt idx="666">
                  <c:v>0.19717090574992818</c:v>
                </c:pt>
                <c:pt idx="667">
                  <c:v>0.19717090574992818</c:v>
                </c:pt>
                <c:pt idx="668">
                  <c:v>0.19717090574992818</c:v>
                </c:pt>
                <c:pt idx="669">
                  <c:v>0.19717090574985713</c:v>
                </c:pt>
                <c:pt idx="670">
                  <c:v>0.19717090574997087</c:v>
                </c:pt>
                <c:pt idx="671">
                  <c:v>0.19848690574997369</c:v>
                </c:pt>
                <c:pt idx="672">
                  <c:v>0.19848690574991679</c:v>
                </c:pt>
                <c:pt idx="673">
                  <c:v>0.19848690574991679</c:v>
                </c:pt>
                <c:pt idx="674">
                  <c:v>0.19848690574991679</c:v>
                </c:pt>
                <c:pt idx="675">
                  <c:v>0.19848690574988836</c:v>
                </c:pt>
                <c:pt idx="676">
                  <c:v>0.19848690575000211</c:v>
                </c:pt>
                <c:pt idx="677">
                  <c:v>0.19848690574995942</c:v>
                </c:pt>
                <c:pt idx="678">
                  <c:v>0.19848690574991679</c:v>
                </c:pt>
                <c:pt idx="679">
                  <c:v>0.19848690574991679</c:v>
                </c:pt>
                <c:pt idx="680">
                  <c:v>0.19819626574994231</c:v>
                </c:pt>
                <c:pt idx="681">
                  <c:v>0.19717090574985713</c:v>
                </c:pt>
                <c:pt idx="682">
                  <c:v>0.19717090574992818</c:v>
                </c:pt>
                <c:pt idx="683">
                  <c:v>0.19717090574992818</c:v>
                </c:pt>
                <c:pt idx="684">
                  <c:v>0.19733190574982021</c:v>
                </c:pt>
                <c:pt idx="685">
                  <c:v>0.19911755881116738</c:v>
                </c:pt>
                <c:pt idx="686">
                  <c:v>0.2000049057499354</c:v>
                </c:pt>
                <c:pt idx="687">
                  <c:v>0.20021290575009243</c:v>
                </c:pt>
                <c:pt idx="688">
                  <c:v>0.2003609057501024</c:v>
                </c:pt>
                <c:pt idx="689">
                  <c:v>0.2003609057501024</c:v>
                </c:pt>
                <c:pt idx="690">
                  <c:v>0.20033090575013546</c:v>
                </c:pt>
                <c:pt idx="691">
                  <c:v>0.19976090574996874</c:v>
                </c:pt>
                <c:pt idx="692">
                  <c:v>0.19976090574996874</c:v>
                </c:pt>
                <c:pt idx="693">
                  <c:v>0.20101849337883954</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0.20477472597464433</c:v>
                </c:pt>
                <c:pt idx="709">
                  <c:v>0.20534225574985498</c:v>
                </c:pt>
                <c:pt idx="710">
                  <c:v>0.2082719057500384</c:v>
                </c:pt>
                <c:pt idx="711">
                  <c:v>0.20834690575004799</c:v>
                </c:pt>
                <c:pt idx="712">
                  <c:v>0.20837490575007678</c:v>
                </c:pt>
                <c:pt idx="713">
                  <c:v>0.20707486493358818</c:v>
                </c:pt>
                <c:pt idx="714">
                  <c:v>0.20704090574992057</c:v>
                </c:pt>
                <c:pt idx="715">
                  <c:v>0.20704090574992057</c:v>
                </c:pt>
                <c:pt idx="716">
                  <c:v>0.20704090574992057</c:v>
                </c:pt>
                <c:pt idx="717">
                  <c:v>0.20704090574992057</c:v>
                </c:pt>
                <c:pt idx="718">
                  <c:v>0.20704090574984946</c:v>
                </c:pt>
                <c:pt idx="719">
                  <c:v>0.20704090575001999</c:v>
                </c:pt>
                <c:pt idx="720">
                  <c:v>0.20704090574994893</c:v>
                </c:pt>
                <c:pt idx="721">
                  <c:v>0.20704090574990636</c:v>
                </c:pt>
                <c:pt idx="722">
                  <c:v>0.20704090574992057</c:v>
                </c:pt>
                <c:pt idx="723">
                  <c:v>0.20704090574992057</c:v>
                </c:pt>
                <c:pt idx="724">
                  <c:v>0.20704090574989217</c:v>
                </c:pt>
                <c:pt idx="725">
                  <c:v>0.20704090574992057</c:v>
                </c:pt>
                <c:pt idx="726">
                  <c:v>0.2072697057500506</c:v>
                </c:pt>
                <c:pt idx="727">
                  <c:v>0.20756090575011399</c:v>
                </c:pt>
                <c:pt idx="728">
                  <c:v>0.20756090575008559</c:v>
                </c:pt>
                <c:pt idx="729">
                  <c:v>0.20743751865315119</c:v>
                </c:pt>
                <c:pt idx="730">
                  <c:v>0.20739090575003166</c:v>
                </c:pt>
                <c:pt idx="731">
                  <c:v>0.20739090575003166</c:v>
                </c:pt>
                <c:pt idx="732">
                  <c:v>0.20739090574993219</c:v>
                </c:pt>
                <c:pt idx="733">
                  <c:v>0.20853490574997124</c:v>
                </c:pt>
                <c:pt idx="734">
                  <c:v>0.20853490574982919</c:v>
                </c:pt>
                <c:pt idx="735">
                  <c:v>0.20903632574992068</c:v>
                </c:pt>
                <c:pt idx="736">
                  <c:v>0.20977090574996288</c:v>
                </c:pt>
                <c:pt idx="737">
                  <c:v>0.20977090574996288</c:v>
                </c:pt>
                <c:pt idx="738">
                  <c:v>0.20977090574996288</c:v>
                </c:pt>
                <c:pt idx="739">
                  <c:v>0.20977090574987756</c:v>
                </c:pt>
                <c:pt idx="740">
                  <c:v>0.20955979463894892</c:v>
                </c:pt>
                <c:pt idx="741">
                  <c:v>0.20971090574997225</c:v>
                </c:pt>
                <c:pt idx="742">
                  <c:v>0.20971090575022808</c:v>
                </c:pt>
                <c:pt idx="743">
                  <c:v>0.20971090575022808</c:v>
                </c:pt>
                <c:pt idx="744">
                  <c:v>0.20971090575022808</c:v>
                </c:pt>
                <c:pt idx="745">
                  <c:v>0.20971090575019968</c:v>
                </c:pt>
                <c:pt idx="746">
                  <c:v>0.20971090575022808</c:v>
                </c:pt>
                <c:pt idx="747">
                  <c:v>0.20971090575022808</c:v>
                </c:pt>
                <c:pt idx="748">
                  <c:v>0.20994490575023417</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0.21601968574981362</c:v>
                </c:pt>
                <c:pt idx="764">
                  <c:v>0.21606490574981768</c:v>
                </c:pt>
                <c:pt idx="765">
                  <c:v>0.21606490574998821</c:v>
                </c:pt>
                <c:pt idx="766">
                  <c:v>0.21606490575001663</c:v>
                </c:pt>
                <c:pt idx="767">
                  <c:v>0.21606490574981768</c:v>
                </c:pt>
                <c:pt idx="768">
                  <c:v>0.21606490574981768</c:v>
                </c:pt>
                <c:pt idx="769">
                  <c:v>0.21606490574981768</c:v>
                </c:pt>
                <c:pt idx="770">
                  <c:v>0.21606490574983189</c:v>
                </c:pt>
                <c:pt idx="771">
                  <c:v>0.21606490574983189</c:v>
                </c:pt>
                <c:pt idx="772">
                  <c:v>0.21606490574981768</c:v>
                </c:pt>
                <c:pt idx="773">
                  <c:v>0.21606490574981768</c:v>
                </c:pt>
                <c:pt idx="774">
                  <c:v>0.21606490574981768</c:v>
                </c:pt>
                <c:pt idx="775">
                  <c:v>0.21606490574995973</c:v>
                </c:pt>
                <c:pt idx="776">
                  <c:v>0.21606490575003087</c:v>
                </c:pt>
                <c:pt idx="777">
                  <c:v>0.21606490574981768</c:v>
                </c:pt>
                <c:pt idx="778">
                  <c:v>0.21606490574981768</c:v>
                </c:pt>
                <c:pt idx="779">
                  <c:v>0.21606490574981768</c:v>
                </c:pt>
                <c:pt idx="780">
                  <c:v>0.21446244233544587</c:v>
                </c:pt>
                <c:pt idx="781">
                  <c:v>0.20936235574991718</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0.20596145894143103</c:v>
                </c:pt>
                <c:pt idx="791">
                  <c:v>0.20401090574998193</c:v>
                </c:pt>
                <c:pt idx="792">
                  <c:v>0.20401090574995351</c:v>
                </c:pt>
                <c:pt idx="793">
                  <c:v>0.20401090574995351</c:v>
                </c:pt>
                <c:pt idx="794">
                  <c:v>0.20401090574995351</c:v>
                </c:pt>
                <c:pt idx="795">
                  <c:v>0.20401090574995351</c:v>
                </c:pt>
                <c:pt idx="796">
                  <c:v>0.20401090574993935</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0.20299590574997245</c:v>
                </c:pt>
                <c:pt idx="819">
                  <c:v>0.20299590574994403</c:v>
                </c:pt>
                <c:pt idx="820">
                  <c:v>0.20299590574987297</c:v>
                </c:pt>
                <c:pt idx="821">
                  <c:v>0.20299590574987297</c:v>
                </c:pt>
                <c:pt idx="822">
                  <c:v>0.20299590574987297</c:v>
                </c:pt>
                <c:pt idx="823">
                  <c:v>0.20299590574997245</c:v>
                </c:pt>
                <c:pt idx="824">
                  <c:v>0.20299590574987297</c:v>
                </c:pt>
                <c:pt idx="825">
                  <c:v>0.20299590574987297</c:v>
                </c:pt>
                <c:pt idx="826">
                  <c:v>0.20299590574997245</c:v>
                </c:pt>
                <c:pt idx="827">
                  <c:v>0.20407090574997255</c:v>
                </c:pt>
                <c:pt idx="828">
                  <c:v>0.20407090575005782</c:v>
                </c:pt>
                <c:pt idx="829">
                  <c:v>0.20407090574997255</c:v>
                </c:pt>
                <c:pt idx="830">
                  <c:v>0.20407090574997255</c:v>
                </c:pt>
                <c:pt idx="831">
                  <c:v>0.20407090575005782</c:v>
                </c:pt>
                <c:pt idx="832">
                  <c:v>0.20407090575001519</c:v>
                </c:pt>
                <c:pt idx="833">
                  <c:v>0.20491790575005103</c:v>
                </c:pt>
                <c:pt idx="834">
                  <c:v>0.20586090575008598</c:v>
                </c:pt>
                <c:pt idx="835">
                  <c:v>0.20586090575010021</c:v>
                </c:pt>
                <c:pt idx="836">
                  <c:v>0.20586090575008598</c:v>
                </c:pt>
                <c:pt idx="837">
                  <c:v>0.20604410162630424</c:v>
                </c:pt>
                <c:pt idx="838">
                  <c:v>0.20671440574983543</c:v>
                </c:pt>
                <c:pt idx="839">
                  <c:v>0.20756020471888803</c:v>
                </c:pt>
                <c:pt idx="840">
                  <c:v>0.20759690574982423</c:v>
                </c:pt>
                <c:pt idx="841">
                  <c:v>0.20759690574982423</c:v>
                </c:pt>
                <c:pt idx="842">
                  <c:v>0.20759690574982423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0.20054690575013023</c:v>
                </c:pt>
                <c:pt idx="852">
                  <c:v>0.20054690575004491</c:v>
                </c:pt>
                <c:pt idx="853">
                  <c:v>0.20054690574994541</c:v>
                </c:pt>
                <c:pt idx="854">
                  <c:v>0.20054690575008749</c:v>
                </c:pt>
                <c:pt idx="855">
                  <c:v>0.20054690575008749</c:v>
                </c:pt>
                <c:pt idx="856">
                  <c:v>0.20054690575010176</c:v>
                </c:pt>
                <c:pt idx="857">
                  <c:v>0.20054690575008749</c:v>
                </c:pt>
                <c:pt idx="858">
                  <c:v>0.20054690575008749</c:v>
                </c:pt>
                <c:pt idx="859">
                  <c:v>0.20054690575014439</c:v>
                </c:pt>
                <c:pt idx="860">
                  <c:v>0.20054690575008749</c:v>
                </c:pt>
                <c:pt idx="861">
                  <c:v>0.20054690574993125</c:v>
                </c:pt>
                <c:pt idx="862">
                  <c:v>0.20054690574993125</c:v>
                </c:pt>
                <c:pt idx="863">
                  <c:v>0.20054690575008749</c:v>
                </c:pt>
                <c:pt idx="864">
                  <c:v>0.20054690575014439</c:v>
                </c:pt>
                <c:pt idx="865">
                  <c:v>0.20054690575008749</c:v>
                </c:pt>
                <c:pt idx="866">
                  <c:v>0.20054690575008749</c:v>
                </c:pt>
                <c:pt idx="867">
                  <c:v>0.20054690575008749</c:v>
                </c:pt>
                <c:pt idx="868">
                  <c:v>0.20054690575008749</c:v>
                </c:pt>
                <c:pt idx="869">
                  <c:v>0.20054690575008749</c:v>
                </c:pt>
                <c:pt idx="870">
                  <c:v>0.20054690574993125</c:v>
                </c:pt>
                <c:pt idx="871">
                  <c:v>0.20083690574990953</c:v>
                </c:pt>
                <c:pt idx="872">
                  <c:v>0.2012080781637593</c:v>
                </c:pt>
                <c:pt idx="873">
                  <c:v>0.20689980574999828</c:v>
                </c:pt>
                <c:pt idx="874">
                  <c:v>0.20911490574991376</c:v>
                </c:pt>
                <c:pt idx="875">
                  <c:v>0.20930371970352718</c:v>
                </c:pt>
                <c:pt idx="876">
                  <c:v>0.21425707574985609</c:v>
                </c:pt>
                <c:pt idx="877">
                  <c:v>0.21655090574981273</c:v>
                </c:pt>
                <c:pt idx="878">
                  <c:v>0.21655090574981273</c:v>
                </c:pt>
                <c:pt idx="879">
                  <c:v>0.21655090574975588</c:v>
                </c:pt>
                <c:pt idx="880">
                  <c:v>0.2165509057499691</c:v>
                </c:pt>
                <c:pt idx="881">
                  <c:v>0.21655090574982694</c:v>
                </c:pt>
                <c:pt idx="882">
                  <c:v>0.21655090574981273</c:v>
                </c:pt>
                <c:pt idx="883">
                  <c:v>0.21655090574977015</c:v>
                </c:pt>
                <c:pt idx="884">
                  <c:v>0.21655090574981273</c:v>
                </c:pt>
                <c:pt idx="885">
                  <c:v>0.21655090574981273</c:v>
                </c:pt>
                <c:pt idx="886">
                  <c:v>0.21655090574981273</c:v>
                </c:pt>
                <c:pt idx="887">
                  <c:v>0.21655090574978431</c:v>
                </c:pt>
                <c:pt idx="888">
                  <c:v>0.2165509057499691</c:v>
                </c:pt>
                <c:pt idx="889">
                  <c:v>0.2133949057498512</c:v>
                </c:pt>
                <c:pt idx="890">
                  <c:v>0.21339490574982284</c:v>
                </c:pt>
                <c:pt idx="891">
                  <c:v>0.21402588513130646</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0.21747690575000439</c:v>
                </c:pt>
                <c:pt idx="910">
                  <c:v>0.21727860574995361</c:v>
                </c:pt>
                <c:pt idx="911">
                  <c:v>0.2170509057498862</c:v>
                </c:pt>
                <c:pt idx="912">
                  <c:v>0.21668294698709195</c:v>
                </c:pt>
                <c:pt idx="913">
                  <c:v>0.21609090575000783</c:v>
                </c:pt>
                <c:pt idx="914">
                  <c:v>0.21609090574997941</c:v>
                </c:pt>
                <c:pt idx="915">
                  <c:v>0.21609090574997941</c:v>
                </c:pt>
                <c:pt idx="916">
                  <c:v>0.21609090575000783</c:v>
                </c:pt>
                <c:pt idx="917">
                  <c:v>0.21609090574997941</c:v>
                </c:pt>
                <c:pt idx="918">
                  <c:v>0.21609090574997941</c:v>
                </c:pt>
                <c:pt idx="919">
                  <c:v>0.21609090575000783</c:v>
                </c:pt>
                <c:pt idx="920">
                  <c:v>0.21583066575006171</c:v>
                </c:pt>
                <c:pt idx="921">
                  <c:v>0.21488090574999325</c:v>
                </c:pt>
                <c:pt idx="922">
                  <c:v>0.21503840575000774</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0.21519590575002223</c:v>
                </c:pt>
                <c:pt idx="931">
                  <c:v>0.21519590574997949</c:v>
                </c:pt>
                <c:pt idx="932">
                  <c:v>0.21419469298390936</c:v>
                </c:pt>
                <c:pt idx="933">
                  <c:v>0.21299267045586143</c:v>
                </c:pt>
                <c:pt idx="934">
                  <c:v>0.21204090574983075</c:v>
                </c:pt>
                <c:pt idx="935">
                  <c:v>0.21204090574983075</c:v>
                </c:pt>
                <c:pt idx="936">
                  <c:v>0.21204090574983075</c:v>
                </c:pt>
                <c:pt idx="937">
                  <c:v>0.21204090574983075</c:v>
                </c:pt>
                <c:pt idx="938">
                  <c:v>0.21204090574983075</c:v>
                </c:pt>
                <c:pt idx="939">
                  <c:v>0.21204090574983075</c:v>
                </c:pt>
                <c:pt idx="940">
                  <c:v>0.21204090574998707</c:v>
                </c:pt>
                <c:pt idx="941">
                  <c:v>0.21204090574987339</c:v>
                </c:pt>
                <c:pt idx="942">
                  <c:v>0.21204090574983075</c:v>
                </c:pt>
                <c:pt idx="943">
                  <c:v>0.21204090574984491</c:v>
                </c:pt>
                <c:pt idx="944">
                  <c:v>0.21204090574983075</c:v>
                </c:pt>
                <c:pt idx="945">
                  <c:v>0.21204090574983075</c:v>
                </c:pt>
                <c:pt idx="946">
                  <c:v>0.21204090574983075</c:v>
                </c:pt>
                <c:pt idx="947">
                  <c:v>0.21204090574983075</c:v>
                </c:pt>
                <c:pt idx="948">
                  <c:v>0.21204090574990181</c:v>
                </c:pt>
                <c:pt idx="949">
                  <c:v>0.21204090574988754</c:v>
                </c:pt>
                <c:pt idx="950">
                  <c:v>0.21204090574983075</c:v>
                </c:pt>
                <c:pt idx="951">
                  <c:v>0.21204090574983075</c:v>
                </c:pt>
                <c:pt idx="952">
                  <c:v>0.21204090574983075</c:v>
                </c:pt>
                <c:pt idx="953">
                  <c:v>0.21204090574983075</c:v>
                </c:pt>
                <c:pt idx="954">
                  <c:v>0.21204090574983075</c:v>
                </c:pt>
                <c:pt idx="955">
                  <c:v>0.21204090574988754</c:v>
                </c:pt>
                <c:pt idx="956">
                  <c:v>0.21043090574997342</c:v>
                </c:pt>
                <c:pt idx="957">
                  <c:v>0.21046562165892624</c:v>
                </c:pt>
                <c:pt idx="958">
                  <c:v>0.21049590574995142</c:v>
                </c:pt>
                <c:pt idx="959">
                  <c:v>0.21049590574995142</c:v>
                </c:pt>
                <c:pt idx="960">
                  <c:v>0.21049590574992302</c:v>
                </c:pt>
                <c:pt idx="961">
                  <c:v>0.21049590574995142</c:v>
                </c:pt>
                <c:pt idx="962">
                  <c:v>0.21049590574995142</c:v>
                </c:pt>
                <c:pt idx="963">
                  <c:v>0.21049865574988763</c:v>
                </c:pt>
                <c:pt idx="964">
                  <c:v>0.21011694023269462</c:v>
                </c:pt>
                <c:pt idx="965">
                  <c:v>0.20755090574996871</c:v>
                </c:pt>
                <c:pt idx="966">
                  <c:v>0.20755090575016771</c:v>
                </c:pt>
                <c:pt idx="967">
                  <c:v>0.20755090575022456</c:v>
                </c:pt>
                <c:pt idx="968">
                  <c:v>0.20755090575022456</c:v>
                </c:pt>
                <c:pt idx="969">
                  <c:v>0.20755090575022456</c:v>
                </c:pt>
                <c:pt idx="970">
                  <c:v>0.20755090575022456</c:v>
                </c:pt>
                <c:pt idx="971">
                  <c:v>0.20755090575022456</c:v>
                </c:pt>
                <c:pt idx="972">
                  <c:v>0.20755090575021029</c:v>
                </c:pt>
                <c:pt idx="973">
                  <c:v>0.2051290370632444</c:v>
                </c:pt>
                <c:pt idx="974">
                  <c:v>0.20270090575007771</c:v>
                </c:pt>
                <c:pt idx="975">
                  <c:v>0.20179920575002097</c:v>
                </c:pt>
                <c:pt idx="976">
                  <c:v>0.20055686575007314</c:v>
                </c:pt>
                <c:pt idx="977">
                  <c:v>0.20012304575000428</c:v>
                </c:pt>
                <c:pt idx="978">
                  <c:v>0.19823256574983361</c:v>
                </c:pt>
                <c:pt idx="979">
                  <c:v>0.19826090574981947</c:v>
                </c:pt>
                <c:pt idx="980">
                  <c:v>0.19826090574983371</c:v>
                </c:pt>
                <c:pt idx="981">
                  <c:v>0.19826090574999006</c:v>
                </c:pt>
                <c:pt idx="982">
                  <c:v>0.19737090574992069</c:v>
                </c:pt>
                <c:pt idx="983">
                  <c:v>0.1973709057499633</c:v>
                </c:pt>
                <c:pt idx="984">
                  <c:v>0.1973709057499633</c:v>
                </c:pt>
                <c:pt idx="985">
                  <c:v>0.19737090575002014</c:v>
                </c:pt>
                <c:pt idx="986">
                  <c:v>0.1973709057499633</c:v>
                </c:pt>
                <c:pt idx="987">
                  <c:v>0.1973709057499633</c:v>
                </c:pt>
                <c:pt idx="988">
                  <c:v>0.19737090574997745</c:v>
                </c:pt>
                <c:pt idx="989">
                  <c:v>0.1973709057499633</c:v>
                </c:pt>
                <c:pt idx="990">
                  <c:v>0.1973709057499633</c:v>
                </c:pt>
                <c:pt idx="991">
                  <c:v>0.19620590574996299</c:v>
                </c:pt>
                <c:pt idx="992">
                  <c:v>0.19608228670219327</c:v>
                </c:pt>
                <c:pt idx="993">
                  <c:v>0.19436090574997422</c:v>
                </c:pt>
                <c:pt idx="994">
                  <c:v>0.19441205574989345</c:v>
                </c:pt>
                <c:pt idx="995">
                  <c:v>0.1955315557498522</c:v>
                </c:pt>
                <c:pt idx="996">
                  <c:v>0.19555090574985451</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0.19105090574991829</c:v>
                </c:pt>
                <c:pt idx="1011">
                  <c:v>0.19100608575000427</c:v>
                </c:pt>
                <c:pt idx="1012">
                  <c:v>0.19105644574997888</c:v>
                </c:pt>
                <c:pt idx="1013">
                  <c:v>0.19103060575000086</c:v>
                </c:pt>
                <c:pt idx="1014">
                  <c:v>0.1917769057497907</c:v>
                </c:pt>
                <c:pt idx="1015">
                  <c:v>0.19239090574998838</c:v>
                </c:pt>
                <c:pt idx="1016">
                  <c:v>0.19239090574998838</c:v>
                </c:pt>
                <c:pt idx="1017">
                  <c:v>0.19346725940854981</c:v>
                </c:pt>
                <c:pt idx="1018">
                  <c:v>0.19473455574981813</c:v>
                </c:pt>
                <c:pt idx="1019">
                  <c:v>0.19445320575006525</c:v>
                </c:pt>
                <c:pt idx="1020">
                  <c:v>0.19540380575008953</c:v>
                </c:pt>
                <c:pt idx="1021">
                  <c:v>0.19684710575012343</c:v>
                </c:pt>
                <c:pt idx="1022">
                  <c:v>0.19729090575015112</c:v>
                </c:pt>
                <c:pt idx="1023">
                  <c:v>0.19729090575012273</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0.19227130575012558</c:v>
                </c:pt>
                <c:pt idx="1032">
                  <c:v>0.19417352870070193</c:v>
                </c:pt>
                <c:pt idx="1033">
                  <c:v>0.19416090575010969</c:v>
                </c:pt>
                <c:pt idx="1034">
                  <c:v>0.19395314574988731</c:v>
                </c:pt>
                <c:pt idx="1035">
                  <c:v>0.19419190574994616</c:v>
                </c:pt>
                <c:pt idx="1036">
                  <c:v>0.19425990574988816</c:v>
                </c:pt>
                <c:pt idx="1037">
                  <c:v>0.19240580575002758</c:v>
                </c:pt>
                <c:pt idx="1038">
                  <c:v>0.19238874080154739</c:v>
                </c:pt>
                <c:pt idx="1039">
                  <c:v>0.19369820574992508</c:v>
                </c:pt>
                <c:pt idx="1040">
                  <c:v>0.19500932680251992</c:v>
                </c:pt>
                <c:pt idx="1041">
                  <c:v>0.19489090574997192</c:v>
                </c:pt>
                <c:pt idx="1042">
                  <c:v>0.19499330575000337</c:v>
                </c:pt>
                <c:pt idx="1043">
                  <c:v>0.19521090575005928</c:v>
                </c:pt>
                <c:pt idx="1044">
                  <c:v>0.19521090575005928</c:v>
                </c:pt>
                <c:pt idx="1045">
                  <c:v>0.19521090575013039</c:v>
                </c:pt>
                <c:pt idx="1046">
                  <c:v>0.19521090575005928</c:v>
                </c:pt>
                <c:pt idx="1047">
                  <c:v>0.19521090575005928</c:v>
                </c:pt>
                <c:pt idx="1048">
                  <c:v>0.19521090575005928</c:v>
                </c:pt>
                <c:pt idx="1049">
                  <c:v>0.19570063908332719</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0.19313090574995323</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0.19341790574989667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c:v>
                </c:pt>
                <c:pt idx="1107">
                  <c:v>0.18368090574972484</c:v>
                </c:pt>
                <c:pt idx="1108">
                  <c:v>0.18368090574972484</c:v>
                </c:pt>
                <c:pt idx="1109">
                  <c:v>0.18368090574972484</c:v>
                </c:pt>
                <c:pt idx="1110">
                  <c:v>0.18368090574988116</c:v>
                </c:pt>
                <c:pt idx="1111">
                  <c:v>0.18368090574996643</c:v>
                </c:pt>
                <c:pt idx="1112">
                  <c:v>0.18281022927938295</c:v>
                </c:pt>
                <c:pt idx="1113">
                  <c:v>0.17947123574992938</c:v>
                </c:pt>
                <c:pt idx="1114">
                  <c:v>0.17663090575001661</c:v>
                </c:pt>
                <c:pt idx="1115">
                  <c:v>0.17719025575003405</c:v>
                </c:pt>
                <c:pt idx="1116">
                  <c:v>0.17906131391320917</c:v>
                </c:pt>
                <c:pt idx="1117">
                  <c:v>0.176709352808814</c:v>
                </c:pt>
                <c:pt idx="1118">
                  <c:v>0.17589410574993286</c:v>
                </c:pt>
                <c:pt idx="1119">
                  <c:v>0.17505020807554672</c:v>
                </c:pt>
                <c:pt idx="1120">
                  <c:v>0.16837090574996688</c:v>
                </c:pt>
                <c:pt idx="1121">
                  <c:v>0.1715868857500169</c:v>
                </c:pt>
                <c:pt idx="1122">
                  <c:v>0.17271450575005076</c:v>
                </c:pt>
                <c:pt idx="1123">
                  <c:v>0.17107059647146633</c:v>
                </c:pt>
                <c:pt idx="1124">
                  <c:v>0.16986680574984803</c:v>
                </c:pt>
                <c:pt idx="1125">
                  <c:v>0.17007090574975331</c:v>
                </c:pt>
                <c:pt idx="1126">
                  <c:v>0.17007090574975331</c:v>
                </c:pt>
                <c:pt idx="1127">
                  <c:v>0.17007090574976758</c:v>
                </c:pt>
                <c:pt idx="1128">
                  <c:v>0.16975410574995919</c:v>
                </c:pt>
                <c:pt idx="1129">
                  <c:v>0.16680090574990913</c:v>
                </c:pt>
                <c:pt idx="1130">
                  <c:v>0.16794020574995733</c:v>
                </c:pt>
                <c:pt idx="1131">
                  <c:v>0.16811790574986674</c:v>
                </c:pt>
                <c:pt idx="1132">
                  <c:v>0.16936400574982718</c:v>
                </c:pt>
                <c:pt idx="1133">
                  <c:v>0.16941502033337491</c:v>
                </c:pt>
                <c:pt idx="1134">
                  <c:v>0.16889684574999825</c:v>
                </c:pt>
                <c:pt idx="1135">
                  <c:v>0.16904693575007468</c:v>
                </c:pt>
                <c:pt idx="1136">
                  <c:v>0.17086060575017825</c:v>
                </c:pt>
                <c:pt idx="1137">
                  <c:v>0.17162090575021688</c:v>
                </c:pt>
                <c:pt idx="1138">
                  <c:v>0.17132678810291679</c:v>
                </c:pt>
                <c:pt idx="1139">
                  <c:v>0.17322590574991636</c:v>
                </c:pt>
                <c:pt idx="1140">
                  <c:v>0.17322590574990221</c:v>
                </c:pt>
                <c:pt idx="1141">
                  <c:v>0.17233080574995085</c:v>
                </c:pt>
                <c:pt idx="1142">
                  <c:v>0.16981968574987155</c:v>
                </c:pt>
                <c:pt idx="1143">
                  <c:v>0.1699647175146311</c:v>
                </c:pt>
                <c:pt idx="1144">
                  <c:v>0.16708604575005381</c:v>
                </c:pt>
                <c:pt idx="1145">
                  <c:v>0.16768930574986035</c:v>
                </c:pt>
                <c:pt idx="1146">
                  <c:v>0.16860456428659626</c:v>
                </c:pt>
                <c:pt idx="1147">
                  <c:v>0.16484090574995489</c:v>
                </c:pt>
                <c:pt idx="1148">
                  <c:v>0.16377930575008293</c:v>
                </c:pt>
                <c:pt idx="1149">
                  <c:v>0.16529057585312046</c:v>
                </c:pt>
                <c:pt idx="1150">
                  <c:v>0.16540068574994393</c:v>
                </c:pt>
                <c:pt idx="1151">
                  <c:v>0.16443570574985245</c:v>
                </c:pt>
                <c:pt idx="1152">
                  <c:v>0.160963805749887</c:v>
                </c:pt>
                <c:pt idx="1153">
                  <c:v>0.15957038574990187</c:v>
                </c:pt>
                <c:pt idx="1154">
                  <c:v>0.15941690574987896</c:v>
                </c:pt>
                <c:pt idx="1155">
                  <c:v>0.16125441794513051</c:v>
                </c:pt>
                <c:pt idx="1156">
                  <c:v>0.17315655574977024</c:v>
                </c:pt>
                <c:pt idx="1157">
                  <c:v>0.17475983574989593</c:v>
                </c:pt>
                <c:pt idx="1158">
                  <c:v>0.17424227574994691</c:v>
                </c:pt>
                <c:pt idx="1159">
                  <c:v>0.17437465575008557</c:v>
                </c:pt>
                <c:pt idx="1160">
                  <c:v>0.1745409057500496</c:v>
                </c:pt>
                <c:pt idx="1161">
                  <c:v>0.17477490575021193</c:v>
                </c:pt>
                <c:pt idx="1162">
                  <c:v>0.17477490575019777</c:v>
                </c:pt>
                <c:pt idx="1163">
                  <c:v>0.17248590574995148</c:v>
                </c:pt>
                <c:pt idx="1164">
                  <c:v>0.17248590575019318</c:v>
                </c:pt>
                <c:pt idx="1165">
                  <c:v>0.17248590575019318</c:v>
                </c:pt>
                <c:pt idx="1166">
                  <c:v>0.17248590575019318</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0.17270330574986309</c:v>
                </c:pt>
                <c:pt idx="1175">
                  <c:v>0.17280090574988088</c:v>
                </c:pt>
                <c:pt idx="1176">
                  <c:v>0.17280090574988088</c:v>
                </c:pt>
                <c:pt idx="1177">
                  <c:v>0.17292884389429741</c:v>
                </c:pt>
                <c:pt idx="1178">
                  <c:v>0.1740109057500519</c:v>
                </c:pt>
                <c:pt idx="1179">
                  <c:v>0.17401090575003769</c:v>
                </c:pt>
                <c:pt idx="1180">
                  <c:v>0.17199090575010706</c:v>
                </c:pt>
                <c:pt idx="1181">
                  <c:v>0.17199090575010706</c:v>
                </c:pt>
                <c:pt idx="1182">
                  <c:v>0.17199090575010706</c:v>
                </c:pt>
                <c:pt idx="1183">
                  <c:v>0.17199090575010706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0.17294079574980975</c:v>
                </c:pt>
                <c:pt idx="1200">
                  <c:v>0.17329490574979906</c:v>
                </c:pt>
                <c:pt idx="1201">
                  <c:v>0.17329490574982748</c:v>
                </c:pt>
                <c:pt idx="1202">
                  <c:v>0.17329490574979906</c:v>
                </c:pt>
                <c:pt idx="1203">
                  <c:v>0.17329490574979906</c:v>
                </c:pt>
                <c:pt idx="1204">
                  <c:v>0.17329490574979906</c:v>
                </c:pt>
                <c:pt idx="1205">
                  <c:v>0.17329490574988426</c:v>
                </c:pt>
                <c:pt idx="1206">
                  <c:v>0.17329490574981321</c:v>
                </c:pt>
                <c:pt idx="1207">
                  <c:v>0.17429202574993496</c:v>
                </c:pt>
                <c:pt idx="1208">
                  <c:v>0.17511280574998977</c:v>
                </c:pt>
                <c:pt idx="1209">
                  <c:v>0.17574090575000423</c:v>
                </c:pt>
                <c:pt idx="1210">
                  <c:v>0.17574090575000423</c:v>
                </c:pt>
                <c:pt idx="1211">
                  <c:v>0.17574090575000423</c:v>
                </c:pt>
                <c:pt idx="1212">
                  <c:v>0.17574090575000423</c:v>
                </c:pt>
                <c:pt idx="1213">
                  <c:v>0.17591117602036388</c:v>
                </c:pt>
                <c:pt idx="1214">
                  <c:v>0.17998180575003181</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0.18290090575007423</c:v>
                </c:pt>
                <c:pt idx="1224">
                  <c:v>0.18290090575000312</c:v>
                </c:pt>
                <c:pt idx="1225">
                  <c:v>0.18290090575000312</c:v>
                </c:pt>
                <c:pt idx="1226">
                  <c:v>0.18290090575000312</c:v>
                </c:pt>
                <c:pt idx="1227">
                  <c:v>0.18290090575003154</c:v>
                </c:pt>
                <c:pt idx="1228">
                  <c:v>0.18152870574985513</c:v>
                </c:pt>
                <c:pt idx="1229">
                  <c:v>0.17422650575007026</c:v>
                </c:pt>
                <c:pt idx="1230">
                  <c:v>0.17353090575009844</c:v>
                </c:pt>
                <c:pt idx="1231">
                  <c:v>0.17353090574994218</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0.17353090575004165</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0.17384327417114781</c:v>
                </c:pt>
                <c:pt idx="1249">
                  <c:v>0.17393590575008491</c:v>
                </c:pt>
                <c:pt idx="1250">
                  <c:v>0.17393590575008491</c:v>
                </c:pt>
                <c:pt idx="1251">
                  <c:v>0.17393590575008491</c:v>
                </c:pt>
                <c:pt idx="1252">
                  <c:v>0.17393590575008491</c:v>
                </c:pt>
                <c:pt idx="1253">
                  <c:v>0.17393590575008491</c:v>
                </c:pt>
                <c:pt idx="1254">
                  <c:v>0.17393590575008491</c:v>
                </c:pt>
                <c:pt idx="1255">
                  <c:v>0.17393590574999973</c:v>
                </c:pt>
                <c:pt idx="1256">
                  <c:v>0.17495923908323627</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0.18126740574982148</c:v>
                </c:pt>
                <c:pt idx="1272">
                  <c:v>0.1833209057499659</c:v>
                </c:pt>
                <c:pt idx="1273">
                  <c:v>0.1833209057499659</c:v>
                </c:pt>
                <c:pt idx="1274">
                  <c:v>0.18332090574972426</c:v>
                </c:pt>
                <c:pt idx="1275">
                  <c:v>0.18372526745207557</c:v>
                </c:pt>
                <c:pt idx="1276">
                  <c:v>0.18384590575001886</c:v>
                </c:pt>
                <c:pt idx="1277">
                  <c:v>0.18384590575001886</c:v>
                </c:pt>
                <c:pt idx="1278">
                  <c:v>0.18384590575001886</c:v>
                </c:pt>
                <c:pt idx="1279">
                  <c:v>0.18422736574999027</c:v>
                </c:pt>
                <c:pt idx="1280">
                  <c:v>0.18786049479092537</c:v>
                </c:pt>
                <c:pt idx="1281">
                  <c:v>0.19160177172949489</c:v>
                </c:pt>
                <c:pt idx="1282">
                  <c:v>0.19229090575007041</c:v>
                </c:pt>
                <c:pt idx="1283">
                  <c:v>0.19229090575012725</c:v>
                </c:pt>
                <c:pt idx="1284">
                  <c:v>0.19229090575012725</c:v>
                </c:pt>
                <c:pt idx="1285">
                  <c:v>0.19241345575014188</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0.19245690575009183</c:v>
                </c:pt>
                <c:pt idx="1303">
                  <c:v>0.19287090575014071</c:v>
                </c:pt>
                <c:pt idx="1304">
                  <c:v>0.19287090575014071</c:v>
                </c:pt>
                <c:pt idx="1305">
                  <c:v>0.19287090575014071</c:v>
                </c:pt>
                <c:pt idx="1306">
                  <c:v>0.19287090575014071</c:v>
                </c:pt>
                <c:pt idx="1307">
                  <c:v>0.19287090575009813</c:v>
                </c:pt>
                <c:pt idx="1308">
                  <c:v>0.1955959057499968</c:v>
                </c:pt>
                <c:pt idx="1309">
                  <c:v>0.19726210574985714</c:v>
                </c:pt>
                <c:pt idx="1310">
                  <c:v>0.19739590574985755</c:v>
                </c:pt>
                <c:pt idx="1311">
                  <c:v>0.19739590574985755</c:v>
                </c:pt>
                <c:pt idx="1312">
                  <c:v>0.19739590574982918</c:v>
                </c:pt>
                <c:pt idx="1313">
                  <c:v>0.19739590574985755</c:v>
                </c:pt>
                <c:pt idx="1314">
                  <c:v>0.19739590574985755</c:v>
                </c:pt>
                <c:pt idx="1315">
                  <c:v>0.19739590574985755</c:v>
                </c:pt>
                <c:pt idx="1316">
                  <c:v>0.19739590574997123</c:v>
                </c:pt>
                <c:pt idx="1317">
                  <c:v>0.19739590574999971</c:v>
                </c:pt>
                <c:pt idx="1318">
                  <c:v>0.19739590574982918</c:v>
                </c:pt>
                <c:pt idx="1319">
                  <c:v>0.19739590574985755</c:v>
                </c:pt>
                <c:pt idx="1320">
                  <c:v>0.19739590574985755</c:v>
                </c:pt>
                <c:pt idx="1321">
                  <c:v>0.19739590574985755</c:v>
                </c:pt>
                <c:pt idx="1322">
                  <c:v>0.19739590574985755</c:v>
                </c:pt>
                <c:pt idx="1323">
                  <c:v>0.19739590574985755</c:v>
                </c:pt>
                <c:pt idx="1324">
                  <c:v>0.19723390574992555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0.19484504575000025</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0.19502033756816678</c:v>
                </c:pt>
                <c:pt idx="1353">
                  <c:v>0.19617090574982393</c:v>
                </c:pt>
                <c:pt idx="1354">
                  <c:v>0.19617090574982393</c:v>
                </c:pt>
                <c:pt idx="1355">
                  <c:v>0.19617090574986662</c:v>
                </c:pt>
                <c:pt idx="1356">
                  <c:v>0.19617090574986662</c:v>
                </c:pt>
                <c:pt idx="1357">
                  <c:v>0.19617090574986662</c:v>
                </c:pt>
                <c:pt idx="1358">
                  <c:v>0.19617090574986662</c:v>
                </c:pt>
                <c:pt idx="1359">
                  <c:v>0.19617090574983817</c:v>
                </c:pt>
                <c:pt idx="1360">
                  <c:v>0.19617090574986662</c:v>
                </c:pt>
                <c:pt idx="1361">
                  <c:v>0.19617090574995183</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0.19762090574998575</c:v>
                </c:pt>
                <c:pt idx="1371">
                  <c:v>0.19762090575008523</c:v>
                </c:pt>
                <c:pt idx="1372">
                  <c:v>0.19762090575004265</c:v>
                </c:pt>
                <c:pt idx="1373">
                  <c:v>0.19762090575008523</c:v>
                </c:pt>
                <c:pt idx="1374">
                  <c:v>0.19762090575008523</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0.19746858756819574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0.19790705574986595</c:v>
                </c:pt>
                <c:pt idx="1418">
                  <c:v>0.19752090574993986</c:v>
                </c:pt>
                <c:pt idx="1419">
                  <c:v>0.19752090574998243</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0.19843227417089798</c:v>
                </c:pt>
                <c:pt idx="1436">
                  <c:v>0.19840090574990654</c:v>
                </c:pt>
                <c:pt idx="1437">
                  <c:v>0.19840090574997765</c:v>
                </c:pt>
                <c:pt idx="1438">
                  <c:v>0.19840090574993496</c:v>
                </c:pt>
                <c:pt idx="1439">
                  <c:v>0.19840090574990654</c:v>
                </c:pt>
                <c:pt idx="1440">
                  <c:v>0.19844410574989987</c:v>
                </c:pt>
                <c:pt idx="1441">
                  <c:v>0.20025446574989308</c:v>
                </c:pt>
                <c:pt idx="1442">
                  <c:v>0.20091688469753427</c:v>
                </c:pt>
                <c:pt idx="1443">
                  <c:v>0.20049346575002869</c:v>
                </c:pt>
                <c:pt idx="1444">
                  <c:v>0.19913422574980189</c:v>
                </c:pt>
                <c:pt idx="1445">
                  <c:v>0.19940970574982941</c:v>
                </c:pt>
                <c:pt idx="1446">
                  <c:v>0.19892090575008581</c:v>
                </c:pt>
                <c:pt idx="1447">
                  <c:v>0.19892090575008581</c:v>
                </c:pt>
                <c:pt idx="1448">
                  <c:v>0.19892090575008581</c:v>
                </c:pt>
                <c:pt idx="1449">
                  <c:v>0.19892090575010007</c:v>
                </c:pt>
                <c:pt idx="1450">
                  <c:v>0.19892090575010007</c:v>
                </c:pt>
                <c:pt idx="1451">
                  <c:v>0.19892090575010007</c:v>
                </c:pt>
                <c:pt idx="1452">
                  <c:v>0.19892090575010007</c:v>
                </c:pt>
                <c:pt idx="1453">
                  <c:v>0.19892090575010007</c:v>
                </c:pt>
                <c:pt idx="1454">
                  <c:v>0.19892090575010007</c:v>
                </c:pt>
                <c:pt idx="1455">
                  <c:v>0.19892090574998633</c:v>
                </c:pt>
                <c:pt idx="1456">
                  <c:v>0.19892090575000054</c:v>
                </c:pt>
                <c:pt idx="1457">
                  <c:v>0.19989567342678072</c:v>
                </c:pt>
                <c:pt idx="1458">
                  <c:v>0.20643915574984825</c:v>
                </c:pt>
                <c:pt idx="1459">
                  <c:v>0.20690090574984771</c:v>
                </c:pt>
                <c:pt idx="1460">
                  <c:v>0.20690090574984771</c:v>
                </c:pt>
                <c:pt idx="1461">
                  <c:v>0.20690090574981923</c:v>
                </c:pt>
                <c:pt idx="1462">
                  <c:v>0.20690090574984771</c:v>
                </c:pt>
                <c:pt idx="1463">
                  <c:v>0.20690090575000403</c:v>
                </c:pt>
                <c:pt idx="1464">
                  <c:v>0.20690090575000403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0.20701090574996789</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-1.1141816565065175</c:v>
                </c:pt>
                <c:pt idx="3">
                  <c:v>-1.1152174404645905</c:v>
                </c:pt>
                <c:pt idx="4">
                  <c:v>-1.1166979219126749</c:v>
                </c:pt>
                <c:pt idx="5">
                  <c:v>-1.114925753441554</c:v>
                </c:pt>
                <c:pt idx="6">
                  <c:v>-1.1115953057703645</c:v>
                </c:pt>
                <c:pt idx="7">
                  <c:v>-1.1107890541138943</c:v>
                </c:pt>
                <c:pt idx="8">
                  <c:v>-1.1119401923779573</c:v>
                </c:pt>
                <c:pt idx="9">
                  <c:v>-1.1109797302282236</c:v>
                </c:pt>
                <c:pt idx="10">
                  <c:v>-1.1102773116767262</c:v>
                </c:pt>
                <c:pt idx="11">
                  <c:v>-1.109766323406248</c:v>
                </c:pt>
                <c:pt idx="12">
                  <c:v>-1.1088894267237501</c:v>
                </c:pt>
                <c:pt idx="13">
                  <c:v>-1.1076250164127686</c:v>
                </c:pt>
                <c:pt idx="14">
                  <c:v>-1.1084726760910688</c:v>
                </c:pt>
                <c:pt idx="15">
                  <c:v>-1.1106682973180138</c:v>
                </c:pt>
                <c:pt idx="16">
                  <c:v>-1.1126753484056167</c:v>
                </c:pt>
                <c:pt idx="17">
                  <c:v>-1.112075458582638</c:v>
                </c:pt>
                <c:pt idx="18">
                  <c:v>-1.1121487313342446</c:v>
                </c:pt>
                <c:pt idx="19">
                  <c:v>-1.1121976003891092</c:v>
                </c:pt>
                <c:pt idx="20">
                  <c:v>-1.1108271988231309</c:v>
                </c:pt>
                <c:pt idx="21">
                  <c:v>-1.1112988708172082</c:v>
                </c:pt>
                <c:pt idx="22">
                  <c:v>-1.1116287499813495</c:v>
                </c:pt>
                <c:pt idx="23">
                  <c:v>-1.1106174882996953</c:v>
                </c:pt>
                <c:pt idx="24">
                  <c:v>-1.1105789783650555</c:v>
                </c:pt>
                <c:pt idx="25">
                  <c:v>-1.1096950617659047</c:v>
                </c:pt>
                <c:pt idx="26">
                  <c:v>-1.1105029925105474</c:v>
                </c:pt>
                <c:pt idx="27">
                  <c:v>-1.1132056035013704</c:v>
                </c:pt>
                <c:pt idx="28">
                  <c:v>-1.1156757888465738</c:v>
                </c:pt>
                <c:pt idx="29">
                  <c:v>-1.118821176336724</c:v>
                </c:pt>
                <c:pt idx="30">
                  <c:v>-1.1216688909019439</c:v>
                </c:pt>
                <c:pt idx="31">
                  <c:v>-1.12277719344489</c:v>
                </c:pt>
                <c:pt idx="32">
                  <c:v>-1.1236977227038949</c:v>
                </c:pt>
                <c:pt idx="33">
                  <c:v>-1.1255466643985983</c:v>
                </c:pt>
                <c:pt idx="34">
                  <c:v>-1.1245314848445247</c:v>
                </c:pt>
                <c:pt idx="35">
                  <c:v>-1.1230471234695194</c:v>
                </c:pt>
                <c:pt idx="36">
                  <c:v>-1.123978841906478</c:v>
                </c:pt>
                <c:pt idx="37">
                  <c:v>-1.121041210746782</c:v>
                </c:pt>
                <c:pt idx="38">
                  <c:v>-1.1179050108096926</c:v>
                </c:pt>
                <c:pt idx="39">
                  <c:v>-1.1152144000817827</c:v>
                </c:pt>
                <c:pt idx="40">
                  <c:v>-1.1152582034130063</c:v>
                </c:pt>
                <c:pt idx="41">
                  <c:v>-1.1127954553849118</c:v>
                </c:pt>
                <c:pt idx="42">
                  <c:v>-1.1107365422914768</c:v>
                </c:pt>
                <c:pt idx="43">
                  <c:v>-1.1079257202341632</c:v>
                </c:pt>
                <c:pt idx="44">
                  <c:v>-1.1093443552679636</c:v>
                </c:pt>
                <c:pt idx="45">
                  <c:v>-1.1138916201125109</c:v>
                </c:pt>
                <c:pt idx="46">
                  <c:v>-1.116175986366799</c:v>
                </c:pt>
                <c:pt idx="47">
                  <c:v>-1.1157569163157182</c:v>
                </c:pt>
                <c:pt idx="48">
                  <c:v>-1.1171154883734999</c:v>
                </c:pt>
                <c:pt idx="49">
                  <c:v>-1.1177426040894285</c:v>
                </c:pt>
                <c:pt idx="50">
                  <c:v>-1.1187921006008996</c:v>
                </c:pt>
                <c:pt idx="51">
                  <c:v>-1.1189692633756745</c:v>
                </c:pt>
                <c:pt idx="52">
                  <c:v>-1.1196003965709163</c:v>
                </c:pt>
                <c:pt idx="53">
                  <c:v>-1.119937362056348</c:v>
                </c:pt>
                <c:pt idx="54">
                  <c:v>-1.1199450744782813</c:v>
                </c:pt>
                <c:pt idx="55">
                  <c:v>-1.1188023885733287</c:v>
                </c:pt>
                <c:pt idx="56">
                  <c:v>-1.121078107997846</c:v>
                </c:pt>
                <c:pt idx="57">
                  <c:v>-1.1220924717237759</c:v>
                </c:pt>
                <c:pt idx="58">
                  <c:v>-1.1215103593653879</c:v>
                </c:pt>
                <c:pt idx="59">
                  <c:v>-1.1217058877599295</c:v>
                </c:pt>
                <c:pt idx="60">
                  <c:v>-1.1223922269077922</c:v>
                </c:pt>
                <c:pt idx="61">
                  <c:v>-1.1221933877687604</c:v>
                </c:pt>
                <c:pt idx="62">
                  <c:v>-1.1212651982628756</c:v>
                </c:pt>
                <c:pt idx="63">
                  <c:v>-1.1215580331371626</c:v>
                </c:pt>
                <c:pt idx="64">
                  <c:v>-1.1209984793757859</c:v>
                </c:pt>
                <c:pt idx="65">
                  <c:v>-1.1203274322625703</c:v>
                </c:pt>
                <c:pt idx="66">
                  <c:v>-1.1201164458218364</c:v>
                </c:pt>
                <c:pt idx="67">
                  <c:v>-1.1207411330260588</c:v>
                </c:pt>
                <c:pt idx="68">
                  <c:v>-1.1207353653107508</c:v>
                </c:pt>
                <c:pt idx="69">
                  <c:v>-1.1212906217447767</c:v>
                </c:pt>
                <c:pt idx="70">
                  <c:v>-1.1252244644540497</c:v>
                </c:pt>
                <c:pt idx="71">
                  <c:v>-1.125462596153554</c:v>
                </c:pt>
                <c:pt idx="72">
                  <c:v>-1.1253185929985539</c:v>
                </c:pt>
                <c:pt idx="73">
                  <c:v>-1.1252587624387194</c:v>
                </c:pt>
                <c:pt idx="74">
                  <c:v>-1.125373827410286</c:v>
                </c:pt>
                <c:pt idx="75">
                  <c:v>-1.1253143383598996</c:v>
                </c:pt>
                <c:pt idx="76">
                  <c:v>-1.1262891296773183</c:v>
                </c:pt>
                <c:pt idx="77">
                  <c:v>-1.1294431355381107</c:v>
                </c:pt>
                <c:pt idx="78">
                  <c:v>-1.1307239430462919</c:v>
                </c:pt>
                <c:pt idx="79">
                  <c:v>-1.1319677916419408</c:v>
                </c:pt>
                <c:pt idx="80">
                  <c:v>-1.1345116718823789</c:v>
                </c:pt>
                <c:pt idx="81">
                  <c:v>-1.1347676664238411</c:v>
                </c:pt>
                <c:pt idx="82">
                  <c:v>-1.1348953435294358</c:v>
                </c:pt>
                <c:pt idx="83">
                  <c:v>-1.135093044303602</c:v>
                </c:pt>
                <c:pt idx="84">
                  <c:v>-1.13466133365938</c:v>
                </c:pt>
                <c:pt idx="85">
                  <c:v>-1.13332475575936</c:v>
                </c:pt>
                <c:pt idx="86">
                  <c:v>-1.1338555990102894</c:v>
                </c:pt>
                <c:pt idx="87">
                  <c:v>-1.1327209101184934</c:v>
                </c:pt>
                <c:pt idx="88">
                  <c:v>-1.1312816469647515</c:v>
                </c:pt>
                <c:pt idx="89">
                  <c:v>-1.1304804468023661</c:v>
                </c:pt>
                <c:pt idx="90">
                  <c:v>-1.1298308104349242</c:v>
                </c:pt>
                <c:pt idx="91">
                  <c:v>-1.1289719378627441</c:v>
                </c:pt>
                <c:pt idx="92">
                  <c:v>-1.1290080050561073</c:v>
                </c:pt>
                <c:pt idx="93">
                  <c:v>-1.1290710182943964</c:v>
                </c:pt>
                <c:pt idx="94">
                  <c:v>-1.1292164538918432</c:v>
                </c:pt>
                <c:pt idx="95">
                  <c:v>-1.1289714682872329</c:v>
                </c:pt>
                <c:pt idx="96">
                  <c:v>-1.1278212786605615</c:v>
                </c:pt>
                <c:pt idx="97">
                  <c:v>-1.1272167167984577</c:v>
                </c:pt>
                <c:pt idx="98">
                  <c:v>-1.1259055291780562</c:v>
                </c:pt>
                <c:pt idx="99">
                  <c:v>-1.1248705041298881</c:v>
                </c:pt>
                <c:pt idx="100">
                  <c:v>-1.1265735643675621</c:v>
                </c:pt>
                <c:pt idx="101">
                  <c:v>-1.1282803432637825</c:v>
                </c:pt>
                <c:pt idx="102">
                  <c:v>-1.1297940554794639</c:v>
                </c:pt>
                <c:pt idx="103">
                  <c:v>-1.130644342883329</c:v>
                </c:pt>
                <c:pt idx="104">
                  <c:v>-1.1314508316991407</c:v>
                </c:pt>
                <c:pt idx="105">
                  <c:v>-1.1318819636745587</c:v>
                </c:pt>
                <c:pt idx="106">
                  <c:v>-1.131928579715634</c:v>
                </c:pt>
                <c:pt idx="107">
                  <c:v>-1.1312918400734584</c:v>
                </c:pt>
                <c:pt idx="108">
                  <c:v>-1.1291639562989815</c:v>
                </c:pt>
                <c:pt idx="109">
                  <c:v>-1.1272974837854122</c:v>
                </c:pt>
                <c:pt idx="110">
                  <c:v>-1.1262435618805293</c:v>
                </c:pt>
                <c:pt idx="111">
                  <c:v>-1.127431991080186</c:v>
                </c:pt>
                <c:pt idx="112">
                  <c:v>-1.129081491251128</c:v>
                </c:pt>
                <c:pt idx="113">
                  <c:v>-1.1300794103479888</c:v>
                </c:pt>
                <c:pt idx="114">
                  <c:v>-1.1287857772623795</c:v>
                </c:pt>
                <c:pt idx="115">
                  <c:v>-1.1254413798784526</c:v>
                </c:pt>
                <c:pt idx="116">
                  <c:v>-1.1230294835573598</c:v>
                </c:pt>
                <c:pt idx="117">
                  <c:v>-1.1200833431202857</c:v>
                </c:pt>
                <c:pt idx="118">
                  <c:v>-1.116935109717986</c:v>
                </c:pt>
                <c:pt idx="119">
                  <c:v>-1.1163290822111378</c:v>
                </c:pt>
                <c:pt idx="120">
                  <c:v>-1.1172808927879174</c:v>
                </c:pt>
                <c:pt idx="121">
                  <c:v>-1.119712995085294</c:v>
                </c:pt>
                <c:pt idx="122">
                  <c:v>-1.1225237791971239</c:v>
                </c:pt>
                <c:pt idx="123">
                  <c:v>-1.128434392488685</c:v>
                </c:pt>
                <c:pt idx="124">
                  <c:v>-1.1291901102316615</c:v>
                </c:pt>
                <c:pt idx="125">
                  <c:v>-1.1309105874517233</c:v>
                </c:pt>
                <c:pt idx="126">
                  <c:v>-1.1325685494681181</c:v>
                </c:pt>
                <c:pt idx="127">
                  <c:v>-1.1349056125291377</c:v>
                </c:pt>
                <c:pt idx="128">
                  <c:v>-1.1367613085220114</c:v>
                </c:pt>
                <c:pt idx="129">
                  <c:v>-1.1373194156113868</c:v>
                </c:pt>
                <c:pt idx="130">
                  <c:v>-1.1355571366849664</c:v>
                </c:pt>
                <c:pt idx="131">
                  <c:v>-1.1351950085929019</c:v>
                </c:pt>
                <c:pt idx="132">
                  <c:v>-1.1356360206266913</c:v>
                </c:pt>
                <c:pt idx="133">
                  <c:v>-1.1359086732406212</c:v>
                </c:pt>
                <c:pt idx="134">
                  <c:v>-1.1357234992231322</c:v>
                </c:pt>
                <c:pt idx="135">
                  <c:v>-1.1347131766924581</c:v>
                </c:pt>
                <c:pt idx="136">
                  <c:v>-1.133822150056119</c:v>
                </c:pt>
                <c:pt idx="137">
                  <c:v>-1.1325525459554346</c:v>
                </c:pt>
                <c:pt idx="138">
                  <c:v>-1.1312857735373858</c:v>
                </c:pt>
                <c:pt idx="139">
                  <c:v>-1.1306264420958738</c:v>
                </c:pt>
                <c:pt idx="140">
                  <c:v>-1.1298582640008594</c:v>
                </c:pt>
                <c:pt idx="141">
                  <c:v>-1.1329638798686545</c:v>
                </c:pt>
                <c:pt idx="142">
                  <c:v>-1.1367518743232103</c:v>
                </c:pt>
                <c:pt idx="143">
                  <c:v>-1.1370371627871099</c:v>
                </c:pt>
                <c:pt idx="144">
                  <c:v>-1.1340802885180499</c:v>
                </c:pt>
                <c:pt idx="145">
                  <c:v>-1.1324554102304489</c:v>
                </c:pt>
                <c:pt idx="146">
                  <c:v>-1.1302379466277168</c:v>
                </c:pt>
                <c:pt idx="147">
                  <c:v>-1.1264164463007242</c:v>
                </c:pt>
                <c:pt idx="148">
                  <c:v>-1.12925482627405</c:v>
                </c:pt>
                <c:pt idx="149">
                  <c:v>-1.1304230447542101</c:v>
                </c:pt>
                <c:pt idx="150">
                  <c:v>-1.1310572610209708</c:v>
                </c:pt>
                <c:pt idx="151">
                  <c:v>-1.132505280097746</c:v>
                </c:pt>
                <c:pt idx="152">
                  <c:v>-1.1346379307750856</c:v>
                </c:pt>
                <c:pt idx="153">
                  <c:v>-1.1346534030508484</c:v>
                </c:pt>
                <c:pt idx="154">
                  <c:v>-1.1343118888491546</c:v>
                </c:pt>
                <c:pt idx="155">
                  <c:v>-1.1331942232552308</c:v>
                </c:pt>
                <c:pt idx="156">
                  <c:v>-1.131546326281466</c:v>
                </c:pt>
                <c:pt idx="157">
                  <c:v>-1.1322640131516977</c:v>
                </c:pt>
                <c:pt idx="158">
                  <c:v>-1.1330013178430387</c:v>
                </c:pt>
                <c:pt idx="159">
                  <c:v>-1.1354525731292289</c:v>
                </c:pt>
                <c:pt idx="160">
                  <c:v>-1.1363242428197533</c:v>
                </c:pt>
                <c:pt idx="161">
                  <c:v>-1.1376706580894331</c:v>
                </c:pt>
                <c:pt idx="162">
                  <c:v>-1.1391059606820879</c:v>
                </c:pt>
                <c:pt idx="163">
                  <c:v>-1.1389214839130659</c:v>
                </c:pt>
                <c:pt idx="164">
                  <c:v>-1.1413329343746033</c:v>
                </c:pt>
                <c:pt idx="165">
                  <c:v>-1.1408064263965239</c:v>
                </c:pt>
                <c:pt idx="166">
                  <c:v>-1.1417609643057749</c:v>
                </c:pt>
                <c:pt idx="167">
                  <c:v>-1.1423332298081168</c:v>
                </c:pt>
                <c:pt idx="168">
                  <c:v>-1.142622810856182</c:v>
                </c:pt>
                <c:pt idx="169">
                  <c:v>-1.141817498350719</c:v>
                </c:pt>
                <c:pt idx="170">
                  <c:v>-1.1418617048528574</c:v>
                </c:pt>
                <c:pt idx="171">
                  <c:v>-1.1420788432070315</c:v>
                </c:pt>
                <c:pt idx="172">
                  <c:v>-1.140595259714686</c:v>
                </c:pt>
                <c:pt idx="173">
                  <c:v>-1.1421907065274297</c:v>
                </c:pt>
                <c:pt idx="174">
                  <c:v>-1.1419791935929449</c:v>
                </c:pt>
                <c:pt idx="175">
                  <c:v>-1.1401538018213284</c:v>
                </c:pt>
                <c:pt idx="176">
                  <c:v>-1.1399463964867209</c:v>
                </c:pt>
                <c:pt idx="177">
                  <c:v>-1.1392154002339798</c:v>
                </c:pt>
                <c:pt idx="178">
                  <c:v>-1.1397991821941664</c:v>
                </c:pt>
                <c:pt idx="179">
                  <c:v>-1.1413115805470682</c:v>
                </c:pt>
                <c:pt idx="180">
                  <c:v>-1.1419425002989101</c:v>
                </c:pt>
                <c:pt idx="181">
                  <c:v>-1.1422855038612889</c:v>
                </c:pt>
                <c:pt idx="182">
                  <c:v>-1.1415349135033779</c:v>
                </c:pt>
                <c:pt idx="183">
                  <c:v>-1.141858911115748</c:v>
                </c:pt>
                <c:pt idx="184">
                  <c:v>-1.1435214929961997</c:v>
                </c:pt>
                <c:pt idx="185">
                  <c:v>-1.1440820333404822</c:v>
                </c:pt>
                <c:pt idx="186">
                  <c:v>-1.1431349042891978</c:v>
                </c:pt>
                <c:pt idx="187">
                  <c:v>-1.1412213034703598</c:v>
                </c:pt>
                <c:pt idx="188">
                  <c:v>-1.1392400742923601</c:v>
                </c:pt>
                <c:pt idx="189">
                  <c:v>-1.1382190084433152</c:v>
                </c:pt>
                <c:pt idx="190">
                  <c:v>-1.1353955979678998</c:v>
                </c:pt>
                <c:pt idx="191">
                  <c:v>-1.1351968062607511</c:v>
                </c:pt>
                <c:pt idx="192">
                  <c:v>-1.134725893176608</c:v>
                </c:pt>
                <c:pt idx="193">
                  <c:v>-1.1340715895132267</c:v>
                </c:pt>
                <c:pt idx="194">
                  <c:v>-1.134237055589054</c:v>
                </c:pt>
                <c:pt idx="195">
                  <c:v>-1.1353061414625361</c:v>
                </c:pt>
                <c:pt idx="196">
                  <c:v>-1.1360022468322488</c:v>
                </c:pt>
                <c:pt idx="197">
                  <c:v>-1.1371640667532437</c:v>
                </c:pt>
                <c:pt idx="198">
                  <c:v>-1.1423491194843081</c:v>
                </c:pt>
                <c:pt idx="199">
                  <c:v>-1.1425281653042987</c:v>
                </c:pt>
                <c:pt idx="200">
                  <c:v>-1.1429788534394159</c:v>
                </c:pt>
                <c:pt idx="201">
                  <c:v>-1.1436789857748124</c:v>
                </c:pt>
                <c:pt idx="202">
                  <c:v>-1.1448258788865933</c:v>
                </c:pt>
                <c:pt idx="203">
                  <c:v>-1.1447814162523571</c:v>
                </c:pt>
                <c:pt idx="204">
                  <c:v>-1.1435954203076051</c:v>
                </c:pt>
                <c:pt idx="205">
                  <c:v>-1.1438186157114956</c:v>
                </c:pt>
                <c:pt idx="206">
                  <c:v>-1.1437055950534614</c:v>
                </c:pt>
                <c:pt idx="207">
                  <c:v>-1.1449359777414543</c:v>
                </c:pt>
                <c:pt idx="208">
                  <c:v>-1.1446478291358639</c:v>
                </c:pt>
                <c:pt idx="209">
                  <c:v>-1.1432672961226158</c:v>
                </c:pt>
                <c:pt idx="210">
                  <c:v>-1.1429778953156529</c:v>
                </c:pt>
                <c:pt idx="211">
                  <c:v>-1.1418574027823074</c:v>
                </c:pt>
                <c:pt idx="212">
                  <c:v>-1.1382106367183842</c:v>
                </c:pt>
                <c:pt idx="213">
                  <c:v>-1.1347265714523331</c:v>
                </c:pt>
                <c:pt idx="214">
                  <c:v>-1.1331026465452823</c:v>
                </c:pt>
                <c:pt idx="215">
                  <c:v>-1.1277838691453046</c:v>
                </c:pt>
                <c:pt idx="216">
                  <c:v>-1.12650708385965</c:v>
                </c:pt>
                <c:pt idx="217">
                  <c:v>-1.1275235156150667</c:v>
                </c:pt>
                <c:pt idx="218">
                  <c:v>-1.1286974259195266</c:v>
                </c:pt>
                <c:pt idx="219">
                  <c:v>-1.1317801369376781</c:v>
                </c:pt>
                <c:pt idx="220">
                  <c:v>-1.1334832825527172</c:v>
                </c:pt>
                <c:pt idx="221">
                  <c:v>-1.1357071542009862</c:v>
                </c:pt>
                <c:pt idx="222">
                  <c:v>-1.1342379235922673</c:v>
                </c:pt>
                <c:pt idx="223">
                  <c:v>-1.1311348690454111</c:v>
                </c:pt>
                <c:pt idx="224">
                  <c:v>-1.1303817885143559</c:v>
                </c:pt>
                <c:pt idx="225">
                  <c:v>-1.1308339707533439</c:v>
                </c:pt>
                <c:pt idx="226">
                  <c:v>-1.130802542396794</c:v>
                </c:pt>
                <c:pt idx="227">
                  <c:v>-1.1299216140054107</c:v>
                </c:pt>
                <c:pt idx="228">
                  <c:v>-1.1278709208549178</c:v>
                </c:pt>
                <c:pt idx="229">
                  <c:v>-1.1273276931429304</c:v>
                </c:pt>
                <c:pt idx="230">
                  <c:v>-1.1261870183492282</c:v>
                </c:pt>
                <c:pt idx="231">
                  <c:v>-1.1257762868207519</c:v>
                </c:pt>
                <c:pt idx="232">
                  <c:v>-1.1294389520472519</c:v>
                </c:pt>
                <c:pt idx="233">
                  <c:v>-1.13052629919035</c:v>
                </c:pt>
                <c:pt idx="234">
                  <c:v>-1.1300022576694739</c:v>
                </c:pt>
                <c:pt idx="235">
                  <c:v>-1.130790461499686</c:v>
                </c:pt>
                <c:pt idx="236">
                  <c:v>-1.1299008957649188</c:v>
                </c:pt>
                <c:pt idx="237">
                  <c:v>-1.1294283178221596</c:v>
                </c:pt>
                <c:pt idx="238">
                  <c:v>-1.1295142453964639</c:v>
                </c:pt>
                <c:pt idx="239">
                  <c:v>-1.1282823828341577</c:v>
                </c:pt>
                <c:pt idx="240">
                  <c:v>-1.12402985962504</c:v>
                </c:pt>
                <c:pt idx="241">
                  <c:v>-1.1238416547110999</c:v>
                </c:pt>
                <c:pt idx="242">
                  <c:v>-1.1244002456055284</c:v>
                </c:pt>
                <c:pt idx="243">
                  <c:v>-1.1260060799976519</c:v>
                </c:pt>
                <c:pt idx="244">
                  <c:v>-1.1276237201820152</c:v>
                </c:pt>
                <c:pt idx="245">
                  <c:v>-1.1281253833469833</c:v>
                </c:pt>
                <c:pt idx="246">
                  <c:v>-1.126959076371151</c:v>
                </c:pt>
                <c:pt idx="247">
                  <c:v>-1.1269912968399176</c:v>
                </c:pt>
                <c:pt idx="248">
                  <c:v>-1.1248143021080352</c:v>
                </c:pt>
                <c:pt idx="249">
                  <c:v>-1.122297386885251</c:v>
                </c:pt>
                <c:pt idx="250">
                  <c:v>-1.120236135400674</c:v>
                </c:pt>
                <c:pt idx="251">
                  <c:v>-1.1184142251282481</c:v>
                </c:pt>
                <c:pt idx="252">
                  <c:v>-1.1172080896118222</c:v>
                </c:pt>
                <c:pt idx="253">
                  <c:v>-1.116410342489502</c:v>
                </c:pt>
                <c:pt idx="254">
                  <c:v>-1.1142316971285591</c:v>
                </c:pt>
                <c:pt idx="255">
                  <c:v>-1.1145279613270143</c:v>
                </c:pt>
                <c:pt idx="256">
                  <c:v>-1.1148827469657059</c:v>
                </c:pt>
                <c:pt idx="257">
                  <c:v>-1.1134994154721758</c:v>
                </c:pt>
                <c:pt idx="258">
                  <c:v>-1.114224691441478</c:v>
                </c:pt>
                <c:pt idx="259">
                  <c:v>-1.1170356463080111</c:v>
                </c:pt>
                <c:pt idx="260">
                  <c:v>-1.1191585070475583</c:v>
                </c:pt>
                <c:pt idx="261">
                  <c:v>-1.1204640739914709</c:v>
                </c:pt>
                <c:pt idx="262">
                  <c:v>-1.1206447467245795</c:v>
                </c:pt>
                <c:pt idx="263">
                  <c:v>-1.120790983920628</c:v>
                </c:pt>
                <c:pt idx="264">
                  <c:v>-1.1209511755726</c:v>
                </c:pt>
                <c:pt idx="265">
                  <c:v>-1.1197773126999802</c:v>
                </c:pt>
                <c:pt idx="266">
                  <c:v>-1.117695508986458</c:v>
                </c:pt>
                <c:pt idx="267">
                  <c:v>-1.1173400071265438</c:v>
                </c:pt>
                <c:pt idx="268">
                  <c:v>-1.1179572712432138</c:v>
                </c:pt>
                <c:pt idx="269">
                  <c:v>-1.1191367927378191</c:v>
                </c:pt>
                <c:pt idx="270">
                  <c:v>-1.1177699295892864</c:v>
                </c:pt>
                <c:pt idx="271">
                  <c:v>-1.1172773353977163</c:v>
                </c:pt>
                <c:pt idx="272">
                  <c:v>-1.1171635510866058</c:v>
                </c:pt>
                <c:pt idx="273">
                  <c:v>-1.1179432693554219</c:v>
                </c:pt>
                <c:pt idx="274">
                  <c:v>-1.118854596831796</c:v>
                </c:pt>
                <c:pt idx="275">
                  <c:v>-1.11869585185184</c:v>
                </c:pt>
                <c:pt idx="276">
                  <c:v>-1.1200624968137736</c:v>
                </c:pt>
                <c:pt idx="277">
                  <c:v>-1.1207396531517304</c:v>
                </c:pt>
                <c:pt idx="278">
                  <c:v>-1.1205471414240695</c:v>
                </c:pt>
                <c:pt idx="279">
                  <c:v>-1.121407555531988</c:v>
                </c:pt>
                <c:pt idx="280">
                  <c:v>-1.1206239193907952</c:v>
                </c:pt>
                <c:pt idx="281">
                  <c:v>-1.1176152352909696</c:v>
                </c:pt>
                <c:pt idx="282">
                  <c:v>-1.117555774699696</c:v>
                </c:pt>
                <c:pt idx="283">
                  <c:v>-1.1179528837953119</c:v>
                </c:pt>
                <c:pt idx="284">
                  <c:v>-1.1184091309454942</c:v>
                </c:pt>
                <c:pt idx="285">
                  <c:v>-1.1179312548629377</c:v>
                </c:pt>
                <c:pt idx="286">
                  <c:v>-1.1156009366137463</c:v>
                </c:pt>
                <c:pt idx="287">
                  <c:v>-1.1135473738351607</c:v>
                </c:pt>
                <c:pt idx="288">
                  <c:v>-1.1107199933123013</c:v>
                </c:pt>
                <c:pt idx="289">
                  <c:v>-1.1117029381680372</c:v>
                </c:pt>
                <c:pt idx="290">
                  <c:v>-1.1114187453803197</c:v>
                </c:pt>
                <c:pt idx="291">
                  <c:v>-1.11060980908006</c:v>
                </c:pt>
                <c:pt idx="292">
                  <c:v>-1.1110481791587299</c:v>
                </c:pt>
                <c:pt idx="293">
                  <c:v>-1.1110941880719021</c:v>
                </c:pt>
                <c:pt idx="294">
                  <c:v>-1.1112039264445601</c:v>
                </c:pt>
                <c:pt idx="295">
                  <c:v>-1.110598254676717</c:v>
                </c:pt>
                <c:pt idx="296">
                  <c:v>-1.109622405628599</c:v>
                </c:pt>
                <c:pt idx="297">
                  <c:v>-1.1062473055957305</c:v>
                </c:pt>
                <c:pt idx="298">
                  <c:v>-1.1052922649086558</c:v>
                </c:pt>
                <c:pt idx="299">
                  <c:v>-1.1055131456373317</c:v>
                </c:pt>
                <c:pt idx="300">
                  <c:v>-1.1061746304856968</c:v>
                </c:pt>
                <c:pt idx="301">
                  <c:v>-1.1060405785368781</c:v>
                </c:pt>
                <c:pt idx="302">
                  <c:v>-1.1059073519025588</c:v>
                </c:pt>
                <c:pt idx="303">
                  <c:v>-1.1054314062970718</c:v>
                </c:pt>
                <c:pt idx="304">
                  <c:v>-1.1063305153239469</c:v>
                </c:pt>
                <c:pt idx="305">
                  <c:v>-1.1088091198259491</c:v>
                </c:pt>
                <c:pt idx="306">
                  <c:v>-1.1092260174974053</c:v>
                </c:pt>
                <c:pt idx="307">
                  <c:v>-1.1089765827834697</c:v>
                </c:pt>
                <c:pt idx="308">
                  <c:v>-1.109270688831856</c:v>
                </c:pt>
                <c:pt idx="309">
                  <c:v>-1.1090891006636667</c:v>
                </c:pt>
                <c:pt idx="310">
                  <c:v>-1.1091577156057046</c:v>
                </c:pt>
                <c:pt idx="311">
                  <c:v>-1.1097075932657678</c:v>
                </c:pt>
                <c:pt idx="312">
                  <c:v>-1.1105776075840339</c:v>
                </c:pt>
                <c:pt idx="313">
                  <c:v>-1.1104925764720552</c:v>
                </c:pt>
                <c:pt idx="314">
                  <c:v>-1.1102317391367511</c:v>
                </c:pt>
                <c:pt idx="315">
                  <c:v>-1.1105036850158281</c:v>
                </c:pt>
                <c:pt idx="316">
                  <c:v>-1.1118154607914339</c:v>
                </c:pt>
                <c:pt idx="317">
                  <c:v>-1.1116592629028474</c:v>
                </c:pt>
                <c:pt idx="318">
                  <c:v>-1.1111213096147168</c:v>
                </c:pt>
                <c:pt idx="319">
                  <c:v>-1.1119443047210211</c:v>
                </c:pt>
                <c:pt idx="320">
                  <c:v>-1.111959278962146</c:v>
                </c:pt>
                <c:pt idx="321">
                  <c:v>-1.1095670573803882</c:v>
                </c:pt>
                <c:pt idx="322">
                  <c:v>-1.1067527158783861</c:v>
                </c:pt>
                <c:pt idx="323">
                  <c:v>-1.1040753671011037</c:v>
                </c:pt>
                <c:pt idx="324">
                  <c:v>-1.1012604469302971</c:v>
                </c:pt>
                <c:pt idx="325">
                  <c:v>-1.0989181616204893</c:v>
                </c:pt>
                <c:pt idx="326">
                  <c:v>-1.0975679850035505</c:v>
                </c:pt>
                <c:pt idx="327">
                  <c:v>-1.0957876060758451</c:v>
                </c:pt>
                <c:pt idx="328">
                  <c:v>-1.0956696287874896</c:v>
                </c:pt>
                <c:pt idx="329">
                  <c:v>-1.0965624815508197</c:v>
                </c:pt>
                <c:pt idx="330">
                  <c:v>-1.0973610160421567</c:v>
                </c:pt>
                <c:pt idx="331">
                  <c:v>-1.1013675670637899</c:v>
                </c:pt>
                <c:pt idx="332">
                  <c:v>-1.1017648801164335</c:v>
                </c:pt>
                <c:pt idx="333">
                  <c:v>-1.1026197826411841</c:v>
                </c:pt>
                <c:pt idx="334">
                  <c:v>-1.1032425203955545</c:v>
                </c:pt>
                <c:pt idx="335">
                  <c:v>-1.1011957640902215</c:v>
                </c:pt>
                <c:pt idx="336">
                  <c:v>-1.0989583933319693</c:v>
                </c:pt>
                <c:pt idx="337">
                  <c:v>-1.0977426291460834</c:v>
                </c:pt>
                <c:pt idx="338">
                  <c:v>-1.0975027851561094</c:v>
                </c:pt>
                <c:pt idx="339">
                  <c:v>-1.0984831639477202</c:v>
                </c:pt>
                <c:pt idx="340">
                  <c:v>-1.098688809559988</c:v>
                </c:pt>
                <c:pt idx="341">
                  <c:v>-1.0976888556359228</c:v>
                </c:pt>
                <c:pt idx="342">
                  <c:v>-1.0974400565090434</c:v>
                </c:pt>
                <c:pt idx="343">
                  <c:v>-1.0975318466623918</c:v>
                </c:pt>
                <c:pt idx="344">
                  <c:v>-1.0974500456606933</c:v>
                </c:pt>
                <c:pt idx="345">
                  <c:v>-1.0965580656437774</c:v>
                </c:pt>
                <c:pt idx="346">
                  <c:v>-1.0949506849727446</c:v>
                </c:pt>
                <c:pt idx="347">
                  <c:v>-1.0940869743498784</c:v>
                </c:pt>
                <c:pt idx="348">
                  <c:v>-1.0933367160150307</c:v>
                </c:pt>
                <c:pt idx="349">
                  <c:v>-1.0915137954438019</c:v>
                </c:pt>
                <c:pt idx="350">
                  <c:v>-1.0916619963192318</c:v>
                </c:pt>
                <c:pt idx="351">
                  <c:v>-1.0920960406114233</c:v>
                </c:pt>
                <c:pt idx="352">
                  <c:v>-1.0919186359341206</c:v>
                </c:pt>
                <c:pt idx="353">
                  <c:v>-1.0916412543628264</c:v>
                </c:pt>
                <c:pt idx="354">
                  <c:v>-1.0922602355131659</c:v>
                </c:pt>
                <c:pt idx="355">
                  <c:v>-1.091343016998636</c:v>
                </c:pt>
                <c:pt idx="356">
                  <c:v>-1.0905898368606448</c:v>
                </c:pt>
                <c:pt idx="357">
                  <c:v>-1.089948804634304</c:v>
                </c:pt>
                <c:pt idx="358">
                  <c:v>-1.0895183224754699</c:v>
                </c:pt>
                <c:pt idx="359">
                  <c:v>-1.089030424038953</c:v>
                </c:pt>
                <c:pt idx="360">
                  <c:v>-1.0884967633349869</c:v>
                </c:pt>
                <c:pt idx="361">
                  <c:v>-1.0866016087700956</c:v>
                </c:pt>
                <c:pt idx="362">
                  <c:v>-1.0849647586786937</c:v>
                </c:pt>
                <c:pt idx="363">
                  <c:v>-1.0853932771581176</c:v>
                </c:pt>
                <c:pt idx="364">
                  <c:v>-1.0854395848920433</c:v>
                </c:pt>
                <c:pt idx="365">
                  <c:v>-1.0862077487575168</c:v>
                </c:pt>
                <c:pt idx="366">
                  <c:v>-1.0871301420889945</c:v>
                </c:pt>
                <c:pt idx="367">
                  <c:v>-1.0888323959848942</c:v>
                </c:pt>
                <c:pt idx="368">
                  <c:v>-1.0896671304788301</c:v>
                </c:pt>
                <c:pt idx="369">
                  <c:v>-1.089758621811399</c:v>
                </c:pt>
                <c:pt idx="370">
                  <c:v>-1.0896074279850301</c:v>
                </c:pt>
                <c:pt idx="371">
                  <c:v>-1.0896064271725834</c:v>
                </c:pt>
                <c:pt idx="372">
                  <c:v>-1.0891156211624917</c:v>
                </c:pt>
                <c:pt idx="373">
                  <c:v>-1.088944501207834</c:v>
                </c:pt>
                <c:pt idx="374">
                  <c:v>-1.087944461906432</c:v>
                </c:pt>
                <c:pt idx="375">
                  <c:v>-1.0871776308764822</c:v>
                </c:pt>
                <c:pt idx="376">
                  <c:v>-1.0870867371854724</c:v>
                </c:pt>
                <c:pt idx="377">
                  <c:v>-1.086905087355845</c:v>
                </c:pt>
                <c:pt idx="378">
                  <c:v>-1.0877962610310019</c:v>
                </c:pt>
                <c:pt idx="379">
                  <c:v>-1.0871477962307381</c:v>
                </c:pt>
                <c:pt idx="380">
                  <c:v>-1.0898812711388786</c:v>
                </c:pt>
                <c:pt idx="381">
                  <c:v>-1.0918197642026826</c:v>
                </c:pt>
                <c:pt idx="382">
                  <c:v>-1.0917289796049798</c:v>
                </c:pt>
                <c:pt idx="383">
                  <c:v>-1.0919162833133949</c:v>
                </c:pt>
                <c:pt idx="384">
                  <c:v>-1.0912247266599304</c:v>
                </c:pt>
                <c:pt idx="385">
                  <c:v>-1.0913665906376333</c:v>
                </c:pt>
                <c:pt idx="386">
                  <c:v>-1.0897410909925322</c:v>
                </c:pt>
                <c:pt idx="387">
                  <c:v>-1.0885161534831411</c:v>
                </c:pt>
                <c:pt idx="388">
                  <c:v>-1.0887903428896375</c:v>
                </c:pt>
                <c:pt idx="389">
                  <c:v>-1.0877514853464443</c:v>
                </c:pt>
                <c:pt idx="390">
                  <c:v>-1.0873400707990584</c:v>
                </c:pt>
                <c:pt idx="391">
                  <c:v>-1.0866784483982601</c:v>
                </c:pt>
                <c:pt idx="392">
                  <c:v>-1.0863173495777692</c:v>
                </c:pt>
                <c:pt idx="393">
                  <c:v>-1.0867172524104798</c:v>
                </c:pt>
                <c:pt idx="394">
                  <c:v>-1.0882632657291107</c:v>
                </c:pt>
                <c:pt idx="395">
                  <c:v>-1.0900012595384818</c:v>
                </c:pt>
                <c:pt idx="396">
                  <c:v>-1.0910374134651306</c:v>
                </c:pt>
                <c:pt idx="397">
                  <c:v>-1.092768358898738</c:v>
                </c:pt>
                <c:pt idx="398">
                  <c:v>-1.0935922125218696</c:v>
                </c:pt>
                <c:pt idx="399">
                  <c:v>-1.0947858781998721</c:v>
                </c:pt>
                <c:pt idx="400">
                  <c:v>-1.0945147528921519</c:v>
                </c:pt>
                <c:pt idx="401">
                  <c:v>-1.093942032043856</c:v>
                </c:pt>
                <c:pt idx="402">
                  <c:v>-1.0924517654011372</c:v>
                </c:pt>
                <c:pt idx="403">
                  <c:v>-1.0925376170844594</c:v>
                </c:pt>
                <c:pt idx="404">
                  <c:v>-1.0931507688580813</c:v>
                </c:pt>
                <c:pt idx="405">
                  <c:v>-1.0936239729014972</c:v>
                </c:pt>
                <c:pt idx="406">
                  <c:v>-1.0930996562757822</c:v>
                </c:pt>
                <c:pt idx="407">
                  <c:v>-1.0938858727107008</c:v>
                </c:pt>
                <c:pt idx="408">
                  <c:v>-1.0962892502680717</c:v>
                </c:pt>
                <c:pt idx="409">
                  <c:v>-1.0973679742973561</c:v>
                </c:pt>
                <c:pt idx="410">
                  <c:v>-1.1000097586590978</c:v>
                </c:pt>
                <c:pt idx="411">
                  <c:v>-1.1002711367177089</c:v>
                </c:pt>
                <c:pt idx="412">
                  <c:v>-1.1020710291164311</c:v>
                </c:pt>
                <c:pt idx="413">
                  <c:v>-1.1023580251276148</c:v>
                </c:pt>
                <c:pt idx="414">
                  <c:v>-1.1045935175838224</c:v>
                </c:pt>
                <c:pt idx="415">
                  <c:v>-1.1045800184738401</c:v>
                </c:pt>
                <c:pt idx="416">
                  <c:v>-1.1050167284370929</c:v>
                </c:pt>
                <c:pt idx="417">
                  <c:v>-1.104843336495918</c:v>
                </c:pt>
                <c:pt idx="418">
                  <c:v>-1.1037293136695316</c:v>
                </c:pt>
                <c:pt idx="419">
                  <c:v>-1.103664521736164</c:v>
                </c:pt>
                <c:pt idx="420">
                  <c:v>-1.1018783418908527</c:v>
                </c:pt>
                <c:pt idx="421">
                  <c:v>-1.1010520075809325</c:v>
                </c:pt>
                <c:pt idx="422">
                  <c:v>-1.1011235775284118</c:v>
                </c:pt>
                <c:pt idx="423">
                  <c:v>-1.1008724874422455</c:v>
                </c:pt>
                <c:pt idx="424">
                  <c:v>-1.1031051814181865</c:v>
                </c:pt>
                <c:pt idx="425">
                  <c:v>-1.1041364735782513</c:v>
                </c:pt>
                <c:pt idx="426">
                  <c:v>-1.104498264904038</c:v>
                </c:pt>
                <c:pt idx="427">
                  <c:v>-1.1046958186393994</c:v>
                </c:pt>
                <c:pt idx="428">
                  <c:v>-1.1050626709456282</c:v>
                </c:pt>
                <c:pt idx="429">
                  <c:v>-1.1056938610591085</c:v>
                </c:pt>
                <c:pt idx="430">
                  <c:v>-1.1064259767039748</c:v>
                </c:pt>
                <c:pt idx="431">
                  <c:v>-1.1066233501982197</c:v>
                </c:pt>
                <c:pt idx="432">
                  <c:v>-1.1092816313640839</c:v>
                </c:pt>
                <c:pt idx="433">
                  <c:v>-1.1089448508629398</c:v>
                </c:pt>
                <c:pt idx="434">
                  <c:v>-1.1085252258589975</c:v>
                </c:pt>
                <c:pt idx="435">
                  <c:v>-1.1096075215080541</c:v>
                </c:pt>
                <c:pt idx="436">
                  <c:v>-1.1092818021188009</c:v>
                </c:pt>
                <c:pt idx="437">
                  <c:v>-1.1105254847029329</c:v>
                </c:pt>
                <c:pt idx="438">
                  <c:v>-1.1147585798184145</c:v>
                </c:pt>
                <c:pt idx="439">
                  <c:v>-1.1150272481553283</c:v>
                </c:pt>
                <c:pt idx="440">
                  <c:v>-1.1165020425223133</c:v>
                </c:pt>
                <c:pt idx="441">
                  <c:v>-1.1151263523029078</c:v>
                </c:pt>
                <c:pt idx="442">
                  <c:v>-1.1158491713013921</c:v>
                </c:pt>
                <c:pt idx="443">
                  <c:v>-1.115509326701499</c:v>
                </c:pt>
                <c:pt idx="444">
                  <c:v>-1.1156811960796769</c:v>
                </c:pt>
                <c:pt idx="445">
                  <c:v>-1.1160298630072421</c:v>
                </c:pt>
                <c:pt idx="446">
                  <c:v>-1.1186111575061233</c:v>
                </c:pt>
                <c:pt idx="447">
                  <c:v>-1.1192244847776602</c:v>
                </c:pt>
                <c:pt idx="448">
                  <c:v>-1.1183124979982897</c:v>
                </c:pt>
                <c:pt idx="449">
                  <c:v>-1.1189812731249726</c:v>
                </c:pt>
                <c:pt idx="450">
                  <c:v>-1.11763944926021</c:v>
                </c:pt>
                <c:pt idx="451">
                  <c:v>-1.1171713393995333</c:v>
                </c:pt>
                <c:pt idx="452">
                  <c:v>-1.1165828711706645</c:v>
                </c:pt>
                <c:pt idx="453">
                  <c:v>-1.1155626164065922</c:v>
                </c:pt>
                <c:pt idx="454">
                  <c:v>-1.1152882372726078</c:v>
                </c:pt>
                <c:pt idx="455">
                  <c:v>-1.1146188075861545</c:v>
                </c:pt>
                <c:pt idx="456">
                  <c:v>-1.1154017701948218</c:v>
                </c:pt>
                <c:pt idx="457">
                  <c:v>-1.1155745075762127</c:v>
                </c:pt>
                <c:pt idx="458">
                  <c:v>-1.1160359674888134</c:v>
                </c:pt>
                <c:pt idx="459">
                  <c:v>-1.1166456093041006</c:v>
                </c:pt>
                <c:pt idx="460">
                  <c:v>-1.1169462419777005</c:v>
                </c:pt>
                <c:pt idx="461">
                  <c:v>-1.1193839459788539</c:v>
                </c:pt>
                <c:pt idx="462">
                  <c:v>-1.1191271356092471</c:v>
                </c:pt>
                <c:pt idx="463">
                  <c:v>-1.1194813662950764</c:v>
                </c:pt>
                <c:pt idx="464">
                  <c:v>-1.1194947800276784</c:v>
                </c:pt>
                <c:pt idx="465">
                  <c:v>-1.1195128610562515</c:v>
                </c:pt>
                <c:pt idx="466">
                  <c:v>-1.1172659849514166</c:v>
                </c:pt>
                <c:pt idx="467">
                  <c:v>-1.1166371474586185</c:v>
                </c:pt>
                <c:pt idx="468">
                  <c:v>-1.1164018237257953</c:v>
                </c:pt>
                <c:pt idx="469">
                  <c:v>-1.1169499796090041</c:v>
                </c:pt>
                <c:pt idx="470">
                  <c:v>-1.1173705295343981</c:v>
                </c:pt>
                <c:pt idx="471">
                  <c:v>-1.1157545115199521</c:v>
                </c:pt>
                <c:pt idx="472">
                  <c:v>-1.1146585697221387</c:v>
                </c:pt>
                <c:pt idx="473">
                  <c:v>-1.1141295525981718</c:v>
                </c:pt>
                <c:pt idx="474">
                  <c:v>-1.114570427079528</c:v>
                </c:pt>
                <c:pt idx="475">
                  <c:v>-1.1137942519713415</c:v>
                </c:pt>
                <c:pt idx="476">
                  <c:v>-1.113404532760967</c:v>
                </c:pt>
                <c:pt idx="477">
                  <c:v>-1.1127095847288335</c:v>
                </c:pt>
                <c:pt idx="478">
                  <c:v>-1.1112943790191983</c:v>
                </c:pt>
                <c:pt idx="479">
                  <c:v>-1.1097624292497841</c:v>
                </c:pt>
                <c:pt idx="480">
                  <c:v>-1.1093501466991995</c:v>
                </c:pt>
                <c:pt idx="481">
                  <c:v>-1.1081223822503858</c:v>
                </c:pt>
                <c:pt idx="482">
                  <c:v>-1.1084745449067279</c:v>
                </c:pt>
                <c:pt idx="483">
                  <c:v>-1.1112571639745861</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c:v>
                </c:pt>
                <c:pt idx="494">
                  <c:v>-1.1180777766502112</c:v>
                </c:pt>
                <c:pt idx="495">
                  <c:v>-1.1194588551299343</c:v>
                </c:pt>
                <c:pt idx="496">
                  <c:v>-1.1191571125505961</c:v>
                </c:pt>
                <c:pt idx="497">
                  <c:v>-1.1181524723578637</c:v>
                </c:pt>
                <c:pt idx="498">
                  <c:v>-1.1181806611177625</c:v>
                </c:pt>
                <c:pt idx="499">
                  <c:v>-1.1197687417612201</c:v>
                </c:pt>
                <c:pt idx="500">
                  <c:v>-1.1191855574425915</c:v>
                </c:pt>
                <c:pt idx="501">
                  <c:v>-1.1176169333518833</c:v>
                </c:pt>
                <c:pt idx="502">
                  <c:v>-1.1181522114825815</c:v>
                </c:pt>
                <c:pt idx="503">
                  <c:v>-1.1190763977387235</c:v>
                </c:pt>
                <c:pt idx="504">
                  <c:v>-1.1194990631254877</c:v>
                </c:pt>
                <c:pt idx="505">
                  <c:v>-1.1195120689440334</c:v>
                </c:pt>
                <c:pt idx="506">
                  <c:v>-1.1192475983275476</c:v>
                </c:pt>
                <c:pt idx="507">
                  <c:v>-1.1189927516373359</c:v>
                </c:pt>
                <c:pt idx="508">
                  <c:v>-1.1177358213321327</c:v>
                </c:pt>
                <c:pt idx="509">
                  <c:v>-1.1154716183654465</c:v>
                </c:pt>
                <c:pt idx="510">
                  <c:v>-1.1146879679946839</c:v>
                </c:pt>
                <c:pt idx="511">
                  <c:v>-1.1139144111256907</c:v>
                </c:pt>
                <c:pt idx="512">
                  <c:v>-1.1113486363343978</c:v>
                </c:pt>
                <c:pt idx="513">
                  <c:v>-1.111795387624368</c:v>
                </c:pt>
                <c:pt idx="514">
                  <c:v>-1.1129148508861419</c:v>
                </c:pt>
                <c:pt idx="515">
                  <c:v>-1.1151109748908969</c:v>
                </c:pt>
                <c:pt idx="516">
                  <c:v>-1.1189150250332043</c:v>
                </c:pt>
                <c:pt idx="517">
                  <c:v>-1.1196426725959721</c:v>
                </c:pt>
                <c:pt idx="518">
                  <c:v>-1.1188935431396341</c:v>
                </c:pt>
                <c:pt idx="519">
                  <c:v>-1.1198444667404459</c:v>
                </c:pt>
                <c:pt idx="520">
                  <c:v>-1.1196452007146003</c:v>
                </c:pt>
                <c:pt idx="521">
                  <c:v>-1.1190168138245866</c:v>
                </c:pt>
                <c:pt idx="522">
                  <c:v>-1.1191694211206595</c:v>
                </c:pt>
                <c:pt idx="523">
                  <c:v>-1.1184484235059675</c:v>
                </c:pt>
                <c:pt idx="524">
                  <c:v>-1.1196161297219482</c:v>
                </c:pt>
                <c:pt idx="525">
                  <c:v>-1.1193332650265688</c:v>
                </c:pt>
                <c:pt idx="526">
                  <c:v>-1.117912988850094</c:v>
                </c:pt>
                <c:pt idx="527">
                  <c:v>-1.1167061039101185</c:v>
                </c:pt>
                <c:pt idx="528">
                  <c:v>-1.1169853922425688</c:v>
                </c:pt>
                <c:pt idx="529">
                  <c:v>-1.1179034408148139</c:v>
                </c:pt>
                <c:pt idx="530">
                  <c:v>-1.1167360666219257</c:v>
                </c:pt>
                <c:pt idx="531">
                  <c:v>-1.1154670791355561</c:v>
                </c:pt>
                <c:pt idx="532">
                  <c:v>-1.1154793639896918</c:v>
                </c:pt>
                <c:pt idx="533">
                  <c:v>-1.1155640014171548</c:v>
                </c:pt>
                <c:pt idx="534">
                  <c:v>-1.114942895319075</c:v>
                </c:pt>
                <c:pt idx="535">
                  <c:v>-1.1142528612286082</c:v>
                </c:pt>
                <c:pt idx="536">
                  <c:v>-1.1126888996906676</c:v>
                </c:pt>
                <c:pt idx="537">
                  <c:v>-1.1112986384010384</c:v>
                </c:pt>
                <c:pt idx="538">
                  <c:v>-1.1120078065075638</c:v>
                </c:pt>
                <c:pt idx="539">
                  <c:v>-1.1119343297989275</c:v>
                </c:pt>
                <c:pt idx="540">
                  <c:v>-1.1118215225843069</c:v>
                </c:pt>
                <c:pt idx="541">
                  <c:v>-1.112222781968498</c:v>
                </c:pt>
                <c:pt idx="542">
                  <c:v>-1.1122573360852364</c:v>
                </c:pt>
                <c:pt idx="543">
                  <c:v>-1.1157593732865365</c:v>
                </c:pt>
                <c:pt idx="544">
                  <c:v>-1.1155250883116419</c:v>
                </c:pt>
                <c:pt idx="545">
                  <c:v>-1.1149311322155029</c:v>
                </c:pt>
                <c:pt idx="546">
                  <c:v>-1.1144820425343909</c:v>
                </c:pt>
                <c:pt idx="547">
                  <c:v>-1.1145374524440257</c:v>
                </c:pt>
                <c:pt idx="548">
                  <c:v>-1.1156403904425782</c:v>
                </c:pt>
                <c:pt idx="549">
                  <c:v>-1.1171358224158467</c:v>
                </c:pt>
                <c:pt idx="550">
                  <c:v>-1.1210256198913555</c:v>
                </c:pt>
                <c:pt idx="551">
                  <c:v>-1.1214197502655878</c:v>
                </c:pt>
                <c:pt idx="552">
                  <c:v>-1.1225565830778805</c:v>
                </c:pt>
                <c:pt idx="553">
                  <c:v>-1.1247600969678615</c:v>
                </c:pt>
                <c:pt idx="554">
                  <c:v>-1.1269926439049978</c:v>
                </c:pt>
                <c:pt idx="555">
                  <c:v>-1.1263148092913304</c:v>
                </c:pt>
                <c:pt idx="556">
                  <c:v>-1.1251315169631084</c:v>
                </c:pt>
                <c:pt idx="557">
                  <c:v>-1.1239034299775881</c:v>
                </c:pt>
                <c:pt idx="558">
                  <c:v>-1.1260875062875622</c:v>
                </c:pt>
                <c:pt idx="559">
                  <c:v>-1.1274517179946026</c:v>
                </c:pt>
                <c:pt idx="560">
                  <c:v>-1.1281389773207171</c:v>
                </c:pt>
                <c:pt idx="561">
                  <c:v>-1.1293275298432244</c:v>
                </c:pt>
                <c:pt idx="562">
                  <c:v>-1.1295927261673029</c:v>
                </c:pt>
                <c:pt idx="563">
                  <c:v>-1.1301578768892577</c:v>
                </c:pt>
                <c:pt idx="564">
                  <c:v>-1.1302028897331557</c:v>
                </c:pt>
                <c:pt idx="565">
                  <c:v>-1.1321499774516615</c:v>
                </c:pt>
                <c:pt idx="566">
                  <c:v>-1.1343512525574222</c:v>
                </c:pt>
                <c:pt idx="567">
                  <c:v>-1.135154217185359</c:v>
                </c:pt>
                <c:pt idx="568">
                  <c:v>-1.1375084458398419</c:v>
                </c:pt>
                <c:pt idx="569">
                  <c:v>-1.1394348674929371</c:v>
                </c:pt>
                <c:pt idx="570">
                  <c:v>-1.1423456664442289</c:v>
                </c:pt>
                <c:pt idx="571">
                  <c:v>-1.1428502182100431</c:v>
                </c:pt>
                <c:pt idx="572">
                  <c:v>-1.1431277041314445</c:v>
                </c:pt>
                <c:pt idx="573">
                  <c:v>-1.1441206618547715</c:v>
                </c:pt>
                <c:pt idx="574">
                  <c:v>-1.1450170957242281</c:v>
                </c:pt>
                <c:pt idx="575">
                  <c:v>-1.1453664504138881</c:v>
                </c:pt>
                <c:pt idx="576">
                  <c:v>-1.1441176072423929</c:v>
                </c:pt>
                <c:pt idx="577">
                  <c:v>-1.1434143159444823</c:v>
                </c:pt>
                <c:pt idx="578">
                  <c:v>-1.1421836486652812</c:v>
                </c:pt>
                <c:pt idx="579">
                  <c:v>-1.1415814157079605</c:v>
                </c:pt>
                <c:pt idx="580">
                  <c:v>-1.1399744097486746</c:v>
                </c:pt>
                <c:pt idx="581">
                  <c:v>-1.1369679549466984</c:v>
                </c:pt>
                <c:pt idx="582">
                  <c:v>-1.1353036180870784</c:v>
                </c:pt>
                <c:pt idx="583">
                  <c:v>-1.1342335788330336</c:v>
                </c:pt>
                <c:pt idx="584">
                  <c:v>-1.1336232255397078</c:v>
                </c:pt>
                <c:pt idx="585">
                  <c:v>-1.1331395200804337</c:v>
                </c:pt>
                <c:pt idx="586">
                  <c:v>-1.1336686795000048</c:v>
                </c:pt>
                <c:pt idx="587">
                  <c:v>-1.1338892519215165</c:v>
                </c:pt>
                <c:pt idx="588">
                  <c:v>-1.1349322218077877</c:v>
                </c:pt>
                <c:pt idx="589">
                  <c:v>-1.1351308143010783</c:v>
                </c:pt>
                <c:pt idx="590">
                  <c:v>-1.1351931587500133</c:v>
                </c:pt>
                <c:pt idx="591">
                  <c:v>-1.1369590757007875</c:v>
                </c:pt>
                <c:pt idx="592">
                  <c:v>-1.1368553184868238</c:v>
                </c:pt>
                <c:pt idx="593">
                  <c:v>-1.1376326272166892</c:v>
                </c:pt>
                <c:pt idx="594">
                  <c:v>-1.1358206728936149</c:v>
                </c:pt>
                <c:pt idx="595">
                  <c:v>-1.1354365791029295</c:v>
                </c:pt>
                <c:pt idx="596">
                  <c:v>-1.1350825144286465</c:v>
                </c:pt>
                <c:pt idx="597">
                  <c:v>-1.1329333622039854</c:v>
                </c:pt>
                <c:pt idx="598">
                  <c:v>-1.1313620866718002</c:v>
                </c:pt>
                <c:pt idx="599">
                  <c:v>-1.1317529584766253</c:v>
                </c:pt>
                <c:pt idx="600">
                  <c:v>-1.1310746353146608</c:v>
                </c:pt>
                <c:pt idx="601">
                  <c:v>-1.1306764922043016</c:v>
                </c:pt>
                <c:pt idx="602">
                  <c:v>-1.1303135387977226</c:v>
                </c:pt>
                <c:pt idx="603">
                  <c:v>-1.129628224178248</c:v>
                </c:pt>
                <c:pt idx="604">
                  <c:v>-1.1290705676916422</c:v>
                </c:pt>
                <c:pt idx="605">
                  <c:v>-1.1265705998757205</c:v>
                </c:pt>
                <c:pt idx="606">
                  <c:v>-1.1254813175123384</c:v>
                </c:pt>
                <c:pt idx="607">
                  <c:v>-1.1253353222188451</c:v>
                </c:pt>
                <c:pt idx="608">
                  <c:v>-1.1246719732980073</c:v>
                </c:pt>
                <c:pt idx="609">
                  <c:v>-1.123731584315351</c:v>
                </c:pt>
                <c:pt idx="610">
                  <c:v>-1.1233841743323159</c:v>
                </c:pt>
                <c:pt idx="611">
                  <c:v>-1.1224139744198429</c:v>
                </c:pt>
                <c:pt idx="612">
                  <c:v>-1.1222071619835969</c:v>
                </c:pt>
                <c:pt idx="613">
                  <c:v>-1.1240989299130328</c:v>
                </c:pt>
                <c:pt idx="614">
                  <c:v>-1.12561209191901</c:v>
                </c:pt>
                <c:pt idx="615">
                  <c:v>-1.1265817036763228</c:v>
                </c:pt>
                <c:pt idx="616">
                  <c:v>-1.1282971104295569</c:v>
                </c:pt>
                <c:pt idx="617">
                  <c:v>-1.1288020653662589</c:v>
                </c:pt>
                <c:pt idx="618">
                  <c:v>-1.1295865268219962</c:v>
                </c:pt>
                <c:pt idx="619">
                  <c:v>-1.1295535047546257</c:v>
                </c:pt>
                <c:pt idx="620">
                  <c:v>-1.126770354449846</c:v>
                </c:pt>
                <c:pt idx="621">
                  <c:v>-1.1266662082945516</c:v>
                </c:pt>
                <c:pt idx="622">
                  <c:v>-1.125262481097252</c:v>
                </c:pt>
                <c:pt idx="623">
                  <c:v>-1.125120726212856</c:v>
                </c:pt>
                <c:pt idx="624">
                  <c:v>-1.1246989335724891</c:v>
                </c:pt>
                <c:pt idx="625">
                  <c:v>-1.1252142049407472</c:v>
                </c:pt>
                <c:pt idx="626">
                  <c:v>-1.1249314445954752</c:v>
                </c:pt>
                <c:pt idx="627">
                  <c:v>-1.1239844151511278</c:v>
                </c:pt>
                <c:pt idx="628">
                  <c:v>-1.1234507449607924</c:v>
                </c:pt>
                <c:pt idx="629">
                  <c:v>-1.1203565222279797</c:v>
                </c:pt>
                <c:pt idx="630">
                  <c:v>-1.1200811090792517</c:v>
                </c:pt>
                <c:pt idx="631">
                  <c:v>-1.1198991224833748</c:v>
                </c:pt>
                <c:pt idx="632">
                  <c:v>-1.1193531057774635</c:v>
                </c:pt>
                <c:pt idx="633">
                  <c:v>-1.1204853946166797</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-1.1309327001891627</c:v>
                </c:pt>
                <c:pt idx="642">
                  <c:v>-1.1295810911297792</c:v>
                </c:pt>
                <c:pt idx="643">
                  <c:v>-1.1288472963967711</c:v>
                </c:pt>
                <c:pt idx="644">
                  <c:v>-1.1282616456209238</c:v>
                </c:pt>
                <c:pt idx="645">
                  <c:v>-1.1276828534933827</c:v>
                </c:pt>
                <c:pt idx="646">
                  <c:v>-1.125423849059572</c:v>
                </c:pt>
                <c:pt idx="647">
                  <c:v>-1.1231696542173206</c:v>
                </c:pt>
                <c:pt idx="648">
                  <c:v>-1.1239376900167457</c:v>
                </c:pt>
                <c:pt idx="649">
                  <c:v>-1.1240571661521563</c:v>
                </c:pt>
                <c:pt idx="650">
                  <c:v>-1.1247001478283498</c:v>
                </c:pt>
                <c:pt idx="651">
                  <c:v>-1.1248845724223031</c:v>
                </c:pt>
                <c:pt idx="652">
                  <c:v>-1.1236501817413687</c:v>
                </c:pt>
                <c:pt idx="653">
                  <c:v>-1.1215326476007448</c:v>
                </c:pt>
                <c:pt idx="654">
                  <c:v>-1.119718634734554</c:v>
                </c:pt>
                <c:pt idx="655">
                  <c:v>-1.1160582984128524</c:v>
                </c:pt>
                <c:pt idx="656">
                  <c:v>-1.1146646315150122</c:v>
                </c:pt>
                <c:pt idx="657">
                  <c:v>-1.112681576210051</c:v>
                </c:pt>
                <c:pt idx="658">
                  <c:v>-1.1118270341675185</c:v>
                </c:pt>
                <c:pt idx="659">
                  <c:v>-1.111314793695712</c:v>
                </c:pt>
                <c:pt idx="660">
                  <c:v>-1.1108572611418603</c:v>
                </c:pt>
                <c:pt idx="661">
                  <c:v>-1.1103906501282519</c:v>
                </c:pt>
                <c:pt idx="662">
                  <c:v>-1.1114360817285278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-1.1063428428667526</c:v>
                </c:pt>
                <c:pt idx="673">
                  <c:v>-1.1058139585520337</c:v>
                </c:pt>
                <c:pt idx="674">
                  <c:v>-1.1050787788084335</c:v>
                </c:pt>
                <c:pt idx="675">
                  <c:v>-1.103605763136557</c:v>
                </c:pt>
                <c:pt idx="676">
                  <c:v>-1.102330391320578</c:v>
                </c:pt>
                <c:pt idx="677">
                  <c:v>-1.1017719332353835</c:v>
                </c:pt>
                <c:pt idx="678">
                  <c:v>-1.101017510382434</c:v>
                </c:pt>
                <c:pt idx="679">
                  <c:v>-1.1021235931139017</c:v>
                </c:pt>
                <c:pt idx="680">
                  <c:v>-1.1037858666872329</c:v>
                </c:pt>
                <c:pt idx="681">
                  <c:v>-1.1048359466106779</c:v>
                </c:pt>
                <c:pt idx="682">
                  <c:v>-1.1047582769248123</c:v>
                </c:pt>
                <c:pt idx="683">
                  <c:v>-1.1038528974048343</c:v>
                </c:pt>
                <c:pt idx="684">
                  <c:v>-1.1019665129925609</c:v>
                </c:pt>
                <c:pt idx="685">
                  <c:v>-1.10251104033776</c:v>
                </c:pt>
                <c:pt idx="686">
                  <c:v>-1.1039812717589115</c:v>
                </c:pt>
                <c:pt idx="687">
                  <c:v>-1.1041490572531525</c:v>
                </c:pt>
                <c:pt idx="688">
                  <c:v>-1.1056944017824288</c:v>
                </c:pt>
                <c:pt idx="689">
                  <c:v>-1.1057822740633725</c:v>
                </c:pt>
                <c:pt idx="690">
                  <c:v>-1.1059433953799802</c:v>
                </c:pt>
                <c:pt idx="691">
                  <c:v>-1.1056410551590965</c:v>
                </c:pt>
                <c:pt idx="692">
                  <c:v>-1.104535626987428</c:v>
                </c:pt>
                <c:pt idx="693">
                  <c:v>-1.1017064772558456</c:v>
                </c:pt>
                <c:pt idx="694">
                  <c:v>-1.1013227202314226</c:v>
                </c:pt>
                <c:pt idx="695">
                  <c:v>-1.1017222530955588</c:v>
                </c:pt>
                <c:pt idx="696">
                  <c:v>-1.1012275007539361</c:v>
                </c:pt>
                <c:pt idx="697">
                  <c:v>-1.1051313096036068</c:v>
                </c:pt>
                <c:pt idx="698">
                  <c:v>-1.1051062228879682</c:v>
                </c:pt>
                <c:pt idx="699">
                  <c:v>-1.1052005269303895</c:v>
                </c:pt>
                <c:pt idx="700">
                  <c:v>-1.1073793193301209</c:v>
                </c:pt>
                <c:pt idx="701">
                  <c:v>-1.1090970692176967</c:v>
                </c:pt>
                <c:pt idx="702">
                  <c:v>-1.1087481034693667</c:v>
                </c:pt>
                <c:pt idx="703">
                  <c:v>-1.1081543750461833</c:v>
                </c:pt>
                <c:pt idx="704">
                  <c:v>-1.1083090835740701</c:v>
                </c:pt>
                <c:pt idx="705">
                  <c:v>-1.1070996894882228</c:v>
                </c:pt>
                <c:pt idx="706">
                  <c:v>-1.1068730030987841</c:v>
                </c:pt>
                <c:pt idx="707">
                  <c:v>-1.1067739700989989</c:v>
                </c:pt>
                <c:pt idx="708">
                  <c:v>-1.1077850705123211</c:v>
                </c:pt>
                <c:pt idx="709">
                  <c:v>-1.1072963372748879</c:v>
                </c:pt>
                <c:pt idx="710">
                  <c:v>-1.1073983063073738</c:v>
                </c:pt>
                <c:pt idx="711">
                  <c:v>-1.1052913067849057</c:v>
                </c:pt>
                <c:pt idx="712">
                  <c:v>-1.1033223434883013</c:v>
                </c:pt>
                <c:pt idx="713">
                  <c:v>-1.102244724621571</c:v>
                </c:pt>
                <c:pt idx="714">
                  <c:v>-1.1033310709522368</c:v>
                </c:pt>
                <c:pt idx="715">
                  <c:v>-1.1036186456322379</c:v>
                </c:pt>
                <c:pt idx="716">
                  <c:v>-1.1034689032210565</c:v>
                </c:pt>
                <c:pt idx="717">
                  <c:v>-1.1037171995701271</c:v>
                </c:pt>
                <c:pt idx="718">
                  <c:v>-1.1042899346479804</c:v>
                </c:pt>
                <c:pt idx="719">
                  <c:v>-1.1049516092238181</c:v>
                </c:pt>
                <c:pt idx="720">
                  <c:v>-1.1062000065357445</c:v>
                </c:pt>
                <c:pt idx="721">
                  <c:v>-1.1048478614962403</c:v>
                </c:pt>
                <c:pt idx="722">
                  <c:v>-1.109454610648001</c:v>
                </c:pt>
                <c:pt idx="723">
                  <c:v>-1.1097411323405026</c:v>
                </c:pt>
                <c:pt idx="724">
                  <c:v>-1.111833418497127</c:v>
                </c:pt>
                <c:pt idx="725">
                  <c:v>-1.1113824789730988</c:v>
                </c:pt>
                <c:pt idx="726">
                  <c:v>-1.1089996583878579</c:v>
                </c:pt>
                <c:pt idx="727">
                  <c:v>-1.1079161721988839</c:v>
                </c:pt>
                <c:pt idx="728">
                  <c:v>-1.1077593719255678</c:v>
                </c:pt>
                <c:pt idx="729">
                  <c:v>-1.1063212044480224</c:v>
                </c:pt>
                <c:pt idx="730">
                  <c:v>-1.1057303978279824</c:v>
                </c:pt>
                <c:pt idx="731">
                  <c:v>-1.1047179171472838</c:v>
                </c:pt>
                <c:pt idx="732">
                  <c:v>-1.1055219110467789</c:v>
                </c:pt>
                <c:pt idx="733">
                  <c:v>-1.1063117844787773</c:v>
                </c:pt>
                <c:pt idx="734">
                  <c:v>-1.1027561065765503</c:v>
                </c:pt>
                <c:pt idx="735">
                  <c:v>-1.1018839293650307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-1.1001831268843465</c:v>
                </c:pt>
                <c:pt idx="744">
                  <c:v>-1.0995230507624847</c:v>
                </c:pt>
                <c:pt idx="745">
                  <c:v>-1.097893595299495</c:v>
                </c:pt>
                <c:pt idx="746">
                  <c:v>-1.0958452642560985</c:v>
                </c:pt>
                <c:pt idx="747">
                  <c:v>-1.09381239600205</c:v>
                </c:pt>
                <c:pt idx="748">
                  <c:v>-1.0928718884397171</c:v>
                </c:pt>
                <c:pt idx="749">
                  <c:v>-1.0918086888612208</c:v>
                </c:pt>
                <c:pt idx="750">
                  <c:v>-1.0908692437727578</c:v>
                </c:pt>
                <c:pt idx="751">
                  <c:v>-1.0913311448017571</c:v>
                </c:pt>
                <c:pt idx="752">
                  <c:v>-1.0895922782459873</c:v>
                </c:pt>
                <c:pt idx="753">
                  <c:v>-1.0891237984167499</c:v>
                </c:pt>
                <c:pt idx="754">
                  <c:v>-1.0875933237784636</c:v>
                </c:pt>
                <c:pt idx="755">
                  <c:v>-1.0866695738955343</c:v>
                </c:pt>
                <c:pt idx="756">
                  <c:v>-1.0865704792343251</c:v>
                </c:pt>
                <c:pt idx="757">
                  <c:v>-1.0871704591778553</c:v>
                </c:pt>
                <c:pt idx="758">
                  <c:v>-1.0872570033664464</c:v>
                </c:pt>
                <c:pt idx="759">
                  <c:v>-1.0861384602829389</c:v>
                </c:pt>
                <c:pt idx="760">
                  <c:v>-1.0857709961055946</c:v>
                </c:pt>
                <c:pt idx="761">
                  <c:v>-1.0854917694345825</c:v>
                </c:pt>
                <c:pt idx="762">
                  <c:v>-1.0866082776909138</c:v>
                </c:pt>
                <c:pt idx="763">
                  <c:v>-1.0876532966339312</c:v>
                </c:pt>
                <c:pt idx="764">
                  <c:v>-1.0871960439281168</c:v>
                </c:pt>
                <c:pt idx="765">
                  <c:v>-1.0864064218850165</c:v>
                </c:pt>
                <c:pt idx="766">
                  <c:v>-1.0855656635436759</c:v>
                </c:pt>
                <c:pt idx="767">
                  <c:v>-1.0840541426803441</c:v>
                </c:pt>
                <c:pt idx="768">
                  <c:v>-1.0825618649263764</c:v>
                </c:pt>
                <c:pt idx="769">
                  <c:v>-1.0820854592317639</c:v>
                </c:pt>
                <c:pt idx="770">
                  <c:v>-1.0814345184879239</c:v>
                </c:pt>
                <c:pt idx="771">
                  <c:v>-1.0792511916015006</c:v>
                </c:pt>
                <c:pt idx="772">
                  <c:v>-1.0774695462428805</c:v>
                </c:pt>
                <c:pt idx="773">
                  <c:v>-1.0751319139994278</c:v>
                </c:pt>
                <c:pt idx="774">
                  <c:v>-1.0739611009960299</c:v>
                </c:pt>
                <c:pt idx="775">
                  <c:v>-1.0727133867030005</c:v>
                </c:pt>
                <c:pt idx="776">
                  <c:v>-1.0710917337825094</c:v>
                </c:pt>
                <c:pt idx="777">
                  <c:v>-1.0674885955519073</c:v>
                </c:pt>
                <c:pt idx="778">
                  <c:v>-1.0656215016808659</c:v>
                </c:pt>
                <c:pt idx="779">
                  <c:v>-1.063464807789003</c:v>
                </c:pt>
                <c:pt idx="780">
                  <c:v>-1.0644486348774933</c:v>
                </c:pt>
                <c:pt idx="781">
                  <c:v>-1.0649331514217697</c:v>
                </c:pt>
                <c:pt idx="782">
                  <c:v>-1.0655492724304017</c:v>
                </c:pt>
                <c:pt idx="783">
                  <c:v>-1.0673016096370134</c:v>
                </c:pt>
                <c:pt idx="784">
                  <c:v>-1.0711831681968396</c:v>
                </c:pt>
                <c:pt idx="785">
                  <c:v>-1.0730719099730099</c:v>
                </c:pt>
                <c:pt idx="786">
                  <c:v>-1.0762777304077678</c:v>
                </c:pt>
                <c:pt idx="787">
                  <c:v>-1.0800825394599805</c:v>
                </c:pt>
                <c:pt idx="788">
                  <c:v>-1.0850538926473519</c:v>
                </c:pt>
                <c:pt idx="789">
                  <c:v>-1.0860567731177473</c:v>
                </c:pt>
                <c:pt idx="790">
                  <c:v>-1.0866515402988459</c:v>
                </c:pt>
                <c:pt idx="791">
                  <c:v>-1.0856985961003998</c:v>
                </c:pt>
                <c:pt idx="792">
                  <c:v>-1.0831795749026301</c:v>
                </c:pt>
                <c:pt idx="793">
                  <c:v>-1.0817965232571254</c:v>
                </c:pt>
                <c:pt idx="794">
                  <c:v>-1.0801729920346048</c:v>
                </c:pt>
                <c:pt idx="795">
                  <c:v>-1.0786516432879694</c:v>
                </c:pt>
                <c:pt idx="796">
                  <c:v>-1.0780332787519313</c:v>
                </c:pt>
                <c:pt idx="797">
                  <c:v>-1.0767718566487052</c:v>
                </c:pt>
                <c:pt idx="798">
                  <c:v>-1.0783039771728511</c:v>
                </c:pt>
                <c:pt idx="799">
                  <c:v>-1.0807674319357981</c:v>
                </c:pt>
                <c:pt idx="800">
                  <c:v>-1.0824057666447264</c:v>
                </c:pt>
                <c:pt idx="801">
                  <c:v>-1.0833201677062338</c:v>
                </c:pt>
                <c:pt idx="802">
                  <c:v>-1.0831445796694936</c:v>
                </c:pt>
                <c:pt idx="803">
                  <c:v>-1.0824488537547414</c:v>
                </c:pt>
                <c:pt idx="804">
                  <c:v>-1.0825475784473615</c:v>
                </c:pt>
                <c:pt idx="805">
                  <c:v>-1.0831024933719391</c:v>
                </c:pt>
                <c:pt idx="806">
                  <c:v>-1.083615378917159</c:v>
                </c:pt>
                <c:pt idx="807">
                  <c:v>-1.082817318744532</c:v>
                </c:pt>
                <c:pt idx="808">
                  <c:v>-1.0819099375996468</c:v>
                </c:pt>
                <c:pt idx="809">
                  <c:v>-1.0821039956062752</c:v>
                </c:pt>
                <c:pt idx="810">
                  <c:v>-1.0818884746788346</c:v>
                </c:pt>
                <c:pt idx="811">
                  <c:v>-1.0837364914520715</c:v>
                </c:pt>
                <c:pt idx="812">
                  <c:v>-1.0860478464399539</c:v>
                </c:pt>
                <c:pt idx="813">
                  <c:v>-1.0908987558817955</c:v>
                </c:pt>
                <c:pt idx="814">
                  <c:v>-1.092485219098521</c:v>
                </c:pt>
                <c:pt idx="815">
                  <c:v>-1.0952029513692598</c:v>
                </c:pt>
                <c:pt idx="816">
                  <c:v>-1.097335132471088</c:v>
                </c:pt>
                <c:pt idx="817">
                  <c:v>-1.0983137752563157</c:v>
                </c:pt>
                <c:pt idx="818">
                  <c:v>-1.097883449622671</c:v>
                </c:pt>
                <c:pt idx="819">
                  <c:v>-1.0981707302250641</c:v>
                </c:pt>
                <c:pt idx="820">
                  <c:v>-1.1000792700634459</c:v>
                </c:pt>
                <c:pt idx="821">
                  <c:v>-1.0995746756089626</c:v>
                </c:pt>
                <c:pt idx="822">
                  <c:v>-1.1007900034216505</c:v>
                </c:pt>
                <c:pt idx="823">
                  <c:v>-1.1009462297693631</c:v>
                </c:pt>
                <c:pt idx="824">
                  <c:v>-1.1018283581870343</c:v>
                </c:pt>
                <c:pt idx="825">
                  <c:v>-1.1028039368734857</c:v>
                </c:pt>
                <c:pt idx="826">
                  <c:v>-1.103629526503028</c:v>
                </c:pt>
                <c:pt idx="827">
                  <c:v>-1.1023721123927719</c:v>
                </c:pt>
                <c:pt idx="828">
                  <c:v>-1.1016930350641014</c:v>
                </c:pt>
                <c:pt idx="829">
                  <c:v>-1.101183256306314</c:v>
                </c:pt>
                <c:pt idx="830">
                  <c:v>-1.0965118290576474</c:v>
                </c:pt>
                <c:pt idx="831">
                  <c:v>-1.0958928479073078</c:v>
                </c:pt>
                <c:pt idx="832">
                  <c:v>-1.093913008483085</c:v>
                </c:pt>
                <c:pt idx="833">
                  <c:v>-1.0920626960073601</c:v>
                </c:pt>
                <c:pt idx="834">
                  <c:v>-1.092029626508122</c:v>
                </c:pt>
                <c:pt idx="835">
                  <c:v>-1.091569551606085</c:v>
                </c:pt>
                <c:pt idx="836">
                  <c:v>-1.090986305626032</c:v>
                </c:pt>
                <c:pt idx="837">
                  <c:v>-1.0925089729786355</c:v>
                </c:pt>
                <c:pt idx="838">
                  <c:v>-1.0951084006811413</c:v>
                </c:pt>
                <c:pt idx="839">
                  <c:v>-1.0961804510464082</c:v>
                </c:pt>
                <c:pt idx="840">
                  <c:v>-1.0984286694731509</c:v>
                </c:pt>
                <c:pt idx="841">
                  <c:v>-1.1000030138472856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-1.1040039299628583</c:v>
                </c:pt>
                <c:pt idx="851">
                  <c:v>-1.1060120055788341</c:v>
                </c:pt>
                <c:pt idx="852">
                  <c:v>-1.1069081169115695</c:v>
                </c:pt>
                <c:pt idx="853">
                  <c:v>-1.1052869620256871</c:v>
                </c:pt>
                <c:pt idx="854">
                  <c:v>-1.1035733719130438</c:v>
                </c:pt>
                <c:pt idx="855">
                  <c:v>-1.1033581782655237</c:v>
                </c:pt>
                <c:pt idx="856">
                  <c:v>-1.1046948130837677</c:v>
                </c:pt>
                <c:pt idx="857">
                  <c:v>-1.1058074176972639</c:v>
                </c:pt>
                <c:pt idx="858">
                  <c:v>-1.1061424764215397</c:v>
                </c:pt>
                <c:pt idx="859">
                  <c:v>-1.10545821953275</c:v>
                </c:pt>
                <c:pt idx="860">
                  <c:v>-1.104333282633263</c:v>
                </c:pt>
                <c:pt idx="861">
                  <c:v>-1.1040758793652976</c:v>
                </c:pt>
                <c:pt idx="862">
                  <c:v>-1.1038591868706931</c:v>
                </c:pt>
                <c:pt idx="863">
                  <c:v>-1.1014395212094144</c:v>
                </c:pt>
                <c:pt idx="864">
                  <c:v>-1.1009855555321337</c:v>
                </c:pt>
                <c:pt idx="865">
                  <c:v>-1.1024651784634045</c:v>
                </c:pt>
                <c:pt idx="866">
                  <c:v>-1.104032389084395</c:v>
                </c:pt>
                <c:pt idx="867">
                  <c:v>-1.1038579773580328</c:v>
                </c:pt>
                <c:pt idx="868">
                  <c:v>-1.1038570382070105</c:v>
                </c:pt>
                <c:pt idx="869">
                  <c:v>-1.1047775532364741</c:v>
                </c:pt>
                <c:pt idx="870">
                  <c:v>-1.1061882292026159</c:v>
                </c:pt>
                <c:pt idx="871">
                  <c:v>-1.1064509590694911</c:v>
                </c:pt>
                <c:pt idx="872">
                  <c:v>-1.1074244412673262</c:v>
                </c:pt>
                <c:pt idx="873">
                  <c:v>-1.1083581897882917</c:v>
                </c:pt>
                <c:pt idx="874">
                  <c:v>-1.1080985524792908</c:v>
                </c:pt>
                <c:pt idx="875">
                  <c:v>-1.1057352121627271</c:v>
                </c:pt>
                <c:pt idx="876">
                  <c:v>-1.1061872521061105</c:v>
                </c:pt>
                <c:pt idx="877">
                  <c:v>-1.1070151896131795</c:v>
                </c:pt>
                <c:pt idx="878">
                  <c:v>-1.1063541790835107</c:v>
                </c:pt>
                <c:pt idx="879">
                  <c:v>-1.1067178534544979</c:v>
                </c:pt>
                <c:pt idx="880">
                  <c:v>-1.1069034448724437</c:v>
                </c:pt>
                <c:pt idx="881">
                  <c:v>-1.1078256911651316</c:v>
                </c:pt>
                <c:pt idx="882">
                  <c:v>-1.1047978066446404</c:v>
                </c:pt>
                <c:pt idx="883">
                  <c:v>-1.1035608925882623</c:v>
                </c:pt>
                <c:pt idx="884">
                  <c:v>-1.1014436809843318</c:v>
                </c:pt>
                <c:pt idx="885">
                  <c:v>-1.1014978956108901</c:v>
                </c:pt>
                <c:pt idx="886">
                  <c:v>-1.1007165788880688</c:v>
                </c:pt>
                <c:pt idx="887">
                  <c:v>-1.0998295887037979</c:v>
                </c:pt>
                <c:pt idx="888">
                  <c:v>-1.101034481505252</c:v>
                </c:pt>
                <c:pt idx="889">
                  <c:v>-1.101124179913171</c:v>
                </c:pt>
                <c:pt idx="890">
                  <c:v>-1.1026081001717789</c:v>
                </c:pt>
                <c:pt idx="891">
                  <c:v>-1.1022402517962893</c:v>
                </c:pt>
                <c:pt idx="892">
                  <c:v>-1.1023892210680093</c:v>
                </c:pt>
                <c:pt idx="893">
                  <c:v>-1.1026616033202856</c:v>
                </c:pt>
                <c:pt idx="894">
                  <c:v>-1.1019761606347629</c:v>
                </c:pt>
                <c:pt idx="895">
                  <c:v>-1.1011419763505192</c:v>
                </c:pt>
                <c:pt idx="896">
                  <c:v>-1.0995124117942083</c:v>
                </c:pt>
                <c:pt idx="897">
                  <c:v>-1.0980716497934111</c:v>
                </c:pt>
                <c:pt idx="898">
                  <c:v>-1.0966262821581116</c:v>
                </c:pt>
                <c:pt idx="899">
                  <c:v>-1.0984848288063351</c:v>
                </c:pt>
                <c:pt idx="900">
                  <c:v>-1.1000326635087425</c:v>
                </c:pt>
                <c:pt idx="901">
                  <c:v>-1.0999890736209179</c:v>
                </c:pt>
                <c:pt idx="902">
                  <c:v>-1.0985973941184</c:v>
                </c:pt>
                <c:pt idx="903">
                  <c:v>-1.0985659183299674</c:v>
                </c:pt>
                <c:pt idx="904">
                  <c:v>-1.0985735121722513</c:v>
                </c:pt>
                <c:pt idx="905">
                  <c:v>-1.0994610762821391</c:v>
                </c:pt>
                <c:pt idx="906">
                  <c:v>-1.0994569070208229</c:v>
                </c:pt>
                <c:pt idx="907">
                  <c:v>-1.0990567006241458</c:v>
                </c:pt>
                <c:pt idx="908">
                  <c:v>-1.0978595913924352</c:v>
                </c:pt>
                <c:pt idx="909">
                  <c:v>-1.0974345259530764</c:v>
                </c:pt>
                <c:pt idx="910">
                  <c:v>-1.0958478635225224</c:v>
                </c:pt>
                <c:pt idx="911">
                  <c:v>-1.096049743044361</c:v>
                </c:pt>
                <c:pt idx="912">
                  <c:v>-1.0938316343682146</c:v>
                </c:pt>
                <c:pt idx="913">
                  <c:v>-1.0934703315906802</c:v>
                </c:pt>
                <c:pt idx="914">
                  <c:v>-1.0924287372286299</c:v>
                </c:pt>
                <c:pt idx="915">
                  <c:v>-1.0920884894578369</c:v>
                </c:pt>
                <c:pt idx="916">
                  <c:v>-1.088907570754458</c:v>
                </c:pt>
                <c:pt idx="917">
                  <c:v>-1.0881461422144123</c:v>
                </c:pt>
                <c:pt idx="918">
                  <c:v>-1.0875159197110524</c:v>
                </c:pt>
                <c:pt idx="919">
                  <c:v>-1.0890981377754798</c:v>
                </c:pt>
                <c:pt idx="920">
                  <c:v>-1.0912229621944078</c:v>
                </c:pt>
                <c:pt idx="921">
                  <c:v>-1.0908781372482399</c:v>
                </c:pt>
                <c:pt idx="922">
                  <c:v>-1.0916382993573699</c:v>
                </c:pt>
                <c:pt idx="923">
                  <c:v>-1.0918374325739819</c:v>
                </c:pt>
                <c:pt idx="924">
                  <c:v>-1.0903778164051801</c:v>
                </c:pt>
                <c:pt idx="925">
                  <c:v>-1.0915690251123489</c:v>
                </c:pt>
                <c:pt idx="926">
                  <c:v>-1.0921470962754682</c:v>
                </c:pt>
                <c:pt idx="927">
                  <c:v>-1.0923132169111085</c:v>
                </c:pt>
                <c:pt idx="928">
                  <c:v>-1.0920478213731721</c:v>
                </c:pt>
                <c:pt idx="929">
                  <c:v>-1.0907945954969587</c:v>
                </c:pt>
                <c:pt idx="930">
                  <c:v>-1.0916767286578164</c:v>
                </c:pt>
                <c:pt idx="931">
                  <c:v>-1.0927488833732188</c:v>
                </c:pt>
                <c:pt idx="932">
                  <c:v>-1.0938961417103878</c:v>
                </c:pt>
                <c:pt idx="933">
                  <c:v>-1.09476547300973</c:v>
                </c:pt>
                <c:pt idx="934">
                  <c:v>-1.0915092467275538</c:v>
                </c:pt>
                <c:pt idx="935">
                  <c:v>-1.0917416296844915</c:v>
                </c:pt>
                <c:pt idx="936">
                  <c:v>-1.0922300593579592</c:v>
                </c:pt>
                <c:pt idx="937">
                  <c:v>-1.0920913021677019</c:v>
                </c:pt>
                <c:pt idx="938">
                  <c:v>-1.0925460931594977</c:v>
                </c:pt>
                <c:pt idx="939">
                  <c:v>-1.0931359796012439</c:v>
                </c:pt>
                <c:pt idx="940">
                  <c:v>-1.0934795855483515</c:v>
                </c:pt>
                <c:pt idx="941">
                  <c:v>-1.0930587557749476</c:v>
                </c:pt>
                <c:pt idx="942">
                  <c:v>-1.0938855074852825</c:v>
                </c:pt>
                <c:pt idx="943">
                  <c:v>-1.0934377506397084</c:v>
                </c:pt>
                <c:pt idx="944">
                  <c:v>-1.0938258761392774</c:v>
                </c:pt>
                <c:pt idx="945">
                  <c:v>-1.0940814627666673</c:v>
                </c:pt>
                <c:pt idx="946">
                  <c:v>-1.0933794900747098</c:v>
                </c:pt>
                <c:pt idx="947">
                  <c:v>-1.0921055554444195</c:v>
                </c:pt>
                <c:pt idx="948">
                  <c:v>-1.0909842802852268</c:v>
                </c:pt>
                <c:pt idx="949">
                  <c:v>-1.0910437219037457</c:v>
                </c:pt>
                <c:pt idx="950">
                  <c:v>-1.091507671989504</c:v>
                </c:pt>
                <c:pt idx="951">
                  <c:v>-1.0923093749296982</c:v>
                </c:pt>
                <c:pt idx="952">
                  <c:v>-1.0922377528071503</c:v>
                </c:pt>
                <c:pt idx="953">
                  <c:v>-1.0914477939977729</c:v>
                </c:pt>
                <c:pt idx="954">
                  <c:v>-1.0908273234867218</c:v>
                </c:pt>
                <c:pt idx="955">
                  <c:v>-1.0905827268234565</c:v>
                </c:pt>
                <c:pt idx="956">
                  <c:v>-1.0924382805207244</c:v>
                </c:pt>
                <c:pt idx="957">
                  <c:v>-1.0932105946747441</c:v>
                </c:pt>
                <c:pt idx="958">
                  <c:v>-1.0921451847711419</c:v>
                </c:pt>
                <c:pt idx="959">
                  <c:v>-1.0905079884270921</c:v>
                </c:pt>
                <c:pt idx="960">
                  <c:v>-1.0882237739548088</c:v>
                </c:pt>
                <c:pt idx="961">
                  <c:v>-1.0880955750986203</c:v>
                </c:pt>
                <c:pt idx="962">
                  <c:v>-1.0873016462417695</c:v>
                </c:pt>
                <c:pt idx="963">
                  <c:v>-1.0870937144134416</c:v>
                </c:pt>
                <c:pt idx="964">
                  <c:v>-1.0884347556523433</c:v>
                </c:pt>
                <c:pt idx="965">
                  <c:v>-1.0884531829335349</c:v>
                </c:pt>
                <c:pt idx="966">
                  <c:v>-1.0895101452212401</c:v>
                </c:pt>
                <c:pt idx="967">
                  <c:v>-1.0871985862763158</c:v>
                </c:pt>
                <c:pt idx="968">
                  <c:v>-1.0861437157340674</c:v>
                </c:pt>
                <c:pt idx="969">
                  <c:v>-1.084596473930006</c:v>
                </c:pt>
                <c:pt idx="970">
                  <c:v>-1.0839295723621654</c:v>
                </c:pt>
                <c:pt idx="971">
                  <c:v>-1.0836519299156184</c:v>
                </c:pt>
                <c:pt idx="972">
                  <c:v>-1.0838879508969232</c:v>
                </c:pt>
                <c:pt idx="973">
                  <c:v>-1.0832935821435115</c:v>
                </c:pt>
                <c:pt idx="974">
                  <c:v>-1.0825760707712111</c:v>
                </c:pt>
                <c:pt idx="975">
                  <c:v>-1.0812973976971414</c:v>
                </c:pt>
                <c:pt idx="976">
                  <c:v>-1.081303696649385</c:v>
                </c:pt>
                <c:pt idx="977">
                  <c:v>-1.0814433218428694</c:v>
                </c:pt>
                <c:pt idx="978">
                  <c:v>-1.0825766352104438</c:v>
                </c:pt>
                <c:pt idx="979">
                  <c:v>-1.0832436695875178</c:v>
                </c:pt>
                <c:pt idx="980">
                  <c:v>-1.0839588378254916</c:v>
                </c:pt>
                <c:pt idx="981">
                  <c:v>-1.0844096255675311</c:v>
                </c:pt>
                <c:pt idx="982">
                  <c:v>-1.0849742877412321</c:v>
                </c:pt>
                <c:pt idx="983">
                  <c:v>-1.0855372850563181</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-1.077969601467486</c:v>
                </c:pt>
                <c:pt idx="992">
                  <c:v>-1.0755689417561882</c:v>
                </c:pt>
                <c:pt idx="993">
                  <c:v>-1.0707993068222943</c:v>
                </c:pt>
                <c:pt idx="994">
                  <c:v>-1.0697605156837255</c:v>
                </c:pt>
                <c:pt idx="995">
                  <c:v>-1.0688085628113275</c:v>
                </c:pt>
                <c:pt idx="996">
                  <c:v>-1.0678539584974516</c:v>
                </c:pt>
                <c:pt idx="997">
                  <c:v>-1.0676831421067736</c:v>
                </c:pt>
                <c:pt idx="998">
                  <c:v>-1.0685236443160022</c:v>
                </c:pt>
                <c:pt idx="999">
                  <c:v>-1.0692708290657158</c:v>
                </c:pt>
                <c:pt idx="1000">
                  <c:v>-1.0686330554087817</c:v>
                </c:pt>
                <c:pt idx="1001">
                  <c:v>-1.0667145216755505</c:v>
                </c:pt>
                <c:pt idx="1002">
                  <c:v>-1.0650576980240059</c:v>
                </c:pt>
                <c:pt idx="1003">
                  <c:v>-1.0658575795804244</c:v>
                </c:pt>
                <c:pt idx="1004">
                  <c:v>-1.0668198156820519</c:v>
                </c:pt>
                <c:pt idx="1005">
                  <c:v>-1.0664624118041672</c:v>
                </c:pt>
                <c:pt idx="1006">
                  <c:v>-1.065777339087234</c:v>
                </c:pt>
                <c:pt idx="1007">
                  <c:v>-1.0664091173559025</c:v>
                </c:pt>
                <c:pt idx="1008">
                  <c:v>-1.0639268653431766</c:v>
                </c:pt>
                <c:pt idx="1009">
                  <c:v>-1.0616688285195011</c:v>
                </c:pt>
                <c:pt idx="1010">
                  <c:v>-1.0596305150868659</c:v>
                </c:pt>
                <c:pt idx="1011">
                  <c:v>-1.0581917025359076</c:v>
                </c:pt>
                <c:pt idx="1012">
                  <c:v>-1.0564967816069952</c:v>
                </c:pt>
                <c:pt idx="1013">
                  <c:v>-1.0555135616464075</c:v>
                </c:pt>
                <c:pt idx="1014">
                  <c:v>-1.0569581561422301</c:v>
                </c:pt>
                <c:pt idx="1015">
                  <c:v>-1.0581233247532118</c:v>
                </c:pt>
                <c:pt idx="1016">
                  <c:v>-1.060790660662903</c:v>
                </c:pt>
                <c:pt idx="1017">
                  <c:v>-1.0635770221052501</c:v>
                </c:pt>
                <c:pt idx="1018">
                  <c:v>-1.0716738651136382</c:v>
                </c:pt>
                <c:pt idx="1019">
                  <c:v>-1.0739199396198984</c:v>
                </c:pt>
                <c:pt idx="1020">
                  <c:v>-1.0757170240519547</c:v>
                </c:pt>
                <c:pt idx="1021">
                  <c:v>-1.0770882129869506</c:v>
                </c:pt>
                <c:pt idx="1022">
                  <c:v>-1.0777745426484269</c:v>
                </c:pt>
                <c:pt idx="1023">
                  <c:v>-1.0785683529256</c:v>
                </c:pt>
                <c:pt idx="1024">
                  <c:v>-1.081324452835374</c:v>
                </c:pt>
                <c:pt idx="1025">
                  <c:v>-1.0811820101888685</c:v>
                </c:pt>
                <c:pt idx="1026">
                  <c:v>-1.083502339286412</c:v>
                </c:pt>
                <c:pt idx="1027">
                  <c:v>-1.0843850748320003</c:v>
                </c:pt>
                <c:pt idx="1028">
                  <c:v>-1.0860626072376642</c:v>
                </c:pt>
                <c:pt idx="1029">
                  <c:v>-1.0866890019891713</c:v>
                </c:pt>
                <c:pt idx="1030">
                  <c:v>-1.0891208528976501</c:v>
                </c:pt>
                <c:pt idx="1031">
                  <c:v>-1.0905052421218642</c:v>
                </c:pt>
                <c:pt idx="1032">
                  <c:v>-1.0919258977532986</c:v>
                </c:pt>
                <c:pt idx="1033">
                  <c:v>-1.0916431136921001</c:v>
                </c:pt>
                <c:pt idx="1034">
                  <c:v>-1.0918924582854852</c:v>
                </c:pt>
                <c:pt idx="1035">
                  <c:v>-1.0922406840966661</c:v>
                </c:pt>
                <c:pt idx="1036">
                  <c:v>-1.0927251769249722</c:v>
                </c:pt>
                <c:pt idx="1037">
                  <c:v>-1.0929372163532207</c:v>
                </c:pt>
                <c:pt idx="1038">
                  <c:v>-1.0953116746999281</c:v>
                </c:pt>
                <c:pt idx="1039">
                  <c:v>-1.0960280619369347</c:v>
                </c:pt>
                <c:pt idx="1040">
                  <c:v>-1.0951747341502482</c:v>
                </c:pt>
                <c:pt idx="1041">
                  <c:v>-1.0936216914285946</c:v>
                </c:pt>
                <c:pt idx="1042">
                  <c:v>-1.0915423351995344</c:v>
                </c:pt>
                <c:pt idx="1043">
                  <c:v>-1.0883023685621116</c:v>
                </c:pt>
                <c:pt idx="1044">
                  <c:v>-1.0865361243314173</c:v>
                </c:pt>
                <c:pt idx="1045">
                  <c:v>-1.0834028319679447</c:v>
                </c:pt>
                <c:pt idx="1046">
                  <c:v>-1.081956824002404</c:v>
                </c:pt>
                <c:pt idx="1047">
                  <c:v>-1.079853391356508</c:v>
                </c:pt>
                <c:pt idx="1048">
                  <c:v>-1.0778134130652717</c:v>
                </c:pt>
                <c:pt idx="1049">
                  <c:v>-1.076882965802398</c:v>
                </c:pt>
                <c:pt idx="1050">
                  <c:v>-1.0787789077363219</c:v>
                </c:pt>
                <c:pt idx="1051">
                  <c:v>-1.0799085119317344</c:v>
                </c:pt>
                <c:pt idx="1052">
                  <c:v>-1.08197150890912</c:v>
                </c:pt>
                <c:pt idx="1053">
                  <c:v>-1.0871135504211367</c:v>
                </c:pt>
                <c:pt idx="1054">
                  <c:v>-1.0877051776125057</c:v>
                </c:pt>
                <c:pt idx="1055">
                  <c:v>-1.089507100095219</c:v>
                </c:pt>
                <c:pt idx="1056">
                  <c:v>-1.0892299556832654</c:v>
                </c:pt>
                <c:pt idx="1057">
                  <c:v>-1.0880603901380255</c:v>
                </c:pt>
                <c:pt idx="1058">
                  <c:v>-1.0865744967136519</c:v>
                </c:pt>
                <c:pt idx="1059">
                  <c:v>-1.087515061194225</c:v>
                </c:pt>
                <c:pt idx="1060">
                  <c:v>-1.0878961098589173</c:v>
                </c:pt>
                <c:pt idx="1061">
                  <c:v>-1.0907109588819428</c:v>
                </c:pt>
                <c:pt idx="1062">
                  <c:v>-1.0916321996189851</c:v>
                </c:pt>
                <c:pt idx="1063">
                  <c:v>-1.0923149861198311</c:v>
                </c:pt>
                <c:pt idx="1064">
                  <c:v>-1.0940997809545645</c:v>
                </c:pt>
                <c:pt idx="1065">
                  <c:v>-1.095409208852629</c:v>
                </c:pt>
                <c:pt idx="1066">
                  <c:v>-1.0960461998837308</c:v>
                </c:pt>
                <c:pt idx="1067">
                  <c:v>-1.09648277229455</c:v>
                </c:pt>
                <c:pt idx="1068">
                  <c:v>-1.0946698551045411</c:v>
                </c:pt>
                <c:pt idx="1069">
                  <c:v>-1.0958230376821654</c:v>
                </c:pt>
                <c:pt idx="1070">
                  <c:v>-1.0952902449814133</c:v>
                </c:pt>
                <c:pt idx="1071">
                  <c:v>-1.0958127212505961</c:v>
                </c:pt>
                <c:pt idx="1072">
                  <c:v>-1.0969682564489318</c:v>
                </c:pt>
                <c:pt idx="1073">
                  <c:v>-1.09675736961512</c:v>
                </c:pt>
                <c:pt idx="1074">
                  <c:v>-1.0955657197915518</c:v>
                </c:pt>
                <c:pt idx="1075">
                  <c:v>-1.0947891130533662</c:v>
                </c:pt>
                <c:pt idx="1076">
                  <c:v>-1.0937779746945471</c:v>
                </c:pt>
                <c:pt idx="1077">
                  <c:v>-1.0923685082410801</c:v>
                </c:pt>
                <c:pt idx="1078">
                  <c:v>-1.0937026149406959</c:v>
                </c:pt>
                <c:pt idx="1079">
                  <c:v>-1.094592294511969</c:v>
                </c:pt>
                <c:pt idx="1080">
                  <c:v>-1.0941806997234949</c:v>
                </c:pt>
                <c:pt idx="1081">
                  <c:v>-1.0939780186030532</c:v>
                </c:pt>
                <c:pt idx="1082">
                  <c:v>-1.0940878850417599</c:v>
                </c:pt>
                <c:pt idx="1083">
                  <c:v>-1.0947110259670301</c:v>
                </c:pt>
                <c:pt idx="1084">
                  <c:v>-1.095102898584301</c:v>
                </c:pt>
                <c:pt idx="1085">
                  <c:v>-1.0953665011975602</c:v>
                </c:pt>
                <c:pt idx="1086">
                  <c:v>-1.0964131280809681</c:v>
                </c:pt>
                <c:pt idx="1087">
                  <c:v>-1.095568935672276</c:v>
                </c:pt>
                <c:pt idx="1088">
                  <c:v>-1.0946992628634571</c:v>
                </c:pt>
                <c:pt idx="1089">
                  <c:v>-1.0951240247388516</c:v>
                </c:pt>
                <c:pt idx="1090">
                  <c:v>-1.0943413467214071</c:v>
                </c:pt>
                <c:pt idx="1091">
                  <c:v>-1.0931399259327605</c:v>
                </c:pt>
                <c:pt idx="1092">
                  <c:v>-1.0917938474293574</c:v>
                </c:pt>
                <c:pt idx="1093">
                  <c:v>-1.0909188527647871</c:v>
                </c:pt>
                <c:pt idx="1094">
                  <c:v>-1.0926720959201219</c:v>
                </c:pt>
                <c:pt idx="1095">
                  <c:v>-1.0924480989176431</c:v>
                </c:pt>
                <c:pt idx="1096">
                  <c:v>-1.0907593915636085</c:v>
                </c:pt>
                <c:pt idx="1097">
                  <c:v>-1.0913802178136645</c:v>
                </c:pt>
                <c:pt idx="1098">
                  <c:v>-1.0913031505125304</c:v>
                </c:pt>
                <c:pt idx="1099">
                  <c:v>-1.0888131765914721</c:v>
                </c:pt>
                <c:pt idx="1100">
                  <c:v>-1.0896269177401048</c:v>
                </c:pt>
                <c:pt idx="1101">
                  <c:v>-1.0877855366853599</c:v>
                </c:pt>
                <c:pt idx="1102">
                  <c:v>-1.0867203591979118</c:v>
                </c:pt>
                <c:pt idx="1103">
                  <c:v>-1.0858940628335176</c:v>
                </c:pt>
                <c:pt idx="1104">
                  <c:v>-1.0832651372515443</c:v>
                </c:pt>
                <c:pt idx="1105">
                  <c:v>-1.0830921864267402</c:v>
                </c:pt>
                <c:pt idx="1106">
                  <c:v>-1.0825724706923414</c:v>
                </c:pt>
                <c:pt idx="1107">
                  <c:v>-1.0842577155199251</c:v>
                </c:pt>
                <c:pt idx="1108">
                  <c:v>-1.0861020231209868</c:v>
                </c:pt>
                <c:pt idx="1109">
                  <c:v>-1.0878155752881469</c:v>
                </c:pt>
                <c:pt idx="1110">
                  <c:v>-1.088156600941574</c:v>
                </c:pt>
                <c:pt idx="1111">
                  <c:v>-1.0901990124877017</c:v>
                </c:pt>
                <c:pt idx="1112">
                  <c:v>-1.0912265195845943</c:v>
                </c:pt>
                <c:pt idx="1113">
                  <c:v>-1.0912166015807401</c:v>
                </c:pt>
                <c:pt idx="1114">
                  <c:v>-1.0891706516171662</c:v>
                </c:pt>
                <c:pt idx="1115">
                  <c:v>-1.0877951131797658</c:v>
                </c:pt>
                <c:pt idx="1116">
                  <c:v>-1.085314412189148</c:v>
                </c:pt>
                <c:pt idx="1117">
                  <c:v>-1.085537640795323</c:v>
                </c:pt>
                <c:pt idx="1118">
                  <c:v>-1.0849428641278402</c:v>
                </c:pt>
                <c:pt idx="1119">
                  <c:v>-1.086473077890844</c:v>
                </c:pt>
                <c:pt idx="1120">
                  <c:v>-1.0860578782803008</c:v>
                </c:pt>
                <c:pt idx="1121">
                  <c:v>-1.0859874087521604</c:v>
                </c:pt>
                <c:pt idx="1122">
                  <c:v>-1.0887467103131172</c:v>
                </c:pt>
                <c:pt idx="1123">
                  <c:v>-1.090089620367678</c:v>
                </c:pt>
                <c:pt idx="1124">
                  <c:v>-1.0910854809214219</c:v>
                </c:pt>
                <c:pt idx="1125">
                  <c:v>-1.091414022506868</c:v>
                </c:pt>
                <c:pt idx="1126">
                  <c:v>-1.0916646240447958</c:v>
                </c:pt>
                <c:pt idx="1127">
                  <c:v>-1.0928697492624191</c:v>
                </c:pt>
                <c:pt idx="1128">
                  <c:v>-1.0913703092961953</c:v>
                </c:pt>
                <c:pt idx="1129">
                  <c:v>-1.0920125889807091</c:v>
                </c:pt>
                <c:pt idx="1130">
                  <c:v>-1.0913699677867332</c:v>
                </c:pt>
                <c:pt idx="1131">
                  <c:v>-1.0918915855390874</c:v>
                </c:pt>
                <c:pt idx="1132">
                  <c:v>-1.0935619984211651</c:v>
                </c:pt>
                <c:pt idx="1133">
                  <c:v>-1.093467993199539</c:v>
                </c:pt>
                <c:pt idx="1134">
                  <c:v>-1.0915413675893855</c:v>
                </c:pt>
                <c:pt idx="1135">
                  <c:v>-1.0898741278993638</c:v>
                </c:pt>
                <c:pt idx="1136">
                  <c:v>-1.0892579499724921</c:v>
                </c:pt>
                <c:pt idx="1137">
                  <c:v>-1.0877676311547333</c:v>
                </c:pt>
                <c:pt idx="1138">
                  <c:v>-1.0867543441322316</c:v>
                </c:pt>
                <c:pt idx="1139">
                  <c:v>-1.087091708045349</c:v>
                </c:pt>
                <c:pt idx="1140">
                  <c:v>-1.085120852217158</c:v>
                </c:pt>
                <c:pt idx="1141">
                  <c:v>-1.0841745816827175</c:v>
                </c:pt>
                <c:pt idx="1142">
                  <c:v>-1.0842366415404281</c:v>
                </c:pt>
                <c:pt idx="1143">
                  <c:v>-1.085825889007864</c:v>
                </c:pt>
                <c:pt idx="1144">
                  <c:v>-1.0878443142577079</c:v>
                </c:pt>
                <c:pt idx="1145">
                  <c:v>-1.0875133489037414</c:v>
                </c:pt>
                <c:pt idx="1146">
                  <c:v>-1.0871469187411407</c:v>
                </c:pt>
                <c:pt idx="1147">
                  <c:v>-1.084764876038534</c:v>
                </c:pt>
                <c:pt idx="1148">
                  <c:v>-1.0819183140677637</c:v>
                </c:pt>
                <c:pt idx="1149">
                  <c:v>-1.0712972323559877</c:v>
                </c:pt>
                <c:pt idx="1150">
                  <c:v>-1.0702480678675959</c:v>
                </c:pt>
                <c:pt idx="1151">
                  <c:v>-1.0704808445090497</c:v>
                </c:pt>
                <c:pt idx="1152">
                  <c:v>-1.0712343851292296</c:v>
                </c:pt>
                <c:pt idx="1153">
                  <c:v>-1.0713627025650818</c:v>
                </c:pt>
                <c:pt idx="1154">
                  <c:v>-1.0736326542742916</c:v>
                </c:pt>
                <c:pt idx="1155">
                  <c:v>-1.0751137950253873</c:v>
                </c:pt>
                <c:pt idx="1156">
                  <c:v>-1.0745012835820087</c:v>
                </c:pt>
                <c:pt idx="1157">
                  <c:v>-1.0752652070383557</c:v>
                </c:pt>
                <c:pt idx="1158">
                  <c:v>-1.0755248870360528</c:v>
                </c:pt>
                <c:pt idx="1159">
                  <c:v>-1.0750647741885189</c:v>
                </c:pt>
                <c:pt idx="1160">
                  <c:v>-1.0739751123701917</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-1.0791234006593977</c:v>
                </c:pt>
                <c:pt idx="1170">
                  <c:v>-1.0796155395050284</c:v>
                </c:pt>
                <c:pt idx="1171">
                  <c:v>-1.0805759399933244</c:v>
                </c:pt>
                <c:pt idx="1172">
                  <c:v>-1.080288284679142</c:v>
                </c:pt>
                <c:pt idx="1173">
                  <c:v>-1.0827823756864494</c:v>
                </c:pt>
                <c:pt idx="1174">
                  <c:v>-1.0830381378117413</c:v>
                </c:pt>
                <c:pt idx="1175">
                  <c:v>-1.082967170248992</c:v>
                </c:pt>
                <c:pt idx="1176">
                  <c:v>-1.082788845393424</c:v>
                </c:pt>
                <c:pt idx="1177">
                  <c:v>-1.0837531210654281</c:v>
                </c:pt>
                <c:pt idx="1178">
                  <c:v>-1.0841014749426563</c:v>
                </c:pt>
                <c:pt idx="1179">
                  <c:v>-1.0843882243081286</c:v>
                </c:pt>
                <c:pt idx="1180">
                  <c:v>-1.0846368763962182</c:v>
                </c:pt>
                <c:pt idx="1181">
                  <c:v>-1.0843163128511719</c:v>
                </c:pt>
                <c:pt idx="1182">
                  <c:v>-1.0840606740487435</c:v>
                </c:pt>
                <c:pt idx="1183">
                  <c:v>-1.0847395474203694</c:v>
                </c:pt>
                <c:pt idx="1184">
                  <c:v>-1.0851024249359686</c:v>
                </c:pt>
                <c:pt idx="1185">
                  <c:v>-1.0835825465772901</c:v>
                </c:pt>
                <c:pt idx="1186">
                  <c:v>-1.0833434282948957</c:v>
                </c:pt>
                <c:pt idx="1187">
                  <c:v>-1.0825885785551321</c:v>
                </c:pt>
                <c:pt idx="1188">
                  <c:v>-1.0836797249909864</c:v>
                </c:pt>
                <c:pt idx="1189">
                  <c:v>-1.0833212728687722</c:v>
                </c:pt>
                <c:pt idx="1190">
                  <c:v>-1.0835701336571049</c:v>
                </c:pt>
                <c:pt idx="1191">
                  <c:v>-1.0841869756301463</c:v>
                </c:pt>
                <c:pt idx="1192">
                  <c:v>-1.0841802687638311</c:v>
                </c:pt>
                <c:pt idx="1193">
                  <c:v>-1.0848663660091518</c:v>
                </c:pt>
                <c:pt idx="1194">
                  <c:v>-1.0839383757170959</c:v>
                </c:pt>
                <c:pt idx="1195">
                  <c:v>-1.0825544560684079</c:v>
                </c:pt>
                <c:pt idx="1196">
                  <c:v>-1.08315400912511</c:v>
                </c:pt>
                <c:pt idx="1197">
                  <c:v>-1.0824812022895567</c:v>
                </c:pt>
                <c:pt idx="1198">
                  <c:v>-1.0821866693543427</c:v>
                </c:pt>
                <c:pt idx="1199">
                  <c:v>-1.0838392288808478</c:v>
                </c:pt>
                <c:pt idx="1200">
                  <c:v>-1.0828802940373095</c:v>
                </c:pt>
                <c:pt idx="1201">
                  <c:v>-1.0795372816639879</c:v>
                </c:pt>
                <c:pt idx="1202">
                  <c:v>-1.0782437956171687</c:v>
                </c:pt>
                <c:pt idx="1203">
                  <c:v>-1.0771741358180833</c:v>
                </c:pt>
                <c:pt idx="1204">
                  <c:v>-1.0757654045585809</c:v>
                </c:pt>
                <c:pt idx="1205">
                  <c:v>-1.0753666827793884</c:v>
                </c:pt>
                <c:pt idx="1206">
                  <c:v>-1.0761665975381476</c:v>
                </c:pt>
                <c:pt idx="1207">
                  <c:v>-1.0763212538909808</c:v>
                </c:pt>
                <c:pt idx="1208">
                  <c:v>-1.0762684622205119</c:v>
                </c:pt>
                <c:pt idx="1209">
                  <c:v>-1.0763600294440607</c:v>
                </c:pt>
                <c:pt idx="1210">
                  <c:v>-1.074726988131758</c:v>
                </c:pt>
                <c:pt idx="1211">
                  <c:v>-1.0731117005681199</c:v>
                </c:pt>
                <c:pt idx="1212">
                  <c:v>-1.074192478397336</c:v>
                </c:pt>
                <c:pt idx="1213">
                  <c:v>-1.0733615384529283</c:v>
                </c:pt>
                <c:pt idx="1214">
                  <c:v>-1.0732364321546435</c:v>
                </c:pt>
                <c:pt idx="1215">
                  <c:v>-1.0733908276321951</c:v>
                </c:pt>
                <c:pt idx="1216">
                  <c:v>-1.0746038976879078</c:v>
                </c:pt>
                <c:pt idx="1217">
                  <c:v>-1.073460263145563</c:v>
                </c:pt>
                <c:pt idx="1218">
                  <c:v>-1.073083767940318</c:v>
                </c:pt>
                <c:pt idx="1219">
                  <c:v>-1.0724882797948116</c:v>
                </c:pt>
                <c:pt idx="1220">
                  <c:v>-1.0739038270139218</c:v>
                </c:pt>
                <c:pt idx="1221">
                  <c:v>-1.0738342254889937</c:v>
                </c:pt>
                <c:pt idx="1222">
                  <c:v>-1.0730247911541104</c:v>
                </c:pt>
                <c:pt idx="1223">
                  <c:v>-1.0735135907961535</c:v>
                </c:pt>
                <c:pt idx="1224">
                  <c:v>-1.0737846876447739</c:v>
                </c:pt>
                <c:pt idx="1225">
                  <c:v>-1.0731927189439574</c:v>
                </c:pt>
                <c:pt idx="1226">
                  <c:v>-1.0725993035711239</c:v>
                </c:pt>
                <c:pt idx="1227">
                  <c:v>-1.0724835792965601</c:v>
                </c:pt>
                <c:pt idx="1228">
                  <c:v>-1.0723014456618785</c:v>
                </c:pt>
                <c:pt idx="1229">
                  <c:v>-1.0718080925603879</c:v>
                </c:pt>
                <c:pt idx="1230">
                  <c:v>-1.0726428317975243</c:v>
                </c:pt>
                <c:pt idx="1231">
                  <c:v>-1.0737910624879836</c:v>
                </c:pt>
                <c:pt idx="1232">
                  <c:v>-1.0738442620725261</c:v>
                </c:pt>
                <c:pt idx="1233">
                  <c:v>-1.0763066306456892</c:v>
                </c:pt>
                <c:pt idx="1234">
                  <c:v>-1.077936641061541</c:v>
                </c:pt>
                <c:pt idx="1235">
                  <c:v>-1.078584228372222</c:v>
                </c:pt>
                <c:pt idx="1236">
                  <c:v>-1.0787478635779171</c:v>
                </c:pt>
                <c:pt idx="1237">
                  <c:v>-1.0794174545327171</c:v>
                </c:pt>
                <c:pt idx="1238">
                  <c:v>-1.081064677973941</c:v>
                </c:pt>
                <c:pt idx="1239">
                  <c:v>-1.080474706154817</c:v>
                </c:pt>
                <c:pt idx="1240">
                  <c:v>-1.0796705225278629</c:v>
                </c:pt>
                <c:pt idx="1241">
                  <c:v>-1.0803150267670254</c:v>
                </c:pt>
                <c:pt idx="1242">
                  <c:v>-1.0819196042146042</c:v>
                </c:pt>
                <c:pt idx="1243">
                  <c:v>-1.0820003759447303</c:v>
                </c:pt>
                <c:pt idx="1244">
                  <c:v>-1.0829820591127519</c:v>
                </c:pt>
                <c:pt idx="1245">
                  <c:v>-1.0838411119260485</c:v>
                </c:pt>
                <c:pt idx="1246">
                  <c:v>-1.0837643102433812</c:v>
                </c:pt>
                <c:pt idx="1247">
                  <c:v>-1.0834604332299302</c:v>
                </c:pt>
                <c:pt idx="1248">
                  <c:v>-1.0840892802090987</c:v>
                </c:pt>
                <c:pt idx="1249">
                  <c:v>-1.0847452961629358</c:v>
                </c:pt>
                <c:pt idx="1250">
                  <c:v>-1.0834622071818383</c:v>
                </c:pt>
                <c:pt idx="1251">
                  <c:v>-1.0831469370334048</c:v>
                </c:pt>
                <c:pt idx="1252">
                  <c:v>-1.0819810237420882</c:v>
                </c:pt>
                <c:pt idx="1253">
                  <c:v>-1.080980002600981</c:v>
                </c:pt>
                <c:pt idx="1254">
                  <c:v>-1.0816340643617939</c:v>
                </c:pt>
                <c:pt idx="1255">
                  <c:v>-1.0807811634619502</c:v>
                </c:pt>
                <c:pt idx="1256">
                  <c:v>-1.0816967882656876</c:v>
                </c:pt>
                <c:pt idx="1257">
                  <c:v>-1.0806778141620725</c:v>
                </c:pt>
                <c:pt idx="1258">
                  <c:v>-1.0811863217457762</c:v>
                </c:pt>
                <c:pt idx="1259">
                  <c:v>-1.0808315455934543</c:v>
                </c:pt>
                <c:pt idx="1260">
                  <c:v>-1.080698409079702</c:v>
                </c:pt>
                <c:pt idx="1261">
                  <c:v>-1.0808241414786719</c:v>
                </c:pt>
                <c:pt idx="1262">
                  <c:v>-1.0829028194320078</c:v>
                </c:pt>
                <c:pt idx="1263">
                  <c:v>-1.0840161592394679</c:v>
                </c:pt>
                <c:pt idx="1264">
                  <c:v>-1.085384900690002</c:v>
                </c:pt>
                <c:pt idx="1265">
                  <c:v>-1.0867388339109993</c:v>
                </c:pt>
                <c:pt idx="1266">
                  <c:v>-1.0866338909003159</c:v>
                </c:pt>
                <c:pt idx="1267">
                  <c:v>-1.0859239686270712</c:v>
                </c:pt>
                <c:pt idx="1268">
                  <c:v>-1.0863518799785661</c:v>
                </c:pt>
                <c:pt idx="1269">
                  <c:v>-1.0857408816118128</c:v>
                </c:pt>
                <c:pt idx="1270">
                  <c:v>-1.0857150691885953</c:v>
                </c:pt>
                <c:pt idx="1271">
                  <c:v>-1.0853148343327779</c:v>
                </c:pt>
                <c:pt idx="1272">
                  <c:v>-1.0849902912539018</c:v>
                </c:pt>
                <c:pt idx="1273">
                  <c:v>-1.0850908800189956</c:v>
                </c:pt>
                <c:pt idx="1274">
                  <c:v>-1.0854417715012379</c:v>
                </c:pt>
                <c:pt idx="1275">
                  <c:v>-1.088706080173921</c:v>
                </c:pt>
                <c:pt idx="1276">
                  <c:v>-1.0905593144527901</c:v>
                </c:pt>
                <c:pt idx="1277">
                  <c:v>-1.0914961128429606</c:v>
                </c:pt>
                <c:pt idx="1278">
                  <c:v>-1.0926954134270375</c:v>
                </c:pt>
                <c:pt idx="1279">
                  <c:v>-1.0938565693018782</c:v>
                </c:pt>
                <c:pt idx="1280">
                  <c:v>-1.095103652751007</c:v>
                </c:pt>
                <c:pt idx="1281">
                  <c:v>-1.094721807230925</c:v>
                </c:pt>
                <c:pt idx="1282">
                  <c:v>-1.0944378990344177</c:v>
                </c:pt>
                <c:pt idx="1283">
                  <c:v>-1.0936171047668362</c:v>
                </c:pt>
                <c:pt idx="1284">
                  <c:v>-1.0965464353494379</c:v>
                </c:pt>
                <c:pt idx="1285">
                  <c:v>-1.0984582669595686</c:v>
                </c:pt>
                <c:pt idx="1286">
                  <c:v>-1.0997667130179416</c:v>
                </c:pt>
                <c:pt idx="1287">
                  <c:v>-1.1009407703612202</c:v>
                </c:pt>
                <c:pt idx="1288">
                  <c:v>-1.1004966894854671</c:v>
                </c:pt>
                <c:pt idx="1289">
                  <c:v>-1.1010602986716687</c:v>
                </c:pt>
                <c:pt idx="1290">
                  <c:v>-1.100186162523983</c:v>
                </c:pt>
                <c:pt idx="1291">
                  <c:v>-1.1004688327486747</c:v>
                </c:pt>
                <c:pt idx="1292">
                  <c:v>-1.1002728110626805</c:v>
                </c:pt>
                <c:pt idx="1293">
                  <c:v>-1.0997715558117704</c:v>
                </c:pt>
                <c:pt idx="1294">
                  <c:v>-1.1007789802552281</c:v>
                </c:pt>
                <c:pt idx="1295">
                  <c:v>-1.1011421708211633</c:v>
                </c:pt>
                <c:pt idx="1296">
                  <c:v>-1.101072896576156</c:v>
                </c:pt>
                <c:pt idx="1297">
                  <c:v>-1.1006480256074553</c:v>
                </c:pt>
                <c:pt idx="1298">
                  <c:v>-1.1009932489813394</c:v>
                </c:pt>
                <c:pt idx="1299">
                  <c:v>-1.1016178081194994</c:v>
                </c:pt>
                <c:pt idx="1300">
                  <c:v>-1.1026922964828714</c:v>
                </c:pt>
                <c:pt idx="1301">
                  <c:v>-1.1036382255078503</c:v>
                </c:pt>
                <c:pt idx="1302">
                  <c:v>-1.1038087620505053</c:v>
                </c:pt>
                <c:pt idx="1303">
                  <c:v>-1.103099328325527</c:v>
                </c:pt>
                <c:pt idx="1304">
                  <c:v>-1.1030551075938324</c:v>
                </c:pt>
                <c:pt idx="1305">
                  <c:v>-1.103032501564954</c:v>
                </c:pt>
                <c:pt idx="1306">
                  <c:v>-1.102298019069849</c:v>
                </c:pt>
                <c:pt idx="1307">
                  <c:v>-1.1022433870428472</c:v>
                </c:pt>
                <c:pt idx="1308">
                  <c:v>-1.102431435431626</c:v>
                </c:pt>
                <c:pt idx="1309">
                  <c:v>-1.1036133806947532</c:v>
                </c:pt>
                <c:pt idx="1310">
                  <c:v>-1.106429847144482</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-1.1138752181721254</c:v>
                </c:pt>
                <c:pt idx="1320">
                  <c:v>-1.1149128140276052</c:v>
                </c:pt>
                <c:pt idx="1321">
                  <c:v>-1.1137011005233575</c:v>
                </c:pt>
                <c:pt idx="1322">
                  <c:v>-1.1145909366197775</c:v>
                </c:pt>
                <c:pt idx="1323">
                  <c:v>-1.1145072241137663</c:v>
                </c:pt>
                <c:pt idx="1324">
                  <c:v>-1.1147459771707564</c:v>
                </c:pt>
                <c:pt idx="1325">
                  <c:v>-1.1137578859571988</c:v>
                </c:pt>
                <c:pt idx="1326">
                  <c:v>-1.1141164756318183</c:v>
                </c:pt>
                <c:pt idx="1327">
                  <c:v>-1.1156590027080568</c:v>
                </c:pt>
                <c:pt idx="1328">
                  <c:v>-1.1154640150368063</c:v>
                </c:pt>
                <c:pt idx="1329">
                  <c:v>-1.1147435391726792</c:v>
                </c:pt>
                <c:pt idx="1330">
                  <c:v>-1.1152963291495013</c:v>
                </c:pt>
                <c:pt idx="1331">
                  <c:v>-1.1161420109188505</c:v>
                </c:pt>
                <c:pt idx="1332">
                  <c:v>-1.1171212466024223</c:v>
                </c:pt>
                <c:pt idx="1333">
                  <c:v>-1.1169286352678256</c:v>
                </c:pt>
                <c:pt idx="1334">
                  <c:v>-1.117212662044011</c:v>
                </c:pt>
                <c:pt idx="1335">
                  <c:v>-1.1161978666880692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-1.1234783265927608</c:v>
                </c:pt>
                <c:pt idx="1344">
                  <c:v>-1.1232768028099258</c:v>
                </c:pt>
                <c:pt idx="1345">
                  <c:v>-1.1224571658799509</c:v>
                </c:pt>
                <c:pt idx="1346">
                  <c:v>-1.1220771417436461</c:v>
                </c:pt>
                <c:pt idx="1347">
                  <c:v>-1.1228629455212773</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-1.1200879155525039</c:v>
                </c:pt>
                <c:pt idx="1357">
                  <c:v>-1.1198507514631331</c:v>
                </c:pt>
                <c:pt idx="1358">
                  <c:v>-1.1197567367551073</c:v>
                </c:pt>
                <c:pt idx="1359">
                  <c:v>-1.1196419041996819</c:v>
                </c:pt>
                <c:pt idx="1360">
                  <c:v>-1.1209236129133866</c:v>
                </c:pt>
                <c:pt idx="1361">
                  <c:v>-1.1206149120788353</c:v>
                </c:pt>
                <c:pt idx="1362">
                  <c:v>-1.1213576002873253</c:v>
                </c:pt>
                <c:pt idx="1363">
                  <c:v>-1.1221776783336712</c:v>
                </c:pt>
                <c:pt idx="1364">
                  <c:v>-1.1215255470499268</c:v>
                </c:pt>
                <c:pt idx="1365">
                  <c:v>-1.1214886877443457</c:v>
                </c:pt>
                <c:pt idx="1366">
                  <c:v>-1.1195872958886355</c:v>
                </c:pt>
                <c:pt idx="1367">
                  <c:v>-1.1190304172846901</c:v>
                </c:pt>
                <c:pt idx="1368">
                  <c:v>-1.1182832847100461</c:v>
                </c:pt>
                <c:pt idx="1369">
                  <c:v>-1.1178963402639956</c:v>
                </c:pt>
                <c:pt idx="1370">
                  <c:v>-1.116543768337664</c:v>
                </c:pt>
                <c:pt idx="1371">
                  <c:v>-1.1163408263419405</c:v>
                </c:pt>
                <c:pt idx="1372">
                  <c:v>-1.1173916224866358</c:v>
                </c:pt>
                <c:pt idx="1373">
                  <c:v>-1.1180832740038515</c:v>
                </c:pt>
                <c:pt idx="1374">
                  <c:v>-1.116437895662358</c:v>
                </c:pt>
                <c:pt idx="1375">
                  <c:v>-1.1160336622999694</c:v>
                </c:pt>
                <c:pt idx="1376">
                  <c:v>-1.1155998124784354</c:v>
                </c:pt>
                <c:pt idx="1377">
                  <c:v>-1.1173004299748475</c:v>
                </c:pt>
                <c:pt idx="1378">
                  <c:v>-1.1180752200724555</c:v>
                </c:pt>
                <c:pt idx="1379">
                  <c:v>-1.1194092698538327</c:v>
                </c:pt>
                <c:pt idx="1380">
                  <c:v>-1.1207426223867578</c:v>
                </c:pt>
                <c:pt idx="1381">
                  <c:v>-1.1199041265455638</c:v>
                </c:pt>
                <c:pt idx="1382">
                  <c:v>-1.1203644623228968</c:v>
                </c:pt>
                <c:pt idx="1383">
                  <c:v>-1.121580776718446</c:v>
                </c:pt>
                <c:pt idx="1384">
                  <c:v>-1.1219861294729583</c:v>
                </c:pt>
                <c:pt idx="1385">
                  <c:v>-1.1234809638046817</c:v>
                </c:pt>
                <c:pt idx="1386">
                  <c:v>-1.1235220872353007</c:v>
                </c:pt>
                <c:pt idx="1387">
                  <c:v>-1.1245570885675424</c:v>
                </c:pt>
                <c:pt idx="1388">
                  <c:v>-1.1231992801628501</c:v>
                </c:pt>
                <c:pt idx="1389">
                  <c:v>-1.1242534629430032</c:v>
                </c:pt>
                <c:pt idx="1390">
                  <c:v>-1.1239675768375439</c:v>
                </c:pt>
                <c:pt idx="1391">
                  <c:v>-1.1232474235101226</c:v>
                </c:pt>
                <c:pt idx="1392">
                  <c:v>-1.1226072450574094</c:v>
                </c:pt>
                <c:pt idx="1393">
                  <c:v>-1.1222952761670797</c:v>
                </c:pt>
                <c:pt idx="1394">
                  <c:v>-1.1233321937468195</c:v>
                </c:pt>
                <c:pt idx="1395">
                  <c:v>-1.1239988581553031</c:v>
                </c:pt>
                <c:pt idx="1396">
                  <c:v>-1.1240112283868064</c:v>
                </c:pt>
                <c:pt idx="1397">
                  <c:v>-1.124349744894346</c:v>
                </c:pt>
                <c:pt idx="1398">
                  <c:v>-1.1249412392764668</c:v>
                </c:pt>
                <c:pt idx="1399">
                  <c:v>-1.1244837019794578</c:v>
                </c:pt>
                <c:pt idx="1400">
                  <c:v>-1.1229811694553582</c:v>
                </c:pt>
                <c:pt idx="1401">
                  <c:v>-1.120350735539944</c:v>
                </c:pt>
                <c:pt idx="1402">
                  <c:v>-1.1163466272595599</c:v>
                </c:pt>
                <c:pt idx="1403">
                  <c:v>-1.1127753110700525</c:v>
                </c:pt>
                <c:pt idx="1404">
                  <c:v>-1.1098962630120179</c:v>
                </c:pt>
                <c:pt idx="1405">
                  <c:v>-1.107703127215018</c:v>
                </c:pt>
                <c:pt idx="1406">
                  <c:v>-1.1062375583466069</c:v>
                </c:pt>
                <c:pt idx="1407">
                  <c:v>-1.1049753251584491</c:v>
                </c:pt>
                <c:pt idx="1408">
                  <c:v>-1.1053942813730226</c:v>
                </c:pt>
                <c:pt idx="1409">
                  <c:v>-1.1053503310029953</c:v>
                </c:pt>
                <c:pt idx="1410">
                  <c:v>-1.1072391012382923</c:v>
                </c:pt>
                <c:pt idx="1411">
                  <c:v>-1.1101138661985184</c:v>
                </c:pt>
                <c:pt idx="1412">
                  <c:v>-1.1126396322081002</c:v>
                </c:pt>
                <c:pt idx="1413">
                  <c:v>-1.1152131289076697</c:v>
                </c:pt>
                <c:pt idx="1414">
                  <c:v>-1.1193331938787741</c:v>
                </c:pt>
                <c:pt idx="1415">
                  <c:v>-1.1212581451439121</c:v>
                </c:pt>
                <c:pt idx="1416">
                  <c:v>-1.122669243253696</c:v>
                </c:pt>
                <c:pt idx="1417">
                  <c:v>-1.122140192927418</c:v>
                </c:pt>
                <c:pt idx="1418">
                  <c:v>-1.1220558021456815</c:v>
                </c:pt>
                <c:pt idx="1419">
                  <c:v>-1.12195726243732</c:v>
                </c:pt>
                <c:pt idx="1420">
                  <c:v>-1.1187688068099249</c:v>
                </c:pt>
                <c:pt idx="1421">
                  <c:v>-1.1157634761432291</c:v>
                </c:pt>
                <c:pt idx="1422">
                  <c:v>-1.1119163151749796</c:v>
                </c:pt>
                <c:pt idx="1423">
                  <c:v>-1.1057320152547301</c:v>
                </c:pt>
                <c:pt idx="1424">
                  <c:v>-1.106321142786584</c:v>
                </c:pt>
                <c:pt idx="1425">
                  <c:v>-1.1079571011588463</c:v>
                </c:pt>
                <c:pt idx="1426">
                  <c:v>-1.1088349512219224</c:v>
                </c:pt>
                <c:pt idx="1427">
                  <c:v>-1.1099400568568853</c:v>
                </c:pt>
                <c:pt idx="1428">
                  <c:v>-1.1116979009035224</c:v>
                </c:pt>
                <c:pt idx="1429">
                  <c:v>-1.1110303684918255</c:v>
                </c:pt>
                <c:pt idx="1430">
                  <c:v>-1.1105073989311904</c:v>
                </c:pt>
                <c:pt idx="1431">
                  <c:v>-1.1116044126892597</c:v>
                </c:pt>
                <c:pt idx="1432">
                  <c:v>-1.1120678931995087</c:v>
                </c:pt>
                <c:pt idx="1433">
                  <c:v>-1.1109325118024178</c:v>
                </c:pt>
                <c:pt idx="1434">
                  <c:v>-1.109316982336225</c:v>
                </c:pt>
                <c:pt idx="1435">
                  <c:v>-1.1077804269323228</c:v>
                </c:pt>
                <c:pt idx="1436">
                  <c:v>-1.1065806472863642</c:v>
                </c:pt>
                <c:pt idx="1437">
                  <c:v>-1.1053382169035899</c:v>
                </c:pt>
                <c:pt idx="1438">
                  <c:v>-1.1052309781904339</c:v>
                </c:pt>
                <c:pt idx="1439">
                  <c:v>-1.1049493941555255</c:v>
                </c:pt>
                <c:pt idx="1440">
                  <c:v>-1.1037989341672021</c:v>
                </c:pt>
                <c:pt idx="1441">
                  <c:v>-1.1049809173758263</c:v>
                </c:pt>
                <c:pt idx="1442">
                  <c:v>-1.1058607927797079</c:v>
                </c:pt>
                <c:pt idx="1443">
                  <c:v>-1.1050692402595241</c:v>
                </c:pt>
                <c:pt idx="1444">
                  <c:v>-1.1051999577479414</c:v>
                </c:pt>
                <c:pt idx="1445">
                  <c:v>-1.1063033321196798</c:v>
                </c:pt>
                <c:pt idx="1446">
                  <c:v>-1.1080183973634659</c:v>
                </c:pt>
                <c:pt idx="1447">
                  <c:v>-1.1096334145654652</c:v>
                </c:pt>
                <c:pt idx="1448">
                  <c:v>-1.1100592863465839</c:v>
                </c:pt>
                <c:pt idx="1449">
                  <c:v>-1.1117087912606958</c:v>
                </c:pt>
                <c:pt idx="1450">
                  <c:v>-1.1120744530270199</c:v>
                </c:pt>
                <c:pt idx="1451">
                  <c:v>-1.1122926965437618</c:v>
                </c:pt>
                <c:pt idx="1452">
                  <c:v>-1.1120555229680074</c:v>
                </c:pt>
                <c:pt idx="1453">
                  <c:v>-1.1108393271521204</c:v>
                </c:pt>
                <c:pt idx="1454">
                  <c:v>-1.1109499619871035</c:v>
                </c:pt>
                <c:pt idx="1455">
                  <c:v>-1.1113559123831607</c:v>
                </c:pt>
                <c:pt idx="1456">
                  <c:v>-1.1116345793580962</c:v>
                </c:pt>
                <c:pt idx="1457">
                  <c:v>-1.1156061541193618</c:v>
                </c:pt>
                <c:pt idx="1458">
                  <c:v>-1.116317053489098</c:v>
                </c:pt>
                <c:pt idx="1459">
                  <c:v>-1.1158587904844659</c:v>
                </c:pt>
                <c:pt idx="1460">
                  <c:v>-1.1151789732186335</c:v>
                </c:pt>
                <c:pt idx="1461">
                  <c:v>-1.1158411221131814</c:v>
                </c:pt>
                <c:pt idx="1462">
                  <c:v>-1.1160771193785601</c:v>
                </c:pt>
                <c:pt idx="1463">
                  <c:v>-1.1147482301845457</c:v>
                </c:pt>
                <c:pt idx="1464">
                  <c:v>-1.1148464378698009</c:v>
                </c:pt>
                <c:pt idx="1465">
                  <c:v>-1.1163530542778379</c:v>
                </c:pt>
                <c:pt idx="1466">
                  <c:v>-1.1158637992898686</c:v>
                </c:pt>
                <c:pt idx="1467">
                  <c:v>-1.1161968801052069</c:v>
                </c:pt>
                <c:pt idx="1468">
                  <c:v>-1.1153831010110911</c:v>
                </c:pt>
                <c:pt idx="1469">
                  <c:v>-1.1151997436341778</c:v>
                </c:pt>
                <c:pt idx="1470">
                  <c:v>-1.1150754816231516</c:v>
                </c:pt>
                <c:pt idx="1471">
                  <c:v>-1.1145328230935982</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292908416"/>
        <c:axId val="293446784"/>
        <c:extLst xmlns:c16r2="http://schemas.microsoft.com/office/drawing/2015/06/chart"/>
      </c:lineChart>
      <c:catAx>
        <c:axId val="2929084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3446784"/>
        <c:crosses val="autoZero"/>
        <c:auto val="1"/>
        <c:lblAlgn val="ctr"/>
        <c:lblOffset val="100"/>
      </c:catAx>
      <c:valAx>
        <c:axId val="29344678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29084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4.3227745393281211E-2</c:v>
                </c:pt>
                <c:pt idx="1">
                  <c:v>4.3404058524529873E-2</c:v>
                </c:pt>
                <c:pt idx="2">
                  <c:v>4.3421745393118265E-2</c:v>
                </c:pt>
                <c:pt idx="3">
                  <c:v>4.3429105393244051E-2</c:v>
                </c:pt>
                <c:pt idx="4">
                  <c:v>4.3458305393315286E-2</c:v>
                </c:pt>
                <c:pt idx="5">
                  <c:v>4.3475745393294532E-2</c:v>
                </c:pt>
                <c:pt idx="6">
                  <c:v>4.3585322316360461E-2</c:v>
                </c:pt>
                <c:pt idx="7">
                  <c:v>4.3620465393388472E-2</c:v>
                </c:pt>
                <c:pt idx="8">
                  <c:v>4.3669895393321674E-2</c:v>
                </c:pt>
                <c:pt idx="9">
                  <c:v>4.3713465393352649E-2</c:v>
                </c:pt>
                <c:pt idx="10">
                  <c:v>4.3759165393240082E-2</c:v>
                </c:pt>
                <c:pt idx="11">
                  <c:v>4.3816405393314987E-2</c:v>
                </c:pt>
                <c:pt idx="12">
                  <c:v>4.3861289697062475E-2</c:v>
                </c:pt>
                <c:pt idx="13">
                  <c:v>4.4020673228303088E-2</c:v>
                </c:pt>
                <c:pt idx="14">
                  <c:v>4.4041225393215214E-2</c:v>
                </c:pt>
                <c:pt idx="15">
                  <c:v>4.4046765393261474E-2</c:v>
                </c:pt>
                <c:pt idx="16">
                  <c:v>4.40583453930685E-2</c:v>
                </c:pt>
                <c:pt idx="17">
                  <c:v>4.4074133148498638E-2</c:v>
                </c:pt>
                <c:pt idx="18">
                  <c:v>4.4103795393453986E-2</c:v>
                </c:pt>
                <c:pt idx="19">
                  <c:v>4.4110392452196855E-2</c:v>
                </c:pt>
                <c:pt idx="20">
                  <c:v>4.4140543012289854E-2</c:v>
                </c:pt>
                <c:pt idx="21">
                  <c:v>4.4140545393275915E-2</c:v>
                </c:pt>
                <c:pt idx="22">
                  <c:v>4.4155321150796588E-2</c:v>
                </c:pt>
                <c:pt idx="23">
                  <c:v>4.4169245393462099E-2</c:v>
                </c:pt>
                <c:pt idx="24">
                  <c:v>4.4194785393173688E-2</c:v>
                </c:pt>
                <c:pt idx="25">
                  <c:v>4.4231585393376363E-2</c:v>
                </c:pt>
                <c:pt idx="26">
                  <c:v>4.4276245393248807E-2</c:v>
                </c:pt>
                <c:pt idx="27">
                  <c:v>4.4312694372735044E-2</c:v>
                </c:pt>
                <c:pt idx="28">
                  <c:v>4.4336848841552992E-2</c:v>
                </c:pt>
                <c:pt idx="29">
                  <c:v>4.4521922608396394E-2</c:v>
                </c:pt>
                <c:pt idx="30">
                  <c:v>4.4535045393416788E-2</c:v>
                </c:pt>
                <c:pt idx="31">
                  <c:v>4.456760539319761E-2</c:v>
                </c:pt>
                <c:pt idx="32">
                  <c:v>4.4656165393263322E-2</c:v>
                </c:pt>
                <c:pt idx="33">
                  <c:v>4.4709595393285902E-2</c:v>
                </c:pt>
                <c:pt idx="34">
                  <c:v>4.4764405393252112E-2</c:v>
                </c:pt>
                <c:pt idx="35">
                  <c:v>4.481664539338228E-2</c:v>
                </c:pt>
                <c:pt idx="36">
                  <c:v>4.4854045393122974E-2</c:v>
                </c:pt>
                <c:pt idx="37">
                  <c:v>4.4872796413699255E-2</c:v>
                </c:pt>
                <c:pt idx="38">
                  <c:v>4.4900105393381302E-2</c:v>
                </c:pt>
                <c:pt idx="39">
                  <c:v>4.4920945393130303E-2</c:v>
                </c:pt>
                <c:pt idx="40">
                  <c:v>4.4947985393164892E-2</c:v>
                </c:pt>
                <c:pt idx="41">
                  <c:v>4.4966270645701946E-2</c:v>
                </c:pt>
                <c:pt idx="42">
                  <c:v>4.4988385393239114E-2</c:v>
                </c:pt>
                <c:pt idx="43">
                  <c:v>4.5018313574956885E-2</c:v>
                </c:pt>
                <c:pt idx="44">
                  <c:v>4.5083215272839525E-2</c:v>
                </c:pt>
                <c:pt idx="45">
                  <c:v>4.5119345393331386E-2</c:v>
                </c:pt>
                <c:pt idx="46">
                  <c:v>4.5145270645662074E-2</c:v>
                </c:pt>
                <c:pt idx="47">
                  <c:v>4.5175695393311358E-2</c:v>
                </c:pt>
                <c:pt idx="48">
                  <c:v>4.5201325393193756E-2</c:v>
                </c:pt>
                <c:pt idx="49">
                  <c:v>4.5240045393342115E-2</c:v>
                </c:pt>
                <c:pt idx="50">
                  <c:v>4.5278475393260444E-2</c:v>
                </c:pt>
                <c:pt idx="51">
                  <c:v>4.5316692761645107E-2</c:v>
                </c:pt>
                <c:pt idx="52">
                  <c:v>4.5439336302436587E-2</c:v>
                </c:pt>
                <c:pt idx="53">
                  <c:v>4.5454195393332945E-2</c:v>
                </c:pt>
                <c:pt idx="54">
                  <c:v>4.5472495393397587E-2</c:v>
                </c:pt>
                <c:pt idx="55">
                  <c:v>4.5483045393297047E-2</c:v>
                </c:pt>
                <c:pt idx="56">
                  <c:v>4.5492311049955006E-2</c:v>
                </c:pt>
                <c:pt idx="57">
                  <c:v>4.5508685393116387E-2</c:v>
                </c:pt>
                <c:pt idx="58">
                  <c:v>4.5517925393369303E-2</c:v>
                </c:pt>
                <c:pt idx="59">
                  <c:v>4.551554539345657E-2</c:v>
                </c:pt>
                <c:pt idx="60">
                  <c:v>4.5527745393286502E-2</c:v>
                </c:pt>
                <c:pt idx="61">
                  <c:v>4.5576514623974156E-2</c:v>
                </c:pt>
                <c:pt idx="62">
                  <c:v>4.5594446424146916E-2</c:v>
                </c:pt>
                <c:pt idx="63">
                  <c:v>4.5636345393177159E-2</c:v>
                </c:pt>
                <c:pt idx="64">
                  <c:v>4.5669025393308957E-2</c:v>
                </c:pt>
                <c:pt idx="65">
                  <c:v>4.5701265393276472E-2</c:v>
                </c:pt>
                <c:pt idx="66">
                  <c:v>4.5723545393386175E-2</c:v>
                </c:pt>
                <c:pt idx="67">
                  <c:v>4.5756766011706439E-2</c:v>
                </c:pt>
                <c:pt idx="68">
                  <c:v>4.578427551378185E-2</c:v>
                </c:pt>
                <c:pt idx="69">
                  <c:v>4.5819161123503718E-2</c:v>
                </c:pt>
                <c:pt idx="70">
                  <c:v>4.5831745393400056E-2</c:v>
                </c:pt>
                <c:pt idx="71">
                  <c:v>4.5862385393192553E-2</c:v>
                </c:pt>
                <c:pt idx="72">
                  <c:v>4.5889837230134865E-2</c:v>
                </c:pt>
                <c:pt idx="73">
                  <c:v>4.5915695393290427E-2</c:v>
                </c:pt>
                <c:pt idx="74">
                  <c:v>4.5924925393222786E-2</c:v>
                </c:pt>
                <c:pt idx="75">
                  <c:v>4.594874539323255E-2</c:v>
                </c:pt>
                <c:pt idx="76">
                  <c:v>4.5956568922690635E-2</c:v>
                </c:pt>
                <c:pt idx="77">
                  <c:v>4.6064842167453407E-2</c:v>
                </c:pt>
                <c:pt idx="78">
                  <c:v>4.6079395393292068E-2</c:v>
                </c:pt>
                <c:pt idx="79">
                  <c:v>4.6097745393311115E-2</c:v>
                </c:pt>
                <c:pt idx="80">
                  <c:v>4.6101705393283489E-2</c:v>
                </c:pt>
                <c:pt idx="81">
                  <c:v>4.6098165393317445E-2</c:v>
                </c:pt>
                <c:pt idx="82">
                  <c:v>4.6134214780906305E-2</c:v>
                </c:pt>
                <c:pt idx="83">
                  <c:v>4.6157870393415103E-2</c:v>
                </c:pt>
                <c:pt idx="84">
                  <c:v>4.6201316822020985E-2</c:v>
                </c:pt>
                <c:pt idx="85">
                  <c:v>4.6219165393082989E-2</c:v>
                </c:pt>
                <c:pt idx="86">
                  <c:v>4.6248885393225671E-2</c:v>
                </c:pt>
                <c:pt idx="87">
                  <c:v>4.6280500495157618E-2</c:v>
                </c:pt>
                <c:pt idx="88">
                  <c:v>4.6316325393235068E-2</c:v>
                </c:pt>
                <c:pt idx="89">
                  <c:v>4.634544539339909E-2</c:v>
                </c:pt>
                <c:pt idx="90">
                  <c:v>4.6348545393357157E-2</c:v>
                </c:pt>
                <c:pt idx="91">
                  <c:v>4.6338839143487583E-2</c:v>
                </c:pt>
                <c:pt idx="92">
                  <c:v>4.6349495393272364E-2</c:v>
                </c:pt>
                <c:pt idx="93">
                  <c:v>4.6370395393225287E-2</c:v>
                </c:pt>
                <c:pt idx="94">
                  <c:v>4.6390025393421318E-2</c:v>
                </c:pt>
                <c:pt idx="95">
                  <c:v>4.6405645393107861E-2</c:v>
                </c:pt>
                <c:pt idx="96">
                  <c:v>4.6427601063399486E-2</c:v>
                </c:pt>
                <c:pt idx="97">
                  <c:v>4.6432425393305735E-2</c:v>
                </c:pt>
                <c:pt idx="98">
                  <c:v>4.6441945393397049E-2</c:v>
                </c:pt>
                <c:pt idx="99">
                  <c:v>4.6452245393268747E-2</c:v>
                </c:pt>
                <c:pt idx="100">
                  <c:v>4.6464462565012347E-2</c:v>
                </c:pt>
                <c:pt idx="101">
                  <c:v>4.6481345393388523E-2</c:v>
                </c:pt>
                <c:pt idx="102">
                  <c:v>4.6507225393170856E-2</c:v>
                </c:pt>
                <c:pt idx="103">
                  <c:v>4.6533005393371255E-2</c:v>
                </c:pt>
                <c:pt idx="104">
                  <c:v>4.6553188692229228E-2</c:v>
                </c:pt>
                <c:pt idx="105">
                  <c:v>4.6561165393313772E-2</c:v>
                </c:pt>
                <c:pt idx="106">
                  <c:v>4.6592325393262954E-2</c:v>
                </c:pt>
                <c:pt idx="107">
                  <c:v>4.6624195393434299E-2</c:v>
                </c:pt>
                <c:pt idx="108">
                  <c:v>4.6664085393345552E-2</c:v>
                </c:pt>
                <c:pt idx="109">
                  <c:v>4.6683786209740688E-2</c:v>
                </c:pt>
                <c:pt idx="110">
                  <c:v>4.6699045393424378E-2</c:v>
                </c:pt>
                <c:pt idx="111">
                  <c:v>4.6709245393387264E-2</c:v>
                </c:pt>
                <c:pt idx="112">
                  <c:v>4.6707745393277364E-2</c:v>
                </c:pt>
                <c:pt idx="113">
                  <c:v>4.6747499239344868E-2</c:v>
                </c:pt>
                <c:pt idx="114">
                  <c:v>4.6761092332005226E-2</c:v>
                </c:pt>
                <c:pt idx="115">
                  <c:v>4.6787995393202678E-2</c:v>
                </c:pt>
                <c:pt idx="116">
                  <c:v>4.6809895393337783E-2</c:v>
                </c:pt>
                <c:pt idx="117">
                  <c:v>4.6813895393256658E-2</c:v>
                </c:pt>
                <c:pt idx="118">
                  <c:v>4.682253705991004E-2</c:v>
                </c:pt>
                <c:pt idx="119">
                  <c:v>4.6835545393207653E-2</c:v>
                </c:pt>
                <c:pt idx="120">
                  <c:v>4.6842827746061758E-2</c:v>
                </c:pt>
                <c:pt idx="121">
                  <c:v>4.6930280604485106E-2</c:v>
                </c:pt>
                <c:pt idx="122">
                  <c:v>4.6938245393150148E-2</c:v>
                </c:pt>
                <c:pt idx="123">
                  <c:v>4.6939910341649259E-2</c:v>
                </c:pt>
                <c:pt idx="124">
                  <c:v>4.6941295393125401E-2</c:v>
                </c:pt>
                <c:pt idx="125">
                  <c:v>4.6944845393113582E-2</c:v>
                </c:pt>
                <c:pt idx="126">
                  <c:v>4.6963285393289297E-2</c:v>
                </c:pt>
                <c:pt idx="127">
                  <c:v>4.6961641226573668E-2</c:v>
                </c:pt>
                <c:pt idx="128">
                  <c:v>4.6977005393230784E-2</c:v>
                </c:pt>
                <c:pt idx="129">
                  <c:v>4.6978300948794065E-2</c:v>
                </c:pt>
                <c:pt idx="130">
                  <c:v>4.7044385393306257E-2</c:v>
                </c:pt>
                <c:pt idx="131">
                  <c:v>4.706309539334088E-2</c:v>
                </c:pt>
                <c:pt idx="132">
                  <c:v>4.7080345393183606E-2</c:v>
                </c:pt>
                <c:pt idx="133">
                  <c:v>4.7095116527287914E-2</c:v>
                </c:pt>
                <c:pt idx="134">
                  <c:v>4.7105545393293355E-2</c:v>
                </c:pt>
                <c:pt idx="135">
                  <c:v>4.7122165393076884E-2</c:v>
                </c:pt>
                <c:pt idx="136">
                  <c:v>4.7123945393153101E-2</c:v>
                </c:pt>
                <c:pt idx="137">
                  <c:v>4.7128745393294459E-2</c:v>
                </c:pt>
                <c:pt idx="138">
                  <c:v>4.716440113101332E-2</c:v>
                </c:pt>
                <c:pt idx="139">
                  <c:v>4.7192715393464382E-2</c:v>
                </c:pt>
                <c:pt idx="140">
                  <c:v>4.7226895393379195E-2</c:v>
                </c:pt>
                <c:pt idx="141">
                  <c:v>4.7256945393286294E-2</c:v>
                </c:pt>
                <c:pt idx="142">
                  <c:v>4.7266825393208492E-2</c:v>
                </c:pt>
                <c:pt idx="143">
                  <c:v>4.7277016226729515E-2</c:v>
                </c:pt>
                <c:pt idx="144">
                  <c:v>4.7300005393282156E-2</c:v>
                </c:pt>
                <c:pt idx="145">
                  <c:v>4.7335468797470512E-2</c:v>
                </c:pt>
                <c:pt idx="146">
                  <c:v>4.7397031107593121E-2</c:v>
                </c:pt>
                <c:pt idx="147">
                  <c:v>4.7405168073666445E-2</c:v>
                </c:pt>
                <c:pt idx="148">
                  <c:v>4.7415785393425849E-2</c:v>
                </c:pt>
                <c:pt idx="149">
                  <c:v>4.742780539335454E-2</c:v>
                </c:pt>
                <c:pt idx="150">
                  <c:v>4.7440645393180589E-2</c:v>
                </c:pt>
                <c:pt idx="151">
                  <c:v>4.7458384568500392E-2</c:v>
                </c:pt>
                <c:pt idx="152">
                  <c:v>4.7461625393253833E-2</c:v>
                </c:pt>
                <c:pt idx="153">
                  <c:v>4.7461785393409166E-2</c:v>
                </c:pt>
                <c:pt idx="154">
                  <c:v>4.7465745393296302E-2</c:v>
                </c:pt>
                <c:pt idx="155">
                  <c:v>4.7527745393296066E-2</c:v>
                </c:pt>
                <c:pt idx="156">
                  <c:v>4.7544861182728923E-2</c:v>
                </c:pt>
                <c:pt idx="157">
                  <c:v>4.7562199001461671E-2</c:v>
                </c:pt>
                <c:pt idx="158">
                  <c:v>4.7599425393471513E-2</c:v>
                </c:pt>
                <c:pt idx="159">
                  <c:v>4.7632645393406406E-2</c:v>
                </c:pt>
                <c:pt idx="160">
                  <c:v>4.7677432893280532E-2</c:v>
                </c:pt>
                <c:pt idx="161">
                  <c:v>4.7724189837580887E-2</c:v>
                </c:pt>
                <c:pt idx="162">
                  <c:v>4.7751703287914886E-2</c:v>
                </c:pt>
                <c:pt idx="163">
                  <c:v>4.7827679603727816E-2</c:v>
                </c:pt>
                <c:pt idx="164">
                  <c:v>4.7842645393132002E-2</c:v>
                </c:pt>
                <c:pt idx="165">
                  <c:v>4.7855168073795071E-2</c:v>
                </c:pt>
                <c:pt idx="166">
                  <c:v>4.7867205393330906E-2</c:v>
                </c:pt>
                <c:pt idx="167">
                  <c:v>4.7860445393396858E-2</c:v>
                </c:pt>
                <c:pt idx="168">
                  <c:v>4.7861425393435318E-2</c:v>
                </c:pt>
                <c:pt idx="169">
                  <c:v>4.7873456733512412E-2</c:v>
                </c:pt>
                <c:pt idx="170">
                  <c:v>4.7883086302547916E-2</c:v>
                </c:pt>
                <c:pt idx="171">
                  <c:v>4.7997745393146843E-2</c:v>
                </c:pt>
                <c:pt idx="172">
                  <c:v>4.8029325393343911E-2</c:v>
                </c:pt>
                <c:pt idx="173">
                  <c:v>4.806068289326506E-2</c:v>
                </c:pt>
                <c:pt idx="174">
                  <c:v>4.8083745393242325E-2</c:v>
                </c:pt>
                <c:pt idx="175">
                  <c:v>4.8086945393222877E-2</c:v>
                </c:pt>
                <c:pt idx="176">
                  <c:v>4.8092695393165776E-2</c:v>
                </c:pt>
                <c:pt idx="177">
                  <c:v>4.8111008551160225E-2</c:v>
                </c:pt>
                <c:pt idx="178">
                  <c:v>4.8130445393340424E-2</c:v>
                </c:pt>
                <c:pt idx="179">
                  <c:v>4.8141495393267043E-2</c:v>
                </c:pt>
                <c:pt idx="180">
                  <c:v>4.820304539325089E-2</c:v>
                </c:pt>
                <c:pt idx="181">
                  <c:v>4.8225495393268134E-2</c:v>
                </c:pt>
                <c:pt idx="182">
                  <c:v>4.8239307893226183E-2</c:v>
                </c:pt>
                <c:pt idx="183">
                  <c:v>4.8249145393341977E-2</c:v>
                </c:pt>
                <c:pt idx="184">
                  <c:v>4.8261295393359646E-2</c:v>
                </c:pt>
                <c:pt idx="185">
                  <c:v>4.8267245393233786E-2</c:v>
                </c:pt>
                <c:pt idx="186">
                  <c:v>4.8289219077417997E-2</c:v>
                </c:pt>
                <c:pt idx="187">
                  <c:v>4.8319473788424723E-2</c:v>
                </c:pt>
                <c:pt idx="188">
                  <c:v>4.8413029484095225E-2</c:v>
                </c:pt>
                <c:pt idx="189">
                  <c:v>4.8433095393320982E-2</c:v>
                </c:pt>
                <c:pt idx="190">
                  <c:v>4.8451023743822916E-2</c:v>
                </c:pt>
                <c:pt idx="191">
                  <c:v>4.8470005393298272E-2</c:v>
                </c:pt>
                <c:pt idx="192">
                  <c:v>4.8501925393367153E-2</c:v>
                </c:pt>
                <c:pt idx="193">
                  <c:v>4.852341549626258E-2</c:v>
                </c:pt>
                <c:pt idx="194">
                  <c:v>4.8532945393361622E-2</c:v>
                </c:pt>
                <c:pt idx="195">
                  <c:v>4.8546095393334085E-2</c:v>
                </c:pt>
                <c:pt idx="196">
                  <c:v>4.8564850656447327E-2</c:v>
                </c:pt>
                <c:pt idx="197">
                  <c:v>4.8632290847876937E-2</c:v>
                </c:pt>
                <c:pt idx="198">
                  <c:v>4.8653703726500894E-2</c:v>
                </c:pt>
                <c:pt idx="199">
                  <c:v>4.8697795393437097E-2</c:v>
                </c:pt>
                <c:pt idx="200">
                  <c:v>4.8768765393290892E-2</c:v>
                </c:pt>
                <c:pt idx="201">
                  <c:v>4.8817375393298348E-2</c:v>
                </c:pt>
                <c:pt idx="202">
                  <c:v>4.8855922476647613E-2</c:v>
                </c:pt>
                <c:pt idx="203">
                  <c:v>4.8892915393082617E-2</c:v>
                </c:pt>
                <c:pt idx="204">
                  <c:v>4.8917427932792676E-2</c:v>
                </c:pt>
                <c:pt idx="205">
                  <c:v>4.8997895393384283E-2</c:v>
                </c:pt>
                <c:pt idx="206">
                  <c:v>4.9032903288107846E-2</c:v>
                </c:pt>
                <c:pt idx="207">
                  <c:v>4.9070325393444136E-2</c:v>
                </c:pt>
                <c:pt idx="208">
                  <c:v>4.9088945393251038E-2</c:v>
                </c:pt>
                <c:pt idx="209">
                  <c:v>4.9114265393328096E-2</c:v>
                </c:pt>
                <c:pt idx="210">
                  <c:v>4.9152467615485328E-2</c:v>
                </c:pt>
                <c:pt idx="211">
                  <c:v>4.919238539312689E-2</c:v>
                </c:pt>
                <c:pt idx="212">
                  <c:v>4.9219085393346532E-2</c:v>
                </c:pt>
                <c:pt idx="213">
                  <c:v>4.9234745393306412E-2</c:v>
                </c:pt>
                <c:pt idx="214">
                  <c:v>4.9297031107698827E-2</c:v>
                </c:pt>
                <c:pt idx="215">
                  <c:v>4.9299704989365992E-2</c:v>
                </c:pt>
                <c:pt idx="216">
                  <c:v>4.9360105393418514E-2</c:v>
                </c:pt>
                <c:pt idx="217">
                  <c:v>4.9410405393274473E-2</c:v>
                </c:pt>
                <c:pt idx="218">
                  <c:v>4.9424345393163073E-2</c:v>
                </c:pt>
                <c:pt idx="219">
                  <c:v>4.9447910228380486E-2</c:v>
                </c:pt>
                <c:pt idx="220">
                  <c:v>4.9475065393323803E-2</c:v>
                </c:pt>
                <c:pt idx="221">
                  <c:v>4.9505478726743504E-2</c:v>
                </c:pt>
                <c:pt idx="222">
                  <c:v>4.9568262634551288E-2</c:v>
                </c:pt>
                <c:pt idx="223">
                  <c:v>4.9578798025052613E-2</c:v>
                </c:pt>
                <c:pt idx="224">
                  <c:v>4.9591445393289753E-2</c:v>
                </c:pt>
                <c:pt idx="225">
                  <c:v>4.9615895393287701E-2</c:v>
                </c:pt>
                <c:pt idx="226">
                  <c:v>4.9641682235360918E-2</c:v>
                </c:pt>
                <c:pt idx="227">
                  <c:v>4.964810539308926E-2</c:v>
                </c:pt>
                <c:pt idx="228">
                  <c:v>4.9643665393233512E-2</c:v>
                </c:pt>
                <c:pt idx="229">
                  <c:v>4.9647531107552823E-2</c:v>
                </c:pt>
                <c:pt idx="230">
                  <c:v>4.9704482235327439E-2</c:v>
                </c:pt>
                <c:pt idx="231">
                  <c:v>4.9712195393254902E-2</c:v>
                </c:pt>
                <c:pt idx="232">
                  <c:v>4.9742395393167285E-2</c:v>
                </c:pt>
                <c:pt idx="233">
                  <c:v>4.9763705393431258E-2</c:v>
                </c:pt>
                <c:pt idx="234">
                  <c:v>4.9775425393420406E-2</c:v>
                </c:pt>
                <c:pt idx="235">
                  <c:v>4.9790145393274088E-2</c:v>
                </c:pt>
                <c:pt idx="236">
                  <c:v>4.9810245393089772E-2</c:v>
                </c:pt>
                <c:pt idx="237">
                  <c:v>4.9818323170924834E-2</c:v>
                </c:pt>
                <c:pt idx="238">
                  <c:v>4.9824412059962277E-2</c:v>
                </c:pt>
                <c:pt idx="239">
                  <c:v>4.9896127746194487E-2</c:v>
                </c:pt>
                <c:pt idx="240">
                  <c:v>4.9935905393340377E-2</c:v>
                </c:pt>
                <c:pt idx="241">
                  <c:v>4.9968885393312248E-2</c:v>
                </c:pt>
                <c:pt idx="242">
                  <c:v>4.9986347543878686E-2</c:v>
                </c:pt>
                <c:pt idx="243">
                  <c:v>5.0013295393256406E-2</c:v>
                </c:pt>
                <c:pt idx="244">
                  <c:v>5.0025445393259788E-2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5.0273401959003691E-2</c:v>
                </c:pt>
                <c:pt idx="253">
                  <c:v>5.0311495393273745E-2</c:v>
                </c:pt>
                <c:pt idx="254">
                  <c:v>5.0324845393078001E-2</c:v>
                </c:pt>
                <c:pt idx="255">
                  <c:v>5.0353455070705884E-2</c:v>
                </c:pt>
                <c:pt idx="256">
                  <c:v>5.0371058524746104E-2</c:v>
                </c:pt>
                <c:pt idx="257">
                  <c:v>5.0389845393183898E-2</c:v>
                </c:pt>
                <c:pt idx="258">
                  <c:v>5.0412165393225912E-2</c:v>
                </c:pt>
                <c:pt idx="259">
                  <c:v>5.0437978726634483E-2</c:v>
                </c:pt>
                <c:pt idx="260">
                  <c:v>5.0481015393401676E-2</c:v>
                </c:pt>
                <c:pt idx="261">
                  <c:v>5.0519265393333512E-2</c:v>
                </c:pt>
                <c:pt idx="262">
                  <c:v>5.0530504013949006E-2</c:v>
                </c:pt>
                <c:pt idx="263">
                  <c:v>5.0547745393288303E-2</c:v>
                </c:pt>
                <c:pt idx="264">
                  <c:v>5.0596896908487586E-2</c:v>
                </c:pt>
                <c:pt idx="265">
                  <c:v>5.0604745393187045E-2</c:v>
                </c:pt>
                <c:pt idx="266">
                  <c:v>5.0613856504270416E-2</c:v>
                </c:pt>
                <c:pt idx="267">
                  <c:v>5.0617295393180939E-2</c:v>
                </c:pt>
                <c:pt idx="268">
                  <c:v>5.0656395393417597E-2</c:v>
                </c:pt>
                <c:pt idx="269">
                  <c:v>5.0674805393327887E-2</c:v>
                </c:pt>
                <c:pt idx="270">
                  <c:v>5.0686215981599503E-2</c:v>
                </c:pt>
                <c:pt idx="271">
                  <c:v>5.0754650155255397E-2</c:v>
                </c:pt>
                <c:pt idx="272">
                  <c:v>5.079842539323922E-2</c:v>
                </c:pt>
                <c:pt idx="273">
                  <c:v>5.0824845393236728E-2</c:v>
                </c:pt>
                <c:pt idx="274">
                  <c:v>5.0857385393200623E-2</c:v>
                </c:pt>
                <c:pt idx="275">
                  <c:v>5.08763453933909E-2</c:v>
                </c:pt>
                <c:pt idx="276">
                  <c:v>5.0898995393112066E-2</c:v>
                </c:pt>
                <c:pt idx="277">
                  <c:v>5.0927095393319632E-2</c:v>
                </c:pt>
                <c:pt idx="278">
                  <c:v>5.0936145393180254E-2</c:v>
                </c:pt>
                <c:pt idx="279">
                  <c:v>5.09472692027799E-2</c:v>
                </c:pt>
                <c:pt idx="280">
                  <c:v>5.1001745393278924E-2</c:v>
                </c:pt>
                <c:pt idx="281">
                  <c:v>5.1029240238634088E-2</c:v>
                </c:pt>
                <c:pt idx="282">
                  <c:v>5.1054945393346429E-2</c:v>
                </c:pt>
                <c:pt idx="283">
                  <c:v>5.1063795393375258E-2</c:v>
                </c:pt>
                <c:pt idx="284">
                  <c:v>5.1083100231778658E-2</c:v>
                </c:pt>
                <c:pt idx="285">
                  <c:v>5.1097465393283414E-2</c:v>
                </c:pt>
                <c:pt idx="286">
                  <c:v>5.1114025393147258E-2</c:v>
                </c:pt>
                <c:pt idx="287">
                  <c:v>5.1118330759024402E-2</c:v>
                </c:pt>
                <c:pt idx="288">
                  <c:v>5.1183370393161454E-2</c:v>
                </c:pt>
                <c:pt idx="289">
                  <c:v>5.1187745393107775E-2</c:v>
                </c:pt>
                <c:pt idx="290">
                  <c:v>5.1192016226565343E-2</c:v>
                </c:pt>
                <c:pt idx="291">
                  <c:v>5.1214745393309585E-2</c:v>
                </c:pt>
                <c:pt idx="292">
                  <c:v>5.1224895393147542E-2</c:v>
                </c:pt>
                <c:pt idx="293">
                  <c:v>5.1235640130258282E-2</c:v>
                </c:pt>
                <c:pt idx="294">
                  <c:v>5.1246656504488897E-2</c:v>
                </c:pt>
                <c:pt idx="295">
                  <c:v>5.1265401643178173E-2</c:v>
                </c:pt>
                <c:pt idx="296">
                  <c:v>5.1274166446020786E-2</c:v>
                </c:pt>
                <c:pt idx="297">
                  <c:v>5.125856539314097E-2</c:v>
                </c:pt>
                <c:pt idx="298">
                  <c:v>5.1267045393018407E-2</c:v>
                </c:pt>
                <c:pt idx="299">
                  <c:v>5.1263534866862422E-2</c:v>
                </c:pt>
                <c:pt idx="300">
                  <c:v>5.125320539337961E-2</c:v>
                </c:pt>
                <c:pt idx="301">
                  <c:v>5.1252545393268158E-2</c:v>
                </c:pt>
                <c:pt idx="302">
                  <c:v>5.1259154484057448E-2</c:v>
                </c:pt>
                <c:pt idx="303">
                  <c:v>5.1261955919628122E-2</c:v>
                </c:pt>
                <c:pt idx="304">
                  <c:v>5.1317850656445806E-2</c:v>
                </c:pt>
                <c:pt idx="305">
                  <c:v>5.1338245393196764E-2</c:v>
                </c:pt>
                <c:pt idx="306">
                  <c:v>5.1350617733760387E-2</c:v>
                </c:pt>
                <c:pt idx="307">
                  <c:v>5.1357145393339465E-2</c:v>
                </c:pt>
                <c:pt idx="308">
                  <c:v>5.1381545393411443E-2</c:v>
                </c:pt>
                <c:pt idx="309">
                  <c:v>5.1395617733660984E-2</c:v>
                </c:pt>
                <c:pt idx="310">
                  <c:v>5.1412065393151365E-2</c:v>
                </c:pt>
                <c:pt idx="311">
                  <c:v>5.1412049741088608E-2</c:v>
                </c:pt>
                <c:pt idx="312">
                  <c:v>5.1487524805111248E-2</c:v>
                </c:pt>
                <c:pt idx="313">
                  <c:v>5.1484295393223092E-2</c:v>
                </c:pt>
                <c:pt idx="314">
                  <c:v>5.1482745393073515E-2</c:v>
                </c:pt>
                <c:pt idx="315">
                  <c:v>5.1483903287888225E-2</c:v>
                </c:pt>
                <c:pt idx="316">
                  <c:v>5.1481995393118055E-2</c:v>
                </c:pt>
                <c:pt idx="317">
                  <c:v>5.1479045393165258E-2</c:v>
                </c:pt>
                <c:pt idx="318">
                  <c:v>5.1470162975803653E-2</c:v>
                </c:pt>
                <c:pt idx="319">
                  <c:v>5.1461450656461259E-2</c:v>
                </c:pt>
                <c:pt idx="320">
                  <c:v>5.1459197448167515E-2</c:v>
                </c:pt>
                <c:pt idx="321">
                  <c:v>5.1467895393173535E-2</c:v>
                </c:pt>
                <c:pt idx="322">
                  <c:v>5.1477949474829643E-2</c:v>
                </c:pt>
                <c:pt idx="323">
                  <c:v>5.1457825393370626E-2</c:v>
                </c:pt>
                <c:pt idx="324">
                  <c:v>5.1460003457947337E-2</c:v>
                </c:pt>
                <c:pt idx="325">
                  <c:v>5.1464645393352271E-2</c:v>
                </c:pt>
                <c:pt idx="326">
                  <c:v>5.1470245393190318E-2</c:v>
                </c:pt>
                <c:pt idx="327">
                  <c:v>5.148156259755865E-2</c:v>
                </c:pt>
                <c:pt idx="328">
                  <c:v>5.1507031107576061E-2</c:v>
                </c:pt>
                <c:pt idx="329">
                  <c:v>5.1511158091656718E-2</c:v>
                </c:pt>
                <c:pt idx="330">
                  <c:v>5.151669539323226E-2</c:v>
                </c:pt>
                <c:pt idx="331">
                  <c:v>5.1533261182797233E-2</c:v>
                </c:pt>
                <c:pt idx="332">
                  <c:v>5.1543585393247326E-2</c:v>
                </c:pt>
                <c:pt idx="333">
                  <c:v>5.1545705393266389E-2</c:v>
                </c:pt>
                <c:pt idx="334">
                  <c:v>5.1559745393419079E-2</c:v>
                </c:pt>
                <c:pt idx="335">
                  <c:v>5.1569445393326419E-2</c:v>
                </c:pt>
                <c:pt idx="336">
                  <c:v>5.1578012059891883E-2</c:v>
                </c:pt>
                <c:pt idx="337">
                  <c:v>5.1577745393231567E-2</c:v>
                </c:pt>
                <c:pt idx="338">
                  <c:v>5.1581254165156999E-2</c:v>
                </c:pt>
                <c:pt idx="339">
                  <c:v>5.1577745393288389E-2</c:v>
                </c:pt>
                <c:pt idx="340">
                  <c:v>5.1589873052961373E-2</c:v>
                </c:pt>
                <c:pt idx="341">
                  <c:v>5.1607745393340565E-2</c:v>
                </c:pt>
                <c:pt idx="342">
                  <c:v>5.1611545393100755E-2</c:v>
                </c:pt>
                <c:pt idx="343">
                  <c:v>5.1614780687245357E-2</c:v>
                </c:pt>
                <c:pt idx="344">
                  <c:v>5.1616787946315447E-2</c:v>
                </c:pt>
                <c:pt idx="345">
                  <c:v>5.1644526215255809E-2</c:v>
                </c:pt>
                <c:pt idx="346">
                  <c:v>5.1644645393380942E-2</c:v>
                </c:pt>
                <c:pt idx="347">
                  <c:v>5.1660145393398672E-2</c:v>
                </c:pt>
                <c:pt idx="348">
                  <c:v>5.1674250769636387E-2</c:v>
                </c:pt>
                <c:pt idx="349">
                  <c:v>5.1699245393152141E-2</c:v>
                </c:pt>
                <c:pt idx="350">
                  <c:v>5.1690245393132273E-2</c:v>
                </c:pt>
                <c:pt idx="351">
                  <c:v>5.1703832349844006E-2</c:v>
                </c:pt>
                <c:pt idx="352">
                  <c:v>5.170882066215654E-2</c:v>
                </c:pt>
                <c:pt idx="353">
                  <c:v>5.166973257288985E-2</c:v>
                </c:pt>
                <c:pt idx="354">
                  <c:v>5.1671845393371954E-2</c:v>
                </c:pt>
                <c:pt idx="355">
                  <c:v>5.168374539321971E-2</c:v>
                </c:pt>
                <c:pt idx="356">
                  <c:v>5.169993894158155E-2</c:v>
                </c:pt>
                <c:pt idx="357">
                  <c:v>5.1709885393265133E-2</c:v>
                </c:pt>
                <c:pt idx="358">
                  <c:v>5.1709534867029575E-2</c:v>
                </c:pt>
                <c:pt idx="359">
                  <c:v>5.1707846403431304E-2</c:v>
                </c:pt>
                <c:pt idx="360">
                  <c:v>5.1720645393274367E-2</c:v>
                </c:pt>
                <c:pt idx="361">
                  <c:v>5.1727745393222335E-2</c:v>
                </c:pt>
                <c:pt idx="362">
                  <c:v>5.174205308557589E-2</c:v>
                </c:pt>
                <c:pt idx="363">
                  <c:v>5.1736265393387285E-2</c:v>
                </c:pt>
                <c:pt idx="364">
                  <c:v>5.1735272275138314E-2</c:v>
                </c:pt>
                <c:pt idx="365">
                  <c:v>5.1730645393305963E-2</c:v>
                </c:pt>
                <c:pt idx="366">
                  <c:v>5.1728145393056459E-2</c:v>
                </c:pt>
                <c:pt idx="367">
                  <c:v>5.1710060000004894E-2</c:v>
                </c:pt>
                <c:pt idx="368">
                  <c:v>5.1689645393210498E-2</c:v>
                </c:pt>
                <c:pt idx="369">
                  <c:v>5.1699021988923746E-2</c:v>
                </c:pt>
                <c:pt idx="370">
                  <c:v>5.170391930624877E-2</c:v>
                </c:pt>
                <c:pt idx="371">
                  <c:v>5.1718435048456989E-2</c:v>
                </c:pt>
                <c:pt idx="372">
                  <c:v>5.1711008551265536E-2</c:v>
                </c:pt>
                <c:pt idx="373">
                  <c:v>5.1716745393221707E-2</c:v>
                </c:pt>
                <c:pt idx="374">
                  <c:v>5.1716345393245433E-2</c:v>
                </c:pt>
                <c:pt idx="375">
                  <c:v>5.1726468797411954E-2</c:v>
                </c:pt>
                <c:pt idx="376">
                  <c:v>5.1733645393341035E-2</c:v>
                </c:pt>
                <c:pt idx="377">
                  <c:v>5.1758745393101435E-2</c:v>
                </c:pt>
                <c:pt idx="378">
                  <c:v>5.1777482235479511E-2</c:v>
                </c:pt>
                <c:pt idx="379">
                  <c:v>5.1828368769946544E-2</c:v>
                </c:pt>
                <c:pt idx="380">
                  <c:v>5.1830003457851617E-2</c:v>
                </c:pt>
                <c:pt idx="381">
                  <c:v>5.1817945393295872E-2</c:v>
                </c:pt>
                <c:pt idx="382">
                  <c:v>5.1817955919759129E-2</c:v>
                </c:pt>
                <c:pt idx="383">
                  <c:v>5.1827005393292325E-2</c:v>
                </c:pt>
                <c:pt idx="384">
                  <c:v>5.1816295393464884E-2</c:v>
                </c:pt>
                <c:pt idx="385">
                  <c:v>5.1795725191183813E-2</c:v>
                </c:pt>
                <c:pt idx="386">
                  <c:v>5.1775883691007607E-2</c:v>
                </c:pt>
                <c:pt idx="387">
                  <c:v>5.1825694111215646E-2</c:v>
                </c:pt>
                <c:pt idx="388">
                  <c:v>5.1831105393361533E-2</c:v>
                </c:pt>
                <c:pt idx="389">
                  <c:v>5.1828755919643768E-2</c:v>
                </c:pt>
                <c:pt idx="390">
                  <c:v>5.1828805393270699E-2</c:v>
                </c:pt>
                <c:pt idx="391">
                  <c:v>5.182749007417442E-2</c:v>
                </c:pt>
                <c:pt idx="392">
                  <c:v>5.1826005393294849E-2</c:v>
                </c:pt>
                <c:pt idx="393">
                  <c:v>5.182742281263588E-2</c:v>
                </c:pt>
                <c:pt idx="394">
                  <c:v>5.1827018120633297E-2</c:v>
                </c:pt>
                <c:pt idx="395">
                  <c:v>5.1837899239373555E-2</c:v>
                </c:pt>
                <c:pt idx="396">
                  <c:v>5.1845645393242969E-2</c:v>
                </c:pt>
                <c:pt idx="397">
                  <c:v>5.1863705393344624E-2</c:v>
                </c:pt>
                <c:pt idx="398">
                  <c:v>5.187126118259755E-2</c:v>
                </c:pt>
                <c:pt idx="399">
                  <c:v>5.1897445393166222E-2</c:v>
                </c:pt>
                <c:pt idx="400">
                  <c:v>5.1899401307224494E-2</c:v>
                </c:pt>
                <c:pt idx="401">
                  <c:v>5.1926145393309725E-2</c:v>
                </c:pt>
                <c:pt idx="402">
                  <c:v>5.1945602536306978E-2</c:v>
                </c:pt>
                <c:pt idx="403">
                  <c:v>5.1959253329840763E-2</c:v>
                </c:pt>
                <c:pt idx="404">
                  <c:v>5.2007745393268578E-2</c:v>
                </c:pt>
                <c:pt idx="405">
                  <c:v>5.2024445393470842E-2</c:v>
                </c:pt>
                <c:pt idx="406">
                  <c:v>5.2024235189406923E-2</c:v>
                </c:pt>
                <c:pt idx="407">
                  <c:v>5.203298539325376E-2</c:v>
                </c:pt>
                <c:pt idx="408">
                  <c:v>5.2036331251883929E-2</c:v>
                </c:pt>
                <c:pt idx="409">
                  <c:v>5.2055395393111333E-2</c:v>
                </c:pt>
                <c:pt idx="410">
                  <c:v>5.2061043265737794E-2</c:v>
                </c:pt>
                <c:pt idx="411">
                  <c:v>5.2078345393311999E-2</c:v>
                </c:pt>
                <c:pt idx="412">
                  <c:v>5.2089620393275034E-2</c:v>
                </c:pt>
                <c:pt idx="413">
                  <c:v>5.2117584102902036E-2</c:v>
                </c:pt>
                <c:pt idx="414">
                  <c:v>5.2110745393349589E-2</c:v>
                </c:pt>
                <c:pt idx="415">
                  <c:v>5.211374539327096E-2</c:v>
                </c:pt>
                <c:pt idx="416">
                  <c:v>5.2112125393350084E-2</c:v>
                </c:pt>
                <c:pt idx="417">
                  <c:v>5.2120617733706388E-2</c:v>
                </c:pt>
                <c:pt idx="418">
                  <c:v>5.2128045393132511E-2</c:v>
                </c:pt>
                <c:pt idx="419">
                  <c:v>5.2135808551298624E-2</c:v>
                </c:pt>
                <c:pt idx="420">
                  <c:v>5.2153553903778523E-2</c:v>
                </c:pt>
                <c:pt idx="421">
                  <c:v>5.2197655841013137E-2</c:v>
                </c:pt>
                <c:pt idx="422">
                  <c:v>5.2195225393205667E-2</c:v>
                </c:pt>
                <c:pt idx="423">
                  <c:v>5.2191121737479314E-2</c:v>
                </c:pt>
                <c:pt idx="424">
                  <c:v>5.2185565393315869E-2</c:v>
                </c:pt>
                <c:pt idx="425">
                  <c:v>5.2196089479380717E-2</c:v>
                </c:pt>
                <c:pt idx="426">
                  <c:v>5.2220595393350777E-2</c:v>
                </c:pt>
                <c:pt idx="427">
                  <c:v>5.2215724116763361E-2</c:v>
                </c:pt>
                <c:pt idx="428">
                  <c:v>5.2210645393259369E-2</c:v>
                </c:pt>
                <c:pt idx="429">
                  <c:v>5.2217745393278392E-2</c:v>
                </c:pt>
                <c:pt idx="430">
                  <c:v>5.2189850656418464E-2</c:v>
                </c:pt>
                <c:pt idx="431">
                  <c:v>5.2188765393310632E-2</c:v>
                </c:pt>
                <c:pt idx="432">
                  <c:v>5.2188110984772614E-2</c:v>
                </c:pt>
                <c:pt idx="433">
                  <c:v>5.2178545393402914E-2</c:v>
                </c:pt>
                <c:pt idx="434">
                  <c:v>5.2204167615613528E-2</c:v>
                </c:pt>
                <c:pt idx="435">
                  <c:v>5.2211195393411472E-2</c:v>
                </c:pt>
                <c:pt idx="436">
                  <c:v>5.2227458036867354E-2</c:v>
                </c:pt>
                <c:pt idx="437">
                  <c:v>5.2245657481307717E-2</c:v>
                </c:pt>
                <c:pt idx="438">
                  <c:v>5.2247745393302097E-2</c:v>
                </c:pt>
                <c:pt idx="439">
                  <c:v>5.2207432893368398E-2</c:v>
                </c:pt>
                <c:pt idx="440">
                  <c:v>5.2217337230032988E-2</c:v>
                </c:pt>
                <c:pt idx="441">
                  <c:v>5.2238445393285815E-2</c:v>
                </c:pt>
                <c:pt idx="442">
                  <c:v>5.2249613525191314E-2</c:v>
                </c:pt>
                <c:pt idx="443">
                  <c:v>5.2272045393266353E-2</c:v>
                </c:pt>
                <c:pt idx="444">
                  <c:v>5.2287745393400087E-2</c:v>
                </c:pt>
                <c:pt idx="445">
                  <c:v>5.2251541689642501E-2</c:v>
                </c:pt>
                <c:pt idx="446">
                  <c:v>5.2242851776227874E-2</c:v>
                </c:pt>
                <c:pt idx="447">
                  <c:v>5.224964539345929E-2</c:v>
                </c:pt>
                <c:pt idx="448">
                  <c:v>5.2252958159286336E-2</c:v>
                </c:pt>
                <c:pt idx="449">
                  <c:v>5.2255270645872542E-2</c:v>
                </c:pt>
                <c:pt idx="450">
                  <c:v>5.2258145393281524E-2</c:v>
                </c:pt>
                <c:pt idx="451">
                  <c:v>5.2261785797313109E-2</c:v>
                </c:pt>
                <c:pt idx="452">
                  <c:v>5.2278245393367208E-2</c:v>
                </c:pt>
                <c:pt idx="453">
                  <c:v>5.2318598726628827E-2</c:v>
                </c:pt>
                <c:pt idx="454">
                  <c:v>5.2331296413626702E-2</c:v>
                </c:pt>
                <c:pt idx="455">
                  <c:v>5.2341640129981236E-2</c:v>
                </c:pt>
                <c:pt idx="456">
                  <c:v>5.2352941045612097E-2</c:v>
                </c:pt>
                <c:pt idx="457">
                  <c:v>5.2364845393341866E-2</c:v>
                </c:pt>
                <c:pt idx="458">
                  <c:v>5.2382120393190269E-2</c:v>
                </c:pt>
                <c:pt idx="459">
                  <c:v>5.2397295393305419E-2</c:v>
                </c:pt>
                <c:pt idx="460">
                  <c:v>5.240895751443022E-2</c:v>
                </c:pt>
                <c:pt idx="461">
                  <c:v>5.2399995393273016E-2</c:v>
                </c:pt>
                <c:pt idx="462">
                  <c:v>5.2412388250459706E-2</c:v>
                </c:pt>
                <c:pt idx="463">
                  <c:v>5.2411595393110133E-2</c:v>
                </c:pt>
                <c:pt idx="464">
                  <c:v>5.2420326038429735E-2</c:v>
                </c:pt>
                <c:pt idx="465">
                  <c:v>5.2444165393353594E-2</c:v>
                </c:pt>
                <c:pt idx="466">
                  <c:v>5.2482149433629402E-2</c:v>
                </c:pt>
                <c:pt idx="467">
                  <c:v>5.2500648619073331E-2</c:v>
                </c:pt>
                <c:pt idx="468">
                  <c:v>5.2511295393344433E-2</c:v>
                </c:pt>
                <c:pt idx="469">
                  <c:v>5.2520327810725596E-2</c:v>
                </c:pt>
                <c:pt idx="470">
                  <c:v>5.2539203726638575E-2</c:v>
                </c:pt>
                <c:pt idx="471">
                  <c:v>5.2563039510872066E-2</c:v>
                </c:pt>
                <c:pt idx="472">
                  <c:v>5.2570116527220989E-2</c:v>
                </c:pt>
                <c:pt idx="473">
                  <c:v>5.2572165393286255E-2</c:v>
                </c:pt>
                <c:pt idx="474">
                  <c:v>5.2578498081516066E-2</c:v>
                </c:pt>
                <c:pt idx="475">
                  <c:v>5.2604426711965864E-2</c:v>
                </c:pt>
                <c:pt idx="476">
                  <c:v>5.2619765393231432E-2</c:v>
                </c:pt>
                <c:pt idx="477">
                  <c:v>5.2637723887912116E-2</c:v>
                </c:pt>
                <c:pt idx="478">
                  <c:v>5.2646189837801706E-2</c:v>
                </c:pt>
                <c:pt idx="479">
                  <c:v>5.2647199938732583E-2</c:v>
                </c:pt>
                <c:pt idx="480">
                  <c:v>5.2667451275610254E-2</c:v>
                </c:pt>
                <c:pt idx="481">
                  <c:v>5.2673444318216425E-2</c:v>
                </c:pt>
                <c:pt idx="482">
                  <c:v>5.2681945393317144E-2</c:v>
                </c:pt>
                <c:pt idx="483">
                  <c:v>5.2705032627130798E-2</c:v>
                </c:pt>
                <c:pt idx="484">
                  <c:v>5.2712945393281543E-2</c:v>
                </c:pt>
                <c:pt idx="485">
                  <c:v>5.2723852920252064E-2</c:v>
                </c:pt>
                <c:pt idx="486">
                  <c:v>5.2739064074586416E-2</c:v>
                </c:pt>
                <c:pt idx="487">
                  <c:v>5.2748784354335519E-2</c:v>
                </c:pt>
                <c:pt idx="488">
                  <c:v>5.281192121756819E-2</c:v>
                </c:pt>
                <c:pt idx="489">
                  <c:v>5.2828545393325044E-2</c:v>
                </c:pt>
                <c:pt idx="490">
                  <c:v>5.2830625828150388E-2</c:v>
                </c:pt>
                <c:pt idx="491">
                  <c:v>5.282310253619471E-2</c:v>
                </c:pt>
                <c:pt idx="492">
                  <c:v>5.284194539315476E-2</c:v>
                </c:pt>
                <c:pt idx="493">
                  <c:v>5.2855071480252036E-2</c:v>
                </c:pt>
                <c:pt idx="494">
                  <c:v>5.2862092331949419E-2</c:v>
                </c:pt>
                <c:pt idx="495">
                  <c:v>5.2865578726624562E-2</c:v>
                </c:pt>
                <c:pt idx="496">
                  <c:v>5.2909745393307617E-2</c:v>
                </c:pt>
                <c:pt idx="497">
                  <c:v>5.2916332349752807E-2</c:v>
                </c:pt>
                <c:pt idx="498">
                  <c:v>5.2927785393308113E-2</c:v>
                </c:pt>
                <c:pt idx="499">
                  <c:v>5.2947755597301693E-2</c:v>
                </c:pt>
                <c:pt idx="500">
                  <c:v>5.297885650421108E-2</c:v>
                </c:pt>
                <c:pt idx="501">
                  <c:v>5.3012966445919588E-2</c:v>
                </c:pt>
                <c:pt idx="502">
                  <c:v>5.3051766669867079E-2</c:v>
                </c:pt>
                <c:pt idx="503">
                  <c:v>5.3076722666176579E-2</c:v>
                </c:pt>
                <c:pt idx="504">
                  <c:v>5.3079283854813787E-2</c:v>
                </c:pt>
                <c:pt idx="505">
                  <c:v>5.3137745393300406E-2</c:v>
                </c:pt>
                <c:pt idx="506">
                  <c:v>5.3145969883047428E-2</c:v>
                </c:pt>
                <c:pt idx="507">
                  <c:v>5.3150445393285395E-2</c:v>
                </c:pt>
                <c:pt idx="508">
                  <c:v>5.3168663760800428E-2</c:v>
                </c:pt>
                <c:pt idx="509">
                  <c:v>5.3190511350763379E-2</c:v>
                </c:pt>
                <c:pt idx="510">
                  <c:v>5.3205037059797192E-2</c:v>
                </c:pt>
                <c:pt idx="511">
                  <c:v>5.321561056189239E-2</c:v>
                </c:pt>
                <c:pt idx="512">
                  <c:v>5.3240766226622327E-2</c:v>
                </c:pt>
                <c:pt idx="513">
                  <c:v>5.3267745393270616E-2</c:v>
                </c:pt>
                <c:pt idx="514">
                  <c:v>5.3294921863894743E-2</c:v>
                </c:pt>
                <c:pt idx="515">
                  <c:v>5.3318404967868126E-2</c:v>
                </c:pt>
                <c:pt idx="516">
                  <c:v>5.3364945393383323E-2</c:v>
                </c:pt>
                <c:pt idx="517">
                  <c:v>5.3380153556730668E-2</c:v>
                </c:pt>
                <c:pt idx="518">
                  <c:v>5.3396132490192386E-2</c:v>
                </c:pt>
                <c:pt idx="519">
                  <c:v>5.3417644383102932E-2</c:v>
                </c:pt>
                <c:pt idx="520">
                  <c:v>5.3441097041712751E-2</c:v>
                </c:pt>
                <c:pt idx="521">
                  <c:v>5.3459668470267709E-2</c:v>
                </c:pt>
                <c:pt idx="522">
                  <c:v>5.352774539326785E-2</c:v>
                </c:pt>
                <c:pt idx="523">
                  <c:v>5.3551575180364325E-2</c:v>
                </c:pt>
                <c:pt idx="524">
                  <c:v>5.3597465823443748E-2</c:v>
                </c:pt>
                <c:pt idx="525">
                  <c:v>5.3642351453945032E-2</c:v>
                </c:pt>
                <c:pt idx="526">
                  <c:v>5.3669679459119393E-2</c:v>
                </c:pt>
                <c:pt idx="527">
                  <c:v>5.3699276005474417E-2</c:v>
                </c:pt>
                <c:pt idx="528">
                  <c:v>5.3719765595346317E-2</c:v>
                </c:pt>
                <c:pt idx="529">
                  <c:v>5.3736145393258973E-2</c:v>
                </c:pt>
                <c:pt idx="530">
                  <c:v>5.3752235189278977E-2</c:v>
                </c:pt>
                <c:pt idx="531">
                  <c:v>5.3802692761706808E-2</c:v>
                </c:pt>
                <c:pt idx="532">
                  <c:v>5.381678794645952E-2</c:v>
                </c:pt>
                <c:pt idx="533">
                  <c:v>5.3837229929413907E-2</c:v>
                </c:pt>
                <c:pt idx="534">
                  <c:v>5.385590865860479E-2</c:v>
                </c:pt>
                <c:pt idx="535">
                  <c:v>5.389873464061172E-2</c:v>
                </c:pt>
                <c:pt idx="536">
                  <c:v>5.3922684168739486E-2</c:v>
                </c:pt>
                <c:pt idx="537">
                  <c:v>5.3955806617722146E-2</c:v>
                </c:pt>
                <c:pt idx="538">
                  <c:v>5.3992082127933862E-2</c:v>
                </c:pt>
                <c:pt idx="539">
                  <c:v>5.401765280068109E-2</c:v>
                </c:pt>
                <c:pt idx="540">
                  <c:v>5.4117745393284622E-2</c:v>
                </c:pt>
                <c:pt idx="541">
                  <c:v>5.4144025881228706E-2</c:v>
                </c:pt>
                <c:pt idx="542">
                  <c:v>5.4185299741178042E-2</c:v>
                </c:pt>
                <c:pt idx="543">
                  <c:v>5.4241537059837718E-2</c:v>
                </c:pt>
                <c:pt idx="544">
                  <c:v>5.4298920651007186E-2</c:v>
                </c:pt>
                <c:pt idx="545">
                  <c:v>5.4345547591069E-2</c:v>
                </c:pt>
                <c:pt idx="546">
                  <c:v>5.4372827025844138E-2</c:v>
                </c:pt>
                <c:pt idx="547">
                  <c:v>5.4400634282302497E-2</c:v>
                </c:pt>
                <c:pt idx="548">
                  <c:v>5.4414593877993446E-2</c:v>
                </c:pt>
                <c:pt idx="549">
                  <c:v>5.4437745393286732E-2</c:v>
                </c:pt>
                <c:pt idx="550">
                  <c:v>5.4510909572385913E-2</c:v>
                </c:pt>
                <c:pt idx="551">
                  <c:v>5.4554168073636333E-2</c:v>
                </c:pt>
                <c:pt idx="552">
                  <c:v>5.4612370393471124E-2</c:v>
                </c:pt>
                <c:pt idx="553">
                  <c:v>5.4642051515557462E-2</c:v>
                </c:pt>
                <c:pt idx="554">
                  <c:v>5.4672678726547033E-2</c:v>
                </c:pt>
                <c:pt idx="555">
                  <c:v>5.4698724559926901E-2</c:v>
                </c:pt>
                <c:pt idx="556">
                  <c:v>5.4714745393326346E-2</c:v>
                </c:pt>
                <c:pt idx="557">
                  <c:v>5.4768534867008653E-2</c:v>
                </c:pt>
                <c:pt idx="558">
                  <c:v>5.4794724116789019E-2</c:v>
                </c:pt>
                <c:pt idx="559">
                  <c:v>5.4826018120621746E-2</c:v>
                </c:pt>
                <c:pt idx="560">
                  <c:v>5.4844456733448524E-2</c:v>
                </c:pt>
                <c:pt idx="561">
                  <c:v>5.4871958876503882E-2</c:v>
                </c:pt>
                <c:pt idx="562">
                  <c:v>5.4895704576978253E-2</c:v>
                </c:pt>
                <c:pt idx="563">
                  <c:v>5.4928873052674021E-2</c:v>
                </c:pt>
                <c:pt idx="564">
                  <c:v>5.4965832349765285E-2</c:v>
                </c:pt>
                <c:pt idx="565">
                  <c:v>5.5052566821814287E-2</c:v>
                </c:pt>
                <c:pt idx="566">
                  <c:v>5.5064228909728327E-2</c:v>
                </c:pt>
                <c:pt idx="567">
                  <c:v>5.5075724985044885E-2</c:v>
                </c:pt>
                <c:pt idx="568">
                  <c:v>5.5101516226542913E-2</c:v>
                </c:pt>
                <c:pt idx="569">
                  <c:v>5.5109276005481433E-2</c:v>
                </c:pt>
                <c:pt idx="570">
                  <c:v>5.5115256031498923E-2</c:v>
                </c:pt>
                <c:pt idx="571">
                  <c:v>5.5122480087234769E-2</c:v>
                </c:pt>
                <c:pt idx="572">
                  <c:v>5.5128099560022292E-2</c:v>
                </c:pt>
                <c:pt idx="573">
                  <c:v>5.5150154484280713E-2</c:v>
                </c:pt>
                <c:pt idx="574">
                  <c:v>5.522774539329587E-2</c:v>
                </c:pt>
                <c:pt idx="575">
                  <c:v>5.5240897567301772E-2</c:v>
                </c:pt>
                <c:pt idx="576">
                  <c:v>5.5269786209620982E-2</c:v>
                </c:pt>
                <c:pt idx="577">
                  <c:v>5.5309446424175249E-2</c:v>
                </c:pt>
                <c:pt idx="578">
                  <c:v>5.534185997667862E-2</c:v>
                </c:pt>
                <c:pt idx="579">
                  <c:v>5.5373250769662263E-2</c:v>
                </c:pt>
                <c:pt idx="580">
                  <c:v>5.5404969883014132E-2</c:v>
                </c:pt>
                <c:pt idx="581">
                  <c:v>5.5435934867048828E-2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5.5719525393286076E-2</c:v>
                </c:pt>
                <c:pt idx="595">
                  <c:v>5.5751945393268443E-2</c:v>
                </c:pt>
                <c:pt idx="596">
                  <c:v>5.5786295393190279E-2</c:v>
                </c:pt>
                <c:pt idx="597">
                  <c:v>5.5820065393419327E-2</c:v>
                </c:pt>
                <c:pt idx="598">
                  <c:v>5.5853684168823789E-2</c:v>
                </c:pt>
                <c:pt idx="599">
                  <c:v>5.5896925393255983E-2</c:v>
                </c:pt>
                <c:pt idx="600">
                  <c:v>5.5899419811808591E-2</c:v>
                </c:pt>
                <c:pt idx="601">
                  <c:v>5.5919324340735002E-2</c:v>
                </c:pt>
                <c:pt idx="602">
                  <c:v>5.5936235393204484E-2</c:v>
                </c:pt>
                <c:pt idx="603">
                  <c:v>5.5969305393389845E-2</c:v>
                </c:pt>
                <c:pt idx="604">
                  <c:v>5.6005657481151161E-2</c:v>
                </c:pt>
                <c:pt idx="605">
                  <c:v>5.6013525393041178E-2</c:v>
                </c:pt>
                <c:pt idx="606">
                  <c:v>5.6036065393328734E-2</c:v>
                </c:pt>
                <c:pt idx="607">
                  <c:v>5.6052295393200793E-2</c:v>
                </c:pt>
                <c:pt idx="608">
                  <c:v>5.6049531107476014E-2</c:v>
                </c:pt>
                <c:pt idx="609">
                  <c:v>5.6077745393281475E-2</c:v>
                </c:pt>
                <c:pt idx="610">
                  <c:v>5.6084973654137123E-2</c:v>
                </c:pt>
                <c:pt idx="611">
                  <c:v>5.6114245393246172E-2</c:v>
                </c:pt>
                <c:pt idx="612">
                  <c:v>5.6149165393435368E-2</c:v>
                </c:pt>
                <c:pt idx="613">
                  <c:v>5.6189625393301412E-2</c:v>
                </c:pt>
                <c:pt idx="614">
                  <c:v>5.622239539319196E-2</c:v>
                </c:pt>
                <c:pt idx="615">
                  <c:v>5.6257125393258868E-2</c:v>
                </c:pt>
                <c:pt idx="616">
                  <c:v>5.6285063575046479E-2</c:v>
                </c:pt>
                <c:pt idx="617">
                  <c:v>5.6308856504401213E-2</c:v>
                </c:pt>
                <c:pt idx="618">
                  <c:v>5.6347598334426166E-2</c:v>
                </c:pt>
                <c:pt idx="619">
                  <c:v>5.6356895393250284E-2</c:v>
                </c:pt>
                <c:pt idx="620">
                  <c:v>5.6380645393247164E-2</c:v>
                </c:pt>
                <c:pt idx="621">
                  <c:v>5.6398645393258562E-2</c:v>
                </c:pt>
                <c:pt idx="622">
                  <c:v>5.6417881756956965E-2</c:v>
                </c:pt>
                <c:pt idx="623">
                  <c:v>5.6446125393179593E-2</c:v>
                </c:pt>
                <c:pt idx="624">
                  <c:v>5.6467345393258463E-2</c:v>
                </c:pt>
                <c:pt idx="625">
                  <c:v>5.6470525393137905E-2</c:v>
                </c:pt>
                <c:pt idx="626">
                  <c:v>5.6467745393334212E-2</c:v>
                </c:pt>
                <c:pt idx="627">
                  <c:v>5.6517745393279008E-2</c:v>
                </c:pt>
                <c:pt idx="628">
                  <c:v>5.6529145393341168E-2</c:v>
                </c:pt>
                <c:pt idx="629">
                  <c:v>5.655747735195861E-2</c:v>
                </c:pt>
                <c:pt idx="630">
                  <c:v>5.6583845393191702E-2</c:v>
                </c:pt>
                <c:pt idx="631">
                  <c:v>5.6604665393408027E-2</c:v>
                </c:pt>
                <c:pt idx="632">
                  <c:v>5.663279539342627E-2</c:v>
                </c:pt>
                <c:pt idx="633">
                  <c:v>5.666044539307788E-2</c:v>
                </c:pt>
                <c:pt idx="634">
                  <c:v>5.6681228539375163E-2</c:v>
                </c:pt>
                <c:pt idx="635">
                  <c:v>5.6697582128023796E-2</c:v>
                </c:pt>
                <c:pt idx="636">
                  <c:v>5.6733612059915138E-2</c:v>
                </c:pt>
                <c:pt idx="637">
                  <c:v>5.6748225393278062E-2</c:v>
                </c:pt>
                <c:pt idx="638">
                  <c:v>5.6768225393327057E-2</c:v>
                </c:pt>
                <c:pt idx="639">
                  <c:v>5.6793395393299313E-2</c:v>
                </c:pt>
                <c:pt idx="640">
                  <c:v>5.6798145393202049E-2</c:v>
                </c:pt>
                <c:pt idx="641">
                  <c:v>5.6820272275061263E-2</c:v>
                </c:pt>
                <c:pt idx="642">
                  <c:v>5.6827645393369125E-2</c:v>
                </c:pt>
                <c:pt idx="643">
                  <c:v>5.68514653932084E-2</c:v>
                </c:pt>
                <c:pt idx="644">
                  <c:v>5.6861459679041104E-2</c:v>
                </c:pt>
                <c:pt idx="645">
                  <c:v>5.6953607462290293E-2</c:v>
                </c:pt>
                <c:pt idx="646">
                  <c:v>5.6977195393244508E-2</c:v>
                </c:pt>
                <c:pt idx="647">
                  <c:v>5.7007261876705718E-2</c:v>
                </c:pt>
                <c:pt idx="648">
                  <c:v>5.7027945393230084E-2</c:v>
                </c:pt>
                <c:pt idx="649">
                  <c:v>5.7055265393401562E-2</c:v>
                </c:pt>
                <c:pt idx="650">
                  <c:v>5.7096845393246567E-2</c:v>
                </c:pt>
                <c:pt idx="651">
                  <c:v>5.7124665393359898E-2</c:v>
                </c:pt>
                <c:pt idx="652">
                  <c:v>5.7157105393173403E-2</c:v>
                </c:pt>
                <c:pt idx="653">
                  <c:v>5.718611320922664E-2</c:v>
                </c:pt>
                <c:pt idx="654">
                  <c:v>5.7275491872133003E-2</c:v>
                </c:pt>
                <c:pt idx="655">
                  <c:v>5.7296725393300114E-2</c:v>
                </c:pt>
                <c:pt idx="656">
                  <c:v>5.7311405393278406E-2</c:v>
                </c:pt>
                <c:pt idx="657">
                  <c:v>5.7341485393308758E-2</c:v>
                </c:pt>
                <c:pt idx="658">
                  <c:v>5.7358904484189573E-2</c:v>
                </c:pt>
                <c:pt idx="659">
                  <c:v>5.7381045393043464E-2</c:v>
                </c:pt>
                <c:pt idx="660">
                  <c:v>5.7401095393444734E-2</c:v>
                </c:pt>
                <c:pt idx="661">
                  <c:v>5.7418484523651649E-2</c:v>
                </c:pt>
                <c:pt idx="662">
                  <c:v>5.7468459678986512E-2</c:v>
                </c:pt>
                <c:pt idx="663">
                  <c:v>5.7496800338398699E-2</c:v>
                </c:pt>
                <c:pt idx="664">
                  <c:v>5.7518445393156981E-2</c:v>
                </c:pt>
                <c:pt idx="665">
                  <c:v>5.7550045393227812E-2</c:v>
                </c:pt>
                <c:pt idx="666">
                  <c:v>5.7570645393241193E-2</c:v>
                </c:pt>
                <c:pt idx="667">
                  <c:v>5.7591325393261172E-2</c:v>
                </c:pt>
                <c:pt idx="668">
                  <c:v>5.7618745393369843E-2</c:v>
                </c:pt>
                <c:pt idx="669">
                  <c:v>5.7633650154983264E-2</c:v>
                </c:pt>
                <c:pt idx="670">
                  <c:v>5.763885650439704E-2</c:v>
                </c:pt>
                <c:pt idx="671">
                  <c:v>5.766467396466627E-2</c:v>
                </c:pt>
                <c:pt idx="672">
                  <c:v>5.7665225393023434E-2</c:v>
                </c:pt>
                <c:pt idx="673">
                  <c:v>5.767544539337166E-2</c:v>
                </c:pt>
                <c:pt idx="674">
                  <c:v>5.7672105393194763E-2</c:v>
                </c:pt>
                <c:pt idx="675">
                  <c:v>5.7677349560037762E-2</c:v>
                </c:pt>
                <c:pt idx="676">
                  <c:v>5.7695766226601122E-2</c:v>
                </c:pt>
                <c:pt idx="677">
                  <c:v>5.7737745393311016E-2</c:v>
                </c:pt>
                <c:pt idx="678">
                  <c:v>5.7744585393081138E-2</c:v>
                </c:pt>
                <c:pt idx="679">
                  <c:v>5.7762845393313014E-2</c:v>
                </c:pt>
                <c:pt idx="680">
                  <c:v>5.7765745393325574E-2</c:v>
                </c:pt>
                <c:pt idx="681">
                  <c:v>5.7783078726799893E-2</c:v>
                </c:pt>
                <c:pt idx="682">
                  <c:v>5.7788625393286011E-2</c:v>
                </c:pt>
                <c:pt idx="683">
                  <c:v>5.780626539311131E-2</c:v>
                </c:pt>
                <c:pt idx="684">
                  <c:v>5.7827095393292893E-2</c:v>
                </c:pt>
                <c:pt idx="685">
                  <c:v>5.7849990291259701E-2</c:v>
                </c:pt>
                <c:pt idx="686">
                  <c:v>5.7897745393219693E-2</c:v>
                </c:pt>
                <c:pt idx="687">
                  <c:v>5.7903138651695954E-2</c:v>
                </c:pt>
                <c:pt idx="688">
                  <c:v>5.7922545393154203E-2</c:v>
                </c:pt>
                <c:pt idx="689">
                  <c:v>5.7949225393358006E-2</c:v>
                </c:pt>
                <c:pt idx="690">
                  <c:v>5.7969145393357707E-2</c:v>
                </c:pt>
                <c:pt idx="691">
                  <c:v>5.7982845393325988E-2</c:v>
                </c:pt>
                <c:pt idx="692">
                  <c:v>5.8001945393300482E-2</c:v>
                </c:pt>
                <c:pt idx="693">
                  <c:v>5.8013106218083983E-2</c:v>
                </c:pt>
                <c:pt idx="694">
                  <c:v>5.8022059118712832E-2</c:v>
                </c:pt>
                <c:pt idx="695">
                  <c:v>5.8097745393297373E-2</c:v>
                </c:pt>
                <c:pt idx="696">
                  <c:v>5.8109595393347035E-2</c:v>
                </c:pt>
                <c:pt idx="697">
                  <c:v>5.8130645393191571E-2</c:v>
                </c:pt>
                <c:pt idx="698">
                  <c:v>5.8152847434172372E-2</c:v>
                </c:pt>
                <c:pt idx="699">
                  <c:v>5.8194725393349266E-2</c:v>
                </c:pt>
                <c:pt idx="700">
                  <c:v>5.8217945393437283E-2</c:v>
                </c:pt>
                <c:pt idx="701">
                  <c:v>5.8232745393297571E-2</c:v>
                </c:pt>
                <c:pt idx="702">
                  <c:v>5.8243065393227766E-2</c:v>
                </c:pt>
                <c:pt idx="703">
                  <c:v>5.8262204852766827E-2</c:v>
                </c:pt>
                <c:pt idx="704">
                  <c:v>5.8299173964655872E-2</c:v>
                </c:pt>
                <c:pt idx="705">
                  <c:v>5.8287545393170576E-2</c:v>
                </c:pt>
                <c:pt idx="706">
                  <c:v>5.8284145393145061E-2</c:v>
                </c:pt>
                <c:pt idx="707">
                  <c:v>5.8282145393249607E-2</c:v>
                </c:pt>
                <c:pt idx="708">
                  <c:v>5.8302970112336573E-2</c:v>
                </c:pt>
                <c:pt idx="709">
                  <c:v>5.8334465393173232E-2</c:v>
                </c:pt>
                <c:pt idx="710">
                  <c:v>5.8335045393249629E-2</c:v>
                </c:pt>
                <c:pt idx="711">
                  <c:v>5.8326070393349042E-2</c:v>
                </c:pt>
                <c:pt idx="712">
                  <c:v>5.8396730900668138E-2</c:v>
                </c:pt>
                <c:pt idx="713">
                  <c:v>5.8413000495349386E-2</c:v>
                </c:pt>
                <c:pt idx="714">
                  <c:v>5.8424395393132052E-2</c:v>
                </c:pt>
                <c:pt idx="715">
                  <c:v>5.844504539332715E-2</c:v>
                </c:pt>
                <c:pt idx="716">
                  <c:v>5.8460125393196463E-2</c:v>
                </c:pt>
                <c:pt idx="717">
                  <c:v>5.8469045393096053E-2</c:v>
                </c:pt>
                <c:pt idx="718">
                  <c:v>5.8485018120506993E-2</c:v>
                </c:pt>
                <c:pt idx="719">
                  <c:v>5.8491234755067026E-2</c:v>
                </c:pt>
                <c:pt idx="720">
                  <c:v>5.854774539329808E-2</c:v>
                </c:pt>
                <c:pt idx="721">
                  <c:v>5.8566010699507856E-2</c:v>
                </c:pt>
                <c:pt idx="722">
                  <c:v>5.8564695393243951E-2</c:v>
                </c:pt>
                <c:pt idx="723">
                  <c:v>5.8575995393439918E-2</c:v>
                </c:pt>
                <c:pt idx="724">
                  <c:v>5.8587539207834993E-2</c:v>
                </c:pt>
                <c:pt idx="725">
                  <c:v>5.8596095393255623E-2</c:v>
                </c:pt>
                <c:pt idx="726">
                  <c:v>5.860574539319427E-2</c:v>
                </c:pt>
                <c:pt idx="727">
                  <c:v>5.8614405393399238E-2</c:v>
                </c:pt>
                <c:pt idx="728">
                  <c:v>5.8624342408165796E-2</c:v>
                </c:pt>
                <c:pt idx="729">
                  <c:v>5.8748067973809284E-2</c:v>
                </c:pt>
                <c:pt idx="730">
                  <c:v>5.8782785393376016E-2</c:v>
                </c:pt>
                <c:pt idx="731">
                  <c:v>5.8816245393202862E-2</c:v>
                </c:pt>
                <c:pt idx="732">
                  <c:v>5.8823300948660076E-2</c:v>
                </c:pt>
                <c:pt idx="733">
                  <c:v>5.8905392452146557E-2</c:v>
                </c:pt>
                <c:pt idx="734">
                  <c:v>5.8910828726453701E-2</c:v>
                </c:pt>
                <c:pt idx="735">
                  <c:v>5.8915505393173362E-2</c:v>
                </c:pt>
                <c:pt idx="736">
                  <c:v>5.8926245393323029E-2</c:v>
                </c:pt>
                <c:pt idx="737">
                  <c:v>5.8937945393509474E-2</c:v>
                </c:pt>
                <c:pt idx="738">
                  <c:v>5.8943045393391458E-2</c:v>
                </c:pt>
                <c:pt idx="739">
                  <c:v>5.8950654484121415E-2</c:v>
                </c:pt>
                <c:pt idx="740">
                  <c:v>5.8954145393300877E-2</c:v>
                </c:pt>
                <c:pt idx="741">
                  <c:v>5.9007432893309925E-2</c:v>
                </c:pt>
                <c:pt idx="742">
                  <c:v>5.9007745393131486E-2</c:v>
                </c:pt>
                <c:pt idx="743">
                  <c:v>5.9016645393342088E-2</c:v>
                </c:pt>
                <c:pt idx="744">
                  <c:v>5.9038695393141473E-2</c:v>
                </c:pt>
                <c:pt idx="745">
                  <c:v>5.9060856504345366E-2</c:v>
                </c:pt>
                <c:pt idx="746">
                  <c:v>5.9077965393200323E-2</c:v>
                </c:pt>
                <c:pt idx="747">
                  <c:v>5.9102545393216133E-2</c:v>
                </c:pt>
                <c:pt idx="748">
                  <c:v>5.9111425393311406E-2</c:v>
                </c:pt>
                <c:pt idx="749">
                  <c:v>5.9117745393280074E-2</c:v>
                </c:pt>
                <c:pt idx="750">
                  <c:v>5.9188771034328659E-2</c:v>
                </c:pt>
                <c:pt idx="751">
                  <c:v>5.9198596457051195E-2</c:v>
                </c:pt>
                <c:pt idx="752">
                  <c:v>5.9231165393242691E-2</c:v>
                </c:pt>
                <c:pt idx="753">
                  <c:v>5.9256645393105614E-2</c:v>
                </c:pt>
                <c:pt idx="754">
                  <c:v>5.9270345393215941E-2</c:v>
                </c:pt>
                <c:pt idx="755">
                  <c:v>5.9280599051760433E-2</c:v>
                </c:pt>
                <c:pt idx="756">
                  <c:v>5.9312895393162549E-2</c:v>
                </c:pt>
                <c:pt idx="757">
                  <c:v>5.9324888250458244E-2</c:v>
                </c:pt>
                <c:pt idx="758">
                  <c:v>5.9355162059887334E-2</c:v>
                </c:pt>
                <c:pt idx="759">
                  <c:v>5.9362105393219636E-2</c:v>
                </c:pt>
                <c:pt idx="760">
                  <c:v>5.9353245393282364E-2</c:v>
                </c:pt>
                <c:pt idx="761">
                  <c:v>5.9373582128003505E-2</c:v>
                </c:pt>
                <c:pt idx="762">
                  <c:v>5.9395745393160837E-2</c:v>
                </c:pt>
                <c:pt idx="763">
                  <c:v>5.9398665393160868E-2</c:v>
                </c:pt>
                <c:pt idx="764">
                  <c:v>5.9401625393320515E-2</c:v>
                </c:pt>
                <c:pt idx="765">
                  <c:v>5.9401745393373062E-2</c:v>
                </c:pt>
                <c:pt idx="766">
                  <c:v>5.9401745393259375E-2</c:v>
                </c:pt>
                <c:pt idx="767">
                  <c:v>5.9409645393330393E-2</c:v>
                </c:pt>
                <c:pt idx="768">
                  <c:v>5.9434445393335984E-2</c:v>
                </c:pt>
                <c:pt idx="769">
                  <c:v>5.9462695393179416E-2</c:v>
                </c:pt>
                <c:pt idx="770">
                  <c:v>5.9470798024847261E-2</c:v>
                </c:pt>
                <c:pt idx="771">
                  <c:v>5.9479810610824302E-2</c:v>
                </c:pt>
                <c:pt idx="772">
                  <c:v>5.9495525393387538E-2</c:v>
                </c:pt>
                <c:pt idx="773">
                  <c:v>5.9519025393285574E-2</c:v>
                </c:pt>
                <c:pt idx="774">
                  <c:v>5.9523745393192919E-2</c:v>
                </c:pt>
                <c:pt idx="775">
                  <c:v>5.9529955919586555E-2</c:v>
                </c:pt>
                <c:pt idx="776">
                  <c:v>5.9495459678956322E-2</c:v>
                </c:pt>
                <c:pt idx="777">
                  <c:v>5.9495265393408686E-2</c:v>
                </c:pt>
                <c:pt idx="778">
                  <c:v>5.9485605393419412E-2</c:v>
                </c:pt>
                <c:pt idx="779">
                  <c:v>5.9466645393129652E-2</c:v>
                </c:pt>
                <c:pt idx="780">
                  <c:v>5.9451769783478881E-2</c:v>
                </c:pt>
                <c:pt idx="781">
                  <c:v>5.9456995393304637E-2</c:v>
                </c:pt>
                <c:pt idx="782">
                  <c:v>5.9462295393217388E-2</c:v>
                </c:pt>
                <c:pt idx="783">
                  <c:v>5.9458745393300212E-2</c:v>
                </c:pt>
                <c:pt idx="784">
                  <c:v>5.9462157157938157E-2</c:v>
                </c:pt>
                <c:pt idx="785">
                  <c:v>5.9466295393136234E-2</c:v>
                </c:pt>
                <c:pt idx="786">
                  <c:v>5.9478624514383717E-2</c:v>
                </c:pt>
                <c:pt idx="787">
                  <c:v>5.9480445393433015E-2</c:v>
                </c:pt>
                <c:pt idx="788">
                  <c:v>5.9476045393367372E-2</c:v>
                </c:pt>
                <c:pt idx="789">
                  <c:v>5.9486405393414557E-2</c:v>
                </c:pt>
                <c:pt idx="790">
                  <c:v>5.949902198901217E-2</c:v>
                </c:pt>
                <c:pt idx="791">
                  <c:v>5.9497545393270464E-2</c:v>
                </c:pt>
                <c:pt idx="792">
                  <c:v>5.9506065393264862E-2</c:v>
                </c:pt>
                <c:pt idx="793">
                  <c:v>5.9513405393147437E-2</c:v>
                </c:pt>
                <c:pt idx="794">
                  <c:v>5.9506645393184954E-2</c:v>
                </c:pt>
                <c:pt idx="795">
                  <c:v>5.9515745393440511E-2</c:v>
                </c:pt>
                <c:pt idx="796">
                  <c:v>5.9509786209517315E-2</c:v>
                </c:pt>
                <c:pt idx="797">
                  <c:v>5.9496185393271644E-2</c:v>
                </c:pt>
                <c:pt idx="798">
                  <c:v>5.9483545393405293E-2</c:v>
                </c:pt>
                <c:pt idx="799">
                  <c:v>5.9467745393163803E-2</c:v>
                </c:pt>
                <c:pt idx="800">
                  <c:v>5.9462745393290113E-2</c:v>
                </c:pt>
                <c:pt idx="801">
                  <c:v>5.9462745393204855E-2</c:v>
                </c:pt>
                <c:pt idx="802">
                  <c:v>5.9461345393245324E-2</c:v>
                </c:pt>
                <c:pt idx="803">
                  <c:v>5.9470895393332064E-2</c:v>
                </c:pt>
                <c:pt idx="804">
                  <c:v>5.9484945393322164E-2</c:v>
                </c:pt>
                <c:pt idx="805">
                  <c:v>5.9496316821778847E-2</c:v>
                </c:pt>
                <c:pt idx="806">
                  <c:v>5.9517245393436738E-2</c:v>
                </c:pt>
                <c:pt idx="807">
                  <c:v>5.9522385393265154E-2</c:v>
                </c:pt>
                <c:pt idx="808">
                  <c:v>5.952774539333916E-2</c:v>
                </c:pt>
                <c:pt idx="809">
                  <c:v>5.9520514624026105E-2</c:v>
                </c:pt>
                <c:pt idx="810">
                  <c:v>5.9512281475775836E-2</c:v>
                </c:pt>
                <c:pt idx="811">
                  <c:v>5.9499845393276019E-2</c:v>
                </c:pt>
                <c:pt idx="812">
                  <c:v>5.9513745393417139E-2</c:v>
                </c:pt>
                <c:pt idx="813">
                  <c:v>5.9493785393371496E-2</c:v>
                </c:pt>
                <c:pt idx="814">
                  <c:v>5.9486199001653986E-2</c:v>
                </c:pt>
                <c:pt idx="815">
                  <c:v>5.9474795393285276E-2</c:v>
                </c:pt>
                <c:pt idx="816">
                  <c:v>5.947484539338177E-2</c:v>
                </c:pt>
                <c:pt idx="817">
                  <c:v>5.9487745393383314E-2</c:v>
                </c:pt>
                <c:pt idx="818">
                  <c:v>5.9493745393254471E-2</c:v>
                </c:pt>
                <c:pt idx="819">
                  <c:v>5.9490519586915994E-2</c:v>
                </c:pt>
                <c:pt idx="820">
                  <c:v>5.9493305393417024E-2</c:v>
                </c:pt>
                <c:pt idx="821">
                  <c:v>5.9494145393372812E-2</c:v>
                </c:pt>
                <c:pt idx="822">
                  <c:v>5.9495505393456938E-2</c:v>
                </c:pt>
                <c:pt idx="823">
                  <c:v>5.9498182174806416E-2</c:v>
                </c:pt>
                <c:pt idx="824">
                  <c:v>5.9515465393289453E-2</c:v>
                </c:pt>
                <c:pt idx="825">
                  <c:v>5.9525065393259489E-2</c:v>
                </c:pt>
                <c:pt idx="826">
                  <c:v>5.9534276005450706E-2</c:v>
                </c:pt>
                <c:pt idx="827">
                  <c:v>5.958774539328715E-2</c:v>
                </c:pt>
                <c:pt idx="828">
                  <c:v>5.9591495393391397E-2</c:v>
                </c:pt>
                <c:pt idx="829">
                  <c:v>5.9605245393100859E-2</c:v>
                </c:pt>
                <c:pt idx="830">
                  <c:v>5.9629645393286503E-2</c:v>
                </c:pt>
                <c:pt idx="831">
                  <c:v>5.9650034282327638E-2</c:v>
                </c:pt>
                <c:pt idx="832">
                  <c:v>5.9657745393508321E-2</c:v>
                </c:pt>
                <c:pt idx="833">
                  <c:v>5.9664645393340293E-2</c:v>
                </c:pt>
                <c:pt idx="834">
                  <c:v>5.9682745393104142E-2</c:v>
                </c:pt>
                <c:pt idx="835">
                  <c:v>5.9679372059918023E-2</c:v>
                </c:pt>
                <c:pt idx="836">
                  <c:v>5.9666888250561115E-2</c:v>
                </c:pt>
                <c:pt idx="837">
                  <c:v>5.964935364065127E-2</c:v>
                </c:pt>
                <c:pt idx="838">
                  <c:v>5.9649785393133925E-2</c:v>
                </c:pt>
                <c:pt idx="839">
                  <c:v>5.9654302094386935E-2</c:v>
                </c:pt>
                <c:pt idx="840">
                  <c:v>5.9662645393402172E-2</c:v>
                </c:pt>
                <c:pt idx="841">
                  <c:v>5.9662945393540695E-2</c:v>
                </c:pt>
                <c:pt idx="842">
                  <c:v>5.967924539326927E-2</c:v>
                </c:pt>
                <c:pt idx="843">
                  <c:v>5.9685188692185399E-2</c:v>
                </c:pt>
                <c:pt idx="844">
                  <c:v>5.9696602536135436E-2</c:v>
                </c:pt>
                <c:pt idx="845">
                  <c:v>5.9727100231867794E-2</c:v>
                </c:pt>
                <c:pt idx="846">
                  <c:v>5.9750745393202472E-2</c:v>
                </c:pt>
                <c:pt idx="847">
                  <c:v>5.9776745393364195E-2</c:v>
                </c:pt>
                <c:pt idx="848">
                  <c:v>5.978645673337727E-2</c:v>
                </c:pt>
                <c:pt idx="849">
                  <c:v>5.9784745393315582E-2</c:v>
                </c:pt>
                <c:pt idx="850">
                  <c:v>5.9784595393168175E-2</c:v>
                </c:pt>
                <c:pt idx="851">
                  <c:v>5.9785157157932686E-2</c:v>
                </c:pt>
                <c:pt idx="852">
                  <c:v>5.9792995393195318E-2</c:v>
                </c:pt>
                <c:pt idx="853">
                  <c:v>5.9827745393278071E-2</c:v>
                </c:pt>
                <c:pt idx="854">
                  <c:v>5.9827045393134881E-2</c:v>
                </c:pt>
                <c:pt idx="855">
                  <c:v>5.9846185393269025E-2</c:v>
                </c:pt>
                <c:pt idx="856">
                  <c:v>5.9851807248890068E-2</c:v>
                </c:pt>
                <c:pt idx="857">
                  <c:v>5.9851745393245892E-2</c:v>
                </c:pt>
                <c:pt idx="858">
                  <c:v>5.9854605393312013E-2</c:v>
                </c:pt>
                <c:pt idx="859">
                  <c:v>5.9871453258566035E-2</c:v>
                </c:pt>
                <c:pt idx="860">
                  <c:v>5.988014335255798E-2</c:v>
                </c:pt>
                <c:pt idx="861">
                  <c:v>5.9893421068906674E-2</c:v>
                </c:pt>
                <c:pt idx="862">
                  <c:v>5.9911245393266199E-2</c:v>
                </c:pt>
                <c:pt idx="863">
                  <c:v>5.9912545393373776E-2</c:v>
                </c:pt>
                <c:pt idx="864">
                  <c:v>5.9930313575065952E-2</c:v>
                </c:pt>
                <c:pt idx="865">
                  <c:v>5.9955065393324958E-2</c:v>
                </c:pt>
                <c:pt idx="866">
                  <c:v>5.9978905393208493E-2</c:v>
                </c:pt>
                <c:pt idx="867">
                  <c:v>5.9986092332124513E-2</c:v>
                </c:pt>
                <c:pt idx="868">
                  <c:v>5.9982245393271696E-2</c:v>
                </c:pt>
                <c:pt idx="869">
                  <c:v>5.9985105393366212E-2</c:v>
                </c:pt>
                <c:pt idx="870">
                  <c:v>5.9986482235345348E-2</c:v>
                </c:pt>
                <c:pt idx="871">
                  <c:v>5.9987745393257796E-2</c:v>
                </c:pt>
                <c:pt idx="872">
                  <c:v>5.9986848841631996E-2</c:v>
                </c:pt>
                <c:pt idx="873">
                  <c:v>5.9984205393320174E-2</c:v>
                </c:pt>
                <c:pt idx="874">
                  <c:v>5.9981185393240821E-2</c:v>
                </c:pt>
                <c:pt idx="875">
                  <c:v>5.9979629114252482E-2</c:v>
                </c:pt>
                <c:pt idx="876">
                  <c:v>5.9978225393180665E-2</c:v>
                </c:pt>
                <c:pt idx="877">
                  <c:v>5.9968345393187406E-2</c:v>
                </c:pt>
                <c:pt idx="878">
                  <c:v>5.9951520903680958E-2</c:v>
                </c:pt>
                <c:pt idx="879">
                  <c:v>5.9938527002458414E-2</c:v>
                </c:pt>
                <c:pt idx="880">
                  <c:v>5.9917745393278224E-2</c:v>
                </c:pt>
                <c:pt idx="881">
                  <c:v>5.9858684787144525E-2</c:v>
                </c:pt>
                <c:pt idx="882">
                  <c:v>5.9852945393245732E-2</c:v>
                </c:pt>
                <c:pt idx="883">
                  <c:v>5.9851745393203273E-2</c:v>
                </c:pt>
                <c:pt idx="884">
                  <c:v>5.9851305393152643E-2</c:v>
                </c:pt>
                <c:pt idx="885">
                  <c:v>5.984834539340509E-2</c:v>
                </c:pt>
                <c:pt idx="886">
                  <c:v>5.9851745393245892E-2</c:v>
                </c:pt>
                <c:pt idx="887">
                  <c:v>5.9855408551172232E-2</c:v>
                </c:pt>
                <c:pt idx="888">
                  <c:v>5.9857745393259165E-2</c:v>
                </c:pt>
                <c:pt idx="889">
                  <c:v>5.9875018120465029E-2</c:v>
                </c:pt>
                <c:pt idx="890">
                  <c:v>5.9881895393317564E-2</c:v>
                </c:pt>
                <c:pt idx="891">
                  <c:v>5.989918869209987E-2</c:v>
                </c:pt>
                <c:pt idx="892">
                  <c:v>5.9922295393292316E-2</c:v>
                </c:pt>
                <c:pt idx="893">
                  <c:v>5.9928545393304916E-2</c:v>
                </c:pt>
                <c:pt idx="894">
                  <c:v>5.9921600814988124E-2</c:v>
                </c:pt>
                <c:pt idx="895">
                  <c:v>5.9917745393278224E-2</c:v>
                </c:pt>
                <c:pt idx="896">
                  <c:v>5.9917745393278224E-2</c:v>
                </c:pt>
                <c:pt idx="897">
                  <c:v>5.9908157764354514E-2</c:v>
                </c:pt>
                <c:pt idx="898">
                  <c:v>5.9862724559877775E-2</c:v>
                </c:pt>
                <c:pt idx="899">
                  <c:v>5.9844957514641833E-2</c:v>
                </c:pt>
                <c:pt idx="900">
                  <c:v>5.9846445393375802E-2</c:v>
                </c:pt>
                <c:pt idx="901">
                  <c:v>5.9833930960422818E-2</c:v>
                </c:pt>
                <c:pt idx="902">
                  <c:v>5.9823585393203885E-2</c:v>
                </c:pt>
                <c:pt idx="903">
                  <c:v>5.9809225393337342E-2</c:v>
                </c:pt>
                <c:pt idx="904">
                  <c:v>5.9792953726599797E-2</c:v>
                </c:pt>
                <c:pt idx="905">
                  <c:v>5.9722986772584377E-2</c:v>
                </c:pt>
                <c:pt idx="906">
                  <c:v>5.9720585393350234E-2</c:v>
                </c:pt>
                <c:pt idx="907">
                  <c:v>5.9721745393389369E-2</c:v>
                </c:pt>
                <c:pt idx="908">
                  <c:v>5.9725480086982002E-2</c:v>
                </c:pt>
                <c:pt idx="909">
                  <c:v>5.9726965393238664E-2</c:v>
                </c:pt>
                <c:pt idx="910">
                  <c:v>5.9724265393356304E-2</c:v>
                </c:pt>
                <c:pt idx="911">
                  <c:v>5.9722225393287004E-2</c:v>
                </c:pt>
                <c:pt idx="912">
                  <c:v>5.9721786630504432E-2</c:v>
                </c:pt>
                <c:pt idx="913">
                  <c:v>5.9708441045529553E-2</c:v>
                </c:pt>
                <c:pt idx="914">
                  <c:v>5.9627745393285636E-2</c:v>
                </c:pt>
                <c:pt idx="915">
                  <c:v>5.9621595393380744E-2</c:v>
                </c:pt>
                <c:pt idx="916">
                  <c:v>5.9616287059782329E-2</c:v>
                </c:pt>
                <c:pt idx="917">
                  <c:v>5.9613645393113784E-2</c:v>
                </c:pt>
                <c:pt idx="918">
                  <c:v>5.9587645393307312E-2</c:v>
                </c:pt>
                <c:pt idx="919">
                  <c:v>5.9559580444727103E-2</c:v>
                </c:pt>
                <c:pt idx="920">
                  <c:v>5.9532285393288503E-2</c:v>
                </c:pt>
                <c:pt idx="921">
                  <c:v>5.9530405393260821E-2</c:v>
                </c:pt>
                <c:pt idx="922">
                  <c:v>5.9539495393281086E-2</c:v>
                </c:pt>
                <c:pt idx="923">
                  <c:v>5.9527745393353371E-2</c:v>
                </c:pt>
                <c:pt idx="924">
                  <c:v>5.9522065393352364E-2</c:v>
                </c:pt>
                <c:pt idx="925">
                  <c:v>5.9511250548027333E-2</c:v>
                </c:pt>
                <c:pt idx="926">
                  <c:v>5.9495685393372383E-2</c:v>
                </c:pt>
                <c:pt idx="927">
                  <c:v>5.9464295393212324E-2</c:v>
                </c:pt>
                <c:pt idx="928">
                  <c:v>5.9460893541384514E-2</c:v>
                </c:pt>
                <c:pt idx="929">
                  <c:v>5.9462695393207837E-2</c:v>
                </c:pt>
                <c:pt idx="930">
                  <c:v>5.9462745393219066E-2</c:v>
                </c:pt>
                <c:pt idx="931">
                  <c:v>5.9497745393315433E-2</c:v>
                </c:pt>
                <c:pt idx="932">
                  <c:v>5.9500702840139787E-2</c:v>
                </c:pt>
                <c:pt idx="933">
                  <c:v>5.9517745393392829E-2</c:v>
                </c:pt>
                <c:pt idx="934">
                  <c:v>5.9526585393342685E-2</c:v>
                </c:pt>
                <c:pt idx="935">
                  <c:v>5.9523465393226643E-2</c:v>
                </c:pt>
                <c:pt idx="936">
                  <c:v>5.9514817558138623E-2</c:v>
                </c:pt>
                <c:pt idx="937">
                  <c:v>5.9481245393371303E-2</c:v>
                </c:pt>
                <c:pt idx="938">
                  <c:v>5.9468162059772574E-2</c:v>
                </c:pt>
                <c:pt idx="939">
                  <c:v>5.9476523171198906E-2</c:v>
                </c:pt>
                <c:pt idx="940">
                  <c:v>5.9479324340642875E-2</c:v>
                </c:pt>
                <c:pt idx="941">
                  <c:v>5.9471199938613523E-2</c:v>
                </c:pt>
                <c:pt idx="942">
                  <c:v>5.9467695393138391E-2</c:v>
                </c:pt>
                <c:pt idx="943">
                  <c:v>5.9462945393207192E-2</c:v>
                </c:pt>
                <c:pt idx="944">
                  <c:v>5.9459995393254417E-2</c:v>
                </c:pt>
                <c:pt idx="945">
                  <c:v>5.944554539333069E-2</c:v>
                </c:pt>
                <c:pt idx="946">
                  <c:v>5.9433106217952072E-2</c:v>
                </c:pt>
                <c:pt idx="947">
                  <c:v>5.9450745393363036E-2</c:v>
                </c:pt>
                <c:pt idx="948">
                  <c:v>5.9445437700929922E-2</c:v>
                </c:pt>
                <c:pt idx="949">
                  <c:v>5.9380453726518595E-2</c:v>
                </c:pt>
                <c:pt idx="950">
                  <c:v>5.9371925393392658E-2</c:v>
                </c:pt>
                <c:pt idx="951">
                  <c:v>5.9392305393231516E-2</c:v>
                </c:pt>
                <c:pt idx="952">
                  <c:v>5.9400025393216566E-2</c:v>
                </c:pt>
                <c:pt idx="953">
                  <c:v>5.9397786630285089E-2</c:v>
                </c:pt>
                <c:pt idx="954">
                  <c:v>5.9406265393491288E-2</c:v>
                </c:pt>
                <c:pt idx="955">
                  <c:v>5.9429990291178583E-2</c:v>
                </c:pt>
                <c:pt idx="956">
                  <c:v>5.9387745393280511E-2</c:v>
                </c:pt>
                <c:pt idx="957">
                  <c:v>5.9384449938775709E-2</c:v>
                </c:pt>
                <c:pt idx="958">
                  <c:v>5.936298539316455E-2</c:v>
                </c:pt>
                <c:pt idx="959">
                  <c:v>5.9342695393127115E-2</c:v>
                </c:pt>
                <c:pt idx="960">
                  <c:v>5.933284848583753E-2</c:v>
                </c:pt>
                <c:pt idx="961">
                  <c:v>5.9312895393432576E-2</c:v>
                </c:pt>
                <c:pt idx="962">
                  <c:v>5.9296295393423328E-2</c:v>
                </c:pt>
                <c:pt idx="963">
                  <c:v>5.9293945393505972E-2</c:v>
                </c:pt>
                <c:pt idx="964">
                  <c:v>5.9300676427781737E-2</c:v>
                </c:pt>
                <c:pt idx="965">
                  <c:v>5.9297745393280372E-2</c:v>
                </c:pt>
                <c:pt idx="966">
                  <c:v>5.9289011215994954E-2</c:v>
                </c:pt>
                <c:pt idx="967">
                  <c:v>5.9288945393419092E-2</c:v>
                </c:pt>
                <c:pt idx="968">
                  <c:v>5.9282805393266372E-2</c:v>
                </c:pt>
                <c:pt idx="969">
                  <c:v>5.9291745393295493E-2</c:v>
                </c:pt>
                <c:pt idx="970">
                  <c:v>5.9288545393201282E-2</c:v>
                </c:pt>
                <c:pt idx="971">
                  <c:v>5.9279205393252689E-2</c:v>
                </c:pt>
                <c:pt idx="972">
                  <c:v>5.927174539320388E-2</c:v>
                </c:pt>
                <c:pt idx="973">
                  <c:v>5.9269805999406358E-2</c:v>
                </c:pt>
                <c:pt idx="974">
                  <c:v>5.9236412059988232E-2</c:v>
                </c:pt>
                <c:pt idx="975">
                  <c:v>5.9223825393345919E-2</c:v>
                </c:pt>
                <c:pt idx="976">
                  <c:v>5.9203745393034503E-2</c:v>
                </c:pt>
                <c:pt idx="977">
                  <c:v>5.9202005393032678E-2</c:v>
                </c:pt>
                <c:pt idx="978">
                  <c:v>5.9199665393293813E-2</c:v>
                </c:pt>
                <c:pt idx="979">
                  <c:v>5.9197951578880775E-2</c:v>
                </c:pt>
                <c:pt idx="980">
                  <c:v>5.919780539328201E-2</c:v>
                </c:pt>
                <c:pt idx="981">
                  <c:v>5.9190602536105544E-2</c:v>
                </c:pt>
                <c:pt idx="982">
                  <c:v>5.9203745393276108E-2</c:v>
                </c:pt>
                <c:pt idx="983">
                  <c:v>5.9200805393203382E-2</c:v>
                </c:pt>
                <c:pt idx="984">
                  <c:v>5.9199485393165233E-2</c:v>
                </c:pt>
                <c:pt idx="985">
                  <c:v>5.9200709248784733E-2</c:v>
                </c:pt>
                <c:pt idx="986">
                  <c:v>5.9203145393041723E-2</c:v>
                </c:pt>
                <c:pt idx="987">
                  <c:v>5.9200925393227521E-2</c:v>
                </c:pt>
                <c:pt idx="988">
                  <c:v>5.9185068625509964E-2</c:v>
                </c:pt>
                <c:pt idx="989">
                  <c:v>5.9167095393362963E-2</c:v>
                </c:pt>
                <c:pt idx="990">
                  <c:v>5.9149514623996424E-2</c:v>
                </c:pt>
                <c:pt idx="991">
                  <c:v>5.91077453932769E-2</c:v>
                </c:pt>
                <c:pt idx="992">
                  <c:v>5.9100602536148045E-2</c:v>
                </c:pt>
                <c:pt idx="993">
                  <c:v>5.9098745393271215E-2</c:v>
                </c:pt>
                <c:pt idx="994">
                  <c:v>5.9098745393285412E-2</c:v>
                </c:pt>
                <c:pt idx="995">
                  <c:v>5.9109505393308837E-2</c:v>
                </c:pt>
                <c:pt idx="996">
                  <c:v>5.9102345393256428E-2</c:v>
                </c:pt>
                <c:pt idx="997">
                  <c:v>5.9077825393259786E-2</c:v>
                </c:pt>
                <c:pt idx="998">
                  <c:v>5.9072611372755574E-2</c:v>
                </c:pt>
                <c:pt idx="999">
                  <c:v>5.9068921863826111E-2</c:v>
                </c:pt>
                <c:pt idx="1000">
                  <c:v>5.9094412059977265E-2</c:v>
                </c:pt>
                <c:pt idx="1001">
                  <c:v>5.9099545393266339E-2</c:v>
                </c:pt>
                <c:pt idx="1002">
                  <c:v>5.9106385393207013E-2</c:v>
                </c:pt>
                <c:pt idx="1003">
                  <c:v>5.9125885393342494E-2</c:v>
                </c:pt>
                <c:pt idx="1004">
                  <c:v>5.9137539207725388E-2</c:v>
                </c:pt>
                <c:pt idx="1005">
                  <c:v>5.9146195393225312E-2</c:v>
                </c:pt>
                <c:pt idx="1006">
                  <c:v>5.914729539321685E-2</c:v>
                </c:pt>
                <c:pt idx="1007">
                  <c:v>5.9147745393275386E-2</c:v>
                </c:pt>
                <c:pt idx="1008">
                  <c:v>5.9143062853564757E-2</c:v>
                </c:pt>
                <c:pt idx="1009">
                  <c:v>5.914059539323091E-2</c:v>
                </c:pt>
                <c:pt idx="1010">
                  <c:v>5.9140941269490099E-2</c:v>
                </c:pt>
                <c:pt idx="1011">
                  <c:v>5.9142095393212912E-2</c:v>
                </c:pt>
                <c:pt idx="1012">
                  <c:v>5.9144995393154411E-2</c:v>
                </c:pt>
                <c:pt idx="1013">
                  <c:v>5.9149345393194573E-2</c:v>
                </c:pt>
                <c:pt idx="1014">
                  <c:v>5.9138295393296417E-2</c:v>
                </c:pt>
                <c:pt idx="1015">
                  <c:v>5.9137745393258001E-2</c:v>
                </c:pt>
                <c:pt idx="1016">
                  <c:v>5.9147745393261175E-2</c:v>
                </c:pt>
                <c:pt idx="1017">
                  <c:v>5.9172745393254879E-2</c:v>
                </c:pt>
                <c:pt idx="1018">
                  <c:v>5.9198925392990993E-2</c:v>
                </c:pt>
                <c:pt idx="1019">
                  <c:v>5.9206485393261246E-2</c:v>
                </c:pt>
                <c:pt idx="1020">
                  <c:v>5.9228325393306136E-2</c:v>
                </c:pt>
                <c:pt idx="1021">
                  <c:v>5.9255025393198935E-2</c:v>
                </c:pt>
                <c:pt idx="1022">
                  <c:v>5.9271745393161268E-2</c:v>
                </c:pt>
                <c:pt idx="1023">
                  <c:v>5.9306155393272782E-2</c:v>
                </c:pt>
                <c:pt idx="1024">
                  <c:v>5.9331875827879813E-2</c:v>
                </c:pt>
                <c:pt idx="1025">
                  <c:v>5.9370412059948356E-2</c:v>
                </c:pt>
                <c:pt idx="1026">
                  <c:v>5.9385705393196993E-2</c:v>
                </c:pt>
                <c:pt idx="1027">
                  <c:v>5.9405325393427702E-2</c:v>
                </c:pt>
                <c:pt idx="1028">
                  <c:v>5.9417512835224819E-2</c:v>
                </c:pt>
                <c:pt idx="1029">
                  <c:v>5.9420245393297912E-2</c:v>
                </c:pt>
                <c:pt idx="1030">
                  <c:v>5.9424645393278304E-2</c:v>
                </c:pt>
                <c:pt idx="1031">
                  <c:v>5.9439895393367692E-2</c:v>
                </c:pt>
                <c:pt idx="1032">
                  <c:v>5.9458974901446075E-2</c:v>
                </c:pt>
                <c:pt idx="1033">
                  <c:v>5.9549517545093522E-2</c:v>
                </c:pt>
                <c:pt idx="1034">
                  <c:v>5.9572895393230865E-2</c:v>
                </c:pt>
                <c:pt idx="1035">
                  <c:v>5.9592745393374003E-2</c:v>
                </c:pt>
                <c:pt idx="1036">
                  <c:v>5.9614895393380614E-2</c:v>
                </c:pt>
                <c:pt idx="1037">
                  <c:v>5.9643665393451784E-2</c:v>
                </c:pt>
                <c:pt idx="1038">
                  <c:v>5.9668157764463083E-2</c:v>
                </c:pt>
                <c:pt idx="1039">
                  <c:v>5.9675945393223628E-2</c:v>
                </c:pt>
                <c:pt idx="1040">
                  <c:v>5.9689991007374502E-2</c:v>
                </c:pt>
                <c:pt idx="1041">
                  <c:v>5.9727745393303174E-2</c:v>
                </c:pt>
                <c:pt idx="1042">
                  <c:v>5.9749045393175472E-2</c:v>
                </c:pt>
                <c:pt idx="1043">
                  <c:v>5.9790265393289133E-2</c:v>
                </c:pt>
                <c:pt idx="1044">
                  <c:v>5.9828685393256378E-2</c:v>
                </c:pt>
                <c:pt idx="1045">
                  <c:v>5.9861470393130417E-2</c:v>
                </c:pt>
                <c:pt idx="1046">
                  <c:v>5.9885845393239379E-2</c:v>
                </c:pt>
                <c:pt idx="1047">
                  <c:v>5.9920795393310314E-2</c:v>
                </c:pt>
                <c:pt idx="1048">
                  <c:v>5.9959285393162511E-2</c:v>
                </c:pt>
                <c:pt idx="1049">
                  <c:v>5.9991923171082824E-2</c:v>
                </c:pt>
                <c:pt idx="1050">
                  <c:v>6.0047432893298974E-2</c:v>
                </c:pt>
                <c:pt idx="1051">
                  <c:v>6.0051118887201937E-2</c:v>
                </c:pt>
                <c:pt idx="1052">
                  <c:v>6.0088095393240351E-2</c:v>
                </c:pt>
                <c:pt idx="1053">
                  <c:v>6.0123385393438873E-2</c:v>
                </c:pt>
                <c:pt idx="1054">
                  <c:v>6.0153025393120174E-2</c:v>
                </c:pt>
                <c:pt idx="1055">
                  <c:v>6.0176845393286271E-2</c:v>
                </c:pt>
                <c:pt idx="1056">
                  <c:v>6.0206757021248371E-2</c:v>
                </c:pt>
                <c:pt idx="1057">
                  <c:v>6.0235425393358362E-2</c:v>
                </c:pt>
                <c:pt idx="1058">
                  <c:v>6.0250345393285415E-2</c:v>
                </c:pt>
                <c:pt idx="1059">
                  <c:v>6.024774539328346E-2</c:v>
                </c:pt>
                <c:pt idx="1060">
                  <c:v>6.0294228152017133E-2</c:v>
                </c:pt>
                <c:pt idx="1061">
                  <c:v>6.0328645393113334E-2</c:v>
                </c:pt>
                <c:pt idx="1062">
                  <c:v>6.0378443067833132E-2</c:v>
                </c:pt>
                <c:pt idx="1063">
                  <c:v>6.0425045393259297E-2</c:v>
                </c:pt>
                <c:pt idx="1064">
                  <c:v>6.0471565393328319E-2</c:v>
                </c:pt>
                <c:pt idx="1065">
                  <c:v>6.0523645393232073E-2</c:v>
                </c:pt>
                <c:pt idx="1066">
                  <c:v>6.056136539338295E-2</c:v>
                </c:pt>
                <c:pt idx="1067">
                  <c:v>6.0604166445841684E-2</c:v>
                </c:pt>
                <c:pt idx="1068">
                  <c:v>6.0728850656616387E-2</c:v>
                </c:pt>
                <c:pt idx="1069">
                  <c:v>6.0775745393385705E-2</c:v>
                </c:pt>
                <c:pt idx="1070">
                  <c:v>6.0826605393131707E-2</c:v>
                </c:pt>
                <c:pt idx="1071">
                  <c:v>6.0885285393268873E-2</c:v>
                </c:pt>
                <c:pt idx="1072">
                  <c:v>6.0910194372837637E-2</c:v>
                </c:pt>
                <c:pt idx="1073">
                  <c:v>6.0938568922679792E-2</c:v>
                </c:pt>
                <c:pt idx="1074">
                  <c:v>6.0966445393347626E-2</c:v>
                </c:pt>
                <c:pt idx="1075">
                  <c:v>6.0982585393233549E-2</c:v>
                </c:pt>
                <c:pt idx="1076">
                  <c:v>6.1057745393270559E-2</c:v>
                </c:pt>
                <c:pt idx="1077">
                  <c:v>6.1074695393344314E-2</c:v>
                </c:pt>
                <c:pt idx="1078">
                  <c:v>6.1104095393346824E-2</c:v>
                </c:pt>
                <c:pt idx="1079">
                  <c:v>6.1130968922682882E-2</c:v>
                </c:pt>
                <c:pt idx="1080">
                  <c:v>6.1170565393268789E-2</c:v>
                </c:pt>
                <c:pt idx="1081">
                  <c:v>6.1209845393292946E-2</c:v>
                </c:pt>
                <c:pt idx="1082">
                  <c:v>6.125132539328601E-2</c:v>
                </c:pt>
                <c:pt idx="1083">
                  <c:v>6.128870539350828E-2</c:v>
                </c:pt>
                <c:pt idx="1084">
                  <c:v>6.1319710305483013E-2</c:v>
                </c:pt>
                <c:pt idx="1085">
                  <c:v>6.1420820393280451E-2</c:v>
                </c:pt>
                <c:pt idx="1086">
                  <c:v>6.1447945393155089E-2</c:v>
                </c:pt>
                <c:pt idx="1087">
                  <c:v>6.1475965393213962E-2</c:v>
                </c:pt>
                <c:pt idx="1088">
                  <c:v>6.1488985393182816E-2</c:v>
                </c:pt>
                <c:pt idx="1089">
                  <c:v>6.1516173964605514E-2</c:v>
                </c:pt>
                <c:pt idx="1090">
                  <c:v>6.1544645393240671E-2</c:v>
                </c:pt>
                <c:pt idx="1091">
                  <c:v>6.1562195393292996E-2</c:v>
                </c:pt>
                <c:pt idx="1092">
                  <c:v>6.1582905393350963E-2</c:v>
                </c:pt>
                <c:pt idx="1093">
                  <c:v>6.1589563575083141E-2</c:v>
                </c:pt>
                <c:pt idx="1094">
                  <c:v>6.1640708356293317E-2</c:v>
                </c:pt>
                <c:pt idx="1095">
                  <c:v>6.1653654484189253E-2</c:v>
                </c:pt>
                <c:pt idx="1096">
                  <c:v>6.169437539330147E-2</c:v>
                </c:pt>
                <c:pt idx="1097">
                  <c:v>6.1744845393434368E-2</c:v>
                </c:pt>
                <c:pt idx="1098">
                  <c:v>6.178677539328703E-2</c:v>
                </c:pt>
                <c:pt idx="1099">
                  <c:v>6.1822995393370675E-2</c:v>
                </c:pt>
                <c:pt idx="1100">
                  <c:v>6.1855768922782772E-2</c:v>
                </c:pt>
                <c:pt idx="1101">
                  <c:v>6.1892545393234862E-2</c:v>
                </c:pt>
                <c:pt idx="1102">
                  <c:v>6.1967745393289399E-2</c:v>
                </c:pt>
                <c:pt idx="1103">
                  <c:v>6.1988135393121979E-2</c:v>
                </c:pt>
                <c:pt idx="1104">
                  <c:v>6.2007345393411128E-2</c:v>
                </c:pt>
                <c:pt idx="1105">
                  <c:v>6.2042245393257651E-2</c:v>
                </c:pt>
                <c:pt idx="1106">
                  <c:v>6.2078781537792366E-2</c:v>
                </c:pt>
                <c:pt idx="1107">
                  <c:v>6.2121245393228719E-2</c:v>
                </c:pt>
                <c:pt idx="1108">
                  <c:v>6.2150905393409062E-2</c:v>
                </c:pt>
                <c:pt idx="1109">
                  <c:v>6.2192265393306925E-2</c:v>
                </c:pt>
                <c:pt idx="1110">
                  <c:v>6.221525416522411E-2</c:v>
                </c:pt>
                <c:pt idx="1111">
                  <c:v>6.226074539328863E-2</c:v>
                </c:pt>
                <c:pt idx="1112">
                  <c:v>6.2265392452118824E-2</c:v>
                </c:pt>
                <c:pt idx="1113">
                  <c:v>6.2288145393210897E-2</c:v>
                </c:pt>
                <c:pt idx="1114">
                  <c:v>6.2340145393221753E-2</c:v>
                </c:pt>
                <c:pt idx="1115">
                  <c:v>6.2387535393412477E-2</c:v>
                </c:pt>
                <c:pt idx="1116">
                  <c:v>6.2414990291074474E-2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6.3160345393384859E-2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6.3705477352002077E-2</c:v>
                </c:pt>
                <c:pt idx="1150">
                  <c:v>6.3723245393234151E-2</c:v>
                </c:pt>
                <c:pt idx="1151">
                  <c:v>6.3732345393376022E-2</c:v>
                </c:pt>
                <c:pt idx="1152">
                  <c:v>6.3747295393270079E-2</c:v>
                </c:pt>
                <c:pt idx="1153">
                  <c:v>6.3746545393172468E-2</c:v>
                </c:pt>
                <c:pt idx="1154">
                  <c:v>6.3745602536030802E-2</c:v>
                </c:pt>
                <c:pt idx="1155">
                  <c:v>6.3763599051782222E-2</c:v>
                </c:pt>
                <c:pt idx="1156">
                  <c:v>6.3795145393299876E-2</c:v>
                </c:pt>
                <c:pt idx="1157">
                  <c:v>6.3810405393283531E-2</c:v>
                </c:pt>
                <c:pt idx="1158">
                  <c:v>6.3840825393228329E-2</c:v>
                </c:pt>
                <c:pt idx="1159">
                  <c:v>6.3857537059902852E-2</c:v>
                </c:pt>
                <c:pt idx="1160">
                  <c:v>6.3891495393178871E-2</c:v>
                </c:pt>
                <c:pt idx="1161">
                  <c:v>6.3928105393173923E-2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6.4264412059927195E-2</c:v>
                </c:pt>
                <c:pt idx="1172">
                  <c:v>6.4268645393468674E-2</c:v>
                </c:pt>
                <c:pt idx="1173">
                  <c:v>6.4275016226645248E-2</c:v>
                </c:pt>
                <c:pt idx="1174">
                  <c:v>6.428344539328637E-2</c:v>
                </c:pt>
                <c:pt idx="1175">
                  <c:v>6.4283845393362057E-2</c:v>
                </c:pt>
                <c:pt idx="1176">
                  <c:v>6.4290425393309675E-2</c:v>
                </c:pt>
                <c:pt idx="1177">
                  <c:v>6.4291745393362007E-2</c:v>
                </c:pt>
                <c:pt idx="1178">
                  <c:v>6.4298785393333474E-2</c:v>
                </c:pt>
                <c:pt idx="1179">
                  <c:v>6.431148033301784E-2</c:v>
                </c:pt>
                <c:pt idx="1180">
                  <c:v>6.4411363370837194E-2</c:v>
                </c:pt>
                <c:pt idx="1181">
                  <c:v>6.4430225393181245E-2</c:v>
                </c:pt>
                <c:pt idx="1182">
                  <c:v>6.4464203726572591E-2</c:v>
                </c:pt>
                <c:pt idx="1183">
                  <c:v>6.4482095393501054E-2</c:v>
                </c:pt>
                <c:pt idx="1184">
                  <c:v>6.4516405393234805E-2</c:v>
                </c:pt>
                <c:pt idx="1185">
                  <c:v>6.4564025393266902E-2</c:v>
                </c:pt>
                <c:pt idx="1186">
                  <c:v>6.460760253609979E-2</c:v>
                </c:pt>
                <c:pt idx="1187">
                  <c:v>6.4637055738131749E-2</c:v>
                </c:pt>
                <c:pt idx="1188">
                  <c:v>6.4673745393307058E-2</c:v>
                </c:pt>
                <c:pt idx="1189">
                  <c:v>6.4682745393312771E-2</c:v>
                </c:pt>
                <c:pt idx="1190">
                  <c:v>6.470800539320011E-2</c:v>
                </c:pt>
                <c:pt idx="1191">
                  <c:v>6.4728639511045599E-2</c:v>
                </c:pt>
                <c:pt idx="1192">
                  <c:v>6.4754545393242324E-2</c:v>
                </c:pt>
                <c:pt idx="1193">
                  <c:v>6.4774745393407329E-2</c:v>
                </c:pt>
                <c:pt idx="1194">
                  <c:v>6.4799185393269454E-2</c:v>
                </c:pt>
                <c:pt idx="1195">
                  <c:v>6.4826606152678351E-2</c:v>
                </c:pt>
                <c:pt idx="1196">
                  <c:v>6.4833291784950134E-2</c:v>
                </c:pt>
                <c:pt idx="1197">
                  <c:v>6.4867745393286241E-2</c:v>
                </c:pt>
                <c:pt idx="1198">
                  <c:v>6.4877972666010919E-2</c:v>
                </c:pt>
                <c:pt idx="1199">
                  <c:v>6.4907695393287695E-2</c:v>
                </c:pt>
                <c:pt idx="1200">
                  <c:v>6.4920745393351353E-2</c:v>
                </c:pt>
                <c:pt idx="1201">
                  <c:v>6.4938357157913656E-2</c:v>
                </c:pt>
                <c:pt idx="1202">
                  <c:v>6.4995725393217199E-2</c:v>
                </c:pt>
                <c:pt idx="1203">
                  <c:v>6.5035585393246734E-2</c:v>
                </c:pt>
                <c:pt idx="1204">
                  <c:v>6.5063145393381219E-2</c:v>
                </c:pt>
                <c:pt idx="1205">
                  <c:v>6.5081327482715792E-2</c:v>
                </c:pt>
                <c:pt idx="1206">
                  <c:v>6.5120652609707008E-2</c:v>
                </c:pt>
                <c:pt idx="1207">
                  <c:v>6.512848539321682E-2</c:v>
                </c:pt>
                <c:pt idx="1208">
                  <c:v>6.5155145393291009E-2</c:v>
                </c:pt>
                <c:pt idx="1209">
                  <c:v>6.5182589143205433E-2</c:v>
                </c:pt>
                <c:pt idx="1210">
                  <c:v>6.521164539326206E-2</c:v>
                </c:pt>
                <c:pt idx="1211">
                  <c:v>6.523658539320823E-2</c:v>
                </c:pt>
                <c:pt idx="1212">
                  <c:v>6.5264705393147437E-2</c:v>
                </c:pt>
                <c:pt idx="1213">
                  <c:v>6.5297231879725415E-2</c:v>
                </c:pt>
                <c:pt idx="1214">
                  <c:v>6.5322312059848328E-2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6.5974412059915749E-2</c:v>
                </c:pt>
                <c:pt idx="1232">
                  <c:v>6.6075638250481489E-2</c:v>
                </c:pt>
                <c:pt idx="1233">
                  <c:v>6.6105295393370497E-2</c:v>
                </c:pt>
                <c:pt idx="1234">
                  <c:v>6.613284539332652E-2</c:v>
                </c:pt>
                <c:pt idx="1235">
                  <c:v>6.615501622660247E-2</c:v>
                </c:pt>
                <c:pt idx="1236">
                  <c:v>6.6187685393231305E-2</c:v>
                </c:pt>
                <c:pt idx="1237">
                  <c:v>6.6243695393367816E-2</c:v>
                </c:pt>
                <c:pt idx="1238">
                  <c:v>6.6275665393234789E-2</c:v>
                </c:pt>
                <c:pt idx="1239">
                  <c:v>6.6295289252948933E-2</c:v>
                </c:pt>
                <c:pt idx="1240">
                  <c:v>6.6444132490062174E-2</c:v>
                </c:pt>
                <c:pt idx="1241">
                  <c:v>6.6455927211350754E-2</c:v>
                </c:pt>
                <c:pt idx="1242">
                  <c:v>6.6472725393225573E-2</c:v>
                </c:pt>
                <c:pt idx="1243">
                  <c:v>6.6484365393236544E-2</c:v>
                </c:pt>
                <c:pt idx="1244">
                  <c:v>6.6506445393400782E-2</c:v>
                </c:pt>
                <c:pt idx="1245">
                  <c:v>6.6516847957345304E-2</c:v>
                </c:pt>
                <c:pt idx="1246">
                  <c:v>6.6571376972206053E-2</c:v>
                </c:pt>
                <c:pt idx="1247">
                  <c:v>6.6567065393130079E-2</c:v>
                </c:pt>
                <c:pt idx="1248">
                  <c:v>6.6574987498526667E-2</c:v>
                </c:pt>
                <c:pt idx="1249">
                  <c:v>6.6594725393187559E-2</c:v>
                </c:pt>
                <c:pt idx="1250">
                  <c:v>6.6619045393267101E-2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6.6955945393090105E-2</c:v>
                </c:pt>
                <c:pt idx="1260">
                  <c:v>6.6997325393288079E-2</c:v>
                </c:pt>
                <c:pt idx="1261">
                  <c:v>6.7033208807856709E-2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6.7317581009689348E-2</c:v>
                </c:pt>
                <c:pt idx="1281">
                  <c:v>6.734426085708381E-2</c:v>
                </c:pt>
                <c:pt idx="1282">
                  <c:v>6.73951426534245E-2</c:v>
                </c:pt>
                <c:pt idx="1283">
                  <c:v>6.7407445393328685E-2</c:v>
                </c:pt>
                <c:pt idx="1284">
                  <c:v>6.7414545393361891E-2</c:v>
                </c:pt>
                <c:pt idx="1285">
                  <c:v>6.7437395393412231E-2</c:v>
                </c:pt>
                <c:pt idx="1286">
                  <c:v>6.744392960392534E-2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6.7629865393314476E-2</c:v>
                </c:pt>
                <c:pt idx="1296">
                  <c:v>6.7632705393364759E-2</c:v>
                </c:pt>
                <c:pt idx="1297">
                  <c:v>6.7636025393326832E-2</c:v>
                </c:pt>
                <c:pt idx="1298">
                  <c:v>6.765785806946667E-2</c:v>
                </c:pt>
                <c:pt idx="1299">
                  <c:v>6.7677745393282848E-2</c:v>
                </c:pt>
                <c:pt idx="1300">
                  <c:v>6.7763745393335767E-2</c:v>
                </c:pt>
                <c:pt idx="1301">
                  <c:v>6.7799505393296072E-2</c:v>
                </c:pt>
                <c:pt idx="1302">
                  <c:v>6.7828885393183214E-2</c:v>
                </c:pt>
                <c:pt idx="1303">
                  <c:v>6.7844195393277559E-2</c:v>
                </c:pt>
                <c:pt idx="1304">
                  <c:v>6.7865695393422271E-2</c:v>
                </c:pt>
                <c:pt idx="1305">
                  <c:v>6.787118289338423E-2</c:v>
                </c:pt>
                <c:pt idx="1306">
                  <c:v>6.788438539325628E-2</c:v>
                </c:pt>
                <c:pt idx="1307">
                  <c:v>6.789500465255574E-2</c:v>
                </c:pt>
                <c:pt idx="1308">
                  <c:v>6.7927745393291161E-2</c:v>
                </c:pt>
                <c:pt idx="1309">
                  <c:v>6.7945445393263498E-2</c:v>
                </c:pt>
                <c:pt idx="1310">
                  <c:v>6.7974045393327742E-2</c:v>
                </c:pt>
                <c:pt idx="1311">
                  <c:v>6.800174539311854E-2</c:v>
                </c:pt>
                <c:pt idx="1312">
                  <c:v>6.8013271709162409E-2</c:v>
                </c:pt>
                <c:pt idx="1313">
                  <c:v>6.8029245393219626E-2</c:v>
                </c:pt>
                <c:pt idx="1314">
                  <c:v>6.8052225393230983E-2</c:v>
                </c:pt>
                <c:pt idx="1315">
                  <c:v>6.8079765393335379E-2</c:v>
                </c:pt>
                <c:pt idx="1316">
                  <c:v>6.8118608138391351E-2</c:v>
                </c:pt>
                <c:pt idx="1317">
                  <c:v>6.8182745393258415E-2</c:v>
                </c:pt>
                <c:pt idx="1318">
                  <c:v>6.819193289337025E-2</c:v>
                </c:pt>
                <c:pt idx="1319">
                  <c:v>6.8210425393218102E-2</c:v>
                </c:pt>
                <c:pt idx="1320">
                  <c:v>6.822444539351126E-2</c:v>
                </c:pt>
                <c:pt idx="1321">
                  <c:v>6.8227345393481159E-2</c:v>
                </c:pt>
                <c:pt idx="1322">
                  <c:v>6.8249185393156567E-2</c:v>
                </c:pt>
                <c:pt idx="1323">
                  <c:v>6.8251825393346621E-2</c:v>
                </c:pt>
                <c:pt idx="1324">
                  <c:v>6.8258608551033731E-2</c:v>
                </c:pt>
                <c:pt idx="1325">
                  <c:v>6.8279162059965856E-2</c:v>
                </c:pt>
                <c:pt idx="1326">
                  <c:v>6.8297745393280707E-2</c:v>
                </c:pt>
                <c:pt idx="1327">
                  <c:v>6.8292031107532153E-2</c:v>
                </c:pt>
                <c:pt idx="1328">
                  <c:v>6.8312395393277839E-2</c:v>
                </c:pt>
                <c:pt idx="1329">
                  <c:v>6.8327645393125663E-2</c:v>
                </c:pt>
                <c:pt idx="1330">
                  <c:v>6.8340786489144989E-2</c:v>
                </c:pt>
                <c:pt idx="1331">
                  <c:v>6.8357745393257105E-2</c:v>
                </c:pt>
                <c:pt idx="1332">
                  <c:v>6.8388445393154015E-2</c:v>
                </c:pt>
                <c:pt idx="1333">
                  <c:v>6.8406165393383844E-2</c:v>
                </c:pt>
                <c:pt idx="1334">
                  <c:v>6.8424525054226165E-2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6.8567212059903709E-2</c:v>
                </c:pt>
                <c:pt idx="1343">
                  <c:v>6.8589645393402066E-2</c:v>
                </c:pt>
                <c:pt idx="1344">
                  <c:v>6.8602745393278042E-2</c:v>
                </c:pt>
                <c:pt idx="1345">
                  <c:v>6.8645142218826977E-2</c:v>
                </c:pt>
                <c:pt idx="1346">
                  <c:v>6.8678345393138315E-2</c:v>
                </c:pt>
                <c:pt idx="1347">
                  <c:v>6.8700825393236215E-2</c:v>
                </c:pt>
                <c:pt idx="1348">
                  <c:v>6.8723645393149013E-2</c:v>
                </c:pt>
                <c:pt idx="1349">
                  <c:v>6.8751339143148044E-2</c:v>
                </c:pt>
                <c:pt idx="1350">
                  <c:v>6.8766995393417601E-2</c:v>
                </c:pt>
                <c:pt idx="1351">
                  <c:v>6.8770945393325178E-2</c:v>
                </c:pt>
                <c:pt idx="1352">
                  <c:v>6.8774109029718034E-2</c:v>
                </c:pt>
                <c:pt idx="1353">
                  <c:v>6.8823817682329036E-2</c:v>
                </c:pt>
                <c:pt idx="1354">
                  <c:v>6.8849766669913479E-2</c:v>
                </c:pt>
                <c:pt idx="1355">
                  <c:v>6.886046539348456E-2</c:v>
                </c:pt>
                <c:pt idx="1356">
                  <c:v>6.88659053932099E-2</c:v>
                </c:pt>
                <c:pt idx="1357">
                  <c:v>6.8871845393402936E-2</c:v>
                </c:pt>
                <c:pt idx="1358">
                  <c:v>6.8878145393441059E-2</c:v>
                </c:pt>
                <c:pt idx="1359">
                  <c:v>6.8887484976585298E-2</c:v>
                </c:pt>
                <c:pt idx="1360">
                  <c:v>6.8917795393275583E-2</c:v>
                </c:pt>
                <c:pt idx="1361">
                  <c:v>6.892274539328011E-2</c:v>
                </c:pt>
                <c:pt idx="1362">
                  <c:v>6.899464539328902E-2</c:v>
                </c:pt>
                <c:pt idx="1363">
                  <c:v>6.9006195393370731E-2</c:v>
                </c:pt>
                <c:pt idx="1364">
                  <c:v>6.9034345393262697E-2</c:v>
                </c:pt>
                <c:pt idx="1365">
                  <c:v>6.905174539303971E-2</c:v>
                </c:pt>
                <c:pt idx="1366">
                  <c:v>6.9093219077515797E-2</c:v>
                </c:pt>
                <c:pt idx="1367">
                  <c:v>6.9122105393390143E-2</c:v>
                </c:pt>
                <c:pt idx="1368">
                  <c:v>6.9154625393267111E-2</c:v>
                </c:pt>
                <c:pt idx="1369">
                  <c:v>6.9177394516131613E-2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6.928258410289348E-2</c:v>
                </c:pt>
                <c:pt idx="1379">
                  <c:v>6.9327745393209739E-2</c:v>
                </c:pt>
                <c:pt idx="1380">
                  <c:v>6.9340495393461793E-2</c:v>
                </c:pt>
                <c:pt idx="1381">
                  <c:v>6.9346745393332312E-2</c:v>
                </c:pt>
                <c:pt idx="1382">
                  <c:v>6.9365385842573388E-2</c:v>
                </c:pt>
                <c:pt idx="1383">
                  <c:v>6.9363540847831529E-2</c:v>
                </c:pt>
                <c:pt idx="1384">
                  <c:v>6.9373865393217229E-2</c:v>
                </c:pt>
                <c:pt idx="1385">
                  <c:v>6.9373745393207301E-2</c:v>
                </c:pt>
                <c:pt idx="1386">
                  <c:v>6.9374254484188241E-2</c:v>
                </c:pt>
                <c:pt idx="1387">
                  <c:v>6.9428370393296773E-2</c:v>
                </c:pt>
                <c:pt idx="1388">
                  <c:v>6.9443492761763537E-2</c:v>
                </c:pt>
                <c:pt idx="1389">
                  <c:v>6.9474295393220614E-2</c:v>
                </c:pt>
                <c:pt idx="1390">
                  <c:v>6.9504995393330687E-2</c:v>
                </c:pt>
                <c:pt idx="1391">
                  <c:v>6.9512245393255512E-2</c:v>
                </c:pt>
                <c:pt idx="1392">
                  <c:v>6.950678579720207E-2</c:v>
                </c:pt>
                <c:pt idx="1393">
                  <c:v>6.9501812059982654E-2</c:v>
                </c:pt>
                <c:pt idx="1394">
                  <c:v>6.9490895393371971E-2</c:v>
                </c:pt>
                <c:pt idx="1395">
                  <c:v>6.9488193154498418E-2</c:v>
                </c:pt>
                <c:pt idx="1396">
                  <c:v>6.9538447520940877E-2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6.9616274804971623E-2</c:v>
                </c:pt>
                <c:pt idx="1405">
                  <c:v>6.9699563575127854E-2</c:v>
                </c:pt>
                <c:pt idx="1406">
                  <c:v>6.9727765393437863E-2</c:v>
                </c:pt>
                <c:pt idx="1407">
                  <c:v>6.9760295393152233E-2</c:v>
                </c:pt>
                <c:pt idx="1408">
                  <c:v>6.9775429603922134E-2</c:v>
                </c:pt>
                <c:pt idx="1409">
                  <c:v>6.9816695393285527E-2</c:v>
                </c:pt>
                <c:pt idx="1410">
                  <c:v>6.9846225393391165E-2</c:v>
                </c:pt>
                <c:pt idx="1411">
                  <c:v>6.9867354088856387E-2</c:v>
                </c:pt>
                <c:pt idx="1412">
                  <c:v>6.9907745393294363E-2</c:v>
                </c:pt>
                <c:pt idx="1413">
                  <c:v>6.991027064569269E-2</c:v>
                </c:pt>
                <c:pt idx="1414">
                  <c:v>6.9922172476708511E-2</c:v>
                </c:pt>
                <c:pt idx="1415">
                  <c:v>6.9922997918624274E-2</c:v>
                </c:pt>
                <c:pt idx="1416">
                  <c:v>6.992834539343562E-2</c:v>
                </c:pt>
                <c:pt idx="1417">
                  <c:v>6.993774539331811E-2</c:v>
                </c:pt>
                <c:pt idx="1418">
                  <c:v>6.9954895393479419E-2</c:v>
                </c:pt>
                <c:pt idx="1419">
                  <c:v>6.9967037059996129E-2</c:v>
                </c:pt>
                <c:pt idx="1420">
                  <c:v>6.9977537059898537E-2</c:v>
                </c:pt>
                <c:pt idx="1421">
                  <c:v>6.998722365418078E-2</c:v>
                </c:pt>
                <c:pt idx="1422">
                  <c:v>6.9997745393393984E-2</c:v>
                </c:pt>
                <c:pt idx="1423">
                  <c:v>7.0021125393466818E-2</c:v>
                </c:pt>
                <c:pt idx="1424">
                  <c:v>7.0033345393341079E-2</c:v>
                </c:pt>
                <c:pt idx="1425">
                  <c:v>7.0058526643237001E-2</c:v>
                </c:pt>
                <c:pt idx="1426">
                  <c:v>7.0078695393362977E-2</c:v>
                </c:pt>
                <c:pt idx="1427">
                  <c:v>7.008349539327699E-2</c:v>
                </c:pt>
                <c:pt idx="1428">
                  <c:v>7.008699539321131E-2</c:v>
                </c:pt>
                <c:pt idx="1429">
                  <c:v>7.0092991295027274E-2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7.027774539328388E-2</c:v>
                </c:pt>
                <c:pt idx="1439">
                  <c:v>7.0285345393401116E-2</c:v>
                </c:pt>
                <c:pt idx="1440">
                  <c:v>7.0308805393381135E-2</c:v>
                </c:pt>
                <c:pt idx="1441">
                  <c:v>7.0339745393141584E-2</c:v>
                </c:pt>
                <c:pt idx="1442">
                  <c:v>7.0349534866821301E-2</c:v>
                </c:pt>
                <c:pt idx="1443">
                  <c:v>7.0387905393445777E-2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7.069468087719602E-2</c:v>
                </c:pt>
                <c:pt idx="1457">
                  <c:v>7.0716674686124803E-2</c:v>
                </c:pt>
                <c:pt idx="1458">
                  <c:v>7.0725945393107281E-2</c:v>
                </c:pt>
                <c:pt idx="1459">
                  <c:v>7.0726425393232289E-2</c:v>
                </c:pt>
                <c:pt idx="1460">
                  <c:v>7.074454539350937E-2</c:v>
                </c:pt>
                <c:pt idx="1461">
                  <c:v>7.0747745393475725E-2</c:v>
                </c:pt>
                <c:pt idx="1462">
                  <c:v>7.0764185393173321E-2</c:v>
                </c:pt>
                <c:pt idx="1463">
                  <c:v>7.0787745393261062E-2</c:v>
                </c:pt>
                <c:pt idx="1464">
                  <c:v>7.0883381756928571E-2</c:v>
                </c:pt>
                <c:pt idx="1465">
                  <c:v>7.0905502968969358E-2</c:v>
                </c:pt>
                <c:pt idx="1466">
                  <c:v>7.0924265393415453E-2</c:v>
                </c:pt>
                <c:pt idx="1467">
                  <c:v>7.0939445393435108E-2</c:v>
                </c:pt>
                <c:pt idx="1468">
                  <c:v>7.0952695393174309E-2</c:v>
                </c:pt>
                <c:pt idx="1469">
                  <c:v>7.096674539337755E-2</c:v>
                </c:pt>
                <c:pt idx="1470">
                  <c:v>7.0981395393246799E-2</c:v>
                </c:pt>
                <c:pt idx="1471">
                  <c:v>7.0993702840112888E-2</c:v>
                </c:pt>
                <c:pt idx="1472">
                  <c:v>7.1054435048452561E-2</c:v>
                </c:pt>
                <c:pt idx="1473">
                  <c:v>7.1066645393088393E-2</c:v>
                </c:pt>
                <c:pt idx="1474">
                  <c:v>7.1084145393299963E-2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0.10904774539328348</c:v>
                </c:pt>
                <c:pt idx="1">
                  <c:v>0.10805065448413137</c:v>
                </c:pt>
                <c:pt idx="2">
                  <c:v>0.10800041539330604</c:v>
                </c:pt>
                <c:pt idx="3">
                  <c:v>0.10786556539314063</c:v>
                </c:pt>
                <c:pt idx="4">
                  <c:v>0.10771830539319183</c:v>
                </c:pt>
                <c:pt idx="5">
                  <c:v>0.10768774539324968</c:v>
                </c:pt>
                <c:pt idx="6">
                  <c:v>0.10818509154715629</c:v>
                </c:pt>
                <c:pt idx="7">
                  <c:v>0.10824402539323336</c:v>
                </c:pt>
                <c:pt idx="8">
                  <c:v>0.10827221539331337</c:v>
                </c:pt>
                <c:pt idx="9">
                  <c:v>0.10826112539332658</c:v>
                </c:pt>
                <c:pt idx="10">
                  <c:v>0.10809449539330274</c:v>
                </c:pt>
                <c:pt idx="11">
                  <c:v>0.1078672053932479</c:v>
                </c:pt>
                <c:pt idx="12">
                  <c:v>0.10752078336791729</c:v>
                </c:pt>
                <c:pt idx="13">
                  <c:v>0.10454951858909564</c:v>
                </c:pt>
                <c:pt idx="14">
                  <c:v>0.10375172539332311</c:v>
                </c:pt>
                <c:pt idx="15">
                  <c:v>0.1030797453932735</c:v>
                </c:pt>
                <c:pt idx="16">
                  <c:v>0.10244860539332019</c:v>
                </c:pt>
                <c:pt idx="17">
                  <c:v>0.10193028620967941</c:v>
                </c:pt>
                <c:pt idx="18">
                  <c:v>0.10135762539331948</c:v>
                </c:pt>
                <c:pt idx="19">
                  <c:v>0.10093386304033913</c:v>
                </c:pt>
                <c:pt idx="20">
                  <c:v>9.9670400155176322E-2</c:v>
                </c:pt>
                <c:pt idx="21">
                  <c:v>9.9331405393343217E-2</c:v>
                </c:pt>
                <c:pt idx="22">
                  <c:v>9.9025129231748152E-2</c:v>
                </c:pt>
                <c:pt idx="23">
                  <c:v>9.8751255393239118E-2</c:v>
                </c:pt>
                <c:pt idx="24">
                  <c:v>9.8502305393410095E-2</c:v>
                </c:pt>
                <c:pt idx="25">
                  <c:v>9.8308985393345025E-2</c:v>
                </c:pt>
                <c:pt idx="26">
                  <c:v>9.8163635393191867E-2</c:v>
                </c:pt>
                <c:pt idx="27">
                  <c:v>9.794662294422099E-2</c:v>
                </c:pt>
                <c:pt idx="28">
                  <c:v>9.7771521255324956E-2</c:v>
                </c:pt>
                <c:pt idx="29">
                  <c:v>9.6355669443895023E-2</c:v>
                </c:pt>
                <c:pt idx="30">
                  <c:v>9.6633315393376121E-2</c:v>
                </c:pt>
                <c:pt idx="31">
                  <c:v>9.7060295393276944E-2</c:v>
                </c:pt>
                <c:pt idx="32">
                  <c:v>9.7567905393290813E-2</c:v>
                </c:pt>
                <c:pt idx="33">
                  <c:v>9.7998895393203694E-2</c:v>
                </c:pt>
                <c:pt idx="34">
                  <c:v>9.8100235393175708E-2</c:v>
                </c:pt>
                <c:pt idx="35">
                  <c:v>9.8065995393227565E-2</c:v>
                </c:pt>
                <c:pt idx="36">
                  <c:v>9.8012645393296863E-2</c:v>
                </c:pt>
                <c:pt idx="37">
                  <c:v>9.7959337229951871E-2</c:v>
                </c:pt>
                <c:pt idx="38">
                  <c:v>9.7952595393252365E-2</c:v>
                </c:pt>
                <c:pt idx="39">
                  <c:v>9.7955395393185582E-2</c:v>
                </c:pt>
                <c:pt idx="40">
                  <c:v>9.7978285393182346E-2</c:v>
                </c:pt>
                <c:pt idx="41">
                  <c:v>9.8023967615446891E-2</c:v>
                </c:pt>
                <c:pt idx="42">
                  <c:v>9.806984539326899E-2</c:v>
                </c:pt>
                <c:pt idx="43">
                  <c:v>9.8102290847904783E-2</c:v>
                </c:pt>
                <c:pt idx="44">
                  <c:v>9.744620322456396E-2</c:v>
                </c:pt>
                <c:pt idx="45">
                  <c:v>9.7173395393156212E-2</c:v>
                </c:pt>
                <c:pt idx="46">
                  <c:v>9.7010997918602043E-2</c:v>
                </c:pt>
                <c:pt idx="47">
                  <c:v>9.6921805393321875E-2</c:v>
                </c:pt>
                <c:pt idx="48">
                  <c:v>9.6870195393307754E-2</c:v>
                </c:pt>
                <c:pt idx="49">
                  <c:v>9.68750453932615E-2</c:v>
                </c:pt>
                <c:pt idx="50">
                  <c:v>9.6797475393373217E-2</c:v>
                </c:pt>
                <c:pt idx="51">
                  <c:v>9.6500692761637238E-2</c:v>
                </c:pt>
                <c:pt idx="52">
                  <c:v>9.5828018120542494E-2</c:v>
                </c:pt>
                <c:pt idx="53">
                  <c:v>9.5658405393237542E-2</c:v>
                </c:pt>
                <c:pt idx="54">
                  <c:v>9.556545539331307E-2</c:v>
                </c:pt>
                <c:pt idx="55">
                  <c:v>9.547970539325952E-2</c:v>
                </c:pt>
                <c:pt idx="56">
                  <c:v>9.5380220140782526E-2</c:v>
                </c:pt>
                <c:pt idx="57">
                  <c:v>9.524594539328754E-2</c:v>
                </c:pt>
                <c:pt idx="58">
                  <c:v>9.5136905393332041E-2</c:v>
                </c:pt>
                <c:pt idx="59">
                  <c:v>9.5033625393199442E-2</c:v>
                </c:pt>
                <c:pt idx="60">
                  <c:v>9.4987745393282877E-2</c:v>
                </c:pt>
                <c:pt idx="61">
                  <c:v>9.4756622316410313E-2</c:v>
                </c:pt>
                <c:pt idx="62">
                  <c:v>9.459203405305068E-2</c:v>
                </c:pt>
                <c:pt idx="63">
                  <c:v>9.4393455393330356E-2</c:v>
                </c:pt>
                <c:pt idx="64">
                  <c:v>9.4219035393308573E-2</c:v>
                </c:pt>
                <c:pt idx="65">
                  <c:v>9.406667539337836E-2</c:v>
                </c:pt>
                <c:pt idx="66">
                  <c:v>9.3906755393291588E-2</c:v>
                </c:pt>
                <c:pt idx="67">
                  <c:v>9.3715951578715845E-2</c:v>
                </c:pt>
                <c:pt idx="68">
                  <c:v>9.350654057398354E-2</c:v>
                </c:pt>
                <c:pt idx="69">
                  <c:v>9.2374846516904113E-2</c:v>
                </c:pt>
                <c:pt idx="70">
                  <c:v>9.2158775393301098E-2</c:v>
                </c:pt>
                <c:pt idx="71">
                  <c:v>9.1953255393306704E-2</c:v>
                </c:pt>
                <c:pt idx="72">
                  <c:v>9.168515355666787E-2</c:v>
                </c:pt>
                <c:pt idx="73">
                  <c:v>9.1235465393296605E-2</c:v>
                </c:pt>
                <c:pt idx="74">
                  <c:v>9.0850565393338995E-2</c:v>
                </c:pt>
                <c:pt idx="75">
                  <c:v>9.0509045393190574E-2</c:v>
                </c:pt>
                <c:pt idx="76">
                  <c:v>9.031421598149339E-2</c:v>
                </c:pt>
                <c:pt idx="77">
                  <c:v>8.9450132490085849E-2</c:v>
                </c:pt>
                <c:pt idx="78">
                  <c:v>8.9355705393259738E-2</c:v>
                </c:pt>
                <c:pt idx="79">
                  <c:v>8.9227855393375036E-2</c:v>
                </c:pt>
                <c:pt idx="80">
                  <c:v>8.9103395393280577E-2</c:v>
                </c:pt>
                <c:pt idx="81">
                  <c:v>8.9007305393209987E-2</c:v>
                </c:pt>
                <c:pt idx="82">
                  <c:v>8.8939806617787567E-2</c:v>
                </c:pt>
                <c:pt idx="83">
                  <c:v>8.8887420393334152E-2</c:v>
                </c:pt>
                <c:pt idx="84">
                  <c:v>8.8878816821875234E-2</c:v>
                </c:pt>
                <c:pt idx="85">
                  <c:v>8.9019215393307163E-2</c:v>
                </c:pt>
                <c:pt idx="86">
                  <c:v>8.9229025393308375E-2</c:v>
                </c:pt>
                <c:pt idx="87">
                  <c:v>8.9406051515794643E-2</c:v>
                </c:pt>
                <c:pt idx="88">
                  <c:v>8.9473685393343744E-2</c:v>
                </c:pt>
                <c:pt idx="89">
                  <c:v>8.9387515393184486E-2</c:v>
                </c:pt>
                <c:pt idx="90">
                  <c:v>8.9300995393287577E-2</c:v>
                </c:pt>
                <c:pt idx="91">
                  <c:v>8.9235224559928397E-2</c:v>
                </c:pt>
                <c:pt idx="92">
                  <c:v>8.9137745393429738E-2</c:v>
                </c:pt>
                <c:pt idx="93">
                  <c:v>8.9076195393204258E-2</c:v>
                </c:pt>
                <c:pt idx="94">
                  <c:v>8.9020705393267077E-2</c:v>
                </c:pt>
                <c:pt idx="95">
                  <c:v>8.8994445393183338E-2</c:v>
                </c:pt>
                <c:pt idx="96">
                  <c:v>8.8957518589069279E-2</c:v>
                </c:pt>
                <c:pt idx="97">
                  <c:v>8.8929605393275393E-2</c:v>
                </c:pt>
                <c:pt idx="98">
                  <c:v>8.8891665393291047E-2</c:v>
                </c:pt>
                <c:pt idx="99">
                  <c:v>8.8858045393294657E-2</c:v>
                </c:pt>
                <c:pt idx="100">
                  <c:v>8.8843644383260353E-2</c:v>
                </c:pt>
                <c:pt idx="101">
                  <c:v>8.8823245393101075E-2</c:v>
                </c:pt>
                <c:pt idx="102">
                  <c:v>8.8828295393213436E-2</c:v>
                </c:pt>
                <c:pt idx="103">
                  <c:v>8.8911865393384998E-2</c:v>
                </c:pt>
                <c:pt idx="104">
                  <c:v>8.8988549516983567E-2</c:v>
                </c:pt>
                <c:pt idx="105">
                  <c:v>8.9079715393339171E-2</c:v>
                </c:pt>
                <c:pt idx="106">
                  <c:v>8.9159525393313357E-2</c:v>
                </c:pt>
                <c:pt idx="107">
                  <c:v>8.9227445393234545E-2</c:v>
                </c:pt>
                <c:pt idx="108">
                  <c:v>8.9301455393283019E-2</c:v>
                </c:pt>
                <c:pt idx="109">
                  <c:v>8.9345704576985013E-2</c:v>
                </c:pt>
                <c:pt idx="110">
                  <c:v>8.9388245393166726E-2</c:v>
                </c:pt>
                <c:pt idx="111">
                  <c:v>8.9420545393352396E-2</c:v>
                </c:pt>
                <c:pt idx="112">
                  <c:v>8.9467745393278689E-2</c:v>
                </c:pt>
                <c:pt idx="113">
                  <c:v>8.9664822316294246E-2</c:v>
                </c:pt>
                <c:pt idx="114">
                  <c:v>8.9717684168775208E-2</c:v>
                </c:pt>
                <c:pt idx="115">
                  <c:v>8.9728725393243364E-2</c:v>
                </c:pt>
                <c:pt idx="116">
                  <c:v>8.9567285393286594E-2</c:v>
                </c:pt>
                <c:pt idx="117">
                  <c:v>8.9405345393203189E-2</c:v>
                </c:pt>
                <c:pt idx="118">
                  <c:v>8.926455789330133E-2</c:v>
                </c:pt>
                <c:pt idx="119">
                  <c:v>8.9131075393254447E-2</c:v>
                </c:pt>
                <c:pt idx="120">
                  <c:v>8.9011815981450651E-2</c:v>
                </c:pt>
                <c:pt idx="121">
                  <c:v>8.8642632717267175E-2</c:v>
                </c:pt>
                <c:pt idx="122">
                  <c:v>8.8485895393262209E-2</c:v>
                </c:pt>
                <c:pt idx="123">
                  <c:v>8.8090972197491707E-2</c:v>
                </c:pt>
                <c:pt idx="124">
                  <c:v>8.7473915393303486E-2</c:v>
                </c:pt>
                <c:pt idx="125">
                  <c:v>8.6990955393332611E-2</c:v>
                </c:pt>
                <c:pt idx="126">
                  <c:v>8.6543725393255527E-2</c:v>
                </c:pt>
                <c:pt idx="127">
                  <c:v>8.6048162059952957E-2</c:v>
                </c:pt>
                <c:pt idx="128">
                  <c:v>8.5493875393240229E-2</c:v>
                </c:pt>
                <c:pt idx="129">
                  <c:v>8.5219634282154233E-2</c:v>
                </c:pt>
                <c:pt idx="130">
                  <c:v>8.4502745393237516E-2</c:v>
                </c:pt>
                <c:pt idx="131">
                  <c:v>8.4436565393275556E-2</c:v>
                </c:pt>
                <c:pt idx="132">
                  <c:v>8.4336605393247124E-2</c:v>
                </c:pt>
                <c:pt idx="133">
                  <c:v>8.4231528898428151E-2</c:v>
                </c:pt>
                <c:pt idx="134">
                  <c:v>8.4146365393138536E-2</c:v>
                </c:pt>
                <c:pt idx="135">
                  <c:v>8.4065735393338101E-2</c:v>
                </c:pt>
                <c:pt idx="136">
                  <c:v>8.3984865393304714E-2</c:v>
                </c:pt>
                <c:pt idx="137">
                  <c:v>8.3928995393279249E-2</c:v>
                </c:pt>
                <c:pt idx="138">
                  <c:v>8.3808565065382437E-2</c:v>
                </c:pt>
                <c:pt idx="139">
                  <c:v>8.3773095393198174E-2</c:v>
                </c:pt>
                <c:pt idx="140">
                  <c:v>8.3732795393373791E-2</c:v>
                </c:pt>
                <c:pt idx="141">
                  <c:v>8.3699065393233338E-2</c:v>
                </c:pt>
                <c:pt idx="142">
                  <c:v>8.3667245393186915E-2</c:v>
                </c:pt>
                <c:pt idx="143">
                  <c:v>8.3843412059962971E-2</c:v>
                </c:pt>
                <c:pt idx="144">
                  <c:v>8.4571615393244357E-2</c:v>
                </c:pt>
                <c:pt idx="145">
                  <c:v>8.5355670925082533E-2</c:v>
                </c:pt>
                <c:pt idx="146">
                  <c:v>8.81034596790045E-2</c:v>
                </c:pt>
                <c:pt idx="147">
                  <c:v>8.8835621681923299E-2</c:v>
                </c:pt>
                <c:pt idx="148">
                  <c:v>8.9500115393249827E-2</c:v>
                </c:pt>
                <c:pt idx="149">
                  <c:v>9.006416539324405E-2</c:v>
                </c:pt>
                <c:pt idx="150">
                  <c:v>9.0542805393269615E-2</c:v>
                </c:pt>
                <c:pt idx="151">
                  <c:v>9.0982786630433979E-2</c:v>
                </c:pt>
                <c:pt idx="152">
                  <c:v>9.1360655393245366E-2</c:v>
                </c:pt>
                <c:pt idx="153">
                  <c:v>9.1755435393324161E-2</c:v>
                </c:pt>
                <c:pt idx="154">
                  <c:v>9.192713428215879E-2</c:v>
                </c:pt>
                <c:pt idx="155">
                  <c:v>9.2954504652539099E-2</c:v>
                </c:pt>
                <c:pt idx="156">
                  <c:v>9.3155934866999274E-2</c:v>
                </c:pt>
                <c:pt idx="157">
                  <c:v>9.3312879413957689E-2</c:v>
                </c:pt>
                <c:pt idx="158">
                  <c:v>9.3359745393357271E-2</c:v>
                </c:pt>
                <c:pt idx="159">
                  <c:v>9.3416665393391482E-2</c:v>
                </c:pt>
                <c:pt idx="160">
                  <c:v>9.3476078726482198E-2</c:v>
                </c:pt>
                <c:pt idx="161">
                  <c:v>9.3589018120567885E-2</c:v>
                </c:pt>
                <c:pt idx="162">
                  <c:v>9.3740398024849098E-2</c:v>
                </c:pt>
                <c:pt idx="163">
                  <c:v>9.4245916445970593E-2</c:v>
                </c:pt>
                <c:pt idx="164">
                  <c:v>9.4619085393404176E-2</c:v>
                </c:pt>
                <c:pt idx="165">
                  <c:v>9.5117126836598204E-2</c:v>
                </c:pt>
                <c:pt idx="166">
                  <c:v>9.5569415393328014E-2</c:v>
                </c:pt>
                <c:pt idx="167">
                  <c:v>9.5985195393382197E-2</c:v>
                </c:pt>
                <c:pt idx="168">
                  <c:v>9.6324815393202895E-2</c:v>
                </c:pt>
                <c:pt idx="169">
                  <c:v>9.6662436114968414E-2</c:v>
                </c:pt>
                <c:pt idx="170">
                  <c:v>9.6875677211485794E-2</c:v>
                </c:pt>
                <c:pt idx="171">
                  <c:v>9.7487923964692455E-2</c:v>
                </c:pt>
                <c:pt idx="172">
                  <c:v>9.7586685393338257E-2</c:v>
                </c:pt>
                <c:pt idx="173">
                  <c:v>9.7708359976678621E-2</c:v>
                </c:pt>
                <c:pt idx="174">
                  <c:v>9.7834685393280621E-2</c:v>
                </c:pt>
                <c:pt idx="175">
                  <c:v>9.7930275393224547E-2</c:v>
                </c:pt>
                <c:pt idx="176">
                  <c:v>9.8026575393262858E-2</c:v>
                </c:pt>
                <c:pt idx="177">
                  <c:v>9.8133819077517628E-2</c:v>
                </c:pt>
                <c:pt idx="178">
                  <c:v>9.8287915393314065E-2</c:v>
                </c:pt>
                <c:pt idx="179">
                  <c:v>9.8402745393300989E-2</c:v>
                </c:pt>
                <c:pt idx="180">
                  <c:v>9.8813528726680075E-2</c:v>
                </c:pt>
                <c:pt idx="181">
                  <c:v>9.900049539321297E-2</c:v>
                </c:pt>
                <c:pt idx="182">
                  <c:v>9.9181193309902965E-2</c:v>
                </c:pt>
                <c:pt idx="183">
                  <c:v>9.9360715393174828E-2</c:v>
                </c:pt>
                <c:pt idx="184">
                  <c:v>9.9552745393239744E-2</c:v>
                </c:pt>
                <c:pt idx="185">
                  <c:v>9.9728805393255099E-2</c:v>
                </c:pt>
                <c:pt idx="186">
                  <c:v>9.9960808551230754E-2</c:v>
                </c:pt>
                <c:pt idx="187">
                  <c:v>0.10014973304757292</c:v>
                </c:pt>
                <c:pt idx="188">
                  <c:v>0.10069601812054432</c:v>
                </c:pt>
                <c:pt idx="189">
                  <c:v>0.10082472539319556</c:v>
                </c:pt>
                <c:pt idx="190">
                  <c:v>0.10094337425934441</c:v>
                </c:pt>
                <c:pt idx="191">
                  <c:v>0.10105136539326051</c:v>
                </c:pt>
                <c:pt idx="192">
                  <c:v>0.10114949539334356</c:v>
                </c:pt>
                <c:pt idx="193">
                  <c:v>0.10122840518712908</c:v>
                </c:pt>
                <c:pt idx="194">
                  <c:v>0.10131745539332818</c:v>
                </c:pt>
                <c:pt idx="195">
                  <c:v>0.10142149539322531</c:v>
                </c:pt>
                <c:pt idx="196">
                  <c:v>0.10147169276169168</c:v>
                </c:pt>
                <c:pt idx="197">
                  <c:v>0.10166774539335677</c:v>
                </c:pt>
                <c:pt idx="198">
                  <c:v>0.10166368289316099</c:v>
                </c:pt>
                <c:pt idx="199">
                  <c:v>0.10167092539333565</c:v>
                </c:pt>
                <c:pt idx="200">
                  <c:v>0.10168722539329167</c:v>
                </c:pt>
                <c:pt idx="201">
                  <c:v>0.10170574539343141</c:v>
                </c:pt>
                <c:pt idx="202">
                  <c:v>0.10171774539342951</c:v>
                </c:pt>
                <c:pt idx="203">
                  <c:v>0.10172178539318116</c:v>
                </c:pt>
                <c:pt idx="204">
                  <c:v>0.10174022158378199</c:v>
                </c:pt>
                <c:pt idx="205">
                  <c:v>0.10216154539331512</c:v>
                </c:pt>
                <c:pt idx="206">
                  <c:v>0.10230694539326636</c:v>
                </c:pt>
                <c:pt idx="207">
                  <c:v>0.10243322539322719</c:v>
                </c:pt>
                <c:pt idx="208">
                  <c:v>0.10253248539333984</c:v>
                </c:pt>
                <c:pt idx="209">
                  <c:v>0.10263615539318498</c:v>
                </c:pt>
                <c:pt idx="210">
                  <c:v>0.10272172317108649</c:v>
                </c:pt>
                <c:pt idx="211">
                  <c:v>0.1028137853933373</c:v>
                </c:pt>
                <c:pt idx="212">
                  <c:v>0.10290088539329645</c:v>
                </c:pt>
                <c:pt idx="213">
                  <c:v>0.10294441205994075</c:v>
                </c:pt>
                <c:pt idx="214">
                  <c:v>0.10297377713932575</c:v>
                </c:pt>
                <c:pt idx="215">
                  <c:v>0.10273543226190901</c:v>
                </c:pt>
                <c:pt idx="216">
                  <c:v>0.10257030539328582</c:v>
                </c:pt>
                <c:pt idx="217">
                  <c:v>0.10226001539329843</c:v>
                </c:pt>
                <c:pt idx="218">
                  <c:v>0.10207962539332982</c:v>
                </c:pt>
                <c:pt idx="219">
                  <c:v>0.1019047453932416</c:v>
                </c:pt>
                <c:pt idx="220">
                  <c:v>0.10174199539312664</c:v>
                </c:pt>
                <c:pt idx="221">
                  <c:v>0.1016235565043786</c:v>
                </c:pt>
                <c:pt idx="222">
                  <c:v>0.10123714194492101</c:v>
                </c:pt>
                <c:pt idx="223">
                  <c:v>0.10110814539324053</c:v>
                </c:pt>
                <c:pt idx="224">
                  <c:v>0.10093748539328826</c:v>
                </c:pt>
                <c:pt idx="225">
                  <c:v>0.10081915539313968</c:v>
                </c:pt>
                <c:pt idx="226">
                  <c:v>0.10062577697227947</c:v>
                </c:pt>
                <c:pt idx="227">
                  <c:v>0.10040476539330709</c:v>
                </c:pt>
                <c:pt idx="228">
                  <c:v>0.10020353539337634</c:v>
                </c:pt>
                <c:pt idx="229">
                  <c:v>0.1000402334884854</c:v>
                </c:pt>
                <c:pt idx="230">
                  <c:v>9.9477026094987764E-2</c:v>
                </c:pt>
                <c:pt idx="231">
                  <c:v>9.9264645393290704E-2</c:v>
                </c:pt>
                <c:pt idx="232">
                  <c:v>9.9056155393356063E-2</c:v>
                </c:pt>
                <c:pt idx="233">
                  <c:v>9.8899385393338049E-2</c:v>
                </c:pt>
                <c:pt idx="234">
                  <c:v>9.8818715393292719E-2</c:v>
                </c:pt>
                <c:pt idx="235">
                  <c:v>9.8727095393187053E-2</c:v>
                </c:pt>
                <c:pt idx="236">
                  <c:v>9.8570315393246316E-2</c:v>
                </c:pt>
                <c:pt idx="237">
                  <c:v>9.8414989837735334E-2</c:v>
                </c:pt>
                <c:pt idx="238">
                  <c:v>9.8311745393274988E-2</c:v>
                </c:pt>
                <c:pt idx="239">
                  <c:v>9.8039010099171264E-2</c:v>
                </c:pt>
                <c:pt idx="240">
                  <c:v>9.7908905393282536E-2</c:v>
                </c:pt>
                <c:pt idx="241">
                  <c:v>9.7794055393421855E-2</c:v>
                </c:pt>
                <c:pt idx="242">
                  <c:v>9.7688573350268398E-2</c:v>
                </c:pt>
                <c:pt idx="243">
                  <c:v>9.7562625393351268E-2</c:v>
                </c:pt>
                <c:pt idx="244">
                  <c:v>9.7310135393271963E-2</c:v>
                </c:pt>
                <c:pt idx="245">
                  <c:v>9.6843661182717228E-2</c:v>
                </c:pt>
                <c:pt idx="246">
                  <c:v>9.6494555393306355E-2</c:v>
                </c:pt>
                <c:pt idx="247">
                  <c:v>9.5604965981635898E-2</c:v>
                </c:pt>
                <c:pt idx="248">
                  <c:v>9.544235539334521E-2</c:v>
                </c:pt>
                <c:pt idx="249">
                  <c:v>9.5284381756982867E-2</c:v>
                </c:pt>
                <c:pt idx="250">
                  <c:v>9.5191885393234157E-2</c:v>
                </c:pt>
                <c:pt idx="251">
                  <c:v>9.5153345393129113E-2</c:v>
                </c:pt>
                <c:pt idx="252">
                  <c:v>9.5122492867886946E-2</c:v>
                </c:pt>
                <c:pt idx="253">
                  <c:v>9.5080145393339491E-2</c:v>
                </c:pt>
                <c:pt idx="254">
                  <c:v>9.4931705393349872E-2</c:v>
                </c:pt>
                <c:pt idx="255">
                  <c:v>9.3944293780339236E-2</c:v>
                </c:pt>
                <c:pt idx="256">
                  <c:v>9.3716179736659994E-2</c:v>
                </c:pt>
                <c:pt idx="257">
                  <c:v>9.3613245393299932E-2</c:v>
                </c:pt>
                <c:pt idx="258">
                  <c:v>9.3563825393204167E-2</c:v>
                </c:pt>
                <c:pt idx="259">
                  <c:v>9.3492845393257168E-2</c:v>
                </c:pt>
                <c:pt idx="260">
                  <c:v>9.3453045393374692E-2</c:v>
                </c:pt>
                <c:pt idx="261">
                  <c:v>9.3403085393177349E-2</c:v>
                </c:pt>
                <c:pt idx="262">
                  <c:v>9.335457297943614E-2</c:v>
                </c:pt>
                <c:pt idx="263">
                  <c:v>9.3315980687435712E-2</c:v>
                </c:pt>
                <c:pt idx="264">
                  <c:v>9.3147321150752374E-2</c:v>
                </c:pt>
                <c:pt idx="265">
                  <c:v>9.3115805393353054E-2</c:v>
                </c:pt>
                <c:pt idx="266">
                  <c:v>9.3079159534852421E-2</c:v>
                </c:pt>
                <c:pt idx="267">
                  <c:v>9.3042045393332343E-2</c:v>
                </c:pt>
                <c:pt idx="268">
                  <c:v>9.3036605393294364E-2</c:v>
                </c:pt>
                <c:pt idx="269">
                  <c:v>9.3016485393377549E-2</c:v>
                </c:pt>
                <c:pt idx="270">
                  <c:v>9.30018159815518E-2</c:v>
                </c:pt>
                <c:pt idx="271">
                  <c:v>9.30866739646206E-2</c:v>
                </c:pt>
                <c:pt idx="272">
                  <c:v>9.3165115393347292E-2</c:v>
                </c:pt>
                <c:pt idx="273">
                  <c:v>9.3330425393205088E-2</c:v>
                </c:pt>
                <c:pt idx="274">
                  <c:v>9.3496435393277094E-2</c:v>
                </c:pt>
                <c:pt idx="275">
                  <c:v>9.3631655393210236E-2</c:v>
                </c:pt>
                <c:pt idx="276">
                  <c:v>9.3742901643309992E-2</c:v>
                </c:pt>
                <c:pt idx="277">
                  <c:v>9.3885995393392901E-2</c:v>
                </c:pt>
                <c:pt idx="278">
                  <c:v>9.3985685393292412E-2</c:v>
                </c:pt>
                <c:pt idx="279">
                  <c:v>9.4064602536107642E-2</c:v>
                </c:pt>
                <c:pt idx="280">
                  <c:v>9.4314556204082606E-2</c:v>
                </c:pt>
                <c:pt idx="281">
                  <c:v>9.4384662919083054E-2</c:v>
                </c:pt>
                <c:pt idx="282">
                  <c:v>9.4462205393313098E-2</c:v>
                </c:pt>
                <c:pt idx="283">
                  <c:v>9.4515695393155921E-2</c:v>
                </c:pt>
                <c:pt idx="284">
                  <c:v>9.4530283027566525E-2</c:v>
                </c:pt>
                <c:pt idx="285">
                  <c:v>9.425134539328904E-2</c:v>
                </c:pt>
                <c:pt idx="286">
                  <c:v>9.370604539319069E-2</c:v>
                </c:pt>
                <c:pt idx="287">
                  <c:v>9.3101757588399919E-2</c:v>
                </c:pt>
                <c:pt idx="288">
                  <c:v>9.0715882893292216E-2</c:v>
                </c:pt>
                <c:pt idx="289">
                  <c:v>8.9914035393263772E-2</c:v>
                </c:pt>
                <c:pt idx="290">
                  <c:v>8.8979922476582443E-2</c:v>
                </c:pt>
                <c:pt idx="291">
                  <c:v>8.8115845393275632E-2</c:v>
                </c:pt>
                <c:pt idx="292">
                  <c:v>8.7318995393246751E-2</c:v>
                </c:pt>
                <c:pt idx="293">
                  <c:v>8.6694355919590363E-2</c:v>
                </c:pt>
                <c:pt idx="294">
                  <c:v>8.6030278726582352E-2</c:v>
                </c:pt>
                <c:pt idx="295">
                  <c:v>8.4331979768364845E-2</c:v>
                </c:pt>
                <c:pt idx="296">
                  <c:v>8.3994966445843117E-2</c:v>
                </c:pt>
                <c:pt idx="297">
                  <c:v>8.358744539327756E-2</c:v>
                </c:pt>
                <c:pt idx="298">
                  <c:v>8.3240965393244534E-2</c:v>
                </c:pt>
                <c:pt idx="299">
                  <c:v>8.2926387498517343E-2</c:v>
                </c:pt>
                <c:pt idx="300">
                  <c:v>8.261793539330145E-2</c:v>
                </c:pt>
                <c:pt idx="301">
                  <c:v>8.2342605393293467E-2</c:v>
                </c:pt>
                <c:pt idx="302">
                  <c:v>8.2126177211549148E-2</c:v>
                </c:pt>
                <c:pt idx="303">
                  <c:v>8.2015640130109119E-2</c:v>
                </c:pt>
                <c:pt idx="304">
                  <c:v>8.1665464691624876E-2</c:v>
                </c:pt>
                <c:pt idx="305">
                  <c:v>8.1586995393237827E-2</c:v>
                </c:pt>
                <c:pt idx="306">
                  <c:v>8.1486128372006333E-2</c:v>
                </c:pt>
                <c:pt idx="307">
                  <c:v>8.1426195393405051E-2</c:v>
                </c:pt>
                <c:pt idx="308">
                  <c:v>8.1524045393337116E-2</c:v>
                </c:pt>
                <c:pt idx="309">
                  <c:v>8.1610692201792318E-2</c:v>
                </c:pt>
                <c:pt idx="310">
                  <c:v>8.170289539324932E-2</c:v>
                </c:pt>
                <c:pt idx="311">
                  <c:v>8.1765701914989136E-2</c:v>
                </c:pt>
                <c:pt idx="312">
                  <c:v>8.1566157158050642E-2</c:v>
                </c:pt>
                <c:pt idx="313">
                  <c:v>8.1199055393298677E-2</c:v>
                </c:pt>
                <c:pt idx="314">
                  <c:v>8.0837295393251962E-2</c:v>
                </c:pt>
                <c:pt idx="315">
                  <c:v>8.0547787498474549E-2</c:v>
                </c:pt>
                <c:pt idx="316">
                  <c:v>8.0271325393368939E-2</c:v>
                </c:pt>
                <c:pt idx="317">
                  <c:v>8.0066465393315495E-2</c:v>
                </c:pt>
                <c:pt idx="318">
                  <c:v>7.9843536602112422E-2</c:v>
                </c:pt>
                <c:pt idx="319">
                  <c:v>7.9680966445977233E-2</c:v>
                </c:pt>
                <c:pt idx="320">
                  <c:v>7.9200813886444649E-2</c:v>
                </c:pt>
                <c:pt idx="321">
                  <c:v>7.9055615393329504E-2</c:v>
                </c:pt>
                <c:pt idx="322">
                  <c:v>7.8847704576972419E-2</c:v>
                </c:pt>
                <c:pt idx="323">
                  <c:v>7.8642405393253498E-2</c:v>
                </c:pt>
                <c:pt idx="324">
                  <c:v>7.8471153995408827E-2</c:v>
                </c:pt>
                <c:pt idx="325">
                  <c:v>7.8314525393338413E-2</c:v>
                </c:pt>
                <c:pt idx="326">
                  <c:v>7.8164845393416726E-2</c:v>
                </c:pt>
                <c:pt idx="327">
                  <c:v>7.8056164748105089E-2</c:v>
                </c:pt>
                <c:pt idx="328">
                  <c:v>7.8000031107563955E-2</c:v>
                </c:pt>
                <c:pt idx="329">
                  <c:v>7.7838253329701984E-2</c:v>
                </c:pt>
                <c:pt idx="330">
                  <c:v>7.7789725393301992E-2</c:v>
                </c:pt>
                <c:pt idx="331">
                  <c:v>7.7705934866955345E-2</c:v>
                </c:pt>
                <c:pt idx="332">
                  <c:v>7.7502305393295501E-2</c:v>
                </c:pt>
                <c:pt idx="333">
                  <c:v>7.7302315393254162E-2</c:v>
                </c:pt>
                <c:pt idx="334">
                  <c:v>7.71102401302102E-2</c:v>
                </c:pt>
                <c:pt idx="335">
                  <c:v>7.698994539333627E-2</c:v>
                </c:pt>
                <c:pt idx="336">
                  <c:v>7.6916967615432014E-2</c:v>
                </c:pt>
                <c:pt idx="337">
                  <c:v>7.6868697006247586E-2</c:v>
                </c:pt>
                <c:pt idx="338">
                  <c:v>7.6612201533592411E-2</c:v>
                </c:pt>
                <c:pt idx="339">
                  <c:v>7.656754539324595E-2</c:v>
                </c:pt>
                <c:pt idx="340">
                  <c:v>7.6534639010205324E-2</c:v>
                </c:pt>
                <c:pt idx="341">
                  <c:v>7.6505645393254412E-2</c:v>
                </c:pt>
                <c:pt idx="342">
                  <c:v>7.648962539327897E-2</c:v>
                </c:pt>
                <c:pt idx="343">
                  <c:v>7.6451839511051389E-2</c:v>
                </c:pt>
                <c:pt idx="344">
                  <c:v>7.6426947520900512E-2</c:v>
                </c:pt>
                <c:pt idx="345">
                  <c:v>7.6381238544058774E-2</c:v>
                </c:pt>
                <c:pt idx="346">
                  <c:v>7.6361945393372807E-2</c:v>
                </c:pt>
                <c:pt idx="347">
                  <c:v>7.6354145393210615E-2</c:v>
                </c:pt>
                <c:pt idx="348">
                  <c:v>7.6323465823463749E-2</c:v>
                </c:pt>
                <c:pt idx="349">
                  <c:v>7.6274445393309492E-2</c:v>
                </c:pt>
                <c:pt idx="350">
                  <c:v>7.622574539333013E-2</c:v>
                </c:pt>
                <c:pt idx="351">
                  <c:v>7.6186919306294953E-2</c:v>
                </c:pt>
                <c:pt idx="352">
                  <c:v>7.6159616361096028E-2</c:v>
                </c:pt>
                <c:pt idx="353">
                  <c:v>7.6019412060034597E-2</c:v>
                </c:pt>
                <c:pt idx="354">
                  <c:v>7.5987315393319918E-2</c:v>
                </c:pt>
                <c:pt idx="355">
                  <c:v>7.5966545393313822E-2</c:v>
                </c:pt>
                <c:pt idx="356">
                  <c:v>7.5957530339437113E-2</c:v>
                </c:pt>
                <c:pt idx="357">
                  <c:v>7.5966345393496254E-2</c:v>
                </c:pt>
                <c:pt idx="358">
                  <c:v>7.6001871709024726E-2</c:v>
                </c:pt>
                <c:pt idx="359">
                  <c:v>7.6003543373019497E-2</c:v>
                </c:pt>
                <c:pt idx="360">
                  <c:v>7.5943935393368633E-2</c:v>
                </c:pt>
                <c:pt idx="361">
                  <c:v>7.5897139332639113E-2</c:v>
                </c:pt>
                <c:pt idx="362">
                  <c:v>7.5751335136914122E-2</c:v>
                </c:pt>
                <c:pt idx="363">
                  <c:v>7.5716565393264559E-2</c:v>
                </c:pt>
                <c:pt idx="364">
                  <c:v>7.5688444317961512E-2</c:v>
                </c:pt>
                <c:pt idx="365">
                  <c:v>7.5652195393431071E-2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7.5397199938706236E-2</c:v>
                </c:pt>
                <c:pt idx="380">
                  <c:v>7.5097465823347448E-2</c:v>
                </c:pt>
                <c:pt idx="381">
                  <c:v>7.4737875393324799E-2</c:v>
                </c:pt>
                <c:pt idx="382">
                  <c:v>7.4462482235432545E-2</c:v>
                </c:pt>
                <c:pt idx="383">
                  <c:v>7.4243865393285077E-2</c:v>
                </c:pt>
                <c:pt idx="384">
                  <c:v>7.4101505393372236E-2</c:v>
                </c:pt>
                <c:pt idx="385">
                  <c:v>7.4026745393325682E-2</c:v>
                </c:pt>
                <c:pt idx="386">
                  <c:v>7.3949298584807366E-2</c:v>
                </c:pt>
                <c:pt idx="387">
                  <c:v>7.373625821385589E-2</c:v>
                </c:pt>
                <c:pt idx="388">
                  <c:v>7.3875005393361448E-2</c:v>
                </c:pt>
                <c:pt idx="389">
                  <c:v>7.4207524340650394E-2</c:v>
                </c:pt>
                <c:pt idx="390">
                  <c:v>7.4502325393254409E-2</c:v>
                </c:pt>
                <c:pt idx="391">
                  <c:v>7.4837639010255003E-2</c:v>
                </c:pt>
                <c:pt idx="392">
                  <c:v>7.513559539329151E-2</c:v>
                </c:pt>
                <c:pt idx="393">
                  <c:v>7.5417078726587788E-2</c:v>
                </c:pt>
                <c:pt idx="394">
                  <c:v>7.5634063575094487E-2</c:v>
                </c:pt>
                <c:pt idx="395">
                  <c:v>7.6171963342048371E-2</c:v>
                </c:pt>
                <c:pt idx="396">
                  <c:v>7.6308245393377661E-2</c:v>
                </c:pt>
                <c:pt idx="397">
                  <c:v>7.6423595393279697E-2</c:v>
                </c:pt>
                <c:pt idx="398">
                  <c:v>7.6491471709076123E-2</c:v>
                </c:pt>
                <c:pt idx="399">
                  <c:v>7.6580345393224974E-2</c:v>
                </c:pt>
                <c:pt idx="400">
                  <c:v>7.6640089479283788E-2</c:v>
                </c:pt>
                <c:pt idx="401">
                  <c:v>7.6714235393296831E-2</c:v>
                </c:pt>
                <c:pt idx="402">
                  <c:v>7.6754053085565488E-2</c:v>
                </c:pt>
                <c:pt idx="403">
                  <c:v>7.6806316821873138E-2</c:v>
                </c:pt>
                <c:pt idx="404">
                  <c:v>7.7511495393281421E-2</c:v>
                </c:pt>
                <c:pt idx="405">
                  <c:v>7.766629539328565E-2</c:v>
                </c:pt>
                <c:pt idx="406">
                  <c:v>7.7943582127915093E-2</c:v>
                </c:pt>
                <c:pt idx="407">
                  <c:v>7.8188695393336644E-2</c:v>
                </c:pt>
                <c:pt idx="408">
                  <c:v>7.8424492868066423E-2</c:v>
                </c:pt>
                <c:pt idx="409">
                  <c:v>7.8631565393422406E-2</c:v>
                </c:pt>
                <c:pt idx="410">
                  <c:v>7.8813713478410832E-2</c:v>
                </c:pt>
                <c:pt idx="411">
                  <c:v>7.882160539318761E-2</c:v>
                </c:pt>
                <c:pt idx="412">
                  <c:v>7.8797745393273999E-2</c:v>
                </c:pt>
                <c:pt idx="413">
                  <c:v>7.8995197006136705E-2</c:v>
                </c:pt>
                <c:pt idx="414">
                  <c:v>7.9025385393364886E-2</c:v>
                </c:pt>
                <c:pt idx="415">
                  <c:v>7.9048482235279494E-2</c:v>
                </c:pt>
                <c:pt idx="416">
                  <c:v>7.9006495393343854E-2</c:v>
                </c:pt>
                <c:pt idx="417">
                  <c:v>7.8678745393261779E-2</c:v>
                </c:pt>
                <c:pt idx="418">
                  <c:v>7.8170765393224415E-2</c:v>
                </c:pt>
                <c:pt idx="419">
                  <c:v>7.7715713814299703E-2</c:v>
                </c:pt>
                <c:pt idx="420">
                  <c:v>7.7325904967764814E-2</c:v>
                </c:pt>
                <c:pt idx="421">
                  <c:v>7.6283148378422497E-2</c:v>
                </c:pt>
                <c:pt idx="422">
                  <c:v>7.6018795393338251E-2</c:v>
                </c:pt>
                <c:pt idx="423">
                  <c:v>7.5564433565361383E-2</c:v>
                </c:pt>
                <c:pt idx="424">
                  <c:v>7.4899545393293479E-2</c:v>
                </c:pt>
                <c:pt idx="425">
                  <c:v>7.4361207758840947E-2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7.0344145393264029E-2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6.8631045393260565E-2</c:v>
                </c:pt>
                <c:pt idx="444">
                  <c:v>6.8662699938826732E-2</c:v>
                </c:pt>
                <c:pt idx="445">
                  <c:v>6.9062375022880956E-2</c:v>
                </c:pt>
                <c:pt idx="446">
                  <c:v>6.9585032627244914E-2</c:v>
                </c:pt>
                <c:pt idx="447">
                  <c:v>7.036376539321057E-2</c:v>
                </c:pt>
                <c:pt idx="448">
                  <c:v>7.1161415606084688E-2</c:v>
                </c:pt>
                <c:pt idx="449">
                  <c:v>7.1850442363043499E-2</c:v>
                </c:pt>
                <c:pt idx="450">
                  <c:v>7.2478735393261232E-2</c:v>
                </c:pt>
                <c:pt idx="451">
                  <c:v>7.3012614080141758E-2</c:v>
                </c:pt>
                <c:pt idx="452">
                  <c:v>7.351883630229851E-2</c:v>
                </c:pt>
                <c:pt idx="453">
                  <c:v>7.4836852059931444E-2</c:v>
                </c:pt>
                <c:pt idx="454">
                  <c:v>7.5214551515784919E-2</c:v>
                </c:pt>
                <c:pt idx="455">
                  <c:v>7.5816787498524746E-2</c:v>
                </c:pt>
                <c:pt idx="456">
                  <c:v>7.6334104088928739E-2</c:v>
                </c:pt>
                <c:pt idx="457">
                  <c:v>7.6867225393286304E-2</c:v>
                </c:pt>
                <c:pt idx="458">
                  <c:v>7.7541802211399585E-2</c:v>
                </c:pt>
                <c:pt idx="459">
                  <c:v>7.8414555393393925E-2</c:v>
                </c:pt>
                <c:pt idx="460">
                  <c:v>7.9312937312522591E-2</c:v>
                </c:pt>
                <c:pt idx="461">
                  <c:v>7.9741445393267441E-2</c:v>
                </c:pt>
                <c:pt idx="462">
                  <c:v>8.1185959678975878E-2</c:v>
                </c:pt>
                <c:pt idx="463">
                  <c:v>8.1510625393363567E-2</c:v>
                </c:pt>
                <c:pt idx="464">
                  <c:v>8.198536904927782E-2</c:v>
                </c:pt>
                <c:pt idx="465">
                  <c:v>8.2426455393175529E-2</c:v>
                </c:pt>
                <c:pt idx="466">
                  <c:v>8.2834482766969655E-2</c:v>
                </c:pt>
                <c:pt idx="467">
                  <c:v>8.321564861913093E-2</c:v>
                </c:pt>
                <c:pt idx="468">
                  <c:v>8.3509085393245711E-2</c:v>
                </c:pt>
                <c:pt idx="469">
                  <c:v>8.3828657481163332E-2</c:v>
                </c:pt>
                <c:pt idx="470">
                  <c:v>8.4072078726649194E-2</c:v>
                </c:pt>
                <c:pt idx="471">
                  <c:v>8.5140804216806046E-2</c:v>
                </c:pt>
                <c:pt idx="472">
                  <c:v>8.5376755702583282E-2</c:v>
                </c:pt>
                <c:pt idx="473">
                  <c:v>8.5670325393351801E-2</c:v>
                </c:pt>
                <c:pt idx="474">
                  <c:v>8.5962766898717263E-2</c:v>
                </c:pt>
                <c:pt idx="475">
                  <c:v>8.6188349788855631E-2</c:v>
                </c:pt>
                <c:pt idx="476">
                  <c:v>8.6456605393280553E-2</c:v>
                </c:pt>
                <c:pt idx="477">
                  <c:v>8.6724132490132957E-2</c:v>
                </c:pt>
                <c:pt idx="478">
                  <c:v>8.6924189837759527E-2</c:v>
                </c:pt>
                <c:pt idx="479">
                  <c:v>8.7034109029630727E-2</c:v>
                </c:pt>
                <c:pt idx="480">
                  <c:v>8.73591963735834E-2</c:v>
                </c:pt>
                <c:pt idx="481">
                  <c:v>8.7388218511520635E-2</c:v>
                </c:pt>
                <c:pt idx="482">
                  <c:v>8.7347575393224047E-2</c:v>
                </c:pt>
                <c:pt idx="483">
                  <c:v>8.7309607095235678E-2</c:v>
                </c:pt>
                <c:pt idx="484">
                  <c:v>8.7254465393414277E-2</c:v>
                </c:pt>
                <c:pt idx="485">
                  <c:v>8.7225702382525597E-2</c:v>
                </c:pt>
                <c:pt idx="486">
                  <c:v>8.7163855283350231E-2</c:v>
                </c:pt>
                <c:pt idx="487">
                  <c:v>8.7045005133518344E-2</c:v>
                </c:pt>
                <c:pt idx="488">
                  <c:v>8.6831602536165051E-2</c:v>
                </c:pt>
                <c:pt idx="489">
                  <c:v>8.7126305393155731E-2</c:v>
                </c:pt>
                <c:pt idx="490">
                  <c:v>8.7455114958558483E-2</c:v>
                </c:pt>
                <c:pt idx="491">
                  <c:v>8.7731153556617897E-2</c:v>
                </c:pt>
                <c:pt idx="492">
                  <c:v>8.8025195393228797E-2</c:v>
                </c:pt>
                <c:pt idx="493">
                  <c:v>8.824962582811223E-2</c:v>
                </c:pt>
                <c:pt idx="494">
                  <c:v>8.8483112740220776E-2</c:v>
                </c:pt>
                <c:pt idx="495">
                  <c:v>8.8616554917024401E-2</c:v>
                </c:pt>
                <c:pt idx="496">
                  <c:v>8.9339545393230052E-2</c:v>
                </c:pt>
                <c:pt idx="497">
                  <c:v>8.947169104544625E-2</c:v>
                </c:pt>
                <c:pt idx="498">
                  <c:v>8.9636405393193369E-2</c:v>
                </c:pt>
                <c:pt idx="499">
                  <c:v>8.9805704576932072E-2</c:v>
                </c:pt>
                <c:pt idx="500">
                  <c:v>8.9996907009506827E-2</c:v>
                </c:pt>
                <c:pt idx="501">
                  <c:v>9.02233559195907E-2</c:v>
                </c:pt>
                <c:pt idx="502">
                  <c:v>9.0407277308102579E-2</c:v>
                </c:pt>
                <c:pt idx="503">
                  <c:v>9.0594120393291275E-2</c:v>
                </c:pt>
                <c:pt idx="504">
                  <c:v>9.0726206931734082E-2</c:v>
                </c:pt>
                <c:pt idx="505">
                  <c:v>9.1227245393270165E-2</c:v>
                </c:pt>
                <c:pt idx="506">
                  <c:v>9.1345163760607334E-2</c:v>
                </c:pt>
                <c:pt idx="507">
                  <c:v>9.1469085393342225E-2</c:v>
                </c:pt>
                <c:pt idx="508">
                  <c:v>9.1607735189171563E-2</c:v>
                </c:pt>
                <c:pt idx="509">
                  <c:v>9.1719990074139474E-2</c:v>
                </c:pt>
                <c:pt idx="510">
                  <c:v>9.1825266226621266E-2</c:v>
                </c:pt>
                <c:pt idx="511">
                  <c:v>9.1913385842758502E-2</c:v>
                </c:pt>
                <c:pt idx="512">
                  <c:v>9.1983703726654639E-2</c:v>
                </c:pt>
                <c:pt idx="513">
                  <c:v>9.2151912059989655E-2</c:v>
                </c:pt>
                <c:pt idx="514">
                  <c:v>9.2219757157920371E-2</c:v>
                </c:pt>
                <c:pt idx="515">
                  <c:v>9.231479858479473E-2</c:v>
                </c:pt>
                <c:pt idx="516">
                  <c:v>9.2450265393310388E-2</c:v>
                </c:pt>
                <c:pt idx="517">
                  <c:v>9.26329698830273E-2</c:v>
                </c:pt>
                <c:pt idx="518">
                  <c:v>9.3006971199727714E-2</c:v>
                </c:pt>
                <c:pt idx="519">
                  <c:v>9.3372533272102501E-2</c:v>
                </c:pt>
                <c:pt idx="520">
                  <c:v>9.3694580558178656E-2</c:v>
                </c:pt>
                <c:pt idx="521">
                  <c:v>9.3974033854763689E-2</c:v>
                </c:pt>
                <c:pt idx="522">
                  <c:v>9.470834539325787E-2</c:v>
                </c:pt>
                <c:pt idx="523">
                  <c:v>9.4850447520897843E-2</c:v>
                </c:pt>
                <c:pt idx="524">
                  <c:v>9.5063035715838864E-2</c:v>
                </c:pt>
                <c:pt idx="525">
                  <c:v>9.5276805999333261E-2</c:v>
                </c:pt>
                <c:pt idx="526">
                  <c:v>9.5444415722994363E-2</c:v>
                </c:pt>
                <c:pt idx="527">
                  <c:v>9.5613724985042864E-2</c:v>
                </c:pt>
                <c:pt idx="528">
                  <c:v>9.5785492868003572E-2</c:v>
                </c:pt>
                <c:pt idx="529">
                  <c:v>9.5922355393227646E-2</c:v>
                </c:pt>
                <c:pt idx="530">
                  <c:v>9.6023561719789569E-2</c:v>
                </c:pt>
                <c:pt idx="531">
                  <c:v>9.6197745393311634E-2</c:v>
                </c:pt>
                <c:pt idx="532">
                  <c:v>9.6210617733461803E-2</c:v>
                </c:pt>
                <c:pt idx="533">
                  <c:v>9.6230817558321705E-2</c:v>
                </c:pt>
                <c:pt idx="534">
                  <c:v>9.6267112740221691E-2</c:v>
                </c:pt>
                <c:pt idx="535">
                  <c:v>9.6294756146008367E-2</c:v>
                </c:pt>
                <c:pt idx="536">
                  <c:v>9.6308255597577413E-2</c:v>
                </c:pt>
                <c:pt idx="537">
                  <c:v>9.6443602536197673E-2</c:v>
                </c:pt>
                <c:pt idx="538">
                  <c:v>9.6703235189252751E-2</c:v>
                </c:pt>
                <c:pt idx="539">
                  <c:v>9.697365280068479E-2</c:v>
                </c:pt>
                <c:pt idx="540">
                  <c:v>9.7640870393291876E-2</c:v>
                </c:pt>
                <c:pt idx="541">
                  <c:v>9.7760038076245365E-2</c:v>
                </c:pt>
                <c:pt idx="542">
                  <c:v>9.7996223654263331E-2</c:v>
                </c:pt>
                <c:pt idx="543">
                  <c:v>9.8209880809903893E-2</c:v>
                </c:pt>
                <c:pt idx="544">
                  <c:v>9.8386157764366544E-2</c:v>
                </c:pt>
                <c:pt idx="545">
                  <c:v>9.8554943195452591E-2</c:v>
                </c:pt>
                <c:pt idx="546">
                  <c:v>9.8683837230012728E-2</c:v>
                </c:pt>
                <c:pt idx="547">
                  <c:v>9.8787704989362651E-2</c:v>
                </c:pt>
                <c:pt idx="548">
                  <c:v>9.881234135295365E-2</c:v>
                </c:pt>
                <c:pt idx="549">
                  <c:v>9.882774539327964E-2</c:v>
                </c:pt>
                <c:pt idx="550">
                  <c:v>9.8938984199293215E-2</c:v>
                </c:pt>
                <c:pt idx="551">
                  <c:v>9.8978930960313988E-2</c:v>
                </c:pt>
                <c:pt idx="552">
                  <c:v>9.9022224559959723E-2</c:v>
                </c:pt>
                <c:pt idx="553">
                  <c:v>9.9046724985271367E-2</c:v>
                </c:pt>
                <c:pt idx="554">
                  <c:v>9.9055145393251248E-2</c:v>
                </c:pt>
                <c:pt idx="555">
                  <c:v>9.9076203726596687E-2</c:v>
                </c:pt>
                <c:pt idx="556">
                  <c:v>9.9087259679009776E-2</c:v>
                </c:pt>
                <c:pt idx="557">
                  <c:v>9.9114745393421841E-2</c:v>
                </c:pt>
                <c:pt idx="558">
                  <c:v>9.9124766669902512E-2</c:v>
                </c:pt>
                <c:pt idx="559">
                  <c:v>9.9128540847914365E-2</c:v>
                </c:pt>
                <c:pt idx="560">
                  <c:v>9.9125786630537505E-2</c:v>
                </c:pt>
                <c:pt idx="561">
                  <c:v>9.9094677977589682E-2</c:v>
                </c:pt>
                <c:pt idx="562">
                  <c:v>9.9050010699471655E-2</c:v>
                </c:pt>
                <c:pt idx="563">
                  <c:v>9.9045085818886561E-2</c:v>
                </c:pt>
                <c:pt idx="564">
                  <c:v>9.9050745393228196E-2</c:v>
                </c:pt>
                <c:pt idx="565">
                  <c:v>9.8976316821875798E-2</c:v>
                </c:pt>
                <c:pt idx="566">
                  <c:v>9.8875679459183671E-2</c:v>
                </c:pt>
                <c:pt idx="567">
                  <c:v>9.8705704576914868E-2</c:v>
                </c:pt>
                <c:pt idx="568">
                  <c:v>9.8612787059977336E-2</c:v>
                </c:pt>
                <c:pt idx="569">
                  <c:v>9.8591724985112747E-2</c:v>
                </c:pt>
                <c:pt idx="570">
                  <c:v>9.8602404967749677E-2</c:v>
                </c:pt>
                <c:pt idx="571">
                  <c:v>9.862690865846005E-2</c:v>
                </c:pt>
                <c:pt idx="572">
                  <c:v>9.8650464143233405E-2</c:v>
                </c:pt>
                <c:pt idx="573">
                  <c:v>9.8702063575089594E-2</c:v>
                </c:pt>
                <c:pt idx="574">
                  <c:v>9.8857437700971246E-2</c:v>
                </c:pt>
                <c:pt idx="575">
                  <c:v>9.8897549741053664E-2</c:v>
                </c:pt>
                <c:pt idx="576">
                  <c:v>9.8941235189201421E-2</c:v>
                </c:pt>
                <c:pt idx="577">
                  <c:v>9.9007178382962094E-2</c:v>
                </c:pt>
                <c:pt idx="578">
                  <c:v>9.9057078726502892E-2</c:v>
                </c:pt>
                <c:pt idx="579">
                  <c:v>9.9039809909385226E-2</c:v>
                </c:pt>
                <c:pt idx="580">
                  <c:v>9.8912490291283545E-2</c:v>
                </c:pt>
                <c:pt idx="581">
                  <c:v>9.8589029603829231E-2</c:v>
                </c:pt>
                <c:pt idx="582">
                  <c:v>9.8270908658605563E-2</c:v>
                </c:pt>
                <c:pt idx="583">
                  <c:v>9.8061836302321154E-2</c:v>
                </c:pt>
                <c:pt idx="584">
                  <c:v>9.7360196373642821E-2</c:v>
                </c:pt>
                <c:pt idx="585">
                  <c:v>9.7165116527364134E-2</c:v>
                </c:pt>
                <c:pt idx="586">
                  <c:v>9.6931915393270215E-2</c:v>
                </c:pt>
                <c:pt idx="587">
                  <c:v>9.6702605393332489E-2</c:v>
                </c:pt>
                <c:pt idx="588">
                  <c:v>9.6492345393244291E-2</c:v>
                </c:pt>
                <c:pt idx="589">
                  <c:v>9.6276415393290973E-2</c:v>
                </c:pt>
                <c:pt idx="590">
                  <c:v>9.6067215393176766E-2</c:v>
                </c:pt>
                <c:pt idx="591">
                  <c:v>9.5919688574980483E-2</c:v>
                </c:pt>
                <c:pt idx="592">
                  <c:v>9.579774539326999E-2</c:v>
                </c:pt>
                <c:pt idx="593">
                  <c:v>9.5554226874796241E-2</c:v>
                </c:pt>
                <c:pt idx="594">
                  <c:v>9.554584539337449E-2</c:v>
                </c:pt>
                <c:pt idx="595">
                  <c:v>9.5532385393355027E-2</c:v>
                </c:pt>
                <c:pt idx="596">
                  <c:v>9.5494225393267212E-2</c:v>
                </c:pt>
                <c:pt idx="597">
                  <c:v>9.5459345393351255E-2</c:v>
                </c:pt>
                <c:pt idx="598">
                  <c:v>9.5439224985085488E-2</c:v>
                </c:pt>
                <c:pt idx="599">
                  <c:v>9.5377385393277378E-2</c:v>
                </c:pt>
                <c:pt idx="600">
                  <c:v>9.5321559346999221E-2</c:v>
                </c:pt>
                <c:pt idx="601">
                  <c:v>9.5142350656573199E-2</c:v>
                </c:pt>
                <c:pt idx="602">
                  <c:v>9.5119945393179292E-2</c:v>
                </c:pt>
                <c:pt idx="603">
                  <c:v>9.5102065393291538E-2</c:v>
                </c:pt>
                <c:pt idx="604">
                  <c:v>9.5080162975676855E-2</c:v>
                </c:pt>
                <c:pt idx="605">
                  <c:v>9.5094855393142635E-2</c:v>
                </c:pt>
                <c:pt idx="606">
                  <c:v>9.5145505393262012E-2</c:v>
                </c:pt>
                <c:pt idx="607">
                  <c:v>9.5220135393333322E-2</c:v>
                </c:pt>
                <c:pt idx="608">
                  <c:v>9.5267864440913314E-2</c:v>
                </c:pt>
                <c:pt idx="609">
                  <c:v>9.5434215981498524E-2</c:v>
                </c:pt>
                <c:pt idx="610">
                  <c:v>9.5471788871520816E-2</c:v>
                </c:pt>
                <c:pt idx="611">
                  <c:v>9.5535265393238061E-2</c:v>
                </c:pt>
                <c:pt idx="612">
                  <c:v>9.5589045393481412E-2</c:v>
                </c:pt>
                <c:pt idx="613">
                  <c:v>9.556275539326016E-2</c:v>
                </c:pt>
                <c:pt idx="614">
                  <c:v>9.5478745393350564E-2</c:v>
                </c:pt>
                <c:pt idx="615">
                  <c:v>9.5207145393359879E-2</c:v>
                </c:pt>
                <c:pt idx="616">
                  <c:v>9.491131357509637E-2</c:v>
                </c:pt>
                <c:pt idx="617">
                  <c:v>9.4713828726568763E-2</c:v>
                </c:pt>
                <c:pt idx="618">
                  <c:v>9.3974068922690987E-2</c:v>
                </c:pt>
                <c:pt idx="619">
                  <c:v>9.3789855393282634E-2</c:v>
                </c:pt>
                <c:pt idx="620">
                  <c:v>9.3573965393275754E-2</c:v>
                </c:pt>
                <c:pt idx="621">
                  <c:v>9.3347105393206717E-2</c:v>
                </c:pt>
                <c:pt idx="622">
                  <c:v>9.3189506756886004E-2</c:v>
                </c:pt>
                <c:pt idx="623">
                  <c:v>9.3022175393272816E-2</c:v>
                </c:pt>
                <c:pt idx="624">
                  <c:v>9.287703539328622E-2</c:v>
                </c:pt>
                <c:pt idx="625">
                  <c:v>9.2728285393349139E-2</c:v>
                </c:pt>
                <c:pt idx="626">
                  <c:v>9.2639163303729816E-2</c:v>
                </c:pt>
                <c:pt idx="627">
                  <c:v>9.2350245393291217E-2</c:v>
                </c:pt>
                <c:pt idx="628">
                  <c:v>9.2304415393329051E-2</c:v>
                </c:pt>
                <c:pt idx="629">
                  <c:v>9.2205786630316269E-2</c:v>
                </c:pt>
                <c:pt idx="630">
                  <c:v>9.2139285393216169E-2</c:v>
                </c:pt>
                <c:pt idx="631">
                  <c:v>9.205596539325725E-2</c:v>
                </c:pt>
                <c:pt idx="632">
                  <c:v>9.1979525393327349E-2</c:v>
                </c:pt>
                <c:pt idx="633">
                  <c:v>9.1892755393146813E-2</c:v>
                </c:pt>
                <c:pt idx="634">
                  <c:v>9.1835565618055212E-2</c:v>
                </c:pt>
                <c:pt idx="635">
                  <c:v>9.1764888250409696E-2</c:v>
                </c:pt>
                <c:pt idx="636">
                  <c:v>9.1615245393228475E-2</c:v>
                </c:pt>
                <c:pt idx="637">
                  <c:v>9.1588995393195247E-2</c:v>
                </c:pt>
                <c:pt idx="638">
                  <c:v>9.1550405393249545E-2</c:v>
                </c:pt>
                <c:pt idx="639">
                  <c:v>9.151218539327037E-2</c:v>
                </c:pt>
                <c:pt idx="640">
                  <c:v>9.1479965393205048E-2</c:v>
                </c:pt>
                <c:pt idx="641">
                  <c:v>9.1493573350291527E-2</c:v>
                </c:pt>
                <c:pt idx="642">
                  <c:v>9.1491445393458576E-2</c:v>
                </c:pt>
                <c:pt idx="643">
                  <c:v>9.1481905393209245E-2</c:v>
                </c:pt>
                <c:pt idx="644">
                  <c:v>9.1477745393319751E-2</c:v>
                </c:pt>
                <c:pt idx="645">
                  <c:v>9.15449867726182E-2</c:v>
                </c:pt>
                <c:pt idx="646">
                  <c:v>9.1580585393145966E-2</c:v>
                </c:pt>
                <c:pt idx="647">
                  <c:v>9.1622822316367161E-2</c:v>
                </c:pt>
                <c:pt idx="648">
                  <c:v>9.1665205393368906E-2</c:v>
                </c:pt>
                <c:pt idx="649">
                  <c:v>9.1708985393196982E-2</c:v>
                </c:pt>
                <c:pt idx="650">
                  <c:v>9.1739345393307373E-2</c:v>
                </c:pt>
                <c:pt idx="651">
                  <c:v>9.1763745393137724E-2</c:v>
                </c:pt>
                <c:pt idx="652">
                  <c:v>9.1792265393195321E-2</c:v>
                </c:pt>
                <c:pt idx="653">
                  <c:v>9.1824917807045395E-2</c:v>
                </c:pt>
                <c:pt idx="654">
                  <c:v>9.1877252435409701E-2</c:v>
                </c:pt>
                <c:pt idx="655">
                  <c:v>9.1885865393209185E-2</c:v>
                </c:pt>
                <c:pt idx="656">
                  <c:v>9.2007925393247161E-2</c:v>
                </c:pt>
                <c:pt idx="657">
                  <c:v>9.2168695393269259E-2</c:v>
                </c:pt>
                <c:pt idx="658">
                  <c:v>9.2288461302388186E-2</c:v>
                </c:pt>
                <c:pt idx="659">
                  <c:v>9.2406345393200737E-2</c:v>
                </c:pt>
                <c:pt idx="660">
                  <c:v>9.2509385393370322E-2</c:v>
                </c:pt>
                <c:pt idx="661">
                  <c:v>9.2606604089027683E-2</c:v>
                </c:pt>
                <c:pt idx="662">
                  <c:v>9.2716288250471707E-2</c:v>
                </c:pt>
                <c:pt idx="663">
                  <c:v>9.2707569569185508E-2</c:v>
                </c:pt>
                <c:pt idx="664">
                  <c:v>9.2731745393322768E-2</c:v>
                </c:pt>
                <c:pt idx="665">
                  <c:v>9.2776795393191974E-2</c:v>
                </c:pt>
                <c:pt idx="666">
                  <c:v>9.2801395393181038E-2</c:v>
                </c:pt>
                <c:pt idx="667">
                  <c:v>9.2816865393430772E-2</c:v>
                </c:pt>
                <c:pt idx="668">
                  <c:v>9.2839025393203725E-2</c:v>
                </c:pt>
                <c:pt idx="669">
                  <c:v>9.2847745393143583E-2</c:v>
                </c:pt>
                <c:pt idx="670">
                  <c:v>9.2859967615524383E-2</c:v>
                </c:pt>
                <c:pt idx="671">
                  <c:v>9.2870673964682765E-2</c:v>
                </c:pt>
                <c:pt idx="672">
                  <c:v>9.2884245393406714E-2</c:v>
                </c:pt>
                <c:pt idx="673">
                  <c:v>9.2882565393154023E-2</c:v>
                </c:pt>
                <c:pt idx="674">
                  <c:v>9.2872545393049719E-2</c:v>
                </c:pt>
                <c:pt idx="675">
                  <c:v>9.2879328726653013E-2</c:v>
                </c:pt>
                <c:pt idx="676">
                  <c:v>9.2882120393284168E-2</c:v>
                </c:pt>
                <c:pt idx="677">
                  <c:v>9.2897745393258971E-2</c:v>
                </c:pt>
                <c:pt idx="678">
                  <c:v>9.2890045393431889E-2</c:v>
                </c:pt>
                <c:pt idx="679">
                  <c:v>9.2898895393418071E-2</c:v>
                </c:pt>
                <c:pt idx="680">
                  <c:v>9.2910445393243959E-2</c:v>
                </c:pt>
                <c:pt idx="681">
                  <c:v>9.2928634282344519E-2</c:v>
                </c:pt>
                <c:pt idx="682">
                  <c:v>9.2926445393445148E-2</c:v>
                </c:pt>
                <c:pt idx="683">
                  <c:v>9.2934395393314231E-2</c:v>
                </c:pt>
                <c:pt idx="684">
                  <c:v>9.2937245393372378E-2</c:v>
                </c:pt>
                <c:pt idx="685">
                  <c:v>9.2894602536119988E-2</c:v>
                </c:pt>
                <c:pt idx="686">
                  <c:v>9.2302287059936761E-2</c:v>
                </c:pt>
                <c:pt idx="687">
                  <c:v>9.2164295955086642E-2</c:v>
                </c:pt>
                <c:pt idx="688">
                  <c:v>9.1949575393300648E-2</c:v>
                </c:pt>
                <c:pt idx="689">
                  <c:v>9.1706095393320239E-2</c:v>
                </c:pt>
                <c:pt idx="690">
                  <c:v>9.1544085393323441E-2</c:v>
                </c:pt>
                <c:pt idx="691">
                  <c:v>9.136872539332333E-2</c:v>
                </c:pt>
                <c:pt idx="692">
                  <c:v>9.1170755393321187E-2</c:v>
                </c:pt>
                <c:pt idx="693">
                  <c:v>9.1014219620078024E-2</c:v>
                </c:pt>
                <c:pt idx="694">
                  <c:v>9.0920765001087075E-2</c:v>
                </c:pt>
                <c:pt idx="695">
                  <c:v>9.0676545393250832E-2</c:v>
                </c:pt>
                <c:pt idx="696">
                  <c:v>9.0619985393189537E-2</c:v>
                </c:pt>
                <c:pt idx="697">
                  <c:v>9.0544125393222569E-2</c:v>
                </c:pt>
                <c:pt idx="698">
                  <c:v>9.047413314829103E-2</c:v>
                </c:pt>
                <c:pt idx="699">
                  <c:v>9.0342545393340884E-2</c:v>
                </c:pt>
                <c:pt idx="700">
                  <c:v>9.0192205393393052E-2</c:v>
                </c:pt>
                <c:pt idx="701">
                  <c:v>9.0033685393351007E-2</c:v>
                </c:pt>
                <c:pt idx="702">
                  <c:v>8.9913585393219392E-2</c:v>
                </c:pt>
                <c:pt idx="703">
                  <c:v>8.9786407555507694E-2</c:v>
                </c:pt>
                <c:pt idx="704">
                  <c:v>8.9421066821813652E-2</c:v>
                </c:pt>
                <c:pt idx="705">
                  <c:v>8.9228535393246586E-2</c:v>
                </c:pt>
                <c:pt idx="706">
                  <c:v>8.9022345393203833E-2</c:v>
                </c:pt>
                <c:pt idx="707">
                  <c:v>8.8846725393153775E-2</c:v>
                </c:pt>
                <c:pt idx="708">
                  <c:v>8.8716891460563871E-2</c:v>
                </c:pt>
                <c:pt idx="709">
                  <c:v>8.8797055393257635E-2</c:v>
                </c:pt>
                <c:pt idx="710">
                  <c:v>8.8809275393160234E-2</c:v>
                </c:pt>
                <c:pt idx="711">
                  <c:v>8.8748295393173776E-2</c:v>
                </c:pt>
                <c:pt idx="712">
                  <c:v>8.846568742227133E-2</c:v>
                </c:pt>
                <c:pt idx="713">
                  <c:v>8.8382980087146706E-2</c:v>
                </c:pt>
                <c:pt idx="714">
                  <c:v>8.8298245393318139E-2</c:v>
                </c:pt>
                <c:pt idx="715">
                  <c:v>8.8214705393269893E-2</c:v>
                </c:pt>
                <c:pt idx="716">
                  <c:v>8.8149985393315006E-2</c:v>
                </c:pt>
                <c:pt idx="717">
                  <c:v>8.8086055393290577E-2</c:v>
                </c:pt>
                <c:pt idx="718">
                  <c:v>8.804215448422778E-2</c:v>
                </c:pt>
                <c:pt idx="719">
                  <c:v>8.8004256031595701E-2</c:v>
                </c:pt>
                <c:pt idx="720">
                  <c:v>8.7897745393306151E-2</c:v>
                </c:pt>
                <c:pt idx="721">
                  <c:v>8.7875755597309563E-2</c:v>
                </c:pt>
                <c:pt idx="722">
                  <c:v>8.7820965393277189E-2</c:v>
                </c:pt>
                <c:pt idx="723">
                  <c:v>8.7774545393230666E-2</c:v>
                </c:pt>
                <c:pt idx="724">
                  <c:v>8.7748106218001012E-2</c:v>
                </c:pt>
                <c:pt idx="725">
                  <c:v>8.7724605393162916E-2</c:v>
                </c:pt>
                <c:pt idx="726">
                  <c:v>8.7698345393249749E-2</c:v>
                </c:pt>
                <c:pt idx="727">
                  <c:v>8.7639095393143476E-2</c:v>
                </c:pt>
                <c:pt idx="728">
                  <c:v>8.7586297632114424E-2</c:v>
                </c:pt>
                <c:pt idx="729">
                  <c:v>8.7280535715834134E-2</c:v>
                </c:pt>
                <c:pt idx="730">
                  <c:v>8.7221645393228228E-2</c:v>
                </c:pt>
                <c:pt idx="731">
                  <c:v>8.7161465393322216E-2</c:v>
                </c:pt>
                <c:pt idx="732">
                  <c:v>8.7109467615505268E-2</c:v>
                </c:pt>
                <c:pt idx="733">
                  <c:v>8.6401745393274651E-2</c:v>
                </c:pt>
                <c:pt idx="734">
                  <c:v>8.6332870393249592E-2</c:v>
                </c:pt>
                <c:pt idx="735">
                  <c:v>8.6124465393268776E-2</c:v>
                </c:pt>
                <c:pt idx="736">
                  <c:v>8.5818845393234325E-2</c:v>
                </c:pt>
                <c:pt idx="737">
                  <c:v>8.5482295393262617E-2</c:v>
                </c:pt>
                <c:pt idx="738">
                  <c:v>8.5237925393244082E-2</c:v>
                </c:pt>
                <c:pt idx="739">
                  <c:v>8.5059589549032991E-2</c:v>
                </c:pt>
                <c:pt idx="740">
                  <c:v>8.4912478726721502E-2</c:v>
                </c:pt>
                <c:pt idx="741">
                  <c:v>8.4533682893337E-2</c:v>
                </c:pt>
                <c:pt idx="742">
                  <c:v>8.4506945393499788E-2</c:v>
                </c:pt>
                <c:pt idx="743">
                  <c:v>8.4484705393308004E-2</c:v>
                </c:pt>
                <c:pt idx="744">
                  <c:v>8.4457405393280366E-2</c:v>
                </c:pt>
                <c:pt idx="745">
                  <c:v>8.4426478726598517E-2</c:v>
                </c:pt>
                <c:pt idx="746">
                  <c:v>8.4406085393141025E-2</c:v>
                </c:pt>
                <c:pt idx="747">
                  <c:v>8.43875053931811E-2</c:v>
                </c:pt>
                <c:pt idx="748">
                  <c:v>8.4358895393492755E-2</c:v>
                </c:pt>
                <c:pt idx="749">
                  <c:v>8.431230539329708E-2</c:v>
                </c:pt>
                <c:pt idx="750">
                  <c:v>8.4146309495750457E-2</c:v>
                </c:pt>
                <c:pt idx="751">
                  <c:v>8.4112543265547429E-2</c:v>
                </c:pt>
                <c:pt idx="752">
                  <c:v>8.4059245393177731E-2</c:v>
                </c:pt>
                <c:pt idx="753">
                  <c:v>8.4017025393222936E-2</c:v>
                </c:pt>
                <c:pt idx="754">
                  <c:v>8.3958865393228249E-2</c:v>
                </c:pt>
                <c:pt idx="755">
                  <c:v>8.3916221002979782E-2</c:v>
                </c:pt>
                <c:pt idx="756">
                  <c:v>8.3903325393237166E-2</c:v>
                </c:pt>
                <c:pt idx="757">
                  <c:v>8.3876520903459165E-2</c:v>
                </c:pt>
                <c:pt idx="758">
                  <c:v>8.3753162059949274E-2</c:v>
                </c:pt>
                <c:pt idx="759">
                  <c:v>8.3723405393357167E-2</c:v>
                </c:pt>
                <c:pt idx="760">
                  <c:v>8.3676005393101674E-2</c:v>
                </c:pt>
                <c:pt idx="761">
                  <c:v>8.3656265801408877E-2</c:v>
                </c:pt>
                <c:pt idx="762">
                  <c:v>8.362494539329661E-2</c:v>
                </c:pt>
                <c:pt idx="763">
                  <c:v>8.3405585393350676E-2</c:v>
                </c:pt>
                <c:pt idx="764">
                  <c:v>8.3108935393241309E-2</c:v>
                </c:pt>
                <c:pt idx="765">
                  <c:v>8.2886490491304685E-2</c:v>
                </c:pt>
                <c:pt idx="766">
                  <c:v>8.2316223654160539E-2</c:v>
                </c:pt>
                <c:pt idx="767">
                  <c:v>8.2175485393250411E-2</c:v>
                </c:pt>
                <c:pt idx="768">
                  <c:v>8.200759539330707E-2</c:v>
                </c:pt>
                <c:pt idx="769">
                  <c:v>8.1855755393235141E-2</c:v>
                </c:pt>
                <c:pt idx="770">
                  <c:v>8.1730587498526547E-2</c:v>
                </c:pt>
                <c:pt idx="771">
                  <c:v>8.1596354088930012E-2</c:v>
                </c:pt>
                <c:pt idx="772">
                  <c:v>8.1479015393242121E-2</c:v>
                </c:pt>
                <c:pt idx="773">
                  <c:v>8.1372205393265049E-2</c:v>
                </c:pt>
                <c:pt idx="774">
                  <c:v>8.1295125393381837E-2</c:v>
                </c:pt>
                <c:pt idx="775">
                  <c:v>8.1239938375787829E-2</c:v>
                </c:pt>
                <c:pt idx="776">
                  <c:v>8.0902388250407867E-2</c:v>
                </c:pt>
                <c:pt idx="777">
                  <c:v>8.0856845393285068E-2</c:v>
                </c:pt>
                <c:pt idx="778">
                  <c:v>8.0795695393220596E-2</c:v>
                </c:pt>
                <c:pt idx="779">
                  <c:v>8.073354539331494E-2</c:v>
                </c:pt>
                <c:pt idx="780">
                  <c:v>8.0652781978699337E-2</c:v>
                </c:pt>
                <c:pt idx="781">
                  <c:v>8.0355015393237791E-2</c:v>
                </c:pt>
                <c:pt idx="782">
                  <c:v>7.9890455393410803E-2</c:v>
                </c:pt>
                <c:pt idx="783">
                  <c:v>7.9521245393266327E-2</c:v>
                </c:pt>
                <c:pt idx="784">
                  <c:v>7.7696863040316116E-2</c:v>
                </c:pt>
                <c:pt idx="785">
                  <c:v>7.7469915393251682E-2</c:v>
                </c:pt>
                <c:pt idx="786">
                  <c:v>7.714318495374077E-2</c:v>
                </c:pt>
                <c:pt idx="787">
                  <c:v>7.6846145393275805E-2</c:v>
                </c:pt>
                <c:pt idx="788">
                  <c:v>7.6579275393356711E-2</c:v>
                </c:pt>
                <c:pt idx="789">
                  <c:v>7.6374065393210344E-2</c:v>
                </c:pt>
                <c:pt idx="790">
                  <c:v>7.6204979435814835E-2</c:v>
                </c:pt>
                <c:pt idx="791">
                  <c:v>7.6261495393296769E-2</c:v>
                </c:pt>
                <c:pt idx="792">
                  <c:v>7.630498539326426E-2</c:v>
                </c:pt>
                <c:pt idx="793">
                  <c:v>7.6364095393302023E-2</c:v>
                </c:pt>
                <c:pt idx="794">
                  <c:v>7.6408945393325212E-2</c:v>
                </c:pt>
                <c:pt idx="795">
                  <c:v>7.646778539329091E-2</c:v>
                </c:pt>
                <c:pt idx="796">
                  <c:v>7.6512235189113695E-2</c:v>
                </c:pt>
                <c:pt idx="797">
                  <c:v>7.6546495393344571E-2</c:v>
                </c:pt>
                <c:pt idx="798">
                  <c:v>7.6566045393164459E-2</c:v>
                </c:pt>
                <c:pt idx="799">
                  <c:v>7.6590848841604497E-2</c:v>
                </c:pt>
                <c:pt idx="800">
                  <c:v>7.6823927211492574E-2</c:v>
                </c:pt>
                <c:pt idx="801">
                  <c:v>7.6883582602548031E-2</c:v>
                </c:pt>
                <c:pt idx="802">
                  <c:v>7.6967995393346228E-2</c:v>
                </c:pt>
                <c:pt idx="803">
                  <c:v>7.7063065393232932E-2</c:v>
                </c:pt>
                <c:pt idx="804">
                  <c:v>7.715274539339137E-2</c:v>
                </c:pt>
                <c:pt idx="805">
                  <c:v>7.7218388250386766E-2</c:v>
                </c:pt>
                <c:pt idx="806">
                  <c:v>7.7288705393229407E-2</c:v>
                </c:pt>
                <c:pt idx="807">
                  <c:v>7.734028539336181E-2</c:v>
                </c:pt>
                <c:pt idx="808">
                  <c:v>7.7390512059892586E-2</c:v>
                </c:pt>
                <c:pt idx="809">
                  <c:v>7.7476206931749003E-2</c:v>
                </c:pt>
                <c:pt idx="810">
                  <c:v>7.7483023743724316E-2</c:v>
                </c:pt>
                <c:pt idx="811">
                  <c:v>7.7492485393349894E-2</c:v>
                </c:pt>
                <c:pt idx="812">
                  <c:v>7.7501005393273203E-2</c:v>
                </c:pt>
                <c:pt idx="813">
                  <c:v>7.7476225393084519E-2</c:v>
                </c:pt>
                <c:pt idx="814">
                  <c:v>7.7472363949752349E-2</c:v>
                </c:pt>
                <c:pt idx="815">
                  <c:v>7.7428405393177968E-2</c:v>
                </c:pt>
                <c:pt idx="816">
                  <c:v>7.7344375393323631E-2</c:v>
                </c:pt>
                <c:pt idx="817">
                  <c:v>7.7268648619039482E-2</c:v>
                </c:pt>
                <c:pt idx="818">
                  <c:v>7.718507872661462E-2</c:v>
                </c:pt>
                <c:pt idx="819">
                  <c:v>7.7159304532983711E-2</c:v>
                </c:pt>
                <c:pt idx="820">
                  <c:v>7.71339953932966E-2</c:v>
                </c:pt>
                <c:pt idx="821">
                  <c:v>7.7123145393230175E-2</c:v>
                </c:pt>
                <c:pt idx="822">
                  <c:v>7.710294539306517E-2</c:v>
                </c:pt>
                <c:pt idx="823">
                  <c:v>7.7099400565728643E-2</c:v>
                </c:pt>
                <c:pt idx="824">
                  <c:v>7.7086345393468036E-2</c:v>
                </c:pt>
                <c:pt idx="825">
                  <c:v>7.7075645393279046E-2</c:v>
                </c:pt>
                <c:pt idx="826">
                  <c:v>7.7079582128035909E-2</c:v>
                </c:pt>
                <c:pt idx="827">
                  <c:v>7.7041745393273686E-2</c:v>
                </c:pt>
                <c:pt idx="828">
                  <c:v>7.7000484029724744E-2</c:v>
                </c:pt>
                <c:pt idx="829">
                  <c:v>7.694666539329377E-2</c:v>
                </c:pt>
                <c:pt idx="830">
                  <c:v>7.6893855393336721E-2</c:v>
                </c:pt>
                <c:pt idx="831">
                  <c:v>7.6842856504413262E-2</c:v>
                </c:pt>
                <c:pt idx="832">
                  <c:v>7.6798629603899854E-2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7.4827305393242255E-2</c:v>
                </c:pt>
                <c:pt idx="842">
                  <c:v>7.4532315393327081E-2</c:v>
                </c:pt>
                <c:pt idx="843">
                  <c:v>7.4299611372723035E-2</c:v>
                </c:pt>
                <c:pt idx="844">
                  <c:v>7.4097745393288519E-2</c:v>
                </c:pt>
                <c:pt idx="845">
                  <c:v>7.3560277651282063E-2</c:v>
                </c:pt>
                <c:pt idx="846">
                  <c:v>7.3412305393318902E-2</c:v>
                </c:pt>
                <c:pt idx="847">
                  <c:v>7.3273475393236281E-2</c:v>
                </c:pt>
                <c:pt idx="848">
                  <c:v>7.313498250670139E-2</c:v>
                </c:pt>
                <c:pt idx="849">
                  <c:v>7.301159539326818E-2</c:v>
                </c:pt>
                <c:pt idx="850">
                  <c:v>7.293460539334265E-2</c:v>
                </c:pt>
                <c:pt idx="851">
                  <c:v>7.3066521863808048E-2</c:v>
                </c:pt>
                <c:pt idx="852">
                  <c:v>7.3306378726655907E-2</c:v>
                </c:pt>
                <c:pt idx="853">
                  <c:v>7.3830686569749573E-2</c:v>
                </c:pt>
                <c:pt idx="854">
                  <c:v>7.3932735393313492E-2</c:v>
                </c:pt>
                <c:pt idx="855">
                  <c:v>7.4087205393254862E-2</c:v>
                </c:pt>
                <c:pt idx="856">
                  <c:v>7.42394876613304E-2</c:v>
                </c:pt>
                <c:pt idx="857">
                  <c:v>7.4374985393276929E-2</c:v>
                </c:pt>
                <c:pt idx="858">
                  <c:v>7.4484645393170013E-2</c:v>
                </c:pt>
                <c:pt idx="859">
                  <c:v>7.4595194831388822E-2</c:v>
                </c:pt>
                <c:pt idx="860">
                  <c:v>7.4695490291233596E-2</c:v>
                </c:pt>
                <c:pt idx="861">
                  <c:v>7.4780853501451389E-2</c:v>
                </c:pt>
                <c:pt idx="862">
                  <c:v>7.4968345393273239E-2</c:v>
                </c:pt>
                <c:pt idx="863">
                  <c:v>7.50165653932129E-2</c:v>
                </c:pt>
                <c:pt idx="864">
                  <c:v>7.5077404484162003E-2</c:v>
                </c:pt>
                <c:pt idx="865">
                  <c:v>7.5142385393164077E-2</c:v>
                </c:pt>
                <c:pt idx="866">
                  <c:v>7.5198925393323193E-2</c:v>
                </c:pt>
                <c:pt idx="867">
                  <c:v>7.5235602536011484E-2</c:v>
                </c:pt>
                <c:pt idx="868">
                  <c:v>7.5255265393352005E-2</c:v>
                </c:pt>
                <c:pt idx="869">
                  <c:v>7.5287745393154609E-2</c:v>
                </c:pt>
                <c:pt idx="870">
                  <c:v>7.5327745393366299E-2</c:v>
                </c:pt>
                <c:pt idx="871">
                  <c:v>7.5417078726601999E-2</c:v>
                </c:pt>
                <c:pt idx="872">
                  <c:v>7.5448274128788767E-2</c:v>
                </c:pt>
                <c:pt idx="873">
                  <c:v>7.5175695393284059E-2</c:v>
                </c:pt>
                <c:pt idx="874">
                  <c:v>7.4660005393326428E-2</c:v>
                </c:pt>
                <c:pt idx="875">
                  <c:v>7.4134187253676515E-2</c:v>
                </c:pt>
                <c:pt idx="876">
                  <c:v>7.3617705393317578E-2</c:v>
                </c:pt>
                <c:pt idx="877">
                  <c:v>7.3010325393326539E-2</c:v>
                </c:pt>
                <c:pt idx="878">
                  <c:v>7.2486265801501332E-2</c:v>
                </c:pt>
                <c:pt idx="879">
                  <c:v>7.2041044243860597E-2</c:v>
                </c:pt>
                <c:pt idx="880">
                  <c:v>7.1767745393287896E-2</c:v>
                </c:pt>
                <c:pt idx="881">
                  <c:v>7.0794018120565766E-2</c:v>
                </c:pt>
                <c:pt idx="882">
                  <c:v>7.052919539327715E-2</c:v>
                </c:pt>
                <c:pt idx="883">
                  <c:v>7.0286110099118573E-2</c:v>
                </c:pt>
                <c:pt idx="884">
                  <c:v>7.0019775393191722E-2</c:v>
                </c:pt>
                <c:pt idx="885">
                  <c:v>6.9791645393308982E-2</c:v>
                </c:pt>
                <c:pt idx="886">
                  <c:v>6.9586455393235297E-2</c:v>
                </c:pt>
                <c:pt idx="887">
                  <c:v>6.942213486705387E-2</c:v>
                </c:pt>
                <c:pt idx="888">
                  <c:v>6.9296529176980939E-2</c:v>
                </c:pt>
                <c:pt idx="889">
                  <c:v>6.8123109029556872E-2</c:v>
                </c:pt>
                <c:pt idx="890">
                  <c:v>6.7751585393381233E-2</c:v>
                </c:pt>
                <c:pt idx="891">
                  <c:v>6.7333611372603797E-2</c:v>
                </c:pt>
                <c:pt idx="892">
                  <c:v>6.6740355393250156E-2</c:v>
                </c:pt>
                <c:pt idx="893">
                  <c:v>6.6232465393269976E-2</c:v>
                </c:pt>
                <c:pt idx="894">
                  <c:v>6.583117912828132E-2</c:v>
                </c:pt>
                <c:pt idx="895">
                  <c:v>6.5372295393245877E-2</c:v>
                </c:pt>
                <c:pt idx="896">
                  <c:v>6.4999173964679371E-2</c:v>
                </c:pt>
                <c:pt idx="897">
                  <c:v>6.3957446424126402E-2</c:v>
                </c:pt>
                <c:pt idx="898">
                  <c:v>6.3677714143281633E-2</c:v>
                </c:pt>
                <c:pt idx="899">
                  <c:v>6.3424523171022429E-2</c:v>
                </c:pt>
                <c:pt idx="900">
                  <c:v>6.320056539321682E-2</c:v>
                </c:pt>
                <c:pt idx="901">
                  <c:v>6.3065064980975194E-2</c:v>
                </c:pt>
                <c:pt idx="902">
                  <c:v>6.2922285393241878E-2</c:v>
                </c:pt>
                <c:pt idx="903">
                  <c:v>6.27963653932824E-2</c:v>
                </c:pt>
                <c:pt idx="904">
                  <c:v>6.2694724559889919E-2</c:v>
                </c:pt>
                <c:pt idx="905">
                  <c:v>6.2370090220824195E-2</c:v>
                </c:pt>
                <c:pt idx="906">
                  <c:v>6.2256125393204798E-2</c:v>
                </c:pt>
                <c:pt idx="907">
                  <c:v>6.214504539327944E-2</c:v>
                </c:pt>
                <c:pt idx="908">
                  <c:v>6.2037480087155934E-2</c:v>
                </c:pt>
                <c:pt idx="909">
                  <c:v>6.188482539329241E-2</c:v>
                </c:pt>
                <c:pt idx="910">
                  <c:v>6.1687605393274225E-2</c:v>
                </c:pt>
                <c:pt idx="911">
                  <c:v>6.1626732059906444E-2</c:v>
                </c:pt>
                <c:pt idx="912">
                  <c:v>6.1590838176798002E-2</c:v>
                </c:pt>
                <c:pt idx="913">
                  <c:v>6.1461165683098763E-2</c:v>
                </c:pt>
                <c:pt idx="914">
                  <c:v>6.120212039327555E-2</c:v>
                </c:pt>
                <c:pt idx="915">
                  <c:v>6.1157525393184642E-2</c:v>
                </c:pt>
                <c:pt idx="916">
                  <c:v>6.1096026643269866E-2</c:v>
                </c:pt>
                <c:pt idx="917">
                  <c:v>6.1036605393283594E-2</c:v>
                </c:pt>
                <c:pt idx="918">
                  <c:v>6.0955695393261074E-2</c:v>
                </c:pt>
                <c:pt idx="919">
                  <c:v>6.0892601063386599E-2</c:v>
                </c:pt>
                <c:pt idx="920">
                  <c:v>6.0838305393289716E-2</c:v>
                </c:pt>
                <c:pt idx="921">
                  <c:v>6.0775255393210159E-2</c:v>
                </c:pt>
                <c:pt idx="922">
                  <c:v>6.0735745393259301E-2</c:v>
                </c:pt>
                <c:pt idx="923">
                  <c:v>6.0409787946667876E-2</c:v>
                </c:pt>
                <c:pt idx="924">
                  <c:v>6.0329165393326889E-2</c:v>
                </c:pt>
                <c:pt idx="925">
                  <c:v>6.0228611372650682E-2</c:v>
                </c:pt>
                <c:pt idx="926">
                  <c:v>6.0164255393203803E-2</c:v>
                </c:pt>
                <c:pt idx="927">
                  <c:v>6.0102805393299263E-2</c:v>
                </c:pt>
                <c:pt idx="928">
                  <c:v>6.0052930578450514E-2</c:v>
                </c:pt>
                <c:pt idx="929">
                  <c:v>6.0008205393259552E-2</c:v>
                </c:pt>
                <c:pt idx="930">
                  <c:v>5.9986613317761374E-2</c:v>
                </c:pt>
                <c:pt idx="931">
                  <c:v>5.9927745393281384E-2</c:v>
                </c:pt>
                <c:pt idx="932">
                  <c:v>5.9850713478397224E-2</c:v>
                </c:pt>
                <c:pt idx="933">
                  <c:v>5.9680333628605822E-2</c:v>
                </c:pt>
                <c:pt idx="934">
                  <c:v>5.9475495393158453E-2</c:v>
                </c:pt>
                <c:pt idx="935">
                  <c:v>5.9224695393169213E-2</c:v>
                </c:pt>
                <c:pt idx="936">
                  <c:v>5.903696188813972E-2</c:v>
                </c:pt>
                <c:pt idx="937">
                  <c:v>5.8848795393274145E-2</c:v>
                </c:pt>
                <c:pt idx="938">
                  <c:v>5.8700964143326963E-2</c:v>
                </c:pt>
                <c:pt idx="939">
                  <c:v>5.8589767615401911E-2</c:v>
                </c:pt>
                <c:pt idx="940">
                  <c:v>5.8532640130096091E-2</c:v>
                </c:pt>
                <c:pt idx="941">
                  <c:v>5.826234539327399E-2</c:v>
                </c:pt>
                <c:pt idx="942">
                  <c:v>5.8163175393204369E-2</c:v>
                </c:pt>
                <c:pt idx="943">
                  <c:v>5.8084772059871184E-2</c:v>
                </c:pt>
                <c:pt idx="944">
                  <c:v>5.7991335393325023E-2</c:v>
                </c:pt>
                <c:pt idx="945">
                  <c:v>5.7920785393292817E-2</c:v>
                </c:pt>
                <c:pt idx="946">
                  <c:v>5.7857044362307881E-2</c:v>
                </c:pt>
                <c:pt idx="947">
                  <c:v>5.7822295393279433E-2</c:v>
                </c:pt>
                <c:pt idx="948">
                  <c:v>5.7796360777842906E-2</c:v>
                </c:pt>
                <c:pt idx="949">
                  <c:v>5.7623828726633519E-2</c:v>
                </c:pt>
                <c:pt idx="950">
                  <c:v>5.7604065393334736E-2</c:v>
                </c:pt>
                <c:pt idx="951">
                  <c:v>5.7575005393147173E-2</c:v>
                </c:pt>
                <c:pt idx="952">
                  <c:v>5.7546795393221842E-2</c:v>
                </c:pt>
                <c:pt idx="953">
                  <c:v>5.7509889723277752E-2</c:v>
                </c:pt>
                <c:pt idx="954">
                  <c:v>5.7500105393444301E-2</c:v>
                </c:pt>
                <c:pt idx="955">
                  <c:v>5.7487541311644477E-2</c:v>
                </c:pt>
                <c:pt idx="956">
                  <c:v>5.7355245393281962E-2</c:v>
                </c:pt>
                <c:pt idx="957">
                  <c:v>5.7240381756926716E-2</c:v>
                </c:pt>
                <c:pt idx="958">
                  <c:v>5.7088515393417083E-2</c:v>
                </c:pt>
                <c:pt idx="959">
                  <c:v>5.6940675393263952E-2</c:v>
                </c:pt>
                <c:pt idx="960">
                  <c:v>5.6801477352038908E-2</c:v>
                </c:pt>
                <c:pt idx="961">
                  <c:v>5.6687825393183289E-2</c:v>
                </c:pt>
                <c:pt idx="962">
                  <c:v>5.6551965393282416E-2</c:v>
                </c:pt>
                <c:pt idx="963">
                  <c:v>5.6465565393310158E-2</c:v>
                </c:pt>
                <c:pt idx="964">
                  <c:v>5.6365469531172614E-2</c:v>
                </c:pt>
                <c:pt idx="965">
                  <c:v>5.5276745393271653E-2</c:v>
                </c:pt>
                <c:pt idx="966">
                  <c:v>5.5081555519876702E-2</c:v>
                </c:pt>
                <c:pt idx="967">
                  <c:v>5.4838045393282187E-2</c:v>
                </c:pt>
                <c:pt idx="968">
                  <c:v>5.4405775393277622E-2</c:v>
                </c:pt>
                <c:pt idx="969">
                  <c:v>5.4144415393167812E-2</c:v>
                </c:pt>
                <c:pt idx="970">
                  <c:v>5.3881255393307015E-2</c:v>
                </c:pt>
                <c:pt idx="971">
                  <c:v>5.3656125393146695E-2</c:v>
                </c:pt>
                <c:pt idx="972">
                  <c:v>5.3453683537568977E-2</c:v>
                </c:pt>
                <c:pt idx="973">
                  <c:v>5.3274624181128175E-2</c:v>
                </c:pt>
                <c:pt idx="974">
                  <c:v>5.3091045393287552E-2</c:v>
                </c:pt>
                <c:pt idx="975">
                  <c:v>5.3043305393273933E-2</c:v>
                </c:pt>
                <c:pt idx="976">
                  <c:v>5.2922775393142288E-2</c:v>
                </c:pt>
                <c:pt idx="977">
                  <c:v>5.2793365393185368E-2</c:v>
                </c:pt>
                <c:pt idx="978">
                  <c:v>5.2590675393176425E-2</c:v>
                </c:pt>
                <c:pt idx="979">
                  <c:v>5.2366188692246886E-2</c:v>
                </c:pt>
                <c:pt idx="980">
                  <c:v>5.2167635393431097E-2</c:v>
                </c:pt>
                <c:pt idx="981">
                  <c:v>5.2033126345676826E-2</c:v>
                </c:pt>
                <c:pt idx="982">
                  <c:v>5.1442641945044477E-2</c:v>
                </c:pt>
                <c:pt idx="983">
                  <c:v>5.1300125393353803E-2</c:v>
                </c:pt>
                <c:pt idx="984">
                  <c:v>5.1087295393330123E-2</c:v>
                </c:pt>
                <c:pt idx="985">
                  <c:v>5.0902022501730933E-2</c:v>
                </c:pt>
                <c:pt idx="986">
                  <c:v>5.0730385393322322E-2</c:v>
                </c:pt>
                <c:pt idx="987">
                  <c:v>5.0575445393278053E-2</c:v>
                </c:pt>
                <c:pt idx="988">
                  <c:v>5.0464179736820824E-2</c:v>
                </c:pt>
                <c:pt idx="989">
                  <c:v>5.0305815393286935E-2</c:v>
                </c:pt>
                <c:pt idx="990">
                  <c:v>5.0202837700837236E-2</c:v>
                </c:pt>
                <c:pt idx="991">
                  <c:v>5.0077745393281262E-2</c:v>
                </c:pt>
                <c:pt idx="992">
                  <c:v>5.0083447774127883E-2</c:v>
                </c:pt>
                <c:pt idx="993">
                  <c:v>5.0284955393308906E-2</c:v>
                </c:pt>
                <c:pt idx="994">
                  <c:v>5.048871539331401E-2</c:v>
                </c:pt>
                <c:pt idx="995">
                  <c:v>5.0609145393153157E-2</c:v>
                </c:pt>
                <c:pt idx="996">
                  <c:v>5.0626595393310936E-2</c:v>
                </c:pt>
                <c:pt idx="997">
                  <c:v>5.064909539326834E-2</c:v>
                </c:pt>
                <c:pt idx="998">
                  <c:v>5.0671704156329163E-2</c:v>
                </c:pt>
                <c:pt idx="999">
                  <c:v>5.0688333628571072E-2</c:v>
                </c:pt>
                <c:pt idx="1000">
                  <c:v>5.1565092059931338E-2</c:v>
                </c:pt>
                <c:pt idx="1001">
                  <c:v>5.1988575393309568E-2</c:v>
                </c:pt>
                <c:pt idx="1002">
                  <c:v>5.2549765393223404E-2</c:v>
                </c:pt>
                <c:pt idx="1003">
                  <c:v>5.3073805393225371E-2</c:v>
                </c:pt>
                <c:pt idx="1004">
                  <c:v>5.355742580567837E-2</c:v>
                </c:pt>
                <c:pt idx="1005">
                  <c:v>5.3978725393292848E-2</c:v>
                </c:pt>
                <c:pt idx="1006">
                  <c:v>5.4328375393282613E-2</c:v>
                </c:pt>
                <c:pt idx="1007">
                  <c:v>5.4534745393283401E-2</c:v>
                </c:pt>
                <c:pt idx="1008">
                  <c:v>5.5476412060002658E-2</c:v>
                </c:pt>
                <c:pt idx="1009">
                  <c:v>5.6085595393128074E-2</c:v>
                </c:pt>
                <c:pt idx="1010">
                  <c:v>5.6691178382948237E-2</c:v>
                </c:pt>
                <c:pt idx="1011">
                  <c:v>5.7419615393300226E-2</c:v>
                </c:pt>
                <c:pt idx="1012">
                  <c:v>5.8350045393268601E-2</c:v>
                </c:pt>
                <c:pt idx="1013">
                  <c:v>5.9545685393331396E-2</c:v>
                </c:pt>
                <c:pt idx="1014">
                  <c:v>6.069853539321457E-2</c:v>
                </c:pt>
                <c:pt idx="1015">
                  <c:v>6.1638662059962712E-2</c:v>
                </c:pt>
                <c:pt idx="1016">
                  <c:v>6.4155115763682574E-2</c:v>
                </c:pt>
                <c:pt idx="1017">
                  <c:v>6.4802745393322439E-2</c:v>
                </c:pt>
                <c:pt idx="1018">
                  <c:v>6.608098539325627E-2</c:v>
                </c:pt>
                <c:pt idx="1019">
                  <c:v>6.7460915393311921E-2</c:v>
                </c:pt>
                <c:pt idx="1020">
                  <c:v>6.880454539326307E-2</c:v>
                </c:pt>
                <c:pt idx="1021">
                  <c:v>7.0169155393159571E-2</c:v>
                </c:pt>
                <c:pt idx="1022">
                  <c:v>7.1176195393292105E-2</c:v>
                </c:pt>
                <c:pt idx="1023">
                  <c:v>7.2660585393251154E-2</c:v>
                </c:pt>
                <c:pt idx="1024">
                  <c:v>7.3733386697725251E-2</c:v>
                </c:pt>
                <c:pt idx="1025">
                  <c:v>7.6912145393237097E-2</c:v>
                </c:pt>
                <c:pt idx="1026">
                  <c:v>7.7792365393278856E-2</c:v>
                </c:pt>
                <c:pt idx="1027">
                  <c:v>7.8665235393216904E-2</c:v>
                </c:pt>
                <c:pt idx="1028">
                  <c:v>7.9418803532831844E-2</c:v>
                </c:pt>
                <c:pt idx="1029">
                  <c:v>8.0018065393190382E-2</c:v>
                </c:pt>
                <c:pt idx="1030">
                  <c:v>8.0638845393295439E-2</c:v>
                </c:pt>
                <c:pt idx="1031">
                  <c:v>8.1110745393232292E-2</c:v>
                </c:pt>
                <c:pt idx="1032">
                  <c:v>8.1636188016219122E-2</c:v>
                </c:pt>
                <c:pt idx="1033">
                  <c:v>8.461461881100267E-2</c:v>
                </c:pt>
                <c:pt idx="1034">
                  <c:v>8.5826245393448714E-2</c:v>
                </c:pt>
                <c:pt idx="1035">
                  <c:v>8.7083545393298351E-2</c:v>
                </c:pt>
                <c:pt idx="1036">
                  <c:v>8.8179005393300286E-2</c:v>
                </c:pt>
                <c:pt idx="1037">
                  <c:v>8.9253575393272014E-2</c:v>
                </c:pt>
                <c:pt idx="1038">
                  <c:v>9.0247662919068744E-2</c:v>
                </c:pt>
                <c:pt idx="1039">
                  <c:v>9.1295805393286938E-2</c:v>
                </c:pt>
                <c:pt idx="1040">
                  <c:v>9.2185201533652644E-2</c:v>
                </c:pt>
                <c:pt idx="1041">
                  <c:v>9.5545018120546457E-2</c:v>
                </c:pt>
                <c:pt idx="1042">
                  <c:v>9.6139595393225391E-2</c:v>
                </c:pt>
                <c:pt idx="1043">
                  <c:v>9.7278435393249721E-2</c:v>
                </c:pt>
                <c:pt idx="1044">
                  <c:v>9.8303745393252553E-2</c:v>
                </c:pt>
                <c:pt idx="1045">
                  <c:v>9.8958907893276729E-2</c:v>
                </c:pt>
                <c:pt idx="1046">
                  <c:v>0.10001361539336523</c:v>
                </c:pt>
                <c:pt idx="1047">
                  <c:v>0.10073066539338527</c:v>
                </c:pt>
                <c:pt idx="1048">
                  <c:v>0.10139959539320387</c:v>
                </c:pt>
                <c:pt idx="1049">
                  <c:v>0.10189914539330401</c:v>
                </c:pt>
                <c:pt idx="1050">
                  <c:v>0.10332462039328055</c:v>
                </c:pt>
                <c:pt idx="1051">
                  <c:v>0.1036305405738745</c:v>
                </c:pt>
                <c:pt idx="1052">
                  <c:v>0.10409038539333437</c:v>
                </c:pt>
                <c:pt idx="1053">
                  <c:v>0.10447596539327718</c:v>
                </c:pt>
                <c:pt idx="1054">
                  <c:v>0.10485564539320083</c:v>
                </c:pt>
                <c:pt idx="1055">
                  <c:v>0.10521128539326696</c:v>
                </c:pt>
                <c:pt idx="1056">
                  <c:v>0.10547610585828698</c:v>
                </c:pt>
                <c:pt idx="1057">
                  <c:v>0.10580843539322866</c:v>
                </c:pt>
                <c:pt idx="1058">
                  <c:v>0.10605424539312483</c:v>
                </c:pt>
                <c:pt idx="1059">
                  <c:v>0.10625254539327503</c:v>
                </c:pt>
                <c:pt idx="1060">
                  <c:v>0.1070211764278213</c:v>
                </c:pt>
                <c:pt idx="1061">
                  <c:v>0.10727848539326601</c:v>
                </c:pt>
                <c:pt idx="1062">
                  <c:v>0.10752873376540609</c:v>
                </c:pt>
                <c:pt idx="1063">
                  <c:v>0.10779360539331156</c:v>
                </c:pt>
                <c:pt idx="1064">
                  <c:v>0.10800499539328712</c:v>
                </c:pt>
                <c:pt idx="1065">
                  <c:v>0.10820009539328623</c:v>
                </c:pt>
                <c:pt idx="1066">
                  <c:v>0.10836136539320761</c:v>
                </c:pt>
                <c:pt idx="1067">
                  <c:v>0.10851466118270994</c:v>
                </c:pt>
                <c:pt idx="1068">
                  <c:v>0.10890519276171066</c:v>
                </c:pt>
                <c:pt idx="1069">
                  <c:v>0.10899697539332466</c:v>
                </c:pt>
                <c:pt idx="1070">
                  <c:v>0.10910507539320241</c:v>
                </c:pt>
                <c:pt idx="1071">
                  <c:v>0.10918686539326927</c:v>
                </c:pt>
                <c:pt idx="1072">
                  <c:v>0.10925569437284821</c:v>
                </c:pt>
                <c:pt idx="1073">
                  <c:v>0.10932614539319729</c:v>
                </c:pt>
                <c:pt idx="1074">
                  <c:v>0.1093857553933191</c:v>
                </c:pt>
                <c:pt idx="1075">
                  <c:v>0.10942314539325089</c:v>
                </c:pt>
                <c:pt idx="1076">
                  <c:v>0.10954174539328679</c:v>
                </c:pt>
                <c:pt idx="1077">
                  <c:v>0.10957228539319888</c:v>
                </c:pt>
                <c:pt idx="1078">
                  <c:v>0.10961079539329432</c:v>
                </c:pt>
                <c:pt idx="1079">
                  <c:v>0.10964689833434701</c:v>
                </c:pt>
                <c:pt idx="1080">
                  <c:v>0.10966616539332109</c:v>
                </c:pt>
                <c:pt idx="1081">
                  <c:v>0.10955556539339284</c:v>
                </c:pt>
                <c:pt idx="1082">
                  <c:v>0.10939738539336469</c:v>
                </c:pt>
                <c:pt idx="1083">
                  <c:v>0.10925887539325174</c:v>
                </c:pt>
                <c:pt idx="1084">
                  <c:v>0.10917206118271849</c:v>
                </c:pt>
                <c:pt idx="1085">
                  <c:v>0.10886419539335178</c:v>
                </c:pt>
                <c:pt idx="1086">
                  <c:v>0.1088391453933184</c:v>
                </c:pt>
                <c:pt idx="1087">
                  <c:v>0.10880124539329472</c:v>
                </c:pt>
                <c:pt idx="1088">
                  <c:v>0.10872318539330199</c:v>
                </c:pt>
                <c:pt idx="1089">
                  <c:v>0.10863730491716694</c:v>
                </c:pt>
                <c:pt idx="1090">
                  <c:v>0.1085318453932729</c:v>
                </c:pt>
                <c:pt idx="1091">
                  <c:v>0.10845924539327711</c:v>
                </c:pt>
                <c:pt idx="1092">
                  <c:v>0.10837540539321822</c:v>
                </c:pt>
                <c:pt idx="1093">
                  <c:v>0.10832465448419275</c:v>
                </c:pt>
                <c:pt idx="1094">
                  <c:v>0.1082184861341062</c:v>
                </c:pt>
                <c:pt idx="1095">
                  <c:v>0.10823358954917243</c:v>
                </c:pt>
                <c:pt idx="1096">
                  <c:v>0.1082726953933815</c:v>
                </c:pt>
                <c:pt idx="1097">
                  <c:v>0.10831152539334707</c:v>
                </c:pt>
                <c:pt idx="1098">
                  <c:v>0.10831564539337536</c:v>
                </c:pt>
                <c:pt idx="1099">
                  <c:v>0.10833684539339571</c:v>
                </c:pt>
                <c:pt idx="1100">
                  <c:v>0.10834976892257944</c:v>
                </c:pt>
                <c:pt idx="1101">
                  <c:v>0.10836154539325098</c:v>
                </c:pt>
                <c:pt idx="1102">
                  <c:v>0.10857874539325967</c:v>
                </c:pt>
                <c:pt idx="1103">
                  <c:v>0.10868559539328262</c:v>
                </c:pt>
                <c:pt idx="1104">
                  <c:v>0.10888766539333969</c:v>
                </c:pt>
                <c:pt idx="1105">
                  <c:v>0.10908893539317431</c:v>
                </c:pt>
                <c:pt idx="1106">
                  <c:v>0.10926295021249648</c:v>
                </c:pt>
                <c:pt idx="1107">
                  <c:v>0.10942622539324995</c:v>
                </c:pt>
                <c:pt idx="1108">
                  <c:v>0.10957308539336451</c:v>
                </c:pt>
                <c:pt idx="1109">
                  <c:v>0.10968605539332543</c:v>
                </c:pt>
                <c:pt idx="1110">
                  <c:v>0.1097668506564418</c:v>
                </c:pt>
                <c:pt idx="1111">
                  <c:v>0.10999274539328502</c:v>
                </c:pt>
                <c:pt idx="1112">
                  <c:v>0.10999671598149524</c:v>
                </c:pt>
                <c:pt idx="1113">
                  <c:v>0.10999172539324323</c:v>
                </c:pt>
                <c:pt idx="1114">
                  <c:v>0.10989950539337201</c:v>
                </c:pt>
                <c:pt idx="1115">
                  <c:v>0.10979598539330485</c:v>
                </c:pt>
                <c:pt idx="1116">
                  <c:v>0.10971062294440519</c:v>
                </c:pt>
                <c:pt idx="1117">
                  <c:v>0.10960239245216033</c:v>
                </c:pt>
                <c:pt idx="1118">
                  <c:v>0.10942611539336156</c:v>
                </c:pt>
                <c:pt idx="1119">
                  <c:v>0.10925100120726944</c:v>
                </c:pt>
                <c:pt idx="1120">
                  <c:v>0.10862107872665669</c:v>
                </c:pt>
                <c:pt idx="1121">
                  <c:v>0.10852612539328284</c:v>
                </c:pt>
                <c:pt idx="1122">
                  <c:v>0.10839600539313213</c:v>
                </c:pt>
                <c:pt idx="1123">
                  <c:v>0.10828476601179207</c:v>
                </c:pt>
                <c:pt idx="1124">
                  <c:v>0.10827370539347217</c:v>
                </c:pt>
                <c:pt idx="1125">
                  <c:v>0.1083465653932052</c:v>
                </c:pt>
                <c:pt idx="1126">
                  <c:v>0.10838884539336387</c:v>
                </c:pt>
                <c:pt idx="1127">
                  <c:v>0.10843117838291511</c:v>
                </c:pt>
                <c:pt idx="1128">
                  <c:v>0.10848638539327737</c:v>
                </c:pt>
                <c:pt idx="1129">
                  <c:v>0.10838357872663101</c:v>
                </c:pt>
                <c:pt idx="1130">
                  <c:v>0.10817337539332073</c:v>
                </c:pt>
                <c:pt idx="1131">
                  <c:v>0.10798669539329353</c:v>
                </c:pt>
                <c:pt idx="1132">
                  <c:v>0.10790864539337974</c:v>
                </c:pt>
                <c:pt idx="1133">
                  <c:v>0.10793712039335902</c:v>
                </c:pt>
                <c:pt idx="1134">
                  <c:v>0.1077767853932983</c:v>
                </c:pt>
                <c:pt idx="1135">
                  <c:v>0.10749421539324547</c:v>
                </c:pt>
                <c:pt idx="1136">
                  <c:v>0.10731141539325505</c:v>
                </c:pt>
                <c:pt idx="1137">
                  <c:v>0.10730344539325642</c:v>
                </c:pt>
                <c:pt idx="1138">
                  <c:v>0.10729609833445863</c:v>
                </c:pt>
                <c:pt idx="1139">
                  <c:v>0.10715662911425741</c:v>
                </c:pt>
                <c:pt idx="1140">
                  <c:v>0.10712960539349582</c:v>
                </c:pt>
                <c:pt idx="1141">
                  <c:v>0.10712208539344203</c:v>
                </c:pt>
                <c:pt idx="1142">
                  <c:v>0.10716623539333626</c:v>
                </c:pt>
                <c:pt idx="1143">
                  <c:v>0.10716626304028415</c:v>
                </c:pt>
                <c:pt idx="1144">
                  <c:v>0.10692739539324235</c:v>
                </c:pt>
                <c:pt idx="1145">
                  <c:v>0.10652120539330667</c:v>
                </c:pt>
                <c:pt idx="1146">
                  <c:v>0.10609881856400705</c:v>
                </c:pt>
                <c:pt idx="1147">
                  <c:v>0.10517644539329754</c:v>
                </c:pt>
                <c:pt idx="1148">
                  <c:v>0.10489303539324624</c:v>
                </c:pt>
                <c:pt idx="1149">
                  <c:v>0.10457995157887012</c:v>
                </c:pt>
                <c:pt idx="1150">
                  <c:v>0.10434897539330731</c:v>
                </c:pt>
                <c:pt idx="1151">
                  <c:v>0.10419348539331</c:v>
                </c:pt>
                <c:pt idx="1152">
                  <c:v>0.10410184539330203</c:v>
                </c:pt>
                <c:pt idx="1153">
                  <c:v>0.10408199539337201</c:v>
                </c:pt>
                <c:pt idx="1154">
                  <c:v>0.10422197915958981</c:v>
                </c:pt>
                <c:pt idx="1155">
                  <c:v>0.10434847710060068</c:v>
                </c:pt>
                <c:pt idx="1156">
                  <c:v>0.10602879539322886</c:v>
                </c:pt>
                <c:pt idx="1157">
                  <c:v>0.10609746539324758</c:v>
                </c:pt>
                <c:pt idx="1158">
                  <c:v>0.1061855453933305</c:v>
                </c:pt>
                <c:pt idx="1159">
                  <c:v>0.10618055789339562</c:v>
                </c:pt>
                <c:pt idx="1160">
                  <c:v>0.10614476539343799</c:v>
                </c:pt>
                <c:pt idx="1161">
                  <c:v>0.10615023539330082</c:v>
                </c:pt>
                <c:pt idx="1162">
                  <c:v>0.10618981061058716</c:v>
                </c:pt>
                <c:pt idx="1163">
                  <c:v>0.10632577170913754</c:v>
                </c:pt>
                <c:pt idx="1164">
                  <c:v>0.10634334539308554</c:v>
                </c:pt>
                <c:pt idx="1165">
                  <c:v>0.10635894539326785</c:v>
                </c:pt>
                <c:pt idx="1166">
                  <c:v>0.10637984539320655</c:v>
                </c:pt>
                <c:pt idx="1167">
                  <c:v>0.10640748348848209</c:v>
                </c:pt>
                <c:pt idx="1168">
                  <c:v>0.10642644642429394</c:v>
                </c:pt>
                <c:pt idx="1169">
                  <c:v>0.10640914539324342</c:v>
                </c:pt>
                <c:pt idx="1170">
                  <c:v>0.10638755491710583</c:v>
                </c:pt>
                <c:pt idx="1171">
                  <c:v>0.10630774539328061</c:v>
                </c:pt>
                <c:pt idx="1172">
                  <c:v>0.10628924539328469</c:v>
                </c:pt>
                <c:pt idx="1173">
                  <c:v>0.10626982872655338</c:v>
                </c:pt>
                <c:pt idx="1174">
                  <c:v>0.10623218539332413</c:v>
                </c:pt>
                <c:pt idx="1175">
                  <c:v>0.10618269539330071</c:v>
                </c:pt>
                <c:pt idx="1176">
                  <c:v>0.10613300539328924</c:v>
                </c:pt>
                <c:pt idx="1177">
                  <c:v>0.10609411652734482</c:v>
                </c:pt>
                <c:pt idx="1178">
                  <c:v>0.10609044539334889</c:v>
                </c:pt>
                <c:pt idx="1179">
                  <c:v>0.10608788997151922</c:v>
                </c:pt>
                <c:pt idx="1180">
                  <c:v>0.10611347573042454</c:v>
                </c:pt>
                <c:pt idx="1181">
                  <c:v>0.10610684539331319</c:v>
                </c:pt>
                <c:pt idx="1182">
                  <c:v>0.10610732872660836</c:v>
                </c:pt>
                <c:pt idx="1183">
                  <c:v>0.10612504539315643</c:v>
                </c:pt>
                <c:pt idx="1184">
                  <c:v>0.10613582539340882</c:v>
                </c:pt>
                <c:pt idx="1185">
                  <c:v>0.10612184539331795</c:v>
                </c:pt>
                <c:pt idx="1186">
                  <c:v>0.10609886227645407</c:v>
                </c:pt>
                <c:pt idx="1187">
                  <c:v>0.10608784884148292</c:v>
                </c:pt>
                <c:pt idx="1188">
                  <c:v>0.10600747872663877</c:v>
                </c:pt>
                <c:pt idx="1189">
                  <c:v>0.10598666539317492</c:v>
                </c:pt>
                <c:pt idx="1190">
                  <c:v>0.10596564539345368</c:v>
                </c:pt>
                <c:pt idx="1191">
                  <c:v>0.10595774539345371</c:v>
                </c:pt>
                <c:pt idx="1192">
                  <c:v>0.1059554453933913</c:v>
                </c:pt>
                <c:pt idx="1193">
                  <c:v>0.10593562539305879</c:v>
                </c:pt>
                <c:pt idx="1194">
                  <c:v>0.1059249453931557</c:v>
                </c:pt>
                <c:pt idx="1195">
                  <c:v>0.10592584665904782</c:v>
                </c:pt>
                <c:pt idx="1196">
                  <c:v>0.10591632271275842</c:v>
                </c:pt>
                <c:pt idx="1197">
                  <c:v>0.10590349539329225</c:v>
                </c:pt>
                <c:pt idx="1198">
                  <c:v>0.10591315448419894</c:v>
                </c:pt>
                <c:pt idx="1199">
                  <c:v>0.10597702539328678</c:v>
                </c:pt>
                <c:pt idx="1200">
                  <c:v>0.10608652539325195</c:v>
                </c:pt>
                <c:pt idx="1201">
                  <c:v>0.10619602774629308</c:v>
                </c:pt>
                <c:pt idx="1202">
                  <c:v>0.10632264539337656</c:v>
                </c:pt>
                <c:pt idx="1203">
                  <c:v>0.10642824539340269</c:v>
                </c:pt>
                <c:pt idx="1204">
                  <c:v>0.10651921539317755</c:v>
                </c:pt>
                <c:pt idx="1205">
                  <c:v>0.10656613345291539</c:v>
                </c:pt>
                <c:pt idx="1206">
                  <c:v>0.10676936394997943</c:v>
                </c:pt>
                <c:pt idx="1207">
                  <c:v>0.10681343539313558</c:v>
                </c:pt>
                <c:pt idx="1208">
                  <c:v>0.106866485393212</c:v>
                </c:pt>
                <c:pt idx="1209">
                  <c:v>0.10686651622671664</c:v>
                </c:pt>
                <c:pt idx="1210">
                  <c:v>0.10684944539320895</c:v>
                </c:pt>
                <c:pt idx="1211">
                  <c:v>0.10682668539331533</c:v>
                </c:pt>
                <c:pt idx="1212">
                  <c:v>0.10680449539334796</c:v>
                </c:pt>
                <c:pt idx="1213">
                  <c:v>0.10680274539328144</c:v>
                </c:pt>
                <c:pt idx="1214">
                  <c:v>0.10678766205992929</c:v>
                </c:pt>
                <c:pt idx="1215">
                  <c:v>0.10674774539327817</c:v>
                </c:pt>
                <c:pt idx="1216">
                  <c:v>0.10675246539332758</c:v>
                </c:pt>
                <c:pt idx="1217">
                  <c:v>0.1067543453933979</c:v>
                </c:pt>
                <c:pt idx="1218">
                  <c:v>0.10675874539343512</c:v>
                </c:pt>
                <c:pt idx="1219">
                  <c:v>0.10674537039321313</c:v>
                </c:pt>
                <c:pt idx="1220">
                  <c:v>0.1067384253933028</c:v>
                </c:pt>
                <c:pt idx="1221">
                  <c:v>0.10672884539326336</c:v>
                </c:pt>
                <c:pt idx="1222">
                  <c:v>0.1067150604618235</c:v>
                </c:pt>
                <c:pt idx="1223">
                  <c:v>0.1067245689227008</c:v>
                </c:pt>
                <c:pt idx="1224">
                  <c:v>0.10673946539333201</c:v>
                </c:pt>
                <c:pt idx="1225">
                  <c:v>0.10674654539312205</c:v>
                </c:pt>
                <c:pt idx="1226">
                  <c:v>0.10675444539336354</c:v>
                </c:pt>
                <c:pt idx="1227">
                  <c:v>0.10675320931075306</c:v>
                </c:pt>
                <c:pt idx="1228">
                  <c:v>0.10677434539319111</c:v>
                </c:pt>
                <c:pt idx="1229">
                  <c:v>0.10672958539332456</c:v>
                </c:pt>
                <c:pt idx="1230">
                  <c:v>0.10664912039338503</c:v>
                </c:pt>
                <c:pt idx="1231">
                  <c:v>0.10658174539327096</c:v>
                </c:pt>
                <c:pt idx="1232">
                  <c:v>0.10640617396462922</c:v>
                </c:pt>
                <c:pt idx="1233">
                  <c:v>0.10635938539313367</c:v>
                </c:pt>
                <c:pt idx="1234">
                  <c:v>0.10629081539323695</c:v>
                </c:pt>
                <c:pt idx="1235">
                  <c:v>0.10622121414323266</c:v>
                </c:pt>
                <c:pt idx="1236">
                  <c:v>0.10617429539323103</c:v>
                </c:pt>
                <c:pt idx="1237">
                  <c:v>0.10614902539337834</c:v>
                </c:pt>
                <c:pt idx="1238">
                  <c:v>0.10611852539342691</c:v>
                </c:pt>
                <c:pt idx="1239">
                  <c:v>0.10609090328794941</c:v>
                </c:pt>
                <c:pt idx="1240">
                  <c:v>0.10593287442556235</c:v>
                </c:pt>
                <c:pt idx="1241">
                  <c:v>0.10590527786087026</c:v>
                </c:pt>
                <c:pt idx="1242">
                  <c:v>0.10587614539316803</c:v>
                </c:pt>
                <c:pt idx="1243">
                  <c:v>0.10584562539335707</c:v>
                </c:pt>
                <c:pt idx="1244">
                  <c:v>0.10583194539327678</c:v>
                </c:pt>
                <c:pt idx="1245">
                  <c:v>0.10582774539332718</c:v>
                </c:pt>
                <c:pt idx="1246">
                  <c:v>0.10578721907754128</c:v>
                </c:pt>
                <c:pt idx="1247">
                  <c:v>0.10576664539325982</c:v>
                </c:pt>
                <c:pt idx="1248">
                  <c:v>0.10577799802489095</c:v>
                </c:pt>
                <c:pt idx="1249">
                  <c:v>0.10587182539327956</c:v>
                </c:pt>
                <c:pt idx="1250">
                  <c:v>0.10597502539329187</c:v>
                </c:pt>
                <c:pt idx="1251">
                  <c:v>0.10607383539331748</c:v>
                </c:pt>
                <c:pt idx="1252">
                  <c:v>0.10615934539322325</c:v>
                </c:pt>
                <c:pt idx="1253">
                  <c:v>0.10623026539330739</c:v>
                </c:pt>
                <c:pt idx="1254">
                  <c:v>0.10626391205987319</c:v>
                </c:pt>
                <c:pt idx="1255">
                  <c:v>0.10634335145395823</c:v>
                </c:pt>
                <c:pt idx="1256">
                  <c:v>0.10644774539323978</c:v>
                </c:pt>
                <c:pt idx="1257">
                  <c:v>0.10644170539328004</c:v>
                </c:pt>
                <c:pt idx="1258">
                  <c:v>0.10639235539328243</c:v>
                </c:pt>
                <c:pt idx="1259">
                  <c:v>0.1062169053932962</c:v>
                </c:pt>
                <c:pt idx="1260">
                  <c:v>0.10603144539322787</c:v>
                </c:pt>
                <c:pt idx="1261">
                  <c:v>0.10589561124692187</c:v>
                </c:pt>
                <c:pt idx="1262">
                  <c:v>0.10575684539330156</c:v>
                </c:pt>
                <c:pt idx="1263">
                  <c:v>0.10565453784609249</c:v>
                </c:pt>
                <c:pt idx="1264">
                  <c:v>0.10533662539329217</c:v>
                </c:pt>
                <c:pt idx="1265">
                  <c:v>0.10522130539325759</c:v>
                </c:pt>
                <c:pt idx="1266">
                  <c:v>0.1049675653933235</c:v>
                </c:pt>
                <c:pt idx="1267">
                  <c:v>0.10467069539322439</c:v>
                </c:pt>
                <c:pt idx="1268">
                  <c:v>0.10443371414319813</c:v>
                </c:pt>
                <c:pt idx="1269">
                  <c:v>0.10417852539337957</c:v>
                </c:pt>
                <c:pt idx="1270">
                  <c:v>0.10398903539325488</c:v>
                </c:pt>
                <c:pt idx="1271">
                  <c:v>0.10380964539326953</c:v>
                </c:pt>
                <c:pt idx="1272">
                  <c:v>0.10359581357506897</c:v>
                </c:pt>
                <c:pt idx="1273">
                  <c:v>0.10289517396469711</c:v>
                </c:pt>
                <c:pt idx="1274">
                  <c:v>0.10273505539322517</c:v>
                </c:pt>
                <c:pt idx="1275">
                  <c:v>0.10248601135074861</c:v>
                </c:pt>
                <c:pt idx="1276">
                  <c:v>0.10222203539319707</c:v>
                </c:pt>
                <c:pt idx="1277">
                  <c:v>0.10196692539325626</c:v>
                </c:pt>
                <c:pt idx="1278">
                  <c:v>0.10175663539315849</c:v>
                </c:pt>
                <c:pt idx="1279">
                  <c:v>0.10153688539334381</c:v>
                </c:pt>
                <c:pt idx="1280">
                  <c:v>0.10131395087269368</c:v>
                </c:pt>
                <c:pt idx="1281">
                  <c:v>0.10092314745516265</c:v>
                </c:pt>
                <c:pt idx="1282">
                  <c:v>9.9815252242535735E-2</c:v>
                </c:pt>
                <c:pt idx="1283">
                  <c:v>9.9578225393216327E-2</c:v>
                </c:pt>
                <c:pt idx="1284">
                  <c:v>9.9328035393227807E-2</c:v>
                </c:pt>
                <c:pt idx="1285">
                  <c:v>9.9087105393422872E-2</c:v>
                </c:pt>
                <c:pt idx="1286">
                  <c:v>9.892414013029352E-2</c:v>
                </c:pt>
                <c:pt idx="1287">
                  <c:v>9.8743625393268572E-2</c:v>
                </c:pt>
                <c:pt idx="1288">
                  <c:v>9.8360465393355495E-2</c:v>
                </c:pt>
                <c:pt idx="1289">
                  <c:v>9.8190195393272089E-2</c:v>
                </c:pt>
                <c:pt idx="1290">
                  <c:v>9.81209016432701E-2</c:v>
                </c:pt>
                <c:pt idx="1291">
                  <c:v>9.7680745393262255E-2</c:v>
                </c:pt>
                <c:pt idx="1292">
                  <c:v>9.7616645393273499E-2</c:v>
                </c:pt>
                <c:pt idx="1293">
                  <c:v>9.7502841137938417E-2</c:v>
                </c:pt>
                <c:pt idx="1294">
                  <c:v>9.7428365393312857E-2</c:v>
                </c:pt>
                <c:pt idx="1295">
                  <c:v>9.737605539321241E-2</c:v>
                </c:pt>
                <c:pt idx="1296">
                  <c:v>9.7313135393235953E-2</c:v>
                </c:pt>
                <c:pt idx="1297">
                  <c:v>9.7263265393394263E-2</c:v>
                </c:pt>
                <c:pt idx="1298">
                  <c:v>9.7241210181948604E-2</c:v>
                </c:pt>
                <c:pt idx="1299">
                  <c:v>9.7220245393273855E-2</c:v>
                </c:pt>
                <c:pt idx="1300">
                  <c:v>9.7275000295226746E-2</c:v>
                </c:pt>
                <c:pt idx="1301">
                  <c:v>9.7280445393181508E-2</c:v>
                </c:pt>
                <c:pt idx="1302">
                  <c:v>9.7306425393298993E-2</c:v>
                </c:pt>
                <c:pt idx="1303">
                  <c:v>9.734439539315079E-2</c:v>
                </c:pt>
                <c:pt idx="1304">
                  <c:v>9.7379895393402235E-2</c:v>
                </c:pt>
                <c:pt idx="1305">
                  <c:v>9.7405787059912499E-2</c:v>
                </c:pt>
                <c:pt idx="1306">
                  <c:v>9.7430705393321673E-2</c:v>
                </c:pt>
                <c:pt idx="1307">
                  <c:v>9.744733798578406E-2</c:v>
                </c:pt>
                <c:pt idx="1308">
                  <c:v>9.7442278726589379E-2</c:v>
                </c:pt>
                <c:pt idx="1309">
                  <c:v>9.7299995393271457E-2</c:v>
                </c:pt>
                <c:pt idx="1310">
                  <c:v>9.7086455393295551E-2</c:v>
                </c:pt>
                <c:pt idx="1311">
                  <c:v>9.6884505393262613E-2</c:v>
                </c:pt>
                <c:pt idx="1312">
                  <c:v>9.6712808551117732E-2</c:v>
                </c:pt>
                <c:pt idx="1313">
                  <c:v>9.6552925393126612E-2</c:v>
                </c:pt>
                <c:pt idx="1314">
                  <c:v>9.6415595393239142E-2</c:v>
                </c:pt>
                <c:pt idx="1315">
                  <c:v>9.6300635393262751E-2</c:v>
                </c:pt>
                <c:pt idx="1316">
                  <c:v>9.622492186380785E-2</c:v>
                </c:pt>
                <c:pt idx="1317">
                  <c:v>9.5967745393252896E-2</c:v>
                </c:pt>
                <c:pt idx="1318">
                  <c:v>9.5913507893271771E-2</c:v>
                </c:pt>
                <c:pt idx="1319">
                  <c:v>9.5834305393282304E-2</c:v>
                </c:pt>
                <c:pt idx="1320">
                  <c:v>9.5753575393345655E-2</c:v>
                </c:pt>
                <c:pt idx="1321">
                  <c:v>9.5675995393278937E-2</c:v>
                </c:pt>
                <c:pt idx="1322">
                  <c:v>9.5623705393293859E-2</c:v>
                </c:pt>
                <c:pt idx="1323">
                  <c:v>9.5561095393279158E-2</c:v>
                </c:pt>
                <c:pt idx="1324">
                  <c:v>9.5523745393393325E-2</c:v>
                </c:pt>
                <c:pt idx="1325">
                  <c:v>9.5593712059965683E-2</c:v>
                </c:pt>
                <c:pt idx="1326">
                  <c:v>9.5797745393298397E-2</c:v>
                </c:pt>
                <c:pt idx="1327">
                  <c:v>9.5826378046297206E-2</c:v>
                </c:pt>
                <c:pt idx="1328">
                  <c:v>9.5877045393308477E-2</c:v>
                </c:pt>
                <c:pt idx="1329">
                  <c:v>9.5936945393219814E-2</c:v>
                </c:pt>
                <c:pt idx="1330">
                  <c:v>9.5984731694727501E-2</c:v>
                </c:pt>
                <c:pt idx="1331">
                  <c:v>9.6025235393284517E-2</c:v>
                </c:pt>
                <c:pt idx="1332">
                  <c:v>9.6102005393220252E-2</c:v>
                </c:pt>
                <c:pt idx="1333">
                  <c:v>9.6142245393366507E-2</c:v>
                </c:pt>
                <c:pt idx="1334">
                  <c:v>9.612086403730305E-2</c:v>
                </c:pt>
                <c:pt idx="1335">
                  <c:v>9.591429084781565E-2</c:v>
                </c:pt>
                <c:pt idx="1336">
                  <c:v>9.5849135393308443E-2</c:v>
                </c:pt>
                <c:pt idx="1337">
                  <c:v>9.5743071709023284E-2</c:v>
                </c:pt>
                <c:pt idx="1338">
                  <c:v>9.5633755393279854E-2</c:v>
                </c:pt>
                <c:pt idx="1339">
                  <c:v>9.5540955393389096E-2</c:v>
                </c:pt>
                <c:pt idx="1340">
                  <c:v>9.5456785393338364E-2</c:v>
                </c:pt>
                <c:pt idx="1341">
                  <c:v>9.5400465393240166E-2</c:v>
                </c:pt>
                <c:pt idx="1342">
                  <c:v>9.5462292059991696E-2</c:v>
                </c:pt>
                <c:pt idx="1343">
                  <c:v>9.5645005393279886E-2</c:v>
                </c:pt>
                <c:pt idx="1344">
                  <c:v>9.5801745393288271E-2</c:v>
                </c:pt>
                <c:pt idx="1345">
                  <c:v>9.6244316821824313E-2</c:v>
                </c:pt>
                <c:pt idx="1346">
                  <c:v>9.6382205393325607E-2</c:v>
                </c:pt>
                <c:pt idx="1347">
                  <c:v>9.6511005393239271E-2</c:v>
                </c:pt>
                <c:pt idx="1348">
                  <c:v>9.6614945393270188E-2</c:v>
                </c:pt>
                <c:pt idx="1349">
                  <c:v>9.6724703726565067E-2</c:v>
                </c:pt>
                <c:pt idx="1350">
                  <c:v>9.6814445393093335E-2</c:v>
                </c:pt>
                <c:pt idx="1351">
                  <c:v>9.6874485393414075E-2</c:v>
                </c:pt>
                <c:pt idx="1352">
                  <c:v>9.6925131756918873E-2</c:v>
                </c:pt>
                <c:pt idx="1353">
                  <c:v>9.7248853827011289E-2</c:v>
                </c:pt>
                <c:pt idx="1354">
                  <c:v>9.735730922304249E-2</c:v>
                </c:pt>
                <c:pt idx="1355">
                  <c:v>9.7416275393300125E-2</c:v>
                </c:pt>
                <c:pt idx="1356">
                  <c:v>9.7509575393317546E-2</c:v>
                </c:pt>
                <c:pt idx="1357">
                  <c:v>9.7562345393328156E-2</c:v>
                </c:pt>
                <c:pt idx="1358">
                  <c:v>9.7623075393286782E-2</c:v>
                </c:pt>
                <c:pt idx="1359">
                  <c:v>9.7677130810140511E-2</c:v>
                </c:pt>
                <c:pt idx="1360">
                  <c:v>9.7725425393250104E-2</c:v>
                </c:pt>
                <c:pt idx="1361">
                  <c:v>9.7767745393298425E-2</c:v>
                </c:pt>
                <c:pt idx="1362">
                  <c:v>9.7390595393221729E-2</c:v>
                </c:pt>
                <c:pt idx="1363">
                  <c:v>9.7279965393326534E-2</c:v>
                </c:pt>
                <c:pt idx="1364">
                  <c:v>9.7167045393291643E-2</c:v>
                </c:pt>
                <c:pt idx="1365">
                  <c:v>9.7051185393183956E-2</c:v>
                </c:pt>
                <c:pt idx="1366">
                  <c:v>9.6960713814340196E-2</c:v>
                </c:pt>
                <c:pt idx="1367">
                  <c:v>9.6883185393309632E-2</c:v>
                </c:pt>
                <c:pt idx="1368">
                  <c:v>9.6807335393293753E-2</c:v>
                </c:pt>
                <c:pt idx="1369">
                  <c:v>9.6715552410884725E-2</c:v>
                </c:pt>
                <c:pt idx="1370">
                  <c:v>9.6380745393290154E-2</c:v>
                </c:pt>
                <c:pt idx="1371">
                  <c:v>9.6309337229996544E-2</c:v>
                </c:pt>
                <c:pt idx="1372">
                  <c:v>9.6195428937491625E-2</c:v>
                </c:pt>
                <c:pt idx="1373">
                  <c:v>9.6078765393244267E-2</c:v>
                </c:pt>
                <c:pt idx="1374">
                  <c:v>9.5996725393249063E-2</c:v>
                </c:pt>
                <c:pt idx="1375">
                  <c:v>9.5887965393288324E-2</c:v>
                </c:pt>
                <c:pt idx="1376">
                  <c:v>9.5660315393217912E-2</c:v>
                </c:pt>
                <c:pt idx="1377">
                  <c:v>9.5465187498589885E-2</c:v>
                </c:pt>
                <c:pt idx="1378">
                  <c:v>9.5258616361078935E-2</c:v>
                </c:pt>
                <c:pt idx="1379">
                  <c:v>9.4593899239413373E-2</c:v>
                </c:pt>
                <c:pt idx="1380">
                  <c:v>9.4450695393234738E-2</c:v>
                </c:pt>
                <c:pt idx="1381">
                  <c:v>9.4292565393189504E-2</c:v>
                </c:pt>
                <c:pt idx="1382">
                  <c:v>9.4158430786549771E-2</c:v>
                </c:pt>
                <c:pt idx="1383">
                  <c:v>9.402462039325607E-2</c:v>
                </c:pt>
                <c:pt idx="1384">
                  <c:v>9.3884485393147157E-2</c:v>
                </c:pt>
                <c:pt idx="1385">
                  <c:v>9.376789539329887E-2</c:v>
                </c:pt>
                <c:pt idx="1386">
                  <c:v>9.3683399938726139E-2</c:v>
                </c:pt>
                <c:pt idx="1387">
                  <c:v>9.3447745393248766E-2</c:v>
                </c:pt>
                <c:pt idx="1388">
                  <c:v>9.340107170902455E-2</c:v>
                </c:pt>
                <c:pt idx="1389">
                  <c:v>9.3343945393314726E-2</c:v>
                </c:pt>
                <c:pt idx="1390">
                  <c:v>9.3268285393250536E-2</c:v>
                </c:pt>
                <c:pt idx="1391">
                  <c:v>9.3232245393224472E-2</c:v>
                </c:pt>
                <c:pt idx="1392">
                  <c:v>9.3252412059911208E-2</c:v>
                </c:pt>
                <c:pt idx="1393">
                  <c:v>9.3264145393249148E-2</c:v>
                </c:pt>
                <c:pt idx="1394">
                  <c:v>9.3285305393337195E-2</c:v>
                </c:pt>
                <c:pt idx="1395">
                  <c:v>9.3295954348406054E-2</c:v>
                </c:pt>
                <c:pt idx="1396">
                  <c:v>9.3389979435798423E-2</c:v>
                </c:pt>
                <c:pt idx="1397">
                  <c:v>9.3408825393339695E-2</c:v>
                </c:pt>
                <c:pt idx="1398">
                  <c:v>9.3433745393383588E-2</c:v>
                </c:pt>
                <c:pt idx="1399">
                  <c:v>9.3452925393251077E-2</c:v>
                </c:pt>
                <c:pt idx="1400">
                  <c:v>9.3466145393335892E-2</c:v>
                </c:pt>
                <c:pt idx="1401">
                  <c:v>9.3495505393221462E-2</c:v>
                </c:pt>
                <c:pt idx="1402">
                  <c:v>9.3503695393167233E-2</c:v>
                </c:pt>
                <c:pt idx="1403">
                  <c:v>9.3506336942596219E-2</c:v>
                </c:pt>
                <c:pt idx="1404">
                  <c:v>9.3509730687372922E-2</c:v>
                </c:pt>
                <c:pt idx="1405">
                  <c:v>9.3219790847825806E-2</c:v>
                </c:pt>
                <c:pt idx="1406">
                  <c:v>9.3178985393294125E-2</c:v>
                </c:pt>
                <c:pt idx="1407">
                  <c:v>9.3111545393341572E-2</c:v>
                </c:pt>
                <c:pt idx="1408">
                  <c:v>9.3005629603752055E-2</c:v>
                </c:pt>
                <c:pt idx="1409">
                  <c:v>9.2887035393303549E-2</c:v>
                </c:pt>
                <c:pt idx="1410">
                  <c:v>9.2778055393296269E-2</c:v>
                </c:pt>
                <c:pt idx="1411">
                  <c:v>9.2665875828117847E-2</c:v>
                </c:pt>
                <c:pt idx="1412">
                  <c:v>9.2336495393283327E-2</c:v>
                </c:pt>
                <c:pt idx="1413">
                  <c:v>9.2253927211473283E-2</c:v>
                </c:pt>
                <c:pt idx="1414">
                  <c:v>9.2134807893302223E-2</c:v>
                </c:pt>
                <c:pt idx="1415">
                  <c:v>9.2027199938684176E-2</c:v>
                </c:pt>
                <c:pt idx="1416">
                  <c:v>9.1937645393386516E-2</c:v>
                </c:pt>
                <c:pt idx="1417">
                  <c:v>9.1868765393286436E-2</c:v>
                </c:pt>
                <c:pt idx="1418">
                  <c:v>9.1711945393257194E-2</c:v>
                </c:pt>
                <c:pt idx="1419">
                  <c:v>9.1574203726594347E-2</c:v>
                </c:pt>
                <c:pt idx="1420">
                  <c:v>9.1450891226600134E-2</c:v>
                </c:pt>
                <c:pt idx="1421">
                  <c:v>9.1152528002012942E-2</c:v>
                </c:pt>
                <c:pt idx="1422">
                  <c:v>9.1062575393152725E-2</c:v>
                </c:pt>
                <c:pt idx="1423">
                  <c:v>9.1027095393329274E-2</c:v>
                </c:pt>
                <c:pt idx="1424">
                  <c:v>9.1005995393274558E-2</c:v>
                </c:pt>
                <c:pt idx="1425">
                  <c:v>9.0992099560011766E-2</c:v>
                </c:pt>
                <c:pt idx="1426">
                  <c:v>9.0961485393251038E-2</c:v>
                </c:pt>
                <c:pt idx="1427">
                  <c:v>9.0936765393252114E-2</c:v>
                </c:pt>
                <c:pt idx="1428">
                  <c:v>9.0912345393519514E-2</c:v>
                </c:pt>
                <c:pt idx="1429">
                  <c:v>9.0901548671894289E-2</c:v>
                </c:pt>
                <c:pt idx="1430">
                  <c:v>9.0860376972159512E-2</c:v>
                </c:pt>
                <c:pt idx="1431">
                  <c:v>9.0857145393187094E-2</c:v>
                </c:pt>
                <c:pt idx="1432">
                  <c:v>9.0840945393480935E-2</c:v>
                </c:pt>
                <c:pt idx="1433">
                  <c:v>9.0828725393279866E-2</c:v>
                </c:pt>
                <c:pt idx="1434">
                  <c:v>9.0791305393267505E-2</c:v>
                </c:pt>
                <c:pt idx="1435">
                  <c:v>9.0809903288061405E-2</c:v>
                </c:pt>
                <c:pt idx="1436">
                  <c:v>9.0907005393276633E-2</c:v>
                </c:pt>
                <c:pt idx="1437">
                  <c:v>9.098913755008195E-2</c:v>
                </c:pt>
                <c:pt idx="1438">
                  <c:v>9.1205745393253393E-2</c:v>
                </c:pt>
                <c:pt idx="1439">
                  <c:v>9.1243645393362299E-2</c:v>
                </c:pt>
                <c:pt idx="1440">
                  <c:v>9.1312595393219523E-2</c:v>
                </c:pt>
                <c:pt idx="1441">
                  <c:v>9.1366545393356174E-2</c:v>
                </c:pt>
                <c:pt idx="1442">
                  <c:v>9.1404398024920439E-2</c:v>
                </c:pt>
                <c:pt idx="1443">
                  <c:v>9.1465975393234172E-2</c:v>
                </c:pt>
                <c:pt idx="1444">
                  <c:v>9.1486025393308509E-2</c:v>
                </c:pt>
                <c:pt idx="1445">
                  <c:v>9.1448145393314945E-2</c:v>
                </c:pt>
                <c:pt idx="1446">
                  <c:v>9.1424569717716536E-2</c:v>
                </c:pt>
                <c:pt idx="1447">
                  <c:v>9.129521598146087E-2</c:v>
                </c:pt>
                <c:pt idx="1448">
                  <c:v>9.1267829900417069E-2</c:v>
                </c:pt>
                <c:pt idx="1449">
                  <c:v>9.1209265393402544E-2</c:v>
                </c:pt>
                <c:pt idx="1450">
                  <c:v>9.1175495393216094E-2</c:v>
                </c:pt>
                <c:pt idx="1451">
                  <c:v>9.113434539345644E-2</c:v>
                </c:pt>
                <c:pt idx="1452">
                  <c:v>9.1114145393334026E-2</c:v>
                </c:pt>
                <c:pt idx="1453">
                  <c:v>9.1102145393193751E-2</c:v>
                </c:pt>
                <c:pt idx="1454">
                  <c:v>9.1100203726625723E-2</c:v>
                </c:pt>
                <c:pt idx="1455">
                  <c:v>9.1100878726635456E-2</c:v>
                </c:pt>
                <c:pt idx="1456">
                  <c:v>9.1075809909355585E-2</c:v>
                </c:pt>
                <c:pt idx="1457">
                  <c:v>9.1068755494276871E-2</c:v>
                </c:pt>
                <c:pt idx="1458">
                  <c:v>9.1020445393326183E-2</c:v>
                </c:pt>
                <c:pt idx="1459">
                  <c:v>9.0974085393284623E-2</c:v>
                </c:pt>
                <c:pt idx="1460">
                  <c:v>9.0933945393317159E-2</c:v>
                </c:pt>
                <c:pt idx="1461">
                  <c:v>9.0901661182826457E-2</c:v>
                </c:pt>
                <c:pt idx="1462">
                  <c:v>9.0874195393240667E-2</c:v>
                </c:pt>
                <c:pt idx="1463">
                  <c:v>9.0868713135250828E-2</c:v>
                </c:pt>
                <c:pt idx="1464">
                  <c:v>9.0827745393255624E-2</c:v>
                </c:pt>
                <c:pt idx="1465">
                  <c:v>9.0818937312434428E-2</c:v>
                </c:pt>
                <c:pt idx="1466">
                  <c:v>9.0797045393131312E-2</c:v>
                </c:pt>
                <c:pt idx="1467">
                  <c:v>9.0770565393341981E-2</c:v>
                </c:pt>
                <c:pt idx="1468">
                  <c:v>9.0730405393330257E-2</c:v>
                </c:pt>
                <c:pt idx="1469">
                  <c:v>9.0688903287912154E-2</c:v>
                </c:pt>
                <c:pt idx="1470">
                  <c:v>9.0637525393390275E-2</c:v>
                </c:pt>
                <c:pt idx="1471">
                  <c:v>9.0612979435832172E-2</c:v>
                </c:pt>
                <c:pt idx="1472">
                  <c:v>9.0482710910492842E-2</c:v>
                </c:pt>
                <c:pt idx="1473">
                  <c:v>9.0457225393180421E-2</c:v>
                </c:pt>
                <c:pt idx="1474">
                  <c:v>9.0437745393060751E-2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0.10621774539328049</c:v>
                </c:pt>
                <c:pt idx="1">
                  <c:v>0.10721946256515483</c:v>
                </c:pt>
                <c:pt idx="2">
                  <c:v>0.10754254539322974</c:v>
                </c:pt>
                <c:pt idx="3">
                  <c:v>0.1060747453932436</c:v>
                </c:pt>
                <c:pt idx="4">
                  <c:v>0.10724524539324423</c:v>
                </c:pt>
                <c:pt idx="5">
                  <c:v>0.10534524539326642</c:v>
                </c:pt>
                <c:pt idx="6">
                  <c:v>0.10951774539326209</c:v>
                </c:pt>
                <c:pt idx="7">
                  <c:v>0.10851729539339766</c:v>
                </c:pt>
                <c:pt idx="8">
                  <c:v>0.10918940539329468</c:v>
                </c:pt>
                <c:pt idx="9">
                  <c:v>0.10735389539314606</c:v>
                </c:pt>
                <c:pt idx="10">
                  <c:v>0.10579946539326102</c:v>
                </c:pt>
                <c:pt idx="11">
                  <c:v>0.10522557539329119</c:v>
                </c:pt>
                <c:pt idx="12">
                  <c:v>0.10266544159583196</c:v>
                </c:pt>
                <c:pt idx="13">
                  <c:v>9.6701745393318134E-2</c:v>
                </c:pt>
                <c:pt idx="14">
                  <c:v>9.6701745393289754E-2</c:v>
                </c:pt>
                <c:pt idx="15">
                  <c:v>9.6667825393382242E-2</c:v>
                </c:pt>
                <c:pt idx="16">
                  <c:v>9.6700795393246677E-2</c:v>
                </c:pt>
                <c:pt idx="17">
                  <c:v>9.6390449474810708E-2</c:v>
                </c:pt>
                <c:pt idx="18">
                  <c:v>9.6442745393176224E-2</c:v>
                </c:pt>
                <c:pt idx="19">
                  <c:v>9.6442745393119353E-2</c:v>
                </c:pt>
                <c:pt idx="20">
                  <c:v>9.6308578726478827E-2</c:v>
                </c:pt>
                <c:pt idx="21">
                  <c:v>9.615274539322631E-2</c:v>
                </c:pt>
                <c:pt idx="22">
                  <c:v>9.6296735292270369E-2</c:v>
                </c:pt>
                <c:pt idx="23">
                  <c:v>9.6345245393251872E-2</c:v>
                </c:pt>
                <c:pt idx="24">
                  <c:v>9.6091045393379274E-2</c:v>
                </c:pt>
                <c:pt idx="25">
                  <c:v>9.6527745393430633E-2</c:v>
                </c:pt>
                <c:pt idx="26">
                  <c:v>9.6527745393430633E-2</c:v>
                </c:pt>
                <c:pt idx="27">
                  <c:v>9.5149724985006429E-2</c:v>
                </c:pt>
                <c:pt idx="28">
                  <c:v>9.4169469531252117E-2</c:v>
                </c:pt>
                <c:pt idx="29">
                  <c:v>9.7512352988317744E-2</c:v>
                </c:pt>
                <c:pt idx="30">
                  <c:v>0.10089881539332163</c:v>
                </c:pt>
                <c:pt idx="31">
                  <c:v>0.10108774539320109</c:v>
                </c:pt>
                <c:pt idx="32">
                  <c:v>0.10234824539315923</c:v>
                </c:pt>
                <c:pt idx="33">
                  <c:v>0.10104589539322714</c:v>
                </c:pt>
                <c:pt idx="34">
                  <c:v>9.7706145393274893E-2</c:v>
                </c:pt>
                <c:pt idx="35">
                  <c:v>9.7544485393257288E-2</c:v>
                </c:pt>
                <c:pt idx="36">
                  <c:v>9.7441745393183524E-2</c:v>
                </c:pt>
                <c:pt idx="37">
                  <c:v>9.7747112740236744E-2</c:v>
                </c:pt>
                <c:pt idx="38">
                  <c:v>9.8099145393533232E-2</c:v>
                </c:pt>
                <c:pt idx="39">
                  <c:v>9.8107745393520032E-2</c:v>
                </c:pt>
                <c:pt idx="40">
                  <c:v>9.8410795393064673E-2</c:v>
                </c:pt>
                <c:pt idx="41">
                  <c:v>9.8502745393048555E-2</c:v>
                </c:pt>
                <c:pt idx="42">
                  <c:v>9.8502745393048555E-2</c:v>
                </c:pt>
                <c:pt idx="43">
                  <c:v>9.8275245393352945E-2</c:v>
                </c:pt>
                <c:pt idx="44">
                  <c:v>9.4537745393168462E-2</c:v>
                </c:pt>
                <c:pt idx="45">
                  <c:v>9.4685745393334769E-2</c:v>
                </c:pt>
                <c:pt idx="46">
                  <c:v>9.5860775696479592E-2</c:v>
                </c:pt>
                <c:pt idx="47">
                  <c:v>9.6022745393455081E-2</c:v>
                </c:pt>
                <c:pt idx="48">
                  <c:v>9.661209539314089E-2</c:v>
                </c:pt>
                <c:pt idx="49">
                  <c:v>9.6648845393176044E-2</c:v>
                </c:pt>
                <c:pt idx="50">
                  <c:v>9.4437645393313188E-2</c:v>
                </c:pt>
                <c:pt idx="51">
                  <c:v>9.4047745393325527E-2</c:v>
                </c:pt>
                <c:pt idx="52">
                  <c:v>9.3884866605549219E-2</c:v>
                </c:pt>
                <c:pt idx="53">
                  <c:v>9.4248895393249738E-2</c:v>
                </c:pt>
                <c:pt idx="54">
                  <c:v>9.4937745393139122E-2</c:v>
                </c:pt>
                <c:pt idx="55">
                  <c:v>9.4523445393363756E-2</c:v>
                </c:pt>
                <c:pt idx="56">
                  <c:v>9.4347745393307064E-2</c:v>
                </c:pt>
                <c:pt idx="57">
                  <c:v>9.4194445393199641E-2</c:v>
                </c:pt>
                <c:pt idx="58">
                  <c:v>9.4137745393197775E-2</c:v>
                </c:pt>
                <c:pt idx="59">
                  <c:v>9.4137745393197775E-2</c:v>
                </c:pt>
                <c:pt idx="60">
                  <c:v>9.4137745393283095E-2</c:v>
                </c:pt>
                <c:pt idx="61">
                  <c:v>9.3284514624087947E-2</c:v>
                </c:pt>
                <c:pt idx="62">
                  <c:v>9.2513745393361532E-2</c:v>
                </c:pt>
                <c:pt idx="63">
                  <c:v>9.2513745393361532E-2</c:v>
                </c:pt>
                <c:pt idx="64">
                  <c:v>9.2513745393361532E-2</c:v>
                </c:pt>
                <c:pt idx="65">
                  <c:v>9.2513745393361532E-2</c:v>
                </c:pt>
                <c:pt idx="66">
                  <c:v>9.2216745393230354E-2</c:v>
                </c:pt>
                <c:pt idx="67">
                  <c:v>9.1497745393354563E-2</c:v>
                </c:pt>
                <c:pt idx="68">
                  <c:v>9.1128468284807737E-2</c:v>
                </c:pt>
                <c:pt idx="69">
                  <c:v>9.0137745393178675E-2</c:v>
                </c:pt>
                <c:pt idx="70">
                  <c:v>9.0137745393178675E-2</c:v>
                </c:pt>
                <c:pt idx="71">
                  <c:v>8.9694945393304776E-2</c:v>
                </c:pt>
                <c:pt idx="72">
                  <c:v>8.8052173964598551E-2</c:v>
                </c:pt>
                <c:pt idx="73">
                  <c:v>8.7203745393125559E-2</c:v>
                </c:pt>
                <c:pt idx="74">
                  <c:v>8.7203745393125559E-2</c:v>
                </c:pt>
                <c:pt idx="75">
                  <c:v>8.7203745393125559E-2</c:v>
                </c:pt>
                <c:pt idx="76">
                  <c:v>8.7203745393281934E-2</c:v>
                </c:pt>
                <c:pt idx="77">
                  <c:v>8.7974390554521206E-2</c:v>
                </c:pt>
                <c:pt idx="78">
                  <c:v>8.8051295393299339E-2</c:v>
                </c:pt>
                <c:pt idx="79">
                  <c:v>8.8072745393361671E-2</c:v>
                </c:pt>
                <c:pt idx="80">
                  <c:v>8.8090745393415729E-2</c:v>
                </c:pt>
                <c:pt idx="81">
                  <c:v>8.8408145393131604E-2</c:v>
                </c:pt>
                <c:pt idx="82">
                  <c:v>8.8417745393130104E-2</c:v>
                </c:pt>
                <c:pt idx="83">
                  <c:v>8.8417745393158526E-2</c:v>
                </c:pt>
                <c:pt idx="84">
                  <c:v>9.0331495393201108E-2</c:v>
                </c:pt>
                <c:pt idx="85">
                  <c:v>9.0831545393371058E-2</c:v>
                </c:pt>
                <c:pt idx="86">
                  <c:v>9.1048825393187441E-2</c:v>
                </c:pt>
                <c:pt idx="87">
                  <c:v>9.1025071923851938E-2</c:v>
                </c:pt>
                <c:pt idx="88">
                  <c:v>8.8687805393277669E-2</c:v>
                </c:pt>
                <c:pt idx="89">
                  <c:v>8.8517745393247166E-2</c:v>
                </c:pt>
                <c:pt idx="90">
                  <c:v>8.8517745393247166E-2</c:v>
                </c:pt>
                <c:pt idx="91">
                  <c:v>8.8517745393218744E-2</c:v>
                </c:pt>
                <c:pt idx="92">
                  <c:v>8.8517745393247166E-2</c:v>
                </c:pt>
                <c:pt idx="93">
                  <c:v>8.8517745393247166E-2</c:v>
                </c:pt>
                <c:pt idx="94">
                  <c:v>8.8653865393197959E-2</c:v>
                </c:pt>
                <c:pt idx="95">
                  <c:v>8.8683745393211708E-2</c:v>
                </c:pt>
                <c:pt idx="96">
                  <c:v>8.8683745393183272E-2</c:v>
                </c:pt>
                <c:pt idx="97">
                  <c:v>8.8683745393211708E-2</c:v>
                </c:pt>
                <c:pt idx="98">
                  <c:v>8.8683745393211708E-2</c:v>
                </c:pt>
                <c:pt idx="99">
                  <c:v>8.8683745393211708E-2</c:v>
                </c:pt>
                <c:pt idx="100">
                  <c:v>8.8683745393197524E-2</c:v>
                </c:pt>
                <c:pt idx="101">
                  <c:v>8.8683745393211708E-2</c:v>
                </c:pt>
                <c:pt idx="102">
                  <c:v>8.8989625393253474E-2</c:v>
                </c:pt>
                <c:pt idx="103">
                  <c:v>8.9837745393410343E-2</c:v>
                </c:pt>
                <c:pt idx="104">
                  <c:v>8.9837745393410343E-2</c:v>
                </c:pt>
                <c:pt idx="105">
                  <c:v>8.9837745393410343E-2</c:v>
                </c:pt>
                <c:pt idx="106">
                  <c:v>8.9837745393410343E-2</c:v>
                </c:pt>
                <c:pt idx="107">
                  <c:v>8.9837745393410343E-2</c:v>
                </c:pt>
                <c:pt idx="108">
                  <c:v>8.9837745393410343E-2</c:v>
                </c:pt>
                <c:pt idx="109">
                  <c:v>8.9837745393410343E-2</c:v>
                </c:pt>
                <c:pt idx="110">
                  <c:v>8.9837745393410343E-2</c:v>
                </c:pt>
                <c:pt idx="111">
                  <c:v>9.0117745393229212E-2</c:v>
                </c:pt>
                <c:pt idx="112">
                  <c:v>9.0397745393275455E-2</c:v>
                </c:pt>
                <c:pt idx="113">
                  <c:v>9.039774539321857E-2</c:v>
                </c:pt>
                <c:pt idx="114">
                  <c:v>9.039774539319019E-2</c:v>
                </c:pt>
                <c:pt idx="115">
                  <c:v>8.8724845393443413E-2</c:v>
                </c:pt>
                <c:pt idx="116">
                  <c:v>8.7890045393351171E-2</c:v>
                </c:pt>
                <c:pt idx="117">
                  <c:v>8.7897745393348728E-2</c:v>
                </c:pt>
                <c:pt idx="118">
                  <c:v>8.7897745393348728E-2</c:v>
                </c:pt>
                <c:pt idx="119">
                  <c:v>8.7897745393348728E-2</c:v>
                </c:pt>
                <c:pt idx="120">
                  <c:v>8.7845039510767692E-2</c:v>
                </c:pt>
                <c:pt idx="121">
                  <c:v>8.7223379196018455E-2</c:v>
                </c:pt>
                <c:pt idx="122">
                  <c:v>8.6251545393309995E-2</c:v>
                </c:pt>
                <c:pt idx="123">
                  <c:v>8.2446745393298243E-2</c:v>
                </c:pt>
                <c:pt idx="124">
                  <c:v>8.1954795393286969E-2</c:v>
                </c:pt>
                <c:pt idx="125">
                  <c:v>8.293128539327202E-2</c:v>
                </c:pt>
                <c:pt idx="126">
                  <c:v>8.1926215393266999E-2</c:v>
                </c:pt>
                <c:pt idx="127">
                  <c:v>8.0597641226617667E-2</c:v>
                </c:pt>
                <c:pt idx="128">
                  <c:v>8.0222745393285805E-2</c:v>
                </c:pt>
                <c:pt idx="129">
                  <c:v>8.0222745393285805E-2</c:v>
                </c:pt>
                <c:pt idx="130">
                  <c:v>8.3504545393282267E-2</c:v>
                </c:pt>
                <c:pt idx="131">
                  <c:v>8.3296745393340713E-2</c:v>
                </c:pt>
                <c:pt idx="132">
                  <c:v>8.3257745393339716E-2</c:v>
                </c:pt>
                <c:pt idx="133">
                  <c:v>8.3257745393325491E-2</c:v>
                </c:pt>
                <c:pt idx="134">
                  <c:v>8.3257745393339716E-2</c:v>
                </c:pt>
                <c:pt idx="135">
                  <c:v>8.3257745393339716E-2</c:v>
                </c:pt>
                <c:pt idx="136">
                  <c:v>8.3257745393339716E-2</c:v>
                </c:pt>
                <c:pt idx="137">
                  <c:v>8.3257745393268648E-2</c:v>
                </c:pt>
                <c:pt idx="138">
                  <c:v>8.3257745393268648E-2</c:v>
                </c:pt>
                <c:pt idx="139">
                  <c:v>8.3257745393339716E-2</c:v>
                </c:pt>
                <c:pt idx="140">
                  <c:v>8.3257745393339716E-2</c:v>
                </c:pt>
                <c:pt idx="141">
                  <c:v>8.3257745393339716E-2</c:v>
                </c:pt>
                <c:pt idx="142">
                  <c:v>8.3645345393236564E-2</c:v>
                </c:pt>
                <c:pt idx="143">
                  <c:v>8.8299182893308611E-2</c:v>
                </c:pt>
                <c:pt idx="144">
                  <c:v>9.2621665393394961E-2</c:v>
                </c:pt>
                <c:pt idx="145">
                  <c:v>9.4298490074081157E-2</c:v>
                </c:pt>
                <c:pt idx="146">
                  <c:v>9.6373745393321983E-2</c:v>
                </c:pt>
                <c:pt idx="147">
                  <c:v>9.6396508279866608E-2</c:v>
                </c:pt>
                <c:pt idx="148">
                  <c:v>9.5512945393096599E-2</c:v>
                </c:pt>
                <c:pt idx="149">
                  <c:v>9.5187745393118944E-2</c:v>
                </c:pt>
                <c:pt idx="150">
                  <c:v>9.5187745393118944E-2</c:v>
                </c:pt>
                <c:pt idx="151">
                  <c:v>9.5187745393133155E-2</c:v>
                </c:pt>
                <c:pt idx="152">
                  <c:v>9.5240445393201908E-2</c:v>
                </c:pt>
                <c:pt idx="153">
                  <c:v>9.6127945393305977E-2</c:v>
                </c:pt>
                <c:pt idx="154">
                  <c:v>9.6147745393253173E-2</c:v>
                </c:pt>
                <c:pt idx="155">
                  <c:v>9.6057745393309871E-2</c:v>
                </c:pt>
                <c:pt idx="156">
                  <c:v>9.5399219077393113E-2</c:v>
                </c:pt>
                <c:pt idx="157">
                  <c:v>9.4113291785163228E-2</c:v>
                </c:pt>
                <c:pt idx="158">
                  <c:v>9.3741745393373391E-2</c:v>
                </c:pt>
                <c:pt idx="159">
                  <c:v>9.3741745393373391E-2</c:v>
                </c:pt>
                <c:pt idx="160">
                  <c:v>9.4186120393260422E-2</c:v>
                </c:pt>
                <c:pt idx="161">
                  <c:v>9.474708882757453E-2</c:v>
                </c:pt>
                <c:pt idx="162">
                  <c:v>9.5442745393086212E-2</c:v>
                </c:pt>
                <c:pt idx="163">
                  <c:v>9.6899850656527051E-2</c:v>
                </c:pt>
                <c:pt idx="164">
                  <c:v>9.9547345393176639E-2</c:v>
                </c:pt>
                <c:pt idx="165">
                  <c:v>9.993774539314873E-2</c:v>
                </c:pt>
                <c:pt idx="166">
                  <c:v>9.993774539314873E-2</c:v>
                </c:pt>
                <c:pt idx="167">
                  <c:v>9.993774539314873E-2</c:v>
                </c:pt>
                <c:pt idx="168">
                  <c:v>9.993774539314873E-2</c:v>
                </c:pt>
                <c:pt idx="169">
                  <c:v>9.9682745393209912E-2</c:v>
                </c:pt>
                <c:pt idx="170">
                  <c:v>9.8692745393449938E-2</c:v>
                </c:pt>
                <c:pt idx="171">
                  <c:v>9.8905007298000711E-2</c:v>
                </c:pt>
                <c:pt idx="172">
                  <c:v>9.8610345393297077E-2</c:v>
                </c:pt>
                <c:pt idx="173">
                  <c:v>9.8905037059722686E-2</c:v>
                </c:pt>
                <c:pt idx="174">
                  <c:v>9.9007745393038291E-2</c:v>
                </c:pt>
                <c:pt idx="175">
                  <c:v>9.9007745393038291E-2</c:v>
                </c:pt>
                <c:pt idx="176">
                  <c:v>9.9007745393038291E-2</c:v>
                </c:pt>
                <c:pt idx="177">
                  <c:v>9.9364587498513429E-2</c:v>
                </c:pt>
                <c:pt idx="178">
                  <c:v>0.10016774539329276</c:v>
                </c:pt>
                <c:pt idx="179">
                  <c:v>0.10016774539329276</c:v>
                </c:pt>
                <c:pt idx="180">
                  <c:v>0.10072397872664857</c:v>
                </c:pt>
                <c:pt idx="181">
                  <c:v>0.10103774539329892</c:v>
                </c:pt>
                <c:pt idx="182">
                  <c:v>0.10103774539332733</c:v>
                </c:pt>
                <c:pt idx="183">
                  <c:v>0.10128824539343387</c:v>
                </c:pt>
                <c:pt idx="184">
                  <c:v>0.10145774539341801</c:v>
                </c:pt>
                <c:pt idx="185">
                  <c:v>0.1019459453933251</c:v>
                </c:pt>
                <c:pt idx="186">
                  <c:v>0.10214174539331114</c:v>
                </c:pt>
                <c:pt idx="187">
                  <c:v>0.10214174539331114</c:v>
                </c:pt>
                <c:pt idx="188">
                  <c:v>0.10214174539331114</c:v>
                </c:pt>
                <c:pt idx="189">
                  <c:v>0.10214174539331114</c:v>
                </c:pt>
                <c:pt idx="190">
                  <c:v>0.10214174539331114</c:v>
                </c:pt>
                <c:pt idx="191">
                  <c:v>0.10210764539331763</c:v>
                </c:pt>
                <c:pt idx="192">
                  <c:v>0.10201174539314196</c:v>
                </c:pt>
                <c:pt idx="193">
                  <c:v>0.1020542196199159</c:v>
                </c:pt>
                <c:pt idx="194">
                  <c:v>0.10242374539321024</c:v>
                </c:pt>
                <c:pt idx="195">
                  <c:v>0.10242374539321024</c:v>
                </c:pt>
                <c:pt idx="196">
                  <c:v>0.10242374539328131</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0.10362774539331102</c:v>
                </c:pt>
                <c:pt idx="206">
                  <c:v>0.10362774539335362</c:v>
                </c:pt>
                <c:pt idx="207">
                  <c:v>0.10362774539331102</c:v>
                </c:pt>
                <c:pt idx="208">
                  <c:v>0.10362774539331102</c:v>
                </c:pt>
                <c:pt idx="209">
                  <c:v>0.10362774539331102</c:v>
                </c:pt>
                <c:pt idx="210">
                  <c:v>0.10362774539338207</c:v>
                </c:pt>
                <c:pt idx="211">
                  <c:v>0.10362774539331102</c:v>
                </c:pt>
                <c:pt idx="212">
                  <c:v>0.10362774539331102</c:v>
                </c:pt>
                <c:pt idx="213">
                  <c:v>0.10362774539328261</c:v>
                </c:pt>
                <c:pt idx="214">
                  <c:v>0.10242374539328131</c:v>
                </c:pt>
                <c:pt idx="215">
                  <c:v>0.10115358377707652</c:v>
                </c:pt>
                <c:pt idx="216">
                  <c:v>0.10021774539319496</c:v>
                </c:pt>
                <c:pt idx="217">
                  <c:v>0.10021774539319496</c:v>
                </c:pt>
                <c:pt idx="218">
                  <c:v>0.10021774539319496</c:v>
                </c:pt>
                <c:pt idx="219">
                  <c:v>0.10021774539319496</c:v>
                </c:pt>
                <c:pt idx="220">
                  <c:v>0.10022394539318218</c:v>
                </c:pt>
                <c:pt idx="221">
                  <c:v>0.1005277453933644</c:v>
                </c:pt>
                <c:pt idx="222">
                  <c:v>9.977869366908014E-2</c:v>
                </c:pt>
                <c:pt idx="223">
                  <c:v>9.9486250656298125E-2</c:v>
                </c:pt>
                <c:pt idx="224">
                  <c:v>9.9617745393146676E-2</c:v>
                </c:pt>
                <c:pt idx="225">
                  <c:v>9.9436635393232192E-2</c:v>
                </c:pt>
                <c:pt idx="226">
                  <c:v>9.8326345393374592E-2</c:v>
                </c:pt>
                <c:pt idx="227">
                  <c:v>9.8386145393249164E-2</c:v>
                </c:pt>
                <c:pt idx="228">
                  <c:v>9.8457745393204774E-2</c:v>
                </c:pt>
                <c:pt idx="229">
                  <c:v>9.8457745393147972E-2</c:v>
                </c:pt>
                <c:pt idx="230">
                  <c:v>9.7571745393281659E-2</c:v>
                </c:pt>
                <c:pt idx="231">
                  <c:v>9.7308865393287716E-2</c:v>
                </c:pt>
                <c:pt idx="232">
                  <c:v>9.7243745393271283E-2</c:v>
                </c:pt>
                <c:pt idx="233">
                  <c:v>9.7800135393328005E-2</c:v>
                </c:pt>
                <c:pt idx="234">
                  <c:v>9.8135545393375948E-2</c:v>
                </c:pt>
                <c:pt idx="235">
                  <c:v>9.7657145393384395E-2</c:v>
                </c:pt>
                <c:pt idx="236">
                  <c:v>9.6957745393481856E-2</c:v>
                </c:pt>
                <c:pt idx="237">
                  <c:v>9.6957745393453434E-2</c:v>
                </c:pt>
                <c:pt idx="238">
                  <c:v>9.6957745393282918E-2</c:v>
                </c:pt>
                <c:pt idx="239">
                  <c:v>9.6763186569702966E-2</c:v>
                </c:pt>
                <c:pt idx="240">
                  <c:v>9.6687745393239807E-2</c:v>
                </c:pt>
                <c:pt idx="241">
                  <c:v>9.6687745393239807E-2</c:v>
                </c:pt>
                <c:pt idx="242">
                  <c:v>9.667946582339941E-2</c:v>
                </c:pt>
                <c:pt idx="243">
                  <c:v>9.5621875393206407E-2</c:v>
                </c:pt>
                <c:pt idx="244">
                  <c:v>9.3333345393219316E-2</c:v>
                </c:pt>
                <c:pt idx="245">
                  <c:v>9.2880429603866346E-2</c:v>
                </c:pt>
                <c:pt idx="246">
                  <c:v>9.293224539325709E-2</c:v>
                </c:pt>
                <c:pt idx="247">
                  <c:v>9.3727745393309275E-2</c:v>
                </c:pt>
                <c:pt idx="248">
                  <c:v>9.3797745393416759E-2</c:v>
                </c:pt>
                <c:pt idx="249">
                  <c:v>9.3842324938904667E-2</c:v>
                </c:pt>
                <c:pt idx="250">
                  <c:v>9.4601345393442782E-2</c:v>
                </c:pt>
                <c:pt idx="251">
                  <c:v>9.4687745393457659E-2</c:v>
                </c:pt>
                <c:pt idx="252">
                  <c:v>9.4687745393457659E-2</c:v>
                </c:pt>
                <c:pt idx="253">
                  <c:v>9.4285025393347224E-2</c:v>
                </c:pt>
                <c:pt idx="254">
                  <c:v>9.2493895393289532E-2</c:v>
                </c:pt>
                <c:pt idx="255">
                  <c:v>9.1287745393245232E-2</c:v>
                </c:pt>
                <c:pt idx="256">
                  <c:v>9.1582694888302257E-2</c:v>
                </c:pt>
                <c:pt idx="257">
                  <c:v>9.3210045393220822E-2</c:v>
                </c:pt>
                <c:pt idx="258">
                  <c:v>9.2895045393191891E-2</c:v>
                </c:pt>
                <c:pt idx="259">
                  <c:v>9.2847745393129372E-2</c:v>
                </c:pt>
                <c:pt idx="260">
                  <c:v>9.2847745393186229E-2</c:v>
                </c:pt>
                <c:pt idx="261">
                  <c:v>9.2847745393186229E-2</c:v>
                </c:pt>
                <c:pt idx="262">
                  <c:v>9.2847745393129372E-2</c:v>
                </c:pt>
                <c:pt idx="263">
                  <c:v>9.2847745393299944E-2</c:v>
                </c:pt>
                <c:pt idx="264">
                  <c:v>9.284774539320044E-2</c:v>
                </c:pt>
                <c:pt idx="265">
                  <c:v>9.2847745393186229E-2</c:v>
                </c:pt>
                <c:pt idx="266">
                  <c:v>9.2847745393186229E-2</c:v>
                </c:pt>
                <c:pt idx="267">
                  <c:v>9.2847745393186229E-2</c:v>
                </c:pt>
                <c:pt idx="268">
                  <c:v>9.2847745393186229E-2</c:v>
                </c:pt>
                <c:pt idx="269">
                  <c:v>9.2847745393186229E-2</c:v>
                </c:pt>
                <c:pt idx="270">
                  <c:v>9.3086745393293396E-2</c:v>
                </c:pt>
                <c:pt idx="271">
                  <c:v>9.3429888250398135E-2</c:v>
                </c:pt>
                <c:pt idx="272">
                  <c:v>9.4623745393107653E-2</c:v>
                </c:pt>
                <c:pt idx="273">
                  <c:v>9.4827745393118376E-2</c:v>
                </c:pt>
                <c:pt idx="274">
                  <c:v>9.4827745393118376E-2</c:v>
                </c:pt>
                <c:pt idx="275">
                  <c:v>9.4827745393118376E-2</c:v>
                </c:pt>
                <c:pt idx="276">
                  <c:v>9.4929307893153264E-2</c:v>
                </c:pt>
                <c:pt idx="277">
                  <c:v>9.5152745393164692E-2</c:v>
                </c:pt>
                <c:pt idx="278">
                  <c:v>9.5152745393164692E-2</c:v>
                </c:pt>
                <c:pt idx="279">
                  <c:v>9.5152745393292618E-2</c:v>
                </c:pt>
                <c:pt idx="280">
                  <c:v>9.5152745393306801E-2</c:v>
                </c:pt>
                <c:pt idx="281">
                  <c:v>9.5152745393150481E-2</c:v>
                </c:pt>
                <c:pt idx="282">
                  <c:v>9.5152745393164692E-2</c:v>
                </c:pt>
                <c:pt idx="283">
                  <c:v>9.5042695393331683E-2</c:v>
                </c:pt>
                <c:pt idx="284">
                  <c:v>9.392946582327974E-2</c:v>
                </c:pt>
                <c:pt idx="285">
                  <c:v>8.9716495393261736E-2</c:v>
                </c:pt>
                <c:pt idx="286">
                  <c:v>8.7485045393293673E-2</c:v>
                </c:pt>
                <c:pt idx="287">
                  <c:v>8.6887745393355004E-2</c:v>
                </c:pt>
                <c:pt idx="288">
                  <c:v>8.3672132893198664E-2</c:v>
                </c:pt>
                <c:pt idx="289">
                  <c:v>8.0278245393216735E-2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8.0497745393287842E-2</c:v>
                </c:pt>
                <c:pt idx="305">
                  <c:v>8.0497745393145706E-2</c:v>
                </c:pt>
                <c:pt idx="306">
                  <c:v>8.0497745393159958E-2</c:v>
                </c:pt>
                <c:pt idx="307">
                  <c:v>8.1722645393242116E-2</c:v>
                </c:pt>
                <c:pt idx="308">
                  <c:v>8.2477745393191512E-2</c:v>
                </c:pt>
                <c:pt idx="309">
                  <c:v>8.247774539314888E-2</c:v>
                </c:pt>
                <c:pt idx="310">
                  <c:v>8.2477745393191512E-2</c:v>
                </c:pt>
                <c:pt idx="311">
                  <c:v>8.2477745393134697E-2</c:v>
                </c:pt>
                <c:pt idx="312">
                  <c:v>7.808678951096229E-2</c:v>
                </c:pt>
                <c:pt idx="313">
                  <c:v>7.7717345393267578E-2</c:v>
                </c:pt>
                <c:pt idx="314">
                  <c:v>7.7717745393272281E-2</c:v>
                </c:pt>
                <c:pt idx="315">
                  <c:v>7.7717745393229634E-2</c:v>
                </c:pt>
                <c:pt idx="316">
                  <c:v>7.8096245393226155E-2</c:v>
                </c:pt>
                <c:pt idx="317">
                  <c:v>7.8170905393292855E-2</c:v>
                </c:pt>
                <c:pt idx="318">
                  <c:v>7.7682140997453089E-2</c:v>
                </c:pt>
                <c:pt idx="319">
                  <c:v>7.7881619077416572E-2</c:v>
                </c:pt>
                <c:pt idx="320">
                  <c:v>7.8286238543952891E-2</c:v>
                </c:pt>
                <c:pt idx="321">
                  <c:v>7.7058345393126629E-2</c:v>
                </c:pt>
                <c:pt idx="322">
                  <c:v>7.6897745393139871E-2</c:v>
                </c:pt>
                <c:pt idx="323">
                  <c:v>7.688764539317107E-2</c:v>
                </c:pt>
                <c:pt idx="324">
                  <c:v>7.6821938941506601E-2</c:v>
                </c:pt>
                <c:pt idx="325">
                  <c:v>7.6827745393089217E-2</c:v>
                </c:pt>
                <c:pt idx="326">
                  <c:v>7.6839845393124023E-2</c:v>
                </c:pt>
                <c:pt idx="327">
                  <c:v>7.6997745393214259E-2</c:v>
                </c:pt>
                <c:pt idx="328">
                  <c:v>7.69977453932853E-2</c:v>
                </c:pt>
                <c:pt idx="329">
                  <c:v>7.7685316821828124E-2</c:v>
                </c:pt>
                <c:pt idx="330">
                  <c:v>7.7174045393249457E-2</c:v>
                </c:pt>
                <c:pt idx="331">
                  <c:v>7.6374103288017636E-2</c:v>
                </c:pt>
                <c:pt idx="332">
                  <c:v>7.5237045393222957E-2</c:v>
                </c:pt>
                <c:pt idx="333">
                  <c:v>7.5307745393146802E-2</c:v>
                </c:pt>
                <c:pt idx="334">
                  <c:v>7.5526113814390811E-2</c:v>
                </c:pt>
                <c:pt idx="335">
                  <c:v>7.6147745393498667E-2</c:v>
                </c:pt>
                <c:pt idx="336">
                  <c:v>7.6147745393470245E-2</c:v>
                </c:pt>
                <c:pt idx="337">
                  <c:v>7.6147745393370755E-2</c:v>
                </c:pt>
                <c:pt idx="338">
                  <c:v>7.6147745393342348E-2</c:v>
                </c:pt>
                <c:pt idx="339">
                  <c:v>7.6142745393440237E-2</c:v>
                </c:pt>
                <c:pt idx="340">
                  <c:v>7.6207745393162413E-2</c:v>
                </c:pt>
                <c:pt idx="341">
                  <c:v>7.620774539321927E-2</c:v>
                </c:pt>
                <c:pt idx="342">
                  <c:v>7.620774539321927E-2</c:v>
                </c:pt>
                <c:pt idx="343">
                  <c:v>7.6207745393162413E-2</c:v>
                </c:pt>
                <c:pt idx="344">
                  <c:v>7.6207745393162413E-2</c:v>
                </c:pt>
                <c:pt idx="345">
                  <c:v>7.6207745393162413E-2</c:v>
                </c:pt>
                <c:pt idx="346">
                  <c:v>7.620774539321927E-2</c:v>
                </c:pt>
                <c:pt idx="347">
                  <c:v>7.620774539321927E-2</c:v>
                </c:pt>
                <c:pt idx="348">
                  <c:v>7.599441206009773E-2</c:v>
                </c:pt>
                <c:pt idx="349">
                  <c:v>7.5897745393376709E-2</c:v>
                </c:pt>
                <c:pt idx="350">
                  <c:v>7.5897745393376709E-2</c:v>
                </c:pt>
                <c:pt idx="351">
                  <c:v>7.5897745393433524E-2</c:v>
                </c:pt>
                <c:pt idx="352">
                  <c:v>7.5897745393419314E-2</c:v>
                </c:pt>
                <c:pt idx="353">
                  <c:v>7.580774539322023E-2</c:v>
                </c:pt>
                <c:pt idx="354">
                  <c:v>7.5807745393206019E-2</c:v>
                </c:pt>
                <c:pt idx="355">
                  <c:v>7.5807745393206019E-2</c:v>
                </c:pt>
                <c:pt idx="356">
                  <c:v>7.5807745393206019E-2</c:v>
                </c:pt>
                <c:pt idx="357">
                  <c:v>7.6250145393402094E-2</c:v>
                </c:pt>
                <c:pt idx="358">
                  <c:v>7.6367745393426403E-2</c:v>
                </c:pt>
                <c:pt idx="359">
                  <c:v>7.587057367614139E-2</c:v>
                </c:pt>
                <c:pt idx="360">
                  <c:v>7.5247745393426158E-2</c:v>
                </c:pt>
                <c:pt idx="361">
                  <c:v>7.52477453932556E-2</c:v>
                </c:pt>
                <c:pt idx="362">
                  <c:v>7.5384412059989386E-2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7.5291787946582686E-2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7.3791386418946586E-2</c:v>
                </c:pt>
                <c:pt idx="388">
                  <c:v>7.6586425393230712E-2</c:v>
                </c:pt>
                <c:pt idx="389">
                  <c:v>7.7391745393057917E-2</c:v>
                </c:pt>
                <c:pt idx="390">
                  <c:v>7.7802795393310503E-2</c:v>
                </c:pt>
                <c:pt idx="391">
                  <c:v>7.8192745393138821E-2</c:v>
                </c:pt>
                <c:pt idx="392">
                  <c:v>7.8185095393166662E-2</c:v>
                </c:pt>
                <c:pt idx="393">
                  <c:v>7.7722476575999649E-2</c:v>
                </c:pt>
                <c:pt idx="394">
                  <c:v>7.7717745393201226E-2</c:v>
                </c:pt>
                <c:pt idx="395">
                  <c:v>7.7717745393201226E-2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7.7361078726710303E-2</c:v>
                </c:pt>
                <c:pt idx="404">
                  <c:v>8.0607745393265928E-2</c:v>
                </c:pt>
                <c:pt idx="405">
                  <c:v>8.0607745393166452E-2</c:v>
                </c:pt>
                <c:pt idx="406">
                  <c:v>8.0607745393152241E-2</c:v>
                </c:pt>
                <c:pt idx="407">
                  <c:v>8.0607745393166452E-2</c:v>
                </c:pt>
                <c:pt idx="408">
                  <c:v>8.0607745393166452E-2</c:v>
                </c:pt>
                <c:pt idx="409">
                  <c:v>8.0607745393166452E-2</c:v>
                </c:pt>
                <c:pt idx="410">
                  <c:v>7.9812319861389397E-2</c:v>
                </c:pt>
                <c:pt idx="411">
                  <c:v>7.817774539333297E-2</c:v>
                </c:pt>
                <c:pt idx="412">
                  <c:v>7.8177745393261916E-2</c:v>
                </c:pt>
                <c:pt idx="413">
                  <c:v>7.9482745393192999E-2</c:v>
                </c:pt>
                <c:pt idx="414">
                  <c:v>7.9482745393178802E-2</c:v>
                </c:pt>
                <c:pt idx="415">
                  <c:v>7.9482745393178802E-2</c:v>
                </c:pt>
                <c:pt idx="416">
                  <c:v>7.7225185393317006E-2</c:v>
                </c:pt>
                <c:pt idx="417">
                  <c:v>7.4169021989064304E-2</c:v>
                </c:pt>
                <c:pt idx="418">
                  <c:v>7.3327745393214627E-2</c:v>
                </c:pt>
                <c:pt idx="419">
                  <c:v>7.3327745393171995E-2</c:v>
                </c:pt>
                <c:pt idx="420">
                  <c:v>7.332774539315777E-2</c:v>
                </c:pt>
                <c:pt idx="421">
                  <c:v>7.340174539334042E-2</c:v>
                </c:pt>
                <c:pt idx="422">
                  <c:v>7.298446539336112E-2</c:v>
                </c:pt>
                <c:pt idx="423">
                  <c:v>6.9806336791060658E-2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6.8062645393141025E-2</c:v>
                </c:pt>
                <c:pt idx="432">
                  <c:v>6.8662369049221211E-2</c:v>
                </c:pt>
                <c:pt idx="433">
                  <c:v>6.9271245393167646E-2</c:v>
                </c:pt>
                <c:pt idx="434">
                  <c:v>6.7217667615622687E-2</c:v>
                </c:pt>
                <c:pt idx="435">
                  <c:v>6.5365925393237503E-2</c:v>
                </c:pt>
                <c:pt idx="436">
                  <c:v>6.5916423554099907E-2</c:v>
                </c:pt>
                <c:pt idx="437">
                  <c:v>6.6987745393191744E-2</c:v>
                </c:pt>
                <c:pt idx="438">
                  <c:v>6.6987745393205955E-2</c:v>
                </c:pt>
                <c:pt idx="439">
                  <c:v>6.7107745393187201E-2</c:v>
                </c:pt>
                <c:pt idx="440">
                  <c:v>6.7727786209545143E-2</c:v>
                </c:pt>
                <c:pt idx="441">
                  <c:v>6.912174539334616E-2</c:v>
                </c:pt>
                <c:pt idx="442">
                  <c:v>6.9045833305537499E-2</c:v>
                </c:pt>
                <c:pt idx="443">
                  <c:v>6.8987745393343403E-2</c:v>
                </c:pt>
                <c:pt idx="444">
                  <c:v>6.898774539340026E-2</c:v>
                </c:pt>
                <c:pt idx="445">
                  <c:v>7.4996078726712795E-2</c:v>
                </c:pt>
                <c:pt idx="446">
                  <c:v>7.6263851776232627E-2</c:v>
                </c:pt>
                <c:pt idx="447">
                  <c:v>7.8457745393379241E-2</c:v>
                </c:pt>
                <c:pt idx="448">
                  <c:v>7.8457745393379241E-2</c:v>
                </c:pt>
                <c:pt idx="449">
                  <c:v>7.8457745393379241E-2</c:v>
                </c:pt>
                <c:pt idx="450">
                  <c:v>7.8457745393379241E-2</c:v>
                </c:pt>
                <c:pt idx="451">
                  <c:v>7.8457745393379241E-2</c:v>
                </c:pt>
                <c:pt idx="452">
                  <c:v>7.7562859029498582E-2</c:v>
                </c:pt>
                <c:pt idx="453">
                  <c:v>7.8725812060028488E-2</c:v>
                </c:pt>
                <c:pt idx="454">
                  <c:v>8.0392388250373897E-2</c:v>
                </c:pt>
                <c:pt idx="455">
                  <c:v>8.1487745393346231E-2</c:v>
                </c:pt>
                <c:pt idx="456">
                  <c:v>8.1487745393346231E-2</c:v>
                </c:pt>
                <c:pt idx="457">
                  <c:v>8.205525539325724E-2</c:v>
                </c:pt>
                <c:pt idx="458">
                  <c:v>8.5883859029635773E-2</c:v>
                </c:pt>
                <c:pt idx="459">
                  <c:v>8.7721745393167821E-2</c:v>
                </c:pt>
                <c:pt idx="460">
                  <c:v>8.6847725191404421E-2</c:v>
                </c:pt>
                <c:pt idx="461">
                  <c:v>8.6067745393236875E-2</c:v>
                </c:pt>
                <c:pt idx="462">
                  <c:v>8.6397745393256356E-2</c:v>
                </c:pt>
                <c:pt idx="463">
                  <c:v>8.6397745393114206E-2</c:v>
                </c:pt>
                <c:pt idx="464">
                  <c:v>8.6397745393114206E-2</c:v>
                </c:pt>
                <c:pt idx="465">
                  <c:v>8.6493745393411828E-2</c:v>
                </c:pt>
                <c:pt idx="466">
                  <c:v>8.6587745393515533E-2</c:v>
                </c:pt>
                <c:pt idx="467">
                  <c:v>8.6587745393501364E-2</c:v>
                </c:pt>
                <c:pt idx="468">
                  <c:v>8.6587745393515533E-2</c:v>
                </c:pt>
                <c:pt idx="469">
                  <c:v>8.7144119019740146E-2</c:v>
                </c:pt>
                <c:pt idx="470">
                  <c:v>8.848232872661306E-2</c:v>
                </c:pt>
                <c:pt idx="471">
                  <c:v>8.8607745393204665E-2</c:v>
                </c:pt>
                <c:pt idx="472">
                  <c:v>8.8607745393403617E-2</c:v>
                </c:pt>
                <c:pt idx="473">
                  <c:v>8.8607745393417828E-2</c:v>
                </c:pt>
                <c:pt idx="474">
                  <c:v>8.8607745393403617E-2</c:v>
                </c:pt>
                <c:pt idx="475">
                  <c:v>8.8633130008744829E-2</c:v>
                </c:pt>
                <c:pt idx="476">
                  <c:v>8.9195645393203987E-2</c:v>
                </c:pt>
                <c:pt idx="477">
                  <c:v>8.9232745393260912E-2</c:v>
                </c:pt>
                <c:pt idx="478">
                  <c:v>8.9232745393275151E-2</c:v>
                </c:pt>
                <c:pt idx="479">
                  <c:v>8.9232745393275151E-2</c:v>
                </c:pt>
                <c:pt idx="480">
                  <c:v>8.8519215981577332E-2</c:v>
                </c:pt>
                <c:pt idx="481">
                  <c:v>8.7403874425362432E-2</c:v>
                </c:pt>
                <c:pt idx="482">
                  <c:v>8.6907745393105543E-2</c:v>
                </c:pt>
                <c:pt idx="483">
                  <c:v>8.6907745393119767E-2</c:v>
                </c:pt>
                <c:pt idx="484">
                  <c:v>8.6907745393105543E-2</c:v>
                </c:pt>
                <c:pt idx="485">
                  <c:v>8.6907745393119767E-2</c:v>
                </c:pt>
                <c:pt idx="486">
                  <c:v>8.5927965173311874E-2</c:v>
                </c:pt>
                <c:pt idx="487">
                  <c:v>8.5647745393146194E-2</c:v>
                </c:pt>
                <c:pt idx="488">
                  <c:v>8.8782195942570766E-2</c:v>
                </c:pt>
                <c:pt idx="489">
                  <c:v>9.045528539323304E-2</c:v>
                </c:pt>
                <c:pt idx="490">
                  <c:v>9.0647745393198462E-2</c:v>
                </c:pt>
                <c:pt idx="491">
                  <c:v>9.0647745393184251E-2</c:v>
                </c:pt>
                <c:pt idx="492">
                  <c:v>9.0647745393184251E-2</c:v>
                </c:pt>
                <c:pt idx="493">
                  <c:v>9.0611332349709556E-2</c:v>
                </c:pt>
                <c:pt idx="494">
                  <c:v>9.0327745393167971E-2</c:v>
                </c:pt>
                <c:pt idx="495">
                  <c:v>9.0380126345706926E-2</c:v>
                </c:pt>
                <c:pt idx="496">
                  <c:v>9.1287745393259526E-2</c:v>
                </c:pt>
                <c:pt idx="497">
                  <c:v>9.1287745393231048E-2</c:v>
                </c:pt>
                <c:pt idx="498">
                  <c:v>9.1287745393231048E-2</c:v>
                </c:pt>
                <c:pt idx="499">
                  <c:v>9.1362031107522029E-2</c:v>
                </c:pt>
                <c:pt idx="500">
                  <c:v>9.2097422161089168E-2</c:v>
                </c:pt>
                <c:pt idx="501">
                  <c:v>9.2223745393411646E-2</c:v>
                </c:pt>
                <c:pt idx="502">
                  <c:v>9.2223745393411646E-2</c:v>
                </c:pt>
                <c:pt idx="503">
                  <c:v>9.2702995393452253E-2</c:v>
                </c:pt>
                <c:pt idx="504">
                  <c:v>9.2817745393247747E-2</c:v>
                </c:pt>
                <c:pt idx="505">
                  <c:v>9.2817745393261972E-2</c:v>
                </c:pt>
                <c:pt idx="506">
                  <c:v>9.2817745393418263E-2</c:v>
                </c:pt>
                <c:pt idx="507">
                  <c:v>9.2817745393404066E-2</c:v>
                </c:pt>
                <c:pt idx="508">
                  <c:v>9.2817745393418263E-2</c:v>
                </c:pt>
                <c:pt idx="509">
                  <c:v>9.2817745393446741E-2</c:v>
                </c:pt>
                <c:pt idx="510">
                  <c:v>9.281774539343253E-2</c:v>
                </c:pt>
                <c:pt idx="511">
                  <c:v>9.2827183595602561E-2</c:v>
                </c:pt>
                <c:pt idx="512">
                  <c:v>9.2877745393181527E-2</c:v>
                </c:pt>
                <c:pt idx="513">
                  <c:v>9.2877745393281017E-2</c:v>
                </c:pt>
                <c:pt idx="514">
                  <c:v>9.3080145393173622E-2</c:v>
                </c:pt>
                <c:pt idx="515">
                  <c:v>9.3481745393134502E-2</c:v>
                </c:pt>
                <c:pt idx="516">
                  <c:v>9.3481745393177135E-2</c:v>
                </c:pt>
                <c:pt idx="517">
                  <c:v>9.58093270257621E-2</c:v>
                </c:pt>
                <c:pt idx="518">
                  <c:v>9.6823745393109589E-2</c:v>
                </c:pt>
                <c:pt idx="519">
                  <c:v>9.6823745393152236E-2</c:v>
                </c:pt>
                <c:pt idx="520">
                  <c:v>9.7026844294561029E-2</c:v>
                </c:pt>
                <c:pt idx="521">
                  <c:v>9.7212745393292749E-2</c:v>
                </c:pt>
                <c:pt idx="522">
                  <c:v>9.7113745393286904E-2</c:v>
                </c:pt>
                <c:pt idx="523">
                  <c:v>9.7113745393514223E-2</c:v>
                </c:pt>
                <c:pt idx="524">
                  <c:v>9.7113745393500053E-2</c:v>
                </c:pt>
                <c:pt idx="525">
                  <c:v>9.7113745393514223E-2</c:v>
                </c:pt>
                <c:pt idx="526">
                  <c:v>9.7113745393500053E-2</c:v>
                </c:pt>
                <c:pt idx="527">
                  <c:v>9.7166163760547902E-2</c:v>
                </c:pt>
                <c:pt idx="528">
                  <c:v>9.7307745393251849E-2</c:v>
                </c:pt>
                <c:pt idx="529">
                  <c:v>9.7307745393266074E-2</c:v>
                </c:pt>
                <c:pt idx="530">
                  <c:v>9.7307745393337114E-2</c:v>
                </c:pt>
                <c:pt idx="531">
                  <c:v>9.6437745393245705E-2</c:v>
                </c:pt>
                <c:pt idx="532">
                  <c:v>9.6437745393217283E-2</c:v>
                </c:pt>
                <c:pt idx="533">
                  <c:v>9.6437745393245705E-2</c:v>
                </c:pt>
                <c:pt idx="534">
                  <c:v>9.6437745393245705E-2</c:v>
                </c:pt>
                <c:pt idx="535">
                  <c:v>9.6380971199636206E-2</c:v>
                </c:pt>
                <c:pt idx="536">
                  <c:v>9.640774539319355E-2</c:v>
                </c:pt>
                <c:pt idx="537">
                  <c:v>9.8929643352477198E-2</c:v>
                </c:pt>
                <c:pt idx="538">
                  <c:v>9.9708051515662574E-2</c:v>
                </c:pt>
                <c:pt idx="539">
                  <c:v>9.9757745393276448E-2</c:v>
                </c:pt>
                <c:pt idx="540">
                  <c:v>9.9757745393290603E-2</c:v>
                </c:pt>
                <c:pt idx="541">
                  <c:v>9.9901647832354001E-2</c:v>
                </c:pt>
                <c:pt idx="542">
                  <c:v>9.9957745393368255E-2</c:v>
                </c:pt>
                <c:pt idx="543">
                  <c:v>9.995774539332565E-2</c:v>
                </c:pt>
                <c:pt idx="544">
                  <c:v>9.9957745393311412E-2</c:v>
                </c:pt>
                <c:pt idx="545">
                  <c:v>9.9957745393368255E-2</c:v>
                </c:pt>
                <c:pt idx="546">
                  <c:v>9.995519437296714E-2</c:v>
                </c:pt>
                <c:pt idx="547">
                  <c:v>9.9245523171148917E-2</c:v>
                </c:pt>
                <c:pt idx="548">
                  <c:v>9.9038149433724243E-2</c:v>
                </c:pt>
                <c:pt idx="549">
                  <c:v>9.9207745393286556E-2</c:v>
                </c:pt>
                <c:pt idx="550">
                  <c:v>9.9207745393243882E-2</c:v>
                </c:pt>
                <c:pt idx="551">
                  <c:v>9.9207745393243882E-2</c:v>
                </c:pt>
                <c:pt idx="552">
                  <c:v>9.9207745393243882E-2</c:v>
                </c:pt>
                <c:pt idx="553">
                  <c:v>9.9207745393243882E-2</c:v>
                </c:pt>
                <c:pt idx="554">
                  <c:v>9.9207745393243882E-2</c:v>
                </c:pt>
                <c:pt idx="555">
                  <c:v>9.9207745393243882E-2</c:v>
                </c:pt>
                <c:pt idx="556">
                  <c:v>9.9207745393243882E-2</c:v>
                </c:pt>
                <c:pt idx="557">
                  <c:v>9.9211745393432735E-2</c:v>
                </c:pt>
                <c:pt idx="558">
                  <c:v>9.9211745393446973E-2</c:v>
                </c:pt>
                <c:pt idx="559">
                  <c:v>9.9211745393446973E-2</c:v>
                </c:pt>
                <c:pt idx="560">
                  <c:v>9.8979693846899891E-2</c:v>
                </c:pt>
                <c:pt idx="561">
                  <c:v>9.8662745393340925E-2</c:v>
                </c:pt>
                <c:pt idx="562">
                  <c:v>9.8691520903543092E-2</c:v>
                </c:pt>
                <c:pt idx="563">
                  <c:v>9.8897745393102893E-2</c:v>
                </c:pt>
                <c:pt idx="564">
                  <c:v>9.9405701914932365E-2</c:v>
                </c:pt>
                <c:pt idx="565">
                  <c:v>9.729774539327711E-2</c:v>
                </c:pt>
                <c:pt idx="566">
                  <c:v>9.729774539327711E-2</c:v>
                </c:pt>
                <c:pt idx="567">
                  <c:v>9.7297745393220267E-2</c:v>
                </c:pt>
                <c:pt idx="568">
                  <c:v>9.8097328726652305E-2</c:v>
                </c:pt>
                <c:pt idx="569">
                  <c:v>9.8729786209588624E-2</c:v>
                </c:pt>
                <c:pt idx="570">
                  <c:v>9.8987745393316159E-2</c:v>
                </c:pt>
                <c:pt idx="571">
                  <c:v>9.8987745393316159E-2</c:v>
                </c:pt>
                <c:pt idx="572">
                  <c:v>9.9122172476569473E-2</c:v>
                </c:pt>
                <c:pt idx="573">
                  <c:v>9.9432745393357919E-2</c:v>
                </c:pt>
                <c:pt idx="574">
                  <c:v>9.9432745393286878E-2</c:v>
                </c:pt>
                <c:pt idx="575">
                  <c:v>9.9432745393187388E-2</c:v>
                </c:pt>
                <c:pt idx="576">
                  <c:v>9.9432745393173191E-2</c:v>
                </c:pt>
                <c:pt idx="577">
                  <c:v>9.9432745393173191E-2</c:v>
                </c:pt>
                <c:pt idx="578">
                  <c:v>9.9432745393173191E-2</c:v>
                </c:pt>
                <c:pt idx="579">
                  <c:v>9.7651293780373322E-2</c:v>
                </c:pt>
                <c:pt idx="580">
                  <c:v>9.7024582128113976E-2</c:v>
                </c:pt>
                <c:pt idx="581">
                  <c:v>9.4981113814199589E-2</c:v>
                </c:pt>
                <c:pt idx="582">
                  <c:v>9.4897745393140623E-2</c:v>
                </c:pt>
                <c:pt idx="583">
                  <c:v>9.4897745393254282E-2</c:v>
                </c:pt>
                <c:pt idx="584">
                  <c:v>9.4992745393284464E-2</c:v>
                </c:pt>
                <c:pt idx="585">
                  <c:v>9.4992745393227621E-2</c:v>
                </c:pt>
                <c:pt idx="586">
                  <c:v>9.4888195393338065E-2</c:v>
                </c:pt>
                <c:pt idx="587">
                  <c:v>9.4523345393426578E-2</c:v>
                </c:pt>
                <c:pt idx="588">
                  <c:v>9.4483165393427299E-2</c:v>
                </c:pt>
                <c:pt idx="589">
                  <c:v>9.4023745393414557E-2</c:v>
                </c:pt>
                <c:pt idx="590">
                  <c:v>9.4023745393414557E-2</c:v>
                </c:pt>
                <c:pt idx="591">
                  <c:v>9.4023745393400374E-2</c:v>
                </c:pt>
                <c:pt idx="592">
                  <c:v>9.402374539327249E-2</c:v>
                </c:pt>
                <c:pt idx="593">
                  <c:v>9.5327745393305491E-2</c:v>
                </c:pt>
                <c:pt idx="594">
                  <c:v>9.5327745393191804E-2</c:v>
                </c:pt>
                <c:pt idx="595">
                  <c:v>9.5264145393215996E-2</c:v>
                </c:pt>
                <c:pt idx="596">
                  <c:v>9.48077453932826E-2</c:v>
                </c:pt>
                <c:pt idx="597">
                  <c:v>9.5157745393478946E-2</c:v>
                </c:pt>
                <c:pt idx="598">
                  <c:v>9.5051398454586516E-2</c:v>
                </c:pt>
                <c:pt idx="599">
                  <c:v>9.4771745393188708E-2</c:v>
                </c:pt>
                <c:pt idx="600">
                  <c:v>9.4771745393117654E-2</c:v>
                </c:pt>
                <c:pt idx="601">
                  <c:v>9.4771745393131851E-2</c:v>
                </c:pt>
                <c:pt idx="602">
                  <c:v>9.4771745393188708E-2</c:v>
                </c:pt>
                <c:pt idx="603">
                  <c:v>9.4771745393188708E-2</c:v>
                </c:pt>
                <c:pt idx="604">
                  <c:v>9.4922294843740943E-2</c:v>
                </c:pt>
                <c:pt idx="605">
                  <c:v>9.5577745393200145E-2</c:v>
                </c:pt>
                <c:pt idx="606">
                  <c:v>9.5812045393131526E-2</c:v>
                </c:pt>
                <c:pt idx="607">
                  <c:v>9.6117745393129922E-2</c:v>
                </c:pt>
                <c:pt idx="608">
                  <c:v>9.6117745393186765E-2</c:v>
                </c:pt>
                <c:pt idx="609">
                  <c:v>9.6117745393286255E-2</c:v>
                </c:pt>
                <c:pt idx="610">
                  <c:v>9.6117745393129922E-2</c:v>
                </c:pt>
                <c:pt idx="611">
                  <c:v>9.6117745393129922E-2</c:v>
                </c:pt>
                <c:pt idx="612">
                  <c:v>9.5469745393302247E-2</c:v>
                </c:pt>
                <c:pt idx="613">
                  <c:v>9.4947745393355404E-2</c:v>
                </c:pt>
                <c:pt idx="614">
                  <c:v>9.3662045393131235E-2</c:v>
                </c:pt>
                <c:pt idx="615">
                  <c:v>9.1987745393524251E-2</c:v>
                </c:pt>
                <c:pt idx="616">
                  <c:v>9.1987745393495884E-2</c:v>
                </c:pt>
                <c:pt idx="617">
                  <c:v>9.1850245393232013E-2</c:v>
                </c:pt>
                <c:pt idx="618">
                  <c:v>9.143774539320762E-2</c:v>
                </c:pt>
                <c:pt idx="619">
                  <c:v>9.1437745393122355E-2</c:v>
                </c:pt>
                <c:pt idx="620">
                  <c:v>9.1437745393122355E-2</c:v>
                </c:pt>
                <c:pt idx="621">
                  <c:v>9.1437745393122355E-2</c:v>
                </c:pt>
                <c:pt idx="622">
                  <c:v>9.1437745393122355E-2</c:v>
                </c:pt>
                <c:pt idx="623">
                  <c:v>9.1437745393122355E-2</c:v>
                </c:pt>
                <c:pt idx="624">
                  <c:v>9.1437745393122355E-2</c:v>
                </c:pt>
                <c:pt idx="625">
                  <c:v>9.1437745393122355E-2</c:v>
                </c:pt>
                <c:pt idx="626">
                  <c:v>9.1437745393150763E-2</c:v>
                </c:pt>
                <c:pt idx="627">
                  <c:v>9.1437745393278674E-2</c:v>
                </c:pt>
                <c:pt idx="628">
                  <c:v>9.1437745393122355E-2</c:v>
                </c:pt>
                <c:pt idx="629">
                  <c:v>9.1437745393122355E-2</c:v>
                </c:pt>
                <c:pt idx="630">
                  <c:v>9.1325345393229992E-2</c:v>
                </c:pt>
                <c:pt idx="631">
                  <c:v>9.1157745393061942E-2</c:v>
                </c:pt>
                <c:pt idx="632">
                  <c:v>9.1157745393061942E-2</c:v>
                </c:pt>
                <c:pt idx="633">
                  <c:v>9.1157745393061942E-2</c:v>
                </c:pt>
                <c:pt idx="634">
                  <c:v>9.1157745393090364E-2</c:v>
                </c:pt>
                <c:pt idx="635">
                  <c:v>9.1157745393275078E-2</c:v>
                </c:pt>
                <c:pt idx="636">
                  <c:v>9.1157745393303527E-2</c:v>
                </c:pt>
                <c:pt idx="637">
                  <c:v>9.1157745393061942E-2</c:v>
                </c:pt>
                <c:pt idx="638">
                  <c:v>9.1157745393061942E-2</c:v>
                </c:pt>
                <c:pt idx="639">
                  <c:v>9.1157745393061942E-2</c:v>
                </c:pt>
                <c:pt idx="640">
                  <c:v>9.1417445393247518E-2</c:v>
                </c:pt>
                <c:pt idx="641">
                  <c:v>9.1647745393231658E-2</c:v>
                </c:pt>
                <c:pt idx="642">
                  <c:v>9.1423345393195674E-2</c:v>
                </c:pt>
                <c:pt idx="643">
                  <c:v>9.1407745393183901E-2</c:v>
                </c:pt>
                <c:pt idx="644">
                  <c:v>9.1407745393340206E-2</c:v>
                </c:pt>
                <c:pt idx="645">
                  <c:v>9.193374539322012E-2</c:v>
                </c:pt>
                <c:pt idx="646">
                  <c:v>9.1933745393433269E-2</c:v>
                </c:pt>
                <c:pt idx="647">
                  <c:v>9.1933745393419072E-2</c:v>
                </c:pt>
                <c:pt idx="648">
                  <c:v>9.1933745393433269E-2</c:v>
                </c:pt>
                <c:pt idx="649">
                  <c:v>9.1933745393433269E-2</c:v>
                </c:pt>
                <c:pt idx="650">
                  <c:v>9.1933745393433269E-2</c:v>
                </c:pt>
                <c:pt idx="651">
                  <c:v>9.1933745393433269E-2</c:v>
                </c:pt>
                <c:pt idx="652">
                  <c:v>9.1933745393433269E-2</c:v>
                </c:pt>
                <c:pt idx="653">
                  <c:v>9.1933745393419072E-2</c:v>
                </c:pt>
                <c:pt idx="654">
                  <c:v>9.1872745393217797E-2</c:v>
                </c:pt>
                <c:pt idx="655">
                  <c:v>9.2371695393282535E-2</c:v>
                </c:pt>
                <c:pt idx="656">
                  <c:v>9.349774539313678E-2</c:v>
                </c:pt>
                <c:pt idx="657">
                  <c:v>9.349774539313678E-2</c:v>
                </c:pt>
                <c:pt idx="658">
                  <c:v>9.3497745393094148E-2</c:v>
                </c:pt>
                <c:pt idx="659">
                  <c:v>9.349774539313678E-2</c:v>
                </c:pt>
                <c:pt idx="660">
                  <c:v>9.349774539313678E-2</c:v>
                </c:pt>
                <c:pt idx="661">
                  <c:v>9.3497745393079937E-2</c:v>
                </c:pt>
                <c:pt idx="662">
                  <c:v>9.2291745393183106E-2</c:v>
                </c:pt>
                <c:pt idx="663">
                  <c:v>9.2890481657178683E-2</c:v>
                </c:pt>
                <c:pt idx="664">
                  <c:v>9.2932745393440569E-2</c:v>
                </c:pt>
                <c:pt idx="665">
                  <c:v>9.2932745393440569E-2</c:v>
                </c:pt>
                <c:pt idx="666">
                  <c:v>9.2932745393440569E-2</c:v>
                </c:pt>
                <c:pt idx="667">
                  <c:v>9.2932745393440569E-2</c:v>
                </c:pt>
                <c:pt idx="668">
                  <c:v>9.2932745393440569E-2</c:v>
                </c:pt>
                <c:pt idx="669">
                  <c:v>9.2932745393426372E-2</c:v>
                </c:pt>
                <c:pt idx="670">
                  <c:v>9.2932745393312671E-2</c:v>
                </c:pt>
                <c:pt idx="671">
                  <c:v>9.3017745393211754E-2</c:v>
                </c:pt>
                <c:pt idx="672">
                  <c:v>9.3017745393183374E-2</c:v>
                </c:pt>
                <c:pt idx="673">
                  <c:v>9.3017745393183374E-2</c:v>
                </c:pt>
                <c:pt idx="674">
                  <c:v>9.3017745393183374E-2</c:v>
                </c:pt>
                <c:pt idx="675">
                  <c:v>9.3017745393183374E-2</c:v>
                </c:pt>
                <c:pt idx="676">
                  <c:v>9.3017745393211754E-2</c:v>
                </c:pt>
                <c:pt idx="677">
                  <c:v>9.3017745393254442E-2</c:v>
                </c:pt>
                <c:pt idx="678">
                  <c:v>9.3017745393183374E-2</c:v>
                </c:pt>
                <c:pt idx="679">
                  <c:v>9.3017745393183374E-2</c:v>
                </c:pt>
                <c:pt idx="680">
                  <c:v>9.3007545393263155E-2</c:v>
                </c:pt>
                <c:pt idx="681">
                  <c:v>9.2977745393284322E-2</c:v>
                </c:pt>
                <c:pt idx="682">
                  <c:v>9.2977745393355363E-2</c:v>
                </c:pt>
                <c:pt idx="683">
                  <c:v>9.2977745393355363E-2</c:v>
                </c:pt>
                <c:pt idx="684">
                  <c:v>9.2836995393327057E-2</c:v>
                </c:pt>
                <c:pt idx="685">
                  <c:v>9.1074276005585347E-2</c:v>
                </c:pt>
                <c:pt idx="686">
                  <c:v>9.0217745393246715E-2</c:v>
                </c:pt>
                <c:pt idx="687">
                  <c:v>8.9887633033882267E-2</c:v>
                </c:pt>
                <c:pt idx="688">
                  <c:v>8.9652745393351621E-2</c:v>
                </c:pt>
                <c:pt idx="689">
                  <c:v>8.9652745393351621E-2</c:v>
                </c:pt>
                <c:pt idx="690">
                  <c:v>8.9642495393349092E-2</c:v>
                </c:pt>
                <c:pt idx="691">
                  <c:v>8.944774539322968E-2</c:v>
                </c:pt>
                <c:pt idx="692">
                  <c:v>8.944774539322968E-2</c:v>
                </c:pt>
                <c:pt idx="693">
                  <c:v>8.9659807248963871E-2</c:v>
                </c:pt>
                <c:pt idx="694">
                  <c:v>8.9737745393279139E-2</c:v>
                </c:pt>
                <c:pt idx="695">
                  <c:v>8.9737745393279139E-2</c:v>
                </c:pt>
                <c:pt idx="696">
                  <c:v>8.9737745393350193E-2</c:v>
                </c:pt>
                <c:pt idx="697">
                  <c:v>8.9737745393350193E-2</c:v>
                </c:pt>
                <c:pt idx="698">
                  <c:v>8.9501316821866822E-2</c:v>
                </c:pt>
                <c:pt idx="699">
                  <c:v>8.8557745393117754E-2</c:v>
                </c:pt>
                <c:pt idx="700">
                  <c:v>8.8557745393117754E-2</c:v>
                </c:pt>
                <c:pt idx="701">
                  <c:v>8.8557745393117754E-2</c:v>
                </c:pt>
                <c:pt idx="702">
                  <c:v>8.8557745393117754E-2</c:v>
                </c:pt>
                <c:pt idx="703">
                  <c:v>8.8557745393131965E-2</c:v>
                </c:pt>
                <c:pt idx="704">
                  <c:v>8.8009697774083476E-2</c:v>
                </c:pt>
                <c:pt idx="705">
                  <c:v>8.7203745393125559E-2</c:v>
                </c:pt>
                <c:pt idx="706">
                  <c:v>8.7203745393125559E-2</c:v>
                </c:pt>
                <c:pt idx="707">
                  <c:v>8.7203745393125559E-2</c:v>
                </c:pt>
                <c:pt idx="708">
                  <c:v>8.8118644269542329E-2</c:v>
                </c:pt>
                <c:pt idx="709">
                  <c:v>8.9948055393335863E-2</c:v>
                </c:pt>
                <c:pt idx="710">
                  <c:v>8.8375345393103613E-2</c:v>
                </c:pt>
                <c:pt idx="711">
                  <c:v>8.7974245393468251E-2</c:v>
                </c:pt>
                <c:pt idx="712">
                  <c:v>8.7683745393391646E-2</c:v>
                </c:pt>
                <c:pt idx="713">
                  <c:v>8.7483276005357824E-2</c:v>
                </c:pt>
                <c:pt idx="714">
                  <c:v>8.747774539311591E-2</c:v>
                </c:pt>
                <c:pt idx="715">
                  <c:v>8.747774539311591E-2</c:v>
                </c:pt>
                <c:pt idx="716">
                  <c:v>8.747774539311591E-2</c:v>
                </c:pt>
                <c:pt idx="717">
                  <c:v>8.747774539311591E-2</c:v>
                </c:pt>
                <c:pt idx="718">
                  <c:v>8.747774539311591E-2</c:v>
                </c:pt>
                <c:pt idx="719">
                  <c:v>8.7477745393172754E-2</c:v>
                </c:pt>
                <c:pt idx="720">
                  <c:v>8.7477745393286524E-2</c:v>
                </c:pt>
                <c:pt idx="721">
                  <c:v>8.747774539311591E-2</c:v>
                </c:pt>
                <c:pt idx="722">
                  <c:v>8.747774539311591E-2</c:v>
                </c:pt>
                <c:pt idx="723">
                  <c:v>8.747774539311591E-2</c:v>
                </c:pt>
                <c:pt idx="724">
                  <c:v>8.747774539311591E-2</c:v>
                </c:pt>
                <c:pt idx="725">
                  <c:v>8.747774539311591E-2</c:v>
                </c:pt>
                <c:pt idx="726">
                  <c:v>8.7286345393153011E-2</c:v>
                </c:pt>
                <c:pt idx="727">
                  <c:v>8.7042745393191026E-2</c:v>
                </c:pt>
                <c:pt idx="728">
                  <c:v>8.7042745393205209E-2</c:v>
                </c:pt>
                <c:pt idx="729">
                  <c:v>8.6600003457689992E-2</c:v>
                </c:pt>
                <c:pt idx="730">
                  <c:v>8.6432745393210567E-2</c:v>
                </c:pt>
                <c:pt idx="731">
                  <c:v>8.6432745393210567E-2</c:v>
                </c:pt>
                <c:pt idx="732">
                  <c:v>8.6432745393153723E-2</c:v>
                </c:pt>
                <c:pt idx="733">
                  <c:v>8.4631745393267094E-2</c:v>
                </c:pt>
                <c:pt idx="734">
                  <c:v>8.4631745393380739E-2</c:v>
                </c:pt>
                <c:pt idx="735">
                  <c:v>8.3973265393353855E-2</c:v>
                </c:pt>
                <c:pt idx="736">
                  <c:v>8.2997745393399255E-2</c:v>
                </c:pt>
                <c:pt idx="737">
                  <c:v>8.2997745393399255E-2</c:v>
                </c:pt>
                <c:pt idx="738">
                  <c:v>8.2997745393399255E-2</c:v>
                </c:pt>
                <c:pt idx="739">
                  <c:v>8.2997745393399255E-2</c:v>
                </c:pt>
                <c:pt idx="740">
                  <c:v>8.302730094892756E-2</c:v>
                </c:pt>
                <c:pt idx="741">
                  <c:v>8.4147745393337955E-2</c:v>
                </c:pt>
                <c:pt idx="742">
                  <c:v>8.4147745393451642E-2</c:v>
                </c:pt>
                <c:pt idx="743">
                  <c:v>8.4147745393451642E-2</c:v>
                </c:pt>
                <c:pt idx="744">
                  <c:v>8.4147745393451642E-2</c:v>
                </c:pt>
                <c:pt idx="745">
                  <c:v>8.4147745393451642E-2</c:v>
                </c:pt>
                <c:pt idx="746">
                  <c:v>8.4147745393451642E-2</c:v>
                </c:pt>
                <c:pt idx="747">
                  <c:v>8.4147745393451642E-2</c:v>
                </c:pt>
                <c:pt idx="748">
                  <c:v>8.3852645393335548E-2</c:v>
                </c:pt>
                <c:pt idx="749">
                  <c:v>8.3609585393276203E-2</c:v>
                </c:pt>
                <c:pt idx="750">
                  <c:v>8.3467745393306855E-2</c:v>
                </c:pt>
                <c:pt idx="751">
                  <c:v>8.3467745393335263E-2</c:v>
                </c:pt>
                <c:pt idx="752">
                  <c:v>8.3467745393278461E-2</c:v>
                </c:pt>
                <c:pt idx="753">
                  <c:v>8.3467745393278461E-2</c:v>
                </c:pt>
                <c:pt idx="754">
                  <c:v>8.3467745393278461E-2</c:v>
                </c:pt>
                <c:pt idx="755">
                  <c:v>8.3467745393349516E-2</c:v>
                </c:pt>
                <c:pt idx="756">
                  <c:v>8.3467745393278461E-2</c:v>
                </c:pt>
                <c:pt idx="757">
                  <c:v>8.3467745393306855E-2</c:v>
                </c:pt>
                <c:pt idx="758">
                  <c:v>8.3467745393306855E-2</c:v>
                </c:pt>
                <c:pt idx="759">
                  <c:v>8.3467745393278461E-2</c:v>
                </c:pt>
                <c:pt idx="760">
                  <c:v>8.3467745393278461E-2</c:v>
                </c:pt>
                <c:pt idx="761">
                  <c:v>8.3467745393292686E-2</c:v>
                </c:pt>
                <c:pt idx="762">
                  <c:v>8.305502539329282E-2</c:v>
                </c:pt>
                <c:pt idx="763">
                  <c:v>8.0432965393214359E-2</c:v>
                </c:pt>
                <c:pt idx="764">
                  <c:v>8.0317745393216511E-2</c:v>
                </c:pt>
                <c:pt idx="765">
                  <c:v>8.0317745393315945E-2</c:v>
                </c:pt>
                <c:pt idx="766">
                  <c:v>8.0317745393344367E-2</c:v>
                </c:pt>
                <c:pt idx="767">
                  <c:v>8.0317745393216511E-2</c:v>
                </c:pt>
                <c:pt idx="768">
                  <c:v>8.0317745393216511E-2</c:v>
                </c:pt>
                <c:pt idx="769">
                  <c:v>8.0317745393216511E-2</c:v>
                </c:pt>
                <c:pt idx="770">
                  <c:v>8.0317745393188048E-2</c:v>
                </c:pt>
                <c:pt idx="771">
                  <c:v>8.0317745393159654E-2</c:v>
                </c:pt>
                <c:pt idx="772">
                  <c:v>8.0317745393216511E-2</c:v>
                </c:pt>
                <c:pt idx="773">
                  <c:v>8.0317745393216511E-2</c:v>
                </c:pt>
                <c:pt idx="774">
                  <c:v>8.0317745393216511E-2</c:v>
                </c:pt>
                <c:pt idx="775">
                  <c:v>8.0317745393287551E-2</c:v>
                </c:pt>
                <c:pt idx="776">
                  <c:v>8.031774539335855E-2</c:v>
                </c:pt>
                <c:pt idx="777">
                  <c:v>8.0317745393216511E-2</c:v>
                </c:pt>
                <c:pt idx="778">
                  <c:v>8.0317745393216511E-2</c:v>
                </c:pt>
                <c:pt idx="779">
                  <c:v>8.0317745393216511E-2</c:v>
                </c:pt>
                <c:pt idx="780">
                  <c:v>7.9369696612729995E-2</c:v>
                </c:pt>
                <c:pt idx="781">
                  <c:v>7.5916945393302654E-2</c:v>
                </c:pt>
                <c:pt idx="782">
                  <c:v>7.405430539333227E-2</c:v>
                </c:pt>
                <c:pt idx="783">
                  <c:v>7.3887745393278692E-2</c:v>
                </c:pt>
                <c:pt idx="784">
                  <c:v>7.388774539334976E-2</c:v>
                </c:pt>
                <c:pt idx="785">
                  <c:v>7.4058845393338402E-2</c:v>
                </c:pt>
                <c:pt idx="786">
                  <c:v>7.4177745393384925E-2</c:v>
                </c:pt>
                <c:pt idx="787">
                  <c:v>7.4177745393313899E-2</c:v>
                </c:pt>
                <c:pt idx="788">
                  <c:v>7.4177745393313899E-2</c:v>
                </c:pt>
                <c:pt idx="789">
                  <c:v>7.4177745393313899E-2</c:v>
                </c:pt>
                <c:pt idx="790">
                  <c:v>7.4317532627333135E-2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7.7015676427805643E-2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7.7567745393224669E-2</c:v>
                </c:pt>
                <c:pt idx="815">
                  <c:v>7.6698545393355716E-2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7.5617745393316255E-2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7.5607745393369868E-2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7.5508664933622113E-2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6.2495683537449088E-2</c:v>
                </c:pt>
                <c:pt idx="892">
                  <c:v>6.120274539308921E-2</c:v>
                </c:pt>
                <c:pt idx="893">
                  <c:v>6.120274539308921E-2</c:v>
                </c:pt>
                <c:pt idx="894">
                  <c:v>6.1202745393131863E-2</c:v>
                </c:pt>
                <c:pt idx="895">
                  <c:v>6.120274539308921E-2</c:v>
                </c:pt>
                <c:pt idx="896">
                  <c:v>6.120274539320289E-2</c:v>
                </c:pt>
                <c:pt idx="897">
                  <c:v>6.1202745393103442E-2</c:v>
                </c:pt>
                <c:pt idx="898">
                  <c:v>6.1202745393103442E-2</c:v>
                </c:pt>
                <c:pt idx="899">
                  <c:v>6.120274539308921E-2</c:v>
                </c:pt>
                <c:pt idx="900">
                  <c:v>6.1610745393437562E-2</c:v>
                </c:pt>
                <c:pt idx="901">
                  <c:v>6.1682745393440541E-2</c:v>
                </c:pt>
                <c:pt idx="902">
                  <c:v>6.1682745393440541E-2</c:v>
                </c:pt>
                <c:pt idx="903">
                  <c:v>6.1682745393440541E-2</c:v>
                </c:pt>
                <c:pt idx="904">
                  <c:v>6.1682745393383698E-2</c:v>
                </c:pt>
                <c:pt idx="905">
                  <c:v>6.100774539328311E-2</c:v>
                </c:pt>
                <c:pt idx="906">
                  <c:v>6.1007745393354157E-2</c:v>
                </c:pt>
                <c:pt idx="907">
                  <c:v>6.1007745393354157E-2</c:v>
                </c:pt>
                <c:pt idx="908">
                  <c:v>6.0624745393283754E-2</c:v>
                </c:pt>
                <c:pt idx="909">
                  <c:v>5.9917745393278224E-2</c:v>
                </c:pt>
                <c:pt idx="910">
                  <c:v>6.0468545393433722E-2</c:v>
                </c:pt>
                <c:pt idx="911">
                  <c:v>6.1097745393453806E-2</c:v>
                </c:pt>
                <c:pt idx="912">
                  <c:v>6.0867642300564739E-2</c:v>
                </c:pt>
                <c:pt idx="913">
                  <c:v>6.0497745393348637E-2</c:v>
                </c:pt>
                <c:pt idx="914">
                  <c:v>6.0497745393291794E-2</c:v>
                </c:pt>
                <c:pt idx="915">
                  <c:v>6.0497745393291794E-2</c:v>
                </c:pt>
                <c:pt idx="916">
                  <c:v>6.0497745393320215E-2</c:v>
                </c:pt>
                <c:pt idx="917">
                  <c:v>6.0497745393291794E-2</c:v>
                </c:pt>
                <c:pt idx="918">
                  <c:v>6.0497745393291794E-2</c:v>
                </c:pt>
                <c:pt idx="919">
                  <c:v>6.0497745393320215E-2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5.9592745393246133E-2</c:v>
                </c:pt>
                <c:pt idx="931">
                  <c:v>5.9592745393302962E-2</c:v>
                </c:pt>
                <c:pt idx="932">
                  <c:v>5.8560213478443778E-2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5.7307745393288215E-2</c:v>
                </c:pt>
                <c:pt idx="941">
                  <c:v>5.7307745393160303E-2</c:v>
                </c:pt>
                <c:pt idx="942">
                  <c:v>5.7307745393117684E-2</c:v>
                </c:pt>
                <c:pt idx="943">
                  <c:v>5.7307745393131895E-2</c:v>
                </c:pt>
                <c:pt idx="944">
                  <c:v>5.7307745393117684E-2</c:v>
                </c:pt>
                <c:pt idx="945">
                  <c:v>5.7307745393117684E-2</c:v>
                </c:pt>
                <c:pt idx="946">
                  <c:v>5.7307745393117684E-2</c:v>
                </c:pt>
                <c:pt idx="947">
                  <c:v>5.7307745393117684E-2</c:v>
                </c:pt>
                <c:pt idx="948">
                  <c:v>5.7307745393202936E-2</c:v>
                </c:pt>
                <c:pt idx="949">
                  <c:v>5.7307745393174493E-2</c:v>
                </c:pt>
                <c:pt idx="950">
                  <c:v>5.7307745393117684E-2</c:v>
                </c:pt>
                <c:pt idx="951">
                  <c:v>5.7307745393117684E-2</c:v>
                </c:pt>
                <c:pt idx="952">
                  <c:v>5.7307745393117684E-2</c:v>
                </c:pt>
                <c:pt idx="953">
                  <c:v>5.7307745393117684E-2</c:v>
                </c:pt>
                <c:pt idx="954">
                  <c:v>5.7307745393117684E-2</c:v>
                </c:pt>
                <c:pt idx="955">
                  <c:v>5.7307745393174493E-2</c:v>
                </c:pt>
                <c:pt idx="956">
                  <c:v>5.557774539327906E-2</c:v>
                </c:pt>
                <c:pt idx="957">
                  <c:v>5.5593768120516543E-2</c:v>
                </c:pt>
                <c:pt idx="958">
                  <c:v>5.5607745393345454E-2</c:v>
                </c:pt>
                <c:pt idx="959">
                  <c:v>5.5607745393345454E-2</c:v>
                </c:pt>
                <c:pt idx="960">
                  <c:v>5.5607745393331257E-2</c:v>
                </c:pt>
                <c:pt idx="961">
                  <c:v>5.5607745393345454E-2</c:v>
                </c:pt>
                <c:pt idx="962">
                  <c:v>5.5607745393345454E-2</c:v>
                </c:pt>
                <c:pt idx="963">
                  <c:v>5.557524539325695E-2</c:v>
                </c:pt>
                <c:pt idx="964">
                  <c:v>5.4311779876016465E-2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5.2641745393259456E-2</c:v>
                </c:pt>
                <c:pt idx="975">
                  <c:v>5.2312835393365745E-2</c:v>
                </c:pt>
                <c:pt idx="976">
                  <c:v>5.1572005393353472E-2</c:v>
                </c:pt>
                <c:pt idx="977">
                  <c:v>5.1363905393372988E-2</c:v>
                </c:pt>
                <c:pt idx="978">
                  <c:v>5.0237185393484651E-2</c:v>
                </c:pt>
                <c:pt idx="979">
                  <c:v>5.0227745393442547E-2</c:v>
                </c:pt>
                <c:pt idx="980">
                  <c:v>5.0227745393456757E-2</c:v>
                </c:pt>
                <c:pt idx="981">
                  <c:v>5.0227745393229363E-2</c:v>
                </c:pt>
                <c:pt idx="982">
                  <c:v>4.9117745393317591E-2</c:v>
                </c:pt>
                <c:pt idx="983">
                  <c:v>4.9117745393374435E-2</c:v>
                </c:pt>
                <c:pt idx="984">
                  <c:v>4.9117745393374435E-2</c:v>
                </c:pt>
                <c:pt idx="985">
                  <c:v>4.9117745393431299E-2</c:v>
                </c:pt>
                <c:pt idx="986">
                  <c:v>4.9117745393374435E-2</c:v>
                </c:pt>
                <c:pt idx="987">
                  <c:v>4.9117745393374435E-2</c:v>
                </c:pt>
                <c:pt idx="988">
                  <c:v>4.9117745393388666E-2</c:v>
                </c:pt>
                <c:pt idx="989">
                  <c:v>4.9117745393374435E-2</c:v>
                </c:pt>
                <c:pt idx="990">
                  <c:v>4.9117745393417074E-2</c:v>
                </c:pt>
                <c:pt idx="991">
                  <c:v>4.9877745393274608E-2</c:v>
                </c:pt>
                <c:pt idx="992">
                  <c:v>5.0318400155021016E-2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5.6047745393129816E-2</c:v>
                </c:pt>
                <c:pt idx="1001">
                  <c:v>5.6977495393496724E-2</c:v>
                </c:pt>
                <c:pt idx="1002">
                  <c:v>5.7917745393240259E-2</c:v>
                </c:pt>
                <c:pt idx="1003">
                  <c:v>5.7917745393240259E-2</c:v>
                </c:pt>
                <c:pt idx="1004">
                  <c:v>5.7917745393211824E-2</c:v>
                </c:pt>
                <c:pt idx="1005">
                  <c:v>5.7917745393240259E-2</c:v>
                </c:pt>
                <c:pt idx="1006">
                  <c:v>5.7917745393240259E-2</c:v>
                </c:pt>
                <c:pt idx="1007">
                  <c:v>5.7917745393282871E-2</c:v>
                </c:pt>
                <c:pt idx="1008">
                  <c:v>6.1560380313906676E-2</c:v>
                </c:pt>
                <c:pt idx="1009">
                  <c:v>6.3063745393364457E-2</c:v>
                </c:pt>
                <c:pt idx="1010">
                  <c:v>6.3063745393364457E-2</c:v>
                </c:pt>
                <c:pt idx="1011">
                  <c:v>6.543462539315216E-2</c:v>
                </c:pt>
                <c:pt idx="1012">
                  <c:v>6.8475745393300258E-2</c:v>
                </c:pt>
                <c:pt idx="1013">
                  <c:v>7.2241145393348888E-2</c:v>
                </c:pt>
                <c:pt idx="1014">
                  <c:v>7.2610045393446412E-2</c:v>
                </c:pt>
                <c:pt idx="1015">
                  <c:v>7.2727745393279961E-2</c:v>
                </c:pt>
                <c:pt idx="1016">
                  <c:v>7.2727745393251553E-2</c:v>
                </c:pt>
                <c:pt idx="1017">
                  <c:v>7.4960160027387729E-2</c:v>
                </c:pt>
                <c:pt idx="1018">
                  <c:v>7.9308195393451811E-2</c:v>
                </c:pt>
                <c:pt idx="1019">
                  <c:v>8.0627495393258738E-2</c:v>
                </c:pt>
                <c:pt idx="1020">
                  <c:v>8.2342275393230593E-2</c:v>
                </c:pt>
                <c:pt idx="1021">
                  <c:v>8.358466539318965E-2</c:v>
                </c:pt>
                <c:pt idx="1022">
                  <c:v>8.391774539315125E-2</c:v>
                </c:pt>
                <c:pt idx="1023">
                  <c:v>8.3917745393193924E-2</c:v>
                </c:pt>
                <c:pt idx="1024">
                  <c:v>8.4666071480199973E-2</c:v>
                </c:pt>
                <c:pt idx="1025">
                  <c:v>8.6307745393440952E-2</c:v>
                </c:pt>
                <c:pt idx="1026">
                  <c:v>8.6307745393455121E-2</c:v>
                </c:pt>
                <c:pt idx="1027">
                  <c:v>8.6307745393455121E-2</c:v>
                </c:pt>
                <c:pt idx="1028">
                  <c:v>8.6307745393455121E-2</c:v>
                </c:pt>
                <c:pt idx="1029">
                  <c:v>8.6307745393455121E-2</c:v>
                </c:pt>
                <c:pt idx="1030">
                  <c:v>8.6307745393455121E-2</c:v>
                </c:pt>
                <c:pt idx="1031">
                  <c:v>8.6340145393464268E-2</c:v>
                </c:pt>
                <c:pt idx="1032">
                  <c:v>8.8498974901440902E-2</c:v>
                </c:pt>
                <c:pt idx="1033">
                  <c:v>9.6307745393460251E-2</c:v>
                </c:pt>
                <c:pt idx="1034">
                  <c:v>9.7167895393411682E-2</c:v>
                </c:pt>
                <c:pt idx="1035">
                  <c:v>9.8483145393473179E-2</c:v>
                </c:pt>
                <c:pt idx="1036">
                  <c:v>9.870249539342528E-2</c:v>
                </c:pt>
                <c:pt idx="1037">
                  <c:v>9.9762845393272098E-2</c:v>
                </c:pt>
                <c:pt idx="1038">
                  <c:v>9.9928312403491801E-2</c:v>
                </c:pt>
                <c:pt idx="1039">
                  <c:v>0.10307031539328193</c:v>
                </c:pt>
                <c:pt idx="1040">
                  <c:v>0.10592827170906106</c:v>
                </c:pt>
                <c:pt idx="1041">
                  <c:v>0.10725774539326952</c:v>
                </c:pt>
                <c:pt idx="1042">
                  <c:v>0.10740174539328967</c:v>
                </c:pt>
                <c:pt idx="1043">
                  <c:v>0.1077077453931992</c:v>
                </c:pt>
                <c:pt idx="1044">
                  <c:v>0.1077077453931992</c:v>
                </c:pt>
                <c:pt idx="1045">
                  <c:v>0.1077077453931992</c:v>
                </c:pt>
                <c:pt idx="1046">
                  <c:v>0.1077077453931992</c:v>
                </c:pt>
                <c:pt idx="1047">
                  <c:v>0.1077077453931992</c:v>
                </c:pt>
                <c:pt idx="1048">
                  <c:v>0.1077077453931992</c:v>
                </c:pt>
                <c:pt idx="1049">
                  <c:v>0.10821530094888493</c:v>
                </c:pt>
                <c:pt idx="1050">
                  <c:v>0.10825774539333112</c:v>
                </c:pt>
                <c:pt idx="1051">
                  <c:v>0.10825774539313218</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0.10957274539327962</c:v>
                </c:pt>
                <c:pt idx="1060">
                  <c:v>0.10990774539331485</c:v>
                </c:pt>
                <c:pt idx="1061">
                  <c:v>0.10990774539328643</c:v>
                </c:pt>
                <c:pt idx="1062">
                  <c:v>0.1099077453932296</c:v>
                </c:pt>
                <c:pt idx="1063">
                  <c:v>0.10990774539328643</c:v>
                </c:pt>
                <c:pt idx="1064">
                  <c:v>0.10990774539328643</c:v>
                </c:pt>
                <c:pt idx="1065">
                  <c:v>0.10990774539328643</c:v>
                </c:pt>
                <c:pt idx="1066">
                  <c:v>0.10990774539328643</c:v>
                </c:pt>
                <c:pt idx="1067">
                  <c:v>0.10990774539324377</c:v>
                </c:pt>
                <c:pt idx="1068">
                  <c:v>0.10990774539324377</c:v>
                </c:pt>
                <c:pt idx="1069">
                  <c:v>0.10990774539328643</c:v>
                </c:pt>
                <c:pt idx="1070">
                  <c:v>0.10990774539328643</c:v>
                </c:pt>
                <c:pt idx="1071">
                  <c:v>0.10990774539328643</c:v>
                </c:pt>
                <c:pt idx="1072">
                  <c:v>0.10990774539327219</c:v>
                </c:pt>
                <c:pt idx="1073">
                  <c:v>0.10992045127575525</c:v>
                </c:pt>
                <c:pt idx="1074">
                  <c:v>0.10992774539339223</c:v>
                </c:pt>
                <c:pt idx="1075">
                  <c:v>0.10992774539336382</c:v>
                </c:pt>
                <c:pt idx="1076">
                  <c:v>0.10992774539329278</c:v>
                </c:pt>
                <c:pt idx="1077">
                  <c:v>0.10992774539339223</c:v>
                </c:pt>
                <c:pt idx="1078">
                  <c:v>0.10992774539339223</c:v>
                </c:pt>
                <c:pt idx="1079">
                  <c:v>0.10992774539339223</c:v>
                </c:pt>
                <c:pt idx="1080">
                  <c:v>0.10920614539337241</c:v>
                </c:pt>
                <c:pt idx="1081">
                  <c:v>0.10798774539333067</c:v>
                </c:pt>
                <c:pt idx="1082">
                  <c:v>0.10798774539333067</c:v>
                </c:pt>
                <c:pt idx="1083">
                  <c:v>0.10798774539333067</c:v>
                </c:pt>
                <c:pt idx="1084">
                  <c:v>0.10798774539333067</c:v>
                </c:pt>
                <c:pt idx="1085">
                  <c:v>0.10864774539324173</c:v>
                </c:pt>
                <c:pt idx="1086">
                  <c:v>0.10864774539321337</c:v>
                </c:pt>
                <c:pt idx="1087">
                  <c:v>0.10845334539317264</c:v>
                </c:pt>
                <c:pt idx="1088">
                  <c:v>0.10771774539308866</c:v>
                </c:pt>
                <c:pt idx="1089">
                  <c:v>0.10771774539313132</c:v>
                </c:pt>
                <c:pt idx="1090">
                  <c:v>0.10771774539308866</c:v>
                </c:pt>
                <c:pt idx="1091">
                  <c:v>0.10771774539308866</c:v>
                </c:pt>
                <c:pt idx="1092">
                  <c:v>0.10771774539308866</c:v>
                </c:pt>
                <c:pt idx="1093">
                  <c:v>0.10771774539333023</c:v>
                </c:pt>
                <c:pt idx="1094">
                  <c:v>0.10850774539329677</c:v>
                </c:pt>
                <c:pt idx="1095">
                  <c:v>0.10850774539318311</c:v>
                </c:pt>
                <c:pt idx="1096">
                  <c:v>0.10850774539314048</c:v>
                </c:pt>
                <c:pt idx="1097">
                  <c:v>0.10850774539314048</c:v>
                </c:pt>
                <c:pt idx="1098">
                  <c:v>0.10850774539314048</c:v>
                </c:pt>
                <c:pt idx="1099">
                  <c:v>0.10850774539314048</c:v>
                </c:pt>
                <c:pt idx="1100">
                  <c:v>0.10850774539316889</c:v>
                </c:pt>
                <c:pt idx="1101">
                  <c:v>0.10850774539332518</c:v>
                </c:pt>
                <c:pt idx="1102">
                  <c:v>0.10963374539328194</c:v>
                </c:pt>
                <c:pt idx="1103">
                  <c:v>0.11032014539323146</c:v>
                </c:pt>
                <c:pt idx="1104">
                  <c:v>0.1109477453932044</c:v>
                </c:pt>
                <c:pt idx="1105">
                  <c:v>0.11106404539333425</c:v>
                </c:pt>
                <c:pt idx="1106">
                  <c:v>0.1108553959955145</c:v>
                </c:pt>
                <c:pt idx="1107">
                  <c:v>0.11092274539313966</c:v>
                </c:pt>
                <c:pt idx="1108">
                  <c:v>0.11092274539313966</c:v>
                </c:pt>
                <c:pt idx="1109">
                  <c:v>0.11092274539313966</c:v>
                </c:pt>
                <c:pt idx="1110">
                  <c:v>0.11092274539322491</c:v>
                </c:pt>
                <c:pt idx="1111">
                  <c:v>0.11092274539328176</c:v>
                </c:pt>
                <c:pt idx="1112">
                  <c:v>0.11040348068749495</c:v>
                </c:pt>
                <c:pt idx="1113">
                  <c:v>0.1091808753933492</c:v>
                </c:pt>
                <c:pt idx="1114">
                  <c:v>0.1088077453933067</c:v>
                </c:pt>
                <c:pt idx="1115">
                  <c:v>0.10883022539326249</c:v>
                </c:pt>
                <c:pt idx="1116">
                  <c:v>0.10886558212806109</c:v>
                </c:pt>
                <c:pt idx="1117">
                  <c:v>0.10824345127559812</c:v>
                </c:pt>
                <c:pt idx="1118">
                  <c:v>0.10705674539305222</c:v>
                </c:pt>
                <c:pt idx="1119">
                  <c:v>0.10680007097471392</c:v>
                </c:pt>
                <c:pt idx="1120">
                  <c:v>0.10641774539327289</c:v>
                </c:pt>
                <c:pt idx="1121">
                  <c:v>0.10706744539339751</c:v>
                </c:pt>
                <c:pt idx="1122">
                  <c:v>0.10725894539339717</c:v>
                </c:pt>
                <c:pt idx="1123">
                  <c:v>0.10737753920780335</c:v>
                </c:pt>
                <c:pt idx="1124">
                  <c:v>0.10918464539336985</c:v>
                </c:pt>
                <c:pt idx="1125">
                  <c:v>0.10909774539337039</c:v>
                </c:pt>
                <c:pt idx="1126">
                  <c:v>0.10909774539337039</c:v>
                </c:pt>
                <c:pt idx="1127">
                  <c:v>0.10909774539339878</c:v>
                </c:pt>
                <c:pt idx="1128">
                  <c:v>0.10910874539327158</c:v>
                </c:pt>
                <c:pt idx="1129">
                  <c:v>0.10569774539327173</c:v>
                </c:pt>
                <c:pt idx="1130">
                  <c:v>0.10553654539343429</c:v>
                </c:pt>
                <c:pt idx="1131">
                  <c:v>0.10675499539330247</c:v>
                </c:pt>
                <c:pt idx="1132">
                  <c:v>0.10803989539340361</c:v>
                </c:pt>
                <c:pt idx="1133">
                  <c:v>0.10797685997658851</c:v>
                </c:pt>
                <c:pt idx="1134">
                  <c:v>0.10488106539315818</c:v>
                </c:pt>
                <c:pt idx="1135">
                  <c:v>0.1046955253933391</c:v>
                </c:pt>
                <c:pt idx="1136">
                  <c:v>0.10635100539342091</c:v>
                </c:pt>
                <c:pt idx="1137">
                  <c:v>0.10739774539349867</c:v>
                </c:pt>
                <c:pt idx="1138">
                  <c:v>0.10634803951094793</c:v>
                </c:pt>
                <c:pt idx="1139">
                  <c:v>0.10693774539338109</c:v>
                </c:pt>
                <c:pt idx="1140">
                  <c:v>0.10693774539336687</c:v>
                </c:pt>
                <c:pt idx="1141">
                  <c:v>0.10691429539336636</c:v>
                </c:pt>
                <c:pt idx="1142">
                  <c:v>0.10744668539317107</c:v>
                </c:pt>
                <c:pt idx="1143">
                  <c:v>0.10645339245193956</c:v>
                </c:pt>
                <c:pt idx="1144">
                  <c:v>0.10392064539314562</c:v>
                </c:pt>
                <c:pt idx="1145">
                  <c:v>0.10126254539341065</c:v>
                </c:pt>
                <c:pt idx="1146">
                  <c:v>0.1002904283200792</c:v>
                </c:pt>
                <c:pt idx="1147">
                  <c:v>0.10141774539332005</c:v>
                </c:pt>
                <c:pt idx="1148">
                  <c:v>0.10122927539337925</c:v>
                </c:pt>
                <c:pt idx="1149">
                  <c:v>0.10220918869229936</c:v>
                </c:pt>
                <c:pt idx="1150">
                  <c:v>0.10237567539316217</c:v>
                </c:pt>
                <c:pt idx="1151">
                  <c:v>0.10366281539323552</c:v>
                </c:pt>
                <c:pt idx="1152">
                  <c:v>0.10331494539319408</c:v>
                </c:pt>
                <c:pt idx="1153">
                  <c:v>0.10537996539329694</c:v>
                </c:pt>
                <c:pt idx="1154">
                  <c:v>0.10582774539332718</c:v>
                </c:pt>
                <c:pt idx="1155">
                  <c:v>0.10694657466157767</c:v>
                </c:pt>
                <c:pt idx="1156">
                  <c:v>0.10733395539311633</c:v>
                </c:pt>
                <c:pt idx="1157">
                  <c:v>0.10703812539327373</c:v>
                </c:pt>
                <c:pt idx="1158">
                  <c:v>0.10637480539320165</c:v>
                </c:pt>
                <c:pt idx="1159">
                  <c:v>0.10599724539329713</c:v>
                </c:pt>
                <c:pt idx="1160">
                  <c:v>0.10579774539327506</c:v>
                </c:pt>
                <c:pt idx="1161">
                  <c:v>0.106467745393374</c:v>
                </c:pt>
                <c:pt idx="1162">
                  <c:v>0.10646774539335979</c:v>
                </c:pt>
                <c:pt idx="1163">
                  <c:v>0.1066977453932339</c:v>
                </c:pt>
                <c:pt idx="1164">
                  <c:v>0.10669774539320546</c:v>
                </c:pt>
                <c:pt idx="1165">
                  <c:v>0.10669774539320546</c:v>
                </c:pt>
                <c:pt idx="1166">
                  <c:v>0.10669774539320546</c:v>
                </c:pt>
                <c:pt idx="1167">
                  <c:v>0.10669774539321969</c:v>
                </c:pt>
                <c:pt idx="1168">
                  <c:v>0.10627248766138567</c:v>
                </c:pt>
                <c:pt idx="1169">
                  <c:v>0.10614774539331506</c:v>
                </c:pt>
                <c:pt idx="1170">
                  <c:v>0.10614774539337192</c:v>
                </c:pt>
                <c:pt idx="1171">
                  <c:v>0.10614774539330088</c:v>
                </c:pt>
                <c:pt idx="1172">
                  <c:v>0.10614774539331506</c:v>
                </c:pt>
                <c:pt idx="1173">
                  <c:v>0.10614774539334348</c:v>
                </c:pt>
                <c:pt idx="1174">
                  <c:v>0.10589574539304185</c:v>
                </c:pt>
                <c:pt idx="1175">
                  <c:v>0.1058477453930351</c:v>
                </c:pt>
                <c:pt idx="1176">
                  <c:v>0.1058477453930351</c:v>
                </c:pt>
                <c:pt idx="1177">
                  <c:v>0.10591228147559664</c:v>
                </c:pt>
                <c:pt idx="1178">
                  <c:v>0.10627774539308635</c:v>
                </c:pt>
                <c:pt idx="1179">
                  <c:v>0.10627774539312898</c:v>
                </c:pt>
                <c:pt idx="1180">
                  <c:v>0.10617774539340991</c:v>
                </c:pt>
                <c:pt idx="1181">
                  <c:v>0.10617774539342406</c:v>
                </c:pt>
                <c:pt idx="1182">
                  <c:v>0.10617774539342406</c:v>
                </c:pt>
                <c:pt idx="1183">
                  <c:v>0.10617774539342406</c:v>
                </c:pt>
                <c:pt idx="1184">
                  <c:v>0.10588894539330337</c:v>
                </c:pt>
                <c:pt idx="1185">
                  <c:v>0.10579774539327506</c:v>
                </c:pt>
                <c:pt idx="1186">
                  <c:v>0.10579774539321823</c:v>
                </c:pt>
                <c:pt idx="1187">
                  <c:v>0.10579774539321823</c:v>
                </c:pt>
                <c:pt idx="1188">
                  <c:v>0.10579774539326087</c:v>
                </c:pt>
                <c:pt idx="1189">
                  <c:v>0.10579774539327506</c:v>
                </c:pt>
                <c:pt idx="1190">
                  <c:v>0.10579774539327506</c:v>
                </c:pt>
                <c:pt idx="1191">
                  <c:v>0.10579774539321823</c:v>
                </c:pt>
                <c:pt idx="1192">
                  <c:v>0.10579774539327506</c:v>
                </c:pt>
                <c:pt idx="1193">
                  <c:v>0.10579774539327506</c:v>
                </c:pt>
                <c:pt idx="1194">
                  <c:v>0.10579774539327506</c:v>
                </c:pt>
                <c:pt idx="1195">
                  <c:v>0.10579774539321823</c:v>
                </c:pt>
                <c:pt idx="1196">
                  <c:v>0.10579774539326087</c:v>
                </c:pt>
                <c:pt idx="1197">
                  <c:v>0.10579774539324663</c:v>
                </c:pt>
                <c:pt idx="1198">
                  <c:v>0.10633774539321911</c:v>
                </c:pt>
                <c:pt idx="1199">
                  <c:v>0.10690718539335362</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0.10712244539327292</c:v>
                </c:pt>
                <c:pt idx="1209">
                  <c:v>0.10661774539337898</c:v>
                </c:pt>
                <c:pt idx="1210">
                  <c:v>0.10661774539337898</c:v>
                </c:pt>
                <c:pt idx="1211">
                  <c:v>0.10661774539337898</c:v>
                </c:pt>
                <c:pt idx="1212">
                  <c:v>0.10661774539337898</c:v>
                </c:pt>
                <c:pt idx="1213">
                  <c:v>0.10662058323113405</c:v>
                </c:pt>
                <c:pt idx="1214">
                  <c:v>0.10640447872656014</c:v>
                </c:pt>
                <c:pt idx="1215">
                  <c:v>0.10654774539329995</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0.10685774539342671</c:v>
                </c:pt>
                <c:pt idx="1225">
                  <c:v>0.10685774539342671</c:v>
                </c:pt>
                <c:pt idx="1226">
                  <c:v>0.10685774539342671</c:v>
                </c:pt>
                <c:pt idx="1227">
                  <c:v>0.10685774539344095</c:v>
                </c:pt>
                <c:pt idx="1228">
                  <c:v>0.106875995393338</c:v>
                </c:pt>
                <c:pt idx="1229">
                  <c:v>0.10582796539317485</c:v>
                </c:pt>
                <c:pt idx="1230">
                  <c:v>0.10568174539319844</c:v>
                </c:pt>
                <c:pt idx="1231">
                  <c:v>0.10568174539326951</c:v>
                </c:pt>
                <c:pt idx="1232">
                  <c:v>0.10568174539329792</c:v>
                </c:pt>
                <c:pt idx="1233">
                  <c:v>0.10568174539319844</c:v>
                </c:pt>
                <c:pt idx="1234">
                  <c:v>0.10568174539319844</c:v>
                </c:pt>
                <c:pt idx="1235">
                  <c:v>0.10568174539319844</c:v>
                </c:pt>
                <c:pt idx="1236">
                  <c:v>0.10568174539319844</c:v>
                </c:pt>
                <c:pt idx="1237">
                  <c:v>0.10568174539319844</c:v>
                </c:pt>
                <c:pt idx="1238">
                  <c:v>0.10568174539319844</c:v>
                </c:pt>
                <c:pt idx="1239">
                  <c:v>0.10568174539329792</c:v>
                </c:pt>
                <c:pt idx="1240">
                  <c:v>0.10568174539328372</c:v>
                </c:pt>
                <c:pt idx="1241">
                  <c:v>0.10568174539322688</c:v>
                </c:pt>
                <c:pt idx="1242">
                  <c:v>0.10568174539319844</c:v>
                </c:pt>
                <c:pt idx="1243">
                  <c:v>0.10568174539319844</c:v>
                </c:pt>
                <c:pt idx="1244">
                  <c:v>0.10568174539319844</c:v>
                </c:pt>
                <c:pt idx="1245">
                  <c:v>0.10568174539335473</c:v>
                </c:pt>
                <c:pt idx="1246">
                  <c:v>0.10568174539335473</c:v>
                </c:pt>
                <c:pt idx="1247">
                  <c:v>0.10568174539319844</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0.10507038539334698</c:v>
                </c:pt>
                <c:pt idx="1259">
                  <c:v>0.10426774539337202</c:v>
                </c:pt>
                <c:pt idx="1260">
                  <c:v>0.10426774539337202</c:v>
                </c:pt>
                <c:pt idx="1261">
                  <c:v>0.10426774539341468</c:v>
                </c:pt>
                <c:pt idx="1262">
                  <c:v>0.10426774539337202</c:v>
                </c:pt>
                <c:pt idx="1263">
                  <c:v>0.10426774539328679</c:v>
                </c:pt>
                <c:pt idx="1264">
                  <c:v>0.10426774539324415</c:v>
                </c:pt>
                <c:pt idx="1265">
                  <c:v>0.10307064539321691</c:v>
                </c:pt>
                <c:pt idx="1266">
                  <c:v>0.10213774539315069</c:v>
                </c:pt>
                <c:pt idx="1267">
                  <c:v>0.10213774539315069</c:v>
                </c:pt>
                <c:pt idx="1268">
                  <c:v>0.10213774539312226</c:v>
                </c:pt>
                <c:pt idx="1269">
                  <c:v>0.10213774539315069</c:v>
                </c:pt>
                <c:pt idx="1270">
                  <c:v>0.10213774539315069</c:v>
                </c:pt>
                <c:pt idx="1271">
                  <c:v>0.10167578539319777</c:v>
                </c:pt>
                <c:pt idx="1272">
                  <c:v>0.1006237453932784</c:v>
                </c:pt>
                <c:pt idx="1273">
                  <c:v>0.1006237453932784</c:v>
                </c:pt>
                <c:pt idx="1274">
                  <c:v>0.10062374539320733</c:v>
                </c:pt>
                <c:pt idx="1275">
                  <c:v>9.9826043265551376E-2</c:v>
                </c:pt>
                <c:pt idx="1276">
                  <c:v>9.960774539325723E-2</c:v>
                </c:pt>
                <c:pt idx="1277">
                  <c:v>9.960774539325723E-2</c:v>
                </c:pt>
                <c:pt idx="1278">
                  <c:v>9.960774539325723E-2</c:v>
                </c:pt>
                <c:pt idx="1279">
                  <c:v>9.9427185393153691E-2</c:v>
                </c:pt>
                <c:pt idx="1280">
                  <c:v>9.7977745393322421E-2</c:v>
                </c:pt>
                <c:pt idx="1281">
                  <c:v>9.7140735083854693E-2</c:v>
                </c:pt>
                <c:pt idx="1282">
                  <c:v>9.6987745393178698E-2</c:v>
                </c:pt>
                <c:pt idx="1283">
                  <c:v>9.6987745393121813E-2</c:v>
                </c:pt>
                <c:pt idx="1284">
                  <c:v>9.6987745393121813E-2</c:v>
                </c:pt>
                <c:pt idx="1285">
                  <c:v>9.6637765393254055E-2</c:v>
                </c:pt>
                <c:pt idx="1286">
                  <c:v>9.6373745393321983E-2</c:v>
                </c:pt>
                <c:pt idx="1287">
                  <c:v>9.637374539325097E-2</c:v>
                </c:pt>
                <c:pt idx="1288">
                  <c:v>9.637374539325097E-2</c:v>
                </c:pt>
                <c:pt idx="1289">
                  <c:v>9.637374539325097E-2</c:v>
                </c:pt>
                <c:pt idx="1290">
                  <c:v>9.6373745393321983E-2</c:v>
                </c:pt>
                <c:pt idx="1291">
                  <c:v>9.6373745393321983E-2</c:v>
                </c:pt>
                <c:pt idx="1292">
                  <c:v>9.637374539325097E-2</c:v>
                </c:pt>
                <c:pt idx="1293">
                  <c:v>9.640978794649864E-2</c:v>
                </c:pt>
                <c:pt idx="1294">
                  <c:v>9.6857745393350611E-2</c:v>
                </c:pt>
                <c:pt idx="1295">
                  <c:v>9.6857745393350611E-2</c:v>
                </c:pt>
                <c:pt idx="1296">
                  <c:v>9.6857745393350611E-2</c:v>
                </c:pt>
                <c:pt idx="1297">
                  <c:v>9.6857745393350611E-2</c:v>
                </c:pt>
                <c:pt idx="1298">
                  <c:v>9.6857745393407496E-2</c:v>
                </c:pt>
                <c:pt idx="1299">
                  <c:v>9.6857745393279598E-2</c:v>
                </c:pt>
                <c:pt idx="1300">
                  <c:v>9.7311745393355423E-2</c:v>
                </c:pt>
                <c:pt idx="1301">
                  <c:v>9.7311745393412266E-2</c:v>
                </c:pt>
                <c:pt idx="1302">
                  <c:v>9.7601125393225671E-2</c:v>
                </c:pt>
                <c:pt idx="1303">
                  <c:v>9.7737745393203609E-2</c:v>
                </c:pt>
                <c:pt idx="1304">
                  <c:v>9.7737745393203609E-2</c:v>
                </c:pt>
                <c:pt idx="1305">
                  <c:v>9.7737745393175174E-2</c:v>
                </c:pt>
                <c:pt idx="1306">
                  <c:v>9.7737745393203609E-2</c:v>
                </c:pt>
                <c:pt idx="1307">
                  <c:v>9.7737745393175174E-2</c:v>
                </c:pt>
                <c:pt idx="1308">
                  <c:v>9.6047745393264036E-2</c:v>
                </c:pt>
                <c:pt idx="1309">
                  <c:v>9.511324539343495E-2</c:v>
                </c:pt>
                <c:pt idx="1310">
                  <c:v>9.5047745393458213E-2</c:v>
                </c:pt>
                <c:pt idx="1311">
                  <c:v>9.5047745393458213E-2</c:v>
                </c:pt>
                <c:pt idx="1312">
                  <c:v>9.5047745393486663E-2</c:v>
                </c:pt>
                <c:pt idx="1313">
                  <c:v>9.5047745393458213E-2</c:v>
                </c:pt>
                <c:pt idx="1314">
                  <c:v>9.5047745393458213E-2</c:v>
                </c:pt>
                <c:pt idx="1315">
                  <c:v>9.5047745393458213E-2</c:v>
                </c:pt>
                <c:pt idx="1316">
                  <c:v>9.5047745393330302E-2</c:v>
                </c:pt>
                <c:pt idx="1317">
                  <c:v>9.5047745393287711E-2</c:v>
                </c:pt>
                <c:pt idx="1318">
                  <c:v>9.5047745393472466E-2</c:v>
                </c:pt>
                <c:pt idx="1319">
                  <c:v>9.5047745393458213E-2</c:v>
                </c:pt>
                <c:pt idx="1320">
                  <c:v>9.5047745393458213E-2</c:v>
                </c:pt>
                <c:pt idx="1321">
                  <c:v>9.5047745393458213E-2</c:v>
                </c:pt>
                <c:pt idx="1322">
                  <c:v>9.5047745393458213E-2</c:v>
                </c:pt>
                <c:pt idx="1323">
                  <c:v>9.5047745393458213E-2</c:v>
                </c:pt>
                <c:pt idx="1324">
                  <c:v>9.5662482235553667E-2</c:v>
                </c:pt>
                <c:pt idx="1325">
                  <c:v>9.6527745393316947E-2</c:v>
                </c:pt>
                <c:pt idx="1326">
                  <c:v>9.6527745393288539E-2</c:v>
                </c:pt>
                <c:pt idx="1327">
                  <c:v>9.6527745393430633E-2</c:v>
                </c:pt>
                <c:pt idx="1328">
                  <c:v>9.6527745393430633E-2</c:v>
                </c:pt>
                <c:pt idx="1329">
                  <c:v>9.6527745393430633E-2</c:v>
                </c:pt>
                <c:pt idx="1330">
                  <c:v>9.6527745393373762E-2</c:v>
                </c:pt>
                <c:pt idx="1331">
                  <c:v>9.6527745393430633E-2</c:v>
                </c:pt>
                <c:pt idx="1332">
                  <c:v>9.6527745393430633E-2</c:v>
                </c:pt>
                <c:pt idx="1333">
                  <c:v>9.6182745393207397E-2</c:v>
                </c:pt>
                <c:pt idx="1334">
                  <c:v>9.5424186071170466E-2</c:v>
                </c:pt>
                <c:pt idx="1335">
                  <c:v>9.4737745393274578E-2</c:v>
                </c:pt>
                <c:pt idx="1336">
                  <c:v>9.4737745393359843E-2</c:v>
                </c:pt>
                <c:pt idx="1337">
                  <c:v>9.4737745393359843E-2</c:v>
                </c:pt>
                <c:pt idx="1338">
                  <c:v>9.4737745393359843E-2</c:v>
                </c:pt>
                <c:pt idx="1339">
                  <c:v>9.4737745393359843E-2</c:v>
                </c:pt>
                <c:pt idx="1340">
                  <c:v>9.4737745393359843E-2</c:v>
                </c:pt>
                <c:pt idx="1341">
                  <c:v>9.491054539333281E-2</c:v>
                </c:pt>
                <c:pt idx="1342">
                  <c:v>9.7515745393195671E-2</c:v>
                </c:pt>
                <c:pt idx="1343">
                  <c:v>9.7662745393279279E-2</c:v>
                </c:pt>
                <c:pt idx="1344">
                  <c:v>9.7662745393279279E-2</c:v>
                </c:pt>
                <c:pt idx="1345">
                  <c:v>9.7662745393222464E-2</c:v>
                </c:pt>
                <c:pt idx="1346">
                  <c:v>9.7662745393279279E-2</c:v>
                </c:pt>
                <c:pt idx="1347">
                  <c:v>9.7662745393279279E-2</c:v>
                </c:pt>
                <c:pt idx="1348">
                  <c:v>9.7662745393279279E-2</c:v>
                </c:pt>
                <c:pt idx="1349">
                  <c:v>9.7662745393250858E-2</c:v>
                </c:pt>
                <c:pt idx="1350">
                  <c:v>9.7662745393279279E-2</c:v>
                </c:pt>
                <c:pt idx="1351">
                  <c:v>9.7662745393279279E-2</c:v>
                </c:pt>
                <c:pt idx="1352">
                  <c:v>9.773791584780156E-2</c:v>
                </c:pt>
                <c:pt idx="1353">
                  <c:v>9.8257745393382917E-2</c:v>
                </c:pt>
                <c:pt idx="1354">
                  <c:v>9.8257745393411325E-2</c:v>
                </c:pt>
                <c:pt idx="1355">
                  <c:v>9.8257745393411325E-2</c:v>
                </c:pt>
                <c:pt idx="1356">
                  <c:v>9.8257745393411325E-2</c:v>
                </c:pt>
                <c:pt idx="1357">
                  <c:v>9.8257745393411325E-2</c:v>
                </c:pt>
                <c:pt idx="1358">
                  <c:v>9.8257745393411325E-2</c:v>
                </c:pt>
                <c:pt idx="1359">
                  <c:v>9.8257745393411325E-2</c:v>
                </c:pt>
                <c:pt idx="1360">
                  <c:v>9.8257745393411325E-2</c:v>
                </c:pt>
                <c:pt idx="1361">
                  <c:v>9.8257745393269258E-2</c:v>
                </c:pt>
                <c:pt idx="1362">
                  <c:v>9.5961745393268044E-2</c:v>
                </c:pt>
                <c:pt idx="1363">
                  <c:v>9.5961745393182737E-2</c:v>
                </c:pt>
                <c:pt idx="1364">
                  <c:v>9.5961745393182737E-2</c:v>
                </c:pt>
                <c:pt idx="1365">
                  <c:v>9.5961745393182737E-2</c:v>
                </c:pt>
                <c:pt idx="1366">
                  <c:v>9.5961745393182737E-2</c:v>
                </c:pt>
                <c:pt idx="1367">
                  <c:v>9.5961745393182737E-2</c:v>
                </c:pt>
                <c:pt idx="1368">
                  <c:v>9.5891345393170097E-2</c:v>
                </c:pt>
                <c:pt idx="1369">
                  <c:v>9.5277745393346477E-2</c:v>
                </c:pt>
                <c:pt idx="1370">
                  <c:v>9.5277745393275451E-2</c:v>
                </c:pt>
                <c:pt idx="1371">
                  <c:v>9.5277745393303831E-2</c:v>
                </c:pt>
                <c:pt idx="1372">
                  <c:v>9.5277745393346477E-2</c:v>
                </c:pt>
                <c:pt idx="1373">
                  <c:v>9.5277745393289662E-2</c:v>
                </c:pt>
                <c:pt idx="1374">
                  <c:v>9.5277745393289662E-2</c:v>
                </c:pt>
                <c:pt idx="1375">
                  <c:v>9.4264345393327259E-2</c:v>
                </c:pt>
                <c:pt idx="1376">
                  <c:v>9.3107745393354049E-2</c:v>
                </c:pt>
                <c:pt idx="1377">
                  <c:v>9.3107745393382485E-2</c:v>
                </c:pt>
                <c:pt idx="1378">
                  <c:v>9.3107745393311375E-2</c:v>
                </c:pt>
                <c:pt idx="1379">
                  <c:v>9.2797745393284073E-2</c:v>
                </c:pt>
                <c:pt idx="1380">
                  <c:v>9.2797745393284073E-2</c:v>
                </c:pt>
                <c:pt idx="1381">
                  <c:v>9.2797745393284073E-2</c:v>
                </c:pt>
                <c:pt idx="1382">
                  <c:v>9.2797745393284073E-2</c:v>
                </c:pt>
                <c:pt idx="1383">
                  <c:v>9.2797745393284073E-2</c:v>
                </c:pt>
                <c:pt idx="1384">
                  <c:v>9.2797745393284073E-2</c:v>
                </c:pt>
                <c:pt idx="1385">
                  <c:v>9.2797745393284073E-2</c:v>
                </c:pt>
                <c:pt idx="1386">
                  <c:v>9.2797745393284073E-2</c:v>
                </c:pt>
                <c:pt idx="1387">
                  <c:v>9.2527745393283636E-2</c:v>
                </c:pt>
                <c:pt idx="1388">
                  <c:v>9.252774539348263E-2</c:v>
                </c:pt>
                <c:pt idx="1389">
                  <c:v>9.2527745393454167E-2</c:v>
                </c:pt>
                <c:pt idx="1390">
                  <c:v>9.2527745393454167E-2</c:v>
                </c:pt>
                <c:pt idx="1391">
                  <c:v>9.3300795393147992E-2</c:v>
                </c:pt>
                <c:pt idx="1392">
                  <c:v>9.3672745393163878E-2</c:v>
                </c:pt>
                <c:pt idx="1393">
                  <c:v>9.3672745393206552E-2</c:v>
                </c:pt>
                <c:pt idx="1394">
                  <c:v>9.3672745393163878E-2</c:v>
                </c:pt>
                <c:pt idx="1395">
                  <c:v>9.3672745393234974E-2</c:v>
                </c:pt>
                <c:pt idx="1396">
                  <c:v>9.3672745393163878E-2</c:v>
                </c:pt>
                <c:pt idx="1397">
                  <c:v>9.3672745393163878E-2</c:v>
                </c:pt>
                <c:pt idx="1398">
                  <c:v>9.3672745393163878E-2</c:v>
                </c:pt>
                <c:pt idx="1399">
                  <c:v>9.3672745393163878E-2</c:v>
                </c:pt>
                <c:pt idx="1400">
                  <c:v>9.3672745393163878E-2</c:v>
                </c:pt>
                <c:pt idx="1401">
                  <c:v>9.3672745393163878E-2</c:v>
                </c:pt>
                <c:pt idx="1402">
                  <c:v>9.3672745393163878E-2</c:v>
                </c:pt>
                <c:pt idx="1403">
                  <c:v>9.3672745393220749E-2</c:v>
                </c:pt>
                <c:pt idx="1404">
                  <c:v>9.3672745393234974E-2</c:v>
                </c:pt>
                <c:pt idx="1405">
                  <c:v>9.2368949938659767E-2</c:v>
                </c:pt>
                <c:pt idx="1406">
                  <c:v>9.2387745393352844E-2</c:v>
                </c:pt>
                <c:pt idx="1407">
                  <c:v>9.2191745393378724E-2</c:v>
                </c:pt>
                <c:pt idx="1408">
                  <c:v>9.1687745393201708E-2</c:v>
                </c:pt>
                <c:pt idx="1409">
                  <c:v>9.1687745393244355E-2</c:v>
                </c:pt>
                <c:pt idx="1410">
                  <c:v>9.1303745393389618E-2</c:v>
                </c:pt>
                <c:pt idx="1411">
                  <c:v>9.1207745393319356E-2</c:v>
                </c:pt>
                <c:pt idx="1412">
                  <c:v>9.1107745393273445E-2</c:v>
                </c:pt>
                <c:pt idx="1413">
                  <c:v>9.1107745393301784E-2</c:v>
                </c:pt>
                <c:pt idx="1414">
                  <c:v>9.1107745393273445E-2</c:v>
                </c:pt>
                <c:pt idx="1415">
                  <c:v>9.1107745393301784E-2</c:v>
                </c:pt>
                <c:pt idx="1416">
                  <c:v>9.1229545393233094E-2</c:v>
                </c:pt>
                <c:pt idx="1417">
                  <c:v>9.0899445393333236E-2</c:v>
                </c:pt>
                <c:pt idx="1418">
                  <c:v>9.0087745393276533E-2</c:v>
                </c:pt>
                <c:pt idx="1419">
                  <c:v>9.0087745393304913E-2</c:v>
                </c:pt>
                <c:pt idx="1420">
                  <c:v>9.0087745393191226E-2</c:v>
                </c:pt>
                <c:pt idx="1421">
                  <c:v>9.0087745393276533E-2</c:v>
                </c:pt>
                <c:pt idx="1422">
                  <c:v>9.0342345393239112E-2</c:v>
                </c:pt>
                <c:pt idx="1423">
                  <c:v>9.0757745393204997E-2</c:v>
                </c:pt>
                <c:pt idx="1424">
                  <c:v>9.0757745393204997E-2</c:v>
                </c:pt>
                <c:pt idx="1425">
                  <c:v>9.0757745393176575E-2</c:v>
                </c:pt>
                <c:pt idx="1426">
                  <c:v>9.0757745393204997E-2</c:v>
                </c:pt>
                <c:pt idx="1427">
                  <c:v>9.0757745393204997E-2</c:v>
                </c:pt>
                <c:pt idx="1428">
                  <c:v>9.0757745393204997E-2</c:v>
                </c:pt>
                <c:pt idx="1429">
                  <c:v>9.0757745393233419E-2</c:v>
                </c:pt>
                <c:pt idx="1430">
                  <c:v>9.0757745393247616E-2</c:v>
                </c:pt>
                <c:pt idx="1431">
                  <c:v>9.0757745393204997E-2</c:v>
                </c:pt>
                <c:pt idx="1432">
                  <c:v>9.0757745393204997E-2</c:v>
                </c:pt>
                <c:pt idx="1433">
                  <c:v>9.0757745393204997E-2</c:v>
                </c:pt>
                <c:pt idx="1434">
                  <c:v>9.0757745393204997E-2</c:v>
                </c:pt>
                <c:pt idx="1435">
                  <c:v>9.1513366446022856E-2</c:v>
                </c:pt>
                <c:pt idx="1436">
                  <c:v>9.1933745393433269E-2</c:v>
                </c:pt>
                <c:pt idx="1437">
                  <c:v>9.1933745393262781E-2</c:v>
                </c:pt>
                <c:pt idx="1438">
                  <c:v>9.1933745393234317E-2</c:v>
                </c:pt>
                <c:pt idx="1439">
                  <c:v>9.1933745393433269E-2</c:v>
                </c:pt>
                <c:pt idx="1440">
                  <c:v>9.1928225393417121E-2</c:v>
                </c:pt>
                <c:pt idx="1441">
                  <c:v>9.161958539333169E-2</c:v>
                </c:pt>
                <c:pt idx="1442">
                  <c:v>9.1839429603609829E-2</c:v>
                </c:pt>
                <c:pt idx="1443">
                  <c:v>9.1789745393214189E-2</c:v>
                </c:pt>
                <c:pt idx="1444">
                  <c:v>9.1391345393177018E-2</c:v>
                </c:pt>
                <c:pt idx="1445">
                  <c:v>9.0992945393296137E-2</c:v>
                </c:pt>
                <c:pt idx="1446">
                  <c:v>9.091774539339785E-2</c:v>
                </c:pt>
                <c:pt idx="1447">
                  <c:v>9.091774539339785E-2</c:v>
                </c:pt>
                <c:pt idx="1448">
                  <c:v>9.091774539339785E-2</c:v>
                </c:pt>
                <c:pt idx="1449">
                  <c:v>9.0917745393412089E-2</c:v>
                </c:pt>
                <c:pt idx="1450">
                  <c:v>9.0917745393412089E-2</c:v>
                </c:pt>
                <c:pt idx="1451">
                  <c:v>9.0917745393412089E-2</c:v>
                </c:pt>
                <c:pt idx="1452">
                  <c:v>9.0917745393412089E-2</c:v>
                </c:pt>
                <c:pt idx="1453">
                  <c:v>9.0917745393412089E-2</c:v>
                </c:pt>
                <c:pt idx="1454">
                  <c:v>9.0917745393412089E-2</c:v>
                </c:pt>
                <c:pt idx="1455">
                  <c:v>9.0917745393298374E-2</c:v>
                </c:pt>
                <c:pt idx="1456">
                  <c:v>9.0917745393312571E-2</c:v>
                </c:pt>
                <c:pt idx="1457">
                  <c:v>9.0758977716433292E-2</c:v>
                </c:pt>
                <c:pt idx="1458">
                  <c:v>9.0536205393490915E-2</c:v>
                </c:pt>
                <c:pt idx="1459">
                  <c:v>9.0547745393521992E-2</c:v>
                </c:pt>
                <c:pt idx="1460">
                  <c:v>9.0547745393521992E-2</c:v>
                </c:pt>
                <c:pt idx="1461">
                  <c:v>9.0547745393507767E-2</c:v>
                </c:pt>
                <c:pt idx="1462">
                  <c:v>9.0547745393521992E-2</c:v>
                </c:pt>
                <c:pt idx="1463">
                  <c:v>9.0547745393280435E-2</c:v>
                </c:pt>
                <c:pt idx="1464">
                  <c:v>9.0547745393280435E-2</c:v>
                </c:pt>
                <c:pt idx="1465">
                  <c:v>9.0547745393521992E-2</c:v>
                </c:pt>
                <c:pt idx="1466">
                  <c:v>9.0547745393521992E-2</c:v>
                </c:pt>
                <c:pt idx="1467">
                  <c:v>9.0376645393135419E-2</c:v>
                </c:pt>
                <c:pt idx="1468">
                  <c:v>9.0257745393131514E-2</c:v>
                </c:pt>
                <c:pt idx="1469">
                  <c:v>9.0246861182549806E-2</c:v>
                </c:pt>
                <c:pt idx="1470">
                  <c:v>9.0163745393070441E-2</c:v>
                </c:pt>
                <c:pt idx="1471">
                  <c:v>9.0163745393297787E-2</c:v>
                </c:pt>
                <c:pt idx="1472">
                  <c:v>9.0163745393311984E-2</c:v>
                </c:pt>
                <c:pt idx="1473">
                  <c:v>9.0163745393070441E-2</c:v>
                </c:pt>
                <c:pt idx="1474">
                  <c:v>9.0163745393070441E-2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-0.23025019989329121</c:v>
                </c:pt>
                <c:pt idx="2">
                  <c:v>-0.23029910215046825</c:v>
                </c:pt>
                <c:pt idx="3">
                  <c:v>-0.23000379133260651</c:v>
                </c:pt>
                <c:pt idx="4">
                  <c:v>-0.23001570621813983</c:v>
                </c:pt>
                <c:pt idx="5">
                  <c:v>-0.22743305042460804</c:v>
                </c:pt>
                <c:pt idx="6">
                  <c:v>-0.22542425384422424</c:v>
                </c:pt>
                <c:pt idx="7">
                  <c:v>-0.22474203178263974</c:v>
                </c:pt>
                <c:pt idx="8">
                  <c:v>-0.22430635109095931</c:v>
                </c:pt>
                <c:pt idx="9">
                  <c:v>-0.22321646159964822</c:v>
                </c:pt>
                <c:pt idx="10">
                  <c:v>-0.22172633250933424</c:v>
                </c:pt>
                <c:pt idx="11">
                  <c:v>-0.22111370248629222</c:v>
                </c:pt>
                <c:pt idx="12">
                  <c:v>-0.22129979668204675</c:v>
                </c:pt>
                <c:pt idx="13">
                  <c:v>-0.22018795572164152</c:v>
                </c:pt>
                <c:pt idx="14">
                  <c:v>-0.21892699845075475</c:v>
                </c:pt>
                <c:pt idx="15">
                  <c:v>-0.21865657987787301</c:v>
                </c:pt>
                <c:pt idx="16">
                  <c:v>-0.21818329520026231</c:v>
                </c:pt>
                <c:pt idx="17">
                  <c:v>-0.21812886238711826</c:v>
                </c:pt>
                <c:pt idx="18">
                  <c:v>-0.21811566684108641</c:v>
                </c:pt>
                <c:pt idx="19">
                  <c:v>-0.21655221756732615</c:v>
                </c:pt>
                <c:pt idx="20">
                  <c:v>-0.21632771304385295</c:v>
                </c:pt>
                <c:pt idx="21">
                  <c:v>-0.21597260012525515</c:v>
                </c:pt>
                <c:pt idx="22">
                  <c:v>-0.21401023934485869</c:v>
                </c:pt>
                <c:pt idx="23">
                  <c:v>-0.21301283251217751</c:v>
                </c:pt>
                <c:pt idx="24">
                  <c:v>-0.21288090551108496</c:v>
                </c:pt>
                <c:pt idx="25">
                  <c:v>-0.21187954286051536</c:v>
                </c:pt>
                <c:pt idx="26">
                  <c:v>-0.21211833386300338</c:v>
                </c:pt>
                <c:pt idx="27">
                  <c:v>-0.21422232620496121</c:v>
                </c:pt>
                <c:pt idx="28">
                  <c:v>-0.21667025651711924</c:v>
                </c:pt>
                <c:pt idx="29">
                  <c:v>-0.21751165993187271</c:v>
                </c:pt>
                <c:pt idx="30">
                  <c:v>-0.21890718141578713</c:v>
                </c:pt>
                <c:pt idx="31">
                  <c:v>-0.21922366582008124</c:v>
                </c:pt>
                <c:pt idx="32">
                  <c:v>-0.22034537260927323</c:v>
                </c:pt>
                <c:pt idx="33">
                  <c:v>-0.22081839166840217</c:v>
                </c:pt>
                <c:pt idx="34">
                  <c:v>-0.221218925344985</c:v>
                </c:pt>
                <c:pt idx="35">
                  <c:v>-0.22112465924807614</c:v>
                </c:pt>
                <c:pt idx="36">
                  <c:v>-0.22087375414618288</c:v>
                </c:pt>
                <c:pt idx="37">
                  <c:v>-0.21859098160270218</c:v>
                </c:pt>
                <c:pt idx="38">
                  <c:v>-0.21801912401444676</c:v>
                </c:pt>
                <c:pt idx="39">
                  <c:v>-0.21817052654105845</c:v>
                </c:pt>
                <c:pt idx="40">
                  <c:v>-0.21698329736769051</c:v>
                </c:pt>
                <c:pt idx="41">
                  <c:v>-0.21667837685312469</c:v>
                </c:pt>
                <c:pt idx="42">
                  <c:v>-0.21624022970424056</c:v>
                </c:pt>
                <c:pt idx="43">
                  <c:v>-0.21566010948436096</c:v>
                </c:pt>
                <c:pt idx="44">
                  <c:v>-0.21527687895367362</c:v>
                </c:pt>
                <c:pt idx="45">
                  <c:v>-0.21464404295433331</c:v>
                </c:pt>
                <c:pt idx="46">
                  <c:v>-0.21414080030810118</c:v>
                </c:pt>
                <c:pt idx="47">
                  <c:v>-0.21354502757138516</c:v>
                </c:pt>
                <c:pt idx="48">
                  <c:v>-0.21347979926481742</c:v>
                </c:pt>
                <c:pt idx="49">
                  <c:v>-0.21445201028855365</c:v>
                </c:pt>
                <c:pt idx="50">
                  <c:v>-0.21444430735297729</c:v>
                </c:pt>
                <c:pt idx="51">
                  <c:v>-0.21505471756455563</c:v>
                </c:pt>
                <c:pt idx="52">
                  <c:v>-0.21521691558459122</c:v>
                </c:pt>
                <c:pt idx="53">
                  <c:v>-0.21554597892061622</c:v>
                </c:pt>
                <c:pt idx="54">
                  <c:v>-0.21566888438017892</c:v>
                </c:pt>
                <c:pt idx="55">
                  <c:v>-0.21551686523928026</c:v>
                </c:pt>
                <c:pt idx="56">
                  <c:v>-0.21501458071681168</c:v>
                </c:pt>
                <c:pt idx="57">
                  <c:v>-0.2127735766773782</c:v>
                </c:pt>
                <c:pt idx="58">
                  <c:v>-0.20983714554395766</c:v>
                </c:pt>
                <c:pt idx="59">
                  <c:v>-0.20978800612742546</c:v>
                </c:pt>
                <c:pt idx="60">
                  <c:v>-0.20972365056725556</c:v>
                </c:pt>
                <c:pt idx="61">
                  <c:v>-0.20996651122410981</c:v>
                </c:pt>
                <c:pt idx="62">
                  <c:v>-0.20772366682815857</c:v>
                </c:pt>
                <c:pt idx="63">
                  <c:v>-0.20853883093285225</c:v>
                </c:pt>
                <c:pt idx="64">
                  <c:v>-0.20800762245652041</c:v>
                </c:pt>
                <c:pt idx="65">
                  <c:v>-0.20735594651871736</c:v>
                </c:pt>
                <c:pt idx="66">
                  <c:v>-0.20595227623967105</c:v>
                </c:pt>
                <c:pt idx="67">
                  <c:v>-0.20426029608663049</c:v>
                </c:pt>
                <c:pt idx="68">
                  <c:v>-0.20374190370138484</c:v>
                </c:pt>
                <c:pt idx="69">
                  <c:v>-0.20365885998472777</c:v>
                </c:pt>
                <c:pt idx="70">
                  <c:v>-0.20588685820560215</c:v>
                </c:pt>
                <c:pt idx="71">
                  <c:v>-0.20616130848738129</c:v>
                </c:pt>
                <c:pt idx="72">
                  <c:v>-0.20599844642117676</c:v>
                </c:pt>
                <c:pt idx="73">
                  <c:v>-0.20532300711687418</c:v>
                </c:pt>
                <c:pt idx="74">
                  <c:v>-0.20502818010407972</c:v>
                </c:pt>
                <c:pt idx="75">
                  <c:v>-0.20415816578579893</c:v>
                </c:pt>
                <c:pt idx="76">
                  <c:v>-0.20293573267909445</c:v>
                </c:pt>
                <c:pt idx="77">
                  <c:v>-0.20100326346266689</c:v>
                </c:pt>
                <c:pt idx="78">
                  <c:v>-0.20101064386152251</c:v>
                </c:pt>
                <c:pt idx="79">
                  <c:v>-0.20082922644807866</c:v>
                </c:pt>
                <c:pt idx="80">
                  <c:v>-0.20095327975887756</c:v>
                </c:pt>
                <c:pt idx="81">
                  <c:v>-0.20322887111734644</c:v>
                </c:pt>
                <c:pt idx="82">
                  <c:v>-0.20396332515335308</c:v>
                </c:pt>
                <c:pt idx="83">
                  <c:v>-0.20444812628882408</c:v>
                </c:pt>
                <c:pt idx="84">
                  <c:v>-0.20338342312005864</c:v>
                </c:pt>
                <c:pt idx="85">
                  <c:v>-0.20455893662172292</c:v>
                </c:pt>
                <c:pt idx="86">
                  <c:v>-0.20480313485730062</c:v>
                </c:pt>
                <c:pt idx="87">
                  <c:v>-0.20438869415667688</c:v>
                </c:pt>
                <c:pt idx="88">
                  <c:v>-0.20558743030149185</c:v>
                </c:pt>
                <c:pt idx="89">
                  <c:v>-0.20506298560972885</c:v>
                </c:pt>
                <c:pt idx="90">
                  <c:v>-0.20554104193338674</c:v>
                </c:pt>
                <c:pt idx="91">
                  <c:v>-0.20736642896180518</c:v>
                </c:pt>
                <c:pt idx="92">
                  <c:v>-0.20676289637127362</c:v>
                </c:pt>
                <c:pt idx="93">
                  <c:v>-0.20817721984816728</c:v>
                </c:pt>
                <c:pt idx="94">
                  <c:v>-0.20942378628993202</c:v>
                </c:pt>
                <c:pt idx="95">
                  <c:v>-0.21011133969363988</c:v>
                </c:pt>
                <c:pt idx="96">
                  <c:v>-0.21125146902083719</c:v>
                </c:pt>
                <c:pt idx="97">
                  <c:v>-0.21098930359319482</c:v>
                </c:pt>
                <c:pt idx="98">
                  <c:v>-0.21063890540240499</c:v>
                </c:pt>
                <c:pt idx="99">
                  <c:v>-0.21103277964452616</c:v>
                </c:pt>
                <c:pt idx="100">
                  <c:v>-0.21067062783653512</c:v>
                </c:pt>
                <c:pt idx="101">
                  <c:v>-0.21074176615402973</c:v>
                </c:pt>
                <c:pt idx="102">
                  <c:v>-0.21069053024888262</c:v>
                </c:pt>
                <c:pt idx="103">
                  <c:v>-0.21024704227151864</c:v>
                </c:pt>
                <c:pt idx="104">
                  <c:v>-0.2105600736357332</c:v>
                </c:pt>
                <c:pt idx="105">
                  <c:v>-0.21137706861058797</c:v>
                </c:pt>
                <c:pt idx="106">
                  <c:v>-0.21307142035706766</c:v>
                </c:pt>
                <c:pt idx="107">
                  <c:v>-0.2140033712101968</c:v>
                </c:pt>
                <c:pt idx="108">
                  <c:v>-0.21458975243680817</c:v>
                </c:pt>
                <c:pt idx="109">
                  <c:v>-0.21567582840582133</c:v>
                </c:pt>
                <c:pt idx="110">
                  <c:v>-0.21561123568629637</c:v>
                </c:pt>
                <c:pt idx="111">
                  <c:v>-0.21765216261492526</c:v>
                </c:pt>
                <c:pt idx="112">
                  <c:v>-0.21911212503638924</c:v>
                </c:pt>
                <c:pt idx="113">
                  <c:v>-0.21991035596374792</c:v>
                </c:pt>
                <c:pt idx="114">
                  <c:v>-0.2217661563067424</c:v>
                </c:pt>
                <c:pt idx="115">
                  <c:v>-0.22155934387049581</c:v>
                </c:pt>
                <c:pt idx="116">
                  <c:v>-0.22167909036757288</c:v>
                </c:pt>
                <c:pt idx="117">
                  <c:v>-0.2211377883894699</c:v>
                </c:pt>
                <c:pt idx="118">
                  <c:v>-0.22018913203200441</c:v>
                </c:pt>
                <c:pt idx="119">
                  <c:v>-0.22019912118366847</c:v>
                </c:pt>
                <c:pt idx="120">
                  <c:v>-0.21981368981425936</c:v>
                </c:pt>
                <c:pt idx="121">
                  <c:v>-0.22020644466427092</c:v>
                </c:pt>
                <c:pt idx="122">
                  <c:v>-0.21937109355603476</c:v>
                </c:pt>
                <c:pt idx="123">
                  <c:v>-0.21868000173488156</c:v>
                </c:pt>
                <c:pt idx="124">
                  <c:v>-0.21757586371006715</c:v>
                </c:pt>
                <c:pt idx="125">
                  <c:v>-0.21799478197915795</c:v>
                </c:pt>
                <c:pt idx="126">
                  <c:v>-0.21825389279442231</c:v>
                </c:pt>
                <c:pt idx="127">
                  <c:v>-0.21873918722133126</c:v>
                </c:pt>
                <c:pt idx="128">
                  <c:v>-0.21916136880302878</c:v>
                </c:pt>
                <c:pt idx="129">
                  <c:v>-0.21906601177312277</c:v>
                </c:pt>
                <c:pt idx="130">
                  <c:v>-0.21894595222570962</c:v>
                </c:pt>
                <c:pt idx="131">
                  <c:v>-0.21755011769144525</c:v>
                </c:pt>
                <c:pt idx="132">
                  <c:v>-0.21656024303959504</c:v>
                </c:pt>
                <c:pt idx="133">
                  <c:v>-0.21801221793430167</c:v>
                </c:pt>
                <c:pt idx="134">
                  <c:v>-0.21961525384611497</c:v>
                </c:pt>
                <c:pt idx="135">
                  <c:v>-0.21936658752845525</c:v>
                </c:pt>
                <c:pt idx="136">
                  <c:v>-0.21957215724972914</c:v>
                </c:pt>
                <c:pt idx="137">
                  <c:v>-0.2189245699390483</c:v>
                </c:pt>
                <c:pt idx="138">
                  <c:v>-0.21733542207853421</c:v>
                </c:pt>
                <c:pt idx="139">
                  <c:v>-0.21820232486619784</c:v>
                </c:pt>
                <c:pt idx="140">
                  <c:v>-0.22004390513478711</c:v>
                </c:pt>
                <c:pt idx="141">
                  <c:v>-0.22033746097348228</c:v>
                </c:pt>
                <c:pt idx="142">
                  <c:v>-0.21922510774889764</c:v>
                </c:pt>
                <c:pt idx="143">
                  <c:v>-0.2200117558138146</c:v>
                </c:pt>
                <c:pt idx="144">
                  <c:v>-0.22144652242634782</c:v>
                </c:pt>
                <c:pt idx="145">
                  <c:v>-0.22243025939430089</c:v>
                </c:pt>
                <c:pt idx="146">
                  <c:v>-0.22263467177795343</c:v>
                </c:pt>
                <c:pt idx="147">
                  <c:v>-0.22374870409069564</c:v>
                </c:pt>
                <c:pt idx="148">
                  <c:v>-0.22353680695808004</c:v>
                </c:pt>
                <c:pt idx="149">
                  <c:v>-0.22329455342914173</c:v>
                </c:pt>
                <c:pt idx="150">
                  <c:v>-0.22232081509920926</c:v>
                </c:pt>
                <c:pt idx="151">
                  <c:v>-0.22183543529494898</c:v>
                </c:pt>
                <c:pt idx="152">
                  <c:v>-0.22186326831582903</c:v>
                </c:pt>
                <c:pt idx="153">
                  <c:v>-0.22067473950924918</c:v>
                </c:pt>
                <c:pt idx="154">
                  <c:v>-0.22016796793195675</c:v>
                </c:pt>
                <c:pt idx="155">
                  <c:v>-0.22041936632528808</c:v>
                </c:pt>
                <c:pt idx="156">
                  <c:v>-0.21911192582253142</c:v>
                </c:pt>
                <c:pt idx="157">
                  <c:v>-0.21653707731466909</c:v>
                </c:pt>
                <c:pt idx="158">
                  <c:v>-0.21534422272161186</c:v>
                </c:pt>
                <c:pt idx="159">
                  <c:v>-0.21556211524251978</c:v>
                </c:pt>
                <c:pt idx="160">
                  <c:v>-0.21420976624597191</c:v>
                </c:pt>
                <c:pt idx="161">
                  <c:v>-0.21337283091331469</c:v>
                </c:pt>
                <c:pt idx="162">
                  <c:v>-0.21374791264884158</c:v>
                </c:pt>
                <c:pt idx="163">
                  <c:v>-0.21244645804800666</c:v>
                </c:pt>
                <c:pt idx="164">
                  <c:v>-0.21222724692113112</c:v>
                </c:pt>
                <c:pt idx="165">
                  <c:v>-0.21116993363760633</c:v>
                </c:pt>
                <c:pt idx="166">
                  <c:v>-0.21093569609459456</c:v>
                </c:pt>
                <c:pt idx="167">
                  <c:v>-0.2111941902955437</c:v>
                </c:pt>
                <c:pt idx="168">
                  <c:v>-0.21099251947391906</c:v>
                </c:pt>
                <c:pt idx="169">
                  <c:v>-0.21018941255039192</c:v>
                </c:pt>
                <c:pt idx="170">
                  <c:v>-0.20990492568508046</c:v>
                </c:pt>
                <c:pt idx="171">
                  <c:v>-0.20991762793967439</c:v>
                </c:pt>
                <c:pt idx="172">
                  <c:v>-0.21056598364663168</c:v>
                </c:pt>
                <c:pt idx="173">
                  <c:v>-0.21320372681310573</c:v>
                </c:pt>
                <c:pt idx="174">
                  <c:v>-0.21429265818065346</c:v>
                </c:pt>
                <c:pt idx="175">
                  <c:v>-0.21456607444768849</c:v>
                </c:pt>
                <c:pt idx="176">
                  <c:v>-0.21337609422590731</c:v>
                </c:pt>
                <c:pt idx="177">
                  <c:v>-0.21492153836211975</c:v>
                </c:pt>
                <c:pt idx="178">
                  <c:v>-0.21569607232761714</c:v>
                </c:pt>
                <c:pt idx="179">
                  <c:v>-0.21647619376732069</c:v>
                </c:pt>
                <c:pt idx="180">
                  <c:v>-0.21878132569396774</c:v>
                </c:pt>
                <c:pt idx="181">
                  <c:v>-0.22002148883336764</c:v>
                </c:pt>
                <c:pt idx="182">
                  <c:v>-0.22017281546898454</c:v>
                </c:pt>
                <c:pt idx="183">
                  <c:v>-0.22076742138172284</c:v>
                </c:pt>
                <c:pt idx="184">
                  <c:v>-0.22098788470994185</c:v>
                </c:pt>
                <c:pt idx="185">
                  <c:v>-0.22175246746928678</c:v>
                </c:pt>
                <c:pt idx="186">
                  <c:v>-0.22297456855289971</c:v>
                </c:pt>
                <c:pt idx="187">
                  <c:v>-0.22328146223323131</c:v>
                </c:pt>
                <c:pt idx="188">
                  <c:v>-0.22303176190082752</c:v>
                </c:pt>
                <c:pt idx="189">
                  <c:v>-0.22251681306927651</c:v>
                </c:pt>
                <c:pt idx="190">
                  <c:v>-0.21970704399946339</c:v>
                </c:pt>
                <c:pt idx="191">
                  <c:v>-0.21858905586881866</c:v>
                </c:pt>
                <c:pt idx="192">
                  <c:v>-0.21939201101037048</c:v>
                </c:pt>
                <c:pt idx="193">
                  <c:v>-0.21919435292488743</c:v>
                </c:pt>
                <c:pt idx="194">
                  <c:v>-0.22045103184117926</c:v>
                </c:pt>
                <c:pt idx="195">
                  <c:v>-0.22085948663992389</c:v>
                </c:pt>
                <c:pt idx="196">
                  <c:v>-0.22107299645611533</c:v>
                </c:pt>
                <c:pt idx="197">
                  <c:v>-0.22073611634803569</c:v>
                </c:pt>
                <c:pt idx="198">
                  <c:v>-0.22067823998119709</c:v>
                </c:pt>
                <c:pt idx="199">
                  <c:v>-0.22191524415812591</c:v>
                </c:pt>
                <c:pt idx="200">
                  <c:v>-0.22327336086996757</c:v>
                </c:pt>
                <c:pt idx="201">
                  <c:v>-0.223377217690853</c:v>
                </c:pt>
                <c:pt idx="202">
                  <c:v>-0.22271869259111562</c:v>
                </c:pt>
                <c:pt idx="203">
                  <c:v>-0.22171195116656867</c:v>
                </c:pt>
                <c:pt idx="204">
                  <c:v>-0.22172084938524961</c:v>
                </c:pt>
                <c:pt idx="205">
                  <c:v>-0.2213449138760524</c:v>
                </c:pt>
                <c:pt idx="206">
                  <c:v>-0.22047916842602439</c:v>
                </c:pt>
                <c:pt idx="207">
                  <c:v>-0.2191039667548722</c:v>
                </c:pt>
                <c:pt idx="208">
                  <c:v>-0.21902641564867054</c:v>
                </c:pt>
                <c:pt idx="209">
                  <c:v>-0.21936378904818815</c:v>
                </c:pt>
                <c:pt idx="210">
                  <c:v>-0.2179358051929513</c:v>
                </c:pt>
                <c:pt idx="211">
                  <c:v>-0.21728499251516109</c:v>
                </c:pt>
                <c:pt idx="212">
                  <c:v>-0.21620205653587743</c:v>
                </c:pt>
                <c:pt idx="213">
                  <c:v>-0.21769354217764209</c:v>
                </c:pt>
                <c:pt idx="214">
                  <c:v>-0.21896638587496414</c:v>
                </c:pt>
                <c:pt idx="215">
                  <c:v>-0.21910382445925336</c:v>
                </c:pt>
                <c:pt idx="216">
                  <c:v>-0.21860855036707966</c:v>
                </c:pt>
                <c:pt idx="217">
                  <c:v>-0.21918640334359912</c:v>
                </c:pt>
                <c:pt idx="218">
                  <c:v>-0.21988619416957539</c:v>
                </c:pt>
                <c:pt idx="219">
                  <c:v>-0.21945685986199251</c:v>
                </c:pt>
                <c:pt idx="220">
                  <c:v>-0.21826894766971355</c:v>
                </c:pt>
                <c:pt idx="221">
                  <c:v>-0.22002067300522293</c:v>
                </c:pt>
                <c:pt idx="222">
                  <c:v>-0.22118455621254884</c:v>
                </c:pt>
                <c:pt idx="223">
                  <c:v>-0.22274610821153829</c:v>
                </c:pt>
                <c:pt idx="224">
                  <c:v>-0.22399352842694498</c:v>
                </c:pt>
                <c:pt idx="225">
                  <c:v>-0.22339909326893803</c:v>
                </c:pt>
                <c:pt idx="226">
                  <c:v>-0.22167017317616455</c:v>
                </c:pt>
                <c:pt idx="227">
                  <c:v>-0.22002898306872964</c:v>
                </c:pt>
                <c:pt idx="228">
                  <c:v>-0.2201405523115198</c:v>
                </c:pt>
                <c:pt idx="229">
                  <c:v>-0.22038756800013454</c:v>
                </c:pt>
                <c:pt idx="230">
                  <c:v>-0.22204977042565588</c:v>
                </c:pt>
                <c:pt idx="231">
                  <c:v>-0.22190166915716253</c:v>
                </c:pt>
                <c:pt idx="232">
                  <c:v>-0.22208586607813172</c:v>
                </c:pt>
                <c:pt idx="233">
                  <c:v>-0.22136795627814365</c:v>
                </c:pt>
                <c:pt idx="234">
                  <c:v>-0.22159674864256829</c:v>
                </c:pt>
                <c:pt idx="235">
                  <c:v>-0.22062315260826887</c:v>
                </c:pt>
                <c:pt idx="236">
                  <c:v>-0.21853929983798551</c:v>
                </c:pt>
                <c:pt idx="237">
                  <c:v>-0.21882703104316198</c:v>
                </c:pt>
                <c:pt idx="238">
                  <c:v>-0.21939680162917341</c:v>
                </c:pt>
                <c:pt idx="239">
                  <c:v>-0.2204549591999552</c:v>
                </c:pt>
                <c:pt idx="240">
                  <c:v>-0.22147481079313988</c:v>
                </c:pt>
                <c:pt idx="241">
                  <c:v>-0.22215190072650157</c:v>
                </c:pt>
                <c:pt idx="242">
                  <c:v>-0.22299981179371289</c:v>
                </c:pt>
                <c:pt idx="243">
                  <c:v>-0.2230596613263032</c:v>
                </c:pt>
                <c:pt idx="244">
                  <c:v>-0.22290028075930488</c:v>
                </c:pt>
                <c:pt idx="245">
                  <c:v>-0.22224278018795479</c:v>
                </c:pt>
                <c:pt idx="246">
                  <c:v>-0.22169209618611774</c:v>
                </c:pt>
                <c:pt idx="247">
                  <c:v>-0.22300538978151968</c:v>
                </c:pt>
                <c:pt idx="248">
                  <c:v>-0.22192036680000626</c:v>
                </c:pt>
                <c:pt idx="249">
                  <c:v>-0.22133252467180847</c:v>
                </c:pt>
                <c:pt idx="250">
                  <c:v>-0.2217991878604694</c:v>
                </c:pt>
                <c:pt idx="251">
                  <c:v>-0.22128472283399958</c:v>
                </c:pt>
                <c:pt idx="252">
                  <c:v>-0.22023904933119817</c:v>
                </c:pt>
                <c:pt idx="253">
                  <c:v>-0.21966045641751472</c:v>
                </c:pt>
                <c:pt idx="254">
                  <c:v>-0.21876554036786908</c:v>
                </c:pt>
                <c:pt idx="255">
                  <c:v>-0.21907411313637232</c:v>
                </c:pt>
                <c:pt idx="256">
                  <c:v>-0.21984676879985443</c:v>
                </c:pt>
                <c:pt idx="257">
                  <c:v>-0.22224516126779298</c:v>
                </c:pt>
                <c:pt idx="258">
                  <c:v>-0.22411064719847221</c:v>
                </c:pt>
                <c:pt idx="259">
                  <c:v>-0.22468458230261487</c:v>
                </c:pt>
                <c:pt idx="260">
                  <c:v>-0.2245202877939505</c:v>
                </c:pt>
                <c:pt idx="261">
                  <c:v>-0.22457453087959323</c:v>
                </c:pt>
                <c:pt idx="262">
                  <c:v>-0.22475093948766306</c:v>
                </c:pt>
                <c:pt idx="263">
                  <c:v>-0.22353432152813471</c:v>
                </c:pt>
                <c:pt idx="264">
                  <c:v>-0.2258897596952778</c:v>
                </c:pt>
                <c:pt idx="265">
                  <c:v>-0.22728377284575169</c:v>
                </c:pt>
                <c:pt idx="266">
                  <c:v>-0.22821879728401484</c:v>
                </c:pt>
                <c:pt idx="267">
                  <c:v>-0.22801346472209627</c:v>
                </c:pt>
                <c:pt idx="268">
                  <c:v>-0.22847813577224946</c:v>
                </c:pt>
                <c:pt idx="269">
                  <c:v>-0.22914465788512933</c:v>
                </c:pt>
                <c:pt idx="270">
                  <c:v>-0.22848747036410091</c:v>
                </c:pt>
                <c:pt idx="271">
                  <c:v>-0.22754162197330172</c:v>
                </c:pt>
                <c:pt idx="272">
                  <c:v>-0.2291425803692704</c:v>
                </c:pt>
                <c:pt idx="273">
                  <c:v>-0.23255278947172547</c:v>
                </c:pt>
                <c:pt idx="274">
                  <c:v>-0.23313999601288066</c:v>
                </c:pt>
                <c:pt idx="275">
                  <c:v>-0.23237933112592668</c:v>
                </c:pt>
                <c:pt idx="276">
                  <c:v>-0.23299304259560938</c:v>
                </c:pt>
                <c:pt idx="277">
                  <c:v>-0.23286720584653159</c:v>
                </c:pt>
                <c:pt idx="278">
                  <c:v>-0.2320158512255972</c:v>
                </c:pt>
                <c:pt idx="279">
                  <c:v>-0.23304243814423853</c:v>
                </c:pt>
                <c:pt idx="280">
                  <c:v>-0.23417163916876405</c:v>
                </c:pt>
                <c:pt idx="281">
                  <c:v>-0.231675831127788</c:v>
                </c:pt>
                <c:pt idx="282">
                  <c:v>-0.23262377600723028</c:v>
                </c:pt>
                <c:pt idx="283">
                  <c:v>-0.23151436355853156</c:v>
                </c:pt>
                <c:pt idx="284">
                  <c:v>-0.23113899723178122</c:v>
                </c:pt>
                <c:pt idx="285">
                  <c:v>-0.23084406586886536</c:v>
                </c:pt>
                <c:pt idx="286">
                  <c:v>-0.23107323768827825</c:v>
                </c:pt>
                <c:pt idx="287">
                  <c:v>-0.23121546689135647</c:v>
                </c:pt>
                <c:pt idx="288">
                  <c:v>-0.2341504940414581</c:v>
                </c:pt>
                <c:pt idx="289">
                  <c:v>-0.23508644814434382</c:v>
                </c:pt>
                <c:pt idx="290">
                  <c:v>-0.23547372935666994</c:v>
                </c:pt>
                <c:pt idx="291">
                  <c:v>-0.23390257714733317</c:v>
                </c:pt>
                <c:pt idx="292">
                  <c:v>-0.23323476488759817</c:v>
                </c:pt>
                <c:pt idx="293">
                  <c:v>-0.23244516656042449</c:v>
                </c:pt>
                <c:pt idx="294">
                  <c:v>-0.23194368837974372</c:v>
                </c:pt>
                <c:pt idx="295">
                  <c:v>-0.23097840240892259</c:v>
                </c:pt>
                <c:pt idx="296">
                  <c:v>-0.23217194950726144</c:v>
                </c:pt>
                <c:pt idx="297">
                  <c:v>-0.23301246120287544</c:v>
                </c:pt>
                <c:pt idx="298">
                  <c:v>-0.23243180025968968</c:v>
                </c:pt>
                <c:pt idx="299">
                  <c:v>-0.23153825024789404</c:v>
                </c:pt>
                <c:pt idx="300">
                  <c:v>-0.2324200845879717</c:v>
                </c:pt>
                <c:pt idx="301">
                  <c:v>-0.23313232153641655</c:v>
                </c:pt>
                <c:pt idx="302">
                  <c:v>-0.23308989847258491</c:v>
                </c:pt>
                <c:pt idx="303">
                  <c:v>-0.23330201379179988</c:v>
                </c:pt>
                <c:pt idx="304">
                  <c:v>-0.2330634978941647</c:v>
                </c:pt>
                <c:pt idx="305">
                  <c:v>-0.23531464286723758</c:v>
                </c:pt>
                <c:pt idx="306">
                  <c:v>-0.23346867989393166</c:v>
                </c:pt>
                <c:pt idx="307">
                  <c:v>-0.23352574991899638</c:v>
                </c:pt>
                <c:pt idx="308">
                  <c:v>-0.23239888254242674</c:v>
                </c:pt>
                <c:pt idx="309">
                  <c:v>-0.23323449926914469</c:v>
                </c:pt>
                <c:pt idx="310">
                  <c:v>-0.23301266990308983</c:v>
                </c:pt>
                <c:pt idx="311">
                  <c:v>-0.23197465190398242</c:v>
                </c:pt>
                <c:pt idx="312">
                  <c:v>-0.22948723930387871</c:v>
                </c:pt>
                <c:pt idx="313">
                  <c:v>-0.22572571183233953</c:v>
                </c:pt>
                <c:pt idx="314">
                  <c:v>-0.2246022595503519</c:v>
                </c:pt>
                <c:pt idx="315">
                  <c:v>-0.22531362375242742</c:v>
                </c:pt>
                <c:pt idx="316">
                  <c:v>-0.22600102537414557</c:v>
                </c:pt>
                <c:pt idx="317">
                  <c:v>-0.22543511574228609</c:v>
                </c:pt>
                <c:pt idx="318">
                  <c:v>-0.22543628256626405</c:v>
                </c:pt>
                <c:pt idx="319">
                  <c:v>-0.22415170422449643</c:v>
                </c:pt>
                <c:pt idx="320">
                  <c:v>-0.22305978464918039</c:v>
                </c:pt>
                <c:pt idx="321">
                  <c:v>-0.22262253870580645</c:v>
                </c:pt>
                <c:pt idx="322">
                  <c:v>-0.22191167728156813</c:v>
                </c:pt>
                <c:pt idx="323">
                  <c:v>-0.22102536537300918</c:v>
                </c:pt>
                <c:pt idx="324">
                  <c:v>-0.22137157058656948</c:v>
                </c:pt>
                <c:pt idx="325">
                  <c:v>-0.2219290658048152</c:v>
                </c:pt>
                <c:pt idx="326">
                  <c:v>-0.22304030912366107</c:v>
                </c:pt>
                <c:pt idx="327">
                  <c:v>-0.2219143808980989</c:v>
                </c:pt>
                <c:pt idx="328">
                  <c:v>-0.22157307065344867</c:v>
                </c:pt>
                <c:pt idx="329">
                  <c:v>-0.22148931545876849</c:v>
                </c:pt>
                <c:pt idx="330">
                  <c:v>-0.22114761627278767</c:v>
                </c:pt>
                <c:pt idx="331">
                  <c:v>-0.22031527234506143</c:v>
                </c:pt>
                <c:pt idx="332">
                  <c:v>-0.21892409562035203</c:v>
                </c:pt>
                <c:pt idx="333">
                  <c:v>-0.21791637709931433</c:v>
                </c:pt>
                <c:pt idx="334">
                  <c:v>-0.21887466212623968</c:v>
                </c:pt>
                <c:pt idx="335">
                  <c:v>-0.21914231067796675</c:v>
                </c:pt>
                <c:pt idx="336">
                  <c:v>-0.21792464921730931</c:v>
                </c:pt>
                <c:pt idx="337">
                  <c:v>-0.21651850299467418</c:v>
                </c:pt>
                <c:pt idx="338">
                  <c:v>-0.21492519061604304</c:v>
                </c:pt>
                <c:pt idx="339">
                  <c:v>-0.21547712681923775</c:v>
                </c:pt>
                <c:pt idx="340">
                  <c:v>-0.21601822009709803</c:v>
                </c:pt>
                <c:pt idx="341">
                  <c:v>-0.21653372862469666</c:v>
                </c:pt>
                <c:pt idx="342">
                  <c:v>-0.21711806079457574</c:v>
                </c:pt>
                <c:pt idx="343">
                  <c:v>-0.21773459920363789</c:v>
                </c:pt>
                <c:pt idx="344">
                  <c:v>-0.21873005184330918</c:v>
                </c:pt>
                <c:pt idx="345">
                  <c:v>-0.21966221139665271</c:v>
                </c:pt>
                <c:pt idx="346">
                  <c:v>-0.21896868157745092</c:v>
                </c:pt>
                <c:pt idx="347">
                  <c:v>-0.21676244509815495</c:v>
                </c:pt>
                <c:pt idx="348">
                  <c:v>-0.2157159273080822</c:v>
                </c:pt>
                <c:pt idx="349">
                  <c:v>-0.21477303866591063</c:v>
                </c:pt>
                <c:pt idx="350">
                  <c:v>-0.21495080382543119</c:v>
                </c:pt>
                <c:pt idx="351">
                  <c:v>-0.21491996362405535</c:v>
                </c:pt>
                <c:pt idx="352">
                  <c:v>-0.21446388722860379</c:v>
                </c:pt>
                <c:pt idx="353">
                  <c:v>-0.2143055881082177</c:v>
                </c:pt>
                <c:pt idx="354">
                  <c:v>-0.21335657126853383</c:v>
                </c:pt>
                <c:pt idx="355">
                  <c:v>-0.21520365363394942</c:v>
                </c:pt>
                <c:pt idx="356">
                  <c:v>-0.21505535315158403</c:v>
                </c:pt>
                <c:pt idx="357">
                  <c:v>-0.21626921057634277</c:v>
                </c:pt>
                <c:pt idx="358">
                  <c:v>-0.21607425610741876</c:v>
                </c:pt>
                <c:pt idx="359">
                  <c:v>-0.21631954527597941</c:v>
                </c:pt>
                <c:pt idx="360">
                  <c:v>-0.21617119736175988</c:v>
                </c:pt>
                <c:pt idx="361">
                  <c:v>-0.21595824724161622</c:v>
                </c:pt>
                <c:pt idx="362">
                  <c:v>-0.21589547590588154</c:v>
                </c:pt>
                <c:pt idx="363">
                  <c:v>-0.21491013574073758</c:v>
                </c:pt>
                <c:pt idx="364">
                  <c:v>-0.21146730299859945</c:v>
                </c:pt>
                <c:pt idx="365">
                  <c:v>-0.21222962800096923</c:v>
                </c:pt>
                <c:pt idx="366">
                  <c:v>-0.21143644382449639</c:v>
                </c:pt>
                <c:pt idx="367">
                  <c:v>-0.21038149264805384</c:v>
                </c:pt>
                <c:pt idx="368">
                  <c:v>-0.21037427351755866</c:v>
                </c:pt>
                <c:pt idx="369">
                  <c:v>-0.21091806092560722</c:v>
                </c:pt>
                <c:pt idx="370">
                  <c:v>-0.21099732906547794</c:v>
                </c:pt>
                <c:pt idx="371">
                  <c:v>-0.21136204219440924</c:v>
                </c:pt>
                <c:pt idx="372">
                  <c:v>-0.21059437636355938</c:v>
                </c:pt>
                <c:pt idx="373">
                  <c:v>-0.21062324339918348</c:v>
                </c:pt>
                <c:pt idx="374">
                  <c:v>-0.2101543888581574</c:v>
                </c:pt>
                <c:pt idx="375">
                  <c:v>-0.20988621855586595</c:v>
                </c:pt>
                <c:pt idx="376">
                  <c:v>-0.21079724246827436</c:v>
                </c:pt>
                <c:pt idx="377">
                  <c:v>-0.21072894057658695</c:v>
                </c:pt>
                <c:pt idx="378">
                  <c:v>-0.2099167836524175</c:v>
                </c:pt>
                <c:pt idx="379">
                  <c:v>-0.20929586253861038</c:v>
                </c:pt>
                <c:pt idx="380">
                  <c:v>-0.21038707063588902</c:v>
                </c:pt>
                <c:pt idx="381">
                  <c:v>-0.21120862855654821</c:v>
                </c:pt>
                <c:pt idx="382">
                  <c:v>-0.21214698271201377</c:v>
                </c:pt>
                <c:pt idx="383">
                  <c:v>-0.21282117930134348</c:v>
                </c:pt>
                <c:pt idx="384">
                  <c:v>-0.21236189651152423</c:v>
                </c:pt>
                <c:pt idx="385">
                  <c:v>-0.21184956591915238</c:v>
                </c:pt>
                <c:pt idx="386">
                  <c:v>-0.21120009082008556</c:v>
                </c:pt>
                <c:pt idx="387">
                  <c:v>-0.21053732531125041</c:v>
                </c:pt>
                <c:pt idx="388">
                  <c:v>-0.21042001681225037</c:v>
                </c:pt>
                <c:pt idx="389">
                  <c:v>-0.21047013332527348</c:v>
                </c:pt>
                <c:pt idx="390">
                  <c:v>-0.21161993875382742</c:v>
                </c:pt>
                <c:pt idx="391">
                  <c:v>-0.20986511137404312</c:v>
                </c:pt>
                <c:pt idx="392">
                  <c:v>-0.21092802161814461</c:v>
                </c:pt>
                <c:pt idx="393">
                  <c:v>-0.21175836392099262</c:v>
                </c:pt>
                <c:pt idx="394">
                  <c:v>-0.21190536477013225</c:v>
                </c:pt>
                <c:pt idx="395">
                  <c:v>-0.21272190439901806</c:v>
                </c:pt>
                <c:pt idx="396">
                  <c:v>-0.21381187926770906</c:v>
                </c:pt>
                <c:pt idx="397">
                  <c:v>-0.21550219930529133</c:v>
                </c:pt>
                <c:pt idx="398">
                  <c:v>-0.21649006284586403</c:v>
                </c:pt>
                <c:pt idx="399">
                  <c:v>-0.21617601643966111</c:v>
                </c:pt>
                <c:pt idx="400">
                  <c:v>-0.21595006050101526</c:v>
                </c:pt>
                <c:pt idx="401">
                  <c:v>-0.21658515425733077</c:v>
                </c:pt>
                <c:pt idx="402">
                  <c:v>-0.21708753364353583</c:v>
                </c:pt>
                <c:pt idx="403">
                  <c:v>-0.21683845941178964</c:v>
                </c:pt>
                <c:pt idx="404">
                  <c:v>-0.21871769109819195</c:v>
                </c:pt>
                <c:pt idx="405">
                  <c:v>-0.21910851072794918</c:v>
                </c:pt>
                <c:pt idx="406">
                  <c:v>-0.21888418644557825</c:v>
                </c:pt>
                <c:pt idx="407">
                  <c:v>-0.21907148541082233</c:v>
                </c:pt>
                <c:pt idx="408">
                  <c:v>-0.2188236538940487</c:v>
                </c:pt>
                <c:pt idx="409">
                  <c:v>-0.21724855535322274</c:v>
                </c:pt>
                <c:pt idx="410">
                  <c:v>-0.21601637025419518</c:v>
                </c:pt>
                <c:pt idx="411">
                  <c:v>-0.2149813309764711</c:v>
                </c:pt>
                <c:pt idx="412">
                  <c:v>-0.21476453887493119</c:v>
                </c:pt>
                <c:pt idx="413">
                  <c:v>-0.21459126077024854</c:v>
                </c:pt>
                <c:pt idx="414">
                  <c:v>-0.21226695688206132</c:v>
                </c:pt>
                <c:pt idx="415">
                  <c:v>-0.21289830352073136</c:v>
                </c:pt>
                <c:pt idx="416">
                  <c:v>-0.21202294837395638</c:v>
                </c:pt>
                <c:pt idx="417">
                  <c:v>-0.21168465479620124</c:v>
                </c:pt>
                <c:pt idx="418">
                  <c:v>-0.21118542488612496</c:v>
                </c:pt>
                <c:pt idx="419">
                  <c:v>-0.21122802819107284</c:v>
                </c:pt>
                <c:pt idx="420">
                  <c:v>-0.21076764498188541</c:v>
                </c:pt>
                <c:pt idx="421">
                  <c:v>-0.21153154472230545</c:v>
                </c:pt>
                <c:pt idx="422">
                  <c:v>-0.21120551702591683</c:v>
                </c:pt>
                <c:pt idx="423">
                  <c:v>-0.21046401461416059</c:v>
                </c:pt>
                <c:pt idx="424">
                  <c:v>-0.20796689745358776</c:v>
                </c:pt>
                <c:pt idx="425">
                  <c:v>-0.20871310510680993</c:v>
                </c:pt>
                <c:pt idx="426">
                  <c:v>-0.20706736153991306</c:v>
                </c:pt>
                <c:pt idx="427">
                  <c:v>-0.20728511176520223</c:v>
                </c:pt>
                <c:pt idx="428">
                  <c:v>-0.2075287882502011</c:v>
                </c:pt>
                <c:pt idx="429">
                  <c:v>-0.20715450337006303</c:v>
                </c:pt>
                <c:pt idx="430">
                  <c:v>-0.207324404325675</c:v>
                </c:pt>
                <c:pt idx="431">
                  <c:v>-0.20751037519858073</c:v>
                </c:pt>
                <c:pt idx="432">
                  <c:v>-0.20886733457281551</c:v>
                </c:pt>
                <c:pt idx="433">
                  <c:v>-0.20809819835402274</c:v>
                </c:pt>
                <c:pt idx="434">
                  <c:v>-0.20751835323898149</c:v>
                </c:pt>
                <c:pt idx="435">
                  <c:v>-0.20761840602393991</c:v>
                </c:pt>
                <c:pt idx="436">
                  <c:v>-0.20678903133122631</c:v>
                </c:pt>
                <c:pt idx="437">
                  <c:v>-0.20592920537845322</c:v>
                </c:pt>
                <c:pt idx="438">
                  <c:v>-0.20615704910552779</c:v>
                </c:pt>
                <c:pt idx="439">
                  <c:v>-0.20701544261584112</c:v>
                </c:pt>
                <c:pt idx="440">
                  <c:v>-0.20728756873602094</c:v>
                </c:pt>
                <c:pt idx="441">
                  <c:v>-0.20861281516248203</c:v>
                </c:pt>
                <c:pt idx="442">
                  <c:v>-0.20810635663552546</c:v>
                </c:pt>
                <c:pt idx="443">
                  <c:v>-0.20679868845981281</c:v>
                </c:pt>
                <c:pt idx="444">
                  <c:v>-0.20572621595087526</c:v>
                </c:pt>
                <c:pt idx="445">
                  <c:v>-0.20509393016119773</c:v>
                </c:pt>
                <c:pt idx="446">
                  <c:v>-0.20650522748483979</c:v>
                </c:pt>
                <c:pt idx="447">
                  <c:v>-0.20613146435526636</c:v>
                </c:pt>
                <c:pt idx="448">
                  <c:v>-0.20535679758052089</c:v>
                </c:pt>
                <c:pt idx="449">
                  <c:v>-0.20467942305594988</c:v>
                </c:pt>
                <c:pt idx="450">
                  <c:v>-0.20615703013277203</c:v>
                </c:pt>
                <c:pt idx="451">
                  <c:v>-0.20725650086167491</c:v>
                </c:pt>
                <c:pt idx="452">
                  <c:v>-0.20737312634176419</c:v>
                </c:pt>
                <c:pt idx="453">
                  <c:v>-0.20921361567734217</c:v>
                </c:pt>
                <c:pt idx="454">
                  <c:v>-0.2098416041396689</c:v>
                </c:pt>
                <c:pt idx="455">
                  <c:v>-0.21172099709440326</c:v>
                </c:pt>
                <c:pt idx="456">
                  <c:v>-0.21278054916216158</c:v>
                </c:pt>
                <c:pt idx="457">
                  <c:v>-0.21185406246036118</c:v>
                </c:pt>
                <c:pt idx="458">
                  <c:v>-0.21155162737574068</c:v>
                </c:pt>
                <c:pt idx="459">
                  <c:v>-0.21249484804098989</c:v>
                </c:pt>
                <c:pt idx="460">
                  <c:v>-0.21211129497361014</c:v>
                </c:pt>
                <c:pt idx="461">
                  <c:v>-0.21274223369817952</c:v>
                </c:pt>
                <c:pt idx="462">
                  <c:v>-0.2123237707750292</c:v>
                </c:pt>
                <c:pt idx="463">
                  <c:v>-0.21431214319254374</c:v>
                </c:pt>
                <c:pt idx="464">
                  <c:v>-0.21500884146064442</c:v>
                </c:pt>
                <c:pt idx="465">
                  <c:v>-0.21499762856674925</c:v>
                </c:pt>
                <c:pt idx="466">
                  <c:v>-0.21505957458795424</c:v>
                </c:pt>
                <c:pt idx="467">
                  <c:v>-0.21507663108813804</c:v>
                </c:pt>
                <c:pt idx="468">
                  <c:v>-0.21544308022349426</c:v>
                </c:pt>
                <c:pt idx="469">
                  <c:v>-0.21680919394847825</c:v>
                </c:pt>
                <c:pt idx="470">
                  <c:v>-0.2167493539022588</c:v>
                </c:pt>
                <c:pt idx="471">
                  <c:v>-0.21675333817925951</c:v>
                </c:pt>
                <c:pt idx="472">
                  <c:v>-0.21896286643027463</c:v>
                </c:pt>
                <c:pt idx="473">
                  <c:v>-0.22071060748875482</c:v>
                </c:pt>
                <c:pt idx="474">
                  <c:v>-0.2209792521097427</c:v>
                </c:pt>
                <c:pt idx="475">
                  <c:v>-0.22142848882965893</c:v>
                </c:pt>
                <c:pt idx="476">
                  <c:v>-0.22096063035787955</c:v>
                </c:pt>
                <c:pt idx="477">
                  <c:v>-0.22149655356200532</c:v>
                </c:pt>
                <c:pt idx="478">
                  <c:v>-0.2209635047291556</c:v>
                </c:pt>
                <c:pt idx="479">
                  <c:v>-0.22289274857847374</c:v>
                </c:pt>
                <c:pt idx="480">
                  <c:v>-0.22352233075159239</c:v>
                </c:pt>
                <c:pt idx="481">
                  <c:v>-0.22131843740665152</c:v>
                </c:pt>
                <c:pt idx="482">
                  <c:v>-0.22320629220686788</c:v>
                </c:pt>
                <c:pt idx="483">
                  <c:v>-0.22267263624608793</c:v>
                </c:pt>
                <c:pt idx="484">
                  <c:v>-0.22228799224571105</c:v>
                </c:pt>
                <c:pt idx="485">
                  <c:v>-0.2223488188748064</c:v>
                </c:pt>
                <c:pt idx="486">
                  <c:v>-0.22215579013978015</c:v>
                </c:pt>
                <c:pt idx="487">
                  <c:v>-0.22310508208428814</c:v>
                </c:pt>
                <c:pt idx="488">
                  <c:v>-0.22280870879255588</c:v>
                </c:pt>
                <c:pt idx="489">
                  <c:v>-0.22411485914845738</c:v>
                </c:pt>
                <c:pt idx="490">
                  <c:v>-0.22561446512624178</c:v>
                </c:pt>
                <c:pt idx="491">
                  <c:v>-0.22608355682660886</c:v>
                </c:pt>
                <c:pt idx="492">
                  <c:v>-0.22529905268218903</c:v>
                </c:pt>
                <c:pt idx="493">
                  <c:v>-0.22339382833143873</c:v>
                </c:pt>
                <c:pt idx="494">
                  <c:v>-0.22198364091356382</c:v>
                </c:pt>
                <c:pt idx="495">
                  <c:v>-0.22174465069723232</c:v>
                </c:pt>
                <c:pt idx="496">
                  <c:v>-0.22255061301929402</c:v>
                </c:pt>
                <c:pt idx="497">
                  <c:v>-0.22220731063613641</c:v>
                </c:pt>
                <c:pt idx="498">
                  <c:v>-0.22079206698099091</c:v>
                </c:pt>
                <c:pt idx="499">
                  <c:v>-0.22094079435015601</c:v>
                </c:pt>
                <c:pt idx="500">
                  <c:v>-0.22065048285131189</c:v>
                </c:pt>
                <c:pt idx="501">
                  <c:v>-0.21955990085471916</c:v>
                </c:pt>
                <c:pt idx="502">
                  <c:v>-0.22021342663542504</c:v>
                </c:pt>
                <c:pt idx="503">
                  <c:v>-0.22045331805728099</c:v>
                </c:pt>
                <c:pt idx="504">
                  <c:v>-0.22098210750827721</c:v>
                </c:pt>
                <c:pt idx="505">
                  <c:v>-0.22081274727597133</c:v>
                </c:pt>
                <c:pt idx="506">
                  <c:v>-0.22185867691088382</c:v>
                </c:pt>
                <c:pt idx="507">
                  <c:v>-0.22088101122218967</c:v>
                </c:pt>
                <c:pt idx="508">
                  <c:v>-0.21955421851677676</c:v>
                </c:pt>
                <c:pt idx="509">
                  <c:v>-0.22045452282675621</c:v>
                </c:pt>
                <c:pt idx="510">
                  <c:v>-0.22179453005092858</c:v>
                </c:pt>
                <c:pt idx="511">
                  <c:v>-0.22254981616389108</c:v>
                </c:pt>
                <c:pt idx="512">
                  <c:v>-0.22250353214587903</c:v>
                </c:pt>
                <c:pt idx="513">
                  <c:v>-0.22188236438637438</c:v>
                </c:pt>
                <c:pt idx="514">
                  <c:v>-0.22245638486786856</c:v>
                </c:pt>
                <c:pt idx="515">
                  <c:v>-0.22105217386551596</c:v>
                </c:pt>
                <c:pt idx="516">
                  <c:v>-0.2202606403180738</c:v>
                </c:pt>
                <c:pt idx="517">
                  <c:v>-0.21877264566188614</c:v>
                </c:pt>
                <c:pt idx="518">
                  <c:v>-0.22055381670182328</c:v>
                </c:pt>
                <c:pt idx="519">
                  <c:v>-0.22198657220307885</c:v>
                </c:pt>
                <c:pt idx="520">
                  <c:v>-0.22348983992117161</c:v>
                </c:pt>
                <c:pt idx="521">
                  <c:v>-0.22334018288735544</c:v>
                </c:pt>
                <c:pt idx="522">
                  <c:v>-0.22393913355931272</c:v>
                </c:pt>
                <c:pt idx="523">
                  <c:v>-0.22399122323811582</c:v>
                </c:pt>
                <c:pt idx="524">
                  <c:v>-0.22397514383443712</c:v>
                </c:pt>
                <c:pt idx="525">
                  <c:v>-0.22350476198721481</c:v>
                </c:pt>
                <c:pt idx="526">
                  <c:v>-0.22415407581794966</c:v>
                </c:pt>
                <c:pt idx="527">
                  <c:v>-0.22421841240537796</c:v>
                </c:pt>
                <c:pt idx="528">
                  <c:v>-0.22632703409776417</c:v>
                </c:pt>
                <c:pt idx="529">
                  <c:v>-0.22620890977063371</c:v>
                </c:pt>
                <c:pt idx="530">
                  <c:v>-0.22691345326988716</c:v>
                </c:pt>
                <c:pt idx="531">
                  <c:v>-0.22857775218402315</c:v>
                </c:pt>
                <c:pt idx="532">
                  <c:v>-0.22864256309014763</c:v>
                </c:pt>
                <c:pt idx="533">
                  <c:v>-0.22799705329532577</c:v>
                </c:pt>
                <c:pt idx="534">
                  <c:v>-0.22871313222519526</c:v>
                </c:pt>
                <c:pt idx="535">
                  <c:v>-0.22943040643815493</c:v>
                </c:pt>
                <c:pt idx="536">
                  <c:v>-0.23123624205008758</c:v>
                </c:pt>
                <c:pt idx="537">
                  <c:v>-0.23317202201099008</c:v>
                </c:pt>
                <c:pt idx="538">
                  <c:v>-0.23291762592351967</c:v>
                </c:pt>
                <c:pt idx="539">
                  <c:v>-0.2330219191175899</c:v>
                </c:pt>
                <c:pt idx="540">
                  <c:v>-0.2325969675147519</c:v>
                </c:pt>
                <c:pt idx="541">
                  <c:v>-0.23217857099619718</c:v>
                </c:pt>
                <c:pt idx="542">
                  <c:v>-0.23278327041072094</c:v>
                </c:pt>
                <c:pt idx="543">
                  <c:v>-0.23312088096957945</c:v>
                </c:pt>
                <c:pt idx="544">
                  <c:v>-0.23278567994968563</c:v>
                </c:pt>
                <c:pt idx="545">
                  <c:v>-0.23178553155496226</c:v>
                </c:pt>
                <c:pt idx="546">
                  <c:v>-0.23140688294286357</c:v>
                </c:pt>
                <c:pt idx="547">
                  <c:v>-0.23164545575873774</c:v>
                </c:pt>
                <c:pt idx="548">
                  <c:v>-0.23104514853530145</c:v>
                </c:pt>
                <c:pt idx="549">
                  <c:v>-0.23104055713037044</c:v>
                </c:pt>
                <c:pt idx="550">
                  <c:v>-0.23695944728311252</c:v>
                </c:pt>
                <c:pt idx="551">
                  <c:v>-0.2375140776164813</c:v>
                </c:pt>
                <c:pt idx="552">
                  <c:v>-0.23752143904256692</c:v>
                </c:pt>
                <c:pt idx="553">
                  <c:v>-0.23917476222217715</c:v>
                </c:pt>
                <c:pt idx="554">
                  <c:v>-0.23918119398364013</c:v>
                </c:pt>
                <c:pt idx="555">
                  <c:v>-0.23969554991681719</c:v>
                </c:pt>
                <c:pt idx="556">
                  <c:v>-0.24039789732053413</c:v>
                </c:pt>
                <c:pt idx="557">
                  <c:v>-0.24060336269168658</c:v>
                </c:pt>
                <c:pt idx="558">
                  <c:v>-0.24211743064640256</c:v>
                </c:pt>
                <c:pt idx="559">
                  <c:v>-0.24195686902584163</c:v>
                </c:pt>
                <c:pt idx="560">
                  <c:v>-0.24109935300511162</c:v>
                </c:pt>
                <c:pt idx="561">
                  <c:v>-0.24116140811963765</c:v>
                </c:pt>
                <c:pt idx="562">
                  <c:v>-0.24216010984234523</c:v>
                </c:pt>
                <c:pt idx="563">
                  <c:v>-0.24372158120715426</c:v>
                </c:pt>
                <c:pt idx="564">
                  <c:v>-0.24406566621614445</c:v>
                </c:pt>
                <c:pt idx="565">
                  <c:v>-0.24423266434136798</c:v>
                </c:pt>
                <c:pt idx="566">
                  <c:v>-0.24404124828986093</c:v>
                </c:pt>
                <c:pt idx="567">
                  <c:v>-0.24253899087061376</c:v>
                </c:pt>
                <c:pt idx="568">
                  <c:v>-0.24230643241574523</c:v>
                </c:pt>
                <c:pt idx="569">
                  <c:v>-0.24179837069161186</c:v>
                </c:pt>
                <c:pt idx="570">
                  <c:v>-0.24323265824226331</c:v>
                </c:pt>
                <c:pt idx="571">
                  <c:v>-0.24285479225598292</c:v>
                </c:pt>
                <c:pt idx="572">
                  <c:v>-0.24326797126890654</c:v>
                </c:pt>
                <c:pt idx="573">
                  <c:v>-0.243452481240226</c:v>
                </c:pt>
                <c:pt idx="574">
                  <c:v>-0.24407297072400522</c:v>
                </c:pt>
                <c:pt idx="575">
                  <c:v>-0.24483547122429178</c:v>
                </c:pt>
                <c:pt idx="576">
                  <c:v>-0.24475894938966294</c:v>
                </c:pt>
                <c:pt idx="577">
                  <c:v>-0.24484912211624996</c:v>
                </c:pt>
                <c:pt idx="578">
                  <c:v>-0.24430213305704745</c:v>
                </c:pt>
                <c:pt idx="579">
                  <c:v>-0.24404678833221294</c:v>
                </c:pt>
                <c:pt idx="580">
                  <c:v>-0.24341272859062724</c:v>
                </c:pt>
                <c:pt idx="581">
                  <c:v>-0.24383230616270177</c:v>
                </c:pt>
                <c:pt idx="582">
                  <c:v>-0.2429025039732409</c:v>
                </c:pt>
                <c:pt idx="583">
                  <c:v>-0.24189570088726964</c:v>
                </c:pt>
                <c:pt idx="584">
                  <c:v>-0.24225045332367756</c:v>
                </c:pt>
                <c:pt idx="585">
                  <c:v>-0.24270812342993514</c:v>
                </c:pt>
                <c:pt idx="586">
                  <c:v>-0.24374535880319581</c:v>
                </c:pt>
                <c:pt idx="587">
                  <c:v>-0.24479443317103758</c:v>
                </c:pt>
                <c:pt idx="588">
                  <c:v>-0.24455482159721958</c:v>
                </c:pt>
                <c:pt idx="589">
                  <c:v>-0.24358141054719351</c:v>
                </c:pt>
                <c:pt idx="590">
                  <c:v>-0.24200421551771006</c:v>
                </c:pt>
                <c:pt idx="591">
                  <c:v>-0.24221881626688463</c:v>
                </c:pt>
                <c:pt idx="592">
                  <c:v>-0.24234020864982148</c:v>
                </c:pt>
                <c:pt idx="593">
                  <c:v>-0.24385874942980479</c:v>
                </c:pt>
                <c:pt idx="594">
                  <c:v>-0.2401641293530048</c:v>
                </c:pt>
                <c:pt idx="595">
                  <c:v>-0.24010400471556181</c:v>
                </c:pt>
                <c:pt idx="596">
                  <c:v>-0.24000084988635711</c:v>
                </c:pt>
                <c:pt idx="597">
                  <c:v>-0.23966807737816964</c:v>
                </c:pt>
                <c:pt idx="598">
                  <c:v>-0.23964817022263674</c:v>
                </c:pt>
                <c:pt idx="599">
                  <c:v>-0.23960837488435521</c:v>
                </c:pt>
                <c:pt idx="600">
                  <c:v>-0.23968233539805792</c:v>
                </c:pt>
                <c:pt idx="601">
                  <c:v>-0.24000907457246981</c:v>
                </c:pt>
                <c:pt idx="602">
                  <c:v>-0.24082077140752745</c:v>
                </c:pt>
                <c:pt idx="603">
                  <c:v>-0.24025328229441817</c:v>
                </c:pt>
                <c:pt idx="604">
                  <c:v>-0.24011832914007422</c:v>
                </c:pt>
                <c:pt idx="605">
                  <c:v>-0.24042602441899424</c:v>
                </c:pt>
                <c:pt idx="606">
                  <c:v>-0.24033010769302621</c:v>
                </c:pt>
                <c:pt idx="607">
                  <c:v>-0.24145852609170504</c:v>
                </c:pt>
                <c:pt idx="608">
                  <c:v>-0.24238615115837098</c:v>
                </c:pt>
                <c:pt idx="609">
                  <c:v>-0.24319449930345632</c:v>
                </c:pt>
                <c:pt idx="610">
                  <c:v>-0.24355027152503794</c:v>
                </c:pt>
                <c:pt idx="611">
                  <c:v>-0.24355953496909424</c:v>
                </c:pt>
                <c:pt idx="612">
                  <c:v>-0.24382481667055339</c:v>
                </c:pt>
                <c:pt idx="613">
                  <c:v>-0.24552982161486625</c:v>
                </c:pt>
                <c:pt idx="614">
                  <c:v>-0.24655511364345273</c:v>
                </c:pt>
                <c:pt idx="615">
                  <c:v>-0.24767599986130057</c:v>
                </c:pt>
                <c:pt idx="616">
                  <c:v>-0.24806501708003742</c:v>
                </c:pt>
                <c:pt idx="617">
                  <c:v>-0.24861095315175424</c:v>
                </c:pt>
                <c:pt idx="618">
                  <c:v>-0.24785662516255513</c:v>
                </c:pt>
                <c:pt idx="619">
                  <c:v>-0.24706180458657917</c:v>
                </c:pt>
                <c:pt idx="620">
                  <c:v>-0.24584853531700906</c:v>
                </c:pt>
                <c:pt idx="621">
                  <c:v>-0.24366758002402383</c:v>
                </c:pt>
                <c:pt idx="622">
                  <c:v>-0.24506246117771024</c:v>
                </c:pt>
                <c:pt idx="623">
                  <c:v>-0.245641732367119</c:v>
                </c:pt>
                <c:pt idx="624">
                  <c:v>-0.24634400387985528</c:v>
                </c:pt>
                <c:pt idx="625">
                  <c:v>-0.24628420177911894</c:v>
                </c:pt>
                <c:pt idx="626">
                  <c:v>-0.24566349885192565</c:v>
                </c:pt>
                <c:pt idx="627">
                  <c:v>-0.24501619138926867</c:v>
                </c:pt>
                <c:pt idx="628">
                  <c:v>-0.24407399050920736</c:v>
                </c:pt>
                <c:pt idx="629">
                  <c:v>-0.24120705655057867</c:v>
                </c:pt>
                <c:pt idx="630">
                  <c:v>-0.24085280214882238</c:v>
                </c:pt>
                <c:pt idx="631">
                  <c:v>-0.24108057947125872</c:v>
                </c:pt>
                <c:pt idx="632">
                  <c:v>-0.24088956184746743</c:v>
                </c:pt>
                <c:pt idx="633">
                  <c:v>-0.2414390505662142</c:v>
                </c:pt>
                <c:pt idx="634">
                  <c:v>-0.24254522341821888</c:v>
                </c:pt>
                <c:pt idx="635">
                  <c:v>-0.24247324081345323</c:v>
                </c:pt>
                <c:pt idx="636">
                  <c:v>-0.24201890042444074</c:v>
                </c:pt>
                <c:pt idx="637">
                  <c:v>-0.24295515334809187</c:v>
                </c:pt>
                <c:pt idx="638">
                  <c:v>-0.24245367516741123</c:v>
                </c:pt>
                <c:pt idx="639">
                  <c:v>-0.24238709030937861</c:v>
                </c:pt>
                <c:pt idx="640">
                  <c:v>-0.24159975448236551</c:v>
                </c:pt>
                <c:pt idx="641">
                  <c:v>-0.24044532444658279</c:v>
                </c:pt>
                <c:pt idx="642">
                  <c:v>-0.24048802735846672</c:v>
                </c:pt>
                <c:pt idx="643">
                  <c:v>-0.24129103941825752</c:v>
                </c:pt>
                <c:pt idx="644">
                  <c:v>-0.24096232233488024</c:v>
                </c:pt>
                <c:pt idx="645">
                  <c:v>-0.2401763051138488</c:v>
                </c:pt>
                <c:pt idx="646">
                  <c:v>-0.23972567864015557</c:v>
                </c:pt>
                <c:pt idx="647">
                  <c:v>-0.23863758207350827</c:v>
                </c:pt>
                <c:pt idx="648">
                  <c:v>-0.23941519436733943</c:v>
                </c:pt>
                <c:pt idx="649">
                  <c:v>-0.23811535245003776</c:v>
                </c:pt>
                <c:pt idx="650">
                  <c:v>-0.23828397274516538</c:v>
                </c:pt>
                <c:pt idx="651">
                  <c:v>-0.23924432580159316</c:v>
                </c:pt>
                <c:pt idx="652">
                  <c:v>-0.2406229235945716</c:v>
                </c:pt>
                <c:pt idx="653">
                  <c:v>-0.24177659946361985</c:v>
                </c:pt>
                <c:pt idx="654">
                  <c:v>-0.24236831203235462</c:v>
                </c:pt>
                <c:pt idx="655">
                  <c:v>-0.2421967130158294</c:v>
                </c:pt>
                <c:pt idx="656">
                  <c:v>-0.24352211596745121</c:v>
                </c:pt>
                <c:pt idx="657">
                  <c:v>-0.24373016163229988</c:v>
                </c:pt>
                <c:pt idx="658">
                  <c:v>-0.24585942567418329</c:v>
                </c:pt>
                <c:pt idx="659">
                  <c:v>-0.24677074840737143</c:v>
                </c:pt>
                <c:pt idx="660">
                  <c:v>-0.24752158541100761</c:v>
                </c:pt>
                <c:pt idx="661">
                  <c:v>-0.24755890954891419</c:v>
                </c:pt>
                <c:pt idx="662">
                  <c:v>-0.24671923739740029</c:v>
                </c:pt>
                <c:pt idx="663">
                  <c:v>-0.24621622716730951</c:v>
                </c:pt>
                <c:pt idx="664">
                  <c:v>-0.24682034791304375</c:v>
                </c:pt>
                <c:pt idx="665">
                  <c:v>-0.24646296775108575</c:v>
                </c:pt>
                <c:pt idx="666">
                  <c:v>-0.24540742841948324</c:v>
                </c:pt>
                <c:pt idx="667">
                  <c:v>-0.24557504790217879</c:v>
                </c:pt>
                <c:pt idx="668">
                  <c:v>-0.24524422010061644</c:v>
                </c:pt>
                <c:pt idx="669">
                  <c:v>-0.24492517911858158</c:v>
                </c:pt>
                <c:pt idx="670">
                  <c:v>-0.24476885790713263</c:v>
                </c:pt>
                <c:pt idx="671">
                  <c:v>-0.24470805973714971</c:v>
                </c:pt>
                <c:pt idx="672">
                  <c:v>-0.24458818043085279</c:v>
                </c:pt>
                <c:pt idx="673">
                  <c:v>-0.24355278541410996</c:v>
                </c:pt>
                <c:pt idx="674">
                  <c:v>-0.24537638900424957</c:v>
                </c:pt>
                <c:pt idx="675">
                  <c:v>-0.24271870073677354</c:v>
                </c:pt>
                <c:pt idx="676">
                  <c:v>-0.24158779690813503</c:v>
                </c:pt>
                <c:pt idx="677">
                  <c:v>-0.24117350798947257</c:v>
                </c:pt>
                <c:pt idx="678">
                  <c:v>-0.2416274214916854</c:v>
                </c:pt>
                <c:pt idx="679">
                  <c:v>-0.24154942452592831</c:v>
                </c:pt>
                <c:pt idx="680">
                  <c:v>-0.24267143013589995</c:v>
                </c:pt>
                <c:pt idx="681">
                  <c:v>-0.24316964974715921</c:v>
                </c:pt>
                <c:pt idx="682">
                  <c:v>-0.2441235852716801</c:v>
                </c:pt>
                <c:pt idx="683">
                  <c:v>-0.24422624206626165</c:v>
                </c:pt>
                <c:pt idx="684">
                  <c:v>-0.24433393138217246</c:v>
                </c:pt>
                <c:pt idx="685">
                  <c:v>-0.24569101407928429</c:v>
                </c:pt>
                <c:pt idx="686">
                  <c:v>-0.24512462064235763</c:v>
                </c:pt>
                <c:pt idx="687">
                  <c:v>-0.24532456020074273</c:v>
                </c:pt>
                <c:pt idx="688">
                  <c:v>-0.24711476226858048</c:v>
                </c:pt>
                <c:pt idx="689">
                  <c:v>-0.24675485873117972</c:v>
                </c:pt>
                <c:pt idx="690">
                  <c:v>-0.24684494608041527</c:v>
                </c:pt>
                <c:pt idx="691">
                  <c:v>-0.2460668310087897</c:v>
                </c:pt>
                <c:pt idx="692">
                  <c:v>-0.24629116952071689</c:v>
                </c:pt>
                <c:pt idx="693">
                  <c:v>-0.24668854897798553</c:v>
                </c:pt>
                <c:pt idx="694">
                  <c:v>-0.24634727193564743</c:v>
                </c:pt>
                <c:pt idx="695">
                  <c:v>-0.24609448378855353</c:v>
                </c:pt>
                <c:pt idx="696">
                  <c:v>-0.24568822508535959</c:v>
                </c:pt>
                <c:pt idx="697">
                  <c:v>-0.24566259764641529</c:v>
                </c:pt>
                <c:pt idx="698">
                  <c:v>-0.24566875430302559</c:v>
                </c:pt>
                <c:pt idx="699">
                  <c:v>-0.24634882295777066</c:v>
                </c:pt>
                <c:pt idx="700">
                  <c:v>-0.24582970012173183</c:v>
                </c:pt>
                <c:pt idx="701">
                  <c:v>-0.2459984437397226</c:v>
                </c:pt>
                <c:pt idx="702">
                  <c:v>-0.24673033645478887</c:v>
                </c:pt>
                <c:pt idx="703">
                  <c:v>-0.24666616113570689</c:v>
                </c:pt>
                <c:pt idx="704">
                  <c:v>-0.24664044357621165</c:v>
                </c:pt>
                <c:pt idx="705">
                  <c:v>-0.24787841062008908</c:v>
                </c:pt>
                <c:pt idx="706">
                  <c:v>-0.24789692802183089</c:v>
                </c:pt>
                <c:pt idx="707">
                  <c:v>-0.24765146335535348</c:v>
                </c:pt>
                <c:pt idx="708">
                  <c:v>-0.2465096169944872</c:v>
                </c:pt>
                <c:pt idx="709">
                  <c:v>-0.2465859206425165</c:v>
                </c:pt>
                <c:pt idx="710">
                  <c:v>-0.24591963568899197</c:v>
                </c:pt>
                <c:pt idx="711">
                  <c:v>-0.24584687045839371</c:v>
                </c:pt>
                <c:pt idx="712">
                  <c:v>-0.24435416107441199</c:v>
                </c:pt>
                <c:pt idx="713">
                  <c:v>-0.24255902134899543</c:v>
                </c:pt>
                <c:pt idx="714">
                  <c:v>-0.24371664829276093</c:v>
                </c:pt>
                <c:pt idx="715">
                  <c:v>-0.24373307394907329</c:v>
                </c:pt>
                <c:pt idx="716">
                  <c:v>-0.24251464409213963</c:v>
                </c:pt>
                <c:pt idx="717">
                  <c:v>-0.2416915683516549</c:v>
                </c:pt>
                <c:pt idx="718">
                  <c:v>-0.24262257531057679</c:v>
                </c:pt>
                <c:pt idx="719">
                  <c:v>-0.24213995604110045</c:v>
                </c:pt>
                <c:pt idx="720">
                  <c:v>-0.24282376232713437</c:v>
                </c:pt>
                <c:pt idx="721">
                  <c:v>-0.24283259414117714</c:v>
                </c:pt>
                <c:pt idx="722">
                  <c:v>-0.24061676219474748</c:v>
                </c:pt>
                <c:pt idx="723">
                  <c:v>-0.24082589879259336</c:v>
                </c:pt>
                <c:pt idx="724">
                  <c:v>-0.24123839004339245</c:v>
                </c:pt>
                <c:pt idx="725">
                  <c:v>-0.24188370536755593</c:v>
                </c:pt>
                <c:pt idx="726">
                  <c:v>-0.23760896507086221</c:v>
                </c:pt>
                <c:pt idx="727">
                  <c:v>-0.23661593619974047</c:v>
                </c:pt>
                <c:pt idx="728">
                  <c:v>-0.23753051275916448</c:v>
                </c:pt>
                <c:pt idx="729">
                  <c:v>-0.23895461668747944</c:v>
                </c:pt>
                <c:pt idx="730">
                  <c:v>-0.23953867375250584</c:v>
                </c:pt>
                <c:pt idx="731">
                  <c:v>-0.24178909776117063</c:v>
                </c:pt>
                <c:pt idx="732">
                  <c:v>-0.24221048248746532</c:v>
                </c:pt>
                <c:pt idx="733">
                  <c:v>-0.2419372701774877</c:v>
                </c:pt>
                <c:pt idx="734">
                  <c:v>-0.24330631519198681</c:v>
                </c:pt>
                <c:pt idx="735">
                  <c:v>-0.24350957972440318</c:v>
                </c:pt>
                <c:pt idx="736">
                  <c:v>-0.24400490599167318</c:v>
                </c:pt>
                <c:pt idx="737">
                  <c:v>-0.24336224210900076</c:v>
                </c:pt>
                <c:pt idx="738">
                  <c:v>-0.24228946129294124</c:v>
                </c:pt>
                <c:pt idx="739">
                  <c:v>-0.24269353813014055</c:v>
                </c:pt>
                <c:pt idx="740">
                  <c:v>-0.2418355762498407</c:v>
                </c:pt>
                <c:pt idx="741">
                  <c:v>-0.24152754420464362</c:v>
                </c:pt>
                <c:pt idx="742">
                  <c:v>-0.24323707414927759</c:v>
                </c:pt>
                <c:pt idx="743">
                  <c:v>-0.24278354010202474</c:v>
                </c:pt>
                <c:pt idx="744">
                  <c:v>-0.24464278874189924</c:v>
                </c:pt>
                <c:pt idx="745">
                  <c:v>-0.24394279870207933</c:v>
                </c:pt>
                <c:pt idx="746">
                  <c:v>-0.24344164780129077</c:v>
                </c:pt>
                <c:pt idx="747">
                  <c:v>-0.24293460111915979</c:v>
                </c:pt>
                <c:pt idx="748">
                  <c:v>-0.24350080957181325</c:v>
                </c:pt>
                <c:pt idx="749">
                  <c:v>-0.24338720550177592</c:v>
                </c:pt>
                <c:pt idx="750">
                  <c:v>-0.24379430374905559</c:v>
                </c:pt>
                <c:pt idx="751">
                  <c:v>-0.24339057790767527</c:v>
                </c:pt>
                <c:pt idx="752">
                  <c:v>-0.24258693500404149</c:v>
                </c:pt>
                <c:pt idx="753">
                  <c:v>-0.24167578302557047</c:v>
                </c:pt>
                <c:pt idx="754">
                  <c:v>-0.24290599021563258</c:v>
                </c:pt>
                <c:pt idx="755">
                  <c:v>-0.24199858061166432</c:v>
                </c:pt>
                <c:pt idx="756">
                  <c:v>-0.24241082995993679</c:v>
                </c:pt>
                <c:pt idx="757">
                  <c:v>-0.24206500420133642</c:v>
                </c:pt>
                <c:pt idx="758">
                  <c:v>-0.24096478404889873</c:v>
                </c:pt>
                <c:pt idx="759">
                  <c:v>-0.24011215351069393</c:v>
                </c:pt>
                <c:pt idx="760">
                  <c:v>-0.23955343455021716</c:v>
                </c:pt>
                <c:pt idx="761">
                  <c:v>-0.23937403299120774</c:v>
                </c:pt>
                <c:pt idx="762">
                  <c:v>-0.23937153333169192</c:v>
                </c:pt>
                <c:pt idx="763">
                  <c:v>-0.23892529904911441</c:v>
                </c:pt>
                <c:pt idx="764">
                  <c:v>-0.23830307355891023</c:v>
                </c:pt>
                <c:pt idx="765">
                  <c:v>-0.23878425564275574</c:v>
                </c:pt>
                <c:pt idx="766">
                  <c:v>-0.23856315672749431</c:v>
                </c:pt>
                <c:pt idx="767">
                  <c:v>-0.23790195172715306</c:v>
                </c:pt>
                <c:pt idx="768">
                  <c:v>-0.23820950945365382</c:v>
                </c:pt>
                <c:pt idx="769">
                  <c:v>-0.23889730950307358</c:v>
                </c:pt>
                <c:pt idx="770">
                  <c:v>-0.24014956302596607</c:v>
                </c:pt>
                <c:pt idx="771">
                  <c:v>-0.24020054279903041</c:v>
                </c:pt>
                <c:pt idx="772">
                  <c:v>-0.23945592411344313</c:v>
                </c:pt>
                <c:pt idx="773">
                  <c:v>-0.23725091611957788</c:v>
                </c:pt>
                <c:pt idx="774">
                  <c:v>-0.2364989692101887</c:v>
                </c:pt>
                <c:pt idx="775">
                  <c:v>-0.23657676696213059</c:v>
                </c:pt>
                <c:pt idx="776">
                  <c:v>-0.23577618341401774</c:v>
                </c:pt>
                <c:pt idx="777">
                  <c:v>-0.23548769329896407</c:v>
                </c:pt>
                <c:pt idx="778">
                  <c:v>-0.23516026161925652</c:v>
                </c:pt>
                <c:pt idx="779">
                  <c:v>-0.23518141623293334</c:v>
                </c:pt>
                <c:pt idx="780">
                  <c:v>-0.23566946170825531</c:v>
                </c:pt>
                <c:pt idx="781">
                  <c:v>-0.23685263071359938</c:v>
                </c:pt>
                <c:pt idx="782">
                  <c:v>-0.23609139664422693</c:v>
                </c:pt>
                <c:pt idx="783">
                  <c:v>-0.23649502287868529</c:v>
                </c:pt>
                <c:pt idx="784">
                  <c:v>-0.23378101875286467</c:v>
                </c:pt>
                <c:pt idx="785">
                  <c:v>-0.23336525944625924</c:v>
                </c:pt>
                <c:pt idx="786">
                  <c:v>-0.23255850975515102</c:v>
                </c:pt>
                <c:pt idx="787">
                  <c:v>-0.23222232215239569</c:v>
                </c:pt>
                <c:pt idx="788">
                  <c:v>-0.23218681465507982</c:v>
                </c:pt>
                <c:pt idx="789">
                  <c:v>-0.23165099580106135</c:v>
                </c:pt>
                <c:pt idx="790">
                  <c:v>-0.23229916178054572</c:v>
                </c:pt>
                <c:pt idx="791">
                  <c:v>-0.23329684371806542</c:v>
                </c:pt>
                <c:pt idx="792">
                  <c:v>-0.23545031698601804</c:v>
                </c:pt>
                <c:pt idx="793">
                  <c:v>-0.23717543304287864</c:v>
                </c:pt>
                <c:pt idx="794">
                  <c:v>-0.23782002740260566</c:v>
                </c:pt>
                <c:pt idx="795">
                  <c:v>-0.23694149906380352</c:v>
                </c:pt>
                <c:pt idx="796">
                  <c:v>-0.23682765309125386</c:v>
                </c:pt>
                <c:pt idx="797">
                  <c:v>-0.23628423565179452</c:v>
                </c:pt>
                <c:pt idx="798">
                  <c:v>-0.23705417821236099</c:v>
                </c:pt>
                <c:pt idx="799">
                  <c:v>-0.23717801333654617</c:v>
                </c:pt>
                <c:pt idx="800">
                  <c:v>-0.23799923449095683</c:v>
                </c:pt>
                <c:pt idx="801">
                  <c:v>-0.23948543622248064</c:v>
                </c:pt>
                <c:pt idx="802">
                  <c:v>-0.23924616615811095</c:v>
                </c:pt>
                <c:pt idx="803">
                  <c:v>-0.23932801933486303</c:v>
                </c:pt>
                <c:pt idx="804">
                  <c:v>-0.23760758006029908</c:v>
                </c:pt>
                <c:pt idx="805">
                  <c:v>-0.23630939351522795</c:v>
                </c:pt>
                <c:pt idx="806">
                  <c:v>-0.23611989371126194</c:v>
                </c:pt>
                <c:pt idx="807">
                  <c:v>-0.2343543846745462</c:v>
                </c:pt>
                <c:pt idx="808">
                  <c:v>-0.23352603451021994</c:v>
                </c:pt>
                <c:pt idx="809">
                  <c:v>-0.23235041665846271</c:v>
                </c:pt>
                <c:pt idx="810">
                  <c:v>-0.23252829565446126</c:v>
                </c:pt>
                <c:pt idx="811">
                  <c:v>-0.2326919735488247</c:v>
                </c:pt>
                <c:pt idx="812">
                  <c:v>-0.23359088336182773</c:v>
                </c:pt>
                <c:pt idx="813">
                  <c:v>-0.23600199705710176</c:v>
                </c:pt>
                <c:pt idx="814">
                  <c:v>-0.23763319326968713</c:v>
                </c:pt>
                <c:pt idx="815">
                  <c:v>-0.23791291323212257</c:v>
                </c:pt>
                <c:pt idx="816">
                  <c:v>-0.23790499210996083</c:v>
                </c:pt>
                <c:pt idx="817">
                  <c:v>-0.23766604932551161</c:v>
                </c:pt>
                <c:pt idx="818">
                  <c:v>-0.23741089432813575</c:v>
                </c:pt>
                <c:pt idx="819">
                  <c:v>-0.23834687214696271</c:v>
                </c:pt>
                <c:pt idx="820">
                  <c:v>-0.23664836062555139</c:v>
                </c:pt>
                <c:pt idx="821">
                  <c:v>-0.23571828807443765</c:v>
                </c:pt>
                <c:pt idx="822">
                  <c:v>-0.23608968909694289</c:v>
                </c:pt>
                <c:pt idx="823">
                  <c:v>-0.23660279757196184</c:v>
                </c:pt>
                <c:pt idx="824">
                  <c:v>-0.23537772725333633</c:v>
                </c:pt>
                <c:pt idx="825">
                  <c:v>-0.23517856083439881</c:v>
                </c:pt>
                <c:pt idx="826">
                  <c:v>-0.23509090674005506</c:v>
                </c:pt>
                <c:pt idx="827">
                  <c:v>-0.23478691589012624</c:v>
                </c:pt>
                <c:pt idx="828">
                  <c:v>-0.23498034305286819</c:v>
                </c:pt>
                <c:pt idx="829">
                  <c:v>-0.23573959447010401</c:v>
                </c:pt>
                <c:pt idx="830">
                  <c:v>-0.23413273554962191</c:v>
                </c:pt>
                <c:pt idx="831">
                  <c:v>-0.23446119175770275</c:v>
                </c:pt>
                <c:pt idx="832">
                  <c:v>-0.23509199767303818</c:v>
                </c:pt>
                <c:pt idx="833">
                  <c:v>-0.23489118062508396</c:v>
                </c:pt>
                <c:pt idx="834">
                  <c:v>-0.23556848874501676</c:v>
                </c:pt>
                <c:pt idx="835">
                  <c:v>-0.2359527912359454</c:v>
                </c:pt>
                <c:pt idx="836">
                  <c:v>-0.23586726208934294</c:v>
                </c:pt>
                <c:pt idx="837">
                  <c:v>-0.23485722889306265</c:v>
                </c:pt>
                <c:pt idx="838">
                  <c:v>-0.23420726050255786</c:v>
                </c:pt>
                <c:pt idx="839">
                  <c:v>-0.23425906559013762</c:v>
                </c:pt>
                <c:pt idx="840">
                  <c:v>-0.23338262899675036</c:v>
                </c:pt>
                <c:pt idx="841">
                  <c:v>-0.23376490140368839</c:v>
                </c:pt>
                <c:pt idx="842">
                  <c:v>-0.23285490201965325</c:v>
                </c:pt>
                <c:pt idx="843">
                  <c:v>-0.23323339884977662</c:v>
                </c:pt>
                <c:pt idx="844">
                  <c:v>-0.23444050197633723</c:v>
                </c:pt>
                <c:pt idx="845">
                  <c:v>-0.23442507713247102</c:v>
                </c:pt>
                <c:pt idx="846">
                  <c:v>-0.23621976625513241</c:v>
                </c:pt>
                <c:pt idx="847">
                  <c:v>-0.23548600472442172</c:v>
                </c:pt>
                <c:pt idx="848">
                  <c:v>-0.23683655130992071</c:v>
                </c:pt>
                <c:pt idx="849">
                  <c:v>-0.23602797074867965</c:v>
                </c:pt>
                <c:pt idx="850">
                  <c:v>-0.23564003497658348</c:v>
                </c:pt>
                <c:pt idx="851">
                  <c:v>-0.23591671455621122</c:v>
                </c:pt>
                <c:pt idx="852">
                  <c:v>-0.23773067050414909</c:v>
                </c:pt>
                <c:pt idx="853">
                  <c:v>-0.23695719901250817</c:v>
                </c:pt>
                <c:pt idx="854">
                  <c:v>-0.23565698712664584</c:v>
                </c:pt>
                <c:pt idx="855">
                  <c:v>-0.23997520821784241</c:v>
                </c:pt>
                <c:pt idx="856">
                  <c:v>-0.24051260655309653</c:v>
                </c:pt>
                <c:pt idx="857">
                  <c:v>-0.24054462306482094</c:v>
                </c:pt>
                <c:pt idx="858">
                  <c:v>-0.24052832547455688</c:v>
                </c:pt>
                <c:pt idx="859">
                  <c:v>-0.2400323683634582</c:v>
                </c:pt>
                <c:pt idx="860">
                  <c:v>-0.23903896003736244</c:v>
                </c:pt>
                <c:pt idx="861">
                  <c:v>-0.23899147599307471</c:v>
                </c:pt>
                <c:pt idx="862">
                  <c:v>-0.23909405689667557</c:v>
                </c:pt>
                <c:pt idx="863">
                  <c:v>-0.23773699791550484</c:v>
                </c:pt>
                <c:pt idx="864">
                  <c:v>-0.2374502722659742</c:v>
                </c:pt>
                <c:pt idx="865">
                  <c:v>-0.23748526749911042</c:v>
                </c:pt>
                <c:pt idx="866">
                  <c:v>-0.23872566305468013</c:v>
                </c:pt>
                <c:pt idx="867">
                  <c:v>-0.24025024191159622</c:v>
                </c:pt>
                <c:pt idx="868">
                  <c:v>-0.24147568694199611</c:v>
                </c:pt>
                <c:pt idx="869">
                  <c:v>-0.23970195321916776</c:v>
                </c:pt>
                <c:pt idx="870">
                  <c:v>-0.23964309975582421</c:v>
                </c:pt>
                <c:pt idx="871">
                  <c:v>-0.23813699086876741</c:v>
                </c:pt>
                <c:pt idx="872">
                  <c:v>-0.23718456842090063</c:v>
                </c:pt>
                <c:pt idx="873">
                  <c:v>-0.23747331466806543</c:v>
                </c:pt>
                <c:pt idx="874">
                  <c:v>-0.23808897084437325</c:v>
                </c:pt>
                <c:pt idx="875">
                  <c:v>-0.23872548281357814</c:v>
                </c:pt>
                <c:pt idx="876">
                  <c:v>-0.23878265244556474</c:v>
                </c:pt>
                <c:pt idx="877">
                  <c:v>-0.23893746532358764</c:v>
                </c:pt>
                <c:pt idx="878">
                  <c:v>-0.23915864961618638</c:v>
                </c:pt>
                <c:pt idx="879">
                  <c:v>-0.23760061231871524</c:v>
                </c:pt>
                <c:pt idx="880">
                  <c:v>-0.23719275516153004</c:v>
                </c:pt>
                <c:pt idx="881">
                  <c:v>-0.23641045185583223</c:v>
                </c:pt>
                <c:pt idx="882">
                  <c:v>-0.2378657422381707</c:v>
                </c:pt>
                <c:pt idx="883">
                  <c:v>-0.24052160437868503</c:v>
                </c:pt>
                <c:pt idx="884">
                  <c:v>-0.24109685808879538</c:v>
                </c:pt>
                <c:pt idx="885">
                  <c:v>-0.24084629449636469</c:v>
                </c:pt>
                <c:pt idx="886">
                  <c:v>-0.24235468011312383</c:v>
                </c:pt>
                <c:pt idx="887">
                  <c:v>-0.24274058580122937</c:v>
                </c:pt>
                <c:pt idx="888">
                  <c:v>-0.24282904149417567</c:v>
                </c:pt>
                <c:pt idx="889">
                  <c:v>-0.24186751212739926</c:v>
                </c:pt>
                <c:pt idx="890">
                  <c:v>-0.24263651079374421</c:v>
                </c:pt>
                <c:pt idx="891">
                  <c:v>-0.24273080060660845</c:v>
                </c:pt>
                <c:pt idx="892">
                  <c:v>-0.24308574277048939</c:v>
                </c:pt>
                <c:pt idx="893">
                  <c:v>-0.24404278033925672</c:v>
                </c:pt>
                <c:pt idx="894">
                  <c:v>-0.24537044579102493</c:v>
                </c:pt>
                <c:pt idx="895">
                  <c:v>-0.24560899014780097</c:v>
                </c:pt>
                <c:pt idx="896">
                  <c:v>-0.24552869273635741</c:v>
                </c:pt>
                <c:pt idx="897">
                  <c:v>-0.24599799313696749</c:v>
                </c:pt>
                <c:pt idx="898">
                  <c:v>-0.24576432951953117</c:v>
                </c:pt>
                <c:pt idx="899">
                  <c:v>-0.2451220261190912</c:v>
                </c:pt>
                <c:pt idx="900">
                  <c:v>-0.24540892726655272</c:v>
                </c:pt>
                <c:pt idx="901">
                  <c:v>-0.24631730922384071</c:v>
                </c:pt>
                <c:pt idx="902">
                  <c:v>-0.24703940251473011</c:v>
                </c:pt>
                <c:pt idx="903">
                  <c:v>-0.24648338717078397</c:v>
                </c:pt>
                <c:pt idx="904">
                  <c:v>-0.24719617432891988</c:v>
                </c:pt>
                <c:pt idx="905">
                  <c:v>-0.24763817294559942</c:v>
                </c:pt>
                <c:pt idx="906">
                  <c:v>-0.24780474418398063</c:v>
                </c:pt>
                <c:pt idx="907">
                  <c:v>-0.24979700127157406</c:v>
                </c:pt>
                <c:pt idx="908">
                  <c:v>-0.24925627321910326</c:v>
                </c:pt>
                <c:pt idx="909">
                  <c:v>-0.24859687062978253</c:v>
                </c:pt>
                <c:pt idx="910">
                  <c:v>-0.24966339518231007</c:v>
                </c:pt>
                <c:pt idx="911">
                  <c:v>-0.24842708825384821</c:v>
                </c:pt>
                <c:pt idx="912">
                  <c:v>-0.24726797194939826</c:v>
                </c:pt>
                <c:pt idx="913">
                  <c:v>-0.24515593990560092</c:v>
                </c:pt>
                <c:pt idx="914">
                  <c:v>-0.24379254876990336</c:v>
                </c:pt>
                <c:pt idx="915">
                  <c:v>-0.24216895588595838</c:v>
                </c:pt>
                <c:pt idx="916">
                  <c:v>-0.24202536538821567</c:v>
                </c:pt>
                <c:pt idx="917">
                  <c:v>-0.2428471414954744</c:v>
                </c:pt>
                <c:pt idx="918">
                  <c:v>-0.24179416822798322</c:v>
                </c:pt>
                <c:pt idx="919">
                  <c:v>-0.24151246561341116</c:v>
                </c:pt>
                <c:pt idx="920">
                  <c:v>-0.24169255019133126</c:v>
                </c:pt>
                <c:pt idx="921">
                  <c:v>-0.24278695993977806</c:v>
                </c:pt>
                <c:pt idx="922">
                  <c:v>-0.24353932424962471</c:v>
                </c:pt>
                <c:pt idx="923">
                  <c:v>-0.24344788509209553</c:v>
                </c:pt>
                <c:pt idx="924">
                  <c:v>-0.24166910936158104</c:v>
                </c:pt>
                <c:pt idx="925">
                  <c:v>-0.24219845376542551</c:v>
                </c:pt>
                <c:pt idx="926">
                  <c:v>-0.24230382840612213</c:v>
                </c:pt>
                <c:pt idx="927">
                  <c:v>-0.24169789576299661</c:v>
                </c:pt>
                <c:pt idx="928">
                  <c:v>-0.24121939832296857</c:v>
                </c:pt>
                <c:pt idx="929">
                  <c:v>-0.24096781020215025</c:v>
                </c:pt>
                <c:pt idx="930">
                  <c:v>-0.24120659171826736</c:v>
                </c:pt>
                <c:pt idx="931">
                  <c:v>-0.24122897956056027</c:v>
                </c:pt>
                <c:pt idx="932">
                  <c:v>-0.24127250778694531</c:v>
                </c:pt>
                <c:pt idx="933">
                  <c:v>-0.24174815931483812</c:v>
                </c:pt>
                <c:pt idx="934">
                  <c:v>-0.24265995636672244</c:v>
                </c:pt>
                <c:pt idx="935">
                  <c:v>-0.24269295471815155</c:v>
                </c:pt>
                <c:pt idx="936">
                  <c:v>-0.24322301060004747</c:v>
                </c:pt>
                <c:pt idx="937">
                  <c:v>-0.24317224427039721</c:v>
                </c:pt>
                <c:pt idx="938">
                  <c:v>-0.24382838354712547</c:v>
                </c:pt>
                <c:pt idx="939">
                  <c:v>-0.24476579855156907</c:v>
                </c:pt>
                <c:pt idx="940">
                  <c:v>-0.24447968951635352</c:v>
                </c:pt>
                <c:pt idx="941">
                  <c:v>-0.24505619068459344</c:v>
                </c:pt>
                <c:pt idx="942">
                  <c:v>-0.24347333228993773</c:v>
                </c:pt>
                <c:pt idx="943">
                  <c:v>-0.24353178732559405</c:v>
                </c:pt>
                <c:pt idx="944">
                  <c:v>-0.24236941719490807</c:v>
                </c:pt>
                <c:pt idx="945">
                  <c:v>-0.24302064727314132</c:v>
                </c:pt>
                <c:pt idx="946">
                  <c:v>-0.24343475595068753</c:v>
                </c:pt>
                <c:pt idx="947">
                  <c:v>-0.24388700459431342</c:v>
                </c:pt>
                <c:pt idx="948">
                  <c:v>-0.24407414703436822</c:v>
                </c:pt>
                <c:pt idx="949">
                  <c:v>-0.24472262132100298</c:v>
                </c:pt>
                <c:pt idx="950">
                  <c:v>-0.24540645132297825</c:v>
                </c:pt>
                <c:pt idx="951">
                  <c:v>-0.24582332527849365</c:v>
                </c:pt>
                <c:pt idx="952">
                  <c:v>-0.24537323478496381</c:v>
                </c:pt>
                <c:pt idx="953">
                  <c:v>-0.24544886490043899</c:v>
                </c:pt>
                <c:pt idx="954">
                  <c:v>-0.24632610309241448</c:v>
                </c:pt>
                <c:pt idx="955">
                  <c:v>-0.24639532990556745</c:v>
                </c:pt>
                <c:pt idx="956">
                  <c:v>-0.24640115453910039</c:v>
                </c:pt>
                <c:pt idx="957">
                  <c:v>-0.2467480996898247</c:v>
                </c:pt>
                <c:pt idx="958">
                  <c:v>-0.24722419233408743</c:v>
                </c:pt>
                <c:pt idx="959">
                  <c:v>-0.24672289913769427</c:v>
                </c:pt>
                <c:pt idx="960">
                  <c:v>-0.24714530364917672</c:v>
                </c:pt>
                <c:pt idx="961">
                  <c:v>-0.24761305302764924</c:v>
                </c:pt>
                <c:pt idx="962">
                  <c:v>-0.24687520286981623</c:v>
                </c:pt>
                <c:pt idx="963">
                  <c:v>-0.24717414222567413</c:v>
                </c:pt>
                <c:pt idx="964">
                  <c:v>-0.24709807099380043</c:v>
                </c:pt>
                <c:pt idx="965">
                  <c:v>-0.24778579040902576</c:v>
                </c:pt>
                <c:pt idx="966">
                  <c:v>-0.24694993652296679</c:v>
                </c:pt>
                <c:pt idx="967">
                  <c:v>-0.24642604204089491</c:v>
                </c:pt>
                <c:pt idx="968">
                  <c:v>-0.24683017105316196</c:v>
                </c:pt>
                <c:pt idx="969">
                  <c:v>-0.24735037059262774</c:v>
                </c:pt>
                <c:pt idx="970">
                  <c:v>-0.2474256639418542</c:v>
                </c:pt>
                <c:pt idx="971">
                  <c:v>-0.24786629177751263</c:v>
                </c:pt>
                <c:pt idx="972">
                  <c:v>-0.24719128410320942</c:v>
                </c:pt>
                <c:pt idx="973">
                  <c:v>-0.24617375667160957</c:v>
                </c:pt>
                <c:pt idx="974">
                  <c:v>-0.24607552527042742</c:v>
                </c:pt>
                <c:pt idx="975">
                  <c:v>-0.24344613485611447</c:v>
                </c:pt>
                <c:pt idx="976">
                  <c:v>-0.24256643495014893</c:v>
                </c:pt>
                <c:pt idx="977">
                  <c:v>-0.24206106735618965</c:v>
                </c:pt>
                <c:pt idx="978">
                  <c:v>-0.23994193950476031</c:v>
                </c:pt>
                <c:pt idx="979">
                  <c:v>-0.23896576791995019</c:v>
                </c:pt>
                <c:pt idx="980">
                  <c:v>-0.23789529703590526</c:v>
                </c:pt>
                <c:pt idx="981">
                  <c:v>-0.23764211520429518</c:v>
                </c:pt>
                <c:pt idx="982">
                  <c:v>-0.23628351468738629</c:v>
                </c:pt>
                <c:pt idx="983">
                  <c:v>-0.23611230461219188</c:v>
                </c:pt>
                <c:pt idx="984">
                  <c:v>-0.2368622593830452</c:v>
                </c:pt>
                <c:pt idx="985">
                  <c:v>-0.23730810472430625</c:v>
                </c:pt>
                <c:pt idx="986">
                  <c:v>-0.23853335528404784</c:v>
                </c:pt>
                <c:pt idx="987">
                  <c:v>-0.23890385035782924</c:v>
                </c:pt>
                <c:pt idx="988">
                  <c:v>-0.23810085252760871</c:v>
                </c:pt>
                <c:pt idx="989">
                  <c:v>-0.23797013978236251</c:v>
                </c:pt>
                <c:pt idx="990">
                  <c:v>-0.23814381631477488</c:v>
                </c:pt>
                <c:pt idx="991">
                  <c:v>-0.23902402848493409</c:v>
                </c:pt>
                <c:pt idx="992">
                  <c:v>-0.24147294537996805</c:v>
                </c:pt>
                <c:pt idx="993">
                  <c:v>-0.23996386725789881</c:v>
                </c:pt>
                <c:pt idx="994">
                  <c:v>-0.23842214652343341</c:v>
                </c:pt>
                <c:pt idx="995">
                  <c:v>-0.23635725227130427</c:v>
                </c:pt>
                <c:pt idx="996">
                  <c:v>-0.23618903040386391</c:v>
                </c:pt>
                <c:pt idx="997">
                  <c:v>-0.23717253021247586</c:v>
                </c:pt>
                <c:pt idx="998">
                  <c:v>-0.23768590904914788</c:v>
                </c:pt>
                <c:pt idx="999">
                  <c:v>-0.23826205447838339</c:v>
                </c:pt>
                <c:pt idx="1000">
                  <c:v>-0.23681769239871642</c:v>
                </c:pt>
                <c:pt idx="1001">
                  <c:v>-0.23639179215848571</c:v>
                </c:pt>
                <c:pt idx="1002">
                  <c:v>-0.23674983636659883</c:v>
                </c:pt>
                <c:pt idx="1003">
                  <c:v>-0.23613300387992814</c:v>
                </c:pt>
                <c:pt idx="1004">
                  <c:v>-0.23711363880363479</c:v>
                </c:pt>
                <c:pt idx="1005">
                  <c:v>-0.23827486582628415</c:v>
                </c:pt>
                <c:pt idx="1006">
                  <c:v>-0.23791508561173214</c:v>
                </c:pt>
                <c:pt idx="1007">
                  <c:v>-0.23835937044451327</c:v>
                </c:pt>
                <c:pt idx="1008">
                  <c:v>-0.23909282841124485</c:v>
                </c:pt>
                <c:pt idx="1009">
                  <c:v>-0.24022753627579621</c:v>
                </c:pt>
                <c:pt idx="1010">
                  <c:v>-0.24207736494645365</c:v>
                </c:pt>
                <c:pt idx="1011">
                  <c:v>-0.24182219571952146</c:v>
                </c:pt>
                <c:pt idx="1012">
                  <c:v>-0.24128553257823177</c:v>
                </c:pt>
                <c:pt idx="1013">
                  <c:v>-0.24058605480261974</c:v>
                </c:pt>
                <c:pt idx="1014">
                  <c:v>-0.24219587347174354</c:v>
                </c:pt>
                <c:pt idx="1015">
                  <c:v>-0.24434013547066524</c:v>
                </c:pt>
                <c:pt idx="1016">
                  <c:v>-0.24456551748372141</c:v>
                </c:pt>
                <c:pt idx="1017">
                  <c:v>-0.24329521613458388</c:v>
                </c:pt>
                <c:pt idx="1018">
                  <c:v>-0.24155893461569639</c:v>
                </c:pt>
                <c:pt idx="1019">
                  <c:v>-0.24218038222325333</c:v>
                </c:pt>
                <c:pt idx="1020">
                  <c:v>-0.24165787275174466</c:v>
                </c:pt>
                <c:pt idx="1021">
                  <c:v>-0.24256743576259526</c:v>
                </c:pt>
                <c:pt idx="1022">
                  <c:v>-0.24273194371465934</c:v>
                </c:pt>
                <c:pt idx="1023">
                  <c:v>-0.24342500870156422</c:v>
                </c:pt>
                <c:pt idx="1024">
                  <c:v>-0.24324182207938355</c:v>
                </c:pt>
                <c:pt idx="1025">
                  <c:v>-0.24308903454222291</c:v>
                </c:pt>
                <c:pt idx="1026">
                  <c:v>-0.2464437910463603</c:v>
                </c:pt>
                <c:pt idx="1027">
                  <c:v>-0.24655534131642309</c:v>
                </c:pt>
                <c:pt idx="1028">
                  <c:v>-0.24710216436410803</c:v>
                </c:pt>
                <c:pt idx="1029">
                  <c:v>-0.24811349719360021</c:v>
                </c:pt>
                <c:pt idx="1030">
                  <c:v>-0.24735175560321918</c:v>
                </c:pt>
                <c:pt idx="1031">
                  <c:v>-0.24799912947048608</c:v>
                </c:pt>
                <c:pt idx="1032">
                  <c:v>-0.24762861068076347</c:v>
                </c:pt>
                <c:pt idx="1033">
                  <c:v>-0.24587756836415048</c:v>
                </c:pt>
                <c:pt idx="1034">
                  <c:v>-0.24712366997360383</c:v>
                </c:pt>
                <c:pt idx="1035">
                  <c:v>-0.24869719851959371</c:v>
                </c:pt>
                <c:pt idx="1036">
                  <c:v>-0.24840851393385319</c:v>
                </c:pt>
                <c:pt idx="1037">
                  <c:v>-0.24780748574602299</c:v>
                </c:pt>
                <c:pt idx="1038">
                  <c:v>-0.24762705017225534</c:v>
                </c:pt>
                <c:pt idx="1039">
                  <c:v>-0.24607144138647646</c:v>
                </c:pt>
                <c:pt idx="1040">
                  <c:v>-0.24708103346635829</c:v>
                </c:pt>
                <c:pt idx="1041">
                  <c:v>-0.24736108070869994</c:v>
                </c:pt>
                <c:pt idx="1042">
                  <c:v>-0.24411710607834891</c:v>
                </c:pt>
                <c:pt idx="1043">
                  <c:v>-0.24369729134691914</c:v>
                </c:pt>
                <c:pt idx="1044">
                  <c:v>-0.24307032741296558</c:v>
                </c:pt>
                <c:pt idx="1045">
                  <c:v>-0.24444583739126827</c:v>
                </c:pt>
                <c:pt idx="1046">
                  <c:v>-0.24584110748627108</c:v>
                </c:pt>
                <c:pt idx="1047">
                  <c:v>-0.24695769637678217</c:v>
                </c:pt>
                <c:pt idx="1048">
                  <c:v>-0.24750961360720686</c:v>
                </c:pt>
                <c:pt idx="1049">
                  <c:v>-0.24726512129406336</c:v>
                </c:pt>
                <c:pt idx="1050">
                  <c:v>-0.24746675417017638</c:v>
                </c:pt>
                <c:pt idx="1051">
                  <c:v>-0.24784675933375411</c:v>
                </c:pt>
                <c:pt idx="1052">
                  <c:v>-0.24865567666124377</c:v>
                </c:pt>
                <c:pt idx="1053">
                  <c:v>-0.24862434316845849</c:v>
                </c:pt>
                <c:pt idx="1054">
                  <c:v>-0.24755610158226218</c:v>
                </c:pt>
                <c:pt idx="1055">
                  <c:v>-0.24547849084596876</c:v>
                </c:pt>
                <c:pt idx="1056">
                  <c:v>-0.24490268218299621</c:v>
                </c:pt>
                <c:pt idx="1057">
                  <c:v>-0.24291935177319615</c:v>
                </c:pt>
                <c:pt idx="1058">
                  <c:v>-0.24397442152930193</c:v>
                </c:pt>
                <c:pt idx="1059">
                  <c:v>-0.24365673709871769</c:v>
                </c:pt>
                <c:pt idx="1060">
                  <c:v>-0.24331027100988933</c:v>
                </c:pt>
                <c:pt idx="1061">
                  <c:v>-0.24483123081517996</c:v>
                </c:pt>
                <c:pt idx="1062">
                  <c:v>-0.24322014571514225</c:v>
                </c:pt>
                <c:pt idx="1063">
                  <c:v>-0.24293470546926704</c:v>
                </c:pt>
                <c:pt idx="1064">
                  <c:v>-0.24181595368553138</c:v>
                </c:pt>
                <c:pt idx="1065">
                  <c:v>-0.24254036639480608</c:v>
                </c:pt>
                <c:pt idx="1066">
                  <c:v>-0.24160922188346495</c:v>
                </c:pt>
                <c:pt idx="1067">
                  <c:v>-0.24083492033412318</c:v>
                </c:pt>
                <c:pt idx="1068">
                  <c:v>-0.24044397738150286</c:v>
                </c:pt>
                <c:pt idx="1069">
                  <c:v>-0.239184703941973</c:v>
                </c:pt>
                <c:pt idx="1070">
                  <c:v>-0.23989996704366945</c:v>
                </c:pt>
                <c:pt idx="1071">
                  <c:v>-0.239390510822588</c:v>
                </c:pt>
                <c:pt idx="1072">
                  <c:v>-0.24106086678641253</c:v>
                </c:pt>
                <c:pt idx="1073">
                  <c:v>-0.24102943842986244</c:v>
                </c:pt>
                <c:pt idx="1074">
                  <c:v>-0.23906288467220813</c:v>
                </c:pt>
                <c:pt idx="1075">
                  <c:v>-0.23749362973764221</c:v>
                </c:pt>
                <c:pt idx="1076">
                  <c:v>-0.23572980453228362</c:v>
                </c:pt>
                <c:pt idx="1077">
                  <c:v>-0.23458776844394436</c:v>
                </c:pt>
                <c:pt idx="1078">
                  <c:v>-0.23552617951766314</c:v>
                </c:pt>
                <c:pt idx="1079">
                  <c:v>-0.23659691602018995</c:v>
                </c:pt>
                <c:pt idx="1080">
                  <c:v>-0.2378895435501534</c:v>
                </c:pt>
                <c:pt idx="1081">
                  <c:v>-0.23785891679219173</c:v>
                </c:pt>
                <c:pt idx="1082">
                  <c:v>-0.23773921772699691</c:v>
                </c:pt>
                <c:pt idx="1083">
                  <c:v>-0.23776112176420841</c:v>
                </c:pt>
                <c:pt idx="1084">
                  <c:v>-0.23801688388950032</c:v>
                </c:pt>
                <c:pt idx="1085">
                  <c:v>-0.23868067866990822</c:v>
                </c:pt>
                <c:pt idx="1086">
                  <c:v>-0.23813361371969677</c:v>
                </c:pt>
                <c:pt idx="1087">
                  <c:v>-0.23764322036684865</c:v>
                </c:pt>
                <c:pt idx="1088">
                  <c:v>-0.23776779542819787</c:v>
                </c:pt>
                <c:pt idx="1089">
                  <c:v>-0.23733999317001073</c:v>
                </c:pt>
                <c:pt idx="1090">
                  <c:v>-0.23912327492811863</c:v>
                </c:pt>
                <c:pt idx="1091">
                  <c:v>-0.2379948470430549</c:v>
                </c:pt>
                <c:pt idx="1092">
                  <c:v>-0.23767554992890885</c:v>
                </c:pt>
                <c:pt idx="1093">
                  <c:v>-0.23614118113417254</c:v>
                </c:pt>
                <c:pt idx="1094">
                  <c:v>-0.23588971633623146</c:v>
                </c:pt>
                <c:pt idx="1095">
                  <c:v>-0.23723440982908534</c:v>
                </c:pt>
                <c:pt idx="1096">
                  <c:v>-0.23757805372169122</c:v>
                </c:pt>
                <c:pt idx="1097">
                  <c:v>-0.23830941045663684</c:v>
                </c:pt>
                <c:pt idx="1098">
                  <c:v>-0.23864922185423162</c:v>
                </c:pt>
                <c:pt idx="1099">
                  <c:v>-0.23900872696391667</c:v>
                </c:pt>
                <c:pt idx="1100">
                  <c:v>-0.23978844048954792</c:v>
                </c:pt>
                <c:pt idx="1101">
                  <c:v>-0.24014938278486408</c:v>
                </c:pt>
                <c:pt idx="1102">
                  <c:v>-0.24264990081043447</c:v>
                </c:pt>
                <c:pt idx="1103">
                  <c:v>-0.24188988574012177</c:v>
                </c:pt>
                <c:pt idx="1104">
                  <c:v>-0.24267908563957968</c:v>
                </c:pt>
                <c:pt idx="1105">
                  <c:v>-0.24419787306527496</c:v>
                </c:pt>
                <c:pt idx="1106">
                  <c:v>-0.2436955505973232</c:v>
                </c:pt>
                <c:pt idx="1107">
                  <c:v>-0.24433365627734821</c:v>
                </c:pt>
                <c:pt idx="1108">
                  <c:v>-0.24277620239185188</c:v>
                </c:pt>
                <c:pt idx="1109">
                  <c:v>-0.24407649491190858</c:v>
                </c:pt>
                <c:pt idx="1110">
                  <c:v>-0.24453541721950955</c:v>
                </c:pt>
                <c:pt idx="1111">
                  <c:v>-0.24454122762348621</c:v>
                </c:pt>
                <c:pt idx="1112">
                  <c:v>-0.24536108748324645</c:v>
                </c:pt>
                <c:pt idx="1113">
                  <c:v>-0.24581388159333539</c:v>
                </c:pt>
                <c:pt idx="1114">
                  <c:v>-0.24672148092480489</c:v>
                </c:pt>
                <c:pt idx="1115">
                  <c:v>-0.24895817815050242</c:v>
                </c:pt>
                <c:pt idx="1116">
                  <c:v>-0.25012165818694143</c:v>
                </c:pt>
                <c:pt idx="1117">
                  <c:v>-0.24999977251256678</c:v>
                </c:pt>
                <c:pt idx="1118">
                  <c:v>-0.25008480362453167</c:v>
                </c:pt>
                <c:pt idx="1119">
                  <c:v>-0.24938191075432323</c:v>
                </c:pt>
                <c:pt idx="1120">
                  <c:v>-0.25035078731764343</c:v>
                </c:pt>
                <c:pt idx="1121">
                  <c:v>-0.25102154509644947</c:v>
                </c:pt>
                <c:pt idx="1122">
                  <c:v>-0.25111672188526785</c:v>
                </c:pt>
                <c:pt idx="1123">
                  <c:v>-0.25017158497249181</c:v>
                </c:pt>
                <c:pt idx="1124">
                  <c:v>-0.24951206380352181</c:v>
                </c:pt>
                <c:pt idx="1125">
                  <c:v>-0.2500899736982804</c:v>
                </c:pt>
                <c:pt idx="1126">
                  <c:v>-0.25148882964259667</c:v>
                </c:pt>
                <c:pt idx="1127">
                  <c:v>-0.25286050238266022</c:v>
                </c:pt>
                <c:pt idx="1128">
                  <c:v>-0.25208323634150526</c:v>
                </c:pt>
                <c:pt idx="1129">
                  <c:v>-0.25397742329626288</c:v>
                </c:pt>
                <c:pt idx="1130">
                  <c:v>-0.25338394151881982</c:v>
                </c:pt>
                <c:pt idx="1131">
                  <c:v>-0.25327509960848715</c:v>
                </c:pt>
                <c:pt idx="1132">
                  <c:v>-0.25277246883337057</c:v>
                </c:pt>
                <c:pt idx="1133">
                  <c:v>-0.25364073765886985</c:v>
                </c:pt>
                <c:pt idx="1134">
                  <c:v>-0.25542788985750087</c:v>
                </c:pt>
                <c:pt idx="1135">
                  <c:v>-0.25545898144780232</c:v>
                </c:pt>
                <c:pt idx="1136">
                  <c:v>-0.25481680137021123</c:v>
                </c:pt>
                <c:pt idx="1137">
                  <c:v>-0.25451928497041376</c:v>
                </c:pt>
                <c:pt idx="1138">
                  <c:v>-0.25532002504368745</c:v>
                </c:pt>
                <c:pt idx="1139">
                  <c:v>-0.25465139221260824</c:v>
                </c:pt>
                <c:pt idx="1140">
                  <c:v>-0.25368597817573857</c:v>
                </c:pt>
                <c:pt idx="1141">
                  <c:v>-0.25394830961492687</c:v>
                </c:pt>
                <c:pt idx="1142">
                  <c:v>-0.25424958736194025</c:v>
                </c:pt>
                <c:pt idx="1143">
                  <c:v>-0.25366621805902412</c:v>
                </c:pt>
                <c:pt idx="1144">
                  <c:v>-0.25348247648396705</c:v>
                </c:pt>
                <c:pt idx="1145">
                  <c:v>-0.2533458252687098</c:v>
                </c:pt>
                <c:pt idx="1146">
                  <c:v>-0.25230036995249372</c:v>
                </c:pt>
                <c:pt idx="1147">
                  <c:v>-0.2527172486511941</c:v>
                </c:pt>
                <c:pt idx="1148">
                  <c:v>-0.25386383345581021</c:v>
                </c:pt>
                <c:pt idx="1149">
                  <c:v>-0.25355980940356915</c:v>
                </c:pt>
                <c:pt idx="1150">
                  <c:v>-0.25303620425589202</c:v>
                </c:pt>
                <c:pt idx="1151">
                  <c:v>-0.25286756973119395</c:v>
                </c:pt>
                <c:pt idx="1152">
                  <c:v>-0.25412773963306284</c:v>
                </c:pt>
                <c:pt idx="1153">
                  <c:v>-0.25341263779971274</c:v>
                </c:pt>
                <c:pt idx="1154">
                  <c:v>-0.2540493205236628</c:v>
                </c:pt>
                <c:pt idx="1155">
                  <c:v>-0.25543287020377647</c:v>
                </c:pt>
                <c:pt idx="1156">
                  <c:v>-0.25521074201694205</c:v>
                </c:pt>
                <c:pt idx="1157">
                  <c:v>-0.25418388947984755</c:v>
                </c:pt>
                <c:pt idx="1158">
                  <c:v>-0.25466884714049348</c:v>
                </c:pt>
                <c:pt idx="1159">
                  <c:v>-0.25516523113843437</c:v>
                </c:pt>
                <c:pt idx="1160">
                  <c:v>-0.25397257575923526</c:v>
                </c:pt>
                <c:pt idx="1161">
                  <c:v>-0.25568102900042783</c:v>
                </c:pt>
                <c:pt idx="1162">
                  <c:v>-0.25476232112519875</c:v>
                </c:pt>
                <c:pt idx="1163">
                  <c:v>-0.25499846542938087</c:v>
                </c:pt>
                <c:pt idx="1164">
                  <c:v>-0.25593062972592406</c:v>
                </c:pt>
                <c:pt idx="1165">
                  <c:v>-0.25713234933532181</c:v>
                </c:pt>
                <c:pt idx="1166">
                  <c:v>-0.25841931350011293</c:v>
                </c:pt>
                <c:pt idx="1167">
                  <c:v>-0.26040758156749189</c:v>
                </c:pt>
                <c:pt idx="1168">
                  <c:v>-0.25995835433397485</c:v>
                </c:pt>
                <c:pt idx="1169">
                  <c:v>-0.25920562954193815</c:v>
                </c:pt>
                <c:pt idx="1170">
                  <c:v>-0.25961061707104716</c:v>
                </c:pt>
                <c:pt idx="1171">
                  <c:v>-0.26071111232832311</c:v>
                </c:pt>
                <c:pt idx="1172">
                  <c:v>-0.26118467211077256</c:v>
                </c:pt>
                <c:pt idx="1173">
                  <c:v>-0.25927207210438041</c:v>
                </c:pt>
                <c:pt idx="1174">
                  <c:v>-0.26049509336625931</c:v>
                </c:pt>
                <c:pt idx="1175">
                  <c:v>-0.26047421385742114</c:v>
                </c:pt>
                <c:pt idx="1176">
                  <c:v>-0.26059785451094786</c:v>
                </c:pt>
                <c:pt idx="1177">
                  <c:v>-0.26137082322476624</c:v>
                </c:pt>
                <c:pt idx="1178">
                  <c:v>-0.26060689502523371</c:v>
                </c:pt>
                <c:pt idx="1179">
                  <c:v>-0.26180763753814068</c:v>
                </c:pt>
                <c:pt idx="1180">
                  <c:v>-0.2631319068680823</c:v>
                </c:pt>
                <c:pt idx="1181">
                  <c:v>-0.26283860241828449</c:v>
                </c:pt>
                <c:pt idx="1182">
                  <c:v>-0.26354250084413877</c:v>
                </c:pt>
                <c:pt idx="1183">
                  <c:v>-0.26366787750409071</c:v>
                </c:pt>
                <c:pt idx="1184">
                  <c:v>-0.26392064667842885</c:v>
                </c:pt>
                <c:pt idx="1185">
                  <c:v>-0.26466059332487668</c:v>
                </c:pt>
                <c:pt idx="1186">
                  <c:v>-0.26413988152123125</c:v>
                </c:pt>
                <c:pt idx="1187">
                  <c:v>-0.2625998398749374</c:v>
                </c:pt>
                <c:pt idx="1188">
                  <c:v>-0.26259607378450778</c:v>
                </c:pt>
                <c:pt idx="1189">
                  <c:v>-0.2631908030201231</c:v>
                </c:pt>
                <c:pt idx="1190">
                  <c:v>-0.26372600525982665</c:v>
                </c:pt>
                <c:pt idx="1191">
                  <c:v>-0.26268760306257388</c:v>
                </c:pt>
                <c:pt idx="1192">
                  <c:v>-0.26367558518283846</c:v>
                </c:pt>
                <c:pt idx="1193">
                  <c:v>-0.26499900073913796</c:v>
                </c:pt>
                <c:pt idx="1194">
                  <c:v>-0.2657036201293721</c:v>
                </c:pt>
                <c:pt idx="1195">
                  <c:v>-0.26431410352010687</c:v>
                </c:pt>
                <c:pt idx="1196">
                  <c:v>-0.26401288269134682</c:v>
                </c:pt>
                <c:pt idx="1197">
                  <c:v>-0.26378385791073811</c:v>
                </c:pt>
                <c:pt idx="1198">
                  <c:v>-0.2628419653378134</c:v>
                </c:pt>
                <c:pt idx="1199">
                  <c:v>-0.26295127682365671</c:v>
                </c:pt>
                <c:pt idx="1200">
                  <c:v>-0.26381440877770512</c:v>
                </c:pt>
                <c:pt idx="1201">
                  <c:v>-0.26457011229112476</c:v>
                </c:pt>
                <c:pt idx="1202">
                  <c:v>-0.26543042204896494</c:v>
                </c:pt>
                <c:pt idx="1203">
                  <c:v>-0.26566218364841632</c:v>
                </c:pt>
                <c:pt idx="1204">
                  <c:v>-0.26583601196280443</c:v>
                </c:pt>
                <c:pt idx="1205">
                  <c:v>-0.26507017225893037</c:v>
                </c:pt>
                <c:pt idx="1206">
                  <c:v>-0.26533549664905831</c:v>
                </c:pt>
                <c:pt idx="1207">
                  <c:v>-0.26693279330471875</c:v>
                </c:pt>
                <c:pt idx="1208">
                  <c:v>-0.26914575562304321</c:v>
                </c:pt>
                <c:pt idx="1209">
                  <c:v>-0.26937686740589606</c:v>
                </c:pt>
                <c:pt idx="1210">
                  <c:v>-0.26944924369517764</c:v>
                </c:pt>
                <c:pt idx="1211">
                  <c:v>-0.26990317142694675</c:v>
                </c:pt>
                <c:pt idx="1212">
                  <c:v>-0.26921652871513391</c:v>
                </c:pt>
                <c:pt idx="1213">
                  <c:v>-0.2695982793715076</c:v>
                </c:pt>
                <c:pt idx="1214">
                  <c:v>-0.26959094166132036</c:v>
                </c:pt>
                <c:pt idx="1215">
                  <c:v>-0.26857738427717948</c:v>
                </c:pt>
                <c:pt idx="1216">
                  <c:v>-0.26683190097566023</c:v>
                </c:pt>
                <c:pt idx="1217">
                  <c:v>-0.26559105007412126</c:v>
                </c:pt>
                <c:pt idx="1218">
                  <c:v>-0.26506630656157876</c:v>
                </c:pt>
                <c:pt idx="1219">
                  <c:v>-0.26508928255904618</c:v>
                </c:pt>
                <c:pt idx="1220">
                  <c:v>-0.26475383963662574</c:v>
                </c:pt>
                <c:pt idx="1221">
                  <c:v>-0.26506917618966963</c:v>
                </c:pt>
                <c:pt idx="1222">
                  <c:v>-0.26622133423890659</c:v>
                </c:pt>
                <c:pt idx="1223">
                  <c:v>-0.26551611720711332</c:v>
                </c:pt>
                <c:pt idx="1224">
                  <c:v>-0.26519411173323704</c:v>
                </c:pt>
                <c:pt idx="1225">
                  <c:v>-0.26418640744175548</c:v>
                </c:pt>
                <c:pt idx="1226">
                  <c:v>-0.26366170661788146</c:v>
                </c:pt>
                <c:pt idx="1227">
                  <c:v>-0.26218629089343892</c:v>
                </c:pt>
                <c:pt idx="1228">
                  <c:v>-0.26343828828423466</c:v>
                </c:pt>
                <c:pt idx="1229">
                  <c:v>-0.26417347751420561</c:v>
                </c:pt>
                <c:pt idx="1230">
                  <c:v>-0.26473093478696785</c:v>
                </c:pt>
                <c:pt idx="1231">
                  <c:v>-0.26465920357111361</c:v>
                </c:pt>
                <c:pt idx="1232">
                  <c:v>-0.26458882890672442</c:v>
                </c:pt>
                <c:pt idx="1233">
                  <c:v>-0.26703472439170639</c:v>
                </c:pt>
                <c:pt idx="1234">
                  <c:v>-0.26677662861844464</c:v>
                </c:pt>
                <c:pt idx="1235">
                  <c:v>-0.26677703653250251</c:v>
                </c:pt>
                <c:pt idx="1236">
                  <c:v>-0.26860375165328776</c:v>
                </c:pt>
                <c:pt idx="1237">
                  <c:v>-0.26812099957457758</c:v>
                </c:pt>
                <c:pt idx="1238">
                  <c:v>-0.26723113027584589</c:v>
                </c:pt>
                <c:pt idx="1239">
                  <c:v>-0.26543248533528196</c:v>
                </c:pt>
                <c:pt idx="1240">
                  <c:v>-0.26606438218360051</c:v>
                </c:pt>
                <c:pt idx="1241">
                  <c:v>-0.2660265220655873</c:v>
                </c:pt>
                <c:pt idx="1242">
                  <c:v>-0.26405094676640317</c:v>
                </c:pt>
                <c:pt idx="1243">
                  <c:v>-0.26398046300872141</c:v>
                </c:pt>
                <c:pt idx="1244">
                  <c:v>-0.2634413666125397</c:v>
                </c:pt>
                <c:pt idx="1245">
                  <c:v>-0.2628717098630064</c:v>
                </c:pt>
                <c:pt idx="1246">
                  <c:v>-0.26324622241612849</c:v>
                </c:pt>
                <c:pt idx="1247">
                  <c:v>-0.26178538250509575</c:v>
                </c:pt>
                <c:pt idx="1248">
                  <c:v>-0.26212344366669527</c:v>
                </c:pt>
                <c:pt idx="1249">
                  <c:v>-0.26163020914488311</c:v>
                </c:pt>
                <c:pt idx="1250">
                  <c:v>-0.26025279240545285</c:v>
                </c:pt>
                <c:pt idx="1251">
                  <c:v>-0.26093224444588259</c:v>
                </c:pt>
                <c:pt idx="1252">
                  <c:v>-0.26063549644237566</c:v>
                </c:pt>
                <c:pt idx="1253">
                  <c:v>-0.25962862220859506</c:v>
                </c:pt>
                <c:pt idx="1254">
                  <c:v>-0.25788776825753257</c:v>
                </c:pt>
                <c:pt idx="1255">
                  <c:v>-0.25707069264851157</c:v>
                </c:pt>
                <c:pt idx="1256">
                  <c:v>-0.25634305931529866</c:v>
                </c:pt>
                <c:pt idx="1257">
                  <c:v>-0.25717067902886037</c:v>
                </c:pt>
                <c:pt idx="1258">
                  <c:v>-0.25552832209741905</c:v>
                </c:pt>
                <c:pt idx="1259">
                  <c:v>-0.2550872721181463</c:v>
                </c:pt>
                <c:pt idx="1260">
                  <c:v>-0.25576300550004305</c:v>
                </c:pt>
                <c:pt idx="1261">
                  <c:v>-0.25513607002523025</c:v>
                </c:pt>
                <c:pt idx="1262">
                  <c:v>-0.25427719745302113</c:v>
                </c:pt>
                <c:pt idx="1263">
                  <c:v>-0.25502646446177835</c:v>
                </c:pt>
                <c:pt idx="1264">
                  <c:v>-0.25555336138118889</c:v>
                </c:pt>
                <c:pt idx="1265">
                  <c:v>-0.25596389369580685</c:v>
                </c:pt>
                <c:pt idx="1266">
                  <c:v>-0.25458217014265494</c:v>
                </c:pt>
                <c:pt idx="1267">
                  <c:v>-0.25327083074024881</c:v>
                </c:pt>
                <c:pt idx="1268">
                  <c:v>-0.25191160886585362</c:v>
                </c:pt>
                <c:pt idx="1269">
                  <c:v>-0.25252560966993087</c:v>
                </c:pt>
                <c:pt idx="1270">
                  <c:v>-0.25348576825568636</c:v>
                </c:pt>
                <c:pt idx="1271">
                  <c:v>-0.25380816741407852</c:v>
                </c:pt>
                <c:pt idx="1272">
                  <c:v>-0.25320618110249882</c:v>
                </c:pt>
                <c:pt idx="1273">
                  <c:v>-0.25445038069398151</c:v>
                </c:pt>
                <c:pt idx="1274">
                  <c:v>-0.25580595031443931</c:v>
                </c:pt>
                <c:pt idx="1275">
                  <c:v>-0.25783341607856869</c:v>
                </c:pt>
                <c:pt idx="1276">
                  <c:v>-0.25777315863187755</c:v>
                </c:pt>
                <c:pt idx="1277">
                  <c:v>-0.25700443032717146</c:v>
                </c:pt>
                <c:pt idx="1278">
                  <c:v>-0.2567248052284869</c:v>
                </c:pt>
                <c:pt idx="1279">
                  <c:v>-0.25584522390217046</c:v>
                </c:pt>
                <c:pt idx="1280">
                  <c:v>-0.25596353321360266</c:v>
                </c:pt>
                <c:pt idx="1281">
                  <c:v>-0.25718354255178599</c:v>
                </c:pt>
                <c:pt idx="1282">
                  <c:v>-0.25592292204716227</c:v>
                </c:pt>
                <c:pt idx="1283">
                  <c:v>-0.25634751316782467</c:v>
                </c:pt>
                <c:pt idx="1284">
                  <c:v>-0.25714651249147374</c:v>
                </c:pt>
                <c:pt idx="1285">
                  <c:v>-0.25763770269972486</c:v>
                </c:pt>
                <c:pt idx="1286">
                  <c:v>-0.25835972958599035</c:v>
                </c:pt>
                <c:pt idx="1287">
                  <c:v>-0.2584720529955149</c:v>
                </c:pt>
                <c:pt idx="1288">
                  <c:v>-0.25855792365159391</c:v>
                </c:pt>
                <c:pt idx="1289">
                  <c:v>-0.25855151560605805</c:v>
                </c:pt>
                <c:pt idx="1290">
                  <c:v>-0.25847562935847196</c:v>
                </c:pt>
                <c:pt idx="1291">
                  <c:v>-0.25896683853946467</c:v>
                </c:pt>
                <c:pt idx="1292">
                  <c:v>-0.26053404916045508</c:v>
                </c:pt>
                <c:pt idx="1293">
                  <c:v>-0.26176880506677946</c:v>
                </c:pt>
                <c:pt idx="1294">
                  <c:v>-0.26080170245536749</c:v>
                </c:pt>
                <c:pt idx="1295">
                  <c:v>-0.26011327156207642</c:v>
                </c:pt>
                <c:pt idx="1296">
                  <c:v>-0.26081707986737984</c:v>
                </c:pt>
                <c:pt idx="1297">
                  <c:v>-0.26025878779371681</c:v>
                </c:pt>
                <c:pt idx="1298">
                  <c:v>-0.26030900391367606</c:v>
                </c:pt>
                <c:pt idx="1299">
                  <c:v>-0.2595888980181229</c:v>
                </c:pt>
                <c:pt idx="1300">
                  <c:v>-0.26047260117387361</c:v>
                </c:pt>
                <c:pt idx="1301">
                  <c:v>-0.2600049182000107</c:v>
                </c:pt>
                <c:pt idx="1302">
                  <c:v>-0.25970995837796806</c:v>
                </c:pt>
                <c:pt idx="1303">
                  <c:v>-0.25886774387825551</c:v>
                </c:pt>
                <c:pt idx="1304">
                  <c:v>-0.25950071743002928</c:v>
                </c:pt>
                <c:pt idx="1305">
                  <c:v>-0.26025617904090836</c:v>
                </c:pt>
                <c:pt idx="1306">
                  <c:v>-0.25999870462513275</c:v>
                </c:pt>
                <c:pt idx="1307">
                  <c:v>-0.26128378100155208</c:v>
                </c:pt>
                <c:pt idx="1308">
                  <c:v>-0.26139872265025588</c:v>
                </c:pt>
                <c:pt idx="1309">
                  <c:v>-0.26033260126862967</c:v>
                </c:pt>
                <c:pt idx="1310">
                  <c:v>-0.26441881885781993</c:v>
                </c:pt>
                <c:pt idx="1311">
                  <c:v>-0.26419294829652529</c:v>
                </c:pt>
                <c:pt idx="1312">
                  <c:v>-0.26247891232431197</c:v>
                </c:pt>
                <c:pt idx="1313">
                  <c:v>-0.26143749346017831</c:v>
                </c:pt>
                <c:pt idx="1314">
                  <c:v>-0.25996577267834198</c:v>
                </c:pt>
                <c:pt idx="1315">
                  <c:v>-0.2610766412853992</c:v>
                </c:pt>
                <c:pt idx="1316">
                  <c:v>-0.26010802559734725</c:v>
                </c:pt>
                <c:pt idx="1317">
                  <c:v>-0.26046328081154968</c:v>
                </c:pt>
                <c:pt idx="1318">
                  <c:v>-0.26097442560718781</c:v>
                </c:pt>
                <c:pt idx="1319">
                  <c:v>-0.26133246032894436</c:v>
                </c:pt>
                <c:pt idx="1320">
                  <c:v>-0.26076244784039204</c:v>
                </c:pt>
                <c:pt idx="1321">
                  <c:v>-0.26124538490338967</c:v>
                </c:pt>
                <c:pt idx="1322">
                  <c:v>-0.26113352158299097</c:v>
                </c:pt>
                <c:pt idx="1323">
                  <c:v>-0.26024411711655659</c:v>
                </c:pt>
                <c:pt idx="1324">
                  <c:v>-0.2590434457514732</c:v>
                </c:pt>
                <c:pt idx="1325">
                  <c:v>-0.25818894639760986</c:v>
                </c:pt>
                <c:pt idx="1326">
                  <c:v>-0.25656561913213233</c:v>
                </c:pt>
                <c:pt idx="1327">
                  <c:v>-0.2575422176037705</c:v>
                </c:pt>
                <c:pt idx="1328">
                  <c:v>-0.25782055729881403</c:v>
                </c:pt>
                <c:pt idx="1329">
                  <c:v>-0.25752344881311723</c:v>
                </c:pt>
                <c:pt idx="1330">
                  <c:v>-0.25667761526176491</c:v>
                </c:pt>
                <c:pt idx="1331">
                  <c:v>-0.25564717687537086</c:v>
                </c:pt>
                <c:pt idx="1332">
                  <c:v>-0.25482587034360926</c:v>
                </c:pt>
                <c:pt idx="1333">
                  <c:v>-0.25348961023711081</c:v>
                </c:pt>
                <c:pt idx="1334">
                  <c:v>-0.25497001105102868</c:v>
                </c:pt>
                <c:pt idx="1335">
                  <c:v>-0.25442160377892276</c:v>
                </c:pt>
                <c:pt idx="1336">
                  <c:v>-0.25319670895818536</c:v>
                </c:pt>
                <c:pt idx="1337">
                  <c:v>-0.25301632081630027</c:v>
                </c:pt>
                <c:pt idx="1338">
                  <c:v>-0.25427631522026684</c:v>
                </c:pt>
                <c:pt idx="1339">
                  <c:v>-0.25366020844118947</c:v>
                </c:pt>
                <c:pt idx="1340">
                  <c:v>-0.25336467943671437</c:v>
                </c:pt>
                <c:pt idx="1341">
                  <c:v>-0.25414135732272314</c:v>
                </c:pt>
                <c:pt idx="1342">
                  <c:v>-0.25465189024724577</c:v>
                </c:pt>
                <c:pt idx="1343">
                  <c:v>-0.25380278389691585</c:v>
                </c:pt>
                <c:pt idx="1344">
                  <c:v>-0.25414126720215791</c:v>
                </c:pt>
                <c:pt idx="1345">
                  <c:v>-0.25392857795732493</c:v>
                </c:pt>
                <c:pt idx="1346">
                  <c:v>-0.25464397861145471</c:v>
                </c:pt>
                <c:pt idx="1347">
                  <c:v>-0.25515658905185046</c:v>
                </c:pt>
                <c:pt idx="1348">
                  <c:v>-0.25475657712583211</c:v>
                </c:pt>
                <c:pt idx="1349">
                  <c:v>-0.25472431396836731</c:v>
                </c:pt>
                <c:pt idx="1350">
                  <c:v>-0.25429240885348736</c:v>
                </c:pt>
                <c:pt idx="1351">
                  <c:v>-0.25285072667442432</c:v>
                </c:pt>
                <c:pt idx="1352">
                  <c:v>-0.25146330655377369</c:v>
                </c:pt>
                <c:pt idx="1353">
                  <c:v>-0.25012715554056786</c:v>
                </c:pt>
                <c:pt idx="1354">
                  <c:v>-0.25204180460372061</c:v>
                </c:pt>
                <c:pt idx="1355">
                  <c:v>-0.25195047928269804</c:v>
                </c:pt>
                <c:pt idx="1356">
                  <c:v>-0.25148869683336283</c:v>
                </c:pt>
                <c:pt idx="1357">
                  <c:v>-0.2515851353098954</c:v>
                </c:pt>
                <c:pt idx="1358">
                  <c:v>-0.2522536875067799</c:v>
                </c:pt>
                <c:pt idx="1359">
                  <c:v>-0.25225982993386264</c:v>
                </c:pt>
                <c:pt idx="1360">
                  <c:v>-0.25183172411169596</c:v>
                </c:pt>
                <c:pt idx="1361">
                  <c:v>-0.25069801231639122</c:v>
                </c:pt>
                <c:pt idx="1362">
                  <c:v>-0.25028951957214934</c:v>
                </c:pt>
                <c:pt idx="1363">
                  <c:v>-0.24851989344919911</c:v>
                </c:pt>
                <c:pt idx="1364">
                  <c:v>-0.24934720011242481</c:v>
                </c:pt>
                <c:pt idx="1365">
                  <c:v>-0.24863175676961188</c:v>
                </c:pt>
                <c:pt idx="1366">
                  <c:v>-0.24735308843874293</c:v>
                </c:pt>
                <c:pt idx="1367">
                  <c:v>-0.24749088276205111</c:v>
                </c:pt>
                <c:pt idx="1368">
                  <c:v>-0.24648550263215441</c:v>
                </c:pt>
                <c:pt idx="1369">
                  <c:v>-0.24508836846469256</c:v>
                </c:pt>
                <c:pt idx="1370">
                  <c:v>-0.24328025137982942</c:v>
                </c:pt>
                <c:pt idx="1371">
                  <c:v>-0.2423885037790825</c:v>
                </c:pt>
                <c:pt idx="1372">
                  <c:v>-0.24034426610599277</c:v>
                </c:pt>
                <c:pt idx="1373">
                  <c:v>-0.24102765024838388</c:v>
                </c:pt>
                <c:pt idx="1374">
                  <c:v>-0.24121375393050926</c:v>
                </c:pt>
                <c:pt idx="1375">
                  <c:v>-0.24136005753118192</c:v>
                </c:pt>
                <c:pt idx="1376">
                  <c:v>-0.24126998915468795</c:v>
                </c:pt>
                <c:pt idx="1377">
                  <c:v>-0.24102778305763201</c:v>
                </c:pt>
                <c:pt idx="1378">
                  <c:v>-0.24139583064696529</c:v>
                </c:pt>
                <c:pt idx="1379">
                  <c:v>-0.24091848580133066</c:v>
                </c:pt>
                <c:pt idx="1380">
                  <c:v>-0.23948564492270921</c:v>
                </c:pt>
                <c:pt idx="1381">
                  <c:v>-0.2406674099447344</c:v>
                </c:pt>
                <c:pt idx="1382">
                  <c:v>-0.24078313421928499</c:v>
                </c:pt>
                <c:pt idx="1383">
                  <c:v>-0.24035580153658034</c:v>
                </c:pt>
                <c:pt idx="1384">
                  <c:v>-0.24117227001768521</c:v>
                </c:pt>
                <c:pt idx="1385">
                  <c:v>-0.24088465264901515</c:v>
                </c:pt>
                <c:pt idx="1386">
                  <c:v>-0.2408213073876482</c:v>
                </c:pt>
                <c:pt idx="1387">
                  <c:v>-0.24084528894074714</c:v>
                </c:pt>
                <c:pt idx="1388">
                  <c:v>-0.23950261604552736</c:v>
                </c:pt>
                <c:pt idx="1389">
                  <c:v>-0.23878060338880402</c:v>
                </c:pt>
                <c:pt idx="1390">
                  <c:v>-0.23845871175142019</c:v>
                </c:pt>
                <c:pt idx="1391">
                  <c:v>-0.23955669786280973</c:v>
                </c:pt>
                <c:pt idx="1392">
                  <c:v>-0.23818723070468195</c:v>
                </c:pt>
                <c:pt idx="1393">
                  <c:v>-0.23663004243763913</c:v>
                </c:pt>
                <c:pt idx="1394">
                  <c:v>-0.23591666712434295</c:v>
                </c:pt>
                <c:pt idx="1395">
                  <c:v>-0.23595055245171181</c:v>
                </c:pt>
                <c:pt idx="1396">
                  <c:v>-0.23601599894489317</c:v>
                </c:pt>
                <c:pt idx="1397">
                  <c:v>-0.23655608666713596</c:v>
                </c:pt>
                <c:pt idx="1398">
                  <c:v>-0.23589239149366398</c:v>
                </c:pt>
                <c:pt idx="1399">
                  <c:v>-0.23529056645041641</c:v>
                </c:pt>
                <c:pt idx="1400">
                  <c:v>-0.23592979626573651</c:v>
                </c:pt>
                <c:pt idx="1401">
                  <c:v>-0.23650606501784921</c:v>
                </c:pt>
                <c:pt idx="1402">
                  <c:v>-0.2379879978811347</c:v>
                </c:pt>
                <c:pt idx="1403">
                  <c:v>-0.23728816910967515</c:v>
                </c:pt>
                <c:pt idx="1404">
                  <c:v>-0.23655741475947428</c:v>
                </c:pt>
                <c:pt idx="1405">
                  <c:v>-0.23808156198639099</c:v>
                </c:pt>
                <c:pt idx="1406">
                  <c:v>-0.23886354749855337</c:v>
                </c:pt>
                <c:pt idx="1407">
                  <c:v>-0.23879681560173088</c:v>
                </c:pt>
                <c:pt idx="1408">
                  <c:v>-0.24029198669971669</c:v>
                </c:pt>
                <c:pt idx="1409">
                  <c:v>-0.24194840718037386</c:v>
                </c:pt>
                <c:pt idx="1410">
                  <c:v>-0.24189937211394869</c:v>
                </c:pt>
                <c:pt idx="1411">
                  <c:v>-0.2411506221125847</c:v>
                </c:pt>
                <c:pt idx="1412">
                  <c:v>-0.24090550369874109</c:v>
                </c:pt>
                <c:pt idx="1413">
                  <c:v>-0.24041500125258614</c:v>
                </c:pt>
                <c:pt idx="1414">
                  <c:v>-0.24091047930180318</c:v>
                </c:pt>
                <c:pt idx="1415">
                  <c:v>-0.24184263885514676</c:v>
                </c:pt>
                <c:pt idx="1416">
                  <c:v>-0.24301761637669025</c:v>
                </c:pt>
                <c:pt idx="1417">
                  <c:v>-0.24258751367283088</c:v>
                </c:pt>
                <c:pt idx="1418">
                  <c:v>-0.24401871340879216</c:v>
                </c:pt>
                <c:pt idx="1419">
                  <c:v>-0.24438798474035656</c:v>
                </c:pt>
                <c:pt idx="1420">
                  <c:v>-0.24486632091203836</c:v>
                </c:pt>
                <c:pt idx="1421">
                  <c:v>-0.24470988586412556</c:v>
                </c:pt>
                <c:pt idx="1422">
                  <c:v>-0.24519601509192068</c:v>
                </c:pt>
                <c:pt idx="1423">
                  <c:v>-0.24267358828593893</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-0.2375129202788599</c:v>
                </c:pt>
                <c:pt idx="1432">
                  <c:v>-0.23598008353350514</c:v>
                </c:pt>
                <c:pt idx="1433">
                  <c:v>-0.23536565109942847</c:v>
                </c:pt>
                <c:pt idx="1434">
                  <c:v>-0.23584061486519664</c:v>
                </c:pt>
                <c:pt idx="1435">
                  <c:v>-0.23624802616281224</c:v>
                </c:pt>
                <c:pt idx="1436">
                  <c:v>-0.2355168638985532</c:v>
                </c:pt>
                <c:pt idx="1437">
                  <c:v>-0.23552011772476078</c:v>
                </c:pt>
                <c:pt idx="1438">
                  <c:v>-0.23600265161688583</c:v>
                </c:pt>
                <c:pt idx="1439">
                  <c:v>-0.23459527216566306</c:v>
                </c:pt>
                <c:pt idx="1440">
                  <c:v>-0.23653734159242407</c:v>
                </c:pt>
                <c:pt idx="1441">
                  <c:v>-0.23606423715590108</c:v>
                </c:pt>
                <c:pt idx="1442">
                  <c:v>-0.23608549611971341</c:v>
                </c:pt>
                <c:pt idx="1443">
                  <c:v>-0.23715573933077388</c:v>
                </c:pt>
                <c:pt idx="1444">
                  <c:v>-0.23668243568040745</c:v>
                </c:pt>
                <c:pt idx="1445">
                  <c:v>-0.23636980274389435</c:v>
                </c:pt>
                <c:pt idx="1446">
                  <c:v>-0.23548887909569771</c:v>
                </c:pt>
                <c:pt idx="1447">
                  <c:v>-0.23515457928131406</c:v>
                </c:pt>
                <c:pt idx="1448">
                  <c:v>-0.23513745637652056</c:v>
                </c:pt>
                <c:pt idx="1449">
                  <c:v>-0.23537673118407554</c:v>
                </c:pt>
                <c:pt idx="1450">
                  <c:v>-0.23319890639446333</c:v>
                </c:pt>
                <c:pt idx="1451">
                  <c:v>-0.23272637114040157</c:v>
                </c:pt>
                <c:pt idx="1452">
                  <c:v>-0.23332252333206327</c:v>
                </c:pt>
                <c:pt idx="1453">
                  <c:v>-0.2345733017238274</c:v>
                </c:pt>
                <c:pt idx="1454">
                  <c:v>-0.2347785299356388</c:v>
                </c:pt>
                <c:pt idx="1455">
                  <c:v>-0.23467664628051912</c:v>
                </c:pt>
                <c:pt idx="1456">
                  <c:v>-0.23433726176976682</c:v>
                </c:pt>
                <c:pt idx="1457">
                  <c:v>-0.23426794483606284</c:v>
                </c:pt>
                <c:pt idx="1458">
                  <c:v>-0.2327546689935644</c:v>
                </c:pt>
                <c:pt idx="1459">
                  <c:v>-0.23228346183182691</c:v>
                </c:pt>
                <c:pt idx="1460">
                  <c:v>-0.23202548938142808</c:v>
                </c:pt>
                <c:pt idx="1461">
                  <c:v>-0.23230660858401109</c:v>
                </c:pt>
                <c:pt idx="1462">
                  <c:v>-0.23210610458637868</c:v>
                </c:pt>
                <c:pt idx="1463">
                  <c:v>-0.2322928059100775</c:v>
                </c:pt>
                <c:pt idx="1464">
                  <c:v>-0.23133558335702281</c:v>
                </c:pt>
                <c:pt idx="1465">
                  <c:v>-0.23217206334373933</c:v>
                </c:pt>
                <c:pt idx="1466">
                  <c:v>-0.23171933563826042</c:v>
                </c:pt>
                <c:pt idx="1467">
                  <c:v>-0.23129014362629627</c:v>
                </c:pt>
                <c:pt idx="1468">
                  <c:v>-0.22790698966201725</c:v>
                </c:pt>
                <c:pt idx="1469">
                  <c:v>-0.22599483077200949</c:v>
                </c:pt>
                <c:pt idx="1470">
                  <c:v>-0.22677625184492461</c:v>
                </c:pt>
                <c:pt idx="1471">
                  <c:v>-0.22666463517023774</c:v>
                </c:pt>
                <c:pt idx="1472">
                  <c:v>-0.22728408589610194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296020224"/>
        <c:axId val="296124416"/>
        <c:extLst xmlns:c16r2="http://schemas.microsoft.com/office/drawing/2015/06/chart"/>
      </c:lineChart>
      <c:catAx>
        <c:axId val="2960202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6124416"/>
        <c:crosses val="autoZero"/>
        <c:auto val="1"/>
        <c:lblAlgn val="ctr"/>
        <c:lblOffset val="100"/>
      </c:catAx>
      <c:valAx>
        <c:axId val="2961244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60202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10.174290621570076</c:v>
                </c:pt>
                <c:pt idx="3">
                  <c:v>10.172328121570711</c:v>
                </c:pt>
                <c:pt idx="4">
                  <c:v>10.169897721570504</c:v>
                </c:pt>
                <c:pt idx="5">
                  <c:v>10.168405965900192</c:v>
                </c:pt>
                <c:pt idx="6">
                  <c:v>10.165196821570575</c:v>
                </c:pt>
                <c:pt idx="7">
                  <c:v>10.163063421571035</c:v>
                </c:pt>
                <c:pt idx="8">
                  <c:v>10.161669535856266</c:v>
                </c:pt>
                <c:pt idx="9">
                  <c:v>10.156616821570523</c:v>
                </c:pt>
                <c:pt idx="10">
                  <c:v>10.155547821570611</c:v>
                </c:pt>
                <c:pt idx="11">
                  <c:v>10.154131521570193</c:v>
                </c:pt>
                <c:pt idx="12">
                  <c:v>10.152772719529583</c:v>
                </c:pt>
                <c:pt idx="13">
                  <c:v>10.152687621570681</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10.184095421570513</c:v>
                </c:pt>
                <c:pt idx="22">
                  <c:v>10.186570921570802</c:v>
                </c:pt>
                <c:pt idx="23">
                  <c:v>10.188521521570618</c:v>
                </c:pt>
                <c:pt idx="24">
                  <c:v>10.190138990401621</c:v>
                </c:pt>
                <c:pt idx="25">
                  <c:v>10.195292337699801</c:v>
                </c:pt>
                <c:pt idx="26">
                  <c:v>10.196875921570417</c:v>
                </c:pt>
                <c:pt idx="27">
                  <c:v>10.199118121570542</c:v>
                </c:pt>
                <c:pt idx="28">
                  <c:v>10.201635621570443</c:v>
                </c:pt>
                <c:pt idx="29">
                  <c:v>10.205975021570547</c:v>
                </c:pt>
                <c:pt idx="30">
                  <c:v>10.210977521570992</c:v>
                </c:pt>
                <c:pt idx="31">
                  <c:v>10.215954921570287</c:v>
                </c:pt>
                <c:pt idx="32">
                  <c:v>10.221846321571018</c:v>
                </c:pt>
                <c:pt idx="33">
                  <c:v>10.224706768938843</c:v>
                </c:pt>
                <c:pt idx="34">
                  <c:v>10.238914964427561</c:v>
                </c:pt>
                <c:pt idx="35">
                  <c:v>10.241671821570469</c:v>
                </c:pt>
                <c:pt idx="36">
                  <c:v>10.245953721570496</c:v>
                </c:pt>
                <c:pt idx="37">
                  <c:v>10.250895721570753</c:v>
                </c:pt>
                <c:pt idx="38">
                  <c:v>10.255382621571002</c:v>
                </c:pt>
                <c:pt idx="39">
                  <c:v>10.260297121570755</c:v>
                </c:pt>
                <c:pt idx="40">
                  <c:v>10.264617092403952</c:v>
                </c:pt>
                <c:pt idx="41">
                  <c:v>10.268712693364975</c:v>
                </c:pt>
                <c:pt idx="42">
                  <c:v>10.284655440618433</c:v>
                </c:pt>
                <c:pt idx="43">
                  <c:v>10.287606621570074</c:v>
                </c:pt>
                <c:pt idx="44">
                  <c:v>10.292665921570499</c:v>
                </c:pt>
                <c:pt idx="45">
                  <c:v>10.296602921570623</c:v>
                </c:pt>
                <c:pt idx="46">
                  <c:v>10.300574421570488</c:v>
                </c:pt>
                <c:pt idx="47">
                  <c:v>10.304313621570245</c:v>
                </c:pt>
                <c:pt idx="48">
                  <c:v>10.30802532157092</c:v>
                </c:pt>
                <c:pt idx="49">
                  <c:v>10.311192621570498</c:v>
                </c:pt>
                <c:pt idx="50">
                  <c:v>10.312502345379974</c:v>
                </c:pt>
                <c:pt idx="51">
                  <c:v>10.320860762747131</c:v>
                </c:pt>
                <c:pt idx="52">
                  <c:v>10.322676421570279</c:v>
                </c:pt>
                <c:pt idx="53">
                  <c:v>10.325377521570584</c:v>
                </c:pt>
                <c:pt idx="54">
                  <c:v>10.32838302157101</c:v>
                </c:pt>
                <c:pt idx="55">
                  <c:v>10.330806721570738</c:v>
                </c:pt>
                <c:pt idx="56">
                  <c:v>10.333665038065977</c:v>
                </c:pt>
                <c:pt idx="57">
                  <c:v>10.336425521570547</c:v>
                </c:pt>
                <c:pt idx="58">
                  <c:v>10.340145121570099</c:v>
                </c:pt>
                <c:pt idx="59">
                  <c:v>10.342552956705722</c:v>
                </c:pt>
                <c:pt idx="60">
                  <c:v>10.354962956705482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10.423034912479739</c:v>
                </c:pt>
                <c:pt idx="77">
                  <c:v>10.423789021570357</c:v>
                </c:pt>
                <c:pt idx="78">
                  <c:v>10.424493221570501</c:v>
                </c:pt>
                <c:pt idx="79">
                  <c:v>10.424985656622246</c:v>
                </c:pt>
                <c:pt idx="80">
                  <c:v>10.42523522157062</c:v>
                </c:pt>
                <c:pt idx="81">
                  <c:v>10.425362421570679</c:v>
                </c:pt>
                <c:pt idx="82">
                  <c:v>10.425530321570353</c:v>
                </c:pt>
                <c:pt idx="83">
                  <c:v>10.425603421570301</c:v>
                </c:pt>
                <c:pt idx="84">
                  <c:v>10.425689560700835</c:v>
                </c:pt>
                <c:pt idx="85">
                  <c:v>10.426454744647334</c:v>
                </c:pt>
                <c:pt idx="86">
                  <c:v>10.426704321570169</c:v>
                </c:pt>
                <c:pt idx="87">
                  <c:v>10.427001821570723</c:v>
                </c:pt>
                <c:pt idx="88">
                  <c:v>10.427321821570596</c:v>
                </c:pt>
                <c:pt idx="89">
                  <c:v>10.428302621570175</c:v>
                </c:pt>
                <c:pt idx="90">
                  <c:v>10.429337099920922</c:v>
                </c:pt>
                <c:pt idx="91">
                  <c:v>10.430666021570673</c:v>
                </c:pt>
                <c:pt idx="92">
                  <c:v>10.432345021570868</c:v>
                </c:pt>
                <c:pt idx="93">
                  <c:v>10.434133321570398</c:v>
                </c:pt>
                <c:pt idx="94">
                  <c:v>10.441273321570442</c:v>
                </c:pt>
                <c:pt idx="95">
                  <c:v>10.442539621570621</c:v>
                </c:pt>
                <c:pt idx="96">
                  <c:v>10.444107821570793</c:v>
                </c:pt>
                <c:pt idx="97">
                  <c:v>10.446481021570531</c:v>
                </c:pt>
                <c:pt idx="98">
                  <c:v>10.448072821570161</c:v>
                </c:pt>
                <c:pt idx="99">
                  <c:v>10.449651721570699</c:v>
                </c:pt>
                <c:pt idx="100">
                  <c:v>10.451007621570669</c:v>
                </c:pt>
                <c:pt idx="101">
                  <c:v>10.452095400518132</c:v>
                </c:pt>
                <c:pt idx="102">
                  <c:v>10.452827821570551</c:v>
                </c:pt>
                <c:pt idx="103">
                  <c:v>10.453136097432655</c:v>
                </c:pt>
                <c:pt idx="104">
                  <c:v>10.452690421570697</c:v>
                </c:pt>
                <c:pt idx="105">
                  <c:v>10.451658221570867</c:v>
                </c:pt>
                <c:pt idx="106">
                  <c:v>10.450473121570765</c:v>
                </c:pt>
                <c:pt idx="107">
                  <c:v>10.448727121570281</c:v>
                </c:pt>
                <c:pt idx="108">
                  <c:v>10.447047021570697</c:v>
                </c:pt>
                <c:pt idx="109">
                  <c:v>10.445538921570446</c:v>
                </c:pt>
                <c:pt idx="110">
                  <c:v>10.444292005243867</c:v>
                </c:pt>
                <c:pt idx="111">
                  <c:v>10.440418730661502</c:v>
                </c:pt>
                <c:pt idx="112">
                  <c:v>10.439528342403705</c:v>
                </c:pt>
                <c:pt idx="113">
                  <c:v>10.438688221570699</c:v>
                </c:pt>
                <c:pt idx="114">
                  <c:v>10.437966021570542</c:v>
                </c:pt>
                <c:pt idx="115">
                  <c:v>10.437242721570938</c:v>
                </c:pt>
                <c:pt idx="116">
                  <c:v>10.436527316520184</c:v>
                </c:pt>
                <c:pt idx="117">
                  <c:v>10.435677321570765</c:v>
                </c:pt>
                <c:pt idx="118">
                  <c:v>10.434606321570342</c:v>
                </c:pt>
                <c:pt idx="119">
                  <c:v>10.433778654903833</c:v>
                </c:pt>
                <c:pt idx="120">
                  <c:v>10.430171884070525</c:v>
                </c:pt>
                <c:pt idx="121">
                  <c:v>10.429438321570373</c:v>
                </c:pt>
                <c:pt idx="122">
                  <c:v>10.428255425736761</c:v>
                </c:pt>
                <c:pt idx="123">
                  <c:v>10.427141621570613</c:v>
                </c:pt>
                <c:pt idx="124">
                  <c:v>10.426182521570624</c:v>
                </c:pt>
                <c:pt idx="125">
                  <c:v>10.425315721570579</c:v>
                </c:pt>
                <c:pt idx="126">
                  <c:v>10.424441221570518</c:v>
                </c:pt>
                <c:pt idx="127">
                  <c:v>10.42378202157083</c:v>
                </c:pt>
                <c:pt idx="128">
                  <c:v>10.423302821570513</c:v>
                </c:pt>
                <c:pt idx="129">
                  <c:v>10.42088509429742</c:v>
                </c:pt>
                <c:pt idx="130">
                  <c:v>10.419853421570433</c:v>
                </c:pt>
                <c:pt idx="131">
                  <c:v>10.418884921570495</c:v>
                </c:pt>
                <c:pt idx="132">
                  <c:v>10.417952413407406</c:v>
                </c:pt>
                <c:pt idx="133">
                  <c:v>10.417069121570005</c:v>
                </c:pt>
                <c:pt idx="134">
                  <c:v>10.416258421570415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10.41398212157058</c:v>
                </c:pt>
                <c:pt idx="145">
                  <c:v>10.414236021569579</c:v>
                </c:pt>
                <c:pt idx="146">
                  <c:v>10.414196392999132</c:v>
                </c:pt>
                <c:pt idx="147">
                  <c:v>10.414103611044412</c:v>
                </c:pt>
                <c:pt idx="148">
                  <c:v>10.41404852864143</c:v>
                </c:pt>
                <c:pt idx="149">
                  <c:v>10.413971521570467</c:v>
                </c:pt>
                <c:pt idx="150">
                  <c:v>10.413884821570992</c:v>
                </c:pt>
                <c:pt idx="151">
                  <c:v>10.413820821570749</c:v>
                </c:pt>
                <c:pt idx="152">
                  <c:v>10.413567521570585</c:v>
                </c:pt>
                <c:pt idx="153">
                  <c:v>10.413242321570504</c:v>
                </c:pt>
                <c:pt idx="154">
                  <c:v>10.412448121570819</c:v>
                </c:pt>
                <c:pt idx="155">
                  <c:v>10.411541505781074</c:v>
                </c:pt>
                <c:pt idx="156">
                  <c:v>10.404420898493687</c:v>
                </c:pt>
                <c:pt idx="157">
                  <c:v>10.401914221570095</c:v>
                </c:pt>
                <c:pt idx="158">
                  <c:v>10.399120121570988</c:v>
                </c:pt>
                <c:pt idx="159">
                  <c:v>10.391625821570511</c:v>
                </c:pt>
                <c:pt idx="160">
                  <c:v>10.385584421570446</c:v>
                </c:pt>
                <c:pt idx="161">
                  <c:v>10.379717404903587</c:v>
                </c:pt>
                <c:pt idx="162">
                  <c:v>10.373190121570687</c:v>
                </c:pt>
                <c:pt idx="163">
                  <c:v>10.368016721570523</c:v>
                </c:pt>
                <c:pt idx="164">
                  <c:v>10.364804488237256</c:v>
                </c:pt>
                <c:pt idx="165">
                  <c:v>10.349855513878357</c:v>
                </c:pt>
                <c:pt idx="166">
                  <c:v>10.344698021570748</c:v>
                </c:pt>
                <c:pt idx="167">
                  <c:v>10.338645821570921</c:v>
                </c:pt>
                <c:pt idx="168">
                  <c:v>10.333728353485345</c:v>
                </c:pt>
                <c:pt idx="169">
                  <c:v>10.327041821570205</c:v>
                </c:pt>
                <c:pt idx="170">
                  <c:v>10.321743821570848</c:v>
                </c:pt>
                <c:pt idx="171">
                  <c:v>10.316232821570612</c:v>
                </c:pt>
                <c:pt idx="172">
                  <c:v>10.311019721570901</c:v>
                </c:pt>
                <c:pt idx="173">
                  <c:v>10.308446154903876</c:v>
                </c:pt>
                <c:pt idx="174">
                  <c:v>10.29662152527429</c:v>
                </c:pt>
                <c:pt idx="175">
                  <c:v>10.293634221570571</c:v>
                </c:pt>
                <c:pt idx="176">
                  <c:v>10.290403721570595</c:v>
                </c:pt>
                <c:pt idx="177">
                  <c:v>10.288223221570016</c:v>
                </c:pt>
                <c:pt idx="178">
                  <c:v>10.284563721570331</c:v>
                </c:pt>
                <c:pt idx="179">
                  <c:v>10.281904521570519</c:v>
                </c:pt>
                <c:pt idx="180">
                  <c:v>10.279747923611396</c:v>
                </c:pt>
                <c:pt idx="181">
                  <c:v>10.277722921570998</c:v>
                </c:pt>
                <c:pt idx="182">
                  <c:v>10.276523256352888</c:v>
                </c:pt>
                <c:pt idx="183">
                  <c:v>10.27341708627641</c:v>
                </c:pt>
                <c:pt idx="184">
                  <c:v>10.274174821570835</c:v>
                </c:pt>
                <c:pt idx="185">
                  <c:v>10.275094121570572</c:v>
                </c:pt>
                <c:pt idx="186">
                  <c:v>10.275854621570701</c:v>
                </c:pt>
                <c:pt idx="187">
                  <c:v>10.276535553529293</c:v>
                </c:pt>
                <c:pt idx="188">
                  <c:v>10.279252515448139</c:v>
                </c:pt>
                <c:pt idx="189">
                  <c:v>10.279628721570685</c:v>
                </c:pt>
                <c:pt idx="190">
                  <c:v>10.280362321570276</c:v>
                </c:pt>
                <c:pt idx="191">
                  <c:v>10.281518721570688</c:v>
                </c:pt>
                <c:pt idx="192">
                  <c:v>10.282562563838766</c:v>
                </c:pt>
                <c:pt idx="193">
                  <c:v>10.28334080858342</c:v>
                </c:pt>
                <c:pt idx="194">
                  <c:v>10.286431525274324</c:v>
                </c:pt>
                <c:pt idx="195">
                  <c:v>10.286741521570761</c:v>
                </c:pt>
                <c:pt idx="196">
                  <c:v>10.287214521570647</c:v>
                </c:pt>
                <c:pt idx="197">
                  <c:v>10.287238921570445</c:v>
                </c:pt>
                <c:pt idx="198">
                  <c:v>10.285932563838729</c:v>
                </c:pt>
                <c:pt idx="199">
                  <c:v>10.283520121570499</c:v>
                </c:pt>
                <c:pt idx="200">
                  <c:v>10.281263221570079</c:v>
                </c:pt>
                <c:pt idx="201">
                  <c:v>10.279844250141981</c:v>
                </c:pt>
                <c:pt idx="202">
                  <c:v>10.274007821570692</c:v>
                </c:pt>
                <c:pt idx="203">
                  <c:v>10.272723739938087</c:v>
                </c:pt>
                <c:pt idx="204">
                  <c:v>10.271028421570497</c:v>
                </c:pt>
                <c:pt idx="205">
                  <c:v>10.26969864631279</c:v>
                </c:pt>
                <c:pt idx="206">
                  <c:v>10.268260121570316</c:v>
                </c:pt>
                <c:pt idx="207">
                  <c:v>10.267487121570511</c:v>
                </c:pt>
                <c:pt idx="208">
                  <c:v>10.267926121570252</c:v>
                </c:pt>
                <c:pt idx="209">
                  <c:v>10.268555821570072</c:v>
                </c:pt>
                <c:pt idx="210">
                  <c:v>10.268957457934373</c:v>
                </c:pt>
                <c:pt idx="211">
                  <c:v>10.270427821570575</c:v>
                </c:pt>
                <c:pt idx="212">
                  <c:v>10.270674137360221</c:v>
                </c:pt>
                <c:pt idx="213">
                  <c:v>10.271281021570683</c:v>
                </c:pt>
                <c:pt idx="214">
                  <c:v>10.271870521570957</c:v>
                </c:pt>
                <c:pt idx="215">
                  <c:v>10.27240092157102</c:v>
                </c:pt>
                <c:pt idx="216">
                  <c:v>10.272868121570621</c:v>
                </c:pt>
                <c:pt idx="217">
                  <c:v>10.273328221570502</c:v>
                </c:pt>
                <c:pt idx="218">
                  <c:v>10.273716407428925</c:v>
                </c:pt>
                <c:pt idx="219">
                  <c:v>10.27393145793415</c:v>
                </c:pt>
                <c:pt idx="220">
                  <c:v>10.275140174511634</c:v>
                </c:pt>
                <c:pt idx="221">
                  <c:v>10.275467821570416</c:v>
                </c:pt>
                <c:pt idx="222">
                  <c:v>10.275911421570282</c:v>
                </c:pt>
                <c:pt idx="223">
                  <c:v>10.276298621570543</c:v>
                </c:pt>
                <c:pt idx="224">
                  <c:v>10.276652821570664</c:v>
                </c:pt>
                <c:pt idx="225">
                  <c:v>10.276960521570498</c:v>
                </c:pt>
                <c:pt idx="226">
                  <c:v>10.277220121570263</c:v>
                </c:pt>
                <c:pt idx="227">
                  <c:v>10.277306787088364</c:v>
                </c:pt>
                <c:pt idx="228">
                  <c:v>10.275027821570561</c:v>
                </c:pt>
                <c:pt idx="229">
                  <c:v>10.273997421570741</c:v>
                </c:pt>
                <c:pt idx="230">
                  <c:v>10.271516421570468</c:v>
                </c:pt>
                <c:pt idx="231">
                  <c:v>10.269206621569754</c:v>
                </c:pt>
                <c:pt idx="232">
                  <c:v>10.266363221570298</c:v>
                </c:pt>
                <c:pt idx="233">
                  <c:v>10.264034721570322</c:v>
                </c:pt>
                <c:pt idx="234">
                  <c:v>10.261939721570551</c:v>
                </c:pt>
                <c:pt idx="235">
                  <c:v>10.259493021570833</c:v>
                </c:pt>
                <c:pt idx="236">
                  <c:v>10.257884071570558</c:v>
                </c:pt>
                <c:pt idx="237">
                  <c:v>10.250948602820515</c:v>
                </c:pt>
                <c:pt idx="238">
                  <c:v>10.24859093984985</c:v>
                </c:pt>
                <c:pt idx="239">
                  <c:v>10.246469621570313</c:v>
                </c:pt>
                <c:pt idx="240">
                  <c:v>10.244464321570586</c:v>
                </c:pt>
                <c:pt idx="241">
                  <c:v>10.242713221570549</c:v>
                </c:pt>
                <c:pt idx="242">
                  <c:v>10.241183921570363</c:v>
                </c:pt>
                <c:pt idx="243">
                  <c:v>10.239600617269208</c:v>
                </c:pt>
                <c:pt idx="244">
                  <c:v>10.238348389752083</c:v>
                </c:pt>
                <c:pt idx="245">
                  <c:v>10.234984338424614</c:v>
                </c:pt>
                <c:pt idx="246">
                  <c:v>10.234218121570425</c:v>
                </c:pt>
                <c:pt idx="247">
                  <c:v>10.233482921570598</c:v>
                </c:pt>
                <c:pt idx="248">
                  <c:v>10.23291292157084</c:v>
                </c:pt>
                <c:pt idx="249">
                  <c:v>10.232388672634258</c:v>
                </c:pt>
                <c:pt idx="250">
                  <c:v>10.231988021570979</c:v>
                </c:pt>
                <c:pt idx="251">
                  <c:v>10.231607221570741</c:v>
                </c:pt>
                <c:pt idx="252">
                  <c:v>10.231238521570541</c:v>
                </c:pt>
                <c:pt idx="253">
                  <c:v>10.230985321570795</c:v>
                </c:pt>
                <c:pt idx="254">
                  <c:v>10.229613735549023</c:v>
                </c:pt>
                <c:pt idx="255">
                  <c:v>10.22937055841258</c:v>
                </c:pt>
                <c:pt idx="256">
                  <c:v>10.229151621570828</c:v>
                </c:pt>
                <c:pt idx="257">
                  <c:v>10.228937921569909</c:v>
                </c:pt>
                <c:pt idx="258">
                  <c:v>10.228770921570096</c:v>
                </c:pt>
                <c:pt idx="259">
                  <c:v>10.228671121570905</c:v>
                </c:pt>
                <c:pt idx="260">
                  <c:v>10.228617821570516</c:v>
                </c:pt>
                <c:pt idx="261">
                  <c:v>10.228399488237622</c:v>
                </c:pt>
                <c:pt idx="262">
                  <c:v>10.228335425736852</c:v>
                </c:pt>
                <c:pt idx="263">
                  <c:v>10.228220921570173</c:v>
                </c:pt>
                <c:pt idx="264">
                  <c:v>10.22813292157063</c:v>
                </c:pt>
                <c:pt idx="265">
                  <c:v>10.228051821569846</c:v>
                </c:pt>
                <c:pt idx="266">
                  <c:v>10.227978821570819</c:v>
                </c:pt>
                <c:pt idx="267">
                  <c:v>10.227911651357015</c:v>
                </c:pt>
                <c:pt idx="268">
                  <c:v>10.227880001057866</c:v>
                </c:pt>
                <c:pt idx="269">
                  <c:v>10.226818821570568</c:v>
                </c:pt>
                <c:pt idx="270">
                  <c:v>10.226615321570348</c:v>
                </c:pt>
                <c:pt idx="271">
                  <c:v>10.226348221570714</c:v>
                </c:pt>
                <c:pt idx="272">
                  <c:v>10.226105521571167</c:v>
                </c:pt>
                <c:pt idx="273">
                  <c:v>10.225897921570418</c:v>
                </c:pt>
                <c:pt idx="274">
                  <c:v>10.225703421570739</c:v>
                </c:pt>
                <c:pt idx="275">
                  <c:v>10.225508621571333</c:v>
                </c:pt>
                <c:pt idx="276">
                  <c:v>10.225373721570271</c:v>
                </c:pt>
                <c:pt idx="277">
                  <c:v>10.225269292158647</c:v>
                </c:pt>
                <c:pt idx="278">
                  <c:v>10.224989592403844</c:v>
                </c:pt>
                <c:pt idx="279">
                  <c:v>10.224913579146843</c:v>
                </c:pt>
                <c:pt idx="280">
                  <c:v>10.224846421570458</c:v>
                </c:pt>
                <c:pt idx="281">
                  <c:v>10.22478142157113</c:v>
                </c:pt>
                <c:pt idx="282">
                  <c:v>10.224712621570271</c:v>
                </c:pt>
                <c:pt idx="283">
                  <c:v>10.224615121570402</c:v>
                </c:pt>
                <c:pt idx="284">
                  <c:v>10.224497333765882</c:v>
                </c:pt>
                <c:pt idx="285">
                  <c:v>10.224426121570428</c:v>
                </c:pt>
                <c:pt idx="286">
                  <c:v>10.22434012157013</c:v>
                </c:pt>
                <c:pt idx="287">
                  <c:v>10.224275021570554</c:v>
                </c:pt>
                <c:pt idx="288">
                  <c:v>10.224247821570412</c:v>
                </c:pt>
                <c:pt idx="289">
                  <c:v>10.224180346823275</c:v>
                </c:pt>
                <c:pt idx="290">
                  <c:v>10.22328922157082</c:v>
                </c:pt>
                <c:pt idx="291">
                  <c:v>10.221749521570853</c:v>
                </c:pt>
                <c:pt idx="292">
                  <c:v>10.219856021570802</c:v>
                </c:pt>
                <c:pt idx="293">
                  <c:v>10.21841422157085</c:v>
                </c:pt>
                <c:pt idx="294">
                  <c:v>10.217151421570668</c:v>
                </c:pt>
                <c:pt idx="295">
                  <c:v>10.21576309038754</c:v>
                </c:pt>
                <c:pt idx="296">
                  <c:v>10.214792321571149</c:v>
                </c:pt>
                <c:pt idx="297">
                  <c:v>10.213671521570669</c:v>
                </c:pt>
                <c:pt idx="298">
                  <c:v>10.212690221570696</c:v>
                </c:pt>
                <c:pt idx="299">
                  <c:v>10.211867821570516</c:v>
                </c:pt>
                <c:pt idx="300">
                  <c:v>10.211156407429414</c:v>
                </c:pt>
                <c:pt idx="301">
                  <c:v>10.210678921570866</c:v>
                </c:pt>
                <c:pt idx="302">
                  <c:v>10.210237521570701</c:v>
                </c:pt>
                <c:pt idx="303">
                  <c:v>10.209894221570423</c:v>
                </c:pt>
                <c:pt idx="304">
                  <c:v>10.209564421570731</c:v>
                </c:pt>
                <c:pt idx="305">
                  <c:v>10.209316685206701</c:v>
                </c:pt>
                <c:pt idx="306">
                  <c:v>10.208951021570535</c:v>
                </c:pt>
                <c:pt idx="307">
                  <c:v>10.208696021570333</c:v>
                </c:pt>
                <c:pt idx="308">
                  <c:v>10.208401021570163</c:v>
                </c:pt>
                <c:pt idx="309">
                  <c:v>10.208160421570632</c:v>
                </c:pt>
                <c:pt idx="310">
                  <c:v>10.207909842847059</c:v>
                </c:pt>
                <c:pt idx="311">
                  <c:v>10.207680121570869</c:v>
                </c:pt>
                <c:pt idx="312">
                  <c:v>10.207480221570664</c:v>
                </c:pt>
                <c:pt idx="313">
                  <c:v>10.207194021570601</c:v>
                </c:pt>
                <c:pt idx="314">
                  <c:v>10.206945240925322</c:v>
                </c:pt>
                <c:pt idx="315">
                  <c:v>10.204320165320475</c:v>
                </c:pt>
                <c:pt idx="316">
                  <c:v>10.203387521570605</c:v>
                </c:pt>
                <c:pt idx="317">
                  <c:v>10.20258942157038</c:v>
                </c:pt>
                <c:pt idx="318">
                  <c:v>10.201766821570555</c:v>
                </c:pt>
                <c:pt idx="319">
                  <c:v>10.201144021570752</c:v>
                </c:pt>
                <c:pt idx="320">
                  <c:v>10.200472421570606</c:v>
                </c:pt>
                <c:pt idx="321">
                  <c:v>10.199896558412874</c:v>
                </c:pt>
                <c:pt idx="322">
                  <c:v>10.199400321570451</c:v>
                </c:pt>
                <c:pt idx="323">
                  <c:v>10.198942921570829</c:v>
                </c:pt>
                <c:pt idx="324">
                  <c:v>10.198508021570643</c:v>
                </c:pt>
                <c:pt idx="325">
                  <c:v>10.198327721570912</c:v>
                </c:pt>
                <c:pt idx="326">
                  <c:v>10.198186266015155</c:v>
                </c:pt>
                <c:pt idx="327">
                  <c:v>10.19802922157087</c:v>
                </c:pt>
                <c:pt idx="328">
                  <c:v>10.197914921570298</c:v>
                </c:pt>
                <c:pt idx="329">
                  <c:v>10.197832821571168</c:v>
                </c:pt>
                <c:pt idx="330">
                  <c:v>10.197768730661476</c:v>
                </c:pt>
                <c:pt idx="331">
                  <c:v>10.197682421570093</c:v>
                </c:pt>
                <c:pt idx="332">
                  <c:v>10.197644721570255</c:v>
                </c:pt>
                <c:pt idx="333">
                  <c:v>10.19763782157052</c:v>
                </c:pt>
                <c:pt idx="334">
                  <c:v>10.197449667724516</c:v>
                </c:pt>
                <c:pt idx="335">
                  <c:v>10.19840302157068</c:v>
                </c:pt>
                <c:pt idx="336">
                  <c:v>10.200109505781072</c:v>
                </c:pt>
                <c:pt idx="337">
                  <c:v>10.201861521570585</c:v>
                </c:pt>
                <c:pt idx="338">
                  <c:v>10.203509021570355</c:v>
                </c:pt>
                <c:pt idx="339">
                  <c:v>10.205019221570168</c:v>
                </c:pt>
                <c:pt idx="340">
                  <c:v>10.206187721570231</c:v>
                </c:pt>
                <c:pt idx="341">
                  <c:v>10.207542653030927</c:v>
                </c:pt>
                <c:pt idx="342">
                  <c:v>10.208428013878557</c:v>
                </c:pt>
                <c:pt idx="343">
                  <c:v>10.211062821570447</c:v>
                </c:pt>
                <c:pt idx="344">
                  <c:v>10.211479148100905</c:v>
                </c:pt>
                <c:pt idx="345">
                  <c:v>10.212262721570463</c:v>
                </c:pt>
                <c:pt idx="346">
                  <c:v>10.212925421570656</c:v>
                </c:pt>
                <c:pt idx="347">
                  <c:v>10.213551121570825</c:v>
                </c:pt>
                <c:pt idx="348">
                  <c:v>10.21418782157069</c:v>
                </c:pt>
                <c:pt idx="349">
                  <c:v>10.214739321570548</c:v>
                </c:pt>
                <c:pt idx="350">
                  <c:v>10.215182003388851</c:v>
                </c:pt>
                <c:pt idx="351">
                  <c:v>10.216191350982214</c:v>
                </c:pt>
                <c:pt idx="352">
                  <c:v>10.21639422157044</c:v>
                </c:pt>
                <c:pt idx="353">
                  <c:v>10.216688326620996</c:v>
                </c:pt>
                <c:pt idx="354">
                  <c:v>10.21731762157064</c:v>
                </c:pt>
                <c:pt idx="355">
                  <c:v>10.219576821570552</c:v>
                </c:pt>
                <c:pt idx="356">
                  <c:v>10.222650321570413</c:v>
                </c:pt>
                <c:pt idx="357">
                  <c:v>10.226442621570513</c:v>
                </c:pt>
                <c:pt idx="358">
                  <c:v>10.229325733658449</c:v>
                </c:pt>
                <c:pt idx="359">
                  <c:v>10.231735279197707</c:v>
                </c:pt>
                <c:pt idx="360">
                  <c:v>10.253356833916019</c:v>
                </c:pt>
                <c:pt idx="361">
                  <c:v>10.256155621570413</c:v>
                </c:pt>
                <c:pt idx="362">
                  <c:v>10.258693921570323</c:v>
                </c:pt>
                <c:pt idx="363">
                  <c:v>10.261675821570618</c:v>
                </c:pt>
                <c:pt idx="364">
                  <c:v>10.263865055612868</c:v>
                </c:pt>
                <c:pt idx="365">
                  <c:v>10.265638206185931</c:v>
                </c:pt>
                <c:pt idx="366">
                  <c:v>10.271287367025067</c:v>
                </c:pt>
                <c:pt idx="367">
                  <c:v>10.272569821570229</c:v>
                </c:pt>
                <c:pt idx="368">
                  <c:v>10.274706021570449</c:v>
                </c:pt>
                <c:pt idx="369">
                  <c:v>10.276592121570999</c:v>
                </c:pt>
                <c:pt idx="370">
                  <c:v>10.278705599348129</c:v>
                </c:pt>
                <c:pt idx="371">
                  <c:v>10.280448921570708</c:v>
                </c:pt>
                <c:pt idx="372">
                  <c:v>10.281947421570901</c:v>
                </c:pt>
                <c:pt idx="373">
                  <c:v>10.283465021570503</c:v>
                </c:pt>
                <c:pt idx="374">
                  <c:v>10.284576521570543</c:v>
                </c:pt>
                <c:pt idx="375">
                  <c:v>10.285129488237246</c:v>
                </c:pt>
                <c:pt idx="376">
                  <c:v>10.28718766284031</c:v>
                </c:pt>
                <c:pt idx="377">
                  <c:v>10.287792060700767</c:v>
                </c:pt>
                <c:pt idx="378">
                  <c:v>10.288427821570831</c:v>
                </c:pt>
                <c:pt idx="379">
                  <c:v>10.288986821570557</c:v>
                </c:pt>
                <c:pt idx="380">
                  <c:v>10.289491821570763</c:v>
                </c:pt>
                <c:pt idx="381">
                  <c:v>10.290052521570583</c:v>
                </c:pt>
                <c:pt idx="382">
                  <c:v>10.290454305087215</c:v>
                </c:pt>
                <c:pt idx="383">
                  <c:v>10.290804090227354</c:v>
                </c:pt>
                <c:pt idx="384">
                  <c:v>10.291998337034315</c:v>
                </c:pt>
                <c:pt idx="385">
                  <c:v>10.290557921570592</c:v>
                </c:pt>
                <c:pt idx="386">
                  <c:v>10.288727621570652</c:v>
                </c:pt>
                <c:pt idx="387">
                  <c:v>10.286985521570655</c:v>
                </c:pt>
                <c:pt idx="388">
                  <c:v>10.285538880394014</c:v>
                </c:pt>
                <c:pt idx="389">
                  <c:v>10.284487821570551</c:v>
                </c:pt>
                <c:pt idx="390">
                  <c:v>10.281129988237561</c:v>
                </c:pt>
                <c:pt idx="391">
                  <c:v>10.280392121570722</c:v>
                </c:pt>
                <c:pt idx="392">
                  <c:v>10.279355321570431</c:v>
                </c:pt>
                <c:pt idx="393">
                  <c:v>10.278519021570542</c:v>
                </c:pt>
                <c:pt idx="394">
                  <c:v>10.277883221570431</c:v>
                </c:pt>
                <c:pt idx="395">
                  <c:v>10.277065133398519</c:v>
                </c:pt>
                <c:pt idx="396">
                  <c:v>10.276334121570741</c:v>
                </c:pt>
                <c:pt idx="397">
                  <c:v>10.275788383368464</c:v>
                </c:pt>
                <c:pt idx="398">
                  <c:v>10.273666097432384</c:v>
                </c:pt>
                <c:pt idx="399">
                  <c:v>10.273137521570948</c:v>
                </c:pt>
                <c:pt idx="400">
                  <c:v>10.27261859934838</c:v>
                </c:pt>
                <c:pt idx="401">
                  <c:v>10.272174521571046</c:v>
                </c:pt>
                <c:pt idx="402">
                  <c:v>10.271686921570321</c:v>
                </c:pt>
                <c:pt idx="403">
                  <c:v>10.27096342157072</c:v>
                </c:pt>
                <c:pt idx="404">
                  <c:v>10.2699237215704</c:v>
                </c:pt>
                <c:pt idx="405">
                  <c:v>10.268774131094101</c:v>
                </c:pt>
                <c:pt idx="406">
                  <c:v>10.263339377126318</c:v>
                </c:pt>
                <c:pt idx="407">
                  <c:v>10.261558421570651</c:v>
                </c:pt>
                <c:pt idx="408">
                  <c:v>10.25968182157037</c:v>
                </c:pt>
                <c:pt idx="409">
                  <c:v>10.25735492157035</c:v>
                </c:pt>
                <c:pt idx="410">
                  <c:v>10.254417421570665</c:v>
                </c:pt>
                <c:pt idx="411">
                  <c:v>10.251652063994969</c:v>
                </c:pt>
                <c:pt idx="412">
                  <c:v>10.248767021570165</c:v>
                </c:pt>
                <c:pt idx="413">
                  <c:v>10.247304273183584</c:v>
                </c:pt>
                <c:pt idx="414">
                  <c:v>10.241608334390985</c:v>
                </c:pt>
                <c:pt idx="415">
                  <c:v>10.240272621570606</c:v>
                </c:pt>
                <c:pt idx="416">
                  <c:v>10.238722221570963</c:v>
                </c:pt>
                <c:pt idx="417">
                  <c:v>10.237056221570228</c:v>
                </c:pt>
                <c:pt idx="418">
                  <c:v>10.235553478135945</c:v>
                </c:pt>
                <c:pt idx="419">
                  <c:v>10.234205121570572</c:v>
                </c:pt>
                <c:pt idx="420">
                  <c:v>10.233027821570643</c:v>
                </c:pt>
                <c:pt idx="421">
                  <c:v>10.232070859545374</c:v>
                </c:pt>
                <c:pt idx="422">
                  <c:v>10.229231154904069</c:v>
                </c:pt>
                <c:pt idx="423">
                  <c:v>10.228418730661456</c:v>
                </c:pt>
                <c:pt idx="424">
                  <c:v>10.227713121570819</c:v>
                </c:pt>
                <c:pt idx="425">
                  <c:v>10.227060621570539</c:v>
                </c:pt>
                <c:pt idx="426">
                  <c:v>10.226521621570992</c:v>
                </c:pt>
                <c:pt idx="427">
                  <c:v>10.22594882157038</c:v>
                </c:pt>
                <c:pt idx="428">
                  <c:v>10.2249290120473</c:v>
                </c:pt>
                <c:pt idx="429">
                  <c:v>10.223709798314799</c:v>
                </c:pt>
                <c:pt idx="430">
                  <c:v>10.220478046289642</c:v>
                </c:pt>
                <c:pt idx="431">
                  <c:v>10.219639621570575</c:v>
                </c:pt>
                <c:pt idx="432">
                  <c:v>10.218929221570567</c:v>
                </c:pt>
                <c:pt idx="433">
                  <c:v>10.218182021570819</c:v>
                </c:pt>
                <c:pt idx="434">
                  <c:v>10.217476609449012</c:v>
                </c:pt>
                <c:pt idx="435">
                  <c:v>10.21684472157072</c:v>
                </c:pt>
                <c:pt idx="436">
                  <c:v>10.215767121570348</c:v>
                </c:pt>
                <c:pt idx="437">
                  <c:v>10.214715521570536</c:v>
                </c:pt>
                <c:pt idx="438">
                  <c:v>10.214187821570516</c:v>
                </c:pt>
                <c:pt idx="439">
                  <c:v>10.211973961921366</c:v>
                </c:pt>
                <c:pt idx="440">
                  <c:v>10.211441866514051</c:v>
                </c:pt>
                <c:pt idx="441">
                  <c:v>10.210667121570717</c:v>
                </c:pt>
                <c:pt idx="442">
                  <c:v>10.210130221570623</c:v>
                </c:pt>
                <c:pt idx="443">
                  <c:v>10.209554121570747</c:v>
                </c:pt>
                <c:pt idx="444">
                  <c:v>10.209082421570127</c:v>
                </c:pt>
                <c:pt idx="445">
                  <c:v>10.208574286217001</c:v>
                </c:pt>
                <c:pt idx="446">
                  <c:v>10.208156921570758</c:v>
                </c:pt>
                <c:pt idx="447">
                  <c:v>10.20785815490397</c:v>
                </c:pt>
                <c:pt idx="448">
                  <c:v>10.206861571570398</c:v>
                </c:pt>
                <c:pt idx="449">
                  <c:v>10.20670222157052</c:v>
                </c:pt>
                <c:pt idx="450">
                  <c:v>10.206466221570835</c:v>
                </c:pt>
                <c:pt idx="451">
                  <c:v>10.20628992157036</c:v>
                </c:pt>
                <c:pt idx="452">
                  <c:v>10.206093882176944</c:v>
                </c:pt>
                <c:pt idx="453">
                  <c:v>10.205941121570882</c:v>
                </c:pt>
                <c:pt idx="454">
                  <c:v>10.205797621570168</c:v>
                </c:pt>
                <c:pt idx="455">
                  <c:v>10.205649821570873</c:v>
                </c:pt>
                <c:pt idx="456">
                  <c:v>10.205581605354254</c:v>
                </c:pt>
                <c:pt idx="457">
                  <c:v>10.205042665320306</c:v>
                </c:pt>
                <c:pt idx="458">
                  <c:v>10.204943628022349</c:v>
                </c:pt>
                <c:pt idx="459">
                  <c:v>10.204830621570675</c:v>
                </c:pt>
                <c:pt idx="460">
                  <c:v>10.204716421570065</c:v>
                </c:pt>
                <c:pt idx="461">
                  <c:v>10.204639421571169</c:v>
                </c:pt>
                <c:pt idx="462">
                  <c:v>10.204556821570279</c:v>
                </c:pt>
                <c:pt idx="463">
                  <c:v>10.204499669397009</c:v>
                </c:pt>
                <c:pt idx="464">
                  <c:v>10.20441826933158</c:v>
                </c:pt>
                <c:pt idx="465">
                  <c:v>10.204098821570465</c:v>
                </c:pt>
                <c:pt idx="466">
                  <c:v>10.203719621570244</c:v>
                </c:pt>
                <c:pt idx="467">
                  <c:v>10.203409021570664</c:v>
                </c:pt>
                <c:pt idx="468">
                  <c:v>10.202967621570773</c:v>
                </c:pt>
                <c:pt idx="469">
                  <c:v>10.202603957934272</c:v>
                </c:pt>
                <c:pt idx="470">
                  <c:v>10.201260107284819</c:v>
                </c:pt>
                <c:pt idx="471">
                  <c:v>10.200858841979013</c:v>
                </c:pt>
                <c:pt idx="472">
                  <c:v>10.200367521570779</c:v>
                </c:pt>
                <c:pt idx="473">
                  <c:v>10.199932921570721</c:v>
                </c:pt>
                <c:pt idx="474">
                  <c:v>10.199513121570401</c:v>
                </c:pt>
                <c:pt idx="475">
                  <c:v>10.199147521570508</c:v>
                </c:pt>
                <c:pt idx="476">
                  <c:v>10.198807621570761</c:v>
                </c:pt>
                <c:pt idx="477">
                  <c:v>10.198576191135583</c:v>
                </c:pt>
                <c:pt idx="478">
                  <c:v>10.197797145894793</c:v>
                </c:pt>
                <c:pt idx="479">
                  <c:v>10.197657021570176</c:v>
                </c:pt>
                <c:pt idx="480">
                  <c:v>10.197528721570032</c:v>
                </c:pt>
                <c:pt idx="481">
                  <c:v>10.197391821569951</c:v>
                </c:pt>
                <c:pt idx="482">
                  <c:v>10.197304221570661</c:v>
                </c:pt>
                <c:pt idx="483">
                  <c:v>10.197073637896935</c:v>
                </c:pt>
                <c:pt idx="484">
                  <c:v>10.196772921570798</c:v>
                </c:pt>
                <c:pt idx="485">
                  <c:v>10.196482121570838</c:v>
                </c:pt>
                <c:pt idx="486">
                  <c:v>10.196314621570693</c:v>
                </c:pt>
                <c:pt idx="487">
                  <c:v>10.195582266015197</c:v>
                </c:pt>
                <c:pt idx="488">
                  <c:v>10.195474221570397</c:v>
                </c:pt>
                <c:pt idx="489">
                  <c:v>10.195224488237258</c:v>
                </c:pt>
                <c:pt idx="490">
                  <c:v>10.195025121570872</c:v>
                </c:pt>
                <c:pt idx="491">
                  <c:v>10.194835621570448</c:v>
                </c:pt>
                <c:pt idx="492">
                  <c:v>10.194695221570939</c:v>
                </c:pt>
                <c:pt idx="493">
                  <c:v>10.194504821570135</c:v>
                </c:pt>
                <c:pt idx="494">
                  <c:v>10.194056558412615</c:v>
                </c:pt>
                <c:pt idx="495">
                  <c:v>10.19201713663908</c:v>
                </c:pt>
                <c:pt idx="496">
                  <c:v>10.191042421570767</c:v>
                </c:pt>
                <c:pt idx="497">
                  <c:v>10.190228121570591</c:v>
                </c:pt>
                <c:pt idx="498">
                  <c:v>10.189400921570652</c:v>
                </c:pt>
                <c:pt idx="499">
                  <c:v>10.188667421570623</c:v>
                </c:pt>
                <c:pt idx="500">
                  <c:v>10.188130121571115</c:v>
                </c:pt>
                <c:pt idx="501">
                  <c:v>10.187242311366376</c:v>
                </c:pt>
                <c:pt idx="502">
                  <c:v>10.186459586276658</c:v>
                </c:pt>
                <c:pt idx="503">
                  <c:v>10.18390228310891</c:v>
                </c:pt>
                <c:pt idx="504">
                  <c:v>10.183492921570449</c:v>
                </c:pt>
                <c:pt idx="505">
                  <c:v>10.183036221570532</c:v>
                </c:pt>
                <c:pt idx="506">
                  <c:v>10.182643321570865</c:v>
                </c:pt>
                <c:pt idx="507">
                  <c:v>10.182242169396588</c:v>
                </c:pt>
                <c:pt idx="508">
                  <c:v>10.181925821570452</c:v>
                </c:pt>
                <c:pt idx="509">
                  <c:v>10.181717188659587</c:v>
                </c:pt>
                <c:pt idx="510">
                  <c:v>10.181047278092578</c:v>
                </c:pt>
                <c:pt idx="511">
                  <c:v>10.180852121570506</c:v>
                </c:pt>
                <c:pt idx="512">
                  <c:v>10.180622921570698</c:v>
                </c:pt>
                <c:pt idx="513">
                  <c:v>10.180448841978649</c:v>
                </c:pt>
                <c:pt idx="514">
                  <c:v>10.180292921571077</c:v>
                </c:pt>
                <c:pt idx="515">
                  <c:v>10.180147821571254</c:v>
                </c:pt>
                <c:pt idx="516">
                  <c:v>10.179960421570097</c:v>
                </c:pt>
                <c:pt idx="517">
                  <c:v>10.179883877908754</c:v>
                </c:pt>
                <c:pt idx="518">
                  <c:v>10.179237821570538</c:v>
                </c:pt>
                <c:pt idx="519">
                  <c:v>10.179103697858849</c:v>
                </c:pt>
                <c:pt idx="520">
                  <c:v>10.17885652157041</c:v>
                </c:pt>
                <c:pt idx="521">
                  <c:v>10.17861542157042</c:v>
                </c:pt>
                <c:pt idx="522">
                  <c:v>10.178364921570486</c:v>
                </c:pt>
                <c:pt idx="523">
                  <c:v>10.178157421570953</c:v>
                </c:pt>
                <c:pt idx="524">
                  <c:v>10.177829921570304</c:v>
                </c:pt>
                <c:pt idx="525">
                  <c:v>10.177492705291499</c:v>
                </c:pt>
                <c:pt idx="526">
                  <c:v>10.177227215510168</c:v>
                </c:pt>
                <c:pt idx="527">
                  <c:v>10.172587821570559</c:v>
                </c:pt>
                <c:pt idx="528">
                  <c:v>10.17157172157048</c:v>
                </c:pt>
                <c:pt idx="529">
                  <c:v>10.169579821570423</c:v>
                </c:pt>
                <c:pt idx="530">
                  <c:v>10.1677171215707</c:v>
                </c:pt>
                <c:pt idx="531">
                  <c:v>10.166125421570351</c:v>
                </c:pt>
                <c:pt idx="532">
                  <c:v>10.164627505781414</c:v>
                </c:pt>
                <c:pt idx="533">
                  <c:v>10.163183221570518</c:v>
                </c:pt>
                <c:pt idx="534">
                  <c:v>10.1620097215703</c:v>
                </c:pt>
                <c:pt idx="535">
                  <c:v>10.160936446570403</c:v>
                </c:pt>
                <c:pt idx="536">
                  <c:v>10.158294125918346</c:v>
                </c:pt>
                <c:pt idx="537">
                  <c:v>10.157432521570843</c:v>
                </c:pt>
                <c:pt idx="538">
                  <c:v>10.156755623768209</c:v>
                </c:pt>
                <c:pt idx="539">
                  <c:v>10.156098021570685</c:v>
                </c:pt>
                <c:pt idx="540">
                  <c:v>10.155535021570746</c:v>
                </c:pt>
                <c:pt idx="541">
                  <c:v>10.155139521570323</c:v>
                </c:pt>
                <c:pt idx="542">
                  <c:v>10.154587521570637</c:v>
                </c:pt>
                <c:pt idx="543">
                  <c:v>10.154152321570718</c:v>
                </c:pt>
                <c:pt idx="544">
                  <c:v>10.153946750141973</c:v>
                </c:pt>
                <c:pt idx="545">
                  <c:v>10.153175094297907</c:v>
                </c:pt>
                <c:pt idx="546">
                  <c:v>10.152967721570672</c:v>
                </c:pt>
                <c:pt idx="547">
                  <c:v>10.152759321570827</c:v>
                </c:pt>
                <c:pt idx="548">
                  <c:v>10.152534821570773</c:v>
                </c:pt>
                <c:pt idx="549">
                  <c:v>10.152343621570637</c:v>
                </c:pt>
                <c:pt idx="550">
                  <c:v>10.152184204549423</c:v>
                </c:pt>
                <c:pt idx="551">
                  <c:v>10.151954621570653</c:v>
                </c:pt>
                <c:pt idx="552">
                  <c:v>10.151777321571426</c:v>
                </c:pt>
                <c:pt idx="553">
                  <c:v>10.151701895644679</c:v>
                </c:pt>
                <c:pt idx="554">
                  <c:v>10.151306283109069</c:v>
                </c:pt>
                <c:pt idx="555">
                  <c:v>10.151230921570843</c:v>
                </c:pt>
                <c:pt idx="556">
                  <c:v>10.151144321570182</c:v>
                </c:pt>
                <c:pt idx="557">
                  <c:v>10.151117209325534</c:v>
                </c:pt>
                <c:pt idx="558">
                  <c:v>10.151092221570519</c:v>
                </c:pt>
                <c:pt idx="559">
                  <c:v>10.151063221571048</c:v>
                </c:pt>
                <c:pt idx="560">
                  <c:v>10.151030321570303</c:v>
                </c:pt>
                <c:pt idx="561">
                  <c:v>10.151007821569738</c:v>
                </c:pt>
                <c:pt idx="562">
                  <c:v>10.151006392999179</c:v>
                </c:pt>
                <c:pt idx="563">
                  <c:v>10.150887821570436</c:v>
                </c:pt>
                <c:pt idx="564">
                  <c:v>10.150804521570636</c:v>
                </c:pt>
                <c:pt idx="565">
                  <c:v>10.150624721571019</c:v>
                </c:pt>
                <c:pt idx="566">
                  <c:v>10.150171821570533</c:v>
                </c:pt>
                <c:pt idx="567">
                  <c:v>10.149731921570588</c:v>
                </c:pt>
                <c:pt idx="568">
                  <c:v>10.149336521570646</c:v>
                </c:pt>
                <c:pt idx="569">
                  <c:v>10.148991086876867</c:v>
                </c:pt>
                <c:pt idx="570">
                  <c:v>10.148727821570599</c:v>
                </c:pt>
                <c:pt idx="571">
                  <c:v>10.148587821570553</c:v>
                </c:pt>
                <c:pt idx="572">
                  <c:v>10.147246392999008</c:v>
                </c:pt>
                <c:pt idx="573">
                  <c:v>10.146428021570083</c:v>
                </c:pt>
                <c:pt idx="574">
                  <c:v>10.145711421570503</c:v>
                </c:pt>
                <c:pt idx="575">
                  <c:v>10.145077721570697</c:v>
                </c:pt>
                <c:pt idx="576">
                  <c:v>10.14368555966557</c:v>
                </c:pt>
                <c:pt idx="577">
                  <c:v>10.14240312157089</c:v>
                </c:pt>
                <c:pt idx="578">
                  <c:v>10.141309721570543</c:v>
                </c:pt>
                <c:pt idx="579">
                  <c:v>10.140102721570862</c:v>
                </c:pt>
                <c:pt idx="580">
                  <c:v>10.139288048843</c:v>
                </c:pt>
                <c:pt idx="581">
                  <c:v>10.136222821570623</c:v>
                </c:pt>
                <c:pt idx="582">
                  <c:v>10.135650721570565</c:v>
                </c:pt>
                <c:pt idx="583">
                  <c:v>10.134750576672715</c:v>
                </c:pt>
                <c:pt idx="584">
                  <c:v>10.134061521570612</c:v>
                </c:pt>
                <c:pt idx="585">
                  <c:v>10.133366221570594</c:v>
                </c:pt>
                <c:pt idx="586">
                  <c:v>10.132815021570632</c:v>
                </c:pt>
                <c:pt idx="587">
                  <c:v>10.132226721570685</c:v>
                </c:pt>
                <c:pt idx="588">
                  <c:v>10.131833721570141</c:v>
                </c:pt>
                <c:pt idx="589">
                  <c:v>10.13150567871331</c:v>
                </c:pt>
                <c:pt idx="590">
                  <c:v>10.131004400517995</c:v>
                </c:pt>
                <c:pt idx="591">
                  <c:v>10.130945321570191</c:v>
                </c:pt>
                <c:pt idx="592">
                  <c:v>10.13101182157099</c:v>
                </c:pt>
                <c:pt idx="593">
                  <c:v>10.131081621570141</c:v>
                </c:pt>
                <c:pt idx="594">
                  <c:v>10.13113212157138</c:v>
                </c:pt>
                <c:pt idx="595">
                  <c:v>10.131162649156902</c:v>
                </c:pt>
                <c:pt idx="596">
                  <c:v>10.131251621570676</c:v>
                </c:pt>
                <c:pt idx="597">
                  <c:v>10.131365321570149</c:v>
                </c:pt>
                <c:pt idx="598">
                  <c:v>10.131533256352714</c:v>
                </c:pt>
                <c:pt idx="599">
                  <c:v>10.131574421570729</c:v>
                </c:pt>
                <c:pt idx="600">
                  <c:v>10.131613421570686</c:v>
                </c:pt>
                <c:pt idx="601">
                  <c:v>10.131627821570852</c:v>
                </c:pt>
                <c:pt idx="602">
                  <c:v>10.131644921570441</c:v>
                </c:pt>
                <c:pt idx="603">
                  <c:v>10.131627821570852</c:v>
                </c:pt>
                <c:pt idx="604">
                  <c:v>10.131660521570533</c:v>
                </c:pt>
                <c:pt idx="605">
                  <c:v>10.131830421570479</c:v>
                </c:pt>
                <c:pt idx="606">
                  <c:v>10.131905212874798</c:v>
                </c:pt>
                <c:pt idx="607">
                  <c:v>10.132369736463929</c:v>
                </c:pt>
                <c:pt idx="608">
                  <c:v>10.132467121570567</c:v>
                </c:pt>
                <c:pt idx="609">
                  <c:v>10.132620821570285</c:v>
                </c:pt>
                <c:pt idx="610">
                  <c:v>10.132722021570643</c:v>
                </c:pt>
                <c:pt idx="611">
                  <c:v>10.132848021570663</c:v>
                </c:pt>
                <c:pt idx="612">
                  <c:v>10.132992521570868</c:v>
                </c:pt>
                <c:pt idx="613">
                  <c:v>10.133309703923246</c:v>
                </c:pt>
                <c:pt idx="614">
                  <c:v>10.133653621570645</c:v>
                </c:pt>
                <c:pt idx="615">
                  <c:v>10.134175513878272</c:v>
                </c:pt>
                <c:pt idx="616">
                  <c:v>10.137004684315551</c:v>
                </c:pt>
                <c:pt idx="617">
                  <c:v>10.137708021570669</c:v>
                </c:pt>
                <c:pt idx="618">
                  <c:v>10.138883321570443</c:v>
                </c:pt>
                <c:pt idx="619">
                  <c:v>10.14023932694748</c:v>
                </c:pt>
                <c:pt idx="620">
                  <c:v>10.141980693910668</c:v>
                </c:pt>
                <c:pt idx="621">
                  <c:v>10.144740421570512</c:v>
                </c:pt>
                <c:pt idx="622">
                  <c:v>10.147722321570747</c:v>
                </c:pt>
                <c:pt idx="623">
                  <c:v>10.151129134701803</c:v>
                </c:pt>
                <c:pt idx="624">
                  <c:v>10.162656807077658</c:v>
                </c:pt>
                <c:pt idx="625">
                  <c:v>10.168424213323124</c:v>
                </c:pt>
                <c:pt idx="626">
                  <c:v>10.174723021570838</c:v>
                </c:pt>
                <c:pt idx="627">
                  <c:v>10.181160421570249</c:v>
                </c:pt>
                <c:pt idx="628">
                  <c:v>10.187439621570871</c:v>
                </c:pt>
                <c:pt idx="629">
                  <c:v>10.193734421570397</c:v>
                </c:pt>
                <c:pt idx="630">
                  <c:v>10.19933884197847</c:v>
                </c:pt>
                <c:pt idx="631">
                  <c:v>10.204081921570648</c:v>
                </c:pt>
                <c:pt idx="632">
                  <c:v>10.206957821570521</c:v>
                </c:pt>
                <c:pt idx="633">
                  <c:v>10.217508418585609</c:v>
                </c:pt>
                <c:pt idx="634">
                  <c:v>10.220498521570605</c:v>
                </c:pt>
                <c:pt idx="635">
                  <c:v>10.223424321570104</c:v>
                </c:pt>
                <c:pt idx="636">
                  <c:v>10.226341421570318</c:v>
                </c:pt>
                <c:pt idx="637">
                  <c:v>10.228630842403375</c:v>
                </c:pt>
                <c:pt idx="638">
                  <c:v>10.231096821570688</c:v>
                </c:pt>
                <c:pt idx="639">
                  <c:v>10.23300432157053</c:v>
                </c:pt>
                <c:pt idx="640">
                  <c:v>10.234782721570562</c:v>
                </c:pt>
                <c:pt idx="641">
                  <c:v>10.235772821570531</c:v>
                </c:pt>
                <c:pt idx="642">
                  <c:v>10.240832597690185</c:v>
                </c:pt>
                <c:pt idx="643">
                  <c:v>10.242291191135431</c:v>
                </c:pt>
                <c:pt idx="644">
                  <c:v>10.244303115687998</c:v>
                </c:pt>
                <c:pt idx="645">
                  <c:v>10.245917721570361</c:v>
                </c:pt>
                <c:pt idx="646">
                  <c:v>10.247475521570529</c:v>
                </c:pt>
                <c:pt idx="647">
                  <c:v>10.248819421570522</c:v>
                </c:pt>
                <c:pt idx="648">
                  <c:v>10.250357221570468</c:v>
                </c:pt>
                <c:pt idx="649">
                  <c:v>10.251467005243782</c:v>
                </c:pt>
                <c:pt idx="650">
                  <c:v>10.252298703923358</c:v>
                </c:pt>
                <c:pt idx="651">
                  <c:v>10.256283654903926</c:v>
                </c:pt>
                <c:pt idx="652">
                  <c:v>10.257248021570645</c:v>
                </c:pt>
                <c:pt idx="653">
                  <c:v>10.258580921570385</c:v>
                </c:pt>
                <c:pt idx="654">
                  <c:v>10.259881421570622</c:v>
                </c:pt>
                <c:pt idx="655">
                  <c:v>10.261243535856508</c:v>
                </c:pt>
                <c:pt idx="656">
                  <c:v>10.262825021570603</c:v>
                </c:pt>
                <c:pt idx="657">
                  <c:v>10.264278821570919</c:v>
                </c:pt>
                <c:pt idx="658">
                  <c:v>10.265562421570095</c:v>
                </c:pt>
                <c:pt idx="659">
                  <c:v>10.26618782157054</c:v>
                </c:pt>
                <c:pt idx="660">
                  <c:v>10.269591535856241</c:v>
                </c:pt>
                <c:pt idx="661">
                  <c:v>10.271534521570786</c:v>
                </c:pt>
                <c:pt idx="662">
                  <c:v>10.273387821570495</c:v>
                </c:pt>
                <c:pt idx="663">
                  <c:v>10.275345421570403</c:v>
                </c:pt>
                <c:pt idx="664">
                  <c:v>10.276896721569972</c:v>
                </c:pt>
                <c:pt idx="665">
                  <c:v>10.278432721570351</c:v>
                </c:pt>
                <c:pt idx="666">
                  <c:v>10.279820821570681</c:v>
                </c:pt>
                <c:pt idx="667">
                  <c:v>10.281016734614511</c:v>
                </c:pt>
                <c:pt idx="668">
                  <c:v>10.281774185206851</c:v>
                </c:pt>
                <c:pt idx="669">
                  <c:v>10.286054392999223</c:v>
                </c:pt>
                <c:pt idx="670">
                  <c:v>10.287618121570496</c:v>
                </c:pt>
                <c:pt idx="671">
                  <c:v>10.290662321570704</c:v>
                </c:pt>
                <c:pt idx="672">
                  <c:v>10.293224021570476</c:v>
                </c:pt>
                <c:pt idx="673">
                  <c:v>10.295917107284581</c:v>
                </c:pt>
                <c:pt idx="674">
                  <c:v>10.298153321570265</c:v>
                </c:pt>
                <c:pt idx="675">
                  <c:v>10.300165321570701</c:v>
                </c:pt>
                <c:pt idx="676">
                  <c:v>10.301955721570362</c:v>
                </c:pt>
                <c:pt idx="677">
                  <c:v>10.303167821570625</c:v>
                </c:pt>
                <c:pt idx="678">
                  <c:v>10.323075263430653</c:v>
                </c:pt>
                <c:pt idx="679">
                  <c:v>10.327251675737031</c:v>
                </c:pt>
                <c:pt idx="680">
                  <c:v>10.330442721570634</c:v>
                </c:pt>
                <c:pt idx="681">
                  <c:v>10.333487521571033</c:v>
                </c:pt>
                <c:pt idx="682">
                  <c:v>10.336061657187416</c:v>
                </c:pt>
                <c:pt idx="683">
                  <c:v>10.349687821570555</c:v>
                </c:pt>
                <c:pt idx="684">
                  <c:v>10.351942321570665</c:v>
                </c:pt>
                <c:pt idx="685">
                  <c:v>10.356411842189338</c:v>
                </c:pt>
                <c:pt idx="686">
                  <c:v>10.360498421570739</c:v>
                </c:pt>
                <c:pt idx="687">
                  <c:v>10.364633621570572</c:v>
                </c:pt>
                <c:pt idx="688">
                  <c:v>10.368150221571042</c:v>
                </c:pt>
                <c:pt idx="689">
                  <c:v>10.371751021570715</c:v>
                </c:pt>
                <c:pt idx="690">
                  <c:v>10.374070986127252</c:v>
                </c:pt>
                <c:pt idx="691">
                  <c:v>10.376646531248065</c:v>
                </c:pt>
                <c:pt idx="692">
                  <c:v>10.385196488236872</c:v>
                </c:pt>
                <c:pt idx="693">
                  <c:v>10.387404921570226</c:v>
                </c:pt>
                <c:pt idx="694">
                  <c:v>10.390773221570143</c:v>
                </c:pt>
                <c:pt idx="695">
                  <c:v>10.393620721570969</c:v>
                </c:pt>
                <c:pt idx="696">
                  <c:v>10.396482583475281</c:v>
                </c:pt>
                <c:pt idx="697">
                  <c:v>10.398917021570792</c:v>
                </c:pt>
                <c:pt idx="698">
                  <c:v>10.400983347886026</c:v>
                </c:pt>
                <c:pt idx="699">
                  <c:v>10.407110621570311</c:v>
                </c:pt>
                <c:pt idx="700">
                  <c:v>10.40823852157034</c:v>
                </c:pt>
                <c:pt idx="701">
                  <c:v>10.40949165877992</c:v>
                </c:pt>
                <c:pt idx="702">
                  <c:v>10.410815921570631</c:v>
                </c:pt>
                <c:pt idx="703">
                  <c:v>10.411921321570599</c:v>
                </c:pt>
                <c:pt idx="704">
                  <c:v>10.412876321570408</c:v>
                </c:pt>
                <c:pt idx="705">
                  <c:v>10.413742021570542</c:v>
                </c:pt>
                <c:pt idx="706">
                  <c:v>10.414475154904309</c:v>
                </c:pt>
                <c:pt idx="707">
                  <c:v>10.415145946570689</c:v>
                </c:pt>
                <c:pt idx="708">
                  <c:v>10.417377821570575</c:v>
                </c:pt>
                <c:pt idx="709">
                  <c:v>10.417724221570367</c:v>
                </c:pt>
                <c:pt idx="710">
                  <c:v>10.418611021570921</c:v>
                </c:pt>
                <c:pt idx="711">
                  <c:v>10.419793921570701</c:v>
                </c:pt>
                <c:pt idx="712">
                  <c:v>10.42113762157059</c:v>
                </c:pt>
                <c:pt idx="713">
                  <c:v>10.422258025652225</c:v>
                </c:pt>
                <c:pt idx="714">
                  <c:v>10.423234021570451</c:v>
                </c:pt>
                <c:pt idx="715">
                  <c:v>10.423610972255673</c:v>
                </c:pt>
                <c:pt idx="716">
                  <c:v>10.422999406936286</c:v>
                </c:pt>
                <c:pt idx="717">
                  <c:v>10.422780321570302</c:v>
                </c:pt>
                <c:pt idx="718">
                  <c:v>10.422622521570236</c:v>
                </c:pt>
                <c:pt idx="719">
                  <c:v>10.422447719529535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10.413762721570532</c:v>
                </c:pt>
                <c:pt idx="730">
                  <c:v>10.411333621570673</c:v>
                </c:pt>
                <c:pt idx="731">
                  <c:v>10.409947821570523</c:v>
                </c:pt>
                <c:pt idx="732">
                  <c:v>10.399699926833696</c:v>
                </c:pt>
                <c:pt idx="733">
                  <c:v>10.398249421570068</c:v>
                </c:pt>
                <c:pt idx="734">
                  <c:v>10.39547272157067</c:v>
                </c:pt>
                <c:pt idx="735">
                  <c:v>10.392203921570271</c:v>
                </c:pt>
                <c:pt idx="736">
                  <c:v>10.389580121570575</c:v>
                </c:pt>
                <c:pt idx="737">
                  <c:v>10.388222821570519</c:v>
                </c:pt>
                <c:pt idx="738">
                  <c:v>10.382443343958974</c:v>
                </c:pt>
                <c:pt idx="739">
                  <c:v>10.381007409199455</c:v>
                </c:pt>
                <c:pt idx="740">
                  <c:v>10.379189621570434</c:v>
                </c:pt>
                <c:pt idx="741">
                  <c:v>10.377886921570953</c:v>
                </c:pt>
                <c:pt idx="742">
                  <c:v>10.376414721570869</c:v>
                </c:pt>
                <c:pt idx="743">
                  <c:v>10.375311521570708</c:v>
                </c:pt>
                <c:pt idx="744">
                  <c:v>10.374081495040159</c:v>
                </c:pt>
                <c:pt idx="745">
                  <c:v>10.373200370590142</c:v>
                </c:pt>
                <c:pt idx="746">
                  <c:v>10.370487821570567</c:v>
                </c:pt>
                <c:pt idx="747">
                  <c:v>10.370044521570595</c:v>
                </c:pt>
                <c:pt idx="748">
                  <c:v>10.369183421570185</c:v>
                </c:pt>
                <c:pt idx="749">
                  <c:v>10.368391121570747</c:v>
                </c:pt>
                <c:pt idx="750">
                  <c:v>10.367696121570802</c:v>
                </c:pt>
                <c:pt idx="751">
                  <c:v>10.367098955590833</c:v>
                </c:pt>
                <c:pt idx="752">
                  <c:v>10.366493621570656</c:v>
                </c:pt>
                <c:pt idx="753">
                  <c:v>10.36603942157045</c:v>
                </c:pt>
                <c:pt idx="754">
                  <c:v>10.365685721570447</c:v>
                </c:pt>
                <c:pt idx="755">
                  <c:v>10.365487821570573</c:v>
                </c:pt>
                <c:pt idx="756">
                  <c:v>10.364636609448947</c:v>
                </c:pt>
                <c:pt idx="757">
                  <c:v>10.364434603179795</c:v>
                </c:pt>
                <c:pt idx="758">
                  <c:v>10.364219736464166</c:v>
                </c:pt>
                <c:pt idx="759">
                  <c:v>10.363784521570597</c:v>
                </c:pt>
                <c:pt idx="760">
                  <c:v>10.36326682157055</c:v>
                </c:pt>
                <c:pt idx="761">
                  <c:v>10.362744821570505</c:v>
                </c:pt>
                <c:pt idx="762">
                  <c:v>10.362293321570675</c:v>
                </c:pt>
                <c:pt idx="763">
                  <c:v>10.361921599348179</c:v>
                </c:pt>
                <c:pt idx="764">
                  <c:v>10.359645170968115</c:v>
                </c:pt>
                <c:pt idx="765">
                  <c:v>10.358661221570671</c:v>
                </c:pt>
                <c:pt idx="766">
                  <c:v>10.357795721570355</c:v>
                </c:pt>
                <c:pt idx="767">
                  <c:v>10.356993021570744</c:v>
                </c:pt>
                <c:pt idx="768">
                  <c:v>10.356199521570872</c:v>
                </c:pt>
                <c:pt idx="769">
                  <c:v>10.355564419508759</c:v>
                </c:pt>
                <c:pt idx="770">
                  <c:v>10.354894221570575</c:v>
                </c:pt>
                <c:pt idx="771">
                  <c:v>10.354427721570957</c:v>
                </c:pt>
                <c:pt idx="772">
                  <c:v>10.354143611044254</c:v>
                </c:pt>
                <c:pt idx="773">
                  <c:v>10.352678409805995</c:v>
                </c:pt>
                <c:pt idx="774">
                  <c:v>10.352008121570677</c:v>
                </c:pt>
                <c:pt idx="775">
                  <c:v>10.351184021570294</c:v>
                </c:pt>
                <c:pt idx="776">
                  <c:v>10.350541326725299</c:v>
                </c:pt>
                <c:pt idx="777">
                  <c:v>10.349857221570558</c:v>
                </c:pt>
                <c:pt idx="778">
                  <c:v>10.349294021570401</c:v>
                </c:pt>
                <c:pt idx="779">
                  <c:v>10.348743421570513</c:v>
                </c:pt>
                <c:pt idx="780">
                  <c:v>10.348363194704783</c:v>
                </c:pt>
                <c:pt idx="781">
                  <c:v>10.346040321570499</c:v>
                </c:pt>
                <c:pt idx="782">
                  <c:v>10.345417521570301</c:v>
                </c:pt>
                <c:pt idx="783">
                  <c:v>10.344564007137578</c:v>
                </c:pt>
                <c:pt idx="784">
                  <c:v>10.343639921570784</c:v>
                </c:pt>
                <c:pt idx="785">
                  <c:v>10.342769521570332</c:v>
                </c:pt>
                <c:pt idx="786">
                  <c:v>10.341821121570581</c:v>
                </c:pt>
                <c:pt idx="787">
                  <c:v>10.341019721570699</c:v>
                </c:pt>
                <c:pt idx="788">
                  <c:v>10.340375821570415</c:v>
                </c:pt>
                <c:pt idx="789">
                  <c:v>10.339831003389111</c:v>
                </c:pt>
                <c:pt idx="790">
                  <c:v>10.338447821570568</c:v>
                </c:pt>
                <c:pt idx="791">
                  <c:v>10.338242221570212</c:v>
                </c:pt>
                <c:pt idx="792">
                  <c:v>10.337736421570682</c:v>
                </c:pt>
                <c:pt idx="793">
                  <c:v>10.337348521570487</c:v>
                </c:pt>
                <c:pt idx="794">
                  <c:v>10.336978821570749</c:v>
                </c:pt>
                <c:pt idx="795">
                  <c:v>10.336573421570373</c:v>
                </c:pt>
                <c:pt idx="796">
                  <c:v>10.336281233335217</c:v>
                </c:pt>
                <c:pt idx="797">
                  <c:v>10.335967321570237</c:v>
                </c:pt>
                <c:pt idx="798">
                  <c:v>10.335711667724912</c:v>
                </c:pt>
                <c:pt idx="799">
                  <c:v>10.335121945282122</c:v>
                </c:pt>
                <c:pt idx="800">
                  <c:v>10.334959321570562</c:v>
                </c:pt>
                <c:pt idx="801">
                  <c:v>10.33483842157089</c:v>
                </c:pt>
                <c:pt idx="802">
                  <c:v>10.334723182395159</c:v>
                </c:pt>
                <c:pt idx="803">
                  <c:v>10.334606421570115</c:v>
                </c:pt>
                <c:pt idx="804">
                  <c:v>10.334523921571169</c:v>
                </c:pt>
                <c:pt idx="805">
                  <c:v>10.334265521570483</c:v>
                </c:pt>
                <c:pt idx="806">
                  <c:v>10.333832021570672</c:v>
                </c:pt>
                <c:pt idx="807">
                  <c:v>10.333549250141964</c:v>
                </c:pt>
                <c:pt idx="808">
                  <c:v>10.332567652079025</c:v>
                </c:pt>
                <c:pt idx="809">
                  <c:v>10.332269421570498</c:v>
                </c:pt>
                <c:pt idx="810">
                  <c:v>10.33192402157071</c:v>
                </c:pt>
                <c:pt idx="811">
                  <c:v>10.331614821570653</c:v>
                </c:pt>
                <c:pt idx="812">
                  <c:v>10.331301321570646</c:v>
                </c:pt>
                <c:pt idx="813">
                  <c:v>10.330686421570405</c:v>
                </c:pt>
                <c:pt idx="814">
                  <c:v>10.330084522601046</c:v>
                </c:pt>
                <c:pt idx="815">
                  <c:v>10.329574145100015</c:v>
                </c:pt>
                <c:pt idx="816">
                  <c:v>10.327408221570622</c:v>
                </c:pt>
                <c:pt idx="817">
                  <c:v>10.326200021570724</c:v>
                </c:pt>
                <c:pt idx="818">
                  <c:v>10.325439821570674</c:v>
                </c:pt>
                <c:pt idx="819">
                  <c:v>10.324768121570893</c:v>
                </c:pt>
                <c:pt idx="820">
                  <c:v>10.323666584457147</c:v>
                </c:pt>
                <c:pt idx="821">
                  <c:v>10.322358621570388</c:v>
                </c:pt>
                <c:pt idx="822">
                  <c:v>10.321244121570698</c:v>
                </c:pt>
                <c:pt idx="823">
                  <c:v>10.320321472364283</c:v>
                </c:pt>
                <c:pt idx="824">
                  <c:v>10.317612043793289</c:v>
                </c:pt>
                <c:pt idx="825">
                  <c:v>10.31700202157047</c:v>
                </c:pt>
                <c:pt idx="826">
                  <c:v>10.316421120539971</c:v>
                </c:pt>
                <c:pt idx="827">
                  <c:v>10.315780421570523</c:v>
                </c:pt>
                <c:pt idx="828">
                  <c:v>10.315504821570174</c:v>
                </c:pt>
                <c:pt idx="829">
                  <c:v>10.315353121570283</c:v>
                </c:pt>
                <c:pt idx="830">
                  <c:v>10.315227221571021</c:v>
                </c:pt>
                <c:pt idx="831">
                  <c:v>10.315115347343966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10.314487821570982</c:v>
                </c:pt>
                <c:pt idx="841">
                  <c:v>10.314487521570971</c:v>
                </c:pt>
                <c:pt idx="842">
                  <c:v>10.314454521569861</c:v>
                </c:pt>
                <c:pt idx="843">
                  <c:v>10.314403021570669</c:v>
                </c:pt>
                <c:pt idx="844">
                  <c:v>10.314367306107144</c:v>
                </c:pt>
                <c:pt idx="845">
                  <c:v>10.314334521570842</c:v>
                </c:pt>
                <c:pt idx="846">
                  <c:v>10.314307821569844</c:v>
                </c:pt>
                <c:pt idx="847">
                  <c:v>10.314291821570162</c:v>
                </c:pt>
                <c:pt idx="848">
                  <c:v>10.314305599348348</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10.316535521570803</c:v>
                </c:pt>
                <c:pt idx="861">
                  <c:v>10.315849321570839</c:v>
                </c:pt>
                <c:pt idx="862">
                  <c:v>10.315083697858928</c:v>
                </c:pt>
                <c:pt idx="863">
                  <c:v>10.314100421570895</c:v>
                </c:pt>
                <c:pt idx="864">
                  <c:v>10.313667821570547</c:v>
                </c:pt>
                <c:pt idx="865">
                  <c:v>10.311732964427893</c:v>
                </c:pt>
                <c:pt idx="866">
                  <c:v>10.311211521570367</c:v>
                </c:pt>
                <c:pt idx="867">
                  <c:v>10.31062502157037</c:v>
                </c:pt>
                <c:pt idx="868">
                  <c:v>10.310120121570529</c:v>
                </c:pt>
                <c:pt idx="869">
                  <c:v>10.309675862807344</c:v>
                </c:pt>
                <c:pt idx="870">
                  <c:v>10.30921492157033</c:v>
                </c:pt>
                <c:pt idx="871">
                  <c:v>10.308751521570668</c:v>
                </c:pt>
                <c:pt idx="872">
                  <c:v>10.308281599347982</c:v>
                </c:pt>
                <c:pt idx="873">
                  <c:v>10.305852480661414</c:v>
                </c:pt>
                <c:pt idx="874">
                  <c:v>10.305140421570499</c:v>
                </c:pt>
                <c:pt idx="875">
                  <c:v>10.304479677240796</c:v>
                </c:pt>
                <c:pt idx="876">
                  <c:v>10.303928221570615</c:v>
                </c:pt>
                <c:pt idx="877">
                  <c:v>10.303361321570758</c:v>
                </c:pt>
                <c:pt idx="878">
                  <c:v>10.302750921570507</c:v>
                </c:pt>
                <c:pt idx="879">
                  <c:v>10.302242621571043</c:v>
                </c:pt>
                <c:pt idx="880">
                  <c:v>10.301709579812087</c:v>
                </c:pt>
                <c:pt idx="881">
                  <c:v>10.29984216500462</c:v>
                </c:pt>
                <c:pt idx="882">
                  <c:v>10.299021421570311</c:v>
                </c:pt>
                <c:pt idx="883">
                  <c:v>10.298458621570415</c:v>
                </c:pt>
                <c:pt idx="884">
                  <c:v>10.297834521570548</c:v>
                </c:pt>
                <c:pt idx="885">
                  <c:v>10.297340421570574</c:v>
                </c:pt>
                <c:pt idx="886">
                  <c:v>10.296859677240704</c:v>
                </c:pt>
                <c:pt idx="887">
                  <c:v>10.296488421570455</c:v>
                </c:pt>
                <c:pt idx="888">
                  <c:v>10.296353377126067</c:v>
                </c:pt>
                <c:pt idx="889">
                  <c:v>10.295336255305296</c:v>
                </c:pt>
                <c:pt idx="890">
                  <c:v>10.295107021570331</c:v>
                </c:pt>
                <c:pt idx="891">
                  <c:v>10.29475952157058</c:v>
                </c:pt>
                <c:pt idx="892">
                  <c:v>10.294406996828222</c:v>
                </c:pt>
                <c:pt idx="893">
                  <c:v>10.293998821570465</c:v>
                </c:pt>
                <c:pt idx="894">
                  <c:v>10.293681521571031</c:v>
                </c:pt>
                <c:pt idx="895">
                  <c:v>10.293406912479945</c:v>
                </c:pt>
                <c:pt idx="896">
                  <c:v>10.292735321570531</c:v>
                </c:pt>
                <c:pt idx="897">
                  <c:v>10.292616821570665</c:v>
                </c:pt>
                <c:pt idx="898">
                  <c:v>10.292416121570383</c:v>
                </c:pt>
                <c:pt idx="899">
                  <c:v>10.292304110230971</c:v>
                </c:pt>
                <c:pt idx="900">
                  <c:v>10.292190321571223</c:v>
                </c:pt>
                <c:pt idx="901">
                  <c:v>10.292089321570685</c:v>
                </c:pt>
                <c:pt idx="902">
                  <c:v>10.291983821570437</c:v>
                </c:pt>
                <c:pt idx="903">
                  <c:v>10.291813621569968</c:v>
                </c:pt>
                <c:pt idx="904">
                  <c:v>10.291680120420818</c:v>
                </c:pt>
                <c:pt idx="905">
                  <c:v>10.291303559275132</c:v>
                </c:pt>
                <c:pt idx="906">
                  <c:v>10.291248321570073</c:v>
                </c:pt>
                <c:pt idx="907">
                  <c:v>10.291237821569936</c:v>
                </c:pt>
                <c:pt idx="908">
                  <c:v>10.291228521570165</c:v>
                </c:pt>
                <c:pt idx="909">
                  <c:v>10.291219221570355</c:v>
                </c:pt>
                <c:pt idx="910">
                  <c:v>10.291205221570559</c:v>
                </c:pt>
                <c:pt idx="911">
                  <c:v>10.291190501983223</c:v>
                </c:pt>
                <c:pt idx="912">
                  <c:v>10.291187821570855</c:v>
                </c:pt>
                <c:pt idx="913">
                  <c:v>10.291141945281861</c:v>
                </c:pt>
                <c:pt idx="914">
                  <c:v>10.291130421571193</c:v>
                </c:pt>
                <c:pt idx="915">
                  <c:v>10.291147821571126</c:v>
                </c:pt>
                <c:pt idx="916">
                  <c:v>10.291120821569947</c:v>
                </c:pt>
                <c:pt idx="917">
                  <c:v>10.291057512292511</c:v>
                </c:pt>
                <c:pt idx="918">
                  <c:v>10.291011021570435</c:v>
                </c:pt>
                <c:pt idx="919">
                  <c:v>10.291034121570688</c:v>
                </c:pt>
                <c:pt idx="920">
                  <c:v>10.291162721570666</c:v>
                </c:pt>
                <c:pt idx="921">
                  <c:v>10.291237821570558</c:v>
                </c:pt>
                <c:pt idx="922">
                  <c:v>10.291502469457653</c:v>
                </c:pt>
                <c:pt idx="923">
                  <c:v>10.292058921570327</c:v>
                </c:pt>
                <c:pt idx="924">
                  <c:v>10.292963182395717</c:v>
                </c:pt>
                <c:pt idx="925">
                  <c:v>10.293686621570869</c:v>
                </c:pt>
                <c:pt idx="926">
                  <c:v>10.294455421570358</c:v>
                </c:pt>
                <c:pt idx="927">
                  <c:v>10.295052221570799</c:v>
                </c:pt>
                <c:pt idx="928">
                  <c:v>10.295612621570669</c:v>
                </c:pt>
                <c:pt idx="929">
                  <c:v>10.29604582157047</c:v>
                </c:pt>
                <c:pt idx="930">
                  <c:v>10.2964444882371</c:v>
                </c:pt>
                <c:pt idx="931">
                  <c:v>10.297662621570547</c:v>
                </c:pt>
                <c:pt idx="932">
                  <c:v>10.297978421570269</c:v>
                </c:pt>
                <c:pt idx="933">
                  <c:v>10.298247721570169</c:v>
                </c:pt>
                <c:pt idx="934">
                  <c:v>10.29844872157069</c:v>
                </c:pt>
                <c:pt idx="935">
                  <c:v>10.29861642157082</c:v>
                </c:pt>
                <c:pt idx="936">
                  <c:v>10.298753696570751</c:v>
                </c:pt>
                <c:pt idx="937">
                  <c:v>10.298885693911169</c:v>
                </c:pt>
                <c:pt idx="938">
                  <c:v>10.299283517772537</c:v>
                </c:pt>
                <c:pt idx="939">
                  <c:v>10.299440721570917</c:v>
                </c:pt>
                <c:pt idx="940">
                  <c:v>10.299579621569805</c:v>
                </c:pt>
                <c:pt idx="941">
                  <c:v>10.299632621570122</c:v>
                </c:pt>
                <c:pt idx="942">
                  <c:v>10.29966648136455</c:v>
                </c:pt>
                <c:pt idx="943">
                  <c:v>10.299728021569802</c:v>
                </c:pt>
                <c:pt idx="944">
                  <c:v>10.299774621571245</c:v>
                </c:pt>
                <c:pt idx="945">
                  <c:v>10.299815921570577</c:v>
                </c:pt>
                <c:pt idx="946">
                  <c:v>10.29983782157062</c:v>
                </c:pt>
                <c:pt idx="947">
                  <c:v>10.299937821570651</c:v>
                </c:pt>
                <c:pt idx="948">
                  <c:v>10.299951716307572</c:v>
                </c:pt>
                <c:pt idx="949">
                  <c:v>10.300028863237101</c:v>
                </c:pt>
                <c:pt idx="950">
                  <c:v>10.300119021570577</c:v>
                </c:pt>
                <c:pt idx="951">
                  <c:v>10.300186621571171</c:v>
                </c:pt>
                <c:pt idx="952">
                  <c:v>10.300252021570582</c:v>
                </c:pt>
                <c:pt idx="953">
                  <c:v>10.300320621570034</c:v>
                </c:pt>
                <c:pt idx="954">
                  <c:v>10.300353134071244</c:v>
                </c:pt>
                <c:pt idx="955">
                  <c:v>10.300357821570444</c:v>
                </c:pt>
                <c:pt idx="956">
                  <c:v>10.300286426221751</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10.292851421570031</c:v>
                </c:pt>
                <c:pt idx="967">
                  <c:v>10.288439574147494</c:v>
                </c:pt>
                <c:pt idx="968">
                  <c:v>10.284923221570276</c:v>
                </c:pt>
                <c:pt idx="969">
                  <c:v>10.281983521570378</c:v>
                </c:pt>
                <c:pt idx="970">
                  <c:v>10.278538321570164</c:v>
                </c:pt>
                <c:pt idx="971">
                  <c:v>10.275796621570734</c:v>
                </c:pt>
                <c:pt idx="972">
                  <c:v>10.274179071570567</c:v>
                </c:pt>
                <c:pt idx="973">
                  <c:v>10.268032923611244</c:v>
                </c:pt>
                <c:pt idx="974">
                  <c:v>10.266966221570314</c:v>
                </c:pt>
                <c:pt idx="975">
                  <c:v>10.264818121570478</c:v>
                </c:pt>
                <c:pt idx="976">
                  <c:v>10.263248621570181</c:v>
                </c:pt>
                <c:pt idx="977">
                  <c:v>10.261805021570563</c:v>
                </c:pt>
                <c:pt idx="978">
                  <c:v>10.260680605076221</c:v>
                </c:pt>
                <c:pt idx="979">
                  <c:v>10.25947042157058</c:v>
                </c:pt>
                <c:pt idx="980">
                  <c:v>10.258490821570646</c:v>
                </c:pt>
                <c:pt idx="981">
                  <c:v>10.257985647657549</c:v>
                </c:pt>
                <c:pt idx="982">
                  <c:v>10.25597625294289</c:v>
                </c:pt>
                <c:pt idx="983">
                  <c:v>10.255332221570754</c:v>
                </c:pt>
                <c:pt idx="984">
                  <c:v>10.254676821570552</c:v>
                </c:pt>
                <c:pt idx="985">
                  <c:v>10.254071988237666</c:v>
                </c:pt>
                <c:pt idx="986">
                  <c:v>10.253553221570357</c:v>
                </c:pt>
                <c:pt idx="987">
                  <c:v>10.25296982157032</c:v>
                </c:pt>
                <c:pt idx="988">
                  <c:v>10.252557921570528</c:v>
                </c:pt>
                <c:pt idx="989">
                  <c:v>10.25218812460092</c:v>
                </c:pt>
                <c:pt idx="990">
                  <c:v>10.25140782157051</c:v>
                </c:pt>
                <c:pt idx="991">
                  <c:v>10.251378221570498</c:v>
                </c:pt>
                <c:pt idx="992">
                  <c:v>10.251332821570358</c:v>
                </c:pt>
                <c:pt idx="993">
                  <c:v>10.251258121570549</c:v>
                </c:pt>
                <c:pt idx="994">
                  <c:v>10.251180221570435</c:v>
                </c:pt>
                <c:pt idx="995">
                  <c:v>10.251218021570857</c:v>
                </c:pt>
                <c:pt idx="996">
                  <c:v>10.251630521570334</c:v>
                </c:pt>
                <c:pt idx="997">
                  <c:v>10.251961921570492</c:v>
                </c:pt>
                <c:pt idx="998">
                  <c:v>10.252317921570505</c:v>
                </c:pt>
                <c:pt idx="999">
                  <c:v>10.252480548843202</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10.254751321570762</c:v>
                </c:pt>
                <c:pt idx="1012">
                  <c:v>10.254772759842055</c:v>
                </c:pt>
                <c:pt idx="1013">
                  <c:v>10.254896621570467</c:v>
                </c:pt>
                <c:pt idx="1014">
                  <c:v>10.255000021571092</c:v>
                </c:pt>
                <c:pt idx="1015">
                  <c:v>10.255115721571126</c:v>
                </c:pt>
                <c:pt idx="1016">
                  <c:v>10.255195621570508</c:v>
                </c:pt>
                <c:pt idx="1017">
                  <c:v>10.255423238237359</c:v>
                </c:pt>
                <c:pt idx="1018">
                  <c:v>10.255534800737102</c:v>
                </c:pt>
                <c:pt idx="1019">
                  <c:v>10.255732021570722</c:v>
                </c:pt>
                <c:pt idx="1020">
                  <c:v>10.255849521570997</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c:v>
                </c:pt>
                <c:pt idx="1029">
                  <c:v>10.2568998215708</c:v>
                </c:pt>
                <c:pt idx="1030">
                  <c:v>10.256935965900301</c:v>
                </c:pt>
                <c:pt idx="1031">
                  <c:v>10.25696682157006</c:v>
                </c:pt>
                <c:pt idx="1032">
                  <c:v>10.257012221571117</c:v>
                </c:pt>
                <c:pt idx="1033">
                  <c:v>10.257051521570853</c:v>
                </c:pt>
                <c:pt idx="1034">
                  <c:v>10.257071821570529</c:v>
                </c:pt>
                <c:pt idx="1035">
                  <c:v>10.257271919931082</c:v>
                </c:pt>
                <c:pt idx="1036">
                  <c:v>10.257343721570786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10.261261121570419</c:v>
                </c:pt>
                <c:pt idx="1045">
                  <c:v>10.262717421570454</c:v>
                </c:pt>
                <c:pt idx="1046">
                  <c:v>10.264444321570906</c:v>
                </c:pt>
                <c:pt idx="1047">
                  <c:v>10.265841326725297</c:v>
                </c:pt>
                <c:pt idx="1048">
                  <c:v>10.267255921570417</c:v>
                </c:pt>
                <c:pt idx="1049">
                  <c:v>10.268380821570345</c:v>
                </c:pt>
                <c:pt idx="1050">
                  <c:v>10.269403059666038</c:v>
                </c:pt>
                <c:pt idx="1051">
                  <c:v>10.272033755636627</c:v>
                </c:pt>
                <c:pt idx="1052">
                  <c:v>10.272784821570596</c:v>
                </c:pt>
                <c:pt idx="1053">
                  <c:v>10.273424934972741</c:v>
                </c:pt>
                <c:pt idx="1054">
                  <c:v>10.273966321570509</c:v>
                </c:pt>
                <c:pt idx="1055">
                  <c:v>10.274481521570504</c:v>
                </c:pt>
                <c:pt idx="1056">
                  <c:v>10.274936621570292</c:v>
                </c:pt>
                <c:pt idx="1057">
                  <c:v>10.275355621570421</c:v>
                </c:pt>
                <c:pt idx="1058">
                  <c:v>10.275662476743079</c:v>
                </c:pt>
                <c:pt idx="1059">
                  <c:v>10.278595321570531</c:v>
                </c:pt>
                <c:pt idx="1060">
                  <c:v>10.279210144802718</c:v>
                </c:pt>
                <c:pt idx="1061">
                  <c:v>10.280212521570418</c:v>
                </c:pt>
                <c:pt idx="1062">
                  <c:v>10.281214421570816</c:v>
                </c:pt>
                <c:pt idx="1063">
                  <c:v>10.28204332157075</c:v>
                </c:pt>
                <c:pt idx="1064">
                  <c:v>10.282813021570499</c:v>
                </c:pt>
                <c:pt idx="1065">
                  <c:v>10.283462254560153</c:v>
                </c:pt>
                <c:pt idx="1066">
                  <c:v>10.284015721570238</c:v>
                </c:pt>
                <c:pt idx="1067">
                  <c:v>10.284429443192192</c:v>
                </c:pt>
                <c:pt idx="1068">
                  <c:v>10.285808885400783</c:v>
                </c:pt>
                <c:pt idx="1069">
                  <c:v>10.286163721570496</c:v>
                </c:pt>
                <c:pt idx="1070">
                  <c:v>10.286432873117</c:v>
                </c:pt>
                <c:pt idx="1071">
                  <c:v>10.286749321570579</c:v>
                </c:pt>
                <c:pt idx="1072">
                  <c:v>10.287025221570087</c:v>
                </c:pt>
                <c:pt idx="1073">
                  <c:v>10.287265821570182</c:v>
                </c:pt>
                <c:pt idx="1074">
                  <c:v>10.28726742157037</c:v>
                </c:pt>
                <c:pt idx="1075">
                  <c:v>10.287102509069815</c:v>
                </c:pt>
                <c:pt idx="1076">
                  <c:v>10.287039377125998</c:v>
                </c:pt>
                <c:pt idx="1077">
                  <c:v>10.286660043792763</c:v>
                </c:pt>
                <c:pt idx="1078">
                  <c:v>10.286584621571009</c:v>
                </c:pt>
                <c:pt idx="1079">
                  <c:v>10.286512321570044</c:v>
                </c:pt>
                <c:pt idx="1080">
                  <c:v>10.286291821570369</c:v>
                </c:pt>
                <c:pt idx="1081">
                  <c:v>10.286032421570653</c:v>
                </c:pt>
                <c:pt idx="1082">
                  <c:v>10.285782613237174</c:v>
                </c:pt>
                <c:pt idx="1083">
                  <c:v>10.285548721570802</c:v>
                </c:pt>
                <c:pt idx="1084">
                  <c:v>10.285289821570569</c:v>
                </c:pt>
                <c:pt idx="1085">
                  <c:v>10.285055440618223</c:v>
                </c:pt>
                <c:pt idx="1086">
                  <c:v>10.283832548843339</c:v>
                </c:pt>
                <c:pt idx="1087">
                  <c:v>10.283587221570585</c:v>
                </c:pt>
                <c:pt idx="1088">
                  <c:v>10.283174321570398</c:v>
                </c:pt>
                <c:pt idx="1089">
                  <c:v>10.282922242623371</c:v>
                </c:pt>
                <c:pt idx="1090">
                  <c:v>10.282618121570447</c:v>
                </c:pt>
                <c:pt idx="1091">
                  <c:v>10.282392821570895</c:v>
                </c:pt>
                <c:pt idx="1092">
                  <c:v>10.282181721570662</c:v>
                </c:pt>
                <c:pt idx="1093">
                  <c:v>10.281988021570935</c:v>
                </c:pt>
                <c:pt idx="1094">
                  <c:v>10.281869488237115</c:v>
                </c:pt>
                <c:pt idx="1095">
                  <c:v>10.281350270550249</c:v>
                </c:pt>
                <c:pt idx="1096">
                  <c:v>10.281217505780585</c:v>
                </c:pt>
                <c:pt idx="1097">
                  <c:v>10.281003221570566</c:v>
                </c:pt>
                <c:pt idx="1098">
                  <c:v>10.280719521570333</c:v>
                </c:pt>
                <c:pt idx="1099">
                  <c:v>10.280387821570498</c:v>
                </c:pt>
                <c:pt idx="1100">
                  <c:v>10.280133021570791</c:v>
                </c:pt>
                <c:pt idx="1101">
                  <c:v>10.27991182157005</c:v>
                </c:pt>
                <c:pt idx="1102">
                  <c:v>10.279757717403971</c:v>
                </c:pt>
                <c:pt idx="1103">
                  <c:v>10.279687821570505</c:v>
                </c:pt>
                <c:pt idx="1104">
                  <c:v>10.278502488237148</c:v>
                </c:pt>
                <c:pt idx="1105">
                  <c:v>10.278282621570593</c:v>
                </c:pt>
                <c:pt idx="1106">
                  <c:v>10.277817321571302</c:v>
                </c:pt>
                <c:pt idx="1107">
                  <c:v>10.277447521570863</c:v>
                </c:pt>
                <c:pt idx="1108">
                  <c:v>10.276948221570573</c:v>
                </c:pt>
                <c:pt idx="1109">
                  <c:v>10.276619321570575</c:v>
                </c:pt>
                <c:pt idx="1110">
                  <c:v>10.27629689373542</c:v>
                </c:pt>
                <c:pt idx="1111">
                  <c:v>10.276020912479837</c:v>
                </c:pt>
                <c:pt idx="1112">
                  <c:v>10.275368874202044</c:v>
                </c:pt>
                <c:pt idx="1113">
                  <c:v>10.2752631215706</c:v>
                </c:pt>
                <c:pt idx="1114">
                  <c:v>10.275067421570768</c:v>
                </c:pt>
                <c:pt idx="1115">
                  <c:v>10.27494142157051</c:v>
                </c:pt>
                <c:pt idx="1116">
                  <c:v>10.274816571570497</c:v>
                </c:pt>
                <c:pt idx="1117">
                  <c:v>10.274678621570539</c:v>
                </c:pt>
                <c:pt idx="1118">
                  <c:v>10.27458252157065</c:v>
                </c:pt>
                <c:pt idx="1119">
                  <c:v>10.274444821570047</c:v>
                </c:pt>
                <c:pt idx="1120">
                  <c:v>10.274314621570664</c:v>
                </c:pt>
                <c:pt idx="1121">
                  <c:v>10.273918392999221</c:v>
                </c:pt>
                <c:pt idx="1122">
                  <c:v>10.273846505780673</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10.273556121570476</c:v>
                </c:pt>
                <c:pt idx="1132">
                  <c:v>10.273395021570064</c:v>
                </c:pt>
                <c:pt idx="1133">
                  <c:v>10.273025221570869</c:v>
                </c:pt>
                <c:pt idx="1134">
                  <c:v>10.27270998651862</c:v>
                </c:pt>
                <c:pt idx="1135">
                  <c:v>10.272399321570433</c:v>
                </c:pt>
                <c:pt idx="1136">
                  <c:v>10.272012003388724</c:v>
                </c:pt>
                <c:pt idx="1137">
                  <c:v>10.271145468629342</c:v>
                </c:pt>
                <c:pt idx="1138">
                  <c:v>10.270955721570466</c:v>
                </c:pt>
                <c:pt idx="1139">
                  <c:v>10.270706221569972</c:v>
                </c:pt>
                <c:pt idx="1140">
                  <c:v>10.270427321569899</c:v>
                </c:pt>
                <c:pt idx="1141">
                  <c:v>10.270219663675885</c:v>
                </c:pt>
                <c:pt idx="1142">
                  <c:v>10.269942921570689</c:v>
                </c:pt>
                <c:pt idx="1143">
                  <c:v>10.269711521570382</c:v>
                </c:pt>
                <c:pt idx="1144">
                  <c:v>10.269536321570843</c:v>
                </c:pt>
                <c:pt idx="1145">
                  <c:v>10.269356853828688</c:v>
                </c:pt>
                <c:pt idx="1146">
                  <c:v>10.26908948823727</c:v>
                </c:pt>
                <c:pt idx="1147">
                  <c:v>10.269230021570575</c:v>
                </c:pt>
                <c:pt idx="1148">
                  <c:v>10.269425521570369</c:v>
                </c:pt>
                <c:pt idx="1149">
                  <c:v>10.269608921570168</c:v>
                </c:pt>
                <c:pt idx="1150">
                  <c:v>10.269765321570091</c:v>
                </c:pt>
                <c:pt idx="1151">
                  <c:v>10.269895752604942</c:v>
                </c:pt>
                <c:pt idx="1152">
                  <c:v>10.270749782354628</c:v>
                </c:pt>
                <c:pt idx="1153">
                  <c:v>10.271039121570695</c:v>
                </c:pt>
                <c:pt idx="1154">
                  <c:v>10.271301421570492</c:v>
                </c:pt>
                <c:pt idx="1155">
                  <c:v>10.271564321570438</c:v>
                </c:pt>
                <c:pt idx="1156">
                  <c:v>10.27178402157061</c:v>
                </c:pt>
                <c:pt idx="1157">
                  <c:v>10.271994021570761</c:v>
                </c:pt>
                <c:pt idx="1158">
                  <c:v>10.272153446570522</c:v>
                </c:pt>
                <c:pt idx="1159">
                  <c:v>10.27226532157071</c:v>
                </c:pt>
                <c:pt idx="1160">
                  <c:v>10.272608409805954</c:v>
                </c:pt>
                <c:pt idx="1161">
                  <c:v>10.272662921570358</c:v>
                </c:pt>
                <c:pt idx="1162">
                  <c:v>10.272739821570941</c:v>
                </c:pt>
                <c:pt idx="1163">
                  <c:v>10.272805021569798</c:v>
                </c:pt>
                <c:pt idx="1164">
                  <c:v>10.272853521570863</c:v>
                </c:pt>
                <c:pt idx="1165">
                  <c:v>10.272944904904069</c:v>
                </c:pt>
                <c:pt idx="1166">
                  <c:v>10.273024921570519</c:v>
                </c:pt>
                <c:pt idx="1167">
                  <c:v>10.273183276115663</c:v>
                </c:pt>
                <c:pt idx="1168">
                  <c:v>10.273886996828246</c:v>
                </c:pt>
                <c:pt idx="1169">
                  <c:v>10.274077321570683</c:v>
                </c:pt>
                <c:pt idx="1170">
                  <c:v>10.274339321570704</c:v>
                </c:pt>
                <c:pt idx="1171">
                  <c:v>10.274559766015258</c:v>
                </c:pt>
                <c:pt idx="1172">
                  <c:v>10.274783321570151</c:v>
                </c:pt>
                <c:pt idx="1173">
                  <c:v>10.275019121570651</c:v>
                </c:pt>
                <c:pt idx="1174">
                  <c:v>10.275186721570307</c:v>
                </c:pt>
                <c:pt idx="1175">
                  <c:v>10.275340925018821</c:v>
                </c:pt>
                <c:pt idx="1176">
                  <c:v>10.276071512046528</c:v>
                </c:pt>
                <c:pt idx="1177">
                  <c:v>10.275417396038723</c:v>
                </c:pt>
                <c:pt idx="1178">
                  <c:v>10.273501621570958</c:v>
                </c:pt>
                <c:pt idx="1179">
                  <c:v>10.270628921570715</c:v>
                </c:pt>
                <c:pt idx="1180">
                  <c:v>10.268507221570346</c:v>
                </c:pt>
                <c:pt idx="1181">
                  <c:v>10.266883521570705</c:v>
                </c:pt>
                <c:pt idx="1182">
                  <c:v>10.265383021570567</c:v>
                </c:pt>
                <c:pt idx="1183">
                  <c:v>10.259738773951469</c:v>
                </c:pt>
                <c:pt idx="1184">
                  <c:v>10.258377721570559</c:v>
                </c:pt>
                <c:pt idx="1185">
                  <c:v>10.256400221570274</c:v>
                </c:pt>
                <c:pt idx="1186">
                  <c:v>10.254247721570815</c:v>
                </c:pt>
                <c:pt idx="1187">
                  <c:v>10.252547021570241</c:v>
                </c:pt>
                <c:pt idx="1188">
                  <c:v>10.250917717403912</c:v>
                </c:pt>
                <c:pt idx="1189">
                  <c:v>10.249500167249366</c:v>
                </c:pt>
                <c:pt idx="1190">
                  <c:v>10.242857311366535</c:v>
                </c:pt>
                <c:pt idx="1191">
                  <c:v>10.241692021570643</c:v>
                </c:pt>
                <c:pt idx="1192">
                  <c:v>10.240726221570451</c:v>
                </c:pt>
                <c:pt idx="1193">
                  <c:v>10.239751675737111</c:v>
                </c:pt>
                <c:pt idx="1194">
                  <c:v>10.239051821570438</c:v>
                </c:pt>
                <c:pt idx="1195">
                  <c:v>10.2364778215704</c:v>
                </c:pt>
                <c:pt idx="1196">
                  <c:v>10.236223821570359</c:v>
                </c:pt>
                <c:pt idx="1197">
                  <c:v>10.23559912157047</c:v>
                </c:pt>
                <c:pt idx="1198">
                  <c:v>10.235190121570536</c:v>
                </c:pt>
                <c:pt idx="1199">
                  <c:v>10.234765521570731</c:v>
                </c:pt>
                <c:pt idx="1200">
                  <c:v>10.234444904903725</c:v>
                </c:pt>
                <c:pt idx="1201">
                  <c:v>10.234101321570144</c:v>
                </c:pt>
                <c:pt idx="1202">
                  <c:v>10.233848747496364</c:v>
                </c:pt>
                <c:pt idx="1203">
                  <c:v>10.232710421570722</c:v>
                </c:pt>
                <c:pt idx="1204">
                  <c:v>10.232492221570723</c:v>
                </c:pt>
                <c:pt idx="1205">
                  <c:v>10.232301921570789</c:v>
                </c:pt>
                <c:pt idx="1206">
                  <c:v>10.232140009070108</c:v>
                </c:pt>
                <c:pt idx="1207">
                  <c:v>10.231969721570216</c:v>
                </c:pt>
                <c:pt idx="1208">
                  <c:v>10.231848221571211</c:v>
                </c:pt>
                <c:pt idx="1209">
                  <c:v>10.231724722979303</c:v>
                </c:pt>
                <c:pt idx="1210">
                  <c:v>10.23085425014186</c:v>
                </c:pt>
                <c:pt idx="1211">
                  <c:v>10.230211621570367</c:v>
                </c:pt>
                <c:pt idx="1212">
                  <c:v>10.229591363236963</c:v>
                </c:pt>
                <c:pt idx="1213">
                  <c:v>10.228930821570412</c:v>
                </c:pt>
                <c:pt idx="1214">
                  <c:v>10.228143721570326</c:v>
                </c:pt>
                <c:pt idx="1215">
                  <c:v>10.227538571571117</c:v>
                </c:pt>
                <c:pt idx="1216">
                  <c:v>10.225727715187404</c:v>
                </c:pt>
                <c:pt idx="1217">
                  <c:v>10.224877321570581</c:v>
                </c:pt>
                <c:pt idx="1218">
                  <c:v>10.222648446570513</c:v>
                </c:pt>
                <c:pt idx="1219">
                  <c:v>10.220461321570816</c:v>
                </c:pt>
                <c:pt idx="1220">
                  <c:v>10.21815422157054</c:v>
                </c:pt>
                <c:pt idx="1221">
                  <c:v>10.216295221570348</c:v>
                </c:pt>
                <c:pt idx="1222">
                  <c:v>10.214484421570472</c:v>
                </c:pt>
                <c:pt idx="1223">
                  <c:v>10.213004084196642</c:v>
                </c:pt>
                <c:pt idx="1224">
                  <c:v>10.2121001745118</c:v>
                </c:pt>
                <c:pt idx="1225">
                  <c:v>10.208016912479692</c:v>
                </c:pt>
                <c:pt idx="1226">
                  <c:v>10.207288621570495</c:v>
                </c:pt>
                <c:pt idx="1227">
                  <c:v>10.206475821570773</c:v>
                </c:pt>
                <c:pt idx="1228">
                  <c:v>10.205575721570241</c:v>
                </c:pt>
                <c:pt idx="1229">
                  <c:v>10.204887221570273</c:v>
                </c:pt>
                <c:pt idx="1230">
                  <c:v>10.204261699121542</c:v>
                </c:pt>
                <c:pt idx="1231">
                  <c:v>10.203876627540565</c:v>
                </c:pt>
                <c:pt idx="1232">
                  <c:v>10.203395664708168</c:v>
                </c:pt>
                <c:pt idx="1233">
                  <c:v>10.202187821570519</c:v>
                </c:pt>
                <c:pt idx="1234">
                  <c:v>10.202039521570542</c:v>
                </c:pt>
                <c:pt idx="1235">
                  <c:v>10.201677221570648</c:v>
                </c:pt>
                <c:pt idx="1236">
                  <c:v>10.201403021570382</c:v>
                </c:pt>
                <c:pt idx="1237">
                  <c:v>10.201093121570729</c:v>
                </c:pt>
                <c:pt idx="1238">
                  <c:v>10.200856205409245</c:v>
                </c:pt>
                <c:pt idx="1239">
                  <c:v>10.20056084240376</c:v>
                </c:pt>
                <c:pt idx="1240">
                  <c:v>10.200348354904222</c:v>
                </c:pt>
                <c:pt idx="1241">
                  <c:v>10.200204488236848</c:v>
                </c:pt>
                <c:pt idx="1242">
                  <c:v>10.200254921571496</c:v>
                </c:pt>
                <c:pt idx="1243">
                  <c:v>10.200287621571004</c:v>
                </c:pt>
                <c:pt idx="1244">
                  <c:v>10.200319821570684</c:v>
                </c:pt>
                <c:pt idx="1245">
                  <c:v>10.200341716307193</c:v>
                </c:pt>
                <c:pt idx="1246">
                  <c:v>10.200359921570149</c:v>
                </c:pt>
                <c:pt idx="1247">
                  <c:v>10.200381221569998</c:v>
                </c:pt>
                <c:pt idx="1248">
                  <c:v>10.200381111043711</c:v>
                </c:pt>
                <c:pt idx="1249">
                  <c:v>10.20023903369132</c:v>
                </c:pt>
                <c:pt idx="1250">
                  <c:v>10.20022582157041</c:v>
                </c:pt>
                <c:pt idx="1251">
                  <c:v>10.20019729525454</c:v>
                </c:pt>
                <c:pt idx="1252">
                  <c:v>10.200237821570099</c:v>
                </c:pt>
                <c:pt idx="1253">
                  <c:v>10.200247721571014</c:v>
                </c:pt>
                <c:pt idx="1254">
                  <c:v>10.200242321570084</c:v>
                </c:pt>
                <c:pt idx="1255">
                  <c:v>10.200237821570099</c:v>
                </c:pt>
                <c:pt idx="1256">
                  <c:v>10.200229488237465</c:v>
                </c:pt>
                <c:pt idx="1257">
                  <c:v>10.200087821570474</c:v>
                </c:pt>
                <c:pt idx="1258">
                  <c:v>10.199980621570361</c:v>
                </c:pt>
                <c:pt idx="1259">
                  <c:v>10.199846721570719</c:v>
                </c:pt>
                <c:pt idx="1260">
                  <c:v>10.199747821571052</c:v>
                </c:pt>
                <c:pt idx="1261">
                  <c:v>10.19967582157015</c:v>
                </c:pt>
                <c:pt idx="1262">
                  <c:v>10.199542221570184</c:v>
                </c:pt>
                <c:pt idx="1263">
                  <c:v>10.199422890063587</c:v>
                </c:pt>
                <c:pt idx="1264">
                  <c:v>10.199260321570232</c:v>
                </c:pt>
                <c:pt idx="1265">
                  <c:v>10.19916216500495</c:v>
                </c:pt>
                <c:pt idx="1266">
                  <c:v>10.198860979465493</c:v>
                </c:pt>
                <c:pt idx="1267">
                  <c:v>10.198771621570339</c:v>
                </c:pt>
                <c:pt idx="1268">
                  <c:v>10.198476221570431</c:v>
                </c:pt>
                <c:pt idx="1269">
                  <c:v>10.197662717403649</c:v>
                </c:pt>
                <c:pt idx="1270">
                  <c:v>10.196357321570797</c:v>
                </c:pt>
                <c:pt idx="1271">
                  <c:v>10.195287821570545</c:v>
                </c:pt>
                <c:pt idx="1272">
                  <c:v>10.194335921570808</c:v>
                </c:pt>
                <c:pt idx="1273">
                  <c:v>10.193497015118954</c:v>
                </c:pt>
                <c:pt idx="1274">
                  <c:v>10.191506283108868</c:v>
                </c:pt>
                <c:pt idx="1275">
                  <c:v>10.191137621570348</c:v>
                </c:pt>
                <c:pt idx="1276">
                  <c:v>10.190581611044355</c:v>
                </c:pt>
                <c:pt idx="1277">
                  <c:v>10.189707621570435</c:v>
                </c:pt>
                <c:pt idx="1278">
                  <c:v>10.188896721570567</c:v>
                </c:pt>
                <c:pt idx="1279">
                  <c:v>10.188255921570695</c:v>
                </c:pt>
                <c:pt idx="1280">
                  <c:v>10.187550021570743</c:v>
                </c:pt>
                <c:pt idx="1281">
                  <c:v>10.187077221570391</c:v>
                </c:pt>
                <c:pt idx="1282">
                  <c:v>10.186644918344932</c:v>
                </c:pt>
                <c:pt idx="1283">
                  <c:v>10.185487821570565</c:v>
                </c:pt>
                <c:pt idx="1284">
                  <c:v>10.185311221570867</c:v>
                </c:pt>
                <c:pt idx="1285">
                  <c:v>10.185034221569985</c:v>
                </c:pt>
                <c:pt idx="1286">
                  <c:v>10.184722221570421</c:v>
                </c:pt>
                <c:pt idx="1287">
                  <c:v>10.184527921570501</c:v>
                </c:pt>
                <c:pt idx="1288">
                  <c:v>10.184297821570492</c:v>
                </c:pt>
                <c:pt idx="1289">
                  <c:v>10.184087300737119</c:v>
                </c:pt>
                <c:pt idx="1290">
                  <c:v>10.18391572157098</c:v>
                </c:pt>
                <c:pt idx="1291">
                  <c:v>10.183796928713477</c:v>
                </c:pt>
                <c:pt idx="1292">
                  <c:v>10.183357821570535</c:v>
                </c:pt>
                <c:pt idx="1293">
                  <c:v>10.183297721570833</c:v>
                </c:pt>
                <c:pt idx="1294">
                  <c:v>10.183122221570368</c:v>
                </c:pt>
                <c:pt idx="1295">
                  <c:v>10.182978863237095</c:v>
                </c:pt>
                <c:pt idx="1296">
                  <c:v>10.182848921569686</c:v>
                </c:pt>
                <c:pt idx="1297">
                  <c:v>10.182756821570923</c:v>
                </c:pt>
                <c:pt idx="1298">
                  <c:v>10.182648721570317</c:v>
                </c:pt>
                <c:pt idx="1299">
                  <c:v>10.182557321569835</c:v>
                </c:pt>
                <c:pt idx="1300">
                  <c:v>10.182487821570353</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10.178872411734499</c:v>
                </c:pt>
                <c:pt idx="1310">
                  <c:v>10.176366003388679</c:v>
                </c:pt>
                <c:pt idx="1311">
                  <c:v>10.17574182157044</c:v>
                </c:pt>
                <c:pt idx="1312">
                  <c:v>10.174940521570633</c:v>
                </c:pt>
                <c:pt idx="1313">
                  <c:v>10.174191821570318</c:v>
                </c:pt>
                <c:pt idx="1314">
                  <c:v>10.173536721570645</c:v>
                </c:pt>
                <c:pt idx="1315">
                  <c:v>10.172959400517851</c:v>
                </c:pt>
                <c:pt idx="1316">
                  <c:v>10.172422221570844</c:v>
                </c:pt>
                <c:pt idx="1317">
                  <c:v>10.171979521570545</c:v>
                </c:pt>
                <c:pt idx="1318">
                  <c:v>10.172018473745183</c:v>
                </c:pt>
                <c:pt idx="1319">
                  <c:v>10.173624983732665</c:v>
                </c:pt>
                <c:pt idx="1320">
                  <c:v>10.174102421570336</c:v>
                </c:pt>
                <c:pt idx="1321">
                  <c:v>10.174562960459511</c:v>
                </c:pt>
                <c:pt idx="1322">
                  <c:v>10.175141801162216</c:v>
                </c:pt>
                <c:pt idx="1323">
                  <c:v>10.176251421570818</c:v>
                </c:pt>
                <c:pt idx="1324">
                  <c:v>10.177103721570726</c:v>
                </c:pt>
                <c:pt idx="1325">
                  <c:v>10.177727131915372</c:v>
                </c:pt>
                <c:pt idx="1326">
                  <c:v>10.179397345380195</c:v>
                </c:pt>
                <c:pt idx="1327">
                  <c:v>10.179784921570771</c:v>
                </c:pt>
                <c:pt idx="1328">
                  <c:v>10.180282453149276</c:v>
                </c:pt>
                <c:pt idx="1329">
                  <c:v>10.180798821570571</c:v>
                </c:pt>
                <c:pt idx="1330">
                  <c:v>10.181243121570315</c:v>
                </c:pt>
                <c:pt idx="1331">
                  <c:v>10.181629121570703</c:v>
                </c:pt>
                <c:pt idx="1332">
                  <c:v>10.182061621570638</c:v>
                </c:pt>
                <c:pt idx="1333">
                  <c:v>10.182549721570226</c:v>
                </c:pt>
                <c:pt idx="1334">
                  <c:v>10.183035021570547</c:v>
                </c:pt>
                <c:pt idx="1335">
                  <c:v>10.184084292158829</c:v>
                </c:pt>
                <c:pt idx="1336">
                  <c:v>10.184291521570668</c:v>
                </c:pt>
                <c:pt idx="1337">
                  <c:v>10.184622921570773</c:v>
                </c:pt>
                <c:pt idx="1338">
                  <c:v>10.184886121570724</c:v>
                </c:pt>
                <c:pt idx="1339">
                  <c:v>10.185344321570355</c:v>
                </c:pt>
                <c:pt idx="1340">
                  <c:v>10.18599402157075</c:v>
                </c:pt>
                <c:pt idx="1341">
                  <c:v>10.186670137359883</c:v>
                </c:pt>
                <c:pt idx="1342">
                  <c:v>10.187233621570481</c:v>
                </c:pt>
                <c:pt idx="1343">
                  <c:v>10.187629897042356</c:v>
                </c:pt>
                <c:pt idx="1344">
                  <c:v>10.189088334391371</c:v>
                </c:pt>
                <c:pt idx="1345">
                  <c:v>10.189372821570643</c:v>
                </c:pt>
                <c:pt idx="1346">
                  <c:v>10.189691621570471</c:v>
                </c:pt>
                <c:pt idx="1347">
                  <c:v>10.189918244105897</c:v>
                </c:pt>
                <c:pt idx="1348">
                  <c:v>10.190177621570609</c:v>
                </c:pt>
                <c:pt idx="1349">
                  <c:v>10.190480421570483</c:v>
                </c:pt>
                <c:pt idx="1350">
                  <c:v>10.190715421570683</c:v>
                </c:pt>
                <c:pt idx="1351">
                  <c:v>10.190888160553509</c:v>
                </c:pt>
                <c:pt idx="1352">
                  <c:v>10.191334696570532</c:v>
                </c:pt>
                <c:pt idx="1353">
                  <c:v>10.191399121570536</c:v>
                </c:pt>
                <c:pt idx="1354">
                  <c:v>10.19152165135743</c:v>
                </c:pt>
                <c:pt idx="1355">
                  <c:v>10.191617721571369</c:v>
                </c:pt>
                <c:pt idx="1356">
                  <c:v>10.191707321570263</c:v>
                </c:pt>
                <c:pt idx="1357">
                  <c:v>10.191818721570636</c:v>
                </c:pt>
                <c:pt idx="1358">
                  <c:v>10.191889021570191</c:v>
                </c:pt>
                <c:pt idx="1359">
                  <c:v>10.192395821570685</c:v>
                </c:pt>
                <c:pt idx="1360">
                  <c:v>10.19285142157069</c:v>
                </c:pt>
                <c:pt idx="1361">
                  <c:v>10.193055513878322</c:v>
                </c:pt>
                <c:pt idx="1362">
                  <c:v>10.194447821570563</c:v>
                </c:pt>
                <c:pt idx="1363">
                  <c:v>10.19472082156987</c:v>
                </c:pt>
                <c:pt idx="1364">
                  <c:v>10.19514932157027</c:v>
                </c:pt>
                <c:pt idx="1365">
                  <c:v>10.195561221570628</c:v>
                </c:pt>
                <c:pt idx="1366">
                  <c:v>10.196038863236922</c:v>
                </c:pt>
                <c:pt idx="1367">
                  <c:v>10.196620121570826</c:v>
                </c:pt>
                <c:pt idx="1368">
                  <c:v>10.197027821570865</c:v>
                </c:pt>
                <c:pt idx="1369">
                  <c:v>10.197405321570368</c:v>
                </c:pt>
                <c:pt idx="1370">
                  <c:v>10.198670533435049</c:v>
                </c:pt>
                <c:pt idx="1371">
                  <c:v>10.198868321570025</c:v>
                </c:pt>
                <c:pt idx="1372">
                  <c:v>10.199056421570148</c:v>
                </c:pt>
                <c:pt idx="1373">
                  <c:v>10.199253189991889</c:v>
                </c:pt>
                <c:pt idx="1374">
                  <c:v>10.199460821570245</c:v>
                </c:pt>
                <c:pt idx="1375">
                  <c:v>10.199674221570703</c:v>
                </c:pt>
                <c:pt idx="1376">
                  <c:v>10.199833535856659</c:v>
                </c:pt>
                <c:pt idx="1377">
                  <c:v>10.199867821570518</c:v>
                </c:pt>
                <c:pt idx="1378">
                  <c:v>10.199874021571002</c:v>
                </c:pt>
                <c:pt idx="1379">
                  <c:v>10.199887821570869</c:v>
                </c:pt>
                <c:pt idx="1380">
                  <c:v>10.199887821570869</c:v>
                </c:pt>
                <c:pt idx="1381">
                  <c:v>10.199886421570895</c:v>
                </c:pt>
                <c:pt idx="1382">
                  <c:v>10.199858221571429</c:v>
                </c:pt>
                <c:pt idx="1383">
                  <c:v>10.199844721571122</c:v>
                </c:pt>
                <c:pt idx="1384">
                  <c:v>10.199870821571078</c:v>
                </c:pt>
                <c:pt idx="1385">
                  <c:v>10.199867040321163</c:v>
                </c:pt>
                <c:pt idx="1386">
                  <c:v>10.199807821570616</c:v>
                </c:pt>
                <c:pt idx="1387">
                  <c:v>10.199807821570047</c:v>
                </c:pt>
                <c:pt idx="1388">
                  <c:v>10.199837221571316</c:v>
                </c:pt>
                <c:pt idx="1389">
                  <c:v>10.199861521571265</c:v>
                </c:pt>
                <c:pt idx="1390">
                  <c:v>10.199843221571182</c:v>
                </c:pt>
                <c:pt idx="1391">
                  <c:v>10.199846521571359</c:v>
                </c:pt>
                <c:pt idx="1392">
                  <c:v>10.199837821571222</c:v>
                </c:pt>
                <c:pt idx="1393">
                  <c:v>10.199811321570035</c:v>
                </c:pt>
                <c:pt idx="1394">
                  <c:v>10.199786252942822</c:v>
                </c:pt>
                <c:pt idx="1395">
                  <c:v>10.199529488237188</c:v>
                </c:pt>
                <c:pt idx="1396">
                  <c:v>10.199025821570881</c:v>
                </c:pt>
                <c:pt idx="1397">
                  <c:v>10.198152921570211</c:v>
                </c:pt>
                <c:pt idx="1398">
                  <c:v>10.197125121570743</c:v>
                </c:pt>
                <c:pt idx="1399">
                  <c:v>10.196285946570509</c:v>
                </c:pt>
                <c:pt idx="1400">
                  <c:v>10.19555472157047</c:v>
                </c:pt>
                <c:pt idx="1401">
                  <c:v>10.194872921570648</c:v>
                </c:pt>
                <c:pt idx="1402">
                  <c:v>10.194242621570575</c:v>
                </c:pt>
                <c:pt idx="1403">
                  <c:v>10.193797821570669</c:v>
                </c:pt>
                <c:pt idx="1404">
                  <c:v>10.192667821570565</c:v>
                </c:pt>
                <c:pt idx="1405">
                  <c:v>10.192402821570894</c:v>
                </c:pt>
                <c:pt idx="1406">
                  <c:v>10.192050921570328</c:v>
                </c:pt>
                <c:pt idx="1407">
                  <c:v>10.19168055841287</c:v>
                </c:pt>
                <c:pt idx="1408">
                  <c:v>10.191358421570534</c:v>
                </c:pt>
                <c:pt idx="1409">
                  <c:v>10.19105632157088</c:v>
                </c:pt>
                <c:pt idx="1410">
                  <c:v>10.190800421570467</c:v>
                </c:pt>
                <c:pt idx="1411">
                  <c:v>10.190823221570311</c:v>
                </c:pt>
                <c:pt idx="1412">
                  <c:v>10.191112821570453</c:v>
                </c:pt>
                <c:pt idx="1413">
                  <c:v>10.191260979465355</c:v>
                </c:pt>
                <c:pt idx="1414">
                  <c:v>10.193116035856734</c:v>
                </c:pt>
                <c:pt idx="1415">
                  <c:v>10.193446921570384</c:v>
                </c:pt>
                <c:pt idx="1416">
                  <c:v>10.193728821570328</c:v>
                </c:pt>
                <c:pt idx="1417">
                  <c:v>10.193997721570536</c:v>
                </c:pt>
                <c:pt idx="1418">
                  <c:v>10.194291021570317</c:v>
                </c:pt>
                <c:pt idx="1419">
                  <c:v>10.194495502730021</c:v>
                </c:pt>
                <c:pt idx="1420">
                  <c:v>10.1951188215704</c:v>
                </c:pt>
                <c:pt idx="1421">
                  <c:v>10.19526922157074</c:v>
                </c:pt>
                <c:pt idx="1422">
                  <c:v>10.19538102157092</c:v>
                </c:pt>
                <c:pt idx="1423">
                  <c:v>10.195491221570297</c:v>
                </c:pt>
                <c:pt idx="1424">
                  <c:v>10.195736521570769</c:v>
                </c:pt>
                <c:pt idx="1425">
                  <c:v>10.196317925737031</c:v>
                </c:pt>
                <c:pt idx="1426">
                  <c:v>10.19693652157024</c:v>
                </c:pt>
                <c:pt idx="1427">
                  <c:v>10.197412367025255</c:v>
                </c:pt>
                <c:pt idx="1428">
                  <c:v>10.199717821570555</c:v>
                </c:pt>
                <c:pt idx="1429">
                  <c:v>10.200221321570588</c:v>
                </c:pt>
                <c:pt idx="1430">
                  <c:v>10.201152621570126</c:v>
                </c:pt>
                <c:pt idx="1431">
                  <c:v>10.201947321570895</c:v>
                </c:pt>
                <c:pt idx="1432">
                  <c:v>10.202675716307382</c:v>
                </c:pt>
                <c:pt idx="1433">
                  <c:v>10.203384021570724</c:v>
                </c:pt>
                <c:pt idx="1434">
                  <c:v>10.203954721570692</c:v>
                </c:pt>
                <c:pt idx="1435">
                  <c:v>10.204543221570461</c:v>
                </c:pt>
                <c:pt idx="1436">
                  <c:v>10.20487691248006</c:v>
                </c:pt>
                <c:pt idx="1437">
                  <c:v>10.206092137359732</c:v>
                </c:pt>
                <c:pt idx="1438">
                  <c:v>10.206790374762011</c:v>
                </c:pt>
                <c:pt idx="1439">
                  <c:v>10.207923921569982</c:v>
                </c:pt>
                <c:pt idx="1440">
                  <c:v>10.208952221570641</c:v>
                </c:pt>
                <c:pt idx="1441">
                  <c:v>10.209999421570483</c:v>
                </c:pt>
                <c:pt idx="1442">
                  <c:v>10.210881721570539</c:v>
                </c:pt>
                <c:pt idx="1443">
                  <c:v>10.212237189991511</c:v>
                </c:pt>
                <c:pt idx="1444">
                  <c:v>10.213347068882154</c:v>
                </c:pt>
                <c:pt idx="1445">
                  <c:v>10.218939904904161</c:v>
                </c:pt>
                <c:pt idx="1446">
                  <c:v>10.220112021570722</c:v>
                </c:pt>
                <c:pt idx="1447">
                  <c:v>10.221335121570386</c:v>
                </c:pt>
                <c:pt idx="1448">
                  <c:v>10.22249202157057</c:v>
                </c:pt>
                <c:pt idx="1449">
                  <c:v>10.224389421570867</c:v>
                </c:pt>
                <c:pt idx="1450">
                  <c:v>10.226073821570571</c:v>
                </c:pt>
                <c:pt idx="1451">
                  <c:v>10.227475021569987</c:v>
                </c:pt>
                <c:pt idx="1452">
                  <c:v>10.228590784533633</c:v>
                </c:pt>
                <c:pt idx="1453">
                  <c:v>10.232254964427669</c:v>
                </c:pt>
                <c:pt idx="1454">
                  <c:v>10.233079521570726</c:v>
                </c:pt>
                <c:pt idx="1455">
                  <c:v>10.234353621570824</c:v>
                </c:pt>
                <c:pt idx="1456">
                  <c:v>10.235360811261089</c:v>
                </c:pt>
                <c:pt idx="1457">
                  <c:v>10.236534892277906</c:v>
                </c:pt>
                <c:pt idx="1458">
                  <c:v>10.237439121570485</c:v>
                </c:pt>
                <c:pt idx="1459">
                  <c:v>10.238215421570178</c:v>
                </c:pt>
                <c:pt idx="1460">
                  <c:v>10.238994521570401</c:v>
                </c:pt>
                <c:pt idx="1461">
                  <c:v>10.239686621571121</c:v>
                </c:pt>
                <c:pt idx="1462">
                  <c:v>10.240227821570535</c:v>
                </c:pt>
                <c:pt idx="1463">
                  <c:v>10.242699331004459</c:v>
                </c:pt>
                <c:pt idx="1464">
                  <c:v>10.243686321570108</c:v>
                </c:pt>
                <c:pt idx="1465">
                  <c:v>10.244935521570465</c:v>
                </c:pt>
                <c:pt idx="1466">
                  <c:v>10.246348221570521</c:v>
                </c:pt>
                <c:pt idx="1467">
                  <c:v>10.247378221570477</c:v>
                </c:pt>
                <c:pt idx="1468">
                  <c:v>10.248727821570336</c:v>
                </c:pt>
                <c:pt idx="1469">
                  <c:v>10.249761611043805</c:v>
                </c:pt>
                <c:pt idx="1470">
                  <c:v>10.250600538961912</c:v>
                </c:pt>
                <c:pt idx="1471">
                  <c:v>10.253141436028034</c:v>
                </c:pt>
                <c:pt idx="1472">
                  <c:v>10.253685121570797</c:v>
                </c:pt>
                <c:pt idx="1473">
                  <c:v>10.254278121570486</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8.8342773215704629</c:v>
                </c:pt>
                <c:pt idx="2">
                  <c:v>8.835708921570685</c:v>
                </c:pt>
                <c:pt idx="3">
                  <c:v>8.8370547215705333</c:v>
                </c:pt>
                <c:pt idx="4">
                  <c:v>8.8384960215710038</c:v>
                </c:pt>
                <c:pt idx="5">
                  <c:v>8.8397929762092478</c:v>
                </c:pt>
                <c:pt idx="6">
                  <c:v>8.8407814215706679</c:v>
                </c:pt>
                <c:pt idx="7">
                  <c:v>8.8416937215705289</c:v>
                </c:pt>
                <c:pt idx="8">
                  <c:v>8.842226964427752</c:v>
                </c:pt>
                <c:pt idx="9">
                  <c:v>8.8450314882372698</c:v>
                </c:pt>
                <c:pt idx="10">
                  <c:v>8.845599321570873</c:v>
                </c:pt>
                <c:pt idx="11">
                  <c:v>8.8464142215702708</c:v>
                </c:pt>
                <c:pt idx="12">
                  <c:v>8.8473200664682157</c:v>
                </c:pt>
                <c:pt idx="13">
                  <c:v>8.8482419215704677</c:v>
                </c:pt>
                <c:pt idx="14">
                  <c:v>8.8494161215701155</c:v>
                </c:pt>
                <c:pt idx="15">
                  <c:v>8.8501618215698148</c:v>
                </c:pt>
                <c:pt idx="16">
                  <c:v>8.8502141215702057</c:v>
                </c:pt>
                <c:pt idx="17">
                  <c:v>8.8524158462619695</c:v>
                </c:pt>
                <c:pt idx="18">
                  <c:v>8.8551358984937494</c:v>
                </c:pt>
                <c:pt idx="19">
                  <c:v>8.8559639215703641</c:v>
                </c:pt>
                <c:pt idx="20">
                  <c:v>8.8570628215701817</c:v>
                </c:pt>
                <c:pt idx="21">
                  <c:v>8.8579619215704888</c:v>
                </c:pt>
                <c:pt idx="22">
                  <c:v>8.8589760215706228</c:v>
                </c:pt>
                <c:pt idx="23">
                  <c:v>8.8598982215702762</c:v>
                </c:pt>
                <c:pt idx="24">
                  <c:v>8.8606331462460055</c:v>
                </c:pt>
                <c:pt idx="25">
                  <c:v>8.8630993269468838</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8.8708578215703149</c:v>
                </c:pt>
                <c:pt idx="34">
                  <c:v>8.8736755358560693</c:v>
                </c:pt>
                <c:pt idx="35">
                  <c:v>8.8741166215705629</c:v>
                </c:pt>
                <c:pt idx="36">
                  <c:v>8.874912321570303</c:v>
                </c:pt>
                <c:pt idx="37">
                  <c:v>8.8757705215709173</c:v>
                </c:pt>
                <c:pt idx="38">
                  <c:v>8.8765575215708594</c:v>
                </c:pt>
                <c:pt idx="39">
                  <c:v>8.8774657215704842</c:v>
                </c:pt>
                <c:pt idx="40">
                  <c:v>8.8783766757372167</c:v>
                </c:pt>
                <c:pt idx="41">
                  <c:v>8.8792715395190847</c:v>
                </c:pt>
                <c:pt idx="42">
                  <c:v>8.882591154903924</c:v>
                </c:pt>
                <c:pt idx="43">
                  <c:v>8.8834892215711996</c:v>
                </c:pt>
                <c:pt idx="44">
                  <c:v>8.8844754215706807</c:v>
                </c:pt>
                <c:pt idx="45">
                  <c:v>8.8856855215702151</c:v>
                </c:pt>
                <c:pt idx="46">
                  <c:v>8.8868145215705425</c:v>
                </c:pt>
                <c:pt idx="47">
                  <c:v>8.8876149215704885</c:v>
                </c:pt>
                <c:pt idx="48">
                  <c:v>8.8886666215706072</c:v>
                </c:pt>
                <c:pt idx="49">
                  <c:v>8.8895776215706945</c:v>
                </c:pt>
                <c:pt idx="50">
                  <c:v>8.8902299644276326</c:v>
                </c:pt>
                <c:pt idx="51">
                  <c:v>8.8935557627470843</c:v>
                </c:pt>
                <c:pt idx="52">
                  <c:v>8.8942181215705105</c:v>
                </c:pt>
                <c:pt idx="53">
                  <c:v>8.8954699215704398</c:v>
                </c:pt>
                <c:pt idx="54">
                  <c:v>8.8968047215709447</c:v>
                </c:pt>
                <c:pt idx="55">
                  <c:v>8.8979043215708025</c:v>
                </c:pt>
                <c:pt idx="56">
                  <c:v>8.8990431823950615</c:v>
                </c:pt>
                <c:pt idx="57">
                  <c:v>8.8999603215709584</c:v>
                </c:pt>
                <c:pt idx="58">
                  <c:v>8.9010500215713755</c:v>
                </c:pt>
                <c:pt idx="59">
                  <c:v>8.9016705242732286</c:v>
                </c:pt>
                <c:pt idx="60">
                  <c:v>8.9058529567059228</c:v>
                </c:pt>
                <c:pt idx="61">
                  <c:v>8.9066368215700233</c:v>
                </c:pt>
                <c:pt idx="62">
                  <c:v>8.9088565215704829</c:v>
                </c:pt>
                <c:pt idx="63">
                  <c:v>8.9107919215707483</c:v>
                </c:pt>
                <c:pt idx="64">
                  <c:v>8.9124381215705029</c:v>
                </c:pt>
                <c:pt idx="65">
                  <c:v>8.913353821570734</c:v>
                </c:pt>
                <c:pt idx="66">
                  <c:v>8.9141278215712259</c:v>
                </c:pt>
                <c:pt idx="67">
                  <c:v>8.91507448823738</c:v>
                </c:pt>
                <c:pt idx="68">
                  <c:v>8.9245047306612157</c:v>
                </c:pt>
                <c:pt idx="69">
                  <c:v>8.925478521570863</c:v>
                </c:pt>
                <c:pt idx="70">
                  <c:v>8.9267822215704626</c:v>
                </c:pt>
                <c:pt idx="71">
                  <c:v>8.9283425215703431</c:v>
                </c:pt>
                <c:pt idx="72">
                  <c:v>8.9296679215700436</c:v>
                </c:pt>
                <c:pt idx="73">
                  <c:v>8.9311804215704829</c:v>
                </c:pt>
                <c:pt idx="74">
                  <c:v>8.932813521570079</c:v>
                </c:pt>
                <c:pt idx="75">
                  <c:v>8.9334950437926608</c:v>
                </c:pt>
                <c:pt idx="76">
                  <c:v>8.9382445488430875</c:v>
                </c:pt>
                <c:pt idx="77">
                  <c:v>8.9394423215708088</c:v>
                </c:pt>
                <c:pt idx="78">
                  <c:v>8.9419654215705915</c:v>
                </c:pt>
                <c:pt idx="79">
                  <c:v>8.9449582339412785</c:v>
                </c:pt>
                <c:pt idx="80">
                  <c:v>8.947703521570288</c:v>
                </c:pt>
                <c:pt idx="81">
                  <c:v>8.9492918215705473</c:v>
                </c:pt>
                <c:pt idx="82">
                  <c:v>8.9510360215703493</c:v>
                </c:pt>
                <c:pt idx="83">
                  <c:v>8.9525179215701058</c:v>
                </c:pt>
                <c:pt idx="84">
                  <c:v>8.953579995483711</c:v>
                </c:pt>
                <c:pt idx="85">
                  <c:v>8.9570437190064798</c:v>
                </c:pt>
                <c:pt idx="86">
                  <c:v>8.957880021570972</c:v>
                </c:pt>
                <c:pt idx="87">
                  <c:v>8.9593705215709036</c:v>
                </c:pt>
                <c:pt idx="88">
                  <c:v>8.9606690215703004</c:v>
                </c:pt>
                <c:pt idx="89">
                  <c:v>8.9616816215707722</c:v>
                </c:pt>
                <c:pt idx="90">
                  <c:v>8.9625242133234266</c:v>
                </c:pt>
                <c:pt idx="91">
                  <c:v>8.9635552215703918</c:v>
                </c:pt>
                <c:pt idx="92">
                  <c:v>8.9643664215707126</c:v>
                </c:pt>
                <c:pt idx="93">
                  <c:v>8.9650343215706023</c:v>
                </c:pt>
                <c:pt idx="94">
                  <c:v>8.9685623215706158</c:v>
                </c:pt>
                <c:pt idx="95">
                  <c:v>8.9692169215704638</c:v>
                </c:pt>
                <c:pt idx="96">
                  <c:v>8.9701973007375209</c:v>
                </c:pt>
                <c:pt idx="97">
                  <c:v>8.9717314215706487</c:v>
                </c:pt>
                <c:pt idx="98">
                  <c:v>8.9730626215705733</c:v>
                </c:pt>
                <c:pt idx="99">
                  <c:v>8.974551321570388</c:v>
                </c:pt>
                <c:pt idx="100">
                  <c:v>8.9762887215712084</c:v>
                </c:pt>
                <c:pt idx="101">
                  <c:v>8.9778339268333838</c:v>
                </c:pt>
                <c:pt idx="102">
                  <c:v>8.9787678215705409</c:v>
                </c:pt>
                <c:pt idx="103">
                  <c:v>8.9819714422602974</c:v>
                </c:pt>
                <c:pt idx="104">
                  <c:v>8.983387321570758</c:v>
                </c:pt>
                <c:pt idx="105">
                  <c:v>8.9853640215705859</c:v>
                </c:pt>
                <c:pt idx="106">
                  <c:v>8.9871765215705004</c:v>
                </c:pt>
                <c:pt idx="107">
                  <c:v>8.989429721570545</c:v>
                </c:pt>
                <c:pt idx="108">
                  <c:v>8.991087721570338</c:v>
                </c:pt>
                <c:pt idx="109">
                  <c:v>8.9923416215701018</c:v>
                </c:pt>
                <c:pt idx="110">
                  <c:v>8.9934706787131375</c:v>
                </c:pt>
                <c:pt idx="111">
                  <c:v>8.9990249644275622</c:v>
                </c:pt>
                <c:pt idx="112">
                  <c:v>9.0000457382374037</c:v>
                </c:pt>
                <c:pt idx="113">
                  <c:v>9.000997721570382</c:v>
                </c:pt>
                <c:pt idx="114">
                  <c:v>9.0022666215705129</c:v>
                </c:pt>
                <c:pt idx="115">
                  <c:v>9.0037127215704622</c:v>
                </c:pt>
                <c:pt idx="116">
                  <c:v>9.0054576195504268</c:v>
                </c:pt>
                <c:pt idx="117">
                  <c:v>9.0077116215706887</c:v>
                </c:pt>
                <c:pt idx="118">
                  <c:v>9.0089943215707358</c:v>
                </c:pt>
                <c:pt idx="119">
                  <c:v>9.0102803215705585</c:v>
                </c:pt>
                <c:pt idx="120">
                  <c:v>9.013137196570522</c:v>
                </c:pt>
                <c:pt idx="121">
                  <c:v>9.0140410215704314</c:v>
                </c:pt>
                <c:pt idx="122">
                  <c:v>9.0152300090704642</c:v>
                </c:pt>
                <c:pt idx="123">
                  <c:v>9.0167399215704727</c:v>
                </c:pt>
                <c:pt idx="124">
                  <c:v>9.0179813215702715</c:v>
                </c:pt>
                <c:pt idx="125">
                  <c:v>9.0196781215705464</c:v>
                </c:pt>
                <c:pt idx="126">
                  <c:v>9.0212455215703731</c:v>
                </c:pt>
                <c:pt idx="127">
                  <c:v>9.0220203215704764</c:v>
                </c:pt>
                <c:pt idx="128">
                  <c:v>9.022740321570538</c:v>
                </c:pt>
                <c:pt idx="129">
                  <c:v>9.025847821570764</c:v>
                </c:pt>
                <c:pt idx="130">
                  <c:v>9.0269712215706299</c:v>
                </c:pt>
                <c:pt idx="131">
                  <c:v>9.0281722215707205</c:v>
                </c:pt>
                <c:pt idx="132">
                  <c:v>9.0295728215703974</c:v>
                </c:pt>
                <c:pt idx="133">
                  <c:v>9.0311922215709473</c:v>
                </c:pt>
                <c:pt idx="134">
                  <c:v>9.0325120215704686</c:v>
                </c:pt>
                <c:pt idx="135">
                  <c:v>9.0336340215705917</c:v>
                </c:pt>
                <c:pt idx="136">
                  <c:v>9.035037921570833</c:v>
                </c:pt>
                <c:pt idx="137">
                  <c:v>9.0358139619216189</c:v>
                </c:pt>
                <c:pt idx="138">
                  <c:v>9.0402078215705437</c:v>
                </c:pt>
                <c:pt idx="139">
                  <c:v>9.0408302946886945</c:v>
                </c:pt>
                <c:pt idx="140">
                  <c:v>9.0421256215707189</c:v>
                </c:pt>
                <c:pt idx="141">
                  <c:v>9.0430357215703179</c:v>
                </c:pt>
                <c:pt idx="142">
                  <c:v>9.0441293215702494</c:v>
                </c:pt>
                <c:pt idx="143">
                  <c:v>9.0448867104592967</c:v>
                </c:pt>
                <c:pt idx="144">
                  <c:v>9.0463343215704235</c:v>
                </c:pt>
                <c:pt idx="145">
                  <c:v>9.047698021570266</c:v>
                </c:pt>
                <c:pt idx="146">
                  <c:v>9.0482118215705647</c:v>
                </c:pt>
                <c:pt idx="147">
                  <c:v>9.0511862426228511</c:v>
                </c:pt>
                <c:pt idx="148">
                  <c:v>9.0520496397522212</c:v>
                </c:pt>
                <c:pt idx="149">
                  <c:v>9.0530399215701198</c:v>
                </c:pt>
                <c:pt idx="150">
                  <c:v>9.0545805215702906</c:v>
                </c:pt>
                <c:pt idx="151">
                  <c:v>9.0558742215703063</c:v>
                </c:pt>
                <c:pt idx="152">
                  <c:v>9.0570135215705641</c:v>
                </c:pt>
                <c:pt idx="153">
                  <c:v>9.0586329215706627</c:v>
                </c:pt>
                <c:pt idx="154">
                  <c:v>9.0597677215704771</c:v>
                </c:pt>
                <c:pt idx="155">
                  <c:v>9.0608820320969023</c:v>
                </c:pt>
                <c:pt idx="156">
                  <c:v>9.0636930138781366</c:v>
                </c:pt>
                <c:pt idx="157">
                  <c:v>9.0642197215706055</c:v>
                </c:pt>
                <c:pt idx="158">
                  <c:v>9.0656942215708121</c:v>
                </c:pt>
                <c:pt idx="159">
                  <c:v>9.0670961215705432</c:v>
                </c:pt>
                <c:pt idx="160">
                  <c:v>9.0684139215702402</c:v>
                </c:pt>
                <c:pt idx="161">
                  <c:v>9.0695594882372923</c:v>
                </c:pt>
                <c:pt idx="162">
                  <c:v>9.0709718215708026</c:v>
                </c:pt>
                <c:pt idx="163">
                  <c:v>9.0718546215699547</c:v>
                </c:pt>
                <c:pt idx="164">
                  <c:v>9.0729121072848073</c:v>
                </c:pt>
                <c:pt idx="165">
                  <c:v>9.0771278215706683</c:v>
                </c:pt>
                <c:pt idx="166">
                  <c:v>9.0781637215708102</c:v>
                </c:pt>
                <c:pt idx="167">
                  <c:v>9.0795382215700204</c:v>
                </c:pt>
                <c:pt idx="168">
                  <c:v>9.08042399178332</c:v>
                </c:pt>
                <c:pt idx="169">
                  <c:v>9.0815413215703238</c:v>
                </c:pt>
                <c:pt idx="170">
                  <c:v>9.0824968215710484</c:v>
                </c:pt>
                <c:pt idx="171">
                  <c:v>9.0837758215708213</c:v>
                </c:pt>
                <c:pt idx="172">
                  <c:v>9.0851242215702435</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9.0967239215705504</c:v>
                </c:pt>
                <c:pt idx="182">
                  <c:v>9.0973597780923505</c:v>
                </c:pt>
                <c:pt idx="183">
                  <c:v>9.1053438509821234</c:v>
                </c:pt>
                <c:pt idx="184">
                  <c:v>9.1067206215702008</c:v>
                </c:pt>
                <c:pt idx="185">
                  <c:v>9.1078776215702355</c:v>
                </c:pt>
                <c:pt idx="186">
                  <c:v>9.1089629215701766</c:v>
                </c:pt>
                <c:pt idx="187">
                  <c:v>9.1101068937357894</c:v>
                </c:pt>
                <c:pt idx="188">
                  <c:v>9.1167833317746698</c:v>
                </c:pt>
                <c:pt idx="189">
                  <c:v>9.1180066215705793</c:v>
                </c:pt>
                <c:pt idx="190">
                  <c:v>9.1192167215707904</c:v>
                </c:pt>
                <c:pt idx="191">
                  <c:v>9.1208609215704364</c:v>
                </c:pt>
                <c:pt idx="192">
                  <c:v>9.122710089611628</c:v>
                </c:pt>
                <c:pt idx="193">
                  <c:v>9.1238398994924967</c:v>
                </c:pt>
                <c:pt idx="194">
                  <c:v>9.1288252289780694</c:v>
                </c:pt>
                <c:pt idx="195">
                  <c:v>9.1298984215705801</c:v>
                </c:pt>
                <c:pt idx="196">
                  <c:v>9.1317606215705851</c:v>
                </c:pt>
                <c:pt idx="197">
                  <c:v>9.1331261215704362</c:v>
                </c:pt>
                <c:pt idx="198">
                  <c:v>9.1344991617766453</c:v>
                </c:pt>
                <c:pt idx="199">
                  <c:v>9.1356614215703562</c:v>
                </c:pt>
                <c:pt idx="200">
                  <c:v>9.136426021570724</c:v>
                </c:pt>
                <c:pt idx="201">
                  <c:v>9.1374446072849658</c:v>
                </c:pt>
                <c:pt idx="202">
                  <c:v>9.1403639754166015</c:v>
                </c:pt>
                <c:pt idx="203">
                  <c:v>9.1411137399378894</c:v>
                </c:pt>
                <c:pt idx="204">
                  <c:v>9.1420489215704919</c:v>
                </c:pt>
                <c:pt idx="205">
                  <c:v>9.1427377184781875</c:v>
                </c:pt>
                <c:pt idx="206">
                  <c:v>9.1440209215701671</c:v>
                </c:pt>
                <c:pt idx="207">
                  <c:v>9.1450664215703199</c:v>
                </c:pt>
                <c:pt idx="208">
                  <c:v>9.1460000215702557</c:v>
                </c:pt>
                <c:pt idx="209">
                  <c:v>9.1472566215702322</c:v>
                </c:pt>
                <c:pt idx="210">
                  <c:v>9.1477156397523185</c:v>
                </c:pt>
                <c:pt idx="211">
                  <c:v>9.1508953215705837</c:v>
                </c:pt>
                <c:pt idx="212">
                  <c:v>9.1511328742021654</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9.1608714215706559</c:v>
                </c:pt>
                <c:pt idx="223">
                  <c:v>9.1618683215703332</c:v>
                </c:pt>
                <c:pt idx="224">
                  <c:v>9.1628412258259484</c:v>
                </c:pt>
                <c:pt idx="225">
                  <c:v>9.1635644215707401</c:v>
                </c:pt>
                <c:pt idx="226">
                  <c:v>9.1646738215706982</c:v>
                </c:pt>
                <c:pt idx="227">
                  <c:v>9.1654362123750772</c:v>
                </c:pt>
                <c:pt idx="228">
                  <c:v>9.1683728215705642</c:v>
                </c:pt>
                <c:pt idx="229">
                  <c:v>9.1689919215705586</c:v>
                </c:pt>
                <c:pt idx="230">
                  <c:v>9.1700383215706829</c:v>
                </c:pt>
                <c:pt idx="231">
                  <c:v>9.1706192215706217</c:v>
                </c:pt>
                <c:pt idx="232">
                  <c:v>9.1715038215707949</c:v>
                </c:pt>
                <c:pt idx="233">
                  <c:v>9.1724992215703658</c:v>
                </c:pt>
                <c:pt idx="234">
                  <c:v>9.1736171215702988</c:v>
                </c:pt>
                <c:pt idx="235">
                  <c:v>9.1747441215706971</c:v>
                </c:pt>
                <c:pt idx="236">
                  <c:v>9.175117821570538</c:v>
                </c:pt>
                <c:pt idx="237">
                  <c:v>9.1772659465706106</c:v>
                </c:pt>
                <c:pt idx="238">
                  <c:v>9.1780312624310199</c:v>
                </c:pt>
                <c:pt idx="239">
                  <c:v>9.1788979215707336</c:v>
                </c:pt>
                <c:pt idx="240">
                  <c:v>9.1798127215704817</c:v>
                </c:pt>
                <c:pt idx="241">
                  <c:v>9.1807973215706937</c:v>
                </c:pt>
                <c:pt idx="242">
                  <c:v>9.1814579215708072</c:v>
                </c:pt>
                <c:pt idx="243">
                  <c:v>9.1820715850117089</c:v>
                </c:pt>
                <c:pt idx="244">
                  <c:v>9.1824583897520569</c:v>
                </c:pt>
                <c:pt idx="245">
                  <c:v>9.1846245631438528</c:v>
                </c:pt>
                <c:pt idx="246">
                  <c:v>9.1854419215704155</c:v>
                </c:pt>
                <c:pt idx="247">
                  <c:v>9.1861480215703004</c:v>
                </c:pt>
                <c:pt idx="248">
                  <c:v>9.1868297215708417</c:v>
                </c:pt>
                <c:pt idx="249">
                  <c:v>9.187611970506719</c:v>
                </c:pt>
                <c:pt idx="250">
                  <c:v>9.1883716215705</c:v>
                </c:pt>
                <c:pt idx="251">
                  <c:v>9.1891816215707358</c:v>
                </c:pt>
                <c:pt idx="252">
                  <c:v>9.1899477215701886</c:v>
                </c:pt>
                <c:pt idx="253">
                  <c:v>9.1902139326816012</c:v>
                </c:pt>
                <c:pt idx="254">
                  <c:v>9.192915133398273</c:v>
                </c:pt>
                <c:pt idx="255">
                  <c:v>9.1936864531493185</c:v>
                </c:pt>
                <c:pt idx="256">
                  <c:v>9.1943778215706189</c:v>
                </c:pt>
                <c:pt idx="257">
                  <c:v>9.1951668215703393</c:v>
                </c:pt>
                <c:pt idx="258">
                  <c:v>9.1959358215706715</c:v>
                </c:pt>
                <c:pt idx="259">
                  <c:v>9.1966058215706852</c:v>
                </c:pt>
                <c:pt idx="260">
                  <c:v>9.1969678215705635</c:v>
                </c:pt>
                <c:pt idx="261">
                  <c:v>9.1986925437928839</c:v>
                </c:pt>
                <c:pt idx="262">
                  <c:v>9.1994353215703057</c:v>
                </c:pt>
                <c:pt idx="263">
                  <c:v>9.2000789215704586</c:v>
                </c:pt>
                <c:pt idx="264">
                  <c:v>9.2007082215704195</c:v>
                </c:pt>
                <c:pt idx="265">
                  <c:v>9.201458321570593</c:v>
                </c:pt>
                <c:pt idx="266">
                  <c:v>9.2021022215707688</c:v>
                </c:pt>
                <c:pt idx="267">
                  <c:v>9.20283516199639</c:v>
                </c:pt>
                <c:pt idx="268">
                  <c:v>9.203466539519173</c:v>
                </c:pt>
                <c:pt idx="269">
                  <c:v>9.2058794882371835</c:v>
                </c:pt>
                <c:pt idx="270">
                  <c:v>9.2062087215698334</c:v>
                </c:pt>
                <c:pt idx="271">
                  <c:v>9.2068443215708129</c:v>
                </c:pt>
                <c:pt idx="272">
                  <c:v>9.2074901215703839</c:v>
                </c:pt>
                <c:pt idx="273">
                  <c:v>9.2081515215704499</c:v>
                </c:pt>
                <c:pt idx="274">
                  <c:v>9.20881782157009</c:v>
                </c:pt>
                <c:pt idx="275">
                  <c:v>9.2093931215704092</c:v>
                </c:pt>
                <c:pt idx="276">
                  <c:v>9.2099648215703809</c:v>
                </c:pt>
                <c:pt idx="277">
                  <c:v>9.2108463509821803</c:v>
                </c:pt>
                <c:pt idx="278">
                  <c:v>9.2130804257370009</c:v>
                </c:pt>
                <c:pt idx="279">
                  <c:v>9.2139831751058949</c:v>
                </c:pt>
                <c:pt idx="280">
                  <c:v>9.2146136215704164</c:v>
                </c:pt>
                <c:pt idx="281">
                  <c:v>9.2153348215706377</c:v>
                </c:pt>
                <c:pt idx="282">
                  <c:v>9.2158876215703884</c:v>
                </c:pt>
                <c:pt idx="283">
                  <c:v>9.2164330215705768</c:v>
                </c:pt>
                <c:pt idx="284">
                  <c:v>9.2170016020585681</c:v>
                </c:pt>
                <c:pt idx="285">
                  <c:v>9.2176107215705443</c:v>
                </c:pt>
                <c:pt idx="286">
                  <c:v>9.2183093215704517</c:v>
                </c:pt>
                <c:pt idx="287">
                  <c:v>9.2191018215706695</c:v>
                </c:pt>
                <c:pt idx="288">
                  <c:v>9.2198235215707669</c:v>
                </c:pt>
                <c:pt idx="289">
                  <c:v>9.2204225690451693</c:v>
                </c:pt>
                <c:pt idx="290">
                  <c:v>9.221155121570213</c:v>
                </c:pt>
                <c:pt idx="291">
                  <c:v>9.2218143215708679</c:v>
                </c:pt>
                <c:pt idx="292">
                  <c:v>9.2226859215705694</c:v>
                </c:pt>
                <c:pt idx="293">
                  <c:v>9.2234333215703117</c:v>
                </c:pt>
                <c:pt idx="294">
                  <c:v>9.2239981215700837</c:v>
                </c:pt>
                <c:pt idx="295">
                  <c:v>9.2247508323231813</c:v>
                </c:pt>
                <c:pt idx="296">
                  <c:v>9.2253134215705241</c:v>
                </c:pt>
                <c:pt idx="297">
                  <c:v>9.2259304215707907</c:v>
                </c:pt>
                <c:pt idx="298">
                  <c:v>9.2265465215709135</c:v>
                </c:pt>
                <c:pt idx="299">
                  <c:v>9.2271998215704052</c:v>
                </c:pt>
                <c:pt idx="300">
                  <c:v>9.2279554983383427</c:v>
                </c:pt>
                <c:pt idx="301">
                  <c:v>9.2286360215703489</c:v>
                </c:pt>
                <c:pt idx="302">
                  <c:v>9.2294100215706152</c:v>
                </c:pt>
                <c:pt idx="303">
                  <c:v>9.2301348215706689</c:v>
                </c:pt>
                <c:pt idx="304">
                  <c:v>9.2308457215707236</c:v>
                </c:pt>
                <c:pt idx="305">
                  <c:v>9.2315640715703857</c:v>
                </c:pt>
                <c:pt idx="306">
                  <c:v>9.2323314215703167</c:v>
                </c:pt>
                <c:pt idx="307">
                  <c:v>9.2331142215706841</c:v>
                </c:pt>
                <c:pt idx="308">
                  <c:v>9.2336894215707019</c:v>
                </c:pt>
                <c:pt idx="309">
                  <c:v>9.2341275215706382</c:v>
                </c:pt>
                <c:pt idx="310">
                  <c:v>9.2347089917833909</c:v>
                </c:pt>
                <c:pt idx="311">
                  <c:v>9.2353714215702567</c:v>
                </c:pt>
                <c:pt idx="312">
                  <c:v>9.2360305215703242</c:v>
                </c:pt>
                <c:pt idx="313">
                  <c:v>9.236538021570011</c:v>
                </c:pt>
                <c:pt idx="314">
                  <c:v>9.236971369957848</c:v>
                </c:pt>
                <c:pt idx="315">
                  <c:v>9.2391451653202079</c:v>
                </c:pt>
                <c:pt idx="316">
                  <c:v>9.2399450215704455</c:v>
                </c:pt>
                <c:pt idx="317">
                  <c:v>9.2406873215703484</c:v>
                </c:pt>
                <c:pt idx="318">
                  <c:v>9.2413976215706057</c:v>
                </c:pt>
                <c:pt idx="319">
                  <c:v>9.2420714215710742</c:v>
                </c:pt>
                <c:pt idx="320">
                  <c:v>9.2428455215704552</c:v>
                </c:pt>
                <c:pt idx="321">
                  <c:v>9.2435279268335453</c:v>
                </c:pt>
                <c:pt idx="322">
                  <c:v>9.2441799215706428</c:v>
                </c:pt>
                <c:pt idx="323">
                  <c:v>9.2449414215703651</c:v>
                </c:pt>
                <c:pt idx="324">
                  <c:v>9.2456046215705037</c:v>
                </c:pt>
                <c:pt idx="325">
                  <c:v>9.2460674215704213</c:v>
                </c:pt>
                <c:pt idx="326">
                  <c:v>9.2466204882373191</c:v>
                </c:pt>
                <c:pt idx="327">
                  <c:v>9.2472854215703055</c:v>
                </c:pt>
                <c:pt idx="328">
                  <c:v>9.2479500215701265</c:v>
                </c:pt>
                <c:pt idx="329">
                  <c:v>9.2486049215704433</c:v>
                </c:pt>
                <c:pt idx="330">
                  <c:v>9.2491583266213233</c:v>
                </c:pt>
                <c:pt idx="331">
                  <c:v>9.2498454215706083</c:v>
                </c:pt>
                <c:pt idx="332">
                  <c:v>9.2503427215704992</c:v>
                </c:pt>
                <c:pt idx="333">
                  <c:v>9.2508278215705495</c:v>
                </c:pt>
                <c:pt idx="334">
                  <c:v>9.2525264369553959</c:v>
                </c:pt>
                <c:pt idx="335">
                  <c:v>9.2531690215700859</c:v>
                </c:pt>
                <c:pt idx="336">
                  <c:v>9.2538537163076597</c:v>
                </c:pt>
                <c:pt idx="337">
                  <c:v>9.2545592215706591</c:v>
                </c:pt>
                <c:pt idx="338">
                  <c:v>9.255146821570623</c:v>
                </c:pt>
                <c:pt idx="339">
                  <c:v>9.2556766215703732</c:v>
                </c:pt>
                <c:pt idx="340">
                  <c:v>9.2561083215702951</c:v>
                </c:pt>
                <c:pt idx="341">
                  <c:v>9.2568254620199291</c:v>
                </c:pt>
                <c:pt idx="342">
                  <c:v>9.257166860032255</c:v>
                </c:pt>
                <c:pt idx="343">
                  <c:v>9.2591836549038788</c:v>
                </c:pt>
                <c:pt idx="344">
                  <c:v>9.2595400664682685</c:v>
                </c:pt>
                <c:pt idx="345">
                  <c:v>9.2602693215705294</c:v>
                </c:pt>
                <c:pt idx="346">
                  <c:v>9.260997621570862</c:v>
                </c:pt>
                <c:pt idx="347">
                  <c:v>9.261725721570464</c:v>
                </c:pt>
                <c:pt idx="348">
                  <c:v>9.2624910538938128</c:v>
                </c:pt>
                <c:pt idx="349">
                  <c:v>9.2632812215706331</c:v>
                </c:pt>
                <c:pt idx="350">
                  <c:v>9.2638841852068357</c:v>
                </c:pt>
                <c:pt idx="351">
                  <c:v>9.2655078215704947</c:v>
                </c:pt>
                <c:pt idx="352">
                  <c:v>9.2658749215704983</c:v>
                </c:pt>
                <c:pt idx="353">
                  <c:v>9.2662590336919237</c:v>
                </c:pt>
                <c:pt idx="354">
                  <c:v>9.2669687215704695</c:v>
                </c:pt>
                <c:pt idx="355">
                  <c:v>9.2676727215706869</c:v>
                </c:pt>
                <c:pt idx="356">
                  <c:v>9.2683007215712028</c:v>
                </c:pt>
                <c:pt idx="357">
                  <c:v>9.2690804215706493</c:v>
                </c:pt>
                <c:pt idx="358">
                  <c:v>9.2696039754165849</c:v>
                </c:pt>
                <c:pt idx="359">
                  <c:v>9.2701756181805131</c:v>
                </c:pt>
                <c:pt idx="360">
                  <c:v>9.2748012783608687</c:v>
                </c:pt>
                <c:pt idx="361">
                  <c:v>9.2756235215704628</c:v>
                </c:pt>
                <c:pt idx="362">
                  <c:v>9.2763249215706018</c:v>
                </c:pt>
                <c:pt idx="363">
                  <c:v>9.2771310215708613</c:v>
                </c:pt>
                <c:pt idx="364">
                  <c:v>9.2779761194429256</c:v>
                </c:pt>
                <c:pt idx="365">
                  <c:v>9.278848206185824</c:v>
                </c:pt>
                <c:pt idx="366">
                  <c:v>9.2812087306615254</c:v>
                </c:pt>
                <c:pt idx="367">
                  <c:v>9.2816730215708159</c:v>
                </c:pt>
                <c:pt idx="368">
                  <c:v>9.2823903215704426</c:v>
                </c:pt>
                <c:pt idx="369">
                  <c:v>9.2829351215704996</c:v>
                </c:pt>
                <c:pt idx="370">
                  <c:v>9.2839762054086776</c:v>
                </c:pt>
                <c:pt idx="371">
                  <c:v>9.2849546215704599</c:v>
                </c:pt>
                <c:pt idx="372">
                  <c:v>9.2858917215706729</c:v>
                </c:pt>
                <c:pt idx="373">
                  <c:v>9.2871485215708098</c:v>
                </c:pt>
                <c:pt idx="374">
                  <c:v>9.2878278215700156</c:v>
                </c:pt>
                <c:pt idx="375">
                  <c:v>9.2883986549038404</c:v>
                </c:pt>
                <c:pt idx="376">
                  <c:v>9.2903676628404614</c:v>
                </c:pt>
                <c:pt idx="377">
                  <c:v>9.2909866259182508</c:v>
                </c:pt>
                <c:pt idx="378">
                  <c:v>9.2916335215704589</c:v>
                </c:pt>
                <c:pt idx="379">
                  <c:v>9.2924017215702719</c:v>
                </c:pt>
                <c:pt idx="380">
                  <c:v>9.2931367215705691</c:v>
                </c:pt>
                <c:pt idx="381">
                  <c:v>9.2939743215708095</c:v>
                </c:pt>
                <c:pt idx="382">
                  <c:v>9.2945265028893012</c:v>
                </c:pt>
                <c:pt idx="383">
                  <c:v>9.2951673738095728</c:v>
                </c:pt>
                <c:pt idx="384">
                  <c:v>9.2992245226014187</c:v>
                </c:pt>
                <c:pt idx="385">
                  <c:v>9.2999158215704174</c:v>
                </c:pt>
                <c:pt idx="386">
                  <c:v>9.300701621570834</c:v>
                </c:pt>
                <c:pt idx="387">
                  <c:v>9.3013691215704526</c:v>
                </c:pt>
                <c:pt idx="388">
                  <c:v>9.3020821745114848</c:v>
                </c:pt>
                <c:pt idx="389">
                  <c:v>9.3025149644276919</c:v>
                </c:pt>
                <c:pt idx="390">
                  <c:v>9.3045248215705509</c:v>
                </c:pt>
                <c:pt idx="391">
                  <c:v>9.3050522215705058</c:v>
                </c:pt>
                <c:pt idx="392">
                  <c:v>9.305919821570555</c:v>
                </c:pt>
                <c:pt idx="393">
                  <c:v>9.3066880215707073</c:v>
                </c:pt>
                <c:pt idx="394">
                  <c:v>9.3071145215711084</c:v>
                </c:pt>
                <c:pt idx="395">
                  <c:v>9.3078296495272532</c:v>
                </c:pt>
                <c:pt idx="396">
                  <c:v>9.3085411215702543</c:v>
                </c:pt>
                <c:pt idx="397">
                  <c:v>9.3090547878629675</c:v>
                </c:pt>
                <c:pt idx="398">
                  <c:v>9.3110395457084021</c:v>
                </c:pt>
                <c:pt idx="399">
                  <c:v>9.3116740215706209</c:v>
                </c:pt>
                <c:pt idx="400">
                  <c:v>9.3123642660151376</c:v>
                </c:pt>
                <c:pt idx="401">
                  <c:v>9.313097421570756</c:v>
                </c:pt>
                <c:pt idx="402">
                  <c:v>9.3139158215702054</c:v>
                </c:pt>
                <c:pt idx="403">
                  <c:v>9.3146159215703328</c:v>
                </c:pt>
                <c:pt idx="404">
                  <c:v>9.3152407215701309</c:v>
                </c:pt>
                <c:pt idx="405">
                  <c:v>9.3156853215704007</c:v>
                </c:pt>
                <c:pt idx="406">
                  <c:v>9.3184122660147608</c:v>
                </c:pt>
                <c:pt idx="407">
                  <c:v>9.3187812215705179</c:v>
                </c:pt>
                <c:pt idx="408">
                  <c:v>9.3194764215703447</c:v>
                </c:pt>
                <c:pt idx="409">
                  <c:v>9.3201830215705108</c:v>
                </c:pt>
                <c:pt idx="410">
                  <c:v>9.3208272215703509</c:v>
                </c:pt>
                <c:pt idx="411">
                  <c:v>9.3213979225806582</c:v>
                </c:pt>
                <c:pt idx="412">
                  <c:v>9.321945221570088</c:v>
                </c:pt>
                <c:pt idx="413">
                  <c:v>9.3222445957641078</c:v>
                </c:pt>
                <c:pt idx="414">
                  <c:v>9.3234988472116704</c:v>
                </c:pt>
                <c:pt idx="415">
                  <c:v>9.3238789215702518</c:v>
                </c:pt>
                <c:pt idx="416">
                  <c:v>9.324428121570616</c:v>
                </c:pt>
                <c:pt idx="417">
                  <c:v>9.3250185215706978</c:v>
                </c:pt>
                <c:pt idx="418">
                  <c:v>9.3256894377321267</c:v>
                </c:pt>
                <c:pt idx="419">
                  <c:v>9.3264261215704636</c:v>
                </c:pt>
                <c:pt idx="420">
                  <c:v>9.3272578215708499</c:v>
                </c:pt>
                <c:pt idx="421">
                  <c:v>9.3277782013177983</c:v>
                </c:pt>
                <c:pt idx="422">
                  <c:v>9.3298128753342464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9.3381717609645172</c:v>
                </c:pt>
                <c:pt idx="435">
                  <c:v>9.3386691215704687</c:v>
                </c:pt>
                <c:pt idx="436">
                  <c:v>9.3392732215702789</c:v>
                </c:pt>
                <c:pt idx="437">
                  <c:v>9.3397536215704058</c:v>
                </c:pt>
                <c:pt idx="438">
                  <c:v>9.3400878215705188</c:v>
                </c:pt>
                <c:pt idx="439">
                  <c:v>9.3416357163076125</c:v>
                </c:pt>
                <c:pt idx="440">
                  <c:v>9.3421438889864561</c:v>
                </c:pt>
                <c:pt idx="441">
                  <c:v>9.342894721570687</c:v>
                </c:pt>
                <c:pt idx="442">
                  <c:v>9.3434984215702883</c:v>
                </c:pt>
                <c:pt idx="443">
                  <c:v>9.3441935215707694</c:v>
                </c:pt>
                <c:pt idx="444">
                  <c:v>9.3447843215709998</c:v>
                </c:pt>
                <c:pt idx="445">
                  <c:v>9.3453755993484027</c:v>
                </c:pt>
                <c:pt idx="446">
                  <c:v>9.3458552215705453</c:v>
                </c:pt>
                <c:pt idx="447">
                  <c:v>9.3462814882372385</c:v>
                </c:pt>
                <c:pt idx="448">
                  <c:v>9.3480296965703182</c:v>
                </c:pt>
                <c:pt idx="449">
                  <c:v>9.3484113215705307</c:v>
                </c:pt>
                <c:pt idx="450">
                  <c:v>9.349162221570495</c:v>
                </c:pt>
                <c:pt idx="451">
                  <c:v>9.3497935215711259</c:v>
                </c:pt>
                <c:pt idx="452">
                  <c:v>9.3504175185403771</c:v>
                </c:pt>
                <c:pt idx="453">
                  <c:v>9.3511131215708296</c:v>
                </c:pt>
                <c:pt idx="454">
                  <c:v>9.3517069215708801</c:v>
                </c:pt>
                <c:pt idx="455">
                  <c:v>9.3523866215705738</c:v>
                </c:pt>
                <c:pt idx="456">
                  <c:v>9.3526980918408533</c:v>
                </c:pt>
                <c:pt idx="457">
                  <c:v>9.3545332903206528</c:v>
                </c:pt>
                <c:pt idx="458">
                  <c:v>9.3549354559786941</c:v>
                </c:pt>
                <c:pt idx="459">
                  <c:v>9.3554151215707737</c:v>
                </c:pt>
                <c:pt idx="460">
                  <c:v>9.3559935215702019</c:v>
                </c:pt>
                <c:pt idx="461">
                  <c:v>9.3565501215701801</c:v>
                </c:pt>
                <c:pt idx="462">
                  <c:v>9.3571313215701757</c:v>
                </c:pt>
                <c:pt idx="463">
                  <c:v>9.3575901041790992</c:v>
                </c:pt>
                <c:pt idx="464">
                  <c:v>9.3605961797796819</c:v>
                </c:pt>
                <c:pt idx="465">
                  <c:v>9.3611057215705191</c:v>
                </c:pt>
                <c:pt idx="466">
                  <c:v>9.3615400215708604</c:v>
                </c:pt>
                <c:pt idx="467">
                  <c:v>9.3621694215705524</c:v>
                </c:pt>
                <c:pt idx="468">
                  <c:v>9.3628394215707438</c:v>
                </c:pt>
                <c:pt idx="469">
                  <c:v>9.3634398670251286</c:v>
                </c:pt>
                <c:pt idx="470">
                  <c:v>9.3654376787135796</c:v>
                </c:pt>
                <c:pt idx="471">
                  <c:v>9.3659880256523564</c:v>
                </c:pt>
                <c:pt idx="472">
                  <c:v>9.3666348215705177</c:v>
                </c:pt>
                <c:pt idx="473">
                  <c:v>9.3671326215705726</c:v>
                </c:pt>
                <c:pt idx="474">
                  <c:v>9.3676089215709197</c:v>
                </c:pt>
                <c:pt idx="475">
                  <c:v>9.3680849215707998</c:v>
                </c:pt>
                <c:pt idx="476">
                  <c:v>9.3686537215706789</c:v>
                </c:pt>
                <c:pt idx="477">
                  <c:v>9.3691159737444867</c:v>
                </c:pt>
                <c:pt idx="478">
                  <c:v>9.3709783621114671</c:v>
                </c:pt>
                <c:pt idx="479">
                  <c:v>9.3714841215705604</c:v>
                </c:pt>
                <c:pt idx="480">
                  <c:v>9.3721344215705784</c:v>
                </c:pt>
                <c:pt idx="481">
                  <c:v>9.3725635215709442</c:v>
                </c:pt>
                <c:pt idx="482">
                  <c:v>9.373233721570541</c:v>
                </c:pt>
                <c:pt idx="483">
                  <c:v>9.373832821570705</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9.3794541215706211</c:v>
                </c:pt>
                <c:pt idx="493">
                  <c:v>9.3800086215705214</c:v>
                </c:pt>
                <c:pt idx="494">
                  <c:v>9.3805561373599673</c:v>
                </c:pt>
                <c:pt idx="495">
                  <c:v>9.3825524791049535</c:v>
                </c:pt>
                <c:pt idx="496">
                  <c:v>9.3830752215704756</c:v>
                </c:pt>
                <c:pt idx="497">
                  <c:v>9.3835290215705953</c:v>
                </c:pt>
                <c:pt idx="498">
                  <c:v>9.3841478215707497</c:v>
                </c:pt>
                <c:pt idx="499">
                  <c:v>9.3847931215704357</c:v>
                </c:pt>
                <c:pt idx="500">
                  <c:v>9.3852299215711099</c:v>
                </c:pt>
                <c:pt idx="501">
                  <c:v>9.385753944019303</c:v>
                </c:pt>
                <c:pt idx="502">
                  <c:v>9.3861594686292644</c:v>
                </c:pt>
                <c:pt idx="503">
                  <c:v>9.3885067446475858</c:v>
                </c:pt>
                <c:pt idx="504">
                  <c:v>9.388916121570599</c:v>
                </c:pt>
                <c:pt idx="505">
                  <c:v>9.3894087215705717</c:v>
                </c:pt>
                <c:pt idx="506">
                  <c:v>9.3898193215706449</c:v>
                </c:pt>
                <c:pt idx="507">
                  <c:v>9.3903690172228238</c:v>
                </c:pt>
                <c:pt idx="508">
                  <c:v>9.3908327215706731</c:v>
                </c:pt>
                <c:pt idx="509">
                  <c:v>9.3912698468866864</c:v>
                </c:pt>
                <c:pt idx="510">
                  <c:v>9.3931510824403226</c:v>
                </c:pt>
                <c:pt idx="511">
                  <c:v>9.393571321570203</c:v>
                </c:pt>
                <c:pt idx="512">
                  <c:v>9.3940508215707013</c:v>
                </c:pt>
                <c:pt idx="513">
                  <c:v>9.39451618891745</c:v>
                </c:pt>
                <c:pt idx="514">
                  <c:v>9.3950723215705629</c:v>
                </c:pt>
                <c:pt idx="515">
                  <c:v>9.3955550215703596</c:v>
                </c:pt>
                <c:pt idx="516">
                  <c:v>9.3961377215705788</c:v>
                </c:pt>
                <c:pt idx="517">
                  <c:v>9.3965944412885705</c:v>
                </c:pt>
                <c:pt idx="518">
                  <c:v>9.3979878215705384</c:v>
                </c:pt>
                <c:pt idx="519">
                  <c:v>9.3983412236324675</c:v>
                </c:pt>
                <c:pt idx="520">
                  <c:v>9.3988009215702686</c:v>
                </c:pt>
                <c:pt idx="521">
                  <c:v>9.3992635215711129</c:v>
                </c:pt>
                <c:pt idx="522">
                  <c:v>9.3997975215705054</c:v>
                </c:pt>
                <c:pt idx="523">
                  <c:v>9.4002363215705458</c:v>
                </c:pt>
                <c:pt idx="524">
                  <c:v>9.4007904215704734</c:v>
                </c:pt>
                <c:pt idx="525">
                  <c:v>9.4013094494774627</c:v>
                </c:pt>
                <c:pt idx="526">
                  <c:v>9.4017943367223236</c:v>
                </c:pt>
                <c:pt idx="527">
                  <c:v>9.4030878215705656</c:v>
                </c:pt>
                <c:pt idx="528">
                  <c:v>9.4034537215706422</c:v>
                </c:pt>
                <c:pt idx="529">
                  <c:v>9.4040162215708136</c:v>
                </c:pt>
                <c:pt idx="530">
                  <c:v>9.404486521570437</c:v>
                </c:pt>
                <c:pt idx="531">
                  <c:v>9.4049047215702188</c:v>
                </c:pt>
                <c:pt idx="532">
                  <c:v>9.4052622426232144</c:v>
                </c:pt>
                <c:pt idx="533">
                  <c:v>9.4058078215706935</c:v>
                </c:pt>
                <c:pt idx="534">
                  <c:v>9.4062139215706519</c:v>
                </c:pt>
                <c:pt idx="535">
                  <c:v>9.406713821570559</c:v>
                </c:pt>
                <c:pt idx="536">
                  <c:v>9.4083543433098207</c:v>
                </c:pt>
                <c:pt idx="537">
                  <c:v>9.4087941215709492</c:v>
                </c:pt>
                <c:pt idx="538">
                  <c:v>9.4092171622297514</c:v>
                </c:pt>
                <c:pt idx="539">
                  <c:v>9.4096389215706466</c:v>
                </c:pt>
                <c:pt idx="540">
                  <c:v>9.4100423215702875</c:v>
                </c:pt>
                <c:pt idx="541">
                  <c:v>9.410400721570781</c:v>
                </c:pt>
                <c:pt idx="542">
                  <c:v>9.4108471215704235</c:v>
                </c:pt>
                <c:pt idx="543">
                  <c:v>9.4112884215699992</c:v>
                </c:pt>
                <c:pt idx="544">
                  <c:v>9.4116696072850203</c:v>
                </c:pt>
                <c:pt idx="545">
                  <c:v>9.4132178215705657</c:v>
                </c:pt>
                <c:pt idx="546">
                  <c:v>9.4135030215707474</c:v>
                </c:pt>
                <c:pt idx="547">
                  <c:v>9.4139502215705697</c:v>
                </c:pt>
                <c:pt idx="548">
                  <c:v>9.4145707215705361</c:v>
                </c:pt>
                <c:pt idx="549">
                  <c:v>9.4150942215707012</c:v>
                </c:pt>
                <c:pt idx="550">
                  <c:v>9.4155285662514956</c:v>
                </c:pt>
                <c:pt idx="551">
                  <c:v>9.415977921570498</c:v>
                </c:pt>
                <c:pt idx="552">
                  <c:v>9.4163527215706431</c:v>
                </c:pt>
                <c:pt idx="553">
                  <c:v>9.4166381919408622</c:v>
                </c:pt>
                <c:pt idx="554">
                  <c:v>9.4177008984935213</c:v>
                </c:pt>
                <c:pt idx="555">
                  <c:v>9.4179347215706883</c:v>
                </c:pt>
                <c:pt idx="556">
                  <c:v>9.4185786215710241</c:v>
                </c:pt>
                <c:pt idx="557">
                  <c:v>9.4191544542233512</c:v>
                </c:pt>
                <c:pt idx="558">
                  <c:v>9.4198171215705138</c:v>
                </c:pt>
                <c:pt idx="559">
                  <c:v>9.4203081215704643</c:v>
                </c:pt>
                <c:pt idx="560">
                  <c:v>9.4209515215704673</c:v>
                </c:pt>
                <c:pt idx="561">
                  <c:v>9.4214630215705419</c:v>
                </c:pt>
                <c:pt idx="562">
                  <c:v>9.4218349644277026</c:v>
                </c:pt>
                <c:pt idx="563">
                  <c:v>9.4230725024217321</c:v>
                </c:pt>
                <c:pt idx="564">
                  <c:v>9.4234176215702945</c:v>
                </c:pt>
                <c:pt idx="565">
                  <c:v>9.4238362215710225</c:v>
                </c:pt>
                <c:pt idx="566">
                  <c:v>9.4243177215706542</c:v>
                </c:pt>
                <c:pt idx="567">
                  <c:v>9.4249033215702234</c:v>
                </c:pt>
                <c:pt idx="568">
                  <c:v>9.4254246215704001</c:v>
                </c:pt>
                <c:pt idx="569">
                  <c:v>9.4258860868771297</c:v>
                </c:pt>
                <c:pt idx="570">
                  <c:v>9.426495521570569</c:v>
                </c:pt>
                <c:pt idx="571">
                  <c:v>9.4267878215705281</c:v>
                </c:pt>
                <c:pt idx="572">
                  <c:v>9.4283228215709123</c:v>
                </c:pt>
                <c:pt idx="573">
                  <c:v>9.4285458215709781</c:v>
                </c:pt>
                <c:pt idx="574">
                  <c:v>9.4293674215707419</c:v>
                </c:pt>
                <c:pt idx="575">
                  <c:v>9.4298017215713053</c:v>
                </c:pt>
                <c:pt idx="576">
                  <c:v>9.4303209168086717</c:v>
                </c:pt>
                <c:pt idx="577">
                  <c:v>9.4307749215706558</c:v>
                </c:pt>
                <c:pt idx="578">
                  <c:v>9.4311377215707175</c:v>
                </c:pt>
                <c:pt idx="579">
                  <c:v>9.431552421570796</c:v>
                </c:pt>
                <c:pt idx="580">
                  <c:v>9.431711230661378</c:v>
                </c:pt>
                <c:pt idx="581">
                  <c:v>9.4329385358561098</c:v>
                </c:pt>
                <c:pt idx="582">
                  <c:v>9.4332093215705672</c:v>
                </c:pt>
                <c:pt idx="583">
                  <c:v>9.4337421072844876</c:v>
                </c:pt>
                <c:pt idx="584">
                  <c:v>9.4342630215706222</c:v>
                </c:pt>
                <c:pt idx="585">
                  <c:v>9.434825021570683</c:v>
                </c:pt>
                <c:pt idx="586">
                  <c:v>9.4353377215702352</c:v>
                </c:pt>
                <c:pt idx="587">
                  <c:v>9.4359342215704949</c:v>
                </c:pt>
                <c:pt idx="588">
                  <c:v>9.4364439215706142</c:v>
                </c:pt>
                <c:pt idx="589">
                  <c:v>9.436790321570566</c:v>
                </c:pt>
                <c:pt idx="590">
                  <c:v>9.4380791373600186</c:v>
                </c:pt>
                <c:pt idx="591">
                  <c:v>9.4383330215704664</c:v>
                </c:pt>
                <c:pt idx="592">
                  <c:v>9.4389295215704401</c:v>
                </c:pt>
                <c:pt idx="593">
                  <c:v>9.4394491215704051</c:v>
                </c:pt>
                <c:pt idx="594">
                  <c:v>9.4400078215706316</c:v>
                </c:pt>
                <c:pt idx="595">
                  <c:v>9.4404651778929036</c:v>
                </c:pt>
                <c:pt idx="596">
                  <c:v>9.440901221570341</c:v>
                </c:pt>
                <c:pt idx="597">
                  <c:v>9.441467032097119</c:v>
                </c:pt>
                <c:pt idx="598">
                  <c:v>9.442976517222565</c:v>
                </c:pt>
                <c:pt idx="599">
                  <c:v>9.4433628215707976</c:v>
                </c:pt>
                <c:pt idx="600">
                  <c:v>9.4438108215702954</c:v>
                </c:pt>
                <c:pt idx="601">
                  <c:v>9.4442471144997029</c:v>
                </c:pt>
                <c:pt idx="602">
                  <c:v>9.4446085215704834</c:v>
                </c:pt>
                <c:pt idx="603">
                  <c:v>9.4450875215707555</c:v>
                </c:pt>
                <c:pt idx="604">
                  <c:v>9.4455204215705457</c:v>
                </c:pt>
                <c:pt idx="605">
                  <c:v>9.4460079215712511</c:v>
                </c:pt>
                <c:pt idx="606">
                  <c:v>9.4461947780921918</c:v>
                </c:pt>
                <c:pt idx="607">
                  <c:v>9.4475895236984542</c:v>
                </c:pt>
                <c:pt idx="608">
                  <c:v>9.4479317215702654</c:v>
                </c:pt>
                <c:pt idx="609">
                  <c:v>9.448537021570683</c:v>
                </c:pt>
                <c:pt idx="610">
                  <c:v>9.4489118215701993</c:v>
                </c:pt>
                <c:pt idx="611">
                  <c:v>9.4494278215702128</c:v>
                </c:pt>
                <c:pt idx="612">
                  <c:v>9.4498326215704509</c:v>
                </c:pt>
                <c:pt idx="613">
                  <c:v>9.4503085274529752</c:v>
                </c:pt>
                <c:pt idx="614">
                  <c:v>9.4507111215706185</c:v>
                </c:pt>
                <c:pt idx="615">
                  <c:v>9.4509378215707205</c:v>
                </c:pt>
                <c:pt idx="616">
                  <c:v>9.4521699784331652</c:v>
                </c:pt>
                <c:pt idx="617">
                  <c:v>9.4525694215706597</c:v>
                </c:pt>
                <c:pt idx="618">
                  <c:v>9.4531053215707033</c:v>
                </c:pt>
                <c:pt idx="619">
                  <c:v>9.4535571764093795</c:v>
                </c:pt>
                <c:pt idx="620">
                  <c:v>9.4542283534857887</c:v>
                </c:pt>
                <c:pt idx="621">
                  <c:v>9.454692321570505</c:v>
                </c:pt>
                <c:pt idx="622">
                  <c:v>9.4550950215705569</c:v>
                </c:pt>
                <c:pt idx="623">
                  <c:v>9.4556815589443737</c:v>
                </c:pt>
                <c:pt idx="624">
                  <c:v>9.4572550679477452</c:v>
                </c:pt>
                <c:pt idx="625">
                  <c:v>9.4577828731165567</c:v>
                </c:pt>
                <c:pt idx="626">
                  <c:v>9.4581963215706963</c:v>
                </c:pt>
                <c:pt idx="627">
                  <c:v>9.4586739215704174</c:v>
                </c:pt>
                <c:pt idx="628">
                  <c:v>9.4590888215705462</c:v>
                </c:pt>
                <c:pt idx="629">
                  <c:v>9.4596017215704755</c:v>
                </c:pt>
                <c:pt idx="630">
                  <c:v>9.4601722093253109</c:v>
                </c:pt>
                <c:pt idx="631">
                  <c:v>9.4606323215702908</c:v>
                </c:pt>
                <c:pt idx="632">
                  <c:v>9.460917821570531</c:v>
                </c:pt>
                <c:pt idx="633">
                  <c:v>9.4622970753017555</c:v>
                </c:pt>
                <c:pt idx="634">
                  <c:v>9.4628064215704502</c:v>
                </c:pt>
                <c:pt idx="635">
                  <c:v>9.4631797215706506</c:v>
                </c:pt>
                <c:pt idx="636">
                  <c:v>9.4636458215707506</c:v>
                </c:pt>
                <c:pt idx="637">
                  <c:v>9.464010217404045</c:v>
                </c:pt>
                <c:pt idx="638">
                  <c:v>9.46465522157051</c:v>
                </c:pt>
                <c:pt idx="639">
                  <c:v>9.4651324215703205</c:v>
                </c:pt>
                <c:pt idx="640">
                  <c:v>9.4656244215708369</c:v>
                </c:pt>
                <c:pt idx="641">
                  <c:v>9.465987821570522</c:v>
                </c:pt>
                <c:pt idx="642">
                  <c:v>9.4675255827647078</c:v>
                </c:pt>
                <c:pt idx="643">
                  <c:v>9.4680043433096905</c:v>
                </c:pt>
                <c:pt idx="644">
                  <c:v>9.4685592333352595</c:v>
                </c:pt>
                <c:pt idx="645">
                  <c:v>9.4691231215706857</c:v>
                </c:pt>
                <c:pt idx="646">
                  <c:v>9.4696944215706225</c:v>
                </c:pt>
                <c:pt idx="647">
                  <c:v>9.470202621570408</c:v>
                </c:pt>
                <c:pt idx="648">
                  <c:v>9.4708107215707678</c:v>
                </c:pt>
                <c:pt idx="649">
                  <c:v>9.4712314950398149</c:v>
                </c:pt>
                <c:pt idx="650">
                  <c:v>9.4716287039233151</c:v>
                </c:pt>
                <c:pt idx="651">
                  <c:v>9.4728775437927624</c:v>
                </c:pt>
                <c:pt idx="652">
                  <c:v>9.4733379215705185</c:v>
                </c:pt>
                <c:pt idx="653">
                  <c:v>9.4739127215704979</c:v>
                </c:pt>
                <c:pt idx="654">
                  <c:v>9.4744114215703057</c:v>
                </c:pt>
                <c:pt idx="655">
                  <c:v>9.4749989440195286</c:v>
                </c:pt>
                <c:pt idx="656">
                  <c:v>9.4756386215704964</c:v>
                </c:pt>
                <c:pt idx="657">
                  <c:v>9.4762640215706551</c:v>
                </c:pt>
                <c:pt idx="658">
                  <c:v>9.4768418215708579</c:v>
                </c:pt>
                <c:pt idx="659">
                  <c:v>9.47714782157054</c:v>
                </c:pt>
                <c:pt idx="660">
                  <c:v>9.4785563929988701</c:v>
                </c:pt>
                <c:pt idx="661">
                  <c:v>9.4790592215706972</c:v>
                </c:pt>
                <c:pt idx="662">
                  <c:v>9.479575244250654</c:v>
                </c:pt>
                <c:pt idx="663">
                  <c:v>9.4803132215707659</c:v>
                </c:pt>
                <c:pt idx="664">
                  <c:v>9.4810081215704631</c:v>
                </c:pt>
                <c:pt idx="665">
                  <c:v>9.4816497215703492</c:v>
                </c:pt>
                <c:pt idx="666">
                  <c:v>9.4822860215703493</c:v>
                </c:pt>
                <c:pt idx="667">
                  <c:v>9.4827598867878926</c:v>
                </c:pt>
                <c:pt idx="668">
                  <c:v>9.4831363064191567</c:v>
                </c:pt>
                <c:pt idx="669">
                  <c:v>9.4844189644279489</c:v>
                </c:pt>
                <c:pt idx="670">
                  <c:v>9.4847771215705521</c:v>
                </c:pt>
                <c:pt idx="671">
                  <c:v>9.485379521570378</c:v>
                </c:pt>
                <c:pt idx="672">
                  <c:v>9.4859726215707809</c:v>
                </c:pt>
                <c:pt idx="673">
                  <c:v>9.4867140460604453</c:v>
                </c:pt>
                <c:pt idx="674">
                  <c:v>9.4873260215705191</c:v>
                </c:pt>
                <c:pt idx="675">
                  <c:v>9.487951721570747</c:v>
                </c:pt>
                <c:pt idx="676">
                  <c:v>9.4886874215706989</c:v>
                </c:pt>
                <c:pt idx="677">
                  <c:v>9.4890395607009062</c:v>
                </c:pt>
                <c:pt idx="678">
                  <c:v>9.4920707285474322</c:v>
                </c:pt>
                <c:pt idx="679">
                  <c:v>9.4926291757369547</c:v>
                </c:pt>
                <c:pt idx="680">
                  <c:v>9.4931651215708062</c:v>
                </c:pt>
                <c:pt idx="681">
                  <c:v>9.4939353215707314</c:v>
                </c:pt>
                <c:pt idx="682">
                  <c:v>9.4945135749951977</c:v>
                </c:pt>
                <c:pt idx="683">
                  <c:v>9.4970178215705623</c:v>
                </c:pt>
                <c:pt idx="684">
                  <c:v>9.4973531215706934</c:v>
                </c:pt>
                <c:pt idx="685">
                  <c:v>9.4979565844570715</c:v>
                </c:pt>
                <c:pt idx="686">
                  <c:v>9.4985089215706289</c:v>
                </c:pt>
                <c:pt idx="687">
                  <c:v>9.4991667215705142</c:v>
                </c:pt>
                <c:pt idx="688">
                  <c:v>9.4996526215700072</c:v>
                </c:pt>
                <c:pt idx="689">
                  <c:v>9.5002760215706807</c:v>
                </c:pt>
                <c:pt idx="690">
                  <c:v>9.5008416190390097</c:v>
                </c:pt>
                <c:pt idx="691">
                  <c:v>9.5011268538286693</c:v>
                </c:pt>
                <c:pt idx="692">
                  <c:v>9.5031931549039435</c:v>
                </c:pt>
                <c:pt idx="693">
                  <c:v>9.5037249215705906</c:v>
                </c:pt>
                <c:pt idx="694">
                  <c:v>9.5043280215705614</c:v>
                </c:pt>
                <c:pt idx="695">
                  <c:v>9.5049682215701914</c:v>
                </c:pt>
                <c:pt idx="696">
                  <c:v>9.5056260358563716</c:v>
                </c:pt>
                <c:pt idx="697">
                  <c:v>9.5062818215705356</c:v>
                </c:pt>
                <c:pt idx="698">
                  <c:v>9.5069816373601128</c:v>
                </c:pt>
                <c:pt idx="699">
                  <c:v>9.5092512215706932</c:v>
                </c:pt>
                <c:pt idx="700">
                  <c:v>9.5096938215709077</c:v>
                </c:pt>
                <c:pt idx="701">
                  <c:v>9.5102586355239822</c:v>
                </c:pt>
                <c:pt idx="702">
                  <c:v>9.5109878215709927</c:v>
                </c:pt>
                <c:pt idx="703">
                  <c:v>9.5116081215706263</c:v>
                </c:pt>
                <c:pt idx="704">
                  <c:v>9.5121812215704011</c:v>
                </c:pt>
                <c:pt idx="705">
                  <c:v>9.5127556215706903</c:v>
                </c:pt>
                <c:pt idx="706">
                  <c:v>9.5132203771262738</c:v>
                </c:pt>
                <c:pt idx="707">
                  <c:v>9.5135321965704946</c:v>
                </c:pt>
                <c:pt idx="708">
                  <c:v>9.5154178215705514</c:v>
                </c:pt>
                <c:pt idx="709">
                  <c:v>9.5157631215700285</c:v>
                </c:pt>
                <c:pt idx="710">
                  <c:v>9.5165709215706187</c:v>
                </c:pt>
                <c:pt idx="711">
                  <c:v>9.5172057215702726</c:v>
                </c:pt>
                <c:pt idx="712">
                  <c:v>9.5179372215701932</c:v>
                </c:pt>
                <c:pt idx="713">
                  <c:v>9.5184638419783987</c:v>
                </c:pt>
                <c:pt idx="714">
                  <c:v>9.5192011215708394</c:v>
                </c:pt>
                <c:pt idx="715">
                  <c:v>9.5198206982830005</c:v>
                </c:pt>
                <c:pt idx="716">
                  <c:v>9.5217667240098507</c:v>
                </c:pt>
                <c:pt idx="717">
                  <c:v>9.5224005215701908</c:v>
                </c:pt>
                <c:pt idx="718">
                  <c:v>9.5230139215707741</c:v>
                </c:pt>
                <c:pt idx="719">
                  <c:v>9.5237606787134013</c:v>
                </c:pt>
                <c:pt idx="720">
                  <c:v>9.5243365215701914</c:v>
                </c:pt>
                <c:pt idx="721">
                  <c:v>9.5249884215702814</c:v>
                </c:pt>
                <c:pt idx="722">
                  <c:v>9.5255912215705933</c:v>
                </c:pt>
                <c:pt idx="723">
                  <c:v>9.5261842599264721</c:v>
                </c:pt>
                <c:pt idx="724">
                  <c:v>9.5287918215706036</c:v>
                </c:pt>
                <c:pt idx="725">
                  <c:v>9.5291622810294569</c:v>
                </c:pt>
                <c:pt idx="726">
                  <c:v>9.5298220215703786</c:v>
                </c:pt>
                <c:pt idx="727">
                  <c:v>9.5303729215703257</c:v>
                </c:pt>
                <c:pt idx="728">
                  <c:v>9.5310056215705927</c:v>
                </c:pt>
                <c:pt idx="729">
                  <c:v>9.5316453215708457</c:v>
                </c:pt>
                <c:pt idx="730">
                  <c:v>9.5321713215706527</c:v>
                </c:pt>
                <c:pt idx="731">
                  <c:v>9.532587821570516</c:v>
                </c:pt>
                <c:pt idx="732">
                  <c:v>9.5360878215706038</c:v>
                </c:pt>
                <c:pt idx="733">
                  <c:v>9.5365287215704271</c:v>
                </c:pt>
                <c:pt idx="734">
                  <c:v>9.5370507215701341</c:v>
                </c:pt>
                <c:pt idx="735">
                  <c:v>9.537683621570503</c:v>
                </c:pt>
                <c:pt idx="736">
                  <c:v>9.5382787215708369</c:v>
                </c:pt>
                <c:pt idx="737">
                  <c:v>9.5387078215705206</c:v>
                </c:pt>
                <c:pt idx="738">
                  <c:v>9.540402448436323</c:v>
                </c:pt>
                <c:pt idx="739">
                  <c:v>9.5408591617762539</c:v>
                </c:pt>
                <c:pt idx="740">
                  <c:v>9.5414740215707479</c:v>
                </c:pt>
                <c:pt idx="741">
                  <c:v>9.5420820215706357</c:v>
                </c:pt>
                <c:pt idx="742">
                  <c:v>9.5427276215703323</c:v>
                </c:pt>
                <c:pt idx="743">
                  <c:v>9.5431892215702163</c:v>
                </c:pt>
                <c:pt idx="744">
                  <c:v>9.5438740460606759</c:v>
                </c:pt>
                <c:pt idx="745">
                  <c:v>9.5442848803941551</c:v>
                </c:pt>
                <c:pt idx="746">
                  <c:v>9.5453578215705619</c:v>
                </c:pt>
                <c:pt idx="747">
                  <c:v>9.5460159215705094</c:v>
                </c:pt>
                <c:pt idx="748">
                  <c:v>9.5467242215702157</c:v>
                </c:pt>
                <c:pt idx="749">
                  <c:v>9.5474564215705122</c:v>
                </c:pt>
                <c:pt idx="750">
                  <c:v>9.5481461215704631</c:v>
                </c:pt>
                <c:pt idx="751">
                  <c:v>9.5487890586835391</c:v>
                </c:pt>
                <c:pt idx="752">
                  <c:v>9.549542421570532</c:v>
                </c:pt>
                <c:pt idx="753">
                  <c:v>9.550066721570758</c:v>
                </c:pt>
                <c:pt idx="754">
                  <c:v>9.5505148215697684</c:v>
                </c:pt>
                <c:pt idx="755">
                  <c:v>9.5509678215705485</c:v>
                </c:pt>
                <c:pt idx="756">
                  <c:v>9.5524769124796123</c:v>
                </c:pt>
                <c:pt idx="757">
                  <c:v>9.5529380514558824</c:v>
                </c:pt>
                <c:pt idx="758">
                  <c:v>9.553421970507074</c:v>
                </c:pt>
                <c:pt idx="759">
                  <c:v>9.5540609215705494</c:v>
                </c:pt>
                <c:pt idx="760">
                  <c:v>9.554558921570262</c:v>
                </c:pt>
                <c:pt idx="761">
                  <c:v>9.5551179215705559</c:v>
                </c:pt>
                <c:pt idx="762">
                  <c:v>9.5556414215705985</c:v>
                </c:pt>
                <c:pt idx="763">
                  <c:v>9.5560907104593724</c:v>
                </c:pt>
                <c:pt idx="764">
                  <c:v>9.5578516769924526</c:v>
                </c:pt>
                <c:pt idx="765">
                  <c:v>9.5584171215706242</c:v>
                </c:pt>
                <c:pt idx="766">
                  <c:v>9.558926421570261</c:v>
                </c:pt>
                <c:pt idx="767">
                  <c:v>9.559577721570335</c:v>
                </c:pt>
                <c:pt idx="768">
                  <c:v>9.5601895215705071</c:v>
                </c:pt>
                <c:pt idx="769">
                  <c:v>9.5606521514675222</c:v>
                </c:pt>
                <c:pt idx="770">
                  <c:v>9.5613118215704098</c:v>
                </c:pt>
                <c:pt idx="771">
                  <c:v>9.561776221570355</c:v>
                </c:pt>
                <c:pt idx="772">
                  <c:v>9.5620178215705049</c:v>
                </c:pt>
                <c:pt idx="773">
                  <c:v>9.5634633117662045</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9.5686900215708697</c:v>
                </c:pt>
                <c:pt idx="783">
                  <c:v>9.5691103988897233</c:v>
                </c:pt>
                <c:pt idx="784">
                  <c:v>9.5696254215705885</c:v>
                </c:pt>
                <c:pt idx="785">
                  <c:v>9.5699976215708915</c:v>
                </c:pt>
                <c:pt idx="786">
                  <c:v>9.570629821570531</c:v>
                </c:pt>
                <c:pt idx="787">
                  <c:v>9.5711682215704563</c:v>
                </c:pt>
                <c:pt idx="788">
                  <c:v>9.5717245215707152</c:v>
                </c:pt>
                <c:pt idx="789">
                  <c:v>9.5722953973282081</c:v>
                </c:pt>
                <c:pt idx="790">
                  <c:v>9.5734878215705397</c:v>
                </c:pt>
                <c:pt idx="791">
                  <c:v>9.5737998215703204</c:v>
                </c:pt>
                <c:pt idx="792">
                  <c:v>9.5744398215706958</c:v>
                </c:pt>
                <c:pt idx="793">
                  <c:v>9.5750544215701279</c:v>
                </c:pt>
                <c:pt idx="794">
                  <c:v>9.5755019215707051</c:v>
                </c:pt>
                <c:pt idx="795">
                  <c:v>9.5760641215702975</c:v>
                </c:pt>
                <c:pt idx="796">
                  <c:v>9.5765367627470734</c:v>
                </c:pt>
                <c:pt idx="797">
                  <c:v>9.5770238215705294</c:v>
                </c:pt>
                <c:pt idx="798">
                  <c:v>9.5774214113139209</c:v>
                </c:pt>
                <c:pt idx="799">
                  <c:v>9.5789096772408442</c:v>
                </c:pt>
                <c:pt idx="800">
                  <c:v>9.5794076215702706</c:v>
                </c:pt>
                <c:pt idx="801">
                  <c:v>9.5797992215701555</c:v>
                </c:pt>
                <c:pt idx="802">
                  <c:v>9.5803803988899183</c:v>
                </c:pt>
                <c:pt idx="803">
                  <c:v>9.5808545215707426</c:v>
                </c:pt>
                <c:pt idx="804">
                  <c:v>9.5812294215707912</c:v>
                </c:pt>
                <c:pt idx="805">
                  <c:v>9.5817081215704789</c:v>
                </c:pt>
                <c:pt idx="806">
                  <c:v>9.5820650215706422</c:v>
                </c:pt>
                <c:pt idx="807">
                  <c:v>9.5823478215705649</c:v>
                </c:pt>
                <c:pt idx="808">
                  <c:v>9.5834395164861164</c:v>
                </c:pt>
                <c:pt idx="809">
                  <c:v>9.5838710215705092</c:v>
                </c:pt>
                <c:pt idx="810">
                  <c:v>9.584351321570729</c:v>
                </c:pt>
                <c:pt idx="811">
                  <c:v>9.5848249215706431</c:v>
                </c:pt>
                <c:pt idx="812">
                  <c:v>9.5852702215706671</c:v>
                </c:pt>
                <c:pt idx="813">
                  <c:v>9.5857456215702967</c:v>
                </c:pt>
                <c:pt idx="814">
                  <c:v>9.5861997803332173</c:v>
                </c:pt>
                <c:pt idx="815">
                  <c:v>9.5866434098060047</c:v>
                </c:pt>
                <c:pt idx="816">
                  <c:v>9.5880756215708303</c:v>
                </c:pt>
                <c:pt idx="817">
                  <c:v>9.5885416215709682</c:v>
                </c:pt>
                <c:pt idx="818">
                  <c:v>9.58899992157016</c:v>
                </c:pt>
                <c:pt idx="819">
                  <c:v>9.5893875215706856</c:v>
                </c:pt>
                <c:pt idx="820">
                  <c:v>9.5898200896114485</c:v>
                </c:pt>
                <c:pt idx="821">
                  <c:v>9.590299521570655</c:v>
                </c:pt>
                <c:pt idx="822">
                  <c:v>9.5907228215707327</c:v>
                </c:pt>
                <c:pt idx="823">
                  <c:v>9.591161313634343</c:v>
                </c:pt>
                <c:pt idx="824">
                  <c:v>9.5927687104598789</c:v>
                </c:pt>
                <c:pt idx="825">
                  <c:v>9.5932132215707888</c:v>
                </c:pt>
                <c:pt idx="826">
                  <c:v>9.5935515329106096</c:v>
                </c:pt>
                <c:pt idx="827">
                  <c:v>9.5940926215709936</c:v>
                </c:pt>
                <c:pt idx="828">
                  <c:v>9.5945596215707205</c:v>
                </c:pt>
                <c:pt idx="829">
                  <c:v>9.5950821215707691</c:v>
                </c:pt>
                <c:pt idx="830">
                  <c:v>9.5957150215706228</c:v>
                </c:pt>
                <c:pt idx="831">
                  <c:v>9.5961166875501185</c:v>
                </c:pt>
                <c:pt idx="832">
                  <c:v>9.596507821570512</c:v>
                </c:pt>
                <c:pt idx="833">
                  <c:v>9.5983966215708119</c:v>
                </c:pt>
                <c:pt idx="834">
                  <c:v>9.5987442215704135</c:v>
                </c:pt>
                <c:pt idx="835">
                  <c:v>9.5991247215704689</c:v>
                </c:pt>
                <c:pt idx="836">
                  <c:v>9.5996963215705904</c:v>
                </c:pt>
                <c:pt idx="837">
                  <c:v>9.6002508215704943</c:v>
                </c:pt>
                <c:pt idx="838">
                  <c:v>9.6006341757373441</c:v>
                </c:pt>
                <c:pt idx="839">
                  <c:v>9.6010572501419205</c:v>
                </c:pt>
                <c:pt idx="840">
                  <c:v>9.6025411205396694</c:v>
                </c:pt>
                <c:pt idx="841">
                  <c:v>9.6029916215706379</c:v>
                </c:pt>
                <c:pt idx="842">
                  <c:v>9.6035095215709561</c:v>
                </c:pt>
                <c:pt idx="843">
                  <c:v>9.6040293215705592</c:v>
                </c:pt>
                <c:pt idx="844">
                  <c:v>9.6046515329107756</c:v>
                </c:pt>
                <c:pt idx="845">
                  <c:v>9.6051579215706937</c:v>
                </c:pt>
                <c:pt idx="846">
                  <c:v>9.6057569215703751</c:v>
                </c:pt>
                <c:pt idx="847">
                  <c:v>9.6061400215708499</c:v>
                </c:pt>
                <c:pt idx="848">
                  <c:v>9.6063717104592961</c:v>
                </c:pt>
                <c:pt idx="849">
                  <c:v>9.6076616397523189</c:v>
                </c:pt>
                <c:pt idx="850">
                  <c:v>9.6081043215705595</c:v>
                </c:pt>
                <c:pt idx="851">
                  <c:v>9.6083217176747358</c:v>
                </c:pt>
                <c:pt idx="852">
                  <c:v>9.6090315215707687</c:v>
                </c:pt>
                <c:pt idx="853">
                  <c:v>9.6095828215702461</c:v>
                </c:pt>
                <c:pt idx="854">
                  <c:v>9.6107287215703892</c:v>
                </c:pt>
                <c:pt idx="855">
                  <c:v>9.6113906215707452</c:v>
                </c:pt>
                <c:pt idx="856">
                  <c:v>9.6118807526050709</c:v>
                </c:pt>
                <c:pt idx="857">
                  <c:v>9.6162636882369679</c:v>
                </c:pt>
                <c:pt idx="858">
                  <c:v>9.6168417215704167</c:v>
                </c:pt>
                <c:pt idx="859">
                  <c:v>9.61744112157076</c:v>
                </c:pt>
                <c:pt idx="860">
                  <c:v>9.6180209215705545</c:v>
                </c:pt>
                <c:pt idx="861">
                  <c:v>9.6185416215704223</c:v>
                </c:pt>
                <c:pt idx="862">
                  <c:v>9.6191398834260298</c:v>
                </c:pt>
                <c:pt idx="863">
                  <c:v>9.6196940215706803</c:v>
                </c:pt>
                <c:pt idx="864">
                  <c:v>9.6198178215705479</c:v>
                </c:pt>
                <c:pt idx="865">
                  <c:v>9.6214132501420249</c:v>
                </c:pt>
                <c:pt idx="866">
                  <c:v>9.6219164215706137</c:v>
                </c:pt>
                <c:pt idx="867">
                  <c:v>9.6224587215707338</c:v>
                </c:pt>
                <c:pt idx="868">
                  <c:v>9.6230153215704881</c:v>
                </c:pt>
                <c:pt idx="869">
                  <c:v>9.6234377184778026</c:v>
                </c:pt>
                <c:pt idx="870">
                  <c:v>9.62399192157066</c:v>
                </c:pt>
                <c:pt idx="871">
                  <c:v>9.6243366215703485</c:v>
                </c:pt>
                <c:pt idx="872">
                  <c:v>9.6246758215703885</c:v>
                </c:pt>
                <c:pt idx="873">
                  <c:v>9.6262114579346125</c:v>
                </c:pt>
                <c:pt idx="874">
                  <c:v>9.6266820215706037</c:v>
                </c:pt>
                <c:pt idx="875">
                  <c:v>9.6271107081682707</c:v>
                </c:pt>
                <c:pt idx="876">
                  <c:v>9.6276395215702308</c:v>
                </c:pt>
                <c:pt idx="877">
                  <c:v>9.6281278215706507</c:v>
                </c:pt>
                <c:pt idx="878">
                  <c:v>9.6285490215704339</c:v>
                </c:pt>
                <c:pt idx="879">
                  <c:v>9.6289262215709499</c:v>
                </c:pt>
                <c:pt idx="880">
                  <c:v>9.6292871622303409</c:v>
                </c:pt>
                <c:pt idx="881">
                  <c:v>9.631146508439528</c:v>
                </c:pt>
                <c:pt idx="882">
                  <c:v>9.6316606215704414</c:v>
                </c:pt>
                <c:pt idx="883">
                  <c:v>9.6320973215702992</c:v>
                </c:pt>
                <c:pt idx="884">
                  <c:v>9.6326760215707559</c:v>
                </c:pt>
                <c:pt idx="885">
                  <c:v>9.6331785215706205</c:v>
                </c:pt>
                <c:pt idx="886">
                  <c:v>9.6336899865189487</c:v>
                </c:pt>
                <c:pt idx="887">
                  <c:v>9.6341598215707691</c:v>
                </c:pt>
                <c:pt idx="888">
                  <c:v>9.6344378215704687</c:v>
                </c:pt>
                <c:pt idx="889">
                  <c:v>9.6359370986786992</c:v>
                </c:pt>
                <c:pt idx="890">
                  <c:v>9.6363514215703745</c:v>
                </c:pt>
                <c:pt idx="891">
                  <c:v>9.6368671215708215</c:v>
                </c:pt>
                <c:pt idx="892">
                  <c:v>9.6373589555913473</c:v>
                </c:pt>
                <c:pt idx="893">
                  <c:v>9.6381092215702182</c:v>
                </c:pt>
                <c:pt idx="894">
                  <c:v>9.6387000215711751</c:v>
                </c:pt>
                <c:pt idx="895">
                  <c:v>9.6392058518735979</c:v>
                </c:pt>
                <c:pt idx="896">
                  <c:v>9.6404878215705452</c:v>
                </c:pt>
                <c:pt idx="897">
                  <c:v>9.6407780215705312</c:v>
                </c:pt>
                <c:pt idx="898">
                  <c:v>9.6412889215700712</c:v>
                </c:pt>
                <c:pt idx="899">
                  <c:v>9.641761429817997</c:v>
                </c:pt>
                <c:pt idx="900">
                  <c:v>9.6424595215702205</c:v>
                </c:pt>
                <c:pt idx="901">
                  <c:v>9.6428457215705325</c:v>
                </c:pt>
                <c:pt idx="902">
                  <c:v>9.643107821571089</c:v>
                </c:pt>
                <c:pt idx="903">
                  <c:v>9.6436848215702646</c:v>
                </c:pt>
                <c:pt idx="904">
                  <c:v>9.6441236836393287</c:v>
                </c:pt>
                <c:pt idx="905">
                  <c:v>9.6458558543576345</c:v>
                </c:pt>
                <c:pt idx="906">
                  <c:v>9.6463358215704424</c:v>
                </c:pt>
                <c:pt idx="907">
                  <c:v>9.6469186215709701</c:v>
                </c:pt>
                <c:pt idx="908">
                  <c:v>9.6473690215703201</c:v>
                </c:pt>
                <c:pt idx="909">
                  <c:v>9.6479398215704855</c:v>
                </c:pt>
                <c:pt idx="910">
                  <c:v>9.6483806215705155</c:v>
                </c:pt>
                <c:pt idx="911">
                  <c:v>9.6489274091995636</c:v>
                </c:pt>
                <c:pt idx="912">
                  <c:v>9.6494317941732533</c:v>
                </c:pt>
                <c:pt idx="913">
                  <c:v>9.6508346256941735</c:v>
                </c:pt>
                <c:pt idx="914">
                  <c:v>9.6514023215701599</c:v>
                </c:pt>
                <c:pt idx="915">
                  <c:v>9.6522263215705202</c:v>
                </c:pt>
                <c:pt idx="916">
                  <c:v>9.6529335215706595</c:v>
                </c:pt>
                <c:pt idx="917">
                  <c:v>9.6533564813644688</c:v>
                </c:pt>
                <c:pt idx="918">
                  <c:v>9.6536959215709857</c:v>
                </c:pt>
                <c:pt idx="919">
                  <c:v>9.6541453215705637</c:v>
                </c:pt>
                <c:pt idx="920">
                  <c:v>9.6545971215709177</c:v>
                </c:pt>
                <c:pt idx="921">
                  <c:v>9.6547578215705521</c:v>
                </c:pt>
                <c:pt idx="922">
                  <c:v>9.6560062722746149</c:v>
                </c:pt>
                <c:pt idx="923">
                  <c:v>9.6563708215708566</c:v>
                </c:pt>
                <c:pt idx="924">
                  <c:v>9.6568747287870327</c:v>
                </c:pt>
                <c:pt idx="925">
                  <c:v>9.6573827215703822</c:v>
                </c:pt>
                <c:pt idx="926">
                  <c:v>9.658049321570541</c:v>
                </c:pt>
                <c:pt idx="927">
                  <c:v>9.6584783215705361</c:v>
                </c:pt>
                <c:pt idx="928">
                  <c:v>9.6589761215705998</c:v>
                </c:pt>
                <c:pt idx="929">
                  <c:v>9.659337921570323</c:v>
                </c:pt>
                <c:pt idx="930">
                  <c:v>9.6597649049038967</c:v>
                </c:pt>
                <c:pt idx="931">
                  <c:v>9.6614088882371725</c:v>
                </c:pt>
                <c:pt idx="932">
                  <c:v>9.662041921570319</c:v>
                </c:pt>
                <c:pt idx="933">
                  <c:v>9.6626058215706969</c:v>
                </c:pt>
                <c:pt idx="934">
                  <c:v>9.6630108215706372</c:v>
                </c:pt>
                <c:pt idx="935">
                  <c:v>9.663384421570683</c:v>
                </c:pt>
                <c:pt idx="936">
                  <c:v>9.6636955715708694</c:v>
                </c:pt>
                <c:pt idx="937">
                  <c:v>9.6640688854003969</c:v>
                </c:pt>
                <c:pt idx="938">
                  <c:v>9.6655735177729305</c:v>
                </c:pt>
                <c:pt idx="939">
                  <c:v>9.6660525215702222</c:v>
                </c:pt>
                <c:pt idx="940">
                  <c:v>9.6663953215699969</c:v>
                </c:pt>
                <c:pt idx="941">
                  <c:v>9.6669290215706205</c:v>
                </c:pt>
                <c:pt idx="942">
                  <c:v>9.6674385432201468</c:v>
                </c:pt>
                <c:pt idx="943">
                  <c:v>9.6678174215702306</c:v>
                </c:pt>
                <c:pt idx="944">
                  <c:v>9.6682631215704546</c:v>
                </c:pt>
                <c:pt idx="945">
                  <c:v>9.6686366215698598</c:v>
                </c:pt>
                <c:pt idx="946">
                  <c:v>9.6688438215705155</c:v>
                </c:pt>
                <c:pt idx="947">
                  <c:v>9.6698378215704537</c:v>
                </c:pt>
                <c:pt idx="948">
                  <c:v>9.6701643478860877</c:v>
                </c:pt>
                <c:pt idx="949">
                  <c:v>9.6707789674040718</c:v>
                </c:pt>
                <c:pt idx="950">
                  <c:v>9.6712016215707113</c:v>
                </c:pt>
                <c:pt idx="951">
                  <c:v>9.671715521570647</c:v>
                </c:pt>
                <c:pt idx="952">
                  <c:v>9.6721273215706418</c:v>
                </c:pt>
                <c:pt idx="953">
                  <c:v>9.6727024215702926</c:v>
                </c:pt>
                <c:pt idx="954">
                  <c:v>9.6730404257373692</c:v>
                </c:pt>
                <c:pt idx="955">
                  <c:v>9.6732793215705133</c:v>
                </c:pt>
                <c:pt idx="956">
                  <c:v>9.6743289843612761</c:v>
                </c:pt>
                <c:pt idx="957">
                  <c:v>9.6747381215705381</c:v>
                </c:pt>
                <c:pt idx="958">
                  <c:v>9.6751265215714142</c:v>
                </c:pt>
                <c:pt idx="959">
                  <c:v>9.6756033215706196</c:v>
                </c:pt>
                <c:pt idx="960">
                  <c:v>9.6760306215706322</c:v>
                </c:pt>
                <c:pt idx="961">
                  <c:v>9.6764870999208394</c:v>
                </c:pt>
                <c:pt idx="962">
                  <c:v>9.6770891215708019</c:v>
                </c:pt>
                <c:pt idx="963">
                  <c:v>9.6775262215705702</c:v>
                </c:pt>
                <c:pt idx="964">
                  <c:v>9.681128084728563</c:v>
                </c:pt>
                <c:pt idx="965">
                  <c:v>9.6819158215705361</c:v>
                </c:pt>
                <c:pt idx="966">
                  <c:v>9.6822686215708487</c:v>
                </c:pt>
                <c:pt idx="967">
                  <c:v>9.6827699865188936</c:v>
                </c:pt>
                <c:pt idx="968">
                  <c:v>9.6831590215704004</c:v>
                </c:pt>
                <c:pt idx="969">
                  <c:v>9.6837362215703031</c:v>
                </c:pt>
                <c:pt idx="970">
                  <c:v>9.6841810215703195</c:v>
                </c:pt>
                <c:pt idx="971">
                  <c:v>9.684415521570358</c:v>
                </c:pt>
                <c:pt idx="972">
                  <c:v>9.6847353215704679</c:v>
                </c:pt>
                <c:pt idx="973">
                  <c:v>9.6860531276929986</c:v>
                </c:pt>
                <c:pt idx="974">
                  <c:v>9.6863212215708163</c:v>
                </c:pt>
                <c:pt idx="975">
                  <c:v>9.6868481215707689</c:v>
                </c:pt>
                <c:pt idx="976">
                  <c:v>9.687249321570544</c:v>
                </c:pt>
                <c:pt idx="977">
                  <c:v>9.6876687215708213</c:v>
                </c:pt>
                <c:pt idx="978">
                  <c:v>9.6880378215703722</c:v>
                </c:pt>
                <c:pt idx="979">
                  <c:v>9.688521021570617</c:v>
                </c:pt>
                <c:pt idx="980">
                  <c:v>9.6888580215701054</c:v>
                </c:pt>
                <c:pt idx="981">
                  <c:v>9.689298691135761</c:v>
                </c:pt>
                <c:pt idx="982">
                  <c:v>9.6903939000019754</c:v>
                </c:pt>
                <c:pt idx="983">
                  <c:v>9.6907624215701631</c:v>
                </c:pt>
                <c:pt idx="984">
                  <c:v>9.6911948215703632</c:v>
                </c:pt>
                <c:pt idx="985">
                  <c:v>9.6915855299043727</c:v>
                </c:pt>
                <c:pt idx="986">
                  <c:v>9.6918996215704674</c:v>
                </c:pt>
                <c:pt idx="987">
                  <c:v>9.6924059215707956</c:v>
                </c:pt>
                <c:pt idx="988">
                  <c:v>9.6927495215702972</c:v>
                </c:pt>
                <c:pt idx="989">
                  <c:v>9.6930550942977192</c:v>
                </c:pt>
                <c:pt idx="990">
                  <c:v>9.694130129262799</c:v>
                </c:pt>
                <c:pt idx="991">
                  <c:v>9.6944119215705555</c:v>
                </c:pt>
                <c:pt idx="992">
                  <c:v>9.6947671458951632</c:v>
                </c:pt>
                <c:pt idx="993">
                  <c:v>9.6951688215701015</c:v>
                </c:pt>
                <c:pt idx="994">
                  <c:v>9.6957011215701332</c:v>
                </c:pt>
                <c:pt idx="995">
                  <c:v>9.696045321570903</c:v>
                </c:pt>
                <c:pt idx="996">
                  <c:v>9.6964094215708059</c:v>
                </c:pt>
                <c:pt idx="997">
                  <c:v>9.6967056215707839</c:v>
                </c:pt>
                <c:pt idx="998">
                  <c:v>9.6970175215704266</c:v>
                </c:pt>
                <c:pt idx="999">
                  <c:v>9.6972078215704673</c:v>
                </c:pt>
                <c:pt idx="1000">
                  <c:v>9.6982304302663209</c:v>
                </c:pt>
                <c:pt idx="1001">
                  <c:v>9.6985370215707434</c:v>
                </c:pt>
                <c:pt idx="1002">
                  <c:v>9.6989277215703069</c:v>
                </c:pt>
                <c:pt idx="1003">
                  <c:v>9.699304721570611</c:v>
                </c:pt>
                <c:pt idx="1004">
                  <c:v>9.6996419215703185</c:v>
                </c:pt>
                <c:pt idx="1005">
                  <c:v>9.7001136726347958</c:v>
                </c:pt>
                <c:pt idx="1006">
                  <c:v>9.7003278215704327</c:v>
                </c:pt>
                <c:pt idx="1007">
                  <c:v>9.7007203215708664</c:v>
                </c:pt>
                <c:pt idx="1008">
                  <c:v>9.7009590715704626</c:v>
                </c:pt>
                <c:pt idx="1009">
                  <c:v>9.7018348905362348</c:v>
                </c:pt>
                <c:pt idx="1010">
                  <c:v>9.7021160215703475</c:v>
                </c:pt>
                <c:pt idx="1011">
                  <c:v>9.7025297215704818</c:v>
                </c:pt>
                <c:pt idx="1012">
                  <c:v>9.7028468339164444</c:v>
                </c:pt>
                <c:pt idx="1013">
                  <c:v>9.7033604215704159</c:v>
                </c:pt>
                <c:pt idx="1014">
                  <c:v>9.703728721570462</c:v>
                </c:pt>
                <c:pt idx="1015">
                  <c:v>9.7042425215705457</c:v>
                </c:pt>
                <c:pt idx="1016">
                  <c:v>9.7045844215700612</c:v>
                </c:pt>
                <c:pt idx="1017">
                  <c:v>9.7057869882371364</c:v>
                </c:pt>
                <c:pt idx="1018">
                  <c:v>9.7060446965697231</c:v>
                </c:pt>
                <c:pt idx="1019">
                  <c:v>9.7064345215705288</c:v>
                </c:pt>
                <c:pt idx="1020">
                  <c:v>9.7067843215703391</c:v>
                </c:pt>
                <c:pt idx="1021">
                  <c:v>9.7070757215711634</c:v>
                </c:pt>
                <c:pt idx="1022">
                  <c:v>9.70742702157035</c:v>
                </c:pt>
                <c:pt idx="1023">
                  <c:v>9.7076809215704252</c:v>
                </c:pt>
                <c:pt idx="1024">
                  <c:v>9.7079576602804813</c:v>
                </c:pt>
                <c:pt idx="1025">
                  <c:v>9.709056988237176</c:v>
                </c:pt>
                <c:pt idx="1026">
                  <c:v>9.7092305215706318</c:v>
                </c:pt>
                <c:pt idx="1027">
                  <c:v>9.7096272215703543</c:v>
                </c:pt>
                <c:pt idx="1028">
                  <c:v>9.7099829215703011</c:v>
                </c:pt>
                <c:pt idx="1029">
                  <c:v>9.7103711215704376</c:v>
                </c:pt>
                <c:pt idx="1030">
                  <c:v>9.7106385432204974</c:v>
                </c:pt>
                <c:pt idx="1031">
                  <c:v>9.7109289215708614</c:v>
                </c:pt>
                <c:pt idx="1032">
                  <c:v>9.7112817215704386</c:v>
                </c:pt>
                <c:pt idx="1033">
                  <c:v>9.7115754215701386</c:v>
                </c:pt>
                <c:pt idx="1034">
                  <c:v>9.7118104882371554</c:v>
                </c:pt>
                <c:pt idx="1035">
                  <c:v>9.7129222477999377</c:v>
                </c:pt>
                <c:pt idx="1036">
                  <c:v>9.7132794215706681</c:v>
                </c:pt>
                <c:pt idx="1037">
                  <c:v>9.7137451411581228</c:v>
                </c:pt>
                <c:pt idx="1038">
                  <c:v>9.7141527215708052</c:v>
                </c:pt>
                <c:pt idx="1039">
                  <c:v>9.7145522215704254</c:v>
                </c:pt>
                <c:pt idx="1040">
                  <c:v>9.7149059215705407</c:v>
                </c:pt>
                <c:pt idx="1041">
                  <c:v>9.7153109215706586</c:v>
                </c:pt>
                <c:pt idx="1042">
                  <c:v>9.7156118215707856</c:v>
                </c:pt>
                <c:pt idx="1043">
                  <c:v>9.716756912479287</c:v>
                </c:pt>
                <c:pt idx="1044">
                  <c:v>9.7172199215704413</c:v>
                </c:pt>
                <c:pt idx="1045">
                  <c:v>9.7175674215701306</c:v>
                </c:pt>
                <c:pt idx="1046">
                  <c:v>9.7180291215703178</c:v>
                </c:pt>
                <c:pt idx="1047">
                  <c:v>9.7183410174467717</c:v>
                </c:pt>
                <c:pt idx="1048">
                  <c:v>9.7188804215704536</c:v>
                </c:pt>
                <c:pt idx="1049">
                  <c:v>9.7192465215703017</c:v>
                </c:pt>
                <c:pt idx="1050">
                  <c:v>9.7195312739512367</c:v>
                </c:pt>
                <c:pt idx="1051">
                  <c:v>9.720628590800553</c:v>
                </c:pt>
                <c:pt idx="1052">
                  <c:v>9.7210050215701163</c:v>
                </c:pt>
                <c:pt idx="1053">
                  <c:v>9.721385038065236</c:v>
                </c:pt>
                <c:pt idx="1054">
                  <c:v>9.7216887215699188</c:v>
                </c:pt>
                <c:pt idx="1055">
                  <c:v>9.7220114215704498</c:v>
                </c:pt>
                <c:pt idx="1056">
                  <c:v>9.7222985215703197</c:v>
                </c:pt>
                <c:pt idx="1057">
                  <c:v>9.7226084215704205</c:v>
                </c:pt>
                <c:pt idx="1058">
                  <c:v>9.7229357526050393</c:v>
                </c:pt>
                <c:pt idx="1059">
                  <c:v>9.7240378215706009</c:v>
                </c:pt>
                <c:pt idx="1060">
                  <c:v>9.7242725690449436</c:v>
                </c:pt>
                <c:pt idx="1061">
                  <c:v>9.7246867215706487</c:v>
                </c:pt>
                <c:pt idx="1062">
                  <c:v>9.7251136215702836</c:v>
                </c:pt>
                <c:pt idx="1063">
                  <c:v>9.7254894215703729</c:v>
                </c:pt>
                <c:pt idx="1064">
                  <c:v>9.7258901215707105</c:v>
                </c:pt>
                <c:pt idx="1065">
                  <c:v>9.7262970999211529</c:v>
                </c:pt>
                <c:pt idx="1066">
                  <c:v>9.7265855215709252</c:v>
                </c:pt>
                <c:pt idx="1067">
                  <c:v>9.7268755242732112</c:v>
                </c:pt>
                <c:pt idx="1068">
                  <c:v>9.727908034336604</c:v>
                </c:pt>
                <c:pt idx="1069">
                  <c:v>9.7283255215702198</c:v>
                </c:pt>
                <c:pt idx="1070">
                  <c:v>9.7287498834261186</c:v>
                </c:pt>
                <c:pt idx="1071">
                  <c:v>9.7291794215705423</c:v>
                </c:pt>
                <c:pt idx="1072">
                  <c:v>9.7295268215700474</c:v>
                </c:pt>
                <c:pt idx="1073">
                  <c:v>9.7299175215704654</c:v>
                </c:pt>
                <c:pt idx="1074">
                  <c:v>9.7303416215705489</c:v>
                </c:pt>
                <c:pt idx="1075">
                  <c:v>9.7306371965703811</c:v>
                </c:pt>
                <c:pt idx="1076">
                  <c:v>9.7309184882372293</c:v>
                </c:pt>
                <c:pt idx="1077">
                  <c:v>9.7319004141631176</c:v>
                </c:pt>
                <c:pt idx="1078">
                  <c:v>9.7322147215701111</c:v>
                </c:pt>
                <c:pt idx="1079">
                  <c:v>9.7325641215703484</c:v>
                </c:pt>
                <c:pt idx="1080">
                  <c:v>9.7330571215708606</c:v>
                </c:pt>
                <c:pt idx="1081">
                  <c:v>9.7334980215704689</c:v>
                </c:pt>
                <c:pt idx="1082">
                  <c:v>9.7337846965703392</c:v>
                </c:pt>
                <c:pt idx="1083">
                  <c:v>9.7340996215705591</c:v>
                </c:pt>
                <c:pt idx="1084">
                  <c:v>9.73426512157031</c:v>
                </c:pt>
                <c:pt idx="1085">
                  <c:v>9.7346606787133787</c:v>
                </c:pt>
                <c:pt idx="1086">
                  <c:v>9.7355340033887963</c:v>
                </c:pt>
                <c:pt idx="1087">
                  <c:v>9.7358134215707341</c:v>
                </c:pt>
                <c:pt idx="1088">
                  <c:v>9.7362648215706535</c:v>
                </c:pt>
                <c:pt idx="1089">
                  <c:v>9.7365303478857648</c:v>
                </c:pt>
                <c:pt idx="1090">
                  <c:v>9.7370171215704655</c:v>
                </c:pt>
                <c:pt idx="1091">
                  <c:v>9.7374334215701115</c:v>
                </c:pt>
                <c:pt idx="1092">
                  <c:v>9.7378454215705457</c:v>
                </c:pt>
                <c:pt idx="1093">
                  <c:v>9.7382512215706143</c:v>
                </c:pt>
                <c:pt idx="1094">
                  <c:v>9.7384444882371639</c:v>
                </c:pt>
                <c:pt idx="1095">
                  <c:v>9.7393227195296816</c:v>
                </c:pt>
                <c:pt idx="1096">
                  <c:v>9.739577926833686</c:v>
                </c:pt>
                <c:pt idx="1097">
                  <c:v>9.7399460215705567</c:v>
                </c:pt>
                <c:pt idx="1098">
                  <c:v>9.7402598215702909</c:v>
                </c:pt>
                <c:pt idx="1099">
                  <c:v>9.7406727215704141</c:v>
                </c:pt>
                <c:pt idx="1100">
                  <c:v>9.7410504215708116</c:v>
                </c:pt>
                <c:pt idx="1101">
                  <c:v>9.7414641215707221</c:v>
                </c:pt>
                <c:pt idx="1102">
                  <c:v>9.741912509070044</c:v>
                </c:pt>
                <c:pt idx="1103">
                  <c:v>9.7420078215706489</c:v>
                </c:pt>
                <c:pt idx="1104">
                  <c:v>9.7433514882371011</c:v>
                </c:pt>
                <c:pt idx="1105">
                  <c:v>9.7435535215710019</c:v>
                </c:pt>
                <c:pt idx="1106">
                  <c:v>9.7437933215704593</c:v>
                </c:pt>
                <c:pt idx="1107">
                  <c:v>9.7443461215706115</c:v>
                </c:pt>
                <c:pt idx="1108">
                  <c:v>9.7447099215703865</c:v>
                </c:pt>
                <c:pt idx="1109">
                  <c:v>9.7449959215704567</c:v>
                </c:pt>
                <c:pt idx="1110">
                  <c:v>9.74535596590054</c:v>
                </c:pt>
                <c:pt idx="1111">
                  <c:v>9.7456509124795474</c:v>
                </c:pt>
                <c:pt idx="1112">
                  <c:v>9.7465278215705489</c:v>
                </c:pt>
                <c:pt idx="1113">
                  <c:v>9.7467843215708676</c:v>
                </c:pt>
                <c:pt idx="1114">
                  <c:v>9.7471378215707691</c:v>
                </c:pt>
                <c:pt idx="1115">
                  <c:v>9.7474682215701414</c:v>
                </c:pt>
                <c:pt idx="1116">
                  <c:v>9.7478435507370449</c:v>
                </c:pt>
                <c:pt idx="1117">
                  <c:v>9.7481614215705896</c:v>
                </c:pt>
                <c:pt idx="1118">
                  <c:v>9.7484623215711181</c:v>
                </c:pt>
                <c:pt idx="1119">
                  <c:v>9.7488246215707814</c:v>
                </c:pt>
                <c:pt idx="1120">
                  <c:v>9.749074021570248</c:v>
                </c:pt>
                <c:pt idx="1121">
                  <c:v>9.7504378215706868</c:v>
                </c:pt>
                <c:pt idx="1122">
                  <c:v>9.7507144005178752</c:v>
                </c:pt>
                <c:pt idx="1123">
                  <c:v>9.7510824215702172</c:v>
                </c:pt>
                <c:pt idx="1124">
                  <c:v>9.7514918215704682</c:v>
                </c:pt>
                <c:pt idx="1125">
                  <c:v>9.751810021570499</c:v>
                </c:pt>
                <c:pt idx="1126">
                  <c:v>9.7522381215702438</c:v>
                </c:pt>
                <c:pt idx="1127">
                  <c:v>9.7526306215710168</c:v>
                </c:pt>
                <c:pt idx="1128">
                  <c:v>9.7527278215704705</c:v>
                </c:pt>
                <c:pt idx="1129">
                  <c:v>9.7538050679472548</c:v>
                </c:pt>
                <c:pt idx="1130">
                  <c:v>9.7540502215707487</c:v>
                </c:pt>
                <c:pt idx="1131">
                  <c:v>9.7543441215705471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9.7574907215705871</c:v>
                </c:pt>
                <c:pt idx="1140">
                  <c:v>9.7578737215705242</c:v>
                </c:pt>
                <c:pt idx="1141">
                  <c:v>9.7581525584126751</c:v>
                </c:pt>
                <c:pt idx="1142">
                  <c:v>9.7584812215705909</c:v>
                </c:pt>
                <c:pt idx="1143">
                  <c:v>9.7588911215704357</c:v>
                </c:pt>
                <c:pt idx="1144">
                  <c:v>9.7592500215704199</c:v>
                </c:pt>
                <c:pt idx="1145">
                  <c:v>9.7595820151187151</c:v>
                </c:pt>
                <c:pt idx="1146">
                  <c:v>9.7620403215704386</c:v>
                </c:pt>
                <c:pt idx="1147">
                  <c:v>9.7622524215708317</c:v>
                </c:pt>
                <c:pt idx="1148">
                  <c:v>9.762559921570455</c:v>
                </c:pt>
                <c:pt idx="1149">
                  <c:v>9.7628884215699152</c:v>
                </c:pt>
                <c:pt idx="1150">
                  <c:v>9.7632502215704289</c:v>
                </c:pt>
                <c:pt idx="1151">
                  <c:v>9.7635910974324673</c:v>
                </c:pt>
                <c:pt idx="1152">
                  <c:v>9.765360762747191</c:v>
                </c:pt>
                <c:pt idx="1153">
                  <c:v>9.7657914215708193</c:v>
                </c:pt>
                <c:pt idx="1154">
                  <c:v>9.766137121570619</c:v>
                </c:pt>
                <c:pt idx="1155">
                  <c:v>9.7666218215704639</c:v>
                </c:pt>
                <c:pt idx="1156">
                  <c:v>9.7670491215703628</c:v>
                </c:pt>
                <c:pt idx="1157">
                  <c:v>9.7674631215705094</c:v>
                </c:pt>
                <c:pt idx="1158">
                  <c:v>9.7677940715706058</c:v>
                </c:pt>
                <c:pt idx="1159">
                  <c:v>9.7681313215705163</c:v>
                </c:pt>
                <c:pt idx="1160">
                  <c:v>9.7690427235313422</c:v>
                </c:pt>
                <c:pt idx="1161">
                  <c:v>9.7692512215703999</c:v>
                </c:pt>
                <c:pt idx="1162">
                  <c:v>9.7695811215706208</c:v>
                </c:pt>
                <c:pt idx="1163">
                  <c:v>9.7699314215708259</c:v>
                </c:pt>
                <c:pt idx="1164">
                  <c:v>9.7702955215703859</c:v>
                </c:pt>
                <c:pt idx="1165">
                  <c:v>9.770691988237088</c:v>
                </c:pt>
                <c:pt idx="1166">
                  <c:v>9.7710292215705667</c:v>
                </c:pt>
                <c:pt idx="1167">
                  <c:v>9.7713949427825728</c:v>
                </c:pt>
                <c:pt idx="1168">
                  <c:v>9.7726760689931638</c:v>
                </c:pt>
                <c:pt idx="1169">
                  <c:v>9.773047521570545</c:v>
                </c:pt>
                <c:pt idx="1170">
                  <c:v>9.7733330215703909</c:v>
                </c:pt>
                <c:pt idx="1171">
                  <c:v>9.7735624049038137</c:v>
                </c:pt>
                <c:pt idx="1172">
                  <c:v>9.7739143215701851</c:v>
                </c:pt>
                <c:pt idx="1173">
                  <c:v>9.774239021570267</c:v>
                </c:pt>
                <c:pt idx="1174">
                  <c:v>9.7745004215706039</c:v>
                </c:pt>
                <c:pt idx="1175">
                  <c:v>9.7748210974325893</c:v>
                </c:pt>
                <c:pt idx="1176">
                  <c:v>9.7765482977608702</c:v>
                </c:pt>
                <c:pt idx="1177">
                  <c:v>9.7768505875278464</c:v>
                </c:pt>
                <c:pt idx="1178">
                  <c:v>9.7771571215707613</c:v>
                </c:pt>
                <c:pt idx="1179">
                  <c:v>9.7774953215704699</c:v>
                </c:pt>
                <c:pt idx="1180">
                  <c:v>9.777720521571311</c:v>
                </c:pt>
                <c:pt idx="1181">
                  <c:v>9.7780015215700864</c:v>
                </c:pt>
                <c:pt idx="1182">
                  <c:v>9.7782454215705794</c:v>
                </c:pt>
                <c:pt idx="1183">
                  <c:v>9.7793535358563162</c:v>
                </c:pt>
                <c:pt idx="1184">
                  <c:v>9.7796626215707487</c:v>
                </c:pt>
                <c:pt idx="1185">
                  <c:v>9.779926821569962</c:v>
                </c:pt>
                <c:pt idx="1186">
                  <c:v>9.7802968215706176</c:v>
                </c:pt>
                <c:pt idx="1187">
                  <c:v>9.7805898215698761</c:v>
                </c:pt>
                <c:pt idx="1188">
                  <c:v>9.7808402174035667</c:v>
                </c:pt>
                <c:pt idx="1189">
                  <c:v>9.7811248586071855</c:v>
                </c:pt>
                <c:pt idx="1190">
                  <c:v>9.7829011889177018</c:v>
                </c:pt>
                <c:pt idx="1191">
                  <c:v>9.7833010215706313</c:v>
                </c:pt>
                <c:pt idx="1192">
                  <c:v>9.7835700215703518</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9.7868142799036271</c:v>
                </c:pt>
                <c:pt idx="1201">
                  <c:v>9.7871432215705259</c:v>
                </c:pt>
                <c:pt idx="1202">
                  <c:v>9.7874448586074916</c:v>
                </c:pt>
                <c:pt idx="1203">
                  <c:v>9.7885041215707638</c:v>
                </c:pt>
                <c:pt idx="1204">
                  <c:v>9.7887889215706227</c:v>
                </c:pt>
                <c:pt idx="1205">
                  <c:v>9.7890926215708696</c:v>
                </c:pt>
                <c:pt idx="1206">
                  <c:v>9.7893289674039856</c:v>
                </c:pt>
                <c:pt idx="1207">
                  <c:v>9.7896072215706198</c:v>
                </c:pt>
                <c:pt idx="1208">
                  <c:v>9.7898352215707831</c:v>
                </c:pt>
                <c:pt idx="1209">
                  <c:v>9.790111342697152</c:v>
                </c:pt>
                <c:pt idx="1210">
                  <c:v>9.7917313929989831</c:v>
                </c:pt>
                <c:pt idx="1211">
                  <c:v>9.7920693215703949</c:v>
                </c:pt>
                <c:pt idx="1212">
                  <c:v>9.7924058424036851</c:v>
                </c:pt>
                <c:pt idx="1213">
                  <c:v>9.7927371215705357</c:v>
                </c:pt>
                <c:pt idx="1214">
                  <c:v>9.7930662215700153</c:v>
                </c:pt>
                <c:pt idx="1215">
                  <c:v>9.7932173215707898</c:v>
                </c:pt>
                <c:pt idx="1216">
                  <c:v>9.7939668641244992</c:v>
                </c:pt>
                <c:pt idx="1217">
                  <c:v>9.7942160215704153</c:v>
                </c:pt>
                <c:pt idx="1218">
                  <c:v>9.7944602174037989</c:v>
                </c:pt>
                <c:pt idx="1219">
                  <c:v>9.7946554215709334</c:v>
                </c:pt>
                <c:pt idx="1220">
                  <c:v>9.7949256215704619</c:v>
                </c:pt>
                <c:pt idx="1221">
                  <c:v>9.7951793215705507</c:v>
                </c:pt>
                <c:pt idx="1222">
                  <c:v>9.795451921570514</c:v>
                </c:pt>
                <c:pt idx="1223">
                  <c:v>9.7956260033885076</c:v>
                </c:pt>
                <c:pt idx="1224">
                  <c:v>9.7958054686293821</c:v>
                </c:pt>
                <c:pt idx="1225">
                  <c:v>9.7971278215702959</c:v>
                </c:pt>
                <c:pt idx="1226">
                  <c:v>9.7972859215704862</c:v>
                </c:pt>
                <c:pt idx="1227">
                  <c:v>9.7974795215706507</c:v>
                </c:pt>
                <c:pt idx="1228">
                  <c:v>9.7977456215708472</c:v>
                </c:pt>
                <c:pt idx="1229">
                  <c:v>9.7979638215701694</c:v>
                </c:pt>
                <c:pt idx="1230">
                  <c:v>9.7982287399379189</c:v>
                </c:pt>
                <c:pt idx="1231">
                  <c:v>9.7984640902275117</c:v>
                </c:pt>
                <c:pt idx="1232">
                  <c:v>9.7986011549039489</c:v>
                </c:pt>
                <c:pt idx="1233">
                  <c:v>9.7996278215705193</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9.8025330299041045</c:v>
                </c:pt>
                <c:pt idx="1242">
                  <c:v>9.8028919215706622</c:v>
                </c:pt>
                <c:pt idx="1243">
                  <c:v>9.8031948215701021</c:v>
                </c:pt>
                <c:pt idx="1244">
                  <c:v>9.8035761215703445</c:v>
                </c:pt>
                <c:pt idx="1245">
                  <c:v>9.8039644531494758</c:v>
                </c:pt>
                <c:pt idx="1246">
                  <c:v>9.804277921570911</c:v>
                </c:pt>
                <c:pt idx="1247">
                  <c:v>9.8046150215704806</c:v>
                </c:pt>
                <c:pt idx="1248">
                  <c:v>9.8048654531489063</c:v>
                </c:pt>
                <c:pt idx="1249">
                  <c:v>9.8055632761160521</c:v>
                </c:pt>
                <c:pt idx="1250">
                  <c:v>9.8057721215704809</c:v>
                </c:pt>
                <c:pt idx="1251">
                  <c:v>9.8060741373602021</c:v>
                </c:pt>
                <c:pt idx="1252">
                  <c:v>9.8063767215705671</c:v>
                </c:pt>
                <c:pt idx="1253">
                  <c:v>9.8066995215706818</c:v>
                </c:pt>
                <c:pt idx="1254">
                  <c:v>9.807011821570411</c:v>
                </c:pt>
                <c:pt idx="1255">
                  <c:v>9.807172521570731</c:v>
                </c:pt>
                <c:pt idx="1256">
                  <c:v>9.8073946549040336</c:v>
                </c:pt>
                <c:pt idx="1257">
                  <c:v>9.8079093600320988</c:v>
                </c:pt>
                <c:pt idx="1258">
                  <c:v>9.808050321570569</c:v>
                </c:pt>
                <c:pt idx="1259">
                  <c:v>9.8083403215710359</c:v>
                </c:pt>
                <c:pt idx="1260">
                  <c:v>9.8085669215703177</c:v>
                </c:pt>
                <c:pt idx="1261">
                  <c:v>9.8089483215707496</c:v>
                </c:pt>
                <c:pt idx="1262">
                  <c:v>9.8093240215703617</c:v>
                </c:pt>
                <c:pt idx="1263">
                  <c:v>9.8094639859545349</c:v>
                </c:pt>
                <c:pt idx="1264">
                  <c:v>9.8097328215703108</c:v>
                </c:pt>
                <c:pt idx="1265">
                  <c:v>9.8099180235908925</c:v>
                </c:pt>
                <c:pt idx="1266">
                  <c:v>9.8106151899914789</c:v>
                </c:pt>
                <c:pt idx="1267">
                  <c:v>9.8107791215705689</c:v>
                </c:pt>
                <c:pt idx="1268">
                  <c:v>9.8110545215703695</c:v>
                </c:pt>
                <c:pt idx="1269">
                  <c:v>9.8113205299037958</c:v>
                </c:pt>
                <c:pt idx="1270">
                  <c:v>9.8116187215701771</c:v>
                </c:pt>
                <c:pt idx="1271">
                  <c:v>9.8118591215705706</c:v>
                </c:pt>
                <c:pt idx="1272">
                  <c:v>9.8120761215713372</c:v>
                </c:pt>
                <c:pt idx="1273">
                  <c:v>9.8123337893127704</c:v>
                </c:pt>
                <c:pt idx="1274">
                  <c:v>9.8129678215704956</c:v>
                </c:pt>
                <c:pt idx="1275">
                  <c:v>9.8131040215705383</c:v>
                </c:pt>
                <c:pt idx="1276">
                  <c:v>9.8132842426231175</c:v>
                </c:pt>
                <c:pt idx="1277">
                  <c:v>9.8134971215704212</c:v>
                </c:pt>
                <c:pt idx="1278">
                  <c:v>9.8138197215712211</c:v>
                </c:pt>
                <c:pt idx="1279">
                  <c:v>9.8141239215701521</c:v>
                </c:pt>
                <c:pt idx="1280">
                  <c:v>9.8144515215707706</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9.817143446570622</c:v>
                </c:pt>
                <c:pt idx="1290">
                  <c:v>9.8173680215705659</c:v>
                </c:pt>
                <c:pt idx="1291">
                  <c:v>9.8175717501421609</c:v>
                </c:pt>
                <c:pt idx="1292">
                  <c:v>9.8182178215705385</c:v>
                </c:pt>
                <c:pt idx="1293">
                  <c:v>9.8183155215703959</c:v>
                </c:pt>
                <c:pt idx="1294">
                  <c:v>9.8185044215708608</c:v>
                </c:pt>
                <c:pt idx="1295">
                  <c:v>9.8187270924039325</c:v>
                </c:pt>
                <c:pt idx="1296">
                  <c:v>9.8189089215700651</c:v>
                </c:pt>
                <c:pt idx="1297">
                  <c:v>9.8191316215702926</c:v>
                </c:pt>
                <c:pt idx="1298">
                  <c:v>9.8193609215705706</c:v>
                </c:pt>
                <c:pt idx="1299">
                  <c:v>9.8195368215710239</c:v>
                </c:pt>
                <c:pt idx="1300">
                  <c:v>9.8197466351297678</c:v>
                </c:pt>
                <c:pt idx="1301">
                  <c:v>9.8203178215704661</c:v>
                </c:pt>
                <c:pt idx="1302">
                  <c:v>9.8204669705065619</c:v>
                </c:pt>
                <c:pt idx="1303">
                  <c:v>9.8207570215702606</c:v>
                </c:pt>
                <c:pt idx="1304">
                  <c:v>9.8210716215712459</c:v>
                </c:pt>
                <c:pt idx="1305">
                  <c:v>9.8214093215706146</c:v>
                </c:pt>
                <c:pt idx="1306">
                  <c:v>9.8217240215703718</c:v>
                </c:pt>
                <c:pt idx="1307">
                  <c:v>9.8220417215705815</c:v>
                </c:pt>
                <c:pt idx="1308">
                  <c:v>9.8223707382371508</c:v>
                </c:pt>
                <c:pt idx="1309">
                  <c:v>9.8225568379639796</c:v>
                </c:pt>
                <c:pt idx="1310">
                  <c:v>9.8231278215704769</c:v>
                </c:pt>
                <c:pt idx="1311">
                  <c:v>9.8232412215702283</c:v>
                </c:pt>
                <c:pt idx="1312">
                  <c:v>9.8234217215706217</c:v>
                </c:pt>
                <c:pt idx="1313">
                  <c:v>9.8236457215707986</c:v>
                </c:pt>
                <c:pt idx="1314">
                  <c:v>9.823858521570326</c:v>
                </c:pt>
                <c:pt idx="1315">
                  <c:v>9.8241138215707693</c:v>
                </c:pt>
                <c:pt idx="1316">
                  <c:v>9.8242847215703755</c:v>
                </c:pt>
                <c:pt idx="1317">
                  <c:v>9.8245691215700326</c:v>
                </c:pt>
                <c:pt idx="1318">
                  <c:v>9.8248047780920587</c:v>
                </c:pt>
                <c:pt idx="1319">
                  <c:v>9.8260167404892975</c:v>
                </c:pt>
                <c:pt idx="1320">
                  <c:v>9.8262416215702473</c:v>
                </c:pt>
                <c:pt idx="1321">
                  <c:v>9.8264974049032983</c:v>
                </c:pt>
                <c:pt idx="1322">
                  <c:v>9.8266615970807027</c:v>
                </c:pt>
                <c:pt idx="1323">
                  <c:v>9.8268786215703408</c:v>
                </c:pt>
                <c:pt idx="1324">
                  <c:v>9.8270628215703191</c:v>
                </c:pt>
                <c:pt idx="1325">
                  <c:v>9.827211614673999</c:v>
                </c:pt>
                <c:pt idx="1326">
                  <c:v>9.8277059168087142</c:v>
                </c:pt>
                <c:pt idx="1327">
                  <c:v>9.8278582215706756</c:v>
                </c:pt>
                <c:pt idx="1328">
                  <c:v>9.82806455841272</c:v>
                </c:pt>
                <c:pt idx="1329">
                  <c:v>9.8282943215707359</c:v>
                </c:pt>
                <c:pt idx="1330">
                  <c:v>9.8285424215709849</c:v>
                </c:pt>
                <c:pt idx="1331">
                  <c:v>9.8287832215707311</c:v>
                </c:pt>
                <c:pt idx="1332">
                  <c:v>9.8289020215707819</c:v>
                </c:pt>
                <c:pt idx="1333">
                  <c:v>9.8292387215704302</c:v>
                </c:pt>
                <c:pt idx="1334">
                  <c:v>9.8295428215706568</c:v>
                </c:pt>
                <c:pt idx="1335">
                  <c:v>9.8302807627471083</c:v>
                </c:pt>
                <c:pt idx="1336">
                  <c:v>9.8304380215705436</c:v>
                </c:pt>
                <c:pt idx="1337">
                  <c:v>9.8307627215702205</c:v>
                </c:pt>
                <c:pt idx="1338">
                  <c:v>9.8310314215707795</c:v>
                </c:pt>
                <c:pt idx="1339">
                  <c:v>9.8313141215705642</c:v>
                </c:pt>
                <c:pt idx="1340">
                  <c:v>9.8314933215704485</c:v>
                </c:pt>
                <c:pt idx="1341">
                  <c:v>9.8317054005173485</c:v>
                </c:pt>
                <c:pt idx="1342">
                  <c:v>9.8318866215704332</c:v>
                </c:pt>
                <c:pt idx="1343">
                  <c:v>9.8320129159102869</c:v>
                </c:pt>
                <c:pt idx="1344">
                  <c:v>9.8326866677241949</c:v>
                </c:pt>
                <c:pt idx="1345">
                  <c:v>9.8328625215707888</c:v>
                </c:pt>
                <c:pt idx="1346">
                  <c:v>9.8331177215706429</c:v>
                </c:pt>
                <c:pt idx="1347">
                  <c:v>9.8333344412884447</c:v>
                </c:pt>
                <c:pt idx="1348">
                  <c:v>9.8334825215705308</c:v>
                </c:pt>
                <c:pt idx="1349">
                  <c:v>9.833831021570445</c:v>
                </c:pt>
                <c:pt idx="1350">
                  <c:v>9.8341215215707312</c:v>
                </c:pt>
                <c:pt idx="1351">
                  <c:v>9.834371211401205</c:v>
                </c:pt>
                <c:pt idx="1352">
                  <c:v>9.8349790715704835</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9.8364488215698209</c:v>
                </c:pt>
                <c:pt idx="1361">
                  <c:v>9.836543975416749</c:v>
                </c:pt>
                <c:pt idx="1362">
                  <c:v>9.8374676041791957</c:v>
                </c:pt>
                <c:pt idx="1363">
                  <c:v>9.8376386215702354</c:v>
                </c:pt>
                <c:pt idx="1364">
                  <c:v>9.8380011215706205</c:v>
                </c:pt>
                <c:pt idx="1365">
                  <c:v>9.8384055215701487</c:v>
                </c:pt>
                <c:pt idx="1366">
                  <c:v>9.8386566757371696</c:v>
                </c:pt>
                <c:pt idx="1367">
                  <c:v>9.8390466215705477</c:v>
                </c:pt>
                <c:pt idx="1368">
                  <c:v>9.8393539215702326</c:v>
                </c:pt>
                <c:pt idx="1369">
                  <c:v>9.8396006787134418</c:v>
                </c:pt>
                <c:pt idx="1370">
                  <c:v>9.8405501944516658</c:v>
                </c:pt>
                <c:pt idx="1371">
                  <c:v>9.8407732215705792</c:v>
                </c:pt>
                <c:pt idx="1372">
                  <c:v>9.8410230215705301</c:v>
                </c:pt>
                <c:pt idx="1373">
                  <c:v>9.8413135057809171</c:v>
                </c:pt>
                <c:pt idx="1374">
                  <c:v>9.8415570215707184</c:v>
                </c:pt>
                <c:pt idx="1375">
                  <c:v>9.8417790215708969</c:v>
                </c:pt>
                <c:pt idx="1376">
                  <c:v>9.842066250142345</c:v>
                </c:pt>
                <c:pt idx="1377">
                  <c:v>9.8428078215705881</c:v>
                </c:pt>
                <c:pt idx="1378">
                  <c:v>9.8430012215703613</c:v>
                </c:pt>
                <c:pt idx="1379">
                  <c:v>9.8432502215711519</c:v>
                </c:pt>
                <c:pt idx="1380">
                  <c:v>9.8434952952543888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9.84701942157049</c:v>
                </c:pt>
                <c:pt idx="1394">
                  <c:v>9.8471805666688255</c:v>
                </c:pt>
                <c:pt idx="1395">
                  <c:v>9.8478778215705702</c:v>
                </c:pt>
                <c:pt idx="1396">
                  <c:v>9.848018121570739</c:v>
                </c:pt>
                <c:pt idx="1397">
                  <c:v>9.8481827215704065</c:v>
                </c:pt>
                <c:pt idx="1398">
                  <c:v>9.8483857215702919</c:v>
                </c:pt>
                <c:pt idx="1399">
                  <c:v>9.8485937590706811</c:v>
                </c:pt>
                <c:pt idx="1400">
                  <c:v>9.848777021570907</c:v>
                </c:pt>
                <c:pt idx="1401">
                  <c:v>9.8490095215707214</c:v>
                </c:pt>
                <c:pt idx="1402">
                  <c:v>9.849264321570713</c:v>
                </c:pt>
                <c:pt idx="1403">
                  <c:v>9.8494133771264245</c:v>
                </c:pt>
                <c:pt idx="1404">
                  <c:v>9.849987821570533</c:v>
                </c:pt>
                <c:pt idx="1405">
                  <c:v>9.8501328215704014</c:v>
                </c:pt>
                <c:pt idx="1406">
                  <c:v>9.8503749215709462</c:v>
                </c:pt>
                <c:pt idx="1407">
                  <c:v>9.8506020320971182</c:v>
                </c:pt>
                <c:pt idx="1408">
                  <c:v>9.8507536215700924</c:v>
                </c:pt>
                <c:pt idx="1409">
                  <c:v>9.8509631215701852</c:v>
                </c:pt>
                <c:pt idx="1410">
                  <c:v>9.8511134215707266</c:v>
                </c:pt>
                <c:pt idx="1411">
                  <c:v>9.8513149215708449</c:v>
                </c:pt>
                <c:pt idx="1412">
                  <c:v>9.851518321570591</c:v>
                </c:pt>
                <c:pt idx="1413">
                  <c:v>9.8515878215704227</c:v>
                </c:pt>
                <c:pt idx="1414">
                  <c:v>9.8526847263328143</c:v>
                </c:pt>
                <c:pt idx="1415">
                  <c:v>9.8529064215704665</c:v>
                </c:pt>
                <c:pt idx="1416">
                  <c:v>9.8530907215705206</c:v>
                </c:pt>
                <c:pt idx="1417">
                  <c:v>9.8533084215706452</c:v>
                </c:pt>
                <c:pt idx="1418">
                  <c:v>9.8535280215702841</c:v>
                </c:pt>
                <c:pt idx="1419">
                  <c:v>9.8536846331647823</c:v>
                </c:pt>
                <c:pt idx="1420">
                  <c:v>9.8543466215702864</c:v>
                </c:pt>
                <c:pt idx="1421">
                  <c:v>9.8545064215708038</c:v>
                </c:pt>
                <c:pt idx="1422">
                  <c:v>9.8546806215708642</c:v>
                </c:pt>
                <c:pt idx="1423">
                  <c:v>9.8548803215706897</c:v>
                </c:pt>
                <c:pt idx="1424">
                  <c:v>9.8551546215703532</c:v>
                </c:pt>
                <c:pt idx="1425">
                  <c:v>9.8553521965704221</c:v>
                </c:pt>
                <c:pt idx="1426">
                  <c:v>9.8555446215709051</c:v>
                </c:pt>
                <c:pt idx="1427">
                  <c:v>9.8557814579342491</c:v>
                </c:pt>
                <c:pt idx="1428">
                  <c:v>9.8564878215705569</c:v>
                </c:pt>
                <c:pt idx="1429">
                  <c:v>9.8566075215704139</c:v>
                </c:pt>
                <c:pt idx="1430">
                  <c:v>9.856835321570248</c:v>
                </c:pt>
                <c:pt idx="1431">
                  <c:v>9.8570585215704654</c:v>
                </c:pt>
                <c:pt idx="1432">
                  <c:v>9.8573385584123123</c:v>
                </c:pt>
                <c:pt idx="1433">
                  <c:v>9.8576471215705936</c:v>
                </c:pt>
                <c:pt idx="1434">
                  <c:v>9.8579156215703687</c:v>
                </c:pt>
                <c:pt idx="1435">
                  <c:v>9.8581758215706117</c:v>
                </c:pt>
                <c:pt idx="1436">
                  <c:v>9.8583200293627851</c:v>
                </c:pt>
                <c:pt idx="1437">
                  <c:v>9.8588795057806227</c:v>
                </c:pt>
                <c:pt idx="1438">
                  <c:v>9.8590953747625942</c:v>
                </c:pt>
                <c:pt idx="1439">
                  <c:v>9.8592541215709169</c:v>
                </c:pt>
                <c:pt idx="1440">
                  <c:v>9.8595056215711327</c:v>
                </c:pt>
                <c:pt idx="1441">
                  <c:v>9.8597468215704023</c:v>
                </c:pt>
                <c:pt idx="1442">
                  <c:v>9.8599758215707283</c:v>
                </c:pt>
                <c:pt idx="1443">
                  <c:v>9.8602441373602012</c:v>
                </c:pt>
                <c:pt idx="1444">
                  <c:v>9.8604900796345767</c:v>
                </c:pt>
                <c:pt idx="1445">
                  <c:v>9.861437960459785</c:v>
                </c:pt>
                <c:pt idx="1446">
                  <c:v>9.8616304215702701</c:v>
                </c:pt>
                <c:pt idx="1447">
                  <c:v>9.8618809215706591</c:v>
                </c:pt>
                <c:pt idx="1448">
                  <c:v>9.8620723215704373</c:v>
                </c:pt>
                <c:pt idx="1449">
                  <c:v>9.8622894215707078</c:v>
                </c:pt>
                <c:pt idx="1450">
                  <c:v>9.8625009794646363</c:v>
                </c:pt>
                <c:pt idx="1451">
                  <c:v>9.8626657215702238</c:v>
                </c:pt>
                <c:pt idx="1452">
                  <c:v>9.8628226363854221</c:v>
                </c:pt>
                <c:pt idx="1453">
                  <c:v>9.8635678215705269</c:v>
                </c:pt>
                <c:pt idx="1454">
                  <c:v>9.8637591215704532</c:v>
                </c:pt>
                <c:pt idx="1455">
                  <c:v>9.8641519215705493</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9.8667459347780042</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9.8694142071122926</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10.160647821569899</c:v>
                </c:pt>
                <c:pt idx="2">
                  <c:v>10.159466921571024</c:v>
                </c:pt>
                <c:pt idx="3">
                  <c:v>10.149393721570824</c:v>
                </c:pt>
                <c:pt idx="4">
                  <c:v>10.145306121571178</c:v>
                </c:pt>
                <c:pt idx="5">
                  <c:v>10.14352782157134</c:v>
                </c:pt>
                <c:pt idx="6">
                  <c:v>10.142208221571119</c:v>
                </c:pt>
                <c:pt idx="7">
                  <c:v>10.141667821571087</c:v>
                </c:pt>
                <c:pt idx="8">
                  <c:v>10.141667821570293</c:v>
                </c:pt>
                <c:pt idx="9">
                  <c:v>10.139837821570708</c:v>
                </c:pt>
                <c:pt idx="10">
                  <c:v>10.139837821570818</c:v>
                </c:pt>
                <c:pt idx="11">
                  <c:v>10.139832421570915</c:v>
                </c:pt>
                <c:pt idx="12">
                  <c:v>10.143151801161517</c:v>
                </c:pt>
                <c:pt idx="13">
                  <c:v>10.160939521570231</c:v>
                </c:pt>
                <c:pt idx="14">
                  <c:v>10.184939021570115</c:v>
                </c:pt>
                <c:pt idx="15">
                  <c:v>10.190007821570173</c:v>
                </c:pt>
                <c:pt idx="16">
                  <c:v>10.190007821570173</c:v>
                </c:pt>
                <c:pt idx="17">
                  <c:v>10.195266710459849</c:v>
                </c:pt>
                <c:pt idx="18">
                  <c:v>10.207347821570732</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10.217478321570049</c:v>
                </c:pt>
                <c:pt idx="27">
                  <c:v>10.218759821570167</c:v>
                </c:pt>
                <c:pt idx="28">
                  <c:v>10.234507621570215</c:v>
                </c:pt>
                <c:pt idx="29">
                  <c:v>10.253557721570512</c:v>
                </c:pt>
                <c:pt idx="30">
                  <c:v>10.259527821570471</c:v>
                </c:pt>
                <c:pt idx="31">
                  <c:v>10.267965821570368</c:v>
                </c:pt>
                <c:pt idx="32">
                  <c:v>10.28042652157022</c:v>
                </c:pt>
                <c:pt idx="33">
                  <c:v>10.28143782157035</c:v>
                </c:pt>
                <c:pt idx="34">
                  <c:v>10.281491821570441</c:v>
                </c:pt>
                <c:pt idx="35">
                  <c:v>10.285560521570558</c:v>
                </c:pt>
                <c:pt idx="36">
                  <c:v>10.2885483215703</c:v>
                </c:pt>
                <c:pt idx="37">
                  <c:v>10.302268421570469</c:v>
                </c:pt>
                <c:pt idx="38">
                  <c:v>10.303017821570492</c:v>
                </c:pt>
                <c:pt idx="39">
                  <c:v>10.303017821570492</c:v>
                </c:pt>
                <c:pt idx="40">
                  <c:v>10.309131050736582</c:v>
                </c:pt>
                <c:pt idx="41">
                  <c:v>10.315319360032603</c:v>
                </c:pt>
                <c:pt idx="42">
                  <c:v>10.326667821570014</c:v>
                </c:pt>
                <c:pt idx="43">
                  <c:v>10.331885521570126</c:v>
                </c:pt>
                <c:pt idx="44">
                  <c:v>10.334567821570188</c:v>
                </c:pt>
                <c:pt idx="45">
                  <c:v>10.334567821570188</c:v>
                </c:pt>
                <c:pt idx="46">
                  <c:v>10.340044821569894</c:v>
                </c:pt>
                <c:pt idx="47">
                  <c:v>10.342507821569873</c:v>
                </c:pt>
                <c:pt idx="48">
                  <c:v>10.342507821569873</c:v>
                </c:pt>
                <c:pt idx="49">
                  <c:v>10.342507821569873</c:v>
                </c:pt>
                <c:pt idx="50">
                  <c:v>10.342507821570269</c:v>
                </c:pt>
                <c:pt idx="51">
                  <c:v>10.34898782157039</c:v>
                </c:pt>
                <c:pt idx="52">
                  <c:v>10.349113821570015</c:v>
                </c:pt>
                <c:pt idx="53">
                  <c:v>10.35334392157084</c:v>
                </c:pt>
                <c:pt idx="54">
                  <c:v>10.357096621570003</c:v>
                </c:pt>
                <c:pt idx="55">
                  <c:v>10.357075821569811</c:v>
                </c:pt>
                <c:pt idx="56">
                  <c:v>10.357744213322739</c:v>
                </c:pt>
                <c:pt idx="57">
                  <c:v>10.369098121570556</c:v>
                </c:pt>
                <c:pt idx="58">
                  <c:v>10.379687821569853</c:v>
                </c:pt>
                <c:pt idx="59">
                  <c:v>10.380887821570742</c:v>
                </c:pt>
                <c:pt idx="60">
                  <c:v>10.409808902651818</c:v>
                </c:pt>
                <c:pt idx="61">
                  <c:v>10.411830821570035</c:v>
                </c:pt>
                <c:pt idx="62">
                  <c:v>10.42056472157007</c:v>
                </c:pt>
                <c:pt idx="63">
                  <c:v>10.423439921569972</c:v>
                </c:pt>
                <c:pt idx="64">
                  <c:v>10.423437821569957</c:v>
                </c:pt>
                <c:pt idx="65">
                  <c:v>10.423437821569957</c:v>
                </c:pt>
                <c:pt idx="66">
                  <c:v>10.423453021569618</c:v>
                </c:pt>
                <c:pt idx="67">
                  <c:v>10.423467821570155</c:v>
                </c:pt>
                <c:pt idx="68">
                  <c:v>10.431657457933952</c:v>
                </c:pt>
                <c:pt idx="69">
                  <c:v>10.435388621570024</c:v>
                </c:pt>
                <c:pt idx="70">
                  <c:v>10.436916221569774</c:v>
                </c:pt>
                <c:pt idx="71">
                  <c:v>10.439183621570791</c:v>
                </c:pt>
                <c:pt idx="72">
                  <c:v>10.439217821571035</c:v>
                </c:pt>
                <c:pt idx="73">
                  <c:v>10.439217821571035</c:v>
                </c:pt>
                <c:pt idx="74">
                  <c:v>10.439217821571035</c:v>
                </c:pt>
                <c:pt idx="75">
                  <c:v>10.43920448823711</c:v>
                </c:pt>
                <c:pt idx="76">
                  <c:v>10.434523094297827</c:v>
                </c:pt>
                <c:pt idx="77">
                  <c:v>10.432124721570499</c:v>
                </c:pt>
                <c:pt idx="78">
                  <c:v>10.429055121569935</c:v>
                </c:pt>
                <c:pt idx="79">
                  <c:v>10.428429367962153</c:v>
                </c:pt>
                <c:pt idx="80">
                  <c:v>10.427145521570637</c:v>
                </c:pt>
                <c:pt idx="81">
                  <c:v>10.427128721570039</c:v>
                </c:pt>
                <c:pt idx="82">
                  <c:v>10.42709392157029</c:v>
                </c:pt>
                <c:pt idx="83">
                  <c:v>10.427165921570161</c:v>
                </c:pt>
                <c:pt idx="84">
                  <c:v>10.427164343309514</c:v>
                </c:pt>
                <c:pt idx="85">
                  <c:v>10.429127052339696</c:v>
                </c:pt>
                <c:pt idx="86">
                  <c:v>10.429119021570997</c:v>
                </c:pt>
                <c:pt idx="87">
                  <c:v>10.42909292156985</c:v>
                </c:pt>
                <c:pt idx="88">
                  <c:v>10.432932221570912</c:v>
                </c:pt>
                <c:pt idx="89">
                  <c:v>10.43964612157087</c:v>
                </c:pt>
                <c:pt idx="90">
                  <c:v>10.440647821570778</c:v>
                </c:pt>
                <c:pt idx="91">
                  <c:v>10.445754621571254</c:v>
                </c:pt>
                <c:pt idx="92">
                  <c:v>10.452061221570816</c:v>
                </c:pt>
                <c:pt idx="93">
                  <c:v>10.459165821570409</c:v>
                </c:pt>
                <c:pt idx="94">
                  <c:v>10.463359321570451</c:v>
                </c:pt>
                <c:pt idx="95">
                  <c:v>10.463417821570932</c:v>
                </c:pt>
                <c:pt idx="96">
                  <c:v>10.463417821570932</c:v>
                </c:pt>
                <c:pt idx="97">
                  <c:v>10.463417821570932</c:v>
                </c:pt>
                <c:pt idx="98">
                  <c:v>10.463401221571065</c:v>
                </c:pt>
                <c:pt idx="99">
                  <c:v>10.463417821570932</c:v>
                </c:pt>
                <c:pt idx="100">
                  <c:v>10.463378221570149</c:v>
                </c:pt>
                <c:pt idx="101">
                  <c:v>10.463462032096505</c:v>
                </c:pt>
                <c:pt idx="102">
                  <c:v>10.46344782157057</c:v>
                </c:pt>
                <c:pt idx="103">
                  <c:v>10.451307131915183</c:v>
                </c:pt>
                <c:pt idx="104">
                  <c:v>10.445050021570001</c:v>
                </c:pt>
                <c:pt idx="105">
                  <c:v>10.44158782157028</c:v>
                </c:pt>
                <c:pt idx="106">
                  <c:v>10.434618521571149</c:v>
                </c:pt>
                <c:pt idx="107">
                  <c:v>10.430547821571153</c:v>
                </c:pt>
                <c:pt idx="108">
                  <c:v>10.430616121571049</c:v>
                </c:pt>
                <c:pt idx="109">
                  <c:v>10.430687821571199</c:v>
                </c:pt>
                <c:pt idx="110">
                  <c:v>10.430687821571199</c:v>
                </c:pt>
                <c:pt idx="111">
                  <c:v>10.430547821570869</c:v>
                </c:pt>
                <c:pt idx="112">
                  <c:v>10.430551571571002</c:v>
                </c:pt>
                <c:pt idx="113">
                  <c:v>10.43057902157032</c:v>
                </c:pt>
                <c:pt idx="114">
                  <c:v>10.43063812156997</c:v>
                </c:pt>
                <c:pt idx="115">
                  <c:v>10.428935021569869</c:v>
                </c:pt>
                <c:pt idx="116">
                  <c:v>10.428796003388346</c:v>
                </c:pt>
                <c:pt idx="117">
                  <c:v>10.42505612157065</c:v>
                </c:pt>
                <c:pt idx="118">
                  <c:v>10.419518821570119</c:v>
                </c:pt>
                <c:pt idx="119">
                  <c:v>10.41898782157044</c:v>
                </c:pt>
                <c:pt idx="120">
                  <c:v>10.418991571570512</c:v>
                </c:pt>
                <c:pt idx="121">
                  <c:v>10.418307921570413</c:v>
                </c:pt>
                <c:pt idx="122">
                  <c:v>10.417110842403403</c:v>
                </c:pt>
                <c:pt idx="123">
                  <c:v>10.417183821570788</c:v>
                </c:pt>
                <c:pt idx="124">
                  <c:v>10.417228221570081</c:v>
                </c:pt>
                <c:pt idx="125">
                  <c:v>10.417250221570313</c:v>
                </c:pt>
                <c:pt idx="126">
                  <c:v>10.417229821569936</c:v>
                </c:pt>
                <c:pt idx="127">
                  <c:v>10.41709582156999</c:v>
                </c:pt>
                <c:pt idx="128">
                  <c:v>10.415347821570535</c:v>
                </c:pt>
                <c:pt idx="129">
                  <c:v>10.411807063995225</c:v>
                </c:pt>
                <c:pt idx="130">
                  <c:v>10.410069021570891</c:v>
                </c:pt>
                <c:pt idx="131">
                  <c:v>10.410002321570161</c:v>
                </c:pt>
                <c:pt idx="132">
                  <c:v>10.408848433815802</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10.418123321570116</c:v>
                </c:pt>
                <c:pt idx="145">
                  <c:v>10.413895021570042</c:v>
                </c:pt>
                <c:pt idx="146">
                  <c:v>10.413517821570609</c:v>
                </c:pt>
                <c:pt idx="147">
                  <c:v>10.413517821570666</c:v>
                </c:pt>
                <c:pt idx="148">
                  <c:v>10.413573983186765</c:v>
                </c:pt>
                <c:pt idx="149">
                  <c:v>10.413587821571003</c:v>
                </c:pt>
                <c:pt idx="150">
                  <c:v>10.413587821571003</c:v>
                </c:pt>
                <c:pt idx="151">
                  <c:v>10.413031021570518</c:v>
                </c:pt>
                <c:pt idx="152">
                  <c:v>10.410938021570971</c:v>
                </c:pt>
                <c:pt idx="153">
                  <c:v>10.409934821570847</c:v>
                </c:pt>
                <c:pt idx="154">
                  <c:v>10.400982621570037</c:v>
                </c:pt>
                <c:pt idx="155">
                  <c:v>10.393887821570489</c:v>
                </c:pt>
                <c:pt idx="156">
                  <c:v>10.3733705138785</c:v>
                </c:pt>
                <c:pt idx="157">
                  <c:v>10.365745821571286</c:v>
                </c:pt>
                <c:pt idx="158">
                  <c:v>10.35866352157079</c:v>
                </c:pt>
                <c:pt idx="159">
                  <c:v>10.332300921571161</c:v>
                </c:pt>
                <c:pt idx="160">
                  <c:v>10.320722621570765</c:v>
                </c:pt>
                <c:pt idx="161">
                  <c:v>10.32013782157081</c:v>
                </c:pt>
                <c:pt idx="162">
                  <c:v>10.317691521570548</c:v>
                </c:pt>
                <c:pt idx="163">
                  <c:v>10.313053821570449</c:v>
                </c:pt>
                <c:pt idx="164">
                  <c:v>10.310781154903953</c:v>
                </c:pt>
                <c:pt idx="165">
                  <c:v>10.287387821570558</c:v>
                </c:pt>
                <c:pt idx="166">
                  <c:v>10.283632121570502</c:v>
                </c:pt>
                <c:pt idx="167">
                  <c:v>10.280298821570668</c:v>
                </c:pt>
                <c:pt idx="168">
                  <c:v>10.27748867263465</c:v>
                </c:pt>
                <c:pt idx="169">
                  <c:v>10.271050621570547</c:v>
                </c:pt>
                <c:pt idx="170">
                  <c:v>10.26768362157075</c:v>
                </c:pt>
                <c:pt idx="171">
                  <c:v>10.262538621571352</c:v>
                </c:pt>
                <c:pt idx="172">
                  <c:v>10.258684121569885</c:v>
                </c:pt>
                <c:pt idx="173">
                  <c:v>10.25870782157061</c:v>
                </c:pt>
                <c:pt idx="174">
                  <c:v>10.258547821570501</c:v>
                </c:pt>
                <c:pt idx="175">
                  <c:v>10.258604221570792</c:v>
                </c:pt>
                <c:pt idx="176">
                  <c:v>10.258686421570005</c:v>
                </c:pt>
                <c:pt idx="177">
                  <c:v>10.258602021571374</c:v>
                </c:pt>
                <c:pt idx="178">
                  <c:v>10.258555821570592</c:v>
                </c:pt>
                <c:pt idx="179">
                  <c:v>10.258525521570544</c:v>
                </c:pt>
                <c:pt idx="180">
                  <c:v>10.258587311366673</c:v>
                </c:pt>
                <c:pt idx="181">
                  <c:v>10.259147521570796</c:v>
                </c:pt>
                <c:pt idx="182">
                  <c:v>10.260227821570803</c:v>
                </c:pt>
                <c:pt idx="183">
                  <c:v>10.278987821570222</c:v>
                </c:pt>
                <c:pt idx="184">
                  <c:v>10.283605421570698</c:v>
                </c:pt>
                <c:pt idx="185">
                  <c:v>10.284725821570969</c:v>
                </c:pt>
                <c:pt idx="186">
                  <c:v>10.283029421571122</c:v>
                </c:pt>
                <c:pt idx="187">
                  <c:v>10.28293782157111</c:v>
                </c:pt>
                <c:pt idx="188">
                  <c:v>10.28295557667245</c:v>
                </c:pt>
                <c:pt idx="189">
                  <c:v>10.28399932157053</c:v>
                </c:pt>
                <c:pt idx="190">
                  <c:v>10.290137821571175</c:v>
                </c:pt>
                <c:pt idx="191">
                  <c:v>10.29260602157045</c:v>
                </c:pt>
                <c:pt idx="192">
                  <c:v>10.292750605075344</c:v>
                </c:pt>
                <c:pt idx="193">
                  <c:v>10.292719509881795</c:v>
                </c:pt>
                <c:pt idx="194">
                  <c:v>10.291027821570573</c:v>
                </c:pt>
                <c:pt idx="195">
                  <c:v>10.291044021570752</c:v>
                </c:pt>
                <c:pt idx="196">
                  <c:v>10.288765021570706</c:v>
                </c:pt>
                <c:pt idx="197">
                  <c:v>10.281574921570648</c:v>
                </c:pt>
                <c:pt idx="198">
                  <c:v>10.270560192704167</c:v>
                </c:pt>
                <c:pt idx="199">
                  <c:v>10.259101721569873</c:v>
                </c:pt>
                <c:pt idx="200">
                  <c:v>10.257183221570287</c:v>
                </c:pt>
                <c:pt idx="201">
                  <c:v>10.255623892999139</c:v>
                </c:pt>
                <c:pt idx="202">
                  <c:v>10.255617821570851</c:v>
                </c:pt>
                <c:pt idx="203">
                  <c:v>10.255617821570912</c:v>
                </c:pt>
                <c:pt idx="204">
                  <c:v>10.255617821570912</c:v>
                </c:pt>
                <c:pt idx="205">
                  <c:v>10.255631532910844</c:v>
                </c:pt>
                <c:pt idx="206">
                  <c:v>10.255667121570681</c:v>
                </c:pt>
                <c:pt idx="207">
                  <c:v>10.265851521570806</c:v>
                </c:pt>
                <c:pt idx="208">
                  <c:v>10.273983421571</c:v>
                </c:pt>
                <c:pt idx="209">
                  <c:v>10.274027821570865</c:v>
                </c:pt>
                <c:pt idx="210">
                  <c:v>10.274033821570342</c:v>
                </c:pt>
                <c:pt idx="211">
                  <c:v>10.275857821570568</c:v>
                </c:pt>
                <c:pt idx="212">
                  <c:v>10.27585782156995</c:v>
                </c:pt>
                <c:pt idx="213">
                  <c:v>10.27698552156987</c:v>
                </c:pt>
                <c:pt idx="214">
                  <c:v>10.277717821570018</c:v>
                </c:pt>
                <c:pt idx="215">
                  <c:v>10.277736321571282</c:v>
                </c:pt>
                <c:pt idx="216">
                  <c:v>10.277771721570538</c:v>
                </c:pt>
                <c:pt idx="217">
                  <c:v>10.277727721570141</c:v>
                </c:pt>
                <c:pt idx="218">
                  <c:v>10.277782367025154</c:v>
                </c:pt>
                <c:pt idx="219">
                  <c:v>10.277807821570587</c:v>
                </c:pt>
                <c:pt idx="220">
                  <c:v>10.279607821570593</c:v>
                </c:pt>
                <c:pt idx="221">
                  <c:v>10.279607821569746</c:v>
                </c:pt>
                <c:pt idx="222">
                  <c:v>10.279700021570175</c:v>
                </c:pt>
                <c:pt idx="223">
                  <c:v>10.27968462157121</c:v>
                </c:pt>
                <c:pt idx="224">
                  <c:v>10.279637821570919</c:v>
                </c:pt>
                <c:pt idx="225">
                  <c:v>10.27965492157055</c:v>
                </c:pt>
                <c:pt idx="226">
                  <c:v>10.278248321571294</c:v>
                </c:pt>
                <c:pt idx="227">
                  <c:v>10.277887821571245</c:v>
                </c:pt>
                <c:pt idx="228">
                  <c:v>10.252237821570462</c:v>
                </c:pt>
                <c:pt idx="229">
                  <c:v>10.252249521571049</c:v>
                </c:pt>
                <c:pt idx="230">
                  <c:v>10.250353021570202</c:v>
                </c:pt>
                <c:pt idx="231">
                  <c:v>10.241583821570753</c:v>
                </c:pt>
                <c:pt idx="232">
                  <c:v>10.241329421569995</c:v>
                </c:pt>
                <c:pt idx="233">
                  <c:v>10.241287821570019</c:v>
                </c:pt>
                <c:pt idx="234">
                  <c:v>10.240361621570717</c:v>
                </c:pt>
                <c:pt idx="235">
                  <c:v>10.230478121570547</c:v>
                </c:pt>
                <c:pt idx="236">
                  <c:v>10.227607821570512</c:v>
                </c:pt>
                <c:pt idx="237">
                  <c:v>10.225707509070489</c:v>
                </c:pt>
                <c:pt idx="238">
                  <c:v>10.225687821570419</c:v>
                </c:pt>
                <c:pt idx="239">
                  <c:v>10.225687821570419</c:v>
                </c:pt>
                <c:pt idx="240">
                  <c:v>10.225687821570419</c:v>
                </c:pt>
                <c:pt idx="241">
                  <c:v>10.225687821570419</c:v>
                </c:pt>
                <c:pt idx="242">
                  <c:v>10.225687821570419</c:v>
                </c:pt>
                <c:pt idx="243">
                  <c:v>10.225668144151694</c:v>
                </c:pt>
                <c:pt idx="244">
                  <c:v>10.22560588975192</c:v>
                </c:pt>
                <c:pt idx="245">
                  <c:v>10.226622877750103</c:v>
                </c:pt>
                <c:pt idx="246">
                  <c:v>10.227447221569935</c:v>
                </c:pt>
                <c:pt idx="247">
                  <c:v>10.227457821570042</c:v>
                </c:pt>
                <c:pt idx="248">
                  <c:v>10.227542421570647</c:v>
                </c:pt>
                <c:pt idx="249">
                  <c:v>10.22754782157061</c:v>
                </c:pt>
                <c:pt idx="250">
                  <c:v>10.22754782157061</c:v>
                </c:pt>
                <c:pt idx="251">
                  <c:v>10.227532821570705</c:v>
                </c:pt>
                <c:pt idx="252">
                  <c:v>10.227517821571194</c:v>
                </c:pt>
                <c:pt idx="253">
                  <c:v>10.227517821570743</c:v>
                </c:pt>
                <c:pt idx="254">
                  <c:v>10.227427821570114</c:v>
                </c:pt>
                <c:pt idx="255">
                  <c:v>10.227427821570114</c:v>
                </c:pt>
                <c:pt idx="256">
                  <c:v>10.227427821570114</c:v>
                </c:pt>
                <c:pt idx="257">
                  <c:v>10.227427821570114</c:v>
                </c:pt>
                <c:pt idx="258">
                  <c:v>10.227427821570114</c:v>
                </c:pt>
                <c:pt idx="259">
                  <c:v>10.227427821570114</c:v>
                </c:pt>
                <c:pt idx="260">
                  <c:v>10.227427821570512</c:v>
                </c:pt>
                <c:pt idx="261">
                  <c:v>10.227428238236811</c:v>
                </c:pt>
                <c:pt idx="262">
                  <c:v>10.227427821570114</c:v>
                </c:pt>
                <c:pt idx="263">
                  <c:v>10.227427821570114</c:v>
                </c:pt>
                <c:pt idx="264">
                  <c:v>10.227427821570114</c:v>
                </c:pt>
                <c:pt idx="265">
                  <c:v>10.227432921570013</c:v>
                </c:pt>
                <c:pt idx="266">
                  <c:v>10.22743082157011</c:v>
                </c:pt>
                <c:pt idx="267">
                  <c:v>10.227427821570114</c:v>
                </c:pt>
                <c:pt idx="268">
                  <c:v>10.225909488237662</c:v>
                </c:pt>
                <c:pt idx="269">
                  <c:v>10.223917821570677</c:v>
                </c:pt>
                <c:pt idx="270">
                  <c:v>10.223917821571188</c:v>
                </c:pt>
                <c:pt idx="271">
                  <c:v>10.223917821571188</c:v>
                </c:pt>
                <c:pt idx="272">
                  <c:v>10.223917821571188</c:v>
                </c:pt>
                <c:pt idx="273">
                  <c:v>10.223917821571188</c:v>
                </c:pt>
                <c:pt idx="274">
                  <c:v>10.223917821571188</c:v>
                </c:pt>
                <c:pt idx="275">
                  <c:v>10.223917821571188</c:v>
                </c:pt>
                <c:pt idx="276">
                  <c:v>10.223917821571188</c:v>
                </c:pt>
                <c:pt idx="277">
                  <c:v>10.22391782157079</c:v>
                </c:pt>
                <c:pt idx="278">
                  <c:v>10.223917821571188</c:v>
                </c:pt>
                <c:pt idx="279">
                  <c:v>10.223917821571188</c:v>
                </c:pt>
                <c:pt idx="280">
                  <c:v>10.223917821571188</c:v>
                </c:pt>
                <c:pt idx="281">
                  <c:v>10.223917821571188</c:v>
                </c:pt>
                <c:pt idx="282">
                  <c:v>10.223917821571188</c:v>
                </c:pt>
                <c:pt idx="283">
                  <c:v>10.223917821571188</c:v>
                </c:pt>
                <c:pt idx="284">
                  <c:v>10.223917821571131</c:v>
                </c:pt>
                <c:pt idx="285">
                  <c:v>10.223917821571188</c:v>
                </c:pt>
                <c:pt idx="286">
                  <c:v>10.223917821571188</c:v>
                </c:pt>
                <c:pt idx="287">
                  <c:v>10.223917821571188</c:v>
                </c:pt>
                <c:pt idx="288">
                  <c:v>10.223917821571188</c:v>
                </c:pt>
                <c:pt idx="289">
                  <c:v>10.221830245813678</c:v>
                </c:pt>
                <c:pt idx="290">
                  <c:v>10.206711021569888</c:v>
                </c:pt>
                <c:pt idx="291">
                  <c:v>10.203987821569957</c:v>
                </c:pt>
                <c:pt idx="292">
                  <c:v>10.203987821569957</c:v>
                </c:pt>
                <c:pt idx="293">
                  <c:v>10.203987821569957</c:v>
                </c:pt>
                <c:pt idx="294">
                  <c:v>10.203987821569957</c:v>
                </c:pt>
                <c:pt idx="295">
                  <c:v>10.203954165656953</c:v>
                </c:pt>
                <c:pt idx="296">
                  <c:v>10.203887821571001</c:v>
                </c:pt>
                <c:pt idx="297">
                  <c:v>10.203887821571001</c:v>
                </c:pt>
                <c:pt idx="298">
                  <c:v>10.203887821571001</c:v>
                </c:pt>
                <c:pt idx="299">
                  <c:v>10.203912321570709</c:v>
                </c:pt>
                <c:pt idx="300">
                  <c:v>10.204825094297728</c:v>
                </c:pt>
                <c:pt idx="301">
                  <c:v>10.205831321570525</c:v>
                </c:pt>
                <c:pt idx="302">
                  <c:v>10.20590782157096</c:v>
                </c:pt>
                <c:pt idx="303">
                  <c:v>10.20590782157096</c:v>
                </c:pt>
                <c:pt idx="304">
                  <c:v>10.205903421570875</c:v>
                </c:pt>
                <c:pt idx="305">
                  <c:v>10.205883957934573</c:v>
                </c:pt>
                <c:pt idx="306">
                  <c:v>10.20590782157096</c:v>
                </c:pt>
                <c:pt idx="307">
                  <c:v>10.20590782157096</c:v>
                </c:pt>
                <c:pt idx="308">
                  <c:v>10.205898221570621</c:v>
                </c:pt>
                <c:pt idx="309">
                  <c:v>10.205773921571033</c:v>
                </c:pt>
                <c:pt idx="310">
                  <c:v>10.205763885400629</c:v>
                </c:pt>
                <c:pt idx="311">
                  <c:v>10.205817821570335</c:v>
                </c:pt>
                <c:pt idx="312">
                  <c:v>10.20537532157071</c:v>
                </c:pt>
                <c:pt idx="313">
                  <c:v>10.204047821571105</c:v>
                </c:pt>
                <c:pt idx="314">
                  <c:v>10.204070617269437</c:v>
                </c:pt>
                <c:pt idx="315">
                  <c:v>10.194287821570565</c:v>
                </c:pt>
                <c:pt idx="316">
                  <c:v>10.194263021570899</c:v>
                </c:pt>
                <c:pt idx="317">
                  <c:v>10.194247821570841</c:v>
                </c:pt>
                <c:pt idx="318">
                  <c:v>10.194260621570528</c:v>
                </c:pt>
                <c:pt idx="319">
                  <c:v>10.194280221570732</c:v>
                </c:pt>
                <c:pt idx="320">
                  <c:v>10.194240321571026</c:v>
                </c:pt>
                <c:pt idx="321">
                  <c:v>10.194240347886574</c:v>
                </c:pt>
                <c:pt idx="322">
                  <c:v>10.194247821570841</c:v>
                </c:pt>
                <c:pt idx="323">
                  <c:v>10.194247821570841</c:v>
                </c:pt>
                <c:pt idx="324">
                  <c:v>10.195760421570849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10.199994898493618</c:v>
                </c:pt>
                <c:pt idx="335">
                  <c:v>10.213857521570429</c:v>
                </c:pt>
                <c:pt idx="336">
                  <c:v>10.2170478215704</c:v>
                </c:pt>
                <c:pt idx="337">
                  <c:v>10.219106921570454</c:v>
                </c:pt>
                <c:pt idx="338">
                  <c:v>10.219637821570458</c:v>
                </c:pt>
                <c:pt idx="339">
                  <c:v>10.219726221570667</c:v>
                </c:pt>
                <c:pt idx="340">
                  <c:v>10.219767821570699</c:v>
                </c:pt>
                <c:pt idx="341">
                  <c:v>10.219767821570699</c:v>
                </c:pt>
                <c:pt idx="342">
                  <c:v>10.219767821570699</c:v>
                </c:pt>
                <c:pt idx="343">
                  <c:v>10.219767821570581</c:v>
                </c:pt>
                <c:pt idx="344">
                  <c:v>10.219767821570699</c:v>
                </c:pt>
                <c:pt idx="345">
                  <c:v>10.219767821570699</c:v>
                </c:pt>
                <c:pt idx="346">
                  <c:v>10.219768421570713</c:v>
                </c:pt>
                <c:pt idx="347">
                  <c:v>10.219789721570962</c:v>
                </c:pt>
                <c:pt idx="348">
                  <c:v>10.219926811469168</c:v>
                </c:pt>
                <c:pt idx="349">
                  <c:v>10.219917821570544</c:v>
                </c:pt>
                <c:pt idx="350">
                  <c:v>10.219917821570544</c:v>
                </c:pt>
                <c:pt idx="351">
                  <c:v>10.219917821570544</c:v>
                </c:pt>
                <c:pt idx="352">
                  <c:v>10.219936021570092</c:v>
                </c:pt>
                <c:pt idx="353">
                  <c:v>10.219967215509072</c:v>
                </c:pt>
                <c:pt idx="354">
                  <c:v>10.22931532157012</c:v>
                </c:pt>
                <c:pt idx="355">
                  <c:v>10.249975721570854</c:v>
                </c:pt>
                <c:pt idx="356">
                  <c:v>10.258828721570104</c:v>
                </c:pt>
                <c:pt idx="357">
                  <c:v>10.258827821570076</c:v>
                </c:pt>
                <c:pt idx="358">
                  <c:v>10.258827821570133</c:v>
                </c:pt>
                <c:pt idx="359">
                  <c:v>10.26522273682467</c:v>
                </c:pt>
                <c:pt idx="360">
                  <c:v>10.286280537620019</c:v>
                </c:pt>
                <c:pt idx="361">
                  <c:v>10.2863382215704</c:v>
                </c:pt>
                <c:pt idx="362">
                  <c:v>10.286417821571192</c:v>
                </c:pt>
                <c:pt idx="363">
                  <c:v>10.286417821571192</c:v>
                </c:pt>
                <c:pt idx="364">
                  <c:v>10.286404417315669</c:v>
                </c:pt>
                <c:pt idx="365">
                  <c:v>10.286365898493768</c:v>
                </c:pt>
                <c:pt idx="366">
                  <c:v>10.292827821570521</c:v>
                </c:pt>
                <c:pt idx="367">
                  <c:v>10.292827821570242</c:v>
                </c:pt>
                <c:pt idx="368">
                  <c:v>10.29561912156997</c:v>
                </c:pt>
                <c:pt idx="369">
                  <c:v>10.296587821570014</c:v>
                </c:pt>
                <c:pt idx="370">
                  <c:v>10.296582872075177</c:v>
                </c:pt>
                <c:pt idx="371">
                  <c:v>10.296587821570014</c:v>
                </c:pt>
                <c:pt idx="372">
                  <c:v>10.296515221570456</c:v>
                </c:pt>
                <c:pt idx="373">
                  <c:v>10.296587221571528</c:v>
                </c:pt>
                <c:pt idx="374">
                  <c:v>10.295315121571017</c:v>
                </c:pt>
                <c:pt idx="375">
                  <c:v>10.294627821570522</c:v>
                </c:pt>
                <c:pt idx="376">
                  <c:v>10.294567821570395</c:v>
                </c:pt>
                <c:pt idx="377">
                  <c:v>10.294567821570052</c:v>
                </c:pt>
                <c:pt idx="378">
                  <c:v>10.294567821569999</c:v>
                </c:pt>
                <c:pt idx="379">
                  <c:v>10.294567821569999</c:v>
                </c:pt>
                <c:pt idx="380">
                  <c:v>10.294567821569999</c:v>
                </c:pt>
                <c:pt idx="381">
                  <c:v>10.294569621570002</c:v>
                </c:pt>
                <c:pt idx="382">
                  <c:v>10.294567821570052</c:v>
                </c:pt>
                <c:pt idx="383">
                  <c:v>10.29456782157034</c:v>
                </c:pt>
                <c:pt idx="384">
                  <c:v>10.286060398890797</c:v>
                </c:pt>
                <c:pt idx="385">
                  <c:v>10.275583421570431</c:v>
                </c:pt>
                <c:pt idx="386">
                  <c:v>10.270283521570075</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10.269483327188187</c:v>
                </c:pt>
                <c:pt idx="398">
                  <c:v>10.268087821569836</c:v>
                </c:pt>
                <c:pt idx="399">
                  <c:v>10.268087821569722</c:v>
                </c:pt>
                <c:pt idx="400">
                  <c:v>10.268087821569836</c:v>
                </c:pt>
                <c:pt idx="401">
                  <c:v>10.268092821571127</c:v>
                </c:pt>
                <c:pt idx="402">
                  <c:v>10.264916221571227</c:v>
                </c:pt>
                <c:pt idx="403">
                  <c:v>10.263491021571255</c:v>
                </c:pt>
                <c:pt idx="404">
                  <c:v>10.256842021569915</c:v>
                </c:pt>
                <c:pt idx="405">
                  <c:v>10.255257821570169</c:v>
                </c:pt>
                <c:pt idx="406">
                  <c:v>10.244357821570343</c:v>
                </c:pt>
                <c:pt idx="407">
                  <c:v>10.244357821570967</c:v>
                </c:pt>
                <c:pt idx="408">
                  <c:v>10.240135221570123</c:v>
                </c:pt>
                <c:pt idx="409">
                  <c:v>10.229507421569835</c:v>
                </c:pt>
                <c:pt idx="410">
                  <c:v>10.225857621570849</c:v>
                </c:pt>
                <c:pt idx="411">
                  <c:v>10.222586205408954</c:v>
                </c:pt>
                <c:pt idx="412">
                  <c:v>10.223147821569896</c:v>
                </c:pt>
                <c:pt idx="413">
                  <c:v>10.223147821570691</c:v>
                </c:pt>
                <c:pt idx="414">
                  <c:v>10.223187821570418</c:v>
                </c:pt>
                <c:pt idx="415">
                  <c:v>10.223235221570278</c:v>
                </c:pt>
                <c:pt idx="416">
                  <c:v>10.222874821569963</c:v>
                </c:pt>
                <c:pt idx="417">
                  <c:v>10.221213021571065</c:v>
                </c:pt>
                <c:pt idx="418">
                  <c:v>10.2212272155097</c:v>
                </c:pt>
                <c:pt idx="419">
                  <c:v>10.221227821570302</c:v>
                </c:pt>
                <c:pt idx="420">
                  <c:v>10.22125782157017</c:v>
                </c:pt>
                <c:pt idx="421">
                  <c:v>10.221257821570344</c:v>
                </c:pt>
                <c:pt idx="422">
                  <c:v>10.221228144150961</c:v>
                </c:pt>
                <c:pt idx="423">
                  <c:v>10.221227821570302</c:v>
                </c:pt>
                <c:pt idx="424">
                  <c:v>10.221218821570549</c:v>
                </c:pt>
                <c:pt idx="425">
                  <c:v>10.221167821571022</c:v>
                </c:pt>
                <c:pt idx="426">
                  <c:v>10.221167821571022</c:v>
                </c:pt>
                <c:pt idx="427">
                  <c:v>10.219344421570536</c:v>
                </c:pt>
                <c:pt idx="428">
                  <c:v>10.211337821570098</c:v>
                </c:pt>
                <c:pt idx="429">
                  <c:v>10.211337821570098</c:v>
                </c:pt>
                <c:pt idx="430">
                  <c:v>10.211337821570041</c:v>
                </c:pt>
                <c:pt idx="431">
                  <c:v>10.211337821569927</c:v>
                </c:pt>
                <c:pt idx="432">
                  <c:v>10.211373821570342</c:v>
                </c:pt>
                <c:pt idx="433">
                  <c:v>10.211437821570247</c:v>
                </c:pt>
                <c:pt idx="434">
                  <c:v>10.211437821570247</c:v>
                </c:pt>
                <c:pt idx="435">
                  <c:v>10.209519621570095</c:v>
                </c:pt>
                <c:pt idx="436">
                  <c:v>10.204137821569919</c:v>
                </c:pt>
                <c:pt idx="437">
                  <c:v>10.204137821569919</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10.204047821571105</c:v>
                </c:pt>
                <c:pt idx="447">
                  <c:v>10.204047821570594</c:v>
                </c:pt>
                <c:pt idx="448">
                  <c:v>10.204087821570383</c:v>
                </c:pt>
                <c:pt idx="449">
                  <c:v>10.204087821570383</c:v>
                </c:pt>
                <c:pt idx="450">
                  <c:v>10.204087821570383</c:v>
                </c:pt>
                <c:pt idx="451">
                  <c:v>10.204087821570383</c:v>
                </c:pt>
                <c:pt idx="452">
                  <c:v>10.20407974076225</c:v>
                </c:pt>
                <c:pt idx="453">
                  <c:v>10.204087821570383</c:v>
                </c:pt>
                <c:pt idx="454">
                  <c:v>10.204087821570383</c:v>
                </c:pt>
                <c:pt idx="455">
                  <c:v>10.204087821570383</c:v>
                </c:pt>
                <c:pt idx="456">
                  <c:v>10.204087821570383</c:v>
                </c:pt>
                <c:pt idx="457">
                  <c:v>10.204107821570158</c:v>
                </c:pt>
                <c:pt idx="458">
                  <c:v>10.204107821570048</c:v>
                </c:pt>
                <c:pt idx="459">
                  <c:v>10.204107821570048</c:v>
                </c:pt>
                <c:pt idx="460">
                  <c:v>10.204107821570048</c:v>
                </c:pt>
                <c:pt idx="461">
                  <c:v>10.204107821570048</c:v>
                </c:pt>
                <c:pt idx="462">
                  <c:v>10.204094221570401</c:v>
                </c:pt>
                <c:pt idx="463">
                  <c:v>10.204087821570383</c:v>
                </c:pt>
                <c:pt idx="464">
                  <c:v>10.204167821570632</c:v>
                </c:pt>
                <c:pt idx="465">
                  <c:v>10.200673021570065</c:v>
                </c:pt>
                <c:pt idx="466">
                  <c:v>10.20045682157108</c:v>
                </c:pt>
                <c:pt idx="467">
                  <c:v>10.199858721570918</c:v>
                </c:pt>
                <c:pt idx="468">
                  <c:v>10.197857821571048</c:v>
                </c:pt>
                <c:pt idx="469">
                  <c:v>10.197857821571048</c:v>
                </c:pt>
                <c:pt idx="470">
                  <c:v>10.19595782157073</c:v>
                </c:pt>
                <c:pt idx="471">
                  <c:v>10.19595567871373</c:v>
                </c:pt>
                <c:pt idx="472">
                  <c:v>10.195970721570783</c:v>
                </c:pt>
                <c:pt idx="473">
                  <c:v>10.195987821570998</c:v>
                </c:pt>
                <c:pt idx="474">
                  <c:v>10.195987821570998</c:v>
                </c:pt>
                <c:pt idx="475">
                  <c:v>10.195987821570998</c:v>
                </c:pt>
                <c:pt idx="476">
                  <c:v>10.195987821570998</c:v>
                </c:pt>
                <c:pt idx="477">
                  <c:v>10.195987821570998</c:v>
                </c:pt>
                <c:pt idx="478">
                  <c:v>10.195987821570942</c:v>
                </c:pt>
                <c:pt idx="479">
                  <c:v>10.195987821570998</c:v>
                </c:pt>
                <c:pt idx="480">
                  <c:v>10.196009121570441</c:v>
                </c:pt>
                <c:pt idx="481">
                  <c:v>10.196047821569937</c:v>
                </c:pt>
                <c:pt idx="482">
                  <c:v>10.195784221570865</c:v>
                </c:pt>
                <c:pt idx="483">
                  <c:v>10.193457821569941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10.178984658305968</c:v>
                </c:pt>
                <c:pt idx="502">
                  <c:v>10.178957821571071</c:v>
                </c:pt>
                <c:pt idx="503">
                  <c:v>10.17895782157073</c:v>
                </c:pt>
                <c:pt idx="504">
                  <c:v>10.178957821571245</c:v>
                </c:pt>
                <c:pt idx="505">
                  <c:v>10.178968321570988</c:v>
                </c:pt>
                <c:pt idx="506">
                  <c:v>10.179027821570443</c:v>
                </c:pt>
                <c:pt idx="507">
                  <c:v>10.179027821570443</c:v>
                </c:pt>
                <c:pt idx="508">
                  <c:v>10.179022921570532</c:v>
                </c:pt>
                <c:pt idx="509">
                  <c:v>10.178957821571018</c:v>
                </c:pt>
                <c:pt idx="510">
                  <c:v>10.178957821571185</c:v>
                </c:pt>
                <c:pt idx="511">
                  <c:v>10.178957821571245</c:v>
                </c:pt>
                <c:pt idx="512">
                  <c:v>10.178957821571245</c:v>
                </c:pt>
                <c:pt idx="513">
                  <c:v>10.178957821571245</c:v>
                </c:pt>
                <c:pt idx="514">
                  <c:v>10.178957821571245</c:v>
                </c:pt>
                <c:pt idx="515">
                  <c:v>10.178957821571245</c:v>
                </c:pt>
                <c:pt idx="516">
                  <c:v>10.178957821571245</c:v>
                </c:pt>
                <c:pt idx="517">
                  <c:v>10.178957821570844</c:v>
                </c:pt>
                <c:pt idx="518">
                  <c:v>10.176307821570543</c:v>
                </c:pt>
                <c:pt idx="519">
                  <c:v>10.176307821570148</c:v>
                </c:pt>
                <c:pt idx="520">
                  <c:v>10.176307821570148</c:v>
                </c:pt>
                <c:pt idx="521">
                  <c:v>10.176324621569833</c:v>
                </c:pt>
                <c:pt idx="522">
                  <c:v>10.176337821569964</c:v>
                </c:pt>
                <c:pt idx="523">
                  <c:v>10.176346821570789</c:v>
                </c:pt>
                <c:pt idx="524">
                  <c:v>10.175068521570875</c:v>
                </c:pt>
                <c:pt idx="525">
                  <c:v>10.174537821570809</c:v>
                </c:pt>
                <c:pt idx="526">
                  <c:v>10.174331003388758</c:v>
                </c:pt>
                <c:pt idx="527">
                  <c:v>10.150427821570517</c:v>
                </c:pt>
                <c:pt idx="528">
                  <c:v>10.150427821569838</c:v>
                </c:pt>
                <c:pt idx="529">
                  <c:v>10.150424621569918</c:v>
                </c:pt>
                <c:pt idx="530">
                  <c:v>10.150368021570481</c:v>
                </c:pt>
                <c:pt idx="531">
                  <c:v>10.150367821570498</c:v>
                </c:pt>
                <c:pt idx="532">
                  <c:v>10.150367821570498</c:v>
                </c:pt>
                <c:pt idx="533">
                  <c:v>10.150367821570498</c:v>
                </c:pt>
                <c:pt idx="534">
                  <c:v>10.15038562157012</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10.150323121571356</c:v>
                </c:pt>
                <c:pt idx="560">
                  <c:v>10.150307821571101</c:v>
                </c:pt>
                <c:pt idx="561">
                  <c:v>10.150307821571101</c:v>
                </c:pt>
                <c:pt idx="562">
                  <c:v>10.150307821570532</c:v>
                </c:pt>
                <c:pt idx="563">
                  <c:v>10.150307821570252</c:v>
                </c:pt>
                <c:pt idx="564">
                  <c:v>10.150331721570392</c:v>
                </c:pt>
                <c:pt idx="565">
                  <c:v>10.147099421570299</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10.139487821569722</c:v>
                </c:pt>
                <c:pt idx="574">
                  <c:v>10.139487821569722</c:v>
                </c:pt>
                <c:pt idx="575">
                  <c:v>10.139376621569721</c:v>
                </c:pt>
                <c:pt idx="576">
                  <c:v>10.130418773951291</c:v>
                </c:pt>
                <c:pt idx="577">
                  <c:v>10.130387821570178</c:v>
                </c:pt>
                <c:pt idx="578">
                  <c:v>10.130387821570178</c:v>
                </c:pt>
                <c:pt idx="579">
                  <c:v>10.128300221570875</c:v>
                </c:pt>
                <c:pt idx="580">
                  <c:v>10.126587821570794</c:v>
                </c:pt>
                <c:pt idx="581">
                  <c:v>10.126587821570737</c:v>
                </c:pt>
                <c:pt idx="582">
                  <c:v>10.126587821570851</c:v>
                </c:pt>
                <c:pt idx="583">
                  <c:v>10.126587821570851</c:v>
                </c:pt>
                <c:pt idx="584">
                  <c:v>10.126615121570165</c:v>
                </c:pt>
                <c:pt idx="585">
                  <c:v>10.126657821569996</c:v>
                </c:pt>
                <c:pt idx="586">
                  <c:v>10.126657821569996</c:v>
                </c:pt>
                <c:pt idx="587">
                  <c:v>10.126657821569996</c:v>
                </c:pt>
                <c:pt idx="588">
                  <c:v>10.126629321570745</c:v>
                </c:pt>
                <c:pt idx="589">
                  <c:v>10.126877107284923</c:v>
                </c:pt>
                <c:pt idx="590">
                  <c:v>10.129187821570653</c:v>
                </c:pt>
                <c:pt idx="591">
                  <c:v>10.130765421570892</c:v>
                </c:pt>
                <c:pt idx="592">
                  <c:v>10.131907821570948</c:v>
                </c:pt>
                <c:pt idx="593">
                  <c:v>10.131907821570948</c:v>
                </c:pt>
                <c:pt idx="594">
                  <c:v>10.131907821570948</c:v>
                </c:pt>
                <c:pt idx="595">
                  <c:v>10.131907361800796</c:v>
                </c:pt>
                <c:pt idx="596">
                  <c:v>10.131907821570948</c:v>
                </c:pt>
                <c:pt idx="597">
                  <c:v>10.131907821570888</c:v>
                </c:pt>
                <c:pt idx="598">
                  <c:v>10.131907821570948</c:v>
                </c:pt>
                <c:pt idx="599">
                  <c:v>10.131907821570948</c:v>
                </c:pt>
                <c:pt idx="600">
                  <c:v>10.131907821570948</c:v>
                </c:pt>
                <c:pt idx="601">
                  <c:v>10.131907821570948</c:v>
                </c:pt>
                <c:pt idx="602">
                  <c:v>10.131907821570948</c:v>
                </c:pt>
                <c:pt idx="603">
                  <c:v>10.131907821570948</c:v>
                </c:pt>
                <c:pt idx="604">
                  <c:v>10.133031621571416</c:v>
                </c:pt>
                <c:pt idx="605">
                  <c:v>10.13358782157137</c:v>
                </c:pt>
                <c:pt idx="606">
                  <c:v>10.133587821570515</c:v>
                </c:pt>
                <c:pt idx="607">
                  <c:v>10.133587821570515</c:v>
                </c:pt>
                <c:pt idx="608">
                  <c:v>10.13358782157137</c:v>
                </c:pt>
                <c:pt idx="609">
                  <c:v>10.133644221569956</c:v>
                </c:pt>
                <c:pt idx="610">
                  <c:v>10.133707821570042</c:v>
                </c:pt>
                <c:pt idx="611">
                  <c:v>10.133707821570042</c:v>
                </c:pt>
                <c:pt idx="612">
                  <c:v>10.134404421570121</c:v>
                </c:pt>
                <c:pt idx="613">
                  <c:v>10.136282762746518</c:v>
                </c:pt>
                <c:pt idx="614">
                  <c:v>10.142035021570376</c:v>
                </c:pt>
                <c:pt idx="615">
                  <c:v>10.146067821570611</c:v>
                </c:pt>
                <c:pt idx="616">
                  <c:v>10.146067821570268</c:v>
                </c:pt>
                <c:pt idx="617">
                  <c:v>10.146216421571221</c:v>
                </c:pt>
                <c:pt idx="618">
                  <c:v>10.153388521570871</c:v>
                </c:pt>
                <c:pt idx="619">
                  <c:v>10.156347068881972</c:v>
                </c:pt>
                <c:pt idx="620">
                  <c:v>10.16007931093257</c:v>
                </c:pt>
                <c:pt idx="621">
                  <c:v>10.175339821569926</c:v>
                </c:pt>
                <c:pt idx="622">
                  <c:v>10.179067821570058</c:v>
                </c:pt>
                <c:pt idx="623">
                  <c:v>10.18376640742882</c:v>
                </c:pt>
                <c:pt idx="624">
                  <c:v>10.214285502729624</c:v>
                </c:pt>
                <c:pt idx="625">
                  <c:v>10.231407512292421</c:v>
                </c:pt>
                <c:pt idx="626">
                  <c:v>10.236607221570907</c:v>
                </c:pt>
                <c:pt idx="627">
                  <c:v>10.243571421570699</c:v>
                </c:pt>
                <c:pt idx="628">
                  <c:v>10.252787821569932</c:v>
                </c:pt>
                <c:pt idx="629">
                  <c:v>10.252787821569932</c:v>
                </c:pt>
                <c:pt idx="630">
                  <c:v>10.252787821569932</c:v>
                </c:pt>
                <c:pt idx="631">
                  <c:v>10.252780921570078</c:v>
                </c:pt>
                <c:pt idx="632">
                  <c:v>10.252757821570512</c:v>
                </c:pt>
                <c:pt idx="633">
                  <c:v>10.252757821570512</c:v>
                </c:pt>
                <c:pt idx="634">
                  <c:v>10.252757821570512</c:v>
                </c:pt>
                <c:pt idx="635">
                  <c:v>10.252757821570512</c:v>
                </c:pt>
                <c:pt idx="636">
                  <c:v>10.252722121571351</c:v>
                </c:pt>
                <c:pt idx="637">
                  <c:v>10.252687821571261</c:v>
                </c:pt>
                <c:pt idx="638">
                  <c:v>10.252672221569917</c:v>
                </c:pt>
                <c:pt idx="639">
                  <c:v>10.252686921570264</c:v>
                </c:pt>
                <c:pt idx="640">
                  <c:v>10.252727821570986</c:v>
                </c:pt>
                <c:pt idx="641">
                  <c:v>10.252727821570531</c:v>
                </c:pt>
                <c:pt idx="642">
                  <c:v>10.257937821570565</c:v>
                </c:pt>
                <c:pt idx="643">
                  <c:v>10.260085647657419</c:v>
                </c:pt>
                <c:pt idx="644">
                  <c:v>10.261687821570472</c:v>
                </c:pt>
                <c:pt idx="645">
                  <c:v>10.261687821570472</c:v>
                </c:pt>
                <c:pt idx="646">
                  <c:v>10.261687821570472</c:v>
                </c:pt>
                <c:pt idx="647">
                  <c:v>10.263256521569922</c:v>
                </c:pt>
                <c:pt idx="648">
                  <c:v>10.264317821570142</c:v>
                </c:pt>
                <c:pt idx="649">
                  <c:v>10.264317821570142</c:v>
                </c:pt>
                <c:pt idx="650">
                  <c:v>10.264313409805748</c:v>
                </c:pt>
                <c:pt idx="651">
                  <c:v>10.27155782157045</c:v>
                </c:pt>
                <c:pt idx="652">
                  <c:v>10.27155782157125</c:v>
                </c:pt>
                <c:pt idx="653">
                  <c:v>10.27155782157125</c:v>
                </c:pt>
                <c:pt idx="654">
                  <c:v>10.273180521570382</c:v>
                </c:pt>
                <c:pt idx="655">
                  <c:v>10.275941188917713</c:v>
                </c:pt>
                <c:pt idx="656">
                  <c:v>10.277807821570587</c:v>
                </c:pt>
                <c:pt idx="657">
                  <c:v>10.277807821570587</c:v>
                </c:pt>
                <c:pt idx="658">
                  <c:v>10.277807821570587</c:v>
                </c:pt>
                <c:pt idx="659">
                  <c:v>10.27780782157053</c:v>
                </c:pt>
                <c:pt idx="660">
                  <c:v>10.292654821570792</c:v>
                </c:pt>
                <c:pt idx="661">
                  <c:v>10.292917821570864</c:v>
                </c:pt>
                <c:pt idx="662">
                  <c:v>10.292917821570864</c:v>
                </c:pt>
                <c:pt idx="663">
                  <c:v>10.292917821570864</c:v>
                </c:pt>
                <c:pt idx="664">
                  <c:v>10.292917821570864</c:v>
                </c:pt>
                <c:pt idx="665">
                  <c:v>10.292917821570864</c:v>
                </c:pt>
                <c:pt idx="666">
                  <c:v>10.292917821570864</c:v>
                </c:pt>
                <c:pt idx="667">
                  <c:v>10.292917821570864</c:v>
                </c:pt>
                <c:pt idx="668">
                  <c:v>10.298548730661635</c:v>
                </c:pt>
                <c:pt idx="669">
                  <c:v>10.301801250141967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10.359136426221646</c:v>
                </c:pt>
                <c:pt idx="679">
                  <c:v>10.362467821570922</c:v>
                </c:pt>
                <c:pt idx="680">
                  <c:v>10.362467821570922</c:v>
                </c:pt>
                <c:pt idx="681">
                  <c:v>10.362508921569932</c:v>
                </c:pt>
                <c:pt idx="682">
                  <c:v>10.366867136639584</c:v>
                </c:pt>
                <c:pt idx="683">
                  <c:v>10.39688782157053</c:v>
                </c:pt>
                <c:pt idx="684">
                  <c:v>10.396887821570871</c:v>
                </c:pt>
                <c:pt idx="685">
                  <c:v>10.398303079303147</c:v>
                </c:pt>
                <c:pt idx="686">
                  <c:v>10.402404621570088</c:v>
                </c:pt>
                <c:pt idx="687">
                  <c:v>10.403267821570111</c:v>
                </c:pt>
                <c:pt idx="688">
                  <c:v>10.403614321570146</c:v>
                </c:pt>
                <c:pt idx="689">
                  <c:v>10.405247821570796</c:v>
                </c:pt>
                <c:pt idx="690">
                  <c:v>10.405247821570743</c:v>
                </c:pt>
                <c:pt idx="691">
                  <c:v>10.405199434473829</c:v>
                </c:pt>
                <c:pt idx="692">
                  <c:v>10.408795154903984</c:v>
                </c:pt>
                <c:pt idx="693">
                  <c:v>10.420399421570872</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10.424717821570521</c:v>
                </c:pt>
                <c:pt idx="709">
                  <c:v>10.424774521571106</c:v>
                </c:pt>
                <c:pt idx="710">
                  <c:v>10.428004121570419</c:v>
                </c:pt>
                <c:pt idx="711">
                  <c:v>10.432657821569865</c:v>
                </c:pt>
                <c:pt idx="712">
                  <c:v>10.432657821569865</c:v>
                </c:pt>
                <c:pt idx="713">
                  <c:v>10.434316699121197</c:v>
                </c:pt>
                <c:pt idx="714">
                  <c:v>10.430732421570653</c:v>
                </c:pt>
                <c:pt idx="715">
                  <c:v>10.421419054447075</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10.363587821571052</c:v>
                </c:pt>
                <c:pt idx="743">
                  <c:v>10.363587821571052</c:v>
                </c:pt>
                <c:pt idx="744">
                  <c:v>10.36224088279447</c:v>
                </c:pt>
                <c:pt idx="745">
                  <c:v>10.361667821570833</c:v>
                </c:pt>
                <c:pt idx="746">
                  <c:v>10.361687821570555</c:v>
                </c:pt>
                <c:pt idx="747">
                  <c:v>10.361687821569877</c:v>
                </c:pt>
                <c:pt idx="748">
                  <c:v>10.361687821569877</c:v>
                </c:pt>
                <c:pt idx="749">
                  <c:v>10.361661321570448</c:v>
                </c:pt>
                <c:pt idx="750">
                  <c:v>10.361637821570287</c:v>
                </c:pt>
                <c:pt idx="751">
                  <c:v>10.361637821570287</c:v>
                </c:pt>
                <c:pt idx="752">
                  <c:v>10.361637821570287</c:v>
                </c:pt>
                <c:pt idx="753">
                  <c:v>10.361637821570287</c:v>
                </c:pt>
                <c:pt idx="754">
                  <c:v>10.36164472157013</c:v>
                </c:pt>
                <c:pt idx="755">
                  <c:v>10.361667821570549</c:v>
                </c:pt>
                <c:pt idx="756">
                  <c:v>10.361607821570871</c:v>
                </c:pt>
                <c:pt idx="757">
                  <c:v>10.361607821570932</c:v>
                </c:pt>
                <c:pt idx="758">
                  <c:v>10.361607821570932</c:v>
                </c:pt>
                <c:pt idx="759">
                  <c:v>10.35837722157002</c:v>
                </c:pt>
                <c:pt idx="760">
                  <c:v>10.357787821570003</c:v>
                </c:pt>
                <c:pt idx="761">
                  <c:v>10.357787821570003</c:v>
                </c:pt>
                <c:pt idx="762">
                  <c:v>10.357787821570003</c:v>
                </c:pt>
                <c:pt idx="763">
                  <c:v>10.357790932681374</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10.348602331374298</c:v>
                </c:pt>
                <c:pt idx="774">
                  <c:v>10.343417821571212</c:v>
                </c:pt>
                <c:pt idx="775">
                  <c:v>10.343417821571212</c:v>
                </c:pt>
                <c:pt idx="776">
                  <c:v>10.343417821571212</c:v>
                </c:pt>
                <c:pt idx="777">
                  <c:v>10.343417821571212</c:v>
                </c:pt>
                <c:pt idx="778">
                  <c:v>10.343417821571212</c:v>
                </c:pt>
                <c:pt idx="779">
                  <c:v>10.343417821571212</c:v>
                </c:pt>
                <c:pt idx="780">
                  <c:v>10.343417821570753</c:v>
                </c:pt>
                <c:pt idx="781">
                  <c:v>10.336337821570496</c:v>
                </c:pt>
                <c:pt idx="782">
                  <c:v>10.336337821569931</c:v>
                </c:pt>
                <c:pt idx="783">
                  <c:v>10.336337821569987</c:v>
                </c:pt>
                <c:pt idx="784">
                  <c:v>10.334728721570322</c:v>
                </c:pt>
                <c:pt idx="785">
                  <c:v>10.333567821570099</c:v>
                </c:pt>
                <c:pt idx="786">
                  <c:v>10.333567821570099</c:v>
                </c:pt>
                <c:pt idx="787">
                  <c:v>10.333567821570099</c:v>
                </c:pt>
                <c:pt idx="788">
                  <c:v>10.333570221570071</c:v>
                </c:pt>
                <c:pt idx="789">
                  <c:v>10.333537821570633</c:v>
                </c:pt>
                <c:pt idx="790">
                  <c:v>10.333507821570535</c:v>
                </c:pt>
                <c:pt idx="791">
                  <c:v>10.333502821571116</c:v>
                </c:pt>
                <c:pt idx="792">
                  <c:v>10.333431821570617</c:v>
                </c:pt>
                <c:pt idx="793">
                  <c:v>10.333507821571221</c:v>
                </c:pt>
                <c:pt idx="794">
                  <c:v>10.333507821571221</c:v>
                </c:pt>
                <c:pt idx="795">
                  <c:v>10.333507821571221</c:v>
                </c:pt>
                <c:pt idx="796">
                  <c:v>10.33350782157116</c:v>
                </c:pt>
                <c:pt idx="797">
                  <c:v>10.333507821571221</c:v>
                </c:pt>
                <c:pt idx="798">
                  <c:v>10.333507821571104</c:v>
                </c:pt>
                <c:pt idx="799">
                  <c:v>10.33350782157116</c:v>
                </c:pt>
                <c:pt idx="800">
                  <c:v>10.333507821571221</c:v>
                </c:pt>
                <c:pt idx="801">
                  <c:v>10.333507821571221</c:v>
                </c:pt>
                <c:pt idx="802">
                  <c:v>10.33350782157116</c:v>
                </c:pt>
                <c:pt idx="803">
                  <c:v>10.333507821571221</c:v>
                </c:pt>
                <c:pt idx="804">
                  <c:v>10.333512321571092</c:v>
                </c:pt>
                <c:pt idx="805">
                  <c:v>10.329609221570013</c:v>
                </c:pt>
                <c:pt idx="806">
                  <c:v>10.328987821569957</c:v>
                </c:pt>
                <c:pt idx="807">
                  <c:v>10.328987821570518</c:v>
                </c:pt>
                <c:pt idx="808">
                  <c:v>10.329017821570616</c:v>
                </c:pt>
                <c:pt idx="809">
                  <c:v>10.329017821571245</c:v>
                </c:pt>
                <c:pt idx="810">
                  <c:v>10.329017821571245</c:v>
                </c:pt>
                <c:pt idx="811">
                  <c:v>10.329017821571245</c:v>
                </c:pt>
                <c:pt idx="812">
                  <c:v>10.327144621570522</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10.310600202522767</c:v>
                </c:pt>
                <c:pt idx="824">
                  <c:v>10.310590488237537</c:v>
                </c:pt>
                <c:pt idx="825">
                  <c:v>10.310617821571029</c:v>
                </c:pt>
                <c:pt idx="826">
                  <c:v>10.310617821571029</c:v>
                </c:pt>
                <c:pt idx="827">
                  <c:v>10.311063021570686</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10.312545021570362</c:v>
                </c:pt>
                <c:pt idx="855">
                  <c:v>10.312510821570914</c:v>
                </c:pt>
                <c:pt idx="856">
                  <c:v>10.312487821570919</c:v>
                </c:pt>
                <c:pt idx="857">
                  <c:v>10.323311821570467</c:v>
                </c:pt>
                <c:pt idx="858">
                  <c:v>10.322432921570273</c:v>
                </c:pt>
                <c:pt idx="859">
                  <c:v>10.316624521570175</c:v>
                </c:pt>
                <c:pt idx="860">
                  <c:v>10.312015721570148</c:v>
                </c:pt>
                <c:pt idx="861">
                  <c:v>10.308596121571085</c:v>
                </c:pt>
                <c:pt idx="862">
                  <c:v>10.306823800951392</c:v>
                </c:pt>
                <c:pt idx="863">
                  <c:v>10.304902321570506</c:v>
                </c:pt>
                <c:pt idx="864">
                  <c:v>10.304887821570546</c:v>
                </c:pt>
                <c:pt idx="865">
                  <c:v>10.304887821570546</c:v>
                </c:pt>
                <c:pt idx="866">
                  <c:v>10.304887821570546</c:v>
                </c:pt>
                <c:pt idx="867">
                  <c:v>10.304887821570546</c:v>
                </c:pt>
                <c:pt idx="868">
                  <c:v>10.304926021569987</c:v>
                </c:pt>
                <c:pt idx="869">
                  <c:v>10.304937821569972</c:v>
                </c:pt>
                <c:pt idx="870">
                  <c:v>10.30496482157092</c:v>
                </c:pt>
                <c:pt idx="871">
                  <c:v>10.303746221569948</c:v>
                </c:pt>
                <c:pt idx="872">
                  <c:v>10.303029154903744</c:v>
                </c:pt>
                <c:pt idx="873">
                  <c:v>10.298407821570532</c:v>
                </c:pt>
                <c:pt idx="874">
                  <c:v>10.298407821570532</c:v>
                </c:pt>
                <c:pt idx="875">
                  <c:v>10.298406996828298</c:v>
                </c:pt>
                <c:pt idx="876">
                  <c:v>10.298465421569841</c:v>
                </c:pt>
                <c:pt idx="877">
                  <c:v>10.296590721570269</c:v>
                </c:pt>
                <c:pt idx="878">
                  <c:v>10.296547821570229</c:v>
                </c:pt>
                <c:pt idx="879">
                  <c:v>10.296547821570229</c:v>
                </c:pt>
                <c:pt idx="880">
                  <c:v>10.296547821570229</c:v>
                </c:pt>
                <c:pt idx="881">
                  <c:v>10.293777720560495</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10.292780833618895</c:v>
                </c:pt>
                <c:pt idx="890">
                  <c:v>10.291869521569922</c:v>
                </c:pt>
                <c:pt idx="891">
                  <c:v>10.290987821569718</c:v>
                </c:pt>
                <c:pt idx="892">
                  <c:v>10.290987821569718</c:v>
                </c:pt>
                <c:pt idx="893">
                  <c:v>10.290987821569718</c:v>
                </c:pt>
                <c:pt idx="894">
                  <c:v>10.290966221570258</c:v>
                </c:pt>
                <c:pt idx="895">
                  <c:v>10.290891306419422</c:v>
                </c:pt>
                <c:pt idx="896">
                  <c:v>10.290867821570469</c:v>
                </c:pt>
                <c:pt idx="897">
                  <c:v>10.29081142157046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10.290761794173687</c:v>
                </c:pt>
                <c:pt idx="913">
                  <c:v>10.290807821569945</c:v>
                </c:pt>
                <c:pt idx="914">
                  <c:v>10.290807821569885</c:v>
                </c:pt>
                <c:pt idx="915">
                  <c:v>10.29079722157017</c:v>
                </c:pt>
                <c:pt idx="916">
                  <c:v>10.290814621569936</c:v>
                </c:pt>
                <c:pt idx="917">
                  <c:v>10.290807821569945</c:v>
                </c:pt>
                <c:pt idx="918">
                  <c:v>10.290807821569885</c:v>
                </c:pt>
                <c:pt idx="919">
                  <c:v>10.292593421571198</c:v>
                </c:pt>
                <c:pt idx="920">
                  <c:v>10.292727821571233</c:v>
                </c:pt>
                <c:pt idx="921">
                  <c:v>10.292727821570548</c:v>
                </c:pt>
                <c:pt idx="922">
                  <c:v>10.294111483542032</c:v>
                </c:pt>
                <c:pt idx="923">
                  <c:v>10.300587821570151</c:v>
                </c:pt>
                <c:pt idx="924">
                  <c:v>10.300587821570151</c:v>
                </c:pt>
                <c:pt idx="925">
                  <c:v>10.300588021570192</c:v>
                </c:pt>
                <c:pt idx="926">
                  <c:v>10.300587821570151</c:v>
                </c:pt>
                <c:pt idx="927">
                  <c:v>10.300587821570151</c:v>
                </c:pt>
                <c:pt idx="928">
                  <c:v>10.300587821570151</c:v>
                </c:pt>
                <c:pt idx="929">
                  <c:v>10.300587821570151</c:v>
                </c:pt>
                <c:pt idx="930">
                  <c:v>10.300587821570664</c:v>
                </c:pt>
                <c:pt idx="931">
                  <c:v>10.300547821570873</c:v>
                </c:pt>
                <c:pt idx="932">
                  <c:v>10.30058202157004</c:v>
                </c:pt>
                <c:pt idx="933">
                  <c:v>10.300621721570035</c:v>
                </c:pt>
                <c:pt idx="934">
                  <c:v>10.300607821570154</c:v>
                </c:pt>
                <c:pt idx="935">
                  <c:v>10.300607821570154</c:v>
                </c:pt>
                <c:pt idx="936">
                  <c:v>10.300632696569885</c:v>
                </c:pt>
                <c:pt idx="937">
                  <c:v>10.300612821570256</c:v>
                </c:pt>
                <c:pt idx="938">
                  <c:v>10.300637821569916</c:v>
                </c:pt>
                <c:pt idx="939">
                  <c:v>10.30063752156962</c:v>
                </c:pt>
                <c:pt idx="940">
                  <c:v>10.300581821570621</c:v>
                </c:pt>
                <c:pt idx="941">
                  <c:v>10.300547821570934</c:v>
                </c:pt>
                <c:pt idx="942">
                  <c:v>10.300547821570934</c:v>
                </c:pt>
                <c:pt idx="943">
                  <c:v>10.300547821570934</c:v>
                </c:pt>
                <c:pt idx="944">
                  <c:v>10.30057482157024</c:v>
                </c:pt>
                <c:pt idx="945">
                  <c:v>10.300607821570154</c:v>
                </c:pt>
                <c:pt idx="946">
                  <c:v>10.300607821570496</c:v>
                </c:pt>
                <c:pt idx="947">
                  <c:v>10.300607821570551</c:v>
                </c:pt>
                <c:pt idx="948">
                  <c:v>10.300607821570214</c:v>
                </c:pt>
                <c:pt idx="949">
                  <c:v>10.300563029904524</c:v>
                </c:pt>
                <c:pt idx="950">
                  <c:v>10.300517821571006</c:v>
                </c:pt>
                <c:pt idx="951">
                  <c:v>10.300517821571006</c:v>
                </c:pt>
                <c:pt idx="952">
                  <c:v>10.300517821571006</c:v>
                </c:pt>
                <c:pt idx="953">
                  <c:v>10.300580421570075</c:v>
                </c:pt>
                <c:pt idx="954">
                  <c:v>10.300511779903434</c:v>
                </c:pt>
                <c:pt idx="955">
                  <c:v>10.300587821570605</c:v>
                </c:pt>
                <c:pt idx="956">
                  <c:v>10.300587821570376</c:v>
                </c:pt>
                <c:pt idx="957">
                  <c:v>10.298647821570269</c:v>
                </c:pt>
                <c:pt idx="958">
                  <c:v>10.298587821570251</c:v>
                </c:pt>
                <c:pt idx="959">
                  <c:v>10.298587821570251</c:v>
                </c:pt>
                <c:pt idx="960">
                  <c:v>10.298610021569671</c:v>
                </c:pt>
                <c:pt idx="961">
                  <c:v>10.298661120539727</c:v>
                </c:pt>
                <c:pt idx="962">
                  <c:v>10.298626721569731</c:v>
                </c:pt>
                <c:pt idx="963">
                  <c:v>10.298623821570667</c:v>
                </c:pt>
                <c:pt idx="964">
                  <c:v>10.287856900517951</c:v>
                </c:pt>
                <c:pt idx="965">
                  <c:v>10.257262721570875</c:v>
                </c:pt>
                <c:pt idx="966">
                  <c:v>10.250307821570555</c:v>
                </c:pt>
                <c:pt idx="967">
                  <c:v>10.250307821570555</c:v>
                </c:pt>
                <c:pt idx="968">
                  <c:v>10.250307821570555</c:v>
                </c:pt>
                <c:pt idx="969">
                  <c:v>10.249523421570396</c:v>
                </c:pt>
                <c:pt idx="970">
                  <c:v>10.248447821570251</c:v>
                </c:pt>
                <c:pt idx="971">
                  <c:v>10.248477421569969</c:v>
                </c:pt>
                <c:pt idx="972">
                  <c:v>10.248487821570663</c:v>
                </c:pt>
                <c:pt idx="973">
                  <c:v>10.248447821570306</c:v>
                </c:pt>
                <c:pt idx="974">
                  <c:v>10.248447821570251</c:v>
                </c:pt>
                <c:pt idx="975">
                  <c:v>10.248504221571448</c:v>
                </c:pt>
                <c:pt idx="976">
                  <c:v>10.248507821571403</c:v>
                </c:pt>
                <c:pt idx="977">
                  <c:v>10.248507821571403</c:v>
                </c:pt>
                <c:pt idx="978">
                  <c:v>10.248507409200201</c:v>
                </c:pt>
                <c:pt idx="979">
                  <c:v>10.248488821570202</c:v>
                </c:pt>
                <c:pt idx="980">
                  <c:v>10.248507821571403</c:v>
                </c:pt>
                <c:pt idx="981">
                  <c:v>10.248507821570549</c:v>
                </c:pt>
                <c:pt idx="982">
                  <c:v>10.248507821570549</c:v>
                </c:pt>
                <c:pt idx="983">
                  <c:v>10.248507821571403</c:v>
                </c:pt>
                <c:pt idx="984">
                  <c:v>10.24849282156997</c:v>
                </c:pt>
                <c:pt idx="985">
                  <c:v>10.248487821570095</c:v>
                </c:pt>
                <c:pt idx="986">
                  <c:v>10.248493021570859</c:v>
                </c:pt>
                <c:pt idx="987">
                  <c:v>10.248507821571403</c:v>
                </c:pt>
                <c:pt idx="988">
                  <c:v>10.248507821571403</c:v>
                </c:pt>
                <c:pt idx="989">
                  <c:v>10.24850782157095</c:v>
                </c:pt>
                <c:pt idx="990">
                  <c:v>10.250307821570555</c:v>
                </c:pt>
                <c:pt idx="991">
                  <c:v>10.250307821570555</c:v>
                </c:pt>
                <c:pt idx="992">
                  <c:v>10.250307821570555</c:v>
                </c:pt>
                <c:pt idx="993">
                  <c:v>10.250307821570555</c:v>
                </c:pt>
                <c:pt idx="994">
                  <c:v>10.250307821570555</c:v>
                </c:pt>
                <c:pt idx="995">
                  <c:v>10.253670221569953</c:v>
                </c:pt>
                <c:pt idx="996">
                  <c:v>10.255687821570053</c:v>
                </c:pt>
                <c:pt idx="997">
                  <c:v>10.255687821570053</c:v>
                </c:pt>
                <c:pt idx="998">
                  <c:v>10.255679521570286</c:v>
                </c:pt>
                <c:pt idx="999">
                  <c:v>10.255587821570472</c:v>
                </c:pt>
                <c:pt idx="1000">
                  <c:v>10.255687821570906</c:v>
                </c:pt>
                <c:pt idx="1001">
                  <c:v>10.255687821570053</c:v>
                </c:pt>
                <c:pt idx="1002">
                  <c:v>10.255687821570053</c:v>
                </c:pt>
                <c:pt idx="1003">
                  <c:v>10.255687821570053</c:v>
                </c:pt>
                <c:pt idx="1004">
                  <c:v>10.255687821570053</c:v>
                </c:pt>
                <c:pt idx="1005">
                  <c:v>10.255687821570106</c:v>
                </c:pt>
                <c:pt idx="1006">
                  <c:v>10.255687821570223</c:v>
                </c:pt>
                <c:pt idx="1007">
                  <c:v>10.255687821570053</c:v>
                </c:pt>
                <c:pt idx="1008">
                  <c:v>10.255687821570676</c:v>
                </c:pt>
                <c:pt idx="1009">
                  <c:v>10.255687821570676</c:v>
                </c:pt>
                <c:pt idx="1010">
                  <c:v>10.255687821570053</c:v>
                </c:pt>
                <c:pt idx="1011">
                  <c:v>10.255687821570053</c:v>
                </c:pt>
                <c:pt idx="1012">
                  <c:v>10.25568782157028</c:v>
                </c:pt>
                <c:pt idx="1013">
                  <c:v>10.255687821570053</c:v>
                </c:pt>
                <c:pt idx="1014">
                  <c:v>10.255687821570053</c:v>
                </c:pt>
                <c:pt idx="1015">
                  <c:v>10.255687821570053</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10.257600563505992</c:v>
                </c:pt>
                <c:pt idx="1025">
                  <c:v>10.257607821570602</c:v>
                </c:pt>
                <c:pt idx="1026">
                  <c:v>10.257607821570947</c:v>
                </c:pt>
                <c:pt idx="1027">
                  <c:v>10.257607821570947</c:v>
                </c:pt>
                <c:pt idx="1028">
                  <c:v>10.257607821570947</c:v>
                </c:pt>
                <c:pt idx="1029">
                  <c:v>10.257607821570947</c:v>
                </c:pt>
                <c:pt idx="1030">
                  <c:v>10.257607821570883</c:v>
                </c:pt>
                <c:pt idx="1031">
                  <c:v>10.257607821570947</c:v>
                </c:pt>
                <c:pt idx="1032">
                  <c:v>10.257607821570947</c:v>
                </c:pt>
                <c:pt idx="1033">
                  <c:v>10.257607821570947</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10.279517821570874</c:v>
                </c:pt>
                <c:pt idx="1051">
                  <c:v>10.279517821570874</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10.289737821570998</c:v>
                </c:pt>
                <c:pt idx="1061">
                  <c:v>10.289737821570998</c:v>
                </c:pt>
                <c:pt idx="1062">
                  <c:v>10.289737821570998</c:v>
                </c:pt>
                <c:pt idx="1063">
                  <c:v>10.289737821570998</c:v>
                </c:pt>
                <c:pt idx="1064">
                  <c:v>10.289737821570998</c:v>
                </c:pt>
                <c:pt idx="1065">
                  <c:v>10.289737821570998</c:v>
                </c:pt>
                <c:pt idx="1066">
                  <c:v>10.289737821570998</c:v>
                </c:pt>
                <c:pt idx="1067">
                  <c:v>10.289737821570942</c:v>
                </c:pt>
                <c:pt idx="1068">
                  <c:v>10.289793779017582</c:v>
                </c:pt>
                <c:pt idx="1069">
                  <c:v>10.289867821570891</c:v>
                </c:pt>
                <c:pt idx="1070">
                  <c:v>10.289867821570834</c:v>
                </c:pt>
                <c:pt idx="1071">
                  <c:v>10.289867821570891</c:v>
                </c:pt>
                <c:pt idx="1072">
                  <c:v>10.289864821570902</c:v>
                </c:pt>
                <c:pt idx="1073">
                  <c:v>10.289715721570115</c:v>
                </c:pt>
                <c:pt idx="1074">
                  <c:v>10.285416921570956</c:v>
                </c:pt>
                <c:pt idx="1075">
                  <c:v>10.285317821570157</c:v>
                </c:pt>
                <c:pt idx="1076">
                  <c:v>10.285317821570217</c:v>
                </c:pt>
                <c:pt idx="1077">
                  <c:v>10.285317821570331</c:v>
                </c:pt>
                <c:pt idx="1078">
                  <c:v>10.285317821570157</c:v>
                </c:pt>
                <c:pt idx="1079">
                  <c:v>10.285370621570092</c:v>
                </c:pt>
                <c:pt idx="1080">
                  <c:v>10.284200621570943</c:v>
                </c:pt>
                <c:pt idx="1081">
                  <c:v>10.283547821570995</c:v>
                </c:pt>
                <c:pt idx="1082">
                  <c:v>10.283547821570995</c:v>
                </c:pt>
                <c:pt idx="1083">
                  <c:v>10.283547821570995</c:v>
                </c:pt>
                <c:pt idx="1084">
                  <c:v>10.281846821570909</c:v>
                </c:pt>
                <c:pt idx="1085">
                  <c:v>10.281657821570587</c:v>
                </c:pt>
                <c:pt idx="1086">
                  <c:v>10.279727821570688</c:v>
                </c:pt>
                <c:pt idx="1087">
                  <c:v>10.279727821570118</c:v>
                </c:pt>
                <c:pt idx="1088">
                  <c:v>10.279727821570118</c:v>
                </c:pt>
                <c:pt idx="1089">
                  <c:v>10.279727821570173</c:v>
                </c:pt>
                <c:pt idx="1090">
                  <c:v>10.279727821570118</c:v>
                </c:pt>
                <c:pt idx="1091">
                  <c:v>10.279727821570118</c:v>
                </c:pt>
                <c:pt idx="1092">
                  <c:v>10.279727821570118</c:v>
                </c:pt>
                <c:pt idx="1093">
                  <c:v>10.279727821570118</c:v>
                </c:pt>
                <c:pt idx="1094">
                  <c:v>10.279727821570461</c:v>
                </c:pt>
                <c:pt idx="1095">
                  <c:v>10.279727821570798</c:v>
                </c:pt>
                <c:pt idx="1096">
                  <c:v>10.279727821570173</c:v>
                </c:pt>
                <c:pt idx="1097">
                  <c:v>10.278480421570105</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10.273406996828488</c:v>
                </c:pt>
                <c:pt idx="1111">
                  <c:v>10.2734478215704</c:v>
                </c:pt>
                <c:pt idx="1112">
                  <c:v>10.273447821570629</c:v>
                </c:pt>
                <c:pt idx="1113">
                  <c:v>10.27344782157097</c:v>
                </c:pt>
                <c:pt idx="1114">
                  <c:v>10.27344782157097</c:v>
                </c:pt>
                <c:pt idx="1115">
                  <c:v>10.27344782157097</c:v>
                </c:pt>
                <c:pt idx="1116">
                  <c:v>10.273447821570915</c:v>
                </c:pt>
                <c:pt idx="1117">
                  <c:v>10.27344782157097</c:v>
                </c:pt>
                <c:pt idx="1118">
                  <c:v>10.27344782157097</c:v>
                </c:pt>
                <c:pt idx="1119">
                  <c:v>10.27344782157097</c:v>
                </c:pt>
                <c:pt idx="1120">
                  <c:v>10.27344782157097</c:v>
                </c:pt>
                <c:pt idx="1121">
                  <c:v>10.273447821570457</c:v>
                </c:pt>
                <c:pt idx="1122">
                  <c:v>10.273447821570745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10.272723621570417</c:v>
                </c:pt>
                <c:pt idx="1132">
                  <c:v>10.270932121570052</c:v>
                </c:pt>
                <c:pt idx="1133">
                  <c:v>10.269657821570021</c:v>
                </c:pt>
                <c:pt idx="1134">
                  <c:v>10.269657821570078</c:v>
                </c:pt>
                <c:pt idx="1135">
                  <c:v>10.268776121570948</c:v>
                </c:pt>
                <c:pt idx="1136">
                  <c:v>10.267857821570868</c:v>
                </c:pt>
                <c:pt idx="1137">
                  <c:v>10.267887821570568</c:v>
                </c:pt>
                <c:pt idx="1138">
                  <c:v>10.267875821570595</c:v>
                </c:pt>
                <c:pt idx="1139">
                  <c:v>10.267911821570106</c:v>
                </c:pt>
                <c:pt idx="1140">
                  <c:v>10.267948621570934</c:v>
                </c:pt>
                <c:pt idx="1141">
                  <c:v>10.267987821571053</c:v>
                </c:pt>
                <c:pt idx="1142">
                  <c:v>10.267975821570342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10.273537821570745</c:v>
                </c:pt>
                <c:pt idx="1161">
                  <c:v>10.273537821570059</c:v>
                </c:pt>
                <c:pt idx="1162">
                  <c:v>10.273537821570059</c:v>
                </c:pt>
                <c:pt idx="1163">
                  <c:v>10.273537821570059</c:v>
                </c:pt>
                <c:pt idx="1164">
                  <c:v>10.273537821570059</c:v>
                </c:pt>
                <c:pt idx="1165">
                  <c:v>10.273537821570116</c:v>
                </c:pt>
                <c:pt idx="1166">
                  <c:v>10.27353632157012</c:v>
                </c:pt>
                <c:pt idx="1167">
                  <c:v>10.274720245812869</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10.277187821570504</c:v>
                </c:pt>
                <c:pt idx="1176">
                  <c:v>10.276331392999548</c:v>
                </c:pt>
                <c:pt idx="1177">
                  <c:v>10.259168034335957</c:v>
                </c:pt>
                <c:pt idx="1178">
                  <c:v>10.24724932157066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10.235267821571181</c:v>
                </c:pt>
                <c:pt idx="1189">
                  <c:v>10.235267821571011</c:v>
                </c:pt>
                <c:pt idx="1190">
                  <c:v>10.23392139299936</c:v>
                </c:pt>
                <c:pt idx="1191">
                  <c:v>10.2307118215708</c:v>
                </c:pt>
                <c:pt idx="1192">
                  <c:v>10.230688421571166</c:v>
                </c:pt>
                <c:pt idx="1193">
                  <c:v>10.230687821571149</c:v>
                </c:pt>
                <c:pt idx="1194">
                  <c:v>10.230687821571038</c:v>
                </c:pt>
                <c:pt idx="1195">
                  <c:v>10.230717821570561</c:v>
                </c:pt>
                <c:pt idx="1196">
                  <c:v>10.230708421570435</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10.230627821570277</c:v>
                </c:pt>
                <c:pt idx="1210">
                  <c:v>10.223587821570149</c:v>
                </c:pt>
                <c:pt idx="1211">
                  <c:v>10.223587821569755</c:v>
                </c:pt>
                <c:pt idx="1212">
                  <c:v>10.223587821569811</c:v>
                </c:pt>
                <c:pt idx="1213">
                  <c:v>10.221010421570021</c:v>
                </c:pt>
                <c:pt idx="1214">
                  <c:v>10.220873221571175</c:v>
                </c:pt>
                <c:pt idx="1215">
                  <c:v>10.220867821570991</c:v>
                </c:pt>
                <c:pt idx="1216">
                  <c:v>10.220887821570823</c:v>
                </c:pt>
                <c:pt idx="1217">
                  <c:v>10.211215121570522</c:v>
                </c:pt>
                <c:pt idx="1218">
                  <c:v>10.198217821570191</c:v>
                </c:pt>
                <c:pt idx="1219">
                  <c:v>10.198217821570136</c:v>
                </c:pt>
                <c:pt idx="1220">
                  <c:v>10.198217821570136</c:v>
                </c:pt>
                <c:pt idx="1221">
                  <c:v>10.198217821570136</c:v>
                </c:pt>
                <c:pt idx="1222">
                  <c:v>10.198217821570136</c:v>
                </c:pt>
                <c:pt idx="1223">
                  <c:v>10.198217821570136</c:v>
                </c:pt>
                <c:pt idx="1224">
                  <c:v>10.198217821570475</c:v>
                </c:pt>
                <c:pt idx="1225">
                  <c:v>10.198217821570417</c:v>
                </c:pt>
                <c:pt idx="1226">
                  <c:v>10.198217821570136</c:v>
                </c:pt>
                <c:pt idx="1227">
                  <c:v>10.198217821570136</c:v>
                </c:pt>
                <c:pt idx="1228">
                  <c:v>10.198164421570917</c:v>
                </c:pt>
                <c:pt idx="1229">
                  <c:v>10.198157821570915</c:v>
                </c:pt>
                <c:pt idx="1230">
                  <c:v>10.198212005243235</c:v>
                </c:pt>
                <c:pt idx="1231">
                  <c:v>10.198247821570117</c:v>
                </c:pt>
                <c:pt idx="1232">
                  <c:v>10.198247821570568</c:v>
                </c:pt>
                <c:pt idx="1233">
                  <c:v>10.198247821570515</c:v>
                </c:pt>
                <c:pt idx="1234">
                  <c:v>10.198286221571081</c:v>
                </c:pt>
                <c:pt idx="1235">
                  <c:v>10.198189821570267</c:v>
                </c:pt>
                <c:pt idx="1236">
                  <c:v>10.198187821570269</c:v>
                </c:pt>
                <c:pt idx="1237">
                  <c:v>10.198187821570269</c:v>
                </c:pt>
                <c:pt idx="1238">
                  <c:v>10.198187821570269</c:v>
                </c:pt>
                <c:pt idx="1239">
                  <c:v>10.198187821570269</c:v>
                </c:pt>
                <c:pt idx="1240">
                  <c:v>10.19816422157087</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10.200187821570562</c:v>
                </c:pt>
                <c:pt idx="1256">
                  <c:v>10.200187821570562</c:v>
                </c:pt>
                <c:pt idx="1257">
                  <c:v>10.198307821570475</c:v>
                </c:pt>
                <c:pt idx="1258">
                  <c:v>10.198307821570761</c:v>
                </c:pt>
                <c:pt idx="1259">
                  <c:v>10.198307821570761</c:v>
                </c:pt>
                <c:pt idx="1260">
                  <c:v>10.198307821570761</c:v>
                </c:pt>
                <c:pt idx="1261">
                  <c:v>10.198329421570216</c:v>
                </c:pt>
                <c:pt idx="1262">
                  <c:v>10.198367821570042</c:v>
                </c:pt>
                <c:pt idx="1263">
                  <c:v>10.198367821570322</c:v>
                </c:pt>
                <c:pt idx="1264">
                  <c:v>10.198367821570042</c:v>
                </c:pt>
                <c:pt idx="1265">
                  <c:v>10.198367821570042</c:v>
                </c:pt>
                <c:pt idx="1266">
                  <c:v>10.198367821570267</c:v>
                </c:pt>
                <c:pt idx="1267">
                  <c:v>10.198287421570095</c:v>
                </c:pt>
                <c:pt idx="1268">
                  <c:v>10.194528421570661</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10.181987821571152</c:v>
                </c:pt>
                <c:pt idx="1279">
                  <c:v>10.181987821571152</c:v>
                </c:pt>
                <c:pt idx="1280">
                  <c:v>10.181987821571152</c:v>
                </c:pt>
                <c:pt idx="1281">
                  <c:v>10.181987821571152</c:v>
                </c:pt>
                <c:pt idx="1282">
                  <c:v>10.181987821570583</c:v>
                </c:pt>
                <c:pt idx="1283">
                  <c:v>10.181987821570527</c:v>
                </c:pt>
                <c:pt idx="1284">
                  <c:v>10.181987821571152</c:v>
                </c:pt>
                <c:pt idx="1285">
                  <c:v>10.181987821571152</c:v>
                </c:pt>
                <c:pt idx="1286">
                  <c:v>10.181987821571152</c:v>
                </c:pt>
                <c:pt idx="1287">
                  <c:v>10.181987821571152</c:v>
                </c:pt>
                <c:pt idx="1288">
                  <c:v>10.181987821571152</c:v>
                </c:pt>
                <c:pt idx="1289">
                  <c:v>10.181987821571099</c:v>
                </c:pt>
                <c:pt idx="1290">
                  <c:v>10.181987821571152</c:v>
                </c:pt>
                <c:pt idx="1291">
                  <c:v>10.18198782157047</c:v>
                </c:pt>
                <c:pt idx="1292">
                  <c:v>10.181987821570527</c:v>
                </c:pt>
                <c:pt idx="1293">
                  <c:v>10.181987821571152</c:v>
                </c:pt>
                <c:pt idx="1294">
                  <c:v>10.181987821571152</c:v>
                </c:pt>
                <c:pt idx="1295">
                  <c:v>10.181987821571099</c:v>
                </c:pt>
                <c:pt idx="1296">
                  <c:v>10.181987821571152</c:v>
                </c:pt>
                <c:pt idx="1297">
                  <c:v>10.181987821571152</c:v>
                </c:pt>
                <c:pt idx="1298">
                  <c:v>10.181987821571152</c:v>
                </c:pt>
                <c:pt idx="1299">
                  <c:v>10.181987821571152</c:v>
                </c:pt>
                <c:pt idx="1300">
                  <c:v>10.181987821570527</c:v>
                </c:pt>
                <c:pt idx="1301">
                  <c:v>10.182107821570568</c:v>
                </c:pt>
                <c:pt idx="1302">
                  <c:v>10.18210782156995</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10.167547821570611</c:v>
                </c:pt>
                <c:pt idx="1311">
                  <c:v>10.167492721571008</c:v>
                </c:pt>
                <c:pt idx="1312">
                  <c:v>10.16736782157032</c:v>
                </c:pt>
                <c:pt idx="1313">
                  <c:v>10.167384821570002</c:v>
                </c:pt>
                <c:pt idx="1314">
                  <c:v>10.167387821569992</c:v>
                </c:pt>
                <c:pt idx="1315">
                  <c:v>10.167387821569992</c:v>
                </c:pt>
                <c:pt idx="1316">
                  <c:v>10.167387821569992</c:v>
                </c:pt>
                <c:pt idx="1317">
                  <c:v>10.169209621570062</c:v>
                </c:pt>
                <c:pt idx="1318">
                  <c:v>10.173747821570132</c:v>
                </c:pt>
                <c:pt idx="1319">
                  <c:v>10.179057821569973</c:v>
                </c:pt>
                <c:pt idx="1320">
                  <c:v>10.179057821569856</c:v>
                </c:pt>
                <c:pt idx="1321">
                  <c:v>10.179057821569973</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10.187357821570895</c:v>
                </c:pt>
                <c:pt idx="1333">
                  <c:v>10.187357821570895</c:v>
                </c:pt>
                <c:pt idx="1334">
                  <c:v>10.187357821570838</c:v>
                </c:pt>
                <c:pt idx="1335">
                  <c:v>10.187357821570615</c:v>
                </c:pt>
                <c:pt idx="1336">
                  <c:v>10.187357821570895</c:v>
                </c:pt>
                <c:pt idx="1337">
                  <c:v>10.187357821570895</c:v>
                </c:pt>
                <c:pt idx="1338">
                  <c:v>10.187357821570895</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10.192878121571063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10.199322321570701</c:v>
                </c:pt>
                <c:pt idx="1366">
                  <c:v>10.201207821570373</c:v>
                </c:pt>
                <c:pt idx="1367">
                  <c:v>10.201207821570373</c:v>
                </c:pt>
                <c:pt idx="1368">
                  <c:v>10.201207821570373</c:v>
                </c:pt>
                <c:pt idx="1369">
                  <c:v>10.201207821570373</c:v>
                </c:pt>
                <c:pt idx="1370">
                  <c:v>10.201207821570373</c:v>
                </c:pt>
                <c:pt idx="1371">
                  <c:v>10.201295521570767</c:v>
                </c:pt>
                <c:pt idx="1372">
                  <c:v>10.201327821570864</c:v>
                </c:pt>
                <c:pt idx="1373">
                  <c:v>10.201327821570864</c:v>
                </c:pt>
                <c:pt idx="1374">
                  <c:v>10.201357621571201</c:v>
                </c:pt>
                <c:pt idx="1375">
                  <c:v>10.201455121570955</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10.18860782157115</c:v>
                </c:pt>
                <c:pt idx="1400">
                  <c:v>10.188598621569767</c:v>
                </c:pt>
                <c:pt idx="1401">
                  <c:v>10.188587821569843</c:v>
                </c:pt>
                <c:pt idx="1402">
                  <c:v>10.188587821569843</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10.188603021570467</c:v>
                </c:pt>
                <c:pt idx="1411">
                  <c:v>10.192360421570907</c:v>
                </c:pt>
                <c:pt idx="1412">
                  <c:v>10.194247821570841</c:v>
                </c:pt>
                <c:pt idx="1413">
                  <c:v>10.194247821570551</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10.196758721570159</c:v>
                </c:pt>
                <c:pt idx="1424">
                  <c:v>10.200830121571112</c:v>
                </c:pt>
                <c:pt idx="1425">
                  <c:v>10.203037821571158</c:v>
                </c:pt>
                <c:pt idx="1426">
                  <c:v>10.203037821571158</c:v>
                </c:pt>
                <c:pt idx="1427">
                  <c:v>10.203037821570987</c:v>
                </c:pt>
                <c:pt idx="1428">
                  <c:v>10.209447821570549</c:v>
                </c:pt>
                <c:pt idx="1429">
                  <c:v>10.209515321570773</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10.220258021570125</c:v>
                </c:pt>
                <c:pt idx="1443">
                  <c:v>10.229602453149127</c:v>
                </c:pt>
                <c:pt idx="1444">
                  <c:v>10.230327821570295</c:v>
                </c:pt>
                <c:pt idx="1445">
                  <c:v>10.232917821569956</c:v>
                </c:pt>
                <c:pt idx="1446">
                  <c:v>10.232917821569842</c:v>
                </c:pt>
                <c:pt idx="1447">
                  <c:v>10.23303202156977</c:v>
                </c:pt>
                <c:pt idx="1448">
                  <c:v>10.237307621570361</c:v>
                </c:pt>
                <c:pt idx="1449">
                  <c:v>10.24195322157059</c:v>
                </c:pt>
                <c:pt idx="1450">
                  <c:v>10.242037821571145</c:v>
                </c:pt>
                <c:pt idx="1451">
                  <c:v>10.242010221570848</c:v>
                </c:pt>
                <c:pt idx="1452">
                  <c:v>10.24191782157099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10.248117821570967</c:v>
                </c:pt>
                <c:pt idx="1462">
                  <c:v>10.248356517222632</c:v>
                </c:pt>
                <c:pt idx="1463">
                  <c:v>10.257727821570521</c:v>
                </c:pt>
                <c:pt idx="1464">
                  <c:v>10.257727821571319</c:v>
                </c:pt>
                <c:pt idx="1465">
                  <c:v>10.257741621570958</c:v>
                </c:pt>
                <c:pt idx="1466">
                  <c:v>10.259066121571081</c:v>
                </c:pt>
                <c:pt idx="1467">
                  <c:v>10.259632521570712</c:v>
                </c:pt>
                <c:pt idx="1468">
                  <c:v>10.259645721571061</c:v>
                </c:pt>
                <c:pt idx="1469">
                  <c:v>10.259617821571045</c:v>
                </c:pt>
                <c:pt idx="1470">
                  <c:v>10.259617821570984</c:v>
                </c:pt>
                <c:pt idx="1471">
                  <c:v>10.259649508317171</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-4.9759584127007361</c:v>
                </c:pt>
                <c:pt idx="1">
                  <c:v>-5.0187925021517277</c:v>
                </c:pt>
                <c:pt idx="2">
                  <c:v>-5.1051018081436865</c:v>
                </c:pt>
                <c:pt idx="3">
                  <c:v>-5.1476736183304421</c:v>
                </c:pt>
                <c:pt idx="4">
                  <c:v>-5.1911876910584862</c:v>
                </c:pt>
                <c:pt idx="5">
                  <c:v>-5.2004500347009781</c:v>
                </c:pt>
                <c:pt idx="6">
                  <c:v>-5.2443138131149709</c:v>
                </c:pt>
                <c:pt idx="7">
                  <c:v>-5.2857247947067263</c:v>
                </c:pt>
                <c:pt idx="8">
                  <c:v>-5.3269803515492065</c:v>
                </c:pt>
                <c:pt idx="9">
                  <c:v>-5.3689547478571846</c:v>
                </c:pt>
                <c:pt idx="10">
                  <c:v>-5.4118568356351631</c:v>
                </c:pt>
                <c:pt idx="11">
                  <c:v>-5.541238225225257</c:v>
                </c:pt>
                <c:pt idx="12">
                  <c:v>-5.58402374444195</c:v>
                </c:pt>
                <c:pt idx="13">
                  <c:v>-5.5943740613282245</c:v>
                </c:pt>
                <c:pt idx="14">
                  <c:v>-5.6371741516154668</c:v>
                </c:pt>
                <c:pt idx="15">
                  <c:v>-5.6806299400627314</c:v>
                </c:pt>
                <c:pt idx="16">
                  <c:v>-5.7226529066042096</c:v>
                </c:pt>
                <c:pt idx="17">
                  <c:v>-5.7665215420416995</c:v>
                </c:pt>
                <c:pt idx="18">
                  <c:v>-5.8965392016979887</c:v>
                </c:pt>
                <c:pt idx="19">
                  <c:v>-5.9401407008477491</c:v>
                </c:pt>
                <c:pt idx="20">
                  <c:v>-5.9823773764192225</c:v>
                </c:pt>
                <c:pt idx="21">
                  <c:v>-5.9917174324364311</c:v>
                </c:pt>
                <c:pt idx="22">
                  <c:v>-6.0351440787432704</c:v>
                </c:pt>
                <c:pt idx="23">
                  <c:v>-6.0781481640134576</c:v>
                </c:pt>
                <c:pt idx="24">
                  <c:v>-6.1221139399187443</c:v>
                </c:pt>
                <c:pt idx="25">
                  <c:v>-6.1643651865607145</c:v>
                </c:pt>
                <c:pt idx="26">
                  <c:v>-6.2064172952427317</c:v>
                </c:pt>
                <c:pt idx="27">
                  <c:v>-6.2938777157824735</c:v>
                </c:pt>
                <c:pt idx="28">
                  <c:v>-6.3372509348316886</c:v>
                </c:pt>
                <c:pt idx="29">
                  <c:v>-6.3816149866567127</c:v>
                </c:pt>
                <c:pt idx="30">
                  <c:v>-6.3911978938442235</c:v>
                </c:pt>
                <c:pt idx="31">
                  <c:v>-6.4352413821242367</c:v>
                </c:pt>
                <c:pt idx="32">
                  <c:v>-6.4785320317756874</c:v>
                </c:pt>
                <c:pt idx="33">
                  <c:v>-6.5220461045041862</c:v>
                </c:pt>
                <c:pt idx="34">
                  <c:v>-6.5643264932861758</c:v>
                </c:pt>
                <c:pt idx="35">
                  <c:v>-6.6921390643147003</c:v>
                </c:pt>
                <c:pt idx="36">
                  <c:v>-6.7354054288491785</c:v>
                </c:pt>
                <c:pt idx="37">
                  <c:v>-6.7790603552564495</c:v>
                </c:pt>
                <c:pt idx="38">
                  <c:v>-6.7893378167914449</c:v>
                </c:pt>
                <c:pt idx="39">
                  <c:v>-6.8329976002219865</c:v>
                </c:pt>
                <c:pt idx="40">
                  <c:v>-6.8764776737862263</c:v>
                </c:pt>
                <c:pt idx="41">
                  <c:v>-6.9199917465146701</c:v>
                </c:pt>
                <c:pt idx="42">
                  <c:v>-6.9631901127211933</c:v>
                </c:pt>
                <c:pt idx="43">
                  <c:v>-7.0070393200646919</c:v>
                </c:pt>
                <c:pt idx="44">
                  <c:v>-7.0934991937824803</c:v>
                </c:pt>
                <c:pt idx="45">
                  <c:v>-7.1361390022967299</c:v>
                </c:pt>
                <c:pt idx="46">
                  <c:v>-7.1803282012791811</c:v>
                </c:pt>
                <c:pt idx="47">
                  <c:v>-7.1899693927474724</c:v>
                </c:pt>
                <c:pt idx="48">
                  <c:v>-7.2345762957431976</c:v>
                </c:pt>
                <c:pt idx="49">
                  <c:v>-7.2789937748256808</c:v>
                </c:pt>
                <c:pt idx="50">
                  <c:v>-7.3230129779884789</c:v>
                </c:pt>
                <c:pt idx="51">
                  <c:v>-7.3660316343292163</c:v>
                </c:pt>
                <c:pt idx="52">
                  <c:v>-7.4092785707697004</c:v>
                </c:pt>
                <c:pt idx="53">
                  <c:v>-7.4953255974979385</c:v>
                </c:pt>
                <c:pt idx="54">
                  <c:v>-7.5400102128676973</c:v>
                </c:pt>
                <c:pt idx="55">
                  <c:v>-7.5833008625192075</c:v>
                </c:pt>
                <c:pt idx="56">
                  <c:v>-7.5924854937869792</c:v>
                </c:pt>
                <c:pt idx="57">
                  <c:v>-7.6352418708632541</c:v>
                </c:pt>
                <c:pt idx="58">
                  <c:v>-7.678367381718731</c:v>
                </c:pt>
                <c:pt idx="59">
                  <c:v>-7.7203223499327152</c:v>
                </c:pt>
                <c:pt idx="60">
                  <c:v>-7.7627338783469337</c:v>
                </c:pt>
                <c:pt idx="61">
                  <c:v>-7.9380141391591925</c:v>
                </c:pt>
                <c:pt idx="62">
                  <c:v>-7.9805665212521877</c:v>
                </c:pt>
                <c:pt idx="63">
                  <c:v>-7.9897074393097283</c:v>
                </c:pt>
                <c:pt idx="64">
                  <c:v>-8.0316478364529367</c:v>
                </c:pt>
                <c:pt idx="65">
                  <c:v>-8.0740642218909926</c:v>
                </c:pt>
                <c:pt idx="66">
                  <c:v>-8.1161357586664327</c:v>
                </c:pt>
                <c:pt idx="67">
                  <c:v>-8.1578284476157226</c:v>
                </c:pt>
                <c:pt idx="68">
                  <c:v>-8.1990548623181922</c:v>
                </c:pt>
                <c:pt idx="69">
                  <c:v>-8.2846453288454569</c:v>
                </c:pt>
                <c:pt idx="70">
                  <c:v>-8.3268917184637008</c:v>
                </c:pt>
                <c:pt idx="71">
                  <c:v>-8.3678655679486464</c:v>
                </c:pt>
                <c:pt idx="72">
                  <c:v>-8.3771133405212055</c:v>
                </c:pt>
                <c:pt idx="73">
                  <c:v>-8.4186068915106667</c:v>
                </c:pt>
                <c:pt idx="74">
                  <c:v>-8.4619703965134487</c:v>
                </c:pt>
                <c:pt idx="75">
                  <c:v>-8.5036825135569725</c:v>
                </c:pt>
                <c:pt idx="76">
                  <c:v>-8.546055185783711</c:v>
                </c:pt>
                <c:pt idx="77">
                  <c:v>-8.5882190060039676</c:v>
                </c:pt>
                <c:pt idx="78">
                  <c:v>-8.6718423780504992</c:v>
                </c:pt>
                <c:pt idx="79">
                  <c:v>-8.714035340410943</c:v>
                </c:pt>
                <c:pt idx="80">
                  <c:v>-8.7552957542774976</c:v>
                </c:pt>
                <c:pt idx="81">
                  <c:v>-8.7642909616321951</c:v>
                </c:pt>
                <c:pt idx="82">
                  <c:v>-8.8059933646287227</c:v>
                </c:pt>
                <c:pt idx="83">
                  <c:v>-8.8481863269892251</c:v>
                </c:pt>
                <c:pt idx="84">
                  <c:v>-8.8906707107547192</c:v>
                </c:pt>
                <c:pt idx="85">
                  <c:v>-8.9326596781326835</c:v>
                </c:pt>
                <c:pt idx="86">
                  <c:v>-8.9751149197574769</c:v>
                </c:pt>
                <c:pt idx="87">
                  <c:v>-9.0586022951482246</c:v>
                </c:pt>
                <c:pt idx="88">
                  <c:v>-9.0999015652014492</c:v>
                </c:pt>
                <c:pt idx="89">
                  <c:v>-9.1416233962916706</c:v>
                </c:pt>
                <c:pt idx="90">
                  <c:v>-9.1491809247174416</c:v>
                </c:pt>
                <c:pt idx="91">
                  <c:v>-9.1902179155064943</c:v>
                </c:pt>
                <c:pt idx="92">
                  <c:v>-9.2313229046237169</c:v>
                </c:pt>
                <c:pt idx="93">
                  <c:v>-9.2719713335402059</c:v>
                </c:pt>
                <c:pt idx="94">
                  <c:v>-9.3137805910517528</c:v>
                </c:pt>
                <c:pt idx="95">
                  <c:v>-9.3553227122754521</c:v>
                </c:pt>
                <c:pt idx="96">
                  <c:v>-9.4367167105767322</c:v>
                </c:pt>
                <c:pt idx="97">
                  <c:v>-9.4775934195934752</c:v>
                </c:pt>
                <c:pt idx="98">
                  <c:v>-9.5196600993457032</c:v>
                </c:pt>
                <c:pt idx="99">
                  <c:v>-9.5364799714134421</c:v>
                </c:pt>
                <c:pt idx="100">
                  <c:v>-9.5691677389614398</c:v>
                </c:pt>
                <c:pt idx="101">
                  <c:v>-9.6116132665396918</c:v>
                </c:pt>
                <c:pt idx="102">
                  <c:v>-9.6543550725457017</c:v>
                </c:pt>
                <c:pt idx="103">
                  <c:v>-9.6982674211936981</c:v>
                </c:pt>
                <c:pt idx="104">
                  <c:v>-9.8255117204831937</c:v>
                </c:pt>
                <c:pt idx="105">
                  <c:v>-9.8669469871922111</c:v>
                </c:pt>
                <c:pt idx="106">
                  <c:v>-9.9092128049041577</c:v>
                </c:pt>
                <c:pt idx="107">
                  <c:v>-9.9261395314872161</c:v>
                </c:pt>
                <c:pt idx="108">
                  <c:v>-9.9597695615767208</c:v>
                </c:pt>
                <c:pt idx="109">
                  <c:v>-10.002351085810469</c:v>
                </c:pt>
                <c:pt idx="110">
                  <c:v>-10.04391749215149</c:v>
                </c:pt>
                <c:pt idx="111">
                  <c:v>-10.085916173575654</c:v>
                </c:pt>
                <c:pt idx="112">
                  <c:v>-10.127264013863243</c:v>
                </c:pt>
                <c:pt idx="113">
                  <c:v>-10.212436776376954</c:v>
                </c:pt>
                <c:pt idx="114">
                  <c:v>-10.25422174877145</c:v>
                </c:pt>
                <c:pt idx="115">
                  <c:v>-10.296570135881737</c:v>
                </c:pt>
                <c:pt idx="116">
                  <c:v>-10.312574028016986</c:v>
                </c:pt>
                <c:pt idx="117">
                  <c:v>-10.344941232019451</c:v>
                </c:pt>
                <c:pt idx="118">
                  <c:v>-10.385958794715194</c:v>
                </c:pt>
                <c:pt idx="119">
                  <c:v>-10.426670364935731</c:v>
                </c:pt>
                <c:pt idx="120">
                  <c:v>-10.467100227799241</c:v>
                </c:pt>
                <c:pt idx="121">
                  <c:v>-10.50850149534422</c:v>
                </c:pt>
                <c:pt idx="122">
                  <c:v>-10.589905207692215</c:v>
                </c:pt>
                <c:pt idx="123">
                  <c:v>-10.632190453497927</c:v>
                </c:pt>
                <c:pt idx="124">
                  <c:v>-10.674295989437223</c:v>
                </c:pt>
                <c:pt idx="125">
                  <c:v>-10.690625302140703</c:v>
                </c:pt>
                <c:pt idx="126">
                  <c:v>-10.724367043768677</c:v>
                </c:pt>
                <c:pt idx="127">
                  <c:v>-10.76673000194895</c:v>
                </c:pt>
                <c:pt idx="128">
                  <c:v>-10.807912703440437</c:v>
                </c:pt>
                <c:pt idx="129">
                  <c:v>-10.849343113125954</c:v>
                </c:pt>
                <c:pt idx="130">
                  <c:v>-10.891458363112193</c:v>
                </c:pt>
                <c:pt idx="131">
                  <c:v>-10.973673198369699</c:v>
                </c:pt>
                <c:pt idx="132">
                  <c:v>-11.015132750195406</c:v>
                </c:pt>
                <c:pt idx="133">
                  <c:v>-11.05725285720543</c:v>
                </c:pt>
                <c:pt idx="134">
                  <c:v>-11.07314018077842</c:v>
                </c:pt>
                <c:pt idx="135">
                  <c:v>-11.105065395650925</c:v>
                </c:pt>
                <c:pt idx="136">
                  <c:v>-11.145490401490703</c:v>
                </c:pt>
                <c:pt idx="137">
                  <c:v>-11.186571105490952</c:v>
                </c:pt>
                <c:pt idx="138">
                  <c:v>-11.227316674875468</c:v>
                </c:pt>
                <c:pt idx="139">
                  <c:v>-11.268572231718242</c:v>
                </c:pt>
                <c:pt idx="140">
                  <c:v>-11.352924157275954</c:v>
                </c:pt>
                <c:pt idx="141">
                  <c:v>-11.394485706593471</c:v>
                </c:pt>
                <c:pt idx="142">
                  <c:v>-11.435974400559942</c:v>
                </c:pt>
                <c:pt idx="143">
                  <c:v>-11.452031719952704</c:v>
                </c:pt>
                <c:pt idx="144">
                  <c:v>-11.484534920610901</c:v>
                </c:pt>
                <c:pt idx="145">
                  <c:v>-11.527670145513479</c:v>
                </c:pt>
                <c:pt idx="146">
                  <c:v>-11.570513949010959</c:v>
                </c:pt>
                <c:pt idx="147">
                  <c:v>-11.611915216555944</c:v>
                </c:pt>
                <c:pt idx="148">
                  <c:v>-11.652549074402451</c:v>
                </c:pt>
                <c:pt idx="149">
                  <c:v>-11.736546437251222</c:v>
                </c:pt>
                <c:pt idx="150">
                  <c:v>-11.777010299277965</c:v>
                </c:pt>
                <c:pt idx="151">
                  <c:v>-11.817498446422475</c:v>
                </c:pt>
                <c:pt idx="152">
                  <c:v>-11.831195252437922</c:v>
                </c:pt>
                <c:pt idx="153">
                  <c:v>-11.863300177176725</c:v>
                </c:pt>
                <c:pt idx="154">
                  <c:v>-11.904395452246447</c:v>
                </c:pt>
                <c:pt idx="155">
                  <c:v>-11.945141021631468</c:v>
                </c:pt>
                <c:pt idx="156">
                  <c:v>-11.986212011584445</c:v>
                </c:pt>
                <c:pt idx="157">
                  <c:v>-12.027681277457489</c:v>
                </c:pt>
                <c:pt idx="158">
                  <c:v>-12.109152988132973</c:v>
                </c:pt>
                <c:pt idx="159">
                  <c:v>-12.149349713872212</c:v>
                </c:pt>
                <c:pt idx="160">
                  <c:v>-12.18926473225396</c:v>
                </c:pt>
                <c:pt idx="161">
                  <c:v>-12.204321504824472</c:v>
                </c:pt>
                <c:pt idx="162">
                  <c:v>-12.236407001469459</c:v>
                </c:pt>
                <c:pt idx="163">
                  <c:v>-12.277643130218237</c:v>
                </c:pt>
                <c:pt idx="164">
                  <c:v>-12.318539267328978</c:v>
                </c:pt>
                <c:pt idx="165">
                  <c:v>-12.360698230525962</c:v>
                </c:pt>
                <c:pt idx="166">
                  <c:v>-12.401273804091218</c:v>
                </c:pt>
                <c:pt idx="167">
                  <c:v>-12.485606301555453</c:v>
                </c:pt>
                <c:pt idx="168">
                  <c:v>-12.525846740505429</c:v>
                </c:pt>
                <c:pt idx="169">
                  <c:v>-12.566854589154463</c:v>
                </c:pt>
                <c:pt idx="170">
                  <c:v>-12.582231925269713</c:v>
                </c:pt>
                <c:pt idx="171">
                  <c:v>-12.613525727098718</c:v>
                </c:pt>
                <c:pt idx="172">
                  <c:v>-12.653435888457201</c:v>
                </c:pt>
                <c:pt idx="173">
                  <c:v>-12.694016319045733</c:v>
                </c:pt>
                <c:pt idx="174">
                  <c:v>-12.73430532822972</c:v>
                </c:pt>
                <c:pt idx="175">
                  <c:v>-12.775439459487494</c:v>
                </c:pt>
                <c:pt idx="176">
                  <c:v>-12.957538981167449</c:v>
                </c:pt>
                <c:pt idx="177">
                  <c:v>-12.98894449453492</c:v>
                </c:pt>
                <c:pt idx="178">
                  <c:v>-13.029719206059969</c:v>
                </c:pt>
                <c:pt idx="179">
                  <c:v>-13.071902454374214</c:v>
                </c:pt>
                <c:pt idx="180">
                  <c:v>-13.112371173424448</c:v>
                </c:pt>
                <c:pt idx="181">
                  <c:v>-13.317400702621701</c:v>
                </c:pt>
                <c:pt idx="182">
                  <c:v>-13.332559472683688</c:v>
                </c:pt>
                <c:pt idx="183">
                  <c:v>-13.365252097255183</c:v>
                </c:pt>
                <c:pt idx="184">
                  <c:v>-13.405307969315416</c:v>
                </c:pt>
                <c:pt idx="185">
                  <c:v>-13.446582954252179</c:v>
                </c:pt>
                <c:pt idx="186">
                  <c:v>-13.487173098887709</c:v>
                </c:pt>
                <c:pt idx="187">
                  <c:v>-13.651369632278957</c:v>
                </c:pt>
                <c:pt idx="188">
                  <c:v>-13.691236080426178</c:v>
                </c:pt>
                <c:pt idx="189">
                  <c:v>-13.705476873063752</c:v>
                </c:pt>
                <c:pt idx="190">
                  <c:v>-13.739359468370207</c:v>
                </c:pt>
                <c:pt idx="191">
                  <c:v>-13.779721332905709</c:v>
                </c:pt>
                <c:pt idx="192">
                  <c:v>-13.819155505969453</c:v>
                </c:pt>
                <c:pt idx="193">
                  <c:v>-13.858939384719477</c:v>
                </c:pt>
                <c:pt idx="194">
                  <c:v>-13.89951010126147</c:v>
                </c:pt>
                <c:pt idx="195">
                  <c:v>-13.978533872138502</c:v>
                </c:pt>
                <c:pt idx="196">
                  <c:v>-14.01768148082142</c:v>
                </c:pt>
                <c:pt idx="197">
                  <c:v>-14.057732495858733</c:v>
                </c:pt>
                <c:pt idx="198">
                  <c:v>-14.080599362071737</c:v>
                </c:pt>
                <c:pt idx="199">
                  <c:v>-14.104398776779718</c:v>
                </c:pt>
                <c:pt idx="200">
                  <c:v>-14.143473530111702</c:v>
                </c:pt>
                <c:pt idx="201">
                  <c:v>-14.183233123744188</c:v>
                </c:pt>
                <c:pt idx="202">
                  <c:v>-14.222337019216258</c:v>
                </c:pt>
                <c:pt idx="203">
                  <c:v>-14.262101469872235</c:v>
                </c:pt>
                <c:pt idx="204">
                  <c:v>-14.343422612821957</c:v>
                </c:pt>
                <c:pt idx="205">
                  <c:v>-14.382963640401455</c:v>
                </c:pt>
                <c:pt idx="206">
                  <c:v>-14.421674116977229</c:v>
                </c:pt>
                <c:pt idx="207">
                  <c:v>-14.444735264126923</c:v>
                </c:pt>
                <c:pt idx="208">
                  <c:v>-14.468432681343486</c:v>
                </c:pt>
                <c:pt idx="209">
                  <c:v>-14.509576526647681</c:v>
                </c:pt>
                <c:pt idx="210">
                  <c:v>-14.550511519945436</c:v>
                </c:pt>
                <c:pt idx="211">
                  <c:v>-14.590970524948959</c:v>
                </c:pt>
                <c:pt idx="212">
                  <c:v>-14.631419815905719</c:v>
                </c:pt>
                <c:pt idx="213">
                  <c:v>-14.71176469715023</c:v>
                </c:pt>
                <c:pt idx="214">
                  <c:v>-14.751985708006956</c:v>
                </c:pt>
                <c:pt idx="215">
                  <c:v>-14.791925011505509</c:v>
                </c:pt>
                <c:pt idx="216">
                  <c:v>-14.81469473725072</c:v>
                </c:pt>
                <c:pt idx="217">
                  <c:v>-14.838163874366458</c:v>
                </c:pt>
                <c:pt idx="218">
                  <c:v>-14.877670902781929</c:v>
                </c:pt>
                <c:pt idx="219">
                  <c:v>-14.917129360962932</c:v>
                </c:pt>
                <c:pt idx="220">
                  <c:v>-14.956782100080504</c:v>
                </c:pt>
                <c:pt idx="221">
                  <c:v>-15.075584892683729</c:v>
                </c:pt>
                <c:pt idx="222">
                  <c:v>-15.116204179459956</c:v>
                </c:pt>
                <c:pt idx="223">
                  <c:v>-15.15544407158742</c:v>
                </c:pt>
                <c:pt idx="224">
                  <c:v>-15.177742666062002</c:v>
                </c:pt>
                <c:pt idx="225">
                  <c:v>-15.20079895618797</c:v>
                </c:pt>
                <c:pt idx="226">
                  <c:v>-15.24181651888394</c:v>
                </c:pt>
                <c:pt idx="227">
                  <c:v>-15.281590683586458</c:v>
                </c:pt>
                <c:pt idx="228">
                  <c:v>-15.320602295613714</c:v>
                </c:pt>
                <c:pt idx="229">
                  <c:v>-15.359215631721744</c:v>
                </c:pt>
                <c:pt idx="230">
                  <c:v>-15.436510302265237</c:v>
                </c:pt>
                <c:pt idx="231">
                  <c:v>-15.476779883355238</c:v>
                </c:pt>
                <c:pt idx="232">
                  <c:v>-15.517574022974443</c:v>
                </c:pt>
                <c:pt idx="233">
                  <c:v>-15.5404166040707</c:v>
                </c:pt>
                <c:pt idx="234">
                  <c:v>-15.562234353227458</c:v>
                </c:pt>
                <c:pt idx="235">
                  <c:v>-15.602484506224435</c:v>
                </c:pt>
                <c:pt idx="236">
                  <c:v>-15.642822085642432</c:v>
                </c:pt>
                <c:pt idx="237">
                  <c:v>-15.680983718573216</c:v>
                </c:pt>
                <c:pt idx="238">
                  <c:v>-15.795468617365222</c:v>
                </c:pt>
                <c:pt idx="239">
                  <c:v>-15.834902790429183</c:v>
                </c:pt>
                <c:pt idx="240">
                  <c:v>-15.872530150784961</c:v>
                </c:pt>
                <c:pt idx="241">
                  <c:v>-15.893803913319704</c:v>
                </c:pt>
                <c:pt idx="242">
                  <c:v>-15.91573337401498</c:v>
                </c:pt>
                <c:pt idx="243">
                  <c:v>-15.95543468336697</c:v>
                </c:pt>
                <c:pt idx="244">
                  <c:v>-15.995271989373759</c:v>
                </c:pt>
                <c:pt idx="245">
                  <c:v>-16.034579879829217</c:v>
                </c:pt>
                <c:pt idx="246">
                  <c:v>-16.07261523015098</c:v>
                </c:pt>
                <c:pt idx="247">
                  <c:v>-16.2285645377927</c:v>
                </c:pt>
                <c:pt idx="248">
                  <c:v>-16.25107684129695</c:v>
                </c:pt>
                <c:pt idx="249">
                  <c:v>-16.272559455838483</c:v>
                </c:pt>
                <c:pt idx="250">
                  <c:v>-16.311289360507956</c:v>
                </c:pt>
                <c:pt idx="251">
                  <c:v>-16.350806102970196</c:v>
                </c:pt>
                <c:pt idx="252">
                  <c:v>-16.389740002623224</c:v>
                </c:pt>
                <c:pt idx="253">
                  <c:v>-16.429344171506219</c:v>
                </c:pt>
                <c:pt idx="254">
                  <c:v>-16.50744510793573</c:v>
                </c:pt>
                <c:pt idx="255">
                  <c:v>-16.546403292705751</c:v>
                </c:pt>
                <c:pt idx="256">
                  <c:v>-16.583850943195173</c:v>
                </c:pt>
                <c:pt idx="257">
                  <c:v>-16.60515870489396</c:v>
                </c:pt>
                <c:pt idx="258">
                  <c:v>-16.627335873782961</c:v>
                </c:pt>
                <c:pt idx="259">
                  <c:v>-16.665026375442956</c:v>
                </c:pt>
                <c:pt idx="260">
                  <c:v>-16.704033130446717</c:v>
                </c:pt>
                <c:pt idx="261">
                  <c:v>-16.742355045150202</c:v>
                </c:pt>
                <c:pt idx="262">
                  <c:v>-16.85922474243673</c:v>
                </c:pt>
                <c:pt idx="263">
                  <c:v>-16.898124642925445</c:v>
                </c:pt>
                <c:pt idx="264">
                  <c:v>-16.937806524183216</c:v>
                </c:pt>
                <c:pt idx="265">
                  <c:v>-16.95959513119972</c:v>
                </c:pt>
                <c:pt idx="266">
                  <c:v>-16.98052404507218</c:v>
                </c:pt>
                <c:pt idx="267">
                  <c:v>-17.017655989039973</c:v>
                </c:pt>
                <c:pt idx="268">
                  <c:v>-17.05444794136918</c:v>
                </c:pt>
                <c:pt idx="269">
                  <c:v>-17.091837307577929</c:v>
                </c:pt>
                <c:pt idx="270">
                  <c:v>-17.13035836024099</c:v>
                </c:pt>
                <c:pt idx="271">
                  <c:v>-17.245294962209933</c:v>
                </c:pt>
                <c:pt idx="272">
                  <c:v>-17.282815468050696</c:v>
                </c:pt>
                <c:pt idx="273">
                  <c:v>-17.304244655334475</c:v>
                </c:pt>
                <c:pt idx="274">
                  <c:v>-17.326543249808942</c:v>
                </c:pt>
                <c:pt idx="275">
                  <c:v>-17.365656859328226</c:v>
                </c:pt>
                <c:pt idx="276">
                  <c:v>-17.405081318345488</c:v>
                </c:pt>
                <c:pt idx="277">
                  <c:v>-17.443310949603649</c:v>
                </c:pt>
                <c:pt idx="278">
                  <c:v>-17.481647435376942</c:v>
                </c:pt>
                <c:pt idx="279">
                  <c:v>-17.520139345899686</c:v>
                </c:pt>
                <c:pt idx="280">
                  <c:v>-17.557839561606691</c:v>
                </c:pt>
                <c:pt idx="281">
                  <c:v>-17.595845769787914</c:v>
                </c:pt>
                <c:pt idx="282">
                  <c:v>-17.633861692016442</c:v>
                </c:pt>
                <c:pt idx="283">
                  <c:v>-17.655456018096487</c:v>
                </c:pt>
                <c:pt idx="284">
                  <c:v>-17.677006630965714</c:v>
                </c:pt>
                <c:pt idx="285">
                  <c:v>-17.715663680283974</c:v>
                </c:pt>
                <c:pt idx="286">
                  <c:v>-17.755175565722723</c:v>
                </c:pt>
                <c:pt idx="287">
                  <c:v>-17.793837472064986</c:v>
                </c:pt>
                <c:pt idx="288">
                  <c:v>-17.832343953657485</c:v>
                </c:pt>
                <c:pt idx="289">
                  <c:v>-17.871399278895424</c:v>
                </c:pt>
                <c:pt idx="290">
                  <c:v>-17.908604078214701</c:v>
                </c:pt>
                <c:pt idx="291">
                  <c:v>-17.945483456964951</c:v>
                </c:pt>
                <c:pt idx="292">
                  <c:v>-17.983076818156697</c:v>
                </c:pt>
                <c:pt idx="293">
                  <c:v>-18.003320891728723</c:v>
                </c:pt>
                <c:pt idx="294">
                  <c:v>-18.024822934363954</c:v>
                </c:pt>
                <c:pt idx="295">
                  <c:v>-18.062698002913471</c:v>
                </c:pt>
                <c:pt idx="296">
                  <c:v>-18.101539619121482</c:v>
                </c:pt>
                <c:pt idx="297">
                  <c:v>-18.139001840681161</c:v>
                </c:pt>
                <c:pt idx="298">
                  <c:v>-18.176561202709266</c:v>
                </c:pt>
                <c:pt idx="299">
                  <c:v>-18.21482969015468</c:v>
                </c:pt>
                <c:pt idx="300">
                  <c:v>-18.25189363579473</c:v>
                </c:pt>
                <c:pt idx="301">
                  <c:v>-18.288923582270911</c:v>
                </c:pt>
                <c:pt idx="302">
                  <c:v>-18.327770055502199</c:v>
                </c:pt>
                <c:pt idx="303">
                  <c:v>-18.357213331412673</c:v>
                </c:pt>
                <c:pt idx="304">
                  <c:v>-18.369045040438728</c:v>
                </c:pt>
                <c:pt idx="305">
                  <c:v>-18.407235815510219</c:v>
                </c:pt>
                <c:pt idx="306">
                  <c:v>-18.444872889912475</c:v>
                </c:pt>
                <c:pt idx="307">
                  <c:v>-18.482767386555736</c:v>
                </c:pt>
                <c:pt idx="308">
                  <c:v>-18.593609517790483</c:v>
                </c:pt>
                <c:pt idx="309">
                  <c:v>-18.631858577142481</c:v>
                </c:pt>
                <c:pt idx="310">
                  <c:v>-18.669728788668486</c:v>
                </c:pt>
                <c:pt idx="311">
                  <c:v>-18.698691219260986</c:v>
                </c:pt>
                <c:pt idx="312">
                  <c:v>-18.71079492159847</c:v>
                </c:pt>
                <c:pt idx="313">
                  <c:v>-18.74897598262244</c:v>
                </c:pt>
                <c:pt idx="314">
                  <c:v>-18.786375062877724</c:v>
                </c:pt>
                <c:pt idx="315">
                  <c:v>-18.82292902105992</c:v>
                </c:pt>
                <c:pt idx="316">
                  <c:v>-18.859667546131462</c:v>
                </c:pt>
                <c:pt idx="317">
                  <c:v>-18.897659183243221</c:v>
                </c:pt>
                <c:pt idx="318">
                  <c:v>-18.933256307813231</c:v>
                </c:pt>
                <c:pt idx="319">
                  <c:v>-18.968746577868437</c:v>
                </c:pt>
                <c:pt idx="320">
                  <c:v>-19.006903353775961</c:v>
                </c:pt>
                <c:pt idx="321">
                  <c:v>-19.036123206609219</c:v>
                </c:pt>
                <c:pt idx="322">
                  <c:v>-19.04791605944822</c:v>
                </c:pt>
                <c:pt idx="323">
                  <c:v>-19.084873150573475</c:v>
                </c:pt>
                <c:pt idx="324">
                  <c:v>-19.122728791028926</c:v>
                </c:pt>
                <c:pt idx="325">
                  <c:v>-19.159287606234692</c:v>
                </c:pt>
                <c:pt idx="326">
                  <c:v>-19.196851825285734</c:v>
                </c:pt>
                <c:pt idx="327">
                  <c:v>-19.272912811883209</c:v>
                </c:pt>
                <c:pt idx="328">
                  <c:v>-19.310564457355973</c:v>
                </c:pt>
                <c:pt idx="329">
                  <c:v>-19.34863380684169</c:v>
                </c:pt>
                <c:pt idx="330">
                  <c:v>-19.376755972384458</c:v>
                </c:pt>
                <c:pt idx="331">
                  <c:v>-19.388058265858966</c:v>
                </c:pt>
                <c:pt idx="332">
                  <c:v>-19.425622484910207</c:v>
                </c:pt>
                <c:pt idx="333">
                  <c:v>-19.463332414663686</c:v>
                </c:pt>
                <c:pt idx="334">
                  <c:v>-19.500629497427724</c:v>
                </c:pt>
                <c:pt idx="335">
                  <c:v>-19.537999435542204</c:v>
                </c:pt>
                <c:pt idx="336">
                  <c:v>-19.61320072899624</c:v>
                </c:pt>
                <c:pt idx="337">
                  <c:v>-19.649254413767224</c:v>
                </c:pt>
                <c:pt idx="338">
                  <c:v>-19.68785803582804</c:v>
                </c:pt>
                <c:pt idx="339">
                  <c:v>-19.71805900739021</c:v>
                </c:pt>
                <c:pt idx="340">
                  <c:v>-19.730308420429438</c:v>
                </c:pt>
                <c:pt idx="341">
                  <c:v>-19.768266058376923</c:v>
                </c:pt>
                <c:pt idx="342">
                  <c:v>-19.80456259431817</c:v>
                </c:pt>
                <c:pt idx="343">
                  <c:v>-19.841067982266239</c:v>
                </c:pt>
                <c:pt idx="344">
                  <c:v>-19.912684792443443</c:v>
                </c:pt>
                <c:pt idx="345">
                  <c:v>-19.94946217370245</c:v>
                </c:pt>
                <c:pt idx="346">
                  <c:v>-19.98724495880743</c:v>
                </c:pt>
                <c:pt idx="347">
                  <c:v>-20.025163740567457</c:v>
                </c:pt>
                <c:pt idx="348">
                  <c:v>-20.053169337548191</c:v>
                </c:pt>
                <c:pt idx="349">
                  <c:v>-20.063898502260443</c:v>
                </c:pt>
                <c:pt idx="350">
                  <c:v>-20.09997647214842</c:v>
                </c:pt>
                <c:pt idx="351">
                  <c:v>-20.136904421133195</c:v>
                </c:pt>
                <c:pt idx="352">
                  <c:v>-20.174978627642453</c:v>
                </c:pt>
                <c:pt idx="353">
                  <c:v>-20.359890365876218</c:v>
                </c:pt>
                <c:pt idx="354">
                  <c:v>-20.38819224128514</c:v>
                </c:pt>
                <c:pt idx="355">
                  <c:v>-20.39861055649898</c:v>
                </c:pt>
                <c:pt idx="356">
                  <c:v>-20.435421936921724</c:v>
                </c:pt>
                <c:pt idx="357">
                  <c:v>-20.472621879217179</c:v>
                </c:pt>
                <c:pt idx="358">
                  <c:v>-20.508466711981733</c:v>
                </c:pt>
                <c:pt idx="359">
                  <c:v>-20.58329887165651</c:v>
                </c:pt>
                <c:pt idx="360">
                  <c:v>-20.620557098232965</c:v>
                </c:pt>
                <c:pt idx="361">
                  <c:v>-20.657081914274471</c:v>
                </c:pt>
                <c:pt idx="362">
                  <c:v>-20.693091885834484</c:v>
                </c:pt>
                <c:pt idx="363">
                  <c:v>-20.719999795524942</c:v>
                </c:pt>
                <c:pt idx="364">
                  <c:v>-20.728514157562195</c:v>
                </c:pt>
                <c:pt idx="365">
                  <c:v>-20.765456677616903</c:v>
                </c:pt>
                <c:pt idx="366">
                  <c:v>-20.803458028775211</c:v>
                </c:pt>
                <c:pt idx="367">
                  <c:v>-20.840094556355169</c:v>
                </c:pt>
                <c:pt idx="368">
                  <c:v>-20.874972841461002</c:v>
                </c:pt>
                <c:pt idx="369">
                  <c:v>-20.945899954314207</c:v>
                </c:pt>
                <c:pt idx="370">
                  <c:v>-20.981424223532663</c:v>
                </c:pt>
                <c:pt idx="371">
                  <c:v>-21.018308459307221</c:v>
                </c:pt>
                <c:pt idx="372">
                  <c:v>-21.046246057960161</c:v>
                </c:pt>
                <c:pt idx="373">
                  <c:v>-21.056878082204172</c:v>
                </c:pt>
                <c:pt idx="374">
                  <c:v>-21.093339756941429</c:v>
                </c:pt>
                <c:pt idx="375">
                  <c:v>-21.128247184187451</c:v>
                </c:pt>
                <c:pt idx="376">
                  <c:v>-21.1618577861835</c:v>
                </c:pt>
                <c:pt idx="377">
                  <c:v>-21.366173332939482</c:v>
                </c:pt>
                <c:pt idx="378">
                  <c:v>-21.376722787785482</c:v>
                </c:pt>
                <c:pt idx="379">
                  <c:v>-21.41246562305794</c:v>
                </c:pt>
                <c:pt idx="380">
                  <c:v>-21.449694707493972</c:v>
                </c:pt>
                <c:pt idx="381">
                  <c:v>-21.486782938251221</c:v>
                </c:pt>
                <c:pt idx="382">
                  <c:v>-21.522312064493981</c:v>
                </c:pt>
                <c:pt idx="383">
                  <c:v>-21.594681713299757</c:v>
                </c:pt>
                <c:pt idx="384">
                  <c:v>-21.630929679006968</c:v>
                </c:pt>
                <c:pt idx="385">
                  <c:v>-21.66739621076767</c:v>
                </c:pt>
                <c:pt idx="386">
                  <c:v>-21.693842703234015</c:v>
                </c:pt>
                <c:pt idx="387">
                  <c:v>-21.705450989183191</c:v>
                </c:pt>
                <c:pt idx="388">
                  <c:v>-21.742942352883411</c:v>
                </c:pt>
                <c:pt idx="389">
                  <c:v>-21.780040297687442</c:v>
                </c:pt>
                <c:pt idx="390">
                  <c:v>-21.817084815233976</c:v>
                </c:pt>
                <c:pt idx="391">
                  <c:v>-21.92474559613521</c:v>
                </c:pt>
                <c:pt idx="392">
                  <c:v>-21.959604453147229</c:v>
                </c:pt>
                <c:pt idx="393">
                  <c:v>-21.99673154009168</c:v>
                </c:pt>
                <c:pt idx="394">
                  <c:v>-22.024484571854956</c:v>
                </c:pt>
                <c:pt idx="395">
                  <c:v>-22.034256902955761</c:v>
                </c:pt>
                <c:pt idx="396">
                  <c:v>-22.071286849431949</c:v>
                </c:pt>
                <c:pt idx="397">
                  <c:v>-22.107063683868226</c:v>
                </c:pt>
                <c:pt idx="398">
                  <c:v>-22.141461123656455</c:v>
                </c:pt>
                <c:pt idx="399">
                  <c:v>-22.280760555049206</c:v>
                </c:pt>
                <c:pt idx="400">
                  <c:v>-22.315342561726716</c:v>
                </c:pt>
                <c:pt idx="401">
                  <c:v>-22.35082797475873</c:v>
                </c:pt>
                <c:pt idx="402">
                  <c:v>-22.352697928771487</c:v>
                </c:pt>
                <c:pt idx="403">
                  <c:v>-22.389582164545473</c:v>
                </c:pt>
                <c:pt idx="404">
                  <c:v>-22.425213288279451</c:v>
                </c:pt>
                <c:pt idx="405">
                  <c:v>-22.460761842615973</c:v>
                </c:pt>
                <c:pt idx="406">
                  <c:v>-22.495795552470728</c:v>
                </c:pt>
                <c:pt idx="407">
                  <c:v>-22.565892114320672</c:v>
                </c:pt>
                <c:pt idx="408">
                  <c:v>-22.60025555494493</c:v>
                </c:pt>
                <c:pt idx="409">
                  <c:v>-22.634871560786195</c:v>
                </c:pt>
                <c:pt idx="410">
                  <c:v>-22.668686157765194</c:v>
                </c:pt>
                <c:pt idx="411">
                  <c:v>-22.668725013952731</c:v>
                </c:pt>
                <c:pt idx="412">
                  <c:v>-22.703205023138949</c:v>
                </c:pt>
                <c:pt idx="413">
                  <c:v>-22.73767046125451</c:v>
                </c:pt>
                <c:pt idx="414">
                  <c:v>-22.772354465423927</c:v>
                </c:pt>
                <c:pt idx="415">
                  <c:v>-22.879374119235273</c:v>
                </c:pt>
                <c:pt idx="416">
                  <c:v>-22.913742416882727</c:v>
                </c:pt>
                <c:pt idx="417">
                  <c:v>-22.9493201133592</c:v>
                </c:pt>
                <c:pt idx="418">
                  <c:v>-22.984276110839474</c:v>
                </c:pt>
                <c:pt idx="419">
                  <c:v>-22.985043520538454</c:v>
                </c:pt>
                <c:pt idx="420">
                  <c:v>-23.020980636747439</c:v>
                </c:pt>
                <c:pt idx="421">
                  <c:v>-23.05505751299048</c:v>
                </c:pt>
                <c:pt idx="422">
                  <c:v>-23.088580688564722</c:v>
                </c:pt>
                <c:pt idx="423">
                  <c:v>-23.189067645889693</c:v>
                </c:pt>
                <c:pt idx="424">
                  <c:v>-23.222857957751742</c:v>
                </c:pt>
                <c:pt idx="425">
                  <c:v>-23.256944548041716</c:v>
                </c:pt>
                <c:pt idx="426">
                  <c:v>-23.289243753716462</c:v>
                </c:pt>
                <c:pt idx="427">
                  <c:v>-23.289238896693476</c:v>
                </c:pt>
                <c:pt idx="428">
                  <c:v>-23.323257488655731</c:v>
                </c:pt>
                <c:pt idx="429">
                  <c:v>-23.360787708542951</c:v>
                </c:pt>
                <c:pt idx="430">
                  <c:v>-23.395816561374154</c:v>
                </c:pt>
                <c:pt idx="431">
                  <c:v>-23.430131431764501</c:v>
                </c:pt>
                <c:pt idx="432">
                  <c:v>-23.499732577226666</c:v>
                </c:pt>
                <c:pt idx="433">
                  <c:v>-23.534615719355731</c:v>
                </c:pt>
                <c:pt idx="434">
                  <c:v>-23.56904715830769</c:v>
                </c:pt>
                <c:pt idx="435">
                  <c:v>-23.605149413312986</c:v>
                </c:pt>
                <c:pt idx="436">
                  <c:v>-23.604289720169227</c:v>
                </c:pt>
                <c:pt idx="437">
                  <c:v>-23.638769729354934</c:v>
                </c:pt>
                <c:pt idx="438">
                  <c:v>-23.673312879845703</c:v>
                </c:pt>
                <c:pt idx="439">
                  <c:v>-23.708001741038242</c:v>
                </c:pt>
                <c:pt idx="440">
                  <c:v>-23.741835766110704</c:v>
                </c:pt>
                <c:pt idx="441">
                  <c:v>-23.8122723195997</c:v>
                </c:pt>
                <c:pt idx="442">
                  <c:v>-23.846630903200726</c:v>
                </c:pt>
                <c:pt idx="443">
                  <c:v>-23.881669470078421</c:v>
                </c:pt>
                <c:pt idx="444">
                  <c:v>-23.916358331271411</c:v>
                </c:pt>
                <c:pt idx="445">
                  <c:v>-23.915168360536214</c:v>
                </c:pt>
                <c:pt idx="446">
                  <c:v>-23.949201523568441</c:v>
                </c:pt>
                <c:pt idx="447">
                  <c:v>-23.98354553609898</c:v>
                </c:pt>
                <c:pt idx="448">
                  <c:v>-24.017258135586498</c:v>
                </c:pt>
                <c:pt idx="449">
                  <c:v>-24.052422985073182</c:v>
                </c:pt>
                <c:pt idx="450">
                  <c:v>-24.156188433199723</c:v>
                </c:pt>
                <c:pt idx="451">
                  <c:v>-24.18972617984447</c:v>
                </c:pt>
                <c:pt idx="452">
                  <c:v>-24.223613632174704</c:v>
                </c:pt>
                <c:pt idx="453">
                  <c:v>-24.223725343712729</c:v>
                </c:pt>
                <c:pt idx="454">
                  <c:v>-24.257627367113187</c:v>
                </c:pt>
                <c:pt idx="455">
                  <c:v>-24.29104854519597</c:v>
                </c:pt>
                <c:pt idx="456">
                  <c:v>-24.324804857893938</c:v>
                </c:pt>
                <c:pt idx="457">
                  <c:v>-24.494946387938917</c:v>
                </c:pt>
                <c:pt idx="458">
                  <c:v>-24.528828983245447</c:v>
                </c:pt>
                <c:pt idx="459">
                  <c:v>-24.528265568530237</c:v>
                </c:pt>
                <c:pt idx="460">
                  <c:v>-24.562697007481979</c:v>
                </c:pt>
                <c:pt idx="461">
                  <c:v>-24.596730170514213</c:v>
                </c:pt>
                <c:pt idx="462">
                  <c:v>-24.630943043412991</c:v>
                </c:pt>
                <c:pt idx="463">
                  <c:v>-24.733183386188969</c:v>
                </c:pt>
                <c:pt idx="464">
                  <c:v>-24.767255405408463</c:v>
                </c:pt>
                <c:pt idx="465">
                  <c:v>-24.801283711417192</c:v>
                </c:pt>
                <c:pt idx="466">
                  <c:v>-24.836637984817528</c:v>
                </c:pt>
                <c:pt idx="467">
                  <c:v>-24.835807433814203</c:v>
                </c:pt>
                <c:pt idx="468">
                  <c:v>-24.869486034137935</c:v>
                </c:pt>
                <c:pt idx="469">
                  <c:v>-24.903033494828954</c:v>
                </c:pt>
                <c:pt idx="470">
                  <c:v>-24.936250677928747</c:v>
                </c:pt>
                <c:pt idx="471">
                  <c:v>-25.036820204651704</c:v>
                </c:pt>
                <c:pt idx="472">
                  <c:v>-25.069362261497432</c:v>
                </c:pt>
                <c:pt idx="473">
                  <c:v>-25.104060836736686</c:v>
                </c:pt>
                <c:pt idx="474">
                  <c:v>-25.139988238898724</c:v>
                </c:pt>
                <c:pt idx="475">
                  <c:v>-25.138487418665207</c:v>
                </c:pt>
                <c:pt idx="476">
                  <c:v>-25.171801742233207</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-25.434440426094021</c:v>
                </c:pt>
                <c:pt idx="485">
                  <c:v>-25.467458471233684</c:v>
                </c:pt>
                <c:pt idx="486">
                  <c:v>-25.501457635102</c:v>
                </c:pt>
                <c:pt idx="487">
                  <c:v>-25.535145949472465</c:v>
                </c:pt>
                <c:pt idx="488">
                  <c:v>-25.636453743753933</c:v>
                </c:pt>
                <c:pt idx="489">
                  <c:v>-25.672157722839209</c:v>
                </c:pt>
                <c:pt idx="490">
                  <c:v>-25.705015486206456</c:v>
                </c:pt>
                <c:pt idx="491">
                  <c:v>-25.736726992048951</c:v>
                </c:pt>
                <c:pt idx="492">
                  <c:v>-25.741977434354986</c:v>
                </c:pt>
                <c:pt idx="493">
                  <c:v>-25.764654876655026</c:v>
                </c:pt>
                <c:pt idx="494">
                  <c:v>-25.797381500390216</c:v>
                </c:pt>
                <c:pt idx="495">
                  <c:v>-25.831098956900711</c:v>
                </c:pt>
                <c:pt idx="496">
                  <c:v>-25.962413441807939</c:v>
                </c:pt>
                <c:pt idx="497">
                  <c:v>-25.995805477750153</c:v>
                </c:pt>
                <c:pt idx="498">
                  <c:v>-26.029187799645985</c:v>
                </c:pt>
                <c:pt idx="499">
                  <c:v>-26.034957943456707</c:v>
                </c:pt>
                <c:pt idx="500">
                  <c:v>-26.058383367361962</c:v>
                </c:pt>
                <c:pt idx="501">
                  <c:v>-26.08966259812092</c:v>
                </c:pt>
                <c:pt idx="502">
                  <c:v>-26.121981231889734</c:v>
                </c:pt>
                <c:pt idx="503">
                  <c:v>-26.221336502760153</c:v>
                </c:pt>
                <c:pt idx="504">
                  <c:v>-26.253086864790202</c:v>
                </c:pt>
                <c:pt idx="505">
                  <c:v>-26.283724968458969</c:v>
                </c:pt>
                <c:pt idx="506">
                  <c:v>-26.315276192528991</c:v>
                </c:pt>
                <c:pt idx="507">
                  <c:v>-26.32034692496871</c:v>
                </c:pt>
                <c:pt idx="508">
                  <c:v>-26.344321192519679</c:v>
                </c:pt>
                <c:pt idx="509">
                  <c:v>-26.376994388997183</c:v>
                </c:pt>
                <c:pt idx="510">
                  <c:v>-26.41037671089267</c:v>
                </c:pt>
                <c:pt idx="511">
                  <c:v>-26.475834815386243</c:v>
                </c:pt>
                <c:pt idx="512">
                  <c:v>-26.507599748486214</c:v>
                </c:pt>
                <c:pt idx="513">
                  <c:v>-26.540787789445474</c:v>
                </c:pt>
                <c:pt idx="514">
                  <c:v>-26.574160397293973</c:v>
                </c:pt>
                <c:pt idx="515">
                  <c:v>-26.607712715008709</c:v>
                </c:pt>
                <c:pt idx="516">
                  <c:v>-26.611486622198495</c:v>
                </c:pt>
                <c:pt idx="517">
                  <c:v>-26.63415435045178</c:v>
                </c:pt>
                <c:pt idx="518">
                  <c:v>-26.666895545257226</c:v>
                </c:pt>
                <c:pt idx="519">
                  <c:v>-26.69958816982821</c:v>
                </c:pt>
                <c:pt idx="520">
                  <c:v>-26.764206009271966</c:v>
                </c:pt>
                <c:pt idx="521">
                  <c:v>-26.797612616284667</c:v>
                </c:pt>
                <c:pt idx="522">
                  <c:v>-26.831606923129769</c:v>
                </c:pt>
                <c:pt idx="523">
                  <c:v>-26.863823559406924</c:v>
                </c:pt>
                <c:pt idx="524">
                  <c:v>-26.895078505048971</c:v>
                </c:pt>
                <c:pt idx="525">
                  <c:v>-26.899503253375492</c:v>
                </c:pt>
                <c:pt idx="526">
                  <c:v>-26.923302668083185</c:v>
                </c:pt>
                <c:pt idx="527">
                  <c:v>-26.955033602019469</c:v>
                </c:pt>
                <c:pt idx="528">
                  <c:v>-26.986919960704718</c:v>
                </c:pt>
                <c:pt idx="529">
                  <c:v>-27.082613035923877</c:v>
                </c:pt>
                <c:pt idx="530">
                  <c:v>-27.114781101967438</c:v>
                </c:pt>
                <c:pt idx="531">
                  <c:v>-27.14821199409694</c:v>
                </c:pt>
                <c:pt idx="532">
                  <c:v>-27.179656363651667</c:v>
                </c:pt>
                <c:pt idx="533">
                  <c:v>-27.183988828532975</c:v>
                </c:pt>
                <c:pt idx="534">
                  <c:v>-27.207244256619461</c:v>
                </c:pt>
                <c:pt idx="535">
                  <c:v>-27.239771742394474</c:v>
                </c:pt>
                <c:pt idx="536">
                  <c:v>-27.27099754589598</c:v>
                </c:pt>
                <c:pt idx="537">
                  <c:v>-27.302203921304184</c:v>
                </c:pt>
                <c:pt idx="538">
                  <c:v>-27.364514674628204</c:v>
                </c:pt>
                <c:pt idx="539">
                  <c:v>-27.394982782477953</c:v>
                </c:pt>
                <c:pt idx="540">
                  <c:v>-27.426364010728449</c:v>
                </c:pt>
                <c:pt idx="541">
                  <c:v>-27.457803523259731</c:v>
                </c:pt>
                <c:pt idx="542">
                  <c:v>-27.461645428777221</c:v>
                </c:pt>
                <c:pt idx="543">
                  <c:v>-27.483992593485716</c:v>
                </c:pt>
                <c:pt idx="544">
                  <c:v>-27.516626933775683</c:v>
                </c:pt>
                <c:pt idx="545">
                  <c:v>-27.547707026575218</c:v>
                </c:pt>
                <c:pt idx="546">
                  <c:v>-27.580147085929234</c:v>
                </c:pt>
                <c:pt idx="547">
                  <c:v>-27.643987801627262</c:v>
                </c:pt>
                <c:pt idx="548">
                  <c:v>-27.674941611817726</c:v>
                </c:pt>
                <c:pt idx="549">
                  <c:v>-27.706526835051708</c:v>
                </c:pt>
                <c:pt idx="550">
                  <c:v>-27.739705161963983</c:v>
                </c:pt>
                <c:pt idx="551">
                  <c:v>-27.743168219655232</c:v>
                </c:pt>
                <c:pt idx="552">
                  <c:v>-27.76577766362772</c:v>
                </c:pt>
                <c:pt idx="553">
                  <c:v>-27.798484859269198</c:v>
                </c:pt>
                <c:pt idx="554">
                  <c:v>-27.82964752146615</c:v>
                </c:pt>
                <c:pt idx="555">
                  <c:v>-27.861995297375714</c:v>
                </c:pt>
                <c:pt idx="556">
                  <c:v>-27.923475499696476</c:v>
                </c:pt>
                <c:pt idx="557">
                  <c:v>-27.95361818697797</c:v>
                </c:pt>
                <c:pt idx="558">
                  <c:v>-27.985067413556187</c:v>
                </c:pt>
                <c:pt idx="559">
                  <c:v>-28.017157767224738</c:v>
                </c:pt>
                <c:pt idx="560">
                  <c:v>-28.021028814882431</c:v>
                </c:pt>
                <c:pt idx="561">
                  <c:v>-28.042710567383441</c:v>
                </c:pt>
                <c:pt idx="562">
                  <c:v>-28.075174911854411</c:v>
                </c:pt>
                <c:pt idx="563">
                  <c:v>-28.10627928977096</c:v>
                </c:pt>
                <c:pt idx="564">
                  <c:v>-28.137092246282769</c:v>
                </c:pt>
                <c:pt idx="565">
                  <c:v>-28.200928104957214</c:v>
                </c:pt>
                <c:pt idx="566">
                  <c:v>-28.232498757121171</c:v>
                </c:pt>
                <c:pt idx="567">
                  <c:v>-28.264113122495203</c:v>
                </c:pt>
                <c:pt idx="568">
                  <c:v>-28.295508921815966</c:v>
                </c:pt>
                <c:pt idx="569">
                  <c:v>-28.300234805593689</c:v>
                </c:pt>
                <c:pt idx="570">
                  <c:v>-28.320993723647195</c:v>
                </c:pt>
                <c:pt idx="571">
                  <c:v>-28.35110726878823</c:v>
                </c:pt>
                <c:pt idx="572">
                  <c:v>-28.381900797205979</c:v>
                </c:pt>
                <c:pt idx="573">
                  <c:v>-28.412213480306441</c:v>
                </c:pt>
                <c:pt idx="574">
                  <c:v>-28.474359094834725</c:v>
                </c:pt>
                <c:pt idx="575">
                  <c:v>-28.505934604021441</c:v>
                </c:pt>
                <c:pt idx="576">
                  <c:v>-28.536451282105197</c:v>
                </c:pt>
                <c:pt idx="577">
                  <c:v>-28.567958792964944</c:v>
                </c:pt>
                <c:pt idx="578">
                  <c:v>-28.571358709351465</c:v>
                </c:pt>
                <c:pt idx="579">
                  <c:v>-28.593322169210708</c:v>
                </c:pt>
                <c:pt idx="580">
                  <c:v>-28.624470260337446</c:v>
                </c:pt>
                <c:pt idx="581">
                  <c:v>-28.655118078053206</c:v>
                </c:pt>
                <c:pt idx="582">
                  <c:v>-28.687257001955984</c:v>
                </c:pt>
                <c:pt idx="583">
                  <c:v>-28.750009744410434</c:v>
                </c:pt>
                <c:pt idx="584">
                  <c:v>-28.780302999417195</c:v>
                </c:pt>
                <c:pt idx="585">
                  <c:v>-28.811800796229441</c:v>
                </c:pt>
                <c:pt idx="586">
                  <c:v>-28.842618609764664</c:v>
                </c:pt>
                <c:pt idx="587">
                  <c:v>-28.845163690031491</c:v>
                </c:pt>
                <c:pt idx="588">
                  <c:v>-28.865247481831208</c:v>
                </c:pt>
                <c:pt idx="589">
                  <c:v>-28.893777637340243</c:v>
                </c:pt>
                <c:pt idx="590">
                  <c:v>-28.923386052046183</c:v>
                </c:pt>
                <c:pt idx="591">
                  <c:v>-29.014698092150198</c:v>
                </c:pt>
                <c:pt idx="592">
                  <c:v>-29.045141914882727</c:v>
                </c:pt>
                <c:pt idx="593">
                  <c:v>-29.076309434103457</c:v>
                </c:pt>
                <c:pt idx="594">
                  <c:v>-29.104776448307927</c:v>
                </c:pt>
                <c:pt idx="595">
                  <c:v>-29.116501302819145</c:v>
                </c:pt>
                <c:pt idx="596">
                  <c:v>-29.128031876393891</c:v>
                </c:pt>
                <c:pt idx="597">
                  <c:v>-29.159296536082941</c:v>
                </c:pt>
                <c:pt idx="598">
                  <c:v>-29.18840953440116</c:v>
                </c:pt>
                <c:pt idx="599">
                  <c:v>-29.217488533555485</c:v>
                </c:pt>
                <c:pt idx="600">
                  <c:v>-29.276365371328957</c:v>
                </c:pt>
                <c:pt idx="601">
                  <c:v>-29.305658079513492</c:v>
                </c:pt>
                <c:pt idx="602">
                  <c:v>-29.336315611275964</c:v>
                </c:pt>
                <c:pt idx="603">
                  <c:v>-29.365972596215961</c:v>
                </c:pt>
                <c:pt idx="604">
                  <c:v>-29.377095179824458</c:v>
                </c:pt>
                <c:pt idx="605">
                  <c:v>-29.388110908917959</c:v>
                </c:pt>
                <c:pt idx="606">
                  <c:v>-29.418122456566955</c:v>
                </c:pt>
                <c:pt idx="607">
                  <c:v>-29.448464281807961</c:v>
                </c:pt>
                <c:pt idx="608">
                  <c:v>-29.479379235811223</c:v>
                </c:pt>
                <c:pt idx="609">
                  <c:v>-29.539038054353696</c:v>
                </c:pt>
                <c:pt idx="610">
                  <c:v>-29.56798105685246</c:v>
                </c:pt>
                <c:pt idx="611">
                  <c:v>-29.597764324401474</c:v>
                </c:pt>
                <c:pt idx="612">
                  <c:v>-29.628086721548996</c:v>
                </c:pt>
                <c:pt idx="613">
                  <c:v>-29.639117021712444</c:v>
                </c:pt>
                <c:pt idx="614">
                  <c:v>-29.650302746625194</c:v>
                </c:pt>
                <c:pt idx="615">
                  <c:v>-29.682145392099432</c:v>
                </c:pt>
                <c:pt idx="616">
                  <c:v>-29.712020943093201</c:v>
                </c:pt>
                <c:pt idx="617">
                  <c:v>-29.799262797579686</c:v>
                </c:pt>
                <c:pt idx="618">
                  <c:v>-29.829007208941224</c:v>
                </c:pt>
                <c:pt idx="619">
                  <c:v>-29.859004185520192</c:v>
                </c:pt>
                <c:pt idx="620">
                  <c:v>-29.888049185510685</c:v>
                </c:pt>
                <c:pt idx="621">
                  <c:v>-29.897219245708428</c:v>
                </c:pt>
                <c:pt idx="622">
                  <c:v>-29.906773010755451</c:v>
                </c:pt>
                <c:pt idx="623">
                  <c:v>-29.934370617769737</c:v>
                </c:pt>
                <c:pt idx="624">
                  <c:v>-29.963415617760472</c:v>
                </c:pt>
                <c:pt idx="625">
                  <c:v>-29.993398023268988</c:v>
                </c:pt>
                <c:pt idx="626">
                  <c:v>-30.052216576761396</c:v>
                </c:pt>
                <c:pt idx="627">
                  <c:v>-30.08086815785569</c:v>
                </c:pt>
                <c:pt idx="628">
                  <c:v>-30.111078843464973</c:v>
                </c:pt>
                <c:pt idx="629">
                  <c:v>-30.140381265695925</c:v>
                </c:pt>
                <c:pt idx="630">
                  <c:v>-30.150896721378231</c:v>
                </c:pt>
                <c:pt idx="631">
                  <c:v>-30.162679860169924</c:v>
                </c:pt>
                <c:pt idx="632">
                  <c:v>-30.192361130227496</c:v>
                </c:pt>
                <c:pt idx="633">
                  <c:v>-30.220760146104467</c:v>
                </c:pt>
                <c:pt idx="634">
                  <c:v>-30.250324847599927</c:v>
                </c:pt>
                <c:pt idx="635">
                  <c:v>-30.307647437881947</c:v>
                </c:pt>
                <c:pt idx="636">
                  <c:v>-30.336634153591959</c:v>
                </c:pt>
                <c:pt idx="637">
                  <c:v>-30.364761176157984</c:v>
                </c:pt>
                <c:pt idx="638">
                  <c:v>-30.392698774810711</c:v>
                </c:pt>
                <c:pt idx="639">
                  <c:v>-30.403160803235725</c:v>
                </c:pt>
                <c:pt idx="640">
                  <c:v>-30.414356242195204</c:v>
                </c:pt>
                <c:pt idx="641">
                  <c:v>-30.442774686165706</c:v>
                </c:pt>
                <c:pt idx="642">
                  <c:v>-30.470663714584994</c:v>
                </c:pt>
                <c:pt idx="643">
                  <c:v>-30.499441578287708</c:v>
                </c:pt>
                <c:pt idx="644">
                  <c:v>-30.557997852516188</c:v>
                </c:pt>
                <c:pt idx="645">
                  <c:v>-30.586396868392917</c:v>
                </c:pt>
                <c:pt idx="646">
                  <c:v>-30.614917309855485</c:v>
                </c:pt>
                <c:pt idx="647">
                  <c:v>-30.642869479578692</c:v>
                </c:pt>
                <c:pt idx="648">
                  <c:v>-30.652321247134481</c:v>
                </c:pt>
                <c:pt idx="649">
                  <c:v>-30.66209357823471</c:v>
                </c:pt>
                <c:pt idx="650">
                  <c:v>-30.689156912674164</c:v>
                </c:pt>
                <c:pt idx="651">
                  <c:v>-30.716064822364228</c:v>
                </c:pt>
                <c:pt idx="652">
                  <c:v>-30.74401699208768</c:v>
                </c:pt>
                <c:pt idx="653">
                  <c:v>-30.802412984543423</c:v>
                </c:pt>
                <c:pt idx="654">
                  <c:v>-30.832570242894928</c:v>
                </c:pt>
                <c:pt idx="655">
                  <c:v>-30.861304393387186</c:v>
                </c:pt>
                <c:pt idx="656">
                  <c:v>-30.890329965284266</c:v>
                </c:pt>
                <c:pt idx="657">
                  <c:v>-30.899742876652176</c:v>
                </c:pt>
                <c:pt idx="658">
                  <c:v>-30.908645800562454</c:v>
                </c:pt>
                <c:pt idx="659">
                  <c:v>-30.937214812258468</c:v>
                </c:pt>
                <c:pt idx="660">
                  <c:v>-30.964967844022183</c:v>
                </c:pt>
                <c:pt idx="661">
                  <c:v>-30.994163411738228</c:v>
                </c:pt>
                <c:pt idx="662">
                  <c:v>-31.050373743660217</c:v>
                </c:pt>
                <c:pt idx="663">
                  <c:v>-31.078301628266466</c:v>
                </c:pt>
                <c:pt idx="664">
                  <c:v>-31.107545766216475</c:v>
                </c:pt>
                <c:pt idx="665">
                  <c:v>-31.134623671726168</c:v>
                </c:pt>
                <c:pt idx="666">
                  <c:v>-31.142943752827257</c:v>
                </c:pt>
                <c:pt idx="667">
                  <c:v>-31.151764107338934</c:v>
                </c:pt>
                <c:pt idx="668">
                  <c:v>-31.179585137430443</c:v>
                </c:pt>
                <c:pt idx="669">
                  <c:v>-31.208290145782208</c:v>
                </c:pt>
                <c:pt idx="670">
                  <c:v>-31.23739828707717</c:v>
                </c:pt>
                <c:pt idx="671">
                  <c:v>-31.378460817967671</c:v>
                </c:pt>
                <c:pt idx="672">
                  <c:v>-31.386125200908232</c:v>
                </c:pt>
                <c:pt idx="673">
                  <c:v>-31.393580731842192</c:v>
                </c:pt>
                <c:pt idx="674">
                  <c:v>-31.421809751899744</c:v>
                </c:pt>
                <c:pt idx="675">
                  <c:v>-31.449606496873976</c:v>
                </c:pt>
                <c:pt idx="676">
                  <c:v>-31.533089015241742</c:v>
                </c:pt>
                <c:pt idx="677">
                  <c:v>-31.561390890650227</c:v>
                </c:pt>
                <c:pt idx="678">
                  <c:v>-31.58991133211272</c:v>
                </c:pt>
                <c:pt idx="679">
                  <c:v>-31.617669220899721</c:v>
                </c:pt>
                <c:pt idx="680">
                  <c:v>-31.626538145645966</c:v>
                </c:pt>
                <c:pt idx="681">
                  <c:v>-31.634736801161694</c:v>
                </c:pt>
                <c:pt idx="682">
                  <c:v>-31.661571855500725</c:v>
                </c:pt>
                <c:pt idx="683">
                  <c:v>-31.68897518157873</c:v>
                </c:pt>
                <c:pt idx="684">
                  <c:v>-31.715960803643455</c:v>
                </c:pt>
                <c:pt idx="685">
                  <c:v>-31.802512960805707</c:v>
                </c:pt>
                <c:pt idx="686">
                  <c:v>-31.830445702435455</c:v>
                </c:pt>
                <c:pt idx="687">
                  <c:v>-31.858475584533444</c:v>
                </c:pt>
                <c:pt idx="688">
                  <c:v>-31.867145371319971</c:v>
                </c:pt>
                <c:pt idx="689">
                  <c:v>-31.874834039377461</c:v>
                </c:pt>
                <c:pt idx="690">
                  <c:v>-31.901683664787193</c:v>
                </c:pt>
                <c:pt idx="691">
                  <c:v>-31.929548408088706</c:v>
                </c:pt>
                <c:pt idx="692">
                  <c:v>-32.008460467427724</c:v>
                </c:pt>
                <c:pt idx="693">
                  <c:v>-32.033998696516235</c:v>
                </c:pt>
                <c:pt idx="694">
                  <c:v>-32.061086316072952</c:v>
                </c:pt>
                <c:pt idx="695">
                  <c:v>-32.087537665562465</c:v>
                </c:pt>
                <c:pt idx="696">
                  <c:v>-32.105047234954512</c:v>
                </c:pt>
                <c:pt idx="697">
                  <c:v>-32.101234471577925</c:v>
                </c:pt>
                <c:pt idx="698">
                  <c:v>-32.127899530097409</c:v>
                </c:pt>
                <c:pt idx="699">
                  <c:v>-32.154370307681248</c:v>
                </c:pt>
                <c:pt idx="700">
                  <c:v>-32.180909083592205</c:v>
                </c:pt>
                <c:pt idx="701">
                  <c:v>-32.233384364511451</c:v>
                </c:pt>
                <c:pt idx="702">
                  <c:v>-32.25982114293096</c:v>
                </c:pt>
                <c:pt idx="703">
                  <c:v>-32.286413346099465</c:v>
                </c:pt>
                <c:pt idx="704">
                  <c:v>-32.312296423850448</c:v>
                </c:pt>
                <c:pt idx="705">
                  <c:v>-32.329582570165741</c:v>
                </c:pt>
                <c:pt idx="706">
                  <c:v>-32.328416884547451</c:v>
                </c:pt>
                <c:pt idx="707">
                  <c:v>-32.356048490725705</c:v>
                </c:pt>
                <c:pt idx="708">
                  <c:v>-32.382689264128146</c:v>
                </c:pt>
                <c:pt idx="709">
                  <c:v>-32.458594825976732</c:v>
                </c:pt>
                <c:pt idx="710">
                  <c:v>-32.484633328476505</c:v>
                </c:pt>
                <c:pt idx="711">
                  <c:v>-32.509850994019956</c:v>
                </c:pt>
                <c:pt idx="712">
                  <c:v>-32.536384912907721</c:v>
                </c:pt>
                <c:pt idx="713">
                  <c:v>-32.552427661229949</c:v>
                </c:pt>
                <c:pt idx="714">
                  <c:v>-32.550829700528205</c:v>
                </c:pt>
                <c:pt idx="715">
                  <c:v>-32.577713325101719</c:v>
                </c:pt>
                <c:pt idx="716">
                  <c:v>-32.603761541648218</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-32.970034534003673</c:v>
                </c:pt>
                <c:pt idx="726">
                  <c:v>-32.984100473798421</c:v>
                </c:pt>
                <c:pt idx="727">
                  <c:v>-32.980967693698958</c:v>
                </c:pt>
                <c:pt idx="728">
                  <c:v>-33.004291120113194</c:v>
                </c:pt>
                <c:pt idx="729">
                  <c:v>-33.027575690339205</c:v>
                </c:pt>
                <c:pt idx="730">
                  <c:v>-33.052084230465255</c:v>
                </c:pt>
                <c:pt idx="731">
                  <c:v>-33.102650701184487</c:v>
                </c:pt>
                <c:pt idx="732">
                  <c:v>-33.126833820741723</c:v>
                </c:pt>
                <c:pt idx="733">
                  <c:v>-33.152750897656475</c:v>
                </c:pt>
                <c:pt idx="734">
                  <c:v>-33.177871422731705</c:v>
                </c:pt>
                <c:pt idx="735">
                  <c:v>-33.193700462024211</c:v>
                </c:pt>
                <c:pt idx="736">
                  <c:v>-33.19070853560369</c:v>
                </c:pt>
                <c:pt idx="737">
                  <c:v>-33.216110768036941</c:v>
                </c:pt>
                <c:pt idx="738">
                  <c:v>-33.240420170203208</c:v>
                </c:pt>
                <c:pt idx="739">
                  <c:v>-33.289626674367696</c:v>
                </c:pt>
                <c:pt idx="740">
                  <c:v>-33.313372661817709</c:v>
                </c:pt>
                <c:pt idx="741">
                  <c:v>-33.337512068164713</c:v>
                </c:pt>
                <c:pt idx="742">
                  <c:v>-33.36114634407673</c:v>
                </c:pt>
                <c:pt idx="743">
                  <c:v>-33.385446032196171</c:v>
                </c:pt>
                <c:pt idx="744">
                  <c:v>-33.40093022282646</c:v>
                </c:pt>
                <c:pt idx="745">
                  <c:v>-33.395835205269478</c:v>
                </c:pt>
                <c:pt idx="746">
                  <c:v>-33.418872067302168</c:v>
                </c:pt>
                <c:pt idx="747">
                  <c:v>-33.442360632511935</c:v>
                </c:pt>
                <c:pt idx="748">
                  <c:v>-33.463935530498212</c:v>
                </c:pt>
                <c:pt idx="749">
                  <c:v>-33.508921281319445</c:v>
                </c:pt>
                <c:pt idx="750">
                  <c:v>-33.531453012917446</c:v>
                </c:pt>
                <c:pt idx="751">
                  <c:v>-33.55517957227444</c:v>
                </c:pt>
                <c:pt idx="752">
                  <c:v>-33.579756110727963</c:v>
                </c:pt>
                <c:pt idx="753">
                  <c:v>-33.593933762060743</c:v>
                </c:pt>
                <c:pt idx="754">
                  <c:v>-33.590786410891454</c:v>
                </c:pt>
                <c:pt idx="755">
                  <c:v>-33.614469257037662</c:v>
                </c:pt>
                <c:pt idx="756">
                  <c:v>-33.637263267899705</c:v>
                </c:pt>
                <c:pt idx="757">
                  <c:v>-33.70847208811071</c:v>
                </c:pt>
                <c:pt idx="758">
                  <c:v>-33.731640089774956</c:v>
                </c:pt>
                <c:pt idx="759">
                  <c:v>-33.75466238073767</c:v>
                </c:pt>
                <c:pt idx="760">
                  <c:v>-33.777092114843938</c:v>
                </c:pt>
                <c:pt idx="761">
                  <c:v>-33.790181792933211</c:v>
                </c:pt>
                <c:pt idx="762">
                  <c:v>-33.785961039590475</c:v>
                </c:pt>
                <c:pt idx="763">
                  <c:v>-33.809614743596001</c:v>
                </c:pt>
                <c:pt idx="764">
                  <c:v>-33.833093594758921</c:v>
                </c:pt>
                <c:pt idx="765">
                  <c:v>-33.856038173346683</c:v>
                </c:pt>
                <c:pt idx="766">
                  <c:v>-33.903020160789723</c:v>
                </c:pt>
                <c:pt idx="767">
                  <c:v>-33.924459062120505</c:v>
                </c:pt>
                <c:pt idx="768">
                  <c:v>-33.946864511109936</c:v>
                </c:pt>
                <c:pt idx="769">
                  <c:v>-33.971275910767474</c:v>
                </c:pt>
                <c:pt idx="770">
                  <c:v>-33.984394730996954</c:v>
                </c:pt>
                <c:pt idx="771">
                  <c:v>-33.978381736015962</c:v>
                </c:pt>
                <c:pt idx="772">
                  <c:v>-34.000486049553743</c:v>
                </c:pt>
                <c:pt idx="773">
                  <c:v>-34.023119778643448</c:v>
                </c:pt>
                <c:pt idx="774">
                  <c:v>-34.069980340501246</c:v>
                </c:pt>
                <c:pt idx="775">
                  <c:v>-34.094474309556475</c:v>
                </c:pt>
                <c:pt idx="776">
                  <c:v>-34.11883713897997</c:v>
                </c:pt>
                <c:pt idx="777">
                  <c:v>-34.14360310134667</c:v>
                </c:pt>
                <c:pt idx="778">
                  <c:v>-34.166683676589933</c:v>
                </c:pt>
                <c:pt idx="779">
                  <c:v>-34.180667046986684</c:v>
                </c:pt>
                <c:pt idx="780">
                  <c:v>-34.175149468392945</c:v>
                </c:pt>
                <c:pt idx="781">
                  <c:v>-34.198744888117943</c:v>
                </c:pt>
                <c:pt idx="782">
                  <c:v>-34.222772582926027</c:v>
                </c:pt>
                <c:pt idx="783">
                  <c:v>-34.271464242609184</c:v>
                </c:pt>
                <c:pt idx="784">
                  <c:v>-34.293796836247466</c:v>
                </c:pt>
                <c:pt idx="785">
                  <c:v>-34.317746818680973</c:v>
                </c:pt>
                <c:pt idx="786">
                  <c:v>-34.342561351281688</c:v>
                </c:pt>
                <c:pt idx="787">
                  <c:v>-34.365627355455004</c:v>
                </c:pt>
                <c:pt idx="788">
                  <c:v>-34.378950170667977</c:v>
                </c:pt>
                <c:pt idx="789">
                  <c:v>-34.372699181539474</c:v>
                </c:pt>
                <c:pt idx="790">
                  <c:v>-34.395289197418208</c:v>
                </c:pt>
                <c:pt idx="791">
                  <c:v>-34.418598052761709</c:v>
                </c:pt>
                <c:pt idx="792">
                  <c:v>-34.486751805247934</c:v>
                </c:pt>
                <c:pt idx="793">
                  <c:v>-34.509244680658696</c:v>
                </c:pt>
                <c:pt idx="794">
                  <c:v>-34.531863838678206</c:v>
                </c:pt>
                <c:pt idx="795">
                  <c:v>-34.553807870443435</c:v>
                </c:pt>
                <c:pt idx="796">
                  <c:v>-34.576232747526461</c:v>
                </c:pt>
                <c:pt idx="797">
                  <c:v>-34.561326542681698</c:v>
                </c:pt>
                <c:pt idx="798">
                  <c:v>-34.584528543510203</c:v>
                </c:pt>
                <c:pt idx="799">
                  <c:v>-34.607497407215227</c:v>
                </c:pt>
                <c:pt idx="800">
                  <c:v>-34.629737717408972</c:v>
                </c:pt>
                <c:pt idx="801">
                  <c:v>-34.677176265052424</c:v>
                </c:pt>
                <c:pt idx="802">
                  <c:v>-34.700101415546158</c:v>
                </c:pt>
                <c:pt idx="803">
                  <c:v>-34.723045994133976</c:v>
                </c:pt>
                <c:pt idx="804">
                  <c:v>-34.745971144628214</c:v>
                </c:pt>
                <c:pt idx="805">
                  <c:v>-34.76869230013947</c:v>
                </c:pt>
                <c:pt idx="806">
                  <c:v>-34.752698122050987</c:v>
                </c:pt>
                <c:pt idx="807">
                  <c:v>-34.774967574384668</c:v>
                </c:pt>
                <c:pt idx="808">
                  <c:v>-34.796391904645212</c:v>
                </c:pt>
                <c:pt idx="809">
                  <c:v>-34.866789601946891</c:v>
                </c:pt>
                <c:pt idx="810">
                  <c:v>-34.890589016654715</c:v>
                </c:pt>
                <c:pt idx="811">
                  <c:v>-34.912591332701211</c:v>
                </c:pt>
                <c:pt idx="812">
                  <c:v>-34.934175944734221</c:v>
                </c:pt>
                <c:pt idx="813">
                  <c:v>-34.955235998238962</c:v>
                </c:pt>
                <c:pt idx="814">
                  <c:v>-34.93759528921494</c:v>
                </c:pt>
                <c:pt idx="815">
                  <c:v>-34.95818906847245</c:v>
                </c:pt>
                <c:pt idx="816">
                  <c:v>-34.979185980672476</c:v>
                </c:pt>
                <c:pt idx="817">
                  <c:v>-35.043575540016221</c:v>
                </c:pt>
                <c:pt idx="818">
                  <c:v>-35.063955610243454</c:v>
                </c:pt>
                <c:pt idx="819">
                  <c:v>-35.084248254049655</c:v>
                </c:pt>
                <c:pt idx="820">
                  <c:v>-35.105726011567938</c:v>
                </c:pt>
                <c:pt idx="821">
                  <c:v>-35.127645758216474</c:v>
                </c:pt>
                <c:pt idx="822">
                  <c:v>-35.111909002368705</c:v>
                </c:pt>
                <c:pt idx="823">
                  <c:v>-35.131191385305456</c:v>
                </c:pt>
                <c:pt idx="824">
                  <c:v>-35.151328604362163</c:v>
                </c:pt>
                <c:pt idx="825">
                  <c:v>-35.174098330107455</c:v>
                </c:pt>
                <c:pt idx="826">
                  <c:v>-35.236753932093706</c:v>
                </c:pt>
                <c:pt idx="827">
                  <c:v>-35.257809128574962</c:v>
                </c:pt>
                <c:pt idx="828">
                  <c:v>-35.278436906996745</c:v>
                </c:pt>
                <c:pt idx="829">
                  <c:v>-35.299496960501273</c:v>
                </c:pt>
                <c:pt idx="830">
                  <c:v>-35.281967963015177</c:v>
                </c:pt>
                <c:pt idx="831">
                  <c:v>-35.30214889528294</c:v>
                </c:pt>
                <c:pt idx="832">
                  <c:v>-35.323184663670702</c:v>
                </c:pt>
                <c:pt idx="833">
                  <c:v>-35.385709126024963</c:v>
                </c:pt>
                <c:pt idx="834">
                  <c:v>-35.405520924513453</c:v>
                </c:pt>
                <c:pt idx="835">
                  <c:v>-35.42648869457345</c:v>
                </c:pt>
                <c:pt idx="836">
                  <c:v>-35.44728646881417</c:v>
                </c:pt>
                <c:pt idx="837">
                  <c:v>-35.468312523155234</c:v>
                </c:pt>
                <c:pt idx="838">
                  <c:v>-35.451609219648645</c:v>
                </c:pt>
                <c:pt idx="839">
                  <c:v>-35.472848983019915</c:v>
                </c:pt>
                <c:pt idx="840">
                  <c:v>-35.494423881006185</c:v>
                </c:pt>
                <c:pt idx="841">
                  <c:v>-35.514221108424465</c:v>
                </c:pt>
                <c:pt idx="842">
                  <c:v>-35.554607258076942</c:v>
                </c:pt>
                <c:pt idx="843">
                  <c:v>-35.576857282316951</c:v>
                </c:pt>
                <c:pt idx="844">
                  <c:v>-35.598106759734961</c:v>
                </c:pt>
                <c:pt idx="845">
                  <c:v>-35.616937439494976</c:v>
                </c:pt>
                <c:pt idx="846">
                  <c:v>-35.637254368417942</c:v>
                </c:pt>
                <c:pt idx="847">
                  <c:v>-35.620653062402951</c:v>
                </c:pt>
                <c:pt idx="848">
                  <c:v>-35.642223103366234</c:v>
                </c:pt>
                <c:pt idx="849">
                  <c:v>-35.662491462055257</c:v>
                </c:pt>
                <c:pt idx="850">
                  <c:v>-35.741146099153426</c:v>
                </c:pt>
                <c:pt idx="851">
                  <c:v>-35.762186724564728</c:v>
                </c:pt>
                <c:pt idx="852">
                  <c:v>-35.783251635092647</c:v>
                </c:pt>
                <c:pt idx="853">
                  <c:v>-35.803670561507424</c:v>
                </c:pt>
                <c:pt idx="854">
                  <c:v>-35.785932712014969</c:v>
                </c:pt>
                <c:pt idx="855">
                  <c:v>-35.805210237928435</c:v>
                </c:pt>
                <c:pt idx="856">
                  <c:v>-35.826906561499705</c:v>
                </c:pt>
                <c:pt idx="857">
                  <c:v>-35.846052947781189</c:v>
                </c:pt>
                <c:pt idx="858">
                  <c:v>-35.889125031378981</c:v>
                </c:pt>
                <c:pt idx="859">
                  <c:v>-35.909009685218663</c:v>
                </c:pt>
                <c:pt idx="860">
                  <c:v>-35.928670915981954</c:v>
                </c:pt>
                <c:pt idx="861">
                  <c:v>-35.949143269653689</c:v>
                </c:pt>
                <c:pt idx="862">
                  <c:v>-35.969319344897976</c:v>
                </c:pt>
                <c:pt idx="863">
                  <c:v>-35.952523757947169</c:v>
                </c:pt>
                <c:pt idx="864">
                  <c:v>-35.972534694395691</c:v>
                </c:pt>
                <c:pt idx="865">
                  <c:v>-35.991894789706905</c:v>
                </c:pt>
                <c:pt idx="866">
                  <c:v>-36.048173119955976</c:v>
                </c:pt>
                <c:pt idx="867">
                  <c:v>-36.066926087341194</c:v>
                </c:pt>
                <c:pt idx="868">
                  <c:v>-36.085717910913758</c:v>
                </c:pt>
                <c:pt idx="869">
                  <c:v>-36.103752038834244</c:v>
                </c:pt>
                <c:pt idx="870">
                  <c:v>-36.121572457725009</c:v>
                </c:pt>
                <c:pt idx="871">
                  <c:v>-36.104568018767225</c:v>
                </c:pt>
                <c:pt idx="872">
                  <c:v>-36.122699287155719</c:v>
                </c:pt>
                <c:pt idx="873">
                  <c:v>-36.141146262066457</c:v>
                </c:pt>
                <c:pt idx="874">
                  <c:v>-36.218562358194688</c:v>
                </c:pt>
                <c:pt idx="875">
                  <c:v>-36.238077878255432</c:v>
                </c:pt>
                <c:pt idx="876">
                  <c:v>-36.257855677579954</c:v>
                </c:pt>
                <c:pt idx="877">
                  <c:v>-36.276977778744424</c:v>
                </c:pt>
                <c:pt idx="878">
                  <c:v>-36.259915055505957</c:v>
                </c:pt>
                <c:pt idx="879">
                  <c:v>-36.279508287940956</c:v>
                </c:pt>
                <c:pt idx="880">
                  <c:v>-36.300063211010922</c:v>
                </c:pt>
                <c:pt idx="881">
                  <c:v>-36.31925331050293</c:v>
                </c:pt>
                <c:pt idx="882">
                  <c:v>-36.377921296269903</c:v>
                </c:pt>
                <c:pt idx="883">
                  <c:v>-36.397038540410762</c:v>
                </c:pt>
                <c:pt idx="884">
                  <c:v>-36.416855195922736</c:v>
                </c:pt>
                <c:pt idx="885">
                  <c:v>-36.43640957217049</c:v>
                </c:pt>
                <c:pt idx="886">
                  <c:v>-36.421304229366172</c:v>
                </c:pt>
                <c:pt idx="887">
                  <c:v>-36.441470590563483</c:v>
                </c:pt>
                <c:pt idx="888">
                  <c:v>-36.4610492519285</c:v>
                </c:pt>
                <c:pt idx="889">
                  <c:v>-36.501615111446945</c:v>
                </c:pt>
                <c:pt idx="890">
                  <c:v>-36.520844067126397</c:v>
                </c:pt>
                <c:pt idx="891">
                  <c:v>-36.538606201735959</c:v>
                </c:pt>
                <c:pt idx="892">
                  <c:v>-36.556101200058002</c:v>
                </c:pt>
                <c:pt idx="893">
                  <c:v>-36.573421345537454</c:v>
                </c:pt>
                <c:pt idx="894">
                  <c:v>-36.593597420781478</c:v>
                </c:pt>
                <c:pt idx="895">
                  <c:v>-36.585724185834195</c:v>
                </c:pt>
                <c:pt idx="896">
                  <c:v>-36.595724797035203</c:v>
                </c:pt>
                <c:pt idx="897">
                  <c:v>-36.615162604720723</c:v>
                </c:pt>
                <c:pt idx="898">
                  <c:v>-36.671814925772495</c:v>
                </c:pt>
                <c:pt idx="899">
                  <c:v>-36.693020689979996</c:v>
                </c:pt>
                <c:pt idx="900">
                  <c:v>-36.712249645659206</c:v>
                </c:pt>
                <c:pt idx="901">
                  <c:v>-36.732731713378229</c:v>
                </c:pt>
                <c:pt idx="902">
                  <c:v>-36.75247551353921</c:v>
                </c:pt>
                <c:pt idx="903">
                  <c:v>-36.746049671567974</c:v>
                </c:pt>
                <c:pt idx="904">
                  <c:v>-36.756341704173181</c:v>
                </c:pt>
                <c:pt idx="905">
                  <c:v>-36.775667800320733</c:v>
                </c:pt>
                <c:pt idx="906">
                  <c:v>-36.8357248947827</c:v>
                </c:pt>
                <c:pt idx="907">
                  <c:v>-36.854060158154944</c:v>
                </c:pt>
                <c:pt idx="908">
                  <c:v>-36.873774816175199</c:v>
                </c:pt>
                <c:pt idx="909">
                  <c:v>-36.893334049446423</c:v>
                </c:pt>
                <c:pt idx="910">
                  <c:v>-36.912261869674403</c:v>
                </c:pt>
                <c:pt idx="911">
                  <c:v>-36.905364896432225</c:v>
                </c:pt>
                <c:pt idx="912">
                  <c:v>-36.914933232549714</c:v>
                </c:pt>
                <c:pt idx="913">
                  <c:v>-36.934667318663386</c:v>
                </c:pt>
                <c:pt idx="914">
                  <c:v>-36.953954558623408</c:v>
                </c:pt>
                <c:pt idx="915">
                  <c:v>-36.99142163720699</c:v>
                </c:pt>
                <c:pt idx="916">
                  <c:v>-37.010563166464706</c:v>
                </c:pt>
                <c:pt idx="917">
                  <c:v>-37.030506104585442</c:v>
                </c:pt>
                <c:pt idx="918">
                  <c:v>-37.0496670619372</c:v>
                </c:pt>
                <c:pt idx="919">
                  <c:v>-37.068366602064742</c:v>
                </c:pt>
                <c:pt idx="920">
                  <c:v>-37.060663362936694</c:v>
                </c:pt>
                <c:pt idx="921">
                  <c:v>-37.069804280993722</c:v>
                </c:pt>
                <c:pt idx="922">
                  <c:v>-37.087692698212138</c:v>
                </c:pt>
                <c:pt idx="923">
                  <c:v>-37.105129412253476</c:v>
                </c:pt>
                <c:pt idx="924">
                  <c:v>-37.162034298522457</c:v>
                </c:pt>
                <c:pt idx="925">
                  <c:v>-37.18118554182719</c:v>
                </c:pt>
                <c:pt idx="926">
                  <c:v>-37.198908820249734</c:v>
                </c:pt>
                <c:pt idx="927">
                  <c:v>-37.215714121247245</c:v>
                </c:pt>
                <c:pt idx="928">
                  <c:v>-37.208302303524007</c:v>
                </c:pt>
                <c:pt idx="929">
                  <c:v>-37.218001779273436</c:v>
                </c:pt>
                <c:pt idx="930">
                  <c:v>-37.236929599501501</c:v>
                </c:pt>
                <c:pt idx="931">
                  <c:v>-37.288817180588211</c:v>
                </c:pt>
                <c:pt idx="932">
                  <c:v>-37.305889617873667</c:v>
                </c:pt>
                <c:pt idx="933">
                  <c:v>-37.324006315192207</c:v>
                </c:pt>
                <c:pt idx="934">
                  <c:v>-37.341569311841674</c:v>
                </c:pt>
                <c:pt idx="935">
                  <c:v>-37.357898624545442</c:v>
                </c:pt>
                <c:pt idx="936">
                  <c:v>-37.350049674715407</c:v>
                </c:pt>
                <c:pt idx="937">
                  <c:v>-37.359545155481158</c:v>
                </c:pt>
                <c:pt idx="938">
                  <c:v>-37.376709876211706</c:v>
                </c:pt>
                <c:pt idx="939">
                  <c:v>-37.395185993262494</c:v>
                </c:pt>
                <c:pt idx="940">
                  <c:v>-37.429962280876467</c:v>
                </c:pt>
                <c:pt idx="941">
                  <c:v>-37.447491278362165</c:v>
                </c:pt>
                <c:pt idx="942">
                  <c:v>-37.463189178022972</c:v>
                </c:pt>
                <c:pt idx="943">
                  <c:v>-37.479771055943658</c:v>
                </c:pt>
                <c:pt idx="944">
                  <c:v>-37.494584977343941</c:v>
                </c:pt>
                <c:pt idx="945">
                  <c:v>-37.485594627012169</c:v>
                </c:pt>
                <c:pt idx="946">
                  <c:v>-37.492472172160511</c:v>
                </c:pt>
                <c:pt idx="947">
                  <c:v>-37.509840887873679</c:v>
                </c:pt>
                <c:pt idx="948">
                  <c:v>-37.528045011613706</c:v>
                </c:pt>
                <c:pt idx="949">
                  <c:v>-37.563132148726019</c:v>
                </c:pt>
                <c:pt idx="950">
                  <c:v>-37.579631457248908</c:v>
                </c:pt>
                <c:pt idx="951">
                  <c:v>-37.597393591858712</c:v>
                </c:pt>
                <c:pt idx="952">
                  <c:v>-37.614242606067194</c:v>
                </c:pt>
                <c:pt idx="953">
                  <c:v>-37.632053310910784</c:v>
                </c:pt>
                <c:pt idx="954">
                  <c:v>-37.62082387278771</c:v>
                </c:pt>
                <c:pt idx="955">
                  <c:v>-37.628983672116206</c:v>
                </c:pt>
                <c:pt idx="956">
                  <c:v>-37.644603859401684</c:v>
                </c:pt>
                <c:pt idx="957">
                  <c:v>-37.693193521593471</c:v>
                </c:pt>
                <c:pt idx="958">
                  <c:v>-37.710562237306654</c:v>
                </c:pt>
                <c:pt idx="959">
                  <c:v>-37.727168400344695</c:v>
                </c:pt>
                <c:pt idx="960">
                  <c:v>-37.743424857697427</c:v>
                </c:pt>
                <c:pt idx="961">
                  <c:v>-37.758408774916703</c:v>
                </c:pt>
                <c:pt idx="962">
                  <c:v>-37.748918151173754</c:v>
                </c:pt>
                <c:pt idx="963">
                  <c:v>-37.755965692141459</c:v>
                </c:pt>
                <c:pt idx="964">
                  <c:v>-37.77258642624993</c:v>
                </c:pt>
                <c:pt idx="965">
                  <c:v>-37.789741432933241</c:v>
                </c:pt>
                <c:pt idx="966">
                  <c:v>-37.824177728908481</c:v>
                </c:pt>
                <c:pt idx="967">
                  <c:v>-37.839351070040436</c:v>
                </c:pt>
                <c:pt idx="968">
                  <c:v>-37.854417556657936</c:v>
                </c:pt>
                <c:pt idx="969">
                  <c:v>-37.871504565013396</c:v>
                </c:pt>
                <c:pt idx="970">
                  <c:v>-37.887382174540221</c:v>
                </c:pt>
                <c:pt idx="971">
                  <c:v>-37.879518653639494</c:v>
                </c:pt>
                <c:pt idx="972">
                  <c:v>-37.888460433736938</c:v>
                </c:pt>
                <c:pt idx="973">
                  <c:v>-37.906819982225755</c:v>
                </c:pt>
                <c:pt idx="974">
                  <c:v>-37.922352743090499</c:v>
                </c:pt>
                <c:pt idx="975">
                  <c:v>-37.956580187059174</c:v>
                </c:pt>
                <c:pt idx="976">
                  <c:v>-37.973074638558685</c:v>
                </c:pt>
                <c:pt idx="977">
                  <c:v>-37.989782799088928</c:v>
                </c:pt>
                <c:pt idx="978">
                  <c:v>-38.005354416140406</c:v>
                </c:pt>
                <c:pt idx="979">
                  <c:v>-38.021824582522925</c:v>
                </c:pt>
                <c:pt idx="980">
                  <c:v>-38.013285935368458</c:v>
                </c:pt>
                <c:pt idx="981">
                  <c:v>-38.021489447907705</c:v>
                </c:pt>
                <c:pt idx="982">
                  <c:v>-38.035924521481732</c:v>
                </c:pt>
                <c:pt idx="983">
                  <c:v>-38.067796309096721</c:v>
                </c:pt>
                <c:pt idx="984">
                  <c:v>-38.085271879324708</c:v>
                </c:pt>
                <c:pt idx="985">
                  <c:v>-38.102193748884744</c:v>
                </c:pt>
                <c:pt idx="986">
                  <c:v>-38.118557060752444</c:v>
                </c:pt>
                <c:pt idx="987">
                  <c:v>-38.134240389342423</c:v>
                </c:pt>
                <c:pt idx="988">
                  <c:v>-38.149272876795933</c:v>
                </c:pt>
                <c:pt idx="989">
                  <c:v>-38.148180046528736</c:v>
                </c:pt>
                <c:pt idx="990">
                  <c:v>-38.145644680308706</c:v>
                </c:pt>
                <c:pt idx="991">
                  <c:v>-38.158787785655704</c:v>
                </c:pt>
                <c:pt idx="992">
                  <c:v>-38.172970294011954</c:v>
                </c:pt>
                <c:pt idx="993">
                  <c:v>-38.202753561560961</c:v>
                </c:pt>
                <c:pt idx="994">
                  <c:v>-38.217897760552724</c:v>
                </c:pt>
                <c:pt idx="995">
                  <c:v>-38.233833654359984</c:v>
                </c:pt>
                <c:pt idx="996">
                  <c:v>-38.250570957030234</c:v>
                </c:pt>
                <c:pt idx="997">
                  <c:v>-38.266064861707434</c:v>
                </c:pt>
                <c:pt idx="998">
                  <c:v>-38.264787464550707</c:v>
                </c:pt>
                <c:pt idx="999">
                  <c:v>-38.265234310704471</c:v>
                </c:pt>
                <c:pt idx="1000">
                  <c:v>-38.282977017220446</c:v>
                </c:pt>
                <c:pt idx="1001">
                  <c:v>-38.297868650994715</c:v>
                </c:pt>
                <c:pt idx="1002">
                  <c:v>-38.327715059847954</c:v>
                </c:pt>
                <c:pt idx="1003">
                  <c:v>-38.342630978739479</c:v>
                </c:pt>
                <c:pt idx="1004">
                  <c:v>-38.357678037262914</c:v>
                </c:pt>
                <c:pt idx="1005">
                  <c:v>-38.371889687759953</c:v>
                </c:pt>
                <c:pt idx="1006">
                  <c:v>-38.387480732905203</c:v>
                </c:pt>
                <c:pt idx="1007">
                  <c:v>-38.386975602470756</c:v>
                </c:pt>
                <c:pt idx="1008">
                  <c:v>-38.386543327387415</c:v>
                </c:pt>
                <c:pt idx="1009">
                  <c:v>-38.403338914338264</c:v>
                </c:pt>
                <c:pt idx="1010">
                  <c:v>-38.450704606630723</c:v>
                </c:pt>
                <c:pt idx="1011">
                  <c:v>-38.466242224518467</c:v>
                </c:pt>
                <c:pt idx="1012">
                  <c:v>-38.482581251268684</c:v>
                </c:pt>
                <c:pt idx="1013">
                  <c:v>-38.497652594909439</c:v>
                </c:pt>
                <c:pt idx="1014">
                  <c:v>-38.51207795443645</c:v>
                </c:pt>
                <c:pt idx="1015">
                  <c:v>-38.511563109955205</c:v>
                </c:pt>
                <c:pt idx="1016">
                  <c:v>-38.510771415139459</c:v>
                </c:pt>
                <c:pt idx="1017">
                  <c:v>-38.526746165133957</c:v>
                </c:pt>
                <c:pt idx="1018">
                  <c:v>-38.557000563953693</c:v>
                </c:pt>
                <c:pt idx="1019">
                  <c:v>-38.573121024650675</c:v>
                </c:pt>
                <c:pt idx="1020">
                  <c:v>-38.589158915950037</c:v>
                </c:pt>
                <c:pt idx="1021">
                  <c:v>-38.603812555577477</c:v>
                </c:pt>
                <c:pt idx="1022">
                  <c:v>-38.618024206074232</c:v>
                </c:pt>
                <c:pt idx="1023">
                  <c:v>-38.631798724464453</c:v>
                </c:pt>
                <c:pt idx="1024">
                  <c:v>-38.630132765434681</c:v>
                </c:pt>
                <c:pt idx="1025">
                  <c:v>-38.630579611588431</c:v>
                </c:pt>
                <c:pt idx="1026">
                  <c:v>-38.645189538005212</c:v>
                </c:pt>
                <c:pt idx="1027">
                  <c:v>-38.659284619940465</c:v>
                </c:pt>
                <c:pt idx="1028">
                  <c:v>-38.691442971936453</c:v>
                </c:pt>
                <c:pt idx="1029">
                  <c:v>-38.706820308051967</c:v>
                </c:pt>
                <c:pt idx="1030">
                  <c:v>-38.722037362394488</c:v>
                </c:pt>
                <c:pt idx="1031">
                  <c:v>-38.737215560550467</c:v>
                </c:pt>
                <c:pt idx="1032">
                  <c:v>-38.751135789642944</c:v>
                </c:pt>
                <c:pt idx="1033">
                  <c:v>-38.749693253690154</c:v>
                </c:pt>
                <c:pt idx="1034">
                  <c:v>-38.750431521248444</c:v>
                </c:pt>
                <c:pt idx="1035">
                  <c:v>-38.766522839805006</c:v>
                </c:pt>
                <c:pt idx="1036">
                  <c:v>-38.812062291295199</c:v>
                </c:pt>
                <c:pt idx="1037">
                  <c:v>-38.827901044634473</c:v>
                </c:pt>
                <c:pt idx="1038">
                  <c:v>-38.844249785431941</c:v>
                </c:pt>
                <c:pt idx="1039">
                  <c:v>-38.858301154156436</c:v>
                </c:pt>
                <c:pt idx="1040">
                  <c:v>-38.874237047964186</c:v>
                </c:pt>
                <c:pt idx="1041">
                  <c:v>-38.872235954319208</c:v>
                </c:pt>
                <c:pt idx="1042">
                  <c:v>-38.870676849804404</c:v>
                </c:pt>
                <c:pt idx="1043">
                  <c:v>-38.885947331404694</c:v>
                </c:pt>
                <c:pt idx="1044">
                  <c:v>-38.934405853964392</c:v>
                </c:pt>
                <c:pt idx="1045">
                  <c:v>-38.949967756969215</c:v>
                </c:pt>
                <c:pt idx="1046">
                  <c:v>-38.9639996976004</c:v>
                </c:pt>
                <c:pt idx="1047">
                  <c:v>-38.979022471006715</c:v>
                </c:pt>
                <c:pt idx="1048">
                  <c:v>-38.994477519496442</c:v>
                </c:pt>
                <c:pt idx="1049">
                  <c:v>-38.994098671670486</c:v>
                </c:pt>
                <c:pt idx="1050">
                  <c:v>-38.992952414145954</c:v>
                </c:pt>
                <c:pt idx="1051">
                  <c:v>-39.007402058790198</c:v>
                </c:pt>
                <c:pt idx="1052">
                  <c:v>-39.03673362316195</c:v>
                </c:pt>
                <c:pt idx="1053">
                  <c:v>-39.052567519477705</c:v>
                </c:pt>
                <c:pt idx="1054">
                  <c:v>-39.068153707599464</c:v>
                </c:pt>
                <c:pt idx="1055">
                  <c:v>-39.082486783681944</c:v>
                </c:pt>
                <c:pt idx="1056">
                  <c:v>-39.097417273643643</c:v>
                </c:pt>
                <c:pt idx="1057">
                  <c:v>-39.111012082167711</c:v>
                </c:pt>
                <c:pt idx="1058">
                  <c:v>-39.10931212397422</c:v>
                </c:pt>
                <c:pt idx="1059">
                  <c:v>-39.107388742703691</c:v>
                </c:pt>
                <c:pt idx="1060">
                  <c:v>-39.122406659086955</c:v>
                </c:pt>
                <c:pt idx="1061">
                  <c:v>-39.166576429975493</c:v>
                </c:pt>
                <c:pt idx="1062">
                  <c:v>-39.180632655723457</c:v>
                </c:pt>
                <c:pt idx="1063">
                  <c:v>-39.19497544585245</c:v>
                </c:pt>
                <c:pt idx="1064">
                  <c:v>-39.209148240162463</c:v>
                </c:pt>
                <c:pt idx="1065">
                  <c:v>-39.223296749354944</c:v>
                </c:pt>
                <c:pt idx="1066">
                  <c:v>-39.223690168250954</c:v>
                </c:pt>
                <c:pt idx="1067">
                  <c:v>-39.224287582130742</c:v>
                </c:pt>
                <c:pt idx="1068">
                  <c:v>-39.23836323597223</c:v>
                </c:pt>
                <c:pt idx="1069">
                  <c:v>-39.251972615566672</c:v>
                </c:pt>
                <c:pt idx="1070">
                  <c:v>-39.281736455021715</c:v>
                </c:pt>
                <c:pt idx="1071">
                  <c:v>-39.297206074581965</c:v>
                </c:pt>
                <c:pt idx="1072">
                  <c:v>-39.312515412369478</c:v>
                </c:pt>
                <c:pt idx="1073">
                  <c:v>-39.328048173233924</c:v>
                </c:pt>
                <c:pt idx="1074">
                  <c:v>-39.343537220887939</c:v>
                </c:pt>
                <c:pt idx="1075">
                  <c:v>-39.342798953329478</c:v>
                </c:pt>
                <c:pt idx="1076">
                  <c:v>-39.341910118045192</c:v>
                </c:pt>
                <c:pt idx="1077">
                  <c:v>-39.355135792790193</c:v>
                </c:pt>
                <c:pt idx="1078">
                  <c:v>-39.368487750143679</c:v>
                </c:pt>
                <c:pt idx="1079">
                  <c:v>-39.395687081238684</c:v>
                </c:pt>
                <c:pt idx="1080">
                  <c:v>-39.410481574544903</c:v>
                </c:pt>
                <c:pt idx="1081">
                  <c:v>-39.423304116346685</c:v>
                </c:pt>
                <c:pt idx="1082">
                  <c:v>-39.437365199117956</c:v>
                </c:pt>
                <c:pt idx="1083">
                  <c:v>-39.451911984230492</c:v>
                </c:pt>
                <c:pt idx="1084">
                  <c:v>-39.451824557808926</c:v>
                </c:pt>
                <c:pt idx="1085">
                  <c:v>-39.451800272691905</c:v>
                </c:pt>
                <c:pt idx="1086">
                  <c:v>-39.466133348774221</c:v>
                </c:pt>
                <c:pt idx="1087">
                  <c:v>-39.480918128033721</c:v>
                </c:pt>
                <c:pt idx="1088">
                  <c:v>-39.508588590399157</c:v>
                </c:pt>
                <c:pt idx="1089">
                  <c:v>-39.522542818655523</c:v>
                </c:pt>
                <c:pt idx="1090">
                  <c:v>-39.537264456610643</c:v>
                </c:pt>
                <c:pt idx="1091">
                  <c:v>-39.550086998412148</c:v>
                </c:pt>
                <c:pt idx="1092">
                  <c:v>-39.562443265966706</c:v>
                </c:pt>
                <c:pt idx="1093">
                  <c:v>-39.569354810279016</c:v>
                </c:pt>
                <c:pt idx="1094">
                  <c:v>-39.56256954857546</c:v>
                </c:pt>
                <c:pt idx="1095">
                  <c:v>-39.576484920644702</c:v>
                </c:pt>
                <c:pt idx="1096">
                  <c:v>-39.591172559435762</c:v>
                </c:pt>
                <c:pt idx="1097">
                  <c:v>-39.618813879660948</c:v>
                </c:pt>
                <c:pt idx="1098">
                  <c:v>-39.632117266780455</c:v>
                </c:pt>
                <c:pt idx="1099">
                  <c:v>-39.646698051056198</c:v>
                </c:pt>
                <c:pt idx="1100">
                  <c:v>-39.6623425234595</c:v>
                </c:pt>
                <c:pt idx="1101">
                  <c:v>-39.676539602886201</c:v>
                </c:pt>
                <c:pt idx="1102">
                  <c:v>-39.684903397197971</c:v>
                </c:pt>
                <c:pt idx="1103">
                  <c:v>-39.679827807734675</c:v>
                </c:pt>
                <c:pt idx="1104">
                  <c:v>-39.694491161408976</c:v>
                </c:pt>
                <c:pt idx="1105">
                  <c:v>-39.72245790220218</c:v>
                </c:pt>
                <c:pt idx="1106">
                  <c:v>-39.737942092832739</c:v>
                </c:pt>
                <c:pt idx="1107">
                  <c:v>-39.752751157209225</c:v>
                </c:pt>
                <c:pt idx="1108">
                  <c:v>-39.767263943157459</c:v>
                </c:pt>
                <c:pt idx="1109">
                  <c:v>-39.780222481614942</c:v>
                </c:pt>
                <c:pt idx="1110">
                  <c:v>-39.79394842977095</c:v>
                </c:pt>
                <c:pt idx="1111">
                  <c:v>-39.802763927259733</c:v>
                </c:pt>
                <c:pt idx="1112">
                  <c:v>-39.79838289214397</c:v>
                </c:pt>
                <c:pt idx="1113">
                  <c:v>-39.812084555183191</c:v>
                </c:pt>
                <c:pt idx="1114">
                  <c:v>-39.869285719880224</c:v>
                </c:pt>
                <c:pt idx="1115">
                  <c:v>-39.884337635426903</c:v>
                </c:pt>
                <c:pt idx="1116">
                  <c:v>-39.899156413850179</c:v>
                </c:pt>
                <c:pt idx="1117">
                  <c:v>-39.914985453142705</c:v>
                </c:pt>
                <c:pt idx="1118">
                  <c:v>-39.923873805982694</c:v>
                </c:pt>
                <c:pt idx="1119">
                  <c:v>-39.917263397122213</c:v>
                </c:pt>
                <c:pt idx="1120">
                  <c:v>-39.932223029224204</c:v>
                </c:pt>
                <c:pt idx="1121">
                  <c:v>-39.945730411326679</c:v>
                </c:pt>
                <c:pt idx="1122">
                  <c:v>-39.974216853625194</c:v>
                </c:pt>
                <c:pt idx="1123">
                  <c:v>-39.987928230710679</c:v>
                </c:pt>
                <c:pt idx="1124">
                  <c:v>-40.002606155455453</c:v>
                </c:pt>
                <c:pt idx="1125">
                  <c:v>-40.017041229029424</c:v>
                </c:pt>
                <c:pt idx="1126">
                  <c:v>-40.031301449760463</c:v>
                </c:pt>
                <c:pt idx="1127">
                  <c:v>-40.038441274172676</c:v>
                </c:pt>
                <c:pt idx="1128">
                  <c:v>-40.030291188891184</c:v>
                </c:pt>
                <c:pt idx="1129">
                  <c:v>-40.042297750760149</c:v>
                </c:pt>
                <c:pt idx="1130">
                  <c:v>-40.06950679590166</c:v>
                </c:pt>
                <c:pt idx="1131">
                  <c:v>-40.083592163790229</c:v>
                </c:pt>
                <c:pt idx="1132">
                  <c:v>-40.098440084353932</c:v>
                </c:pt>
                <c:pt idx="1133">
                  <c:v>-40.112753732342426</c:v>
                </c:pt>
                <c:pt idx="1134">
                  <c:v>-40.125338279997464</c:v>
                </c:pt>
                <c:pt idx="1135">
                  <c:v>-40.13974906845398</c:v>
                </c:pt>
                <c:pt idx="1136">
                  <c:v>-40.146636327649176</c:v>
                </c:pt>
                <c:pt idx="1137">
                  <c:v>-40.139438218955767</c:v>
                </c:pt>
                <c:pt idx="1138">
                  <c:v>-40.151692489018892</c:v>
                </c:pt>
                <c:pt idx="1139">
                  <c:v>-40.211846723948952</c:v>
                </c:pt>
                <c:pt idx="1140">
                  <c:v>-40.225208395349469</c:v>
                </c:pt>
                <c:pt idx="1141">
                  <c:v>-40.239352047518459</c:v>
                </c:pt>
                <c:pt idx="1142">
                  <c:v>-40.247220425442421</c:v>
                </c:pt>
                <c:pt idx="1143">
                  <c:v>-40.242173978119965</c:v>
                </c:pt>
                <c:pt idx="1144">
                  <c:v>-40.253626839319978</c:v>
                </c:pt>
                <c:pt idx="1145">
                  <c:v>-40.305286140306706</c:v>
                </c:pt>
                <c:pt idx="1146">
                  <c:v>-40.320367197993747</c:v>
                </c:pt>
                <c:pt idx="1147">
                  <c:v>-40.336225379426722</c:v>
                </c:pt>
                <c:pt idx="1148">
                  <c:v>-40.350111609355451</c:v>
                </c:pt>
                <c:pt idx="1149">
                  <c:v>-40.357528284102216</c:v>
                </c:pt>
                <c:pt idx="1150">
                  <c:v>-40.351316151160916</c:v>
                </c:pt>
                <c:pt idx="1151">
                  <c:v>-40.36424554747795</c:v>
                </c:pt>
                <c:pt idx="1152">
                  <c:v>-40.37898661352672</c:v>
                </c:pt>
                <c:pt idx="1153">
                  <c:v>-40.40570995632693</c:v>
                </c:pt>
                <c:pt idx="1154">
                  <c:v>-40.418012796623962</c:v>
                </c:pt>
                <c:pt idx="1155">
                  <c:v>-40.431063618526494</c:v>
                </c:pt>
                <c:pt idx="1156">
                  <c:v>-40.445357838421472</c:v>
                </c:pt>
                <c:pt idx="1157">
                  <c:v>-40.459030359319684</c:v>
                </c:pt>
                <c:pt idx="1158">
                  <c:v>-40.467637004801951</c:v>
                </c:pt>
                <c:pt idx="1159">
                  <c:v>-40.461774577546173</c:v>
                </c:pt>
                <c:pt idx="1160">
                  <c:v>-40.475034251454943</c:v>
                </c:pt>
                <c:pt idx="1161">
                  <c:v>-40.51492498471994</c:v>
                </c:pt>
                <c:pt idx="1162">
                  <c:v>-40.528369225517991</c:v>
                </c:pt>
                <c:pt idx="1163">
                  <c:v>-40.541546330028979</c:v>
                </c:pt>
                <c:pt idx="1164">
                  <c:v>-40.552630057449669</c:v>
                </c:pt>
                <c:pt idx="1165">
                  <c:v>-40.566802851759476</c:v>
                </c:pt>
                <c:pt idx="1166">
                  <c:v>-40.574918937877243</c:v>
                </c:pt>
                <c:pt idx="1167">
                  <c:v>-40.571368453764698</c:v>
                </c:pt>
                <c:pt idx="1168">
                  <c:v>-40.586808931184422</c:v>
                </c:pt>
                <c:pt idx="1169">
                  <c:v>-40.660193697882917</c:v>
                </c:pt>
                <c:pt idx="1170">
                  <c:v>-40.675255327476727</c:v>
                </c:pt>
                <c:pt idx="1171">
                  <c:v>-40.688772423626403</c:v>
                </c:pt>
                <c:pt idx="1172">
                  <c:v>-40.696859367603452</c:v>
                </c:pt>
                <c:pt idx="1173">
                  <c:v>-40.690943513090204</c:v>
                </c:pt>
                <c:pt idx="1174">
                  <c:v>-40.704159473788422</c:v>
                </c:pt>
                <c:pt idx="1175">
                  <c:v>-40.718050560740224</c:v>
                </c:pt>
                <c:pt idx="1176">
                  <c:v>-40.756173337483716</c:v>
                </c:pt>
                <c:pt idx="1177">
                  <c:v>-40.768257611727464</c:v>
                </c:pt>
                <c:pt idx="1178">
                  <c:v>-40.780570166070987</c:v>
                </c:pt>
                <c:pt idx="1179">
                  <c:v>-40.794378683625453</c:v>
                </c:pt>
                <c:pt idx="1180">
                  <c:v>-40.802004210378428</c:v>
                </c:pt>
                <c:pt idx="1181">
                  <c:v>-40.797895168573945</c:v>
                </c:pt>
                <c:pt idx="1182">
                  <c:v>-40.810091154355916</c:v>
                </c:pt>
                <c:pt idx="1183">
                  <c:v>-40.889683196971717</c:v>
                </c:pt>
                <c:pt idx="1184">
                  <c:v>-40.902976870044732</c:v>
                </c:pt>
                <c:pt idx="1185">
                  <c:v>-40.917096237096928</c:v>
                </c:pt>
                <c:pt idx="1186">
                  <c:v>-40.908280739607903</c:v>
                </c:pt>
                <c:pt idx="1187">
                  <c:v>-40.922298109168963</c:v>
                </c:pt>
                <c:pt idx="1188">
                  <c:v>-40.965447905141446</c:v>
                </c:pt>
                <c:pt idx="1189">
                  <c:v>-40.979057284735475</c:v>
                </c:pt>
                <c:pt idx="1190">
                  <c:v>-40.993676925198741</c:v>
                </c:pt>
                <c:pt idx="1191">
                  <c:v>-41.006329471181459</c:v>
                </c:pt>
                <c:pt idx="1192">
                  <c:v>-41.018952875023459</c:v>
                </c:pt>
                <c:pt idx="1193">
                  <c:v>-41.033936792242756</c:v>
                </c:pt>
                <c:pt idx="1194">
                  <c:v>-41.023683615824737</c:v>
                </c:pt>
                <c:pt idx="1195">
                  <c:v>-41.038337255451978</c:v>
                </c:pt>
                <c:pt idx="1196">
                  <c:v>-41.09237164088573</c:v>
                </c:pt>
                <c:pt idx="1197">
                  <c:v>-41.104698766299705</c:v>
                </c:pt>
                <c:pt idx="1198">
                  <c:v>-41.11730274204821</c:v>
                </c:pt>
                <c:pt idx="1199">
                  <c:v>-41.132315801408012</c:v>
                </c:pt>
                <c:pt idx="1200">
                  <c:v>-41.146041749563736</c:v>
                </c:pt>
                <c:pt idx="1201">
                  <c:v>-41.137065970302672</c:v>
                </c:pt>
                <c:pt idx="1202">
                  <c:v>-41.151272763776433</c:v>
                </c:pt>
                <c:pt idx="1203">
                  <c:v>-41.2212624711117</c:v>
                </c:pt>
                <c:pt idx="1204">
                  <c:v>-41.233958730304693</c:v>
                </c:pt>
                <c:pt idx="1205">
                  <c:v>-41.246504421771952</c:v>
                </c:pt>
                <c:pt idx="1206">
                  <c:v>-41.260196370764248</c:v>
                </c:pt>
                <c:pt idx="1207">
                  <c:v>-41.252395991168186</c:v>
                </c:pt>
                <c:pt idx="1208">
                  <c:v>-41.266306506213425</c:v>
                </c:pt>
                <c:pt idx="1209">
                  <c:v>-41.307290069745697</c:v>
                </c:pt>
                <c:pt idx="1210">
                  <c:v>-41.320195180945205</c:v>
                </c:pt>
                <c:pt idx="1211">
                  <c:v>-41.333581137462716</c:v>
                </c:pt>
                <c:pt idx="1212">
                  <c:v>-41.347365369899421</c:v>
                </c:pt>
                <c:pt idx="1213">
                  <c:v>-41.361756730262705</c:v>
                </c:pt>
                <c:pt idx="1214">
                  <c:v>-41.376060664204715</c:v>
                </c:pt>
                <c:pt idx="1215">
                  <c:v>-41.367191739458477</c:v>
                </c:pt>
                <c:pt idx="1216">
                  <c:v>-41.380791405005724</c:v>
                </c:pt>
                <c:pt idx="1217">
                  <c:v>-41.393647945971466</c:v>
                </c:pt>
                <c:pt idx="1218">
                  <c:v>-41.431600726895404</c:v>
                </c:pt>
                <c:pt idx="1219">
                  <c:v>-41.445346103145205</c:v>
                </c:pt>
                <c:pt idx="1220">
                  <c:v>-41.459348901635451</c:v>
                </c:pt>
                <c:pt idx="1221">
                  <c:v>-41.473366271196191</c:v>
                </c:pt>
                <c:pt idx="1222">
                  <c:v>-41.486810511994975</c:v>
                </c:pt>
                <c:pt idx="1223">
                  <c:v>-41.477455884907457</c:v>
                </c:pt>
                <c:pt idx="1224">
                  <c:v>-41.489783010321226</c:v>
                </c:pt>
                <c:pt idx="1225">
                  <c:v>-41.502595838076196</c:v>
                </c:pt>
                <c:pt idx="1226">
                  <c:v>-41.528935476027726</c:v>
                </c:pt>
                <c:pt idx="1227">
                  <c:v>-41.541607450103918</c:v>
                </c:pt>
                <c:pt idx="1228">
                  <c:v>-41.554483419163184</c:v>
                </c:pt>
                <c:pt idx="1229">
                  <c:v>-41.567199106449749</c:v>
                </c:pt>
                <c:pt idx="1230">
                  <c:v>-41.578719965977967</c:v>
                </c:pt>
                <c:pt idx="1231">
                  <c:v>-41.590818811291697</c:v>
                </c:pt>
                <c:pt idx="1232">
                  <c:v>-41.582134453435174</c:v>
                </c:pt>
                <c:pt idx="1233">
                  <c:v>-41.595190132360216</c:v>
                </c:pt>
                <c:pt idx="1234">
                  <c:v>-41.633599473485177</c:v>
                </c:pt>
                <c:pt idx="1235">
                  <c:v>-41.646198592210176</c:v>
                </c:pt>
                <c:pt idx="1236">
                  <c:v>-41.65978368668749</c:v>
                </c:pt>
                <c:pt idx="1237">
                  <c:v>-41.672018528656466</c:v>
                </c:pt>
                <c:pt idx="1238">
                  <c:v>-41.684782786177678</c:v>
                </c:pt>
                <c:pt idx="1239">
                  <c:v>-41.696930201725507</c:v>
                </c:pt>
                <c:pt idx="1240">
                  <c:v>-41.688338127313457</c:v>
                </c:pt>
                <c:pt idx="1241">
                  <c:v>-41.700009554567444</c:v>
                </c:pt>
                <c:pt idx="1242">
                  <c:v>-41.73791376525692</c:v>
                </c:pt>
                <c:pt idx="1243">
                  <c:v>-41.751513430804678</c:v>
                </c:pt>
                <c:pt idx="1244">
                  <c:v>-41.763767700867675</c:v>
                </c:pt>
                <c:pt idx="1245">
                  <c:v>-41.777343081297943</c:v>
                </c:pt>
                <c:pt idx="1246">
                  <c:v>-41.79136045085842</c:v>
                </c:pt>
                <c:pt idx="1247">
                  <c:v>-41.804289847175205</c:v>
                </c:pt>
                <c:pt idx="1248">
                  <c:v>-41.794216380623666</c:v>
                </c:pt>
                <c:pt idx="1249">
                  <c:v>-41.806966067074143</c:v>
                </c:pt>
                <c:pt idx="1250">
                  <c:v>-41.831999165728178</c:v>
                </c:pt>
                <c:pt idx="1251">
                  <c:v>-41.845088843817749</c:v>
                </c:pt>
                <c:pt idx="1252">
                  <c:v>-41.857143975920678</c:v>
                </c:pt>
                <c:pt idx="1253">
                  <c:v>-41.869849949160731</c:v>
                </c:pt>
                <c:pt idx="1254">
                  <c:v>-41.881837082935981</c:v>
                </c:pt>
                <c:pt idx="1255">
                  <c:v>-41.89408163895196</c:v>
                </c:pt>
                <c:pt idx="1256">
                  <c:v>-41.90682646837945</c:v>
                </c:pt>
                <c:pt idx="1257">
                  <c:v>-41.899672072896706</c:v>
                </c:pt>
                <c:pt idx="1258">
                  <c:v>-41.912120623895952</c:v>
                </c:pt>
                <c:pt idx="1259">
                  <c:v>-41.947591465857656</c:v>
                </c:pt>
                <c:pt idx="1260">
                  <c:v>-41.959364890603183</c:v>
                </c:pt>
                <c:pt idx="1261">
                  <c:v>-41.972532281066961</c:v>
                </c:pt>
                <c:pt idx="1262">
                  <c:v>-41.984951689925722</c:v>
                </c:pt>
                <c:pt idx="1263">
                  <c:v>-41.996914538584264</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-42.100325424001966</c:v>
                </c:pt>
                <c:pt idx="1275">
                  <c:v>-42.112370842058205</c:v>
                </c:pt>
                <c:pt idx="1276">
                  <c:v>-42.137661362953175</c:v>
                </c:pt>
                <c:pt idx="1277">
                  <c:v>-42.14765711713045</c:v>
                </c:pt>
                <c:pt idx="1278">
                  <c:v>-42.157550873815936</c:v>
                </c:pt>
                <c:pt idx="1279">
                  <c:v>-42.168911451571461</c:v>
                </c:pt>
                <c:pt idx="1280">
                  <c:v>-42.182370263439992</c:v>
                </c:pt>
                <c:pt idx="1281">
                  <c:v>-42.195887359589456</c:v>
                </c:pt>
                <c:pt idx="1282">
                  <c:v>-42.208782756742444</c:v>
                </c:pt>
                <c:pt idx="1283">
                  <c:v>-42.206932230823256</c:v>
                </c:pt>
                <c:pt idx="1284">
                  <c:v>-42.213916630486452</c:v>
                </c:pt>
                <c:pt idx="1285">
                  <c:v>-42.23722062880644</c:v>
                </c:pt>
                <c:pt idx="1286">
                  <c:v>-42.247872081144195</c:v>
                </c:pt>
                <c:pt idx="1287">
                  <c:v>-42.259232658900004</c:v>
                </c:pt>
                <c:pt idx="1288">
                  <c:v>-42.270636949865974</c:v>
                </c:pt>
                <c:pt idx="1289">
                  <c:v>-42.281652678959261</c:v>
                </c:pt>
                <c:pt idx="1290">
                  <c:v>-42.292396414742008</c:v>
                </c:pt>
                <c:pt idx="1291">
                  <c:v>-42.304072699018946</c:v>
                </c:pt>
                <c:pt idx="1292">
                  <c:v>-42.301760755876202</c:v>
                </c:pt>
                <c:pt idx="1293">
                  <c:v>-42.310430542662225</c:v>
                </c:pt>
                <c:pt idx="1294">
                  <c:v>-42.336687611215936</c:v>
                </c:pt>
                <c:pt idx="1295">
                  <c:v>-42.348422179773721</c:v>
                </c:pt>
                <c:pt idx="1296">
                  <c:v>-42.361176723247752</c:v>
                </c:pt>
                <c:pt idx="1297">
                  <c:v>-42.374285829430974</c:v>
                </c:pt>
                <c:pt idx="1298">
                  <c:v>-42.385743547654442</c:v>
                </c:pt>
                <c:pt idx="1299">
                  <c:v>-42.396448427249474</c:v>
                </c:pt>
                <c:pt idx="1300">
                  <c:v>-42.409402108683722</c:v>
                </c:pt>
                <c:pt idx="1301">
                  <c:v>-42.408163567714205</c:v>
                </c:pt>
                <c:pt idx="1302">
                  <c:v>-42.416182513363708</c:v>
                </c:pt>
                <c:pt idx="1303">
                  <c:v>-42.443979258337734</c:v>
                </c:pt>
                <c:pt idx="1304">
                  <c:v>-42.45771492054071</c:v>
                </c:pt>
                <c:pt idx="1305">
                  <c:v>-42.471703147961207</c:v>
                </c:pt>
                <c:pt idx="1306">
                  <c:v>-42.483627140432191</c:v>
                </c:pt>
                <c:pt idx="1307">
                  <c:v>-42.495706557652227</c:v>
                </c:pt>
                <c:pt idx="1308">
                  <c:v>-42.509413077714655</c:v>
                </c:pt>
                <c:pt idx="1309">
                  <c:v>-42.522255047609946</c:v>
                </c:pt>
                <c:pt idx="1310">
                  <c:v>-42.520249096941654</c:v>
                </c:pt>
                <c:pt idx="1311">
                  <c:v>-42.528724602791968</c:v>
                </c:pt>
                <c:pt idx="1312">
                  <c:v>-42.580286763310411</c:v>
                </c:pt>
                <c:pt idx="1313">
                  <c:v>-42.592477892068729</c:v>
                </c:pt>
                <c:pt idx="1314">
                  <c:v>-42.602988490727455</c:v>
                </c:pt>
                <c:pt idx="1315">
                  <c:v>-42.615626465639707</c:v>
                </c:pt>
                <c:pt idx="1316">
                  <c:v>-42.629221274163982</c:v>
                </c:pt>
                <c:pt idx="1317">
                  <c:v>-42.626200205602984</c:v>
                </c:pt>
                <c:pt idx="1318">
                  <c:v>-42.63203834774172</c:v>
                </c:pt>
                <c:pt idx="1319">
                  <c:v>-42.655599768302466</c:v>
                </c:pt>
                <c:pt idx="1320">
                  <c:v>-42.668373739870255</c:v>
                </c:pt>
                <c:pt idx="1321">
                  <c:v>-42.682531963109469</c:v>
                </c:pt>
                <c:pt idx="1322">
                  <c:v>-42.69617534186753</c:v>
                </c:pt>
                <c:pt idx="1323">
                  <c:v>-42.709575869455222</c:v>
                </c:pt>
                <c:pt idx="1324">
                  <c:v>-42.721431863598475</c:v>
                </c:pt>
                <c:pt idx="1325">
                  <c:v>-42.732632159581463</c:v>
                </c:pt>
                <c:pt idx="1326">
                  <c:v>-42.72803741543575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-42.828388376105437</c:v>
                </c:pt>
                <c:pt idx="1335">
                  <c:v>-42.825289595170204</c:v>
                </c:pt>
                <c:pt idx="1336">
                  <c:v>-42.832633414565713</c:v>
                </c:pt>
                <c:pt idx="1337">
                  <c:v>-42.869639075924923</c:v>
                </c:pt>
                <c:pt idx="1338">
                  <c:v>-42.881917631104443</c:v>
                </c:pt>
                <c:pt idx="1339">
                  <c:v>-42.894740172906445</c:v>
                </c:pt>
                <c:pt idx="1340">
                  <c:v>-42.908043560025718</c:v>
                </c:pt>
                <c:pt idx="1341">
                  <c:v>-42.919316711360196</c:v>
                </c:pt>
                <c:pt idx="1342">
                  <c:v>-42.931080422058706</c:v>
                </c:pt>
                <c:pt idx="1343">
                  <c:v>-42.929701027410445</c:v>
                </c:pt>
                <c:pt idx="1344">
                  <c:v>-42.937885111855678</c:v>
                </c:pt>
                <c:pt idx="1345">
                  <c:v>-42.960256561680922</c:v>
                </c:pt>
                <c:pt idx="1346">
                  <c:v>-42.970713733082761</c:v>
                </c:pt>
                <c:pt idx="1347">
                  <c:v>-42.981438040771209</c:v>
                </c:pt>
                <c:pt idx="1348">
                  <c:v>-42.991569791604199</c:v>
                </c:pt>
                <c:pt idx="1349">
                  <c:v>-43.002731231399963</c:v>
                </c:pt>
                <c:pt idx="1350">
                  <c:v>-43.014135522365983</c:v>
                </c:pt>
                <c:pt idx="1351">
                  <c:v>-43.025734094268458</c:v>
                </c:pt>
                <c:pt idx="1352">
                  <c:v>-43.023713572530212</c:v>
                </c:pt>
                <c:pt idx="1353">
                  <c:v>-43.030634830889213</c:v>
                </c:pt>
                <c:pt idx="1354">
                  <c:v>-43.041257141086469</c:v>
                </c:pt>
                <c:pt idx="1355">
                  <c:v>-43.062472619340227</c:v>
                </c:pt>
                <c:pt idx="1356">
                  <c:v>-43.073624345089186</c:v>
                </c:pt>
                <c:pt idx="1357">
                  <c:v>-43.085839758964731</c:v>
                </c:pt>
                <c:pt idx="1358">
                  <c:v>-43.098249453776404</c:v>
                </c:pt>
                <c:pt idx="1359">
                  <c:v>-43.110741717986457</c:v>
                </c:pt>
                <c:pt idx="1360">
                  <c:v>-43.121869158618722</c:v>
                </c:pt>
                <c:pt idx="1361">
                  <c:v>-43.117342412800454</c:v>
                </c:pt>
                <c:pt idx="1362">
                  <c:v>-43.123583687882224</c:v>
                </c:pt>
                <c:pt idx="1363">
                  <c:v>-43.171226230508722</c:v>
                </c:pt>
                <c:pt idx="1364">
                  <c:v>-43.182246816625437</c:v>
                </c:pt>
                <c:pt idx="1365">
                  <c:v>-43.193884244715449</c:v>
                </c:pt>
                <c:pt idx="1366">
                  <c:v>-43.206536790698202</c:v>
                </c:pt>
                <c:pt idx="1367">
                  <c:v>-43.218446212098698</c:v>
                </c:pt>
                <c:pt idx="1368">
                  <c:v>-43.216848251396684</c:v>
                </c:pt>
                <c:pt idx="1369">
                  <c:v>-43.224561204571472</c:v>
                </c:pt>
                <c:pt idx="1370">
                  <c:v>-43.24852090105194</c:v>
                </c:pt>
                <c:pt idx="1371">
                  <c:v>-43.260056331650233</c:v>
                </c:pt>
                <c:pt idx="1372">
                  <c:v>-43.272174605057756</c:v>
                </c:pt>
                <c:pt idx="1373">
                  <c:v>-43.283943172779473</c:v>
                </c:pt>
                <c:pt idx="1374">
                  <c:v>-43.295381462909717</c:v>
                </c:pt>
                <c:pt idx="1375">
                  <c:v>-43.305858062404425</c:v>
                </c:pt>
                <c:pt idx="1376">
                  <c:v>-43.31691750470867</c:v>
                </c:pt>
                <c:pt idx="1377">
                  <c:v>-43.316558084976201</c:v>
                </c:pt>
                <c:pt idx="1378">
                  <c:v>-43.326592695340949</c:v>
                </c:pt>
                <c:pt idx="1379">
                  <c:v>-43.348012168577924</c:v>
                </c:pt>
                <c:pt idx="1380">
                  <c:v>-43.360140156032244</c:v>
                </c:pt>
                <c:pt idx="1381">
                  <c:v>-43.372438139305658</c:v>
                </c:pt>
                <c:pt idx="1382">
                  <c:v>-43.384080424419203</c:v>
                </c:pt>
                <c:pt idx="1383">
                  <c:v>-43.395334147659725</c:v>
                </c:pt>
                <c:pt idx="1384">
                  <c:v>-43.407520419394928</c:v>
                </c:pt>
                <c:pt idx="1385">
                  <c:v>-43.419774689457725</c:v>
                </c:pt>
                <c:pt idx="1386">
                  <c:v>-43.422494622567186</c:v>
                </c:pt>
                <c:pt idx="1387">
                  <c:v>-43.426156818218217</c:v>
                </c:pt>
                <c:pt idx="1388">
                  <c:v>-43.449140252993459</c:v>
                </c:pt>
                <c:pt idx="1389">
                  <c:v>-43.461039960347421</c:v>
                </c:pt>
                <c:pt idx="1390">
                  <c:v>-43.474668768034974</c:v>
                </c:pt>
                <c:pt idx="1391">
                  <c:v>-43.487355313181432</c:v>
                </c:pt>
                <c:pt idx="1392">
                  <c:v>-43.498973313177757</c:v>
                </c:pt>
                <c:pt idx="1393">
                  <c:v>-43.511426721200436</c:v>
                </c:pt>
                <c:pt idx="1394">
                  <c:v>-43.52361299293549</c:v>
                </c:pt>
                <c:pt idx="1395">
                  <c:v>-43.526289212834243</c:v>
                </c:pt>
                <c:pt idx="1396">
                  <c:v>-43.529494848284699</c:v>
                </c:pt>
                <c:pt idx="1397">
                  <c:v>-43.552978556471217</c:v>
                </c:pt>
                <c:pt idx="1398">
                  <c:v>-43.564275992922745</c:v>
                </c:pt>
                <c:pt idx="1399">
                  <c:v>-43.576049417667704</c:v>
                </c:pt>
                <c:pt idx="1400">
                  <c:v>-43.587851984553154</c:v>
                </c:pt>
                <c:pt idx="1401">
                  <c:v>-43.60045596030173</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-43.712750341536179</c:v>
                </c:pt>
                <c:pt idx="1410">
                  <c:v>-43.723236655078011</c:v>
                </c:pt>
                <c:pt idx="1411">
                  <c:v>-43.726257723639002</c:v>
                </c:pt>
                <c:pt idx="1412">
                  <c:v>-43.730148199389966</c:v>
                </c:pt>
                <c:pt idx="1413">
                  <c:v>-43.764710777973995</c:v>
                </c:pt>
                <c:pt idx="1414">
                  <c:v>-43.775847932652425</c:v>
                </c:pt>
                <c:pt idx="1415">
                  <c:v>-43.785217130810238</c:v>
                </c:pt>
                <c:pt idx="1416">
                  <c:v>-43.795907439335181</c:v>
                </c:pt>
                <c:pt idx="1417">
                  <c:v>-43.806588033813171</c:v>
                </c:pt>
                <c:pt idx="1418">
                  <c:v>-43.817608619930184</c:v>
                </c:pt>
                <c:pt idx="1419">
                  <c:v>-43.8201488431732</c:v>
                </c:pt>
                <c:pt idx="1420">
                  <c:v>-43.824049032971416</c:v>
                </c:pt>
                <c:pt idx="1421">
                  <c:v>-43.846833329786705</c:v>
                </c:pt>
                <c:pt idx="1422">
                  <c:v>-43.857601350686167</c:v>
                </c:pt>
                <c:pt idx="1423">
                  <c:v>-43.869437916735961</c:v>
                </c:pt>
                <c:pt idx="1424">
                  <c:v>-43.880147653354172</c:v>
                </c:pt>
                <c:pt idx="1425">
                  <c:v>-43.89187736488897</c:v>
                </c:pt>
                <c:pt idx="1426">
                  <c:v>-43.903223371574498</c:v>
                </c:pt>
                <c:pt idx="1427">
                  <c:v>-43.914841371570439</c:v>
                </c:pt>
                <c:pt idx="1428">
                  <c:v>-43.916512187623425</c:v>
                </c:pt>
                <c:pt idx="1429">
                  <c:v>-43.918620135783492</c:v>
                </c:pt>
                <c:pt idx="1430">
                  <c:v>-43.951560468548436</c:v>
                </c:pt>
                <c:pt idx="1431">
                  <c:v>-43.963421319715223</c:v>
                </c:pt>
                <c:pt idx="1432">
                  <c:v>-43.9748984660324</c:v>
                </c:pt>
                <c:pt idx="1433">
                  <c:v>-43.985991907500491</c:v>
                </c:pt>
                <c:pt idx="1434">
                  <c:v>-43.997979041276004</c:v>
                </c:pt>
                <c:pt idx="1435">
                  <c:v>-44.010291595619421</c:v>
                </c:pt>
                <c:pt idx="1436">
                  <c:v>-44.01314266836097</c:v>
                </c:pt>
                <c:pt idx="1437">
                  <c:v>-44.016217164179778</c:v>
                </c:pt>
                <c:pt idx="1438">
                  <c:v>-44.051950285405674</c:v>
                </c:pt>
                <c:pt idx="1439">
                  <c:v>-44.062975728545467</c:v>
                </c:pt>
                <c:pt idx="1440">
                  <c:v>-44.07321919091693</c:v>
                </c:pt>
                <c:pt idx="1441">
                  <c:v>-44.084749764491441</c:v>
                </c:pt>
                <c:pt idx="1442">
                  <c:v>-44.096829181711726</c:v>
                </c:pt>
                <c:pt idx="1443">
                  <c:v>-44.106577227695205</c:v>
                </c:pt>
                <c:pt idx="1444">
                  <c:v>-44.108486037895204</c:v>
                </c:pt>
                <c:pt idx="1445">
                  <c:v>-44.110788266991406</c:v>
                </c:pt>
                <c:pt idx="1446">
                  <c:v>-44.132703156616174</c:v>
                </c:pt>
                <c:pt idx="1447">
                  <c:v>-44.142820336379238</c:v>
                </c:pt>
                <c:pt idx="1448">
                  <c:v>-44.153408647412498</c:v>
                </c:pt>
                <c:pt idx="1449">
                  <c:v>-44.165726058779718</c:v>
                </c:pt>
                <c:pt idx="1450">
                  <c:v>-44.17602780543173</c:v>
                </c:pt>
                <c:pt idx="1451">
                  <c:v>-44.186436406598958</c:v>
                </c:pt>
                <c:pt idx="1452">
                  <c:v>-44.197267568802644</c:v>
                </c:pt>
                <c:pt idx="1453">
                  <c:v>-44.199506656594693</c:v>
                </c:pt>
                <c:pt idx="1454">
                  <c:v>-44.202430584687434</c:v>
                </c:pt>
                <c:pt idx="1455">
                  <c:v>-44.214636284516473</c:v>
                </c:pt>
                <c:pt idx="1456">
                  <c:v>-44.235288348054468</c:v>
                </c:pt>
                <c:pt idx="1457">
                  <c:v>-44.246202079656427</c:v>
                </c:pt>
                <c:pt idx="1458">
                  <c:v>-44.256639822964203</c:v>
                </c:pt>
                <c:pt idx="1459">
                  <c:v>-44.267368987676448</c:v>
                </c:pt>
                <c:pt idx="1460">
                  <c:v>-44.277962155732894</c:v>
                </c:pt>
                <c:pt idx="1461">
                  <c:v>-44.289633582986731</c:v>
                </c:pt>
                <c:pt idx="1462">
                  <c:v>-44.291454966765471</c:v>
                </c:pt>
                <c:pt idx="1463">
                  <c:v>-44.293805766095673</c:v>
                </c:pt>
                <c:pt idx="1464">
                  <c:v>-44.328965758559235</c:v>
                </c:pt>
                <c:pt idx="1465">
                  <c:v>-44.33969006624789</c:v>
                </c:pt>
                <c:pt idx="1466">
                  <c:v>-44.349632393167965</c:v>
                </c:pt>
                <c:pt idx="1467">
                  <c:v>-44.360648122260955</c:v>
                </c:pt>
                <c:pt idx="1468">
                  <c:v>-44.371124721756175</c:v>
                </c:pt>
                <c:pt idx="1469">
                  <c:v>-44.381343899010169</c:v>
                </c:pt>
                <c:pt idx="1470">
                  <c:v>-44.382242448341174</c:v>
                </c:pt>
                <c:pt idx="1471">
                  <c:v>-44.384088117236715</c:v>
                </c:pt>
                <c:pt idx="1472">
                  <c:v>-44.394666714223199</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297666816"/>
        <c:axId val="297689472"/>
        <c:extLst xmlns:c16r2="http://schemas.microsoft.com/office/drawing/2015/06/chart"/>
      </c:lineChart>
      <c:catAx>
        <c:axId val="2976668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689472"/>
        <c:crosses val="autoZero"/>
        <c:auto val="1"/>
        <c:lblAlgn val="ctr"/>
        <c:lblOffset val="100"/>
      </c:catAx>
      <c:valAx>
        <c:axId val="2976894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76668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0.15997990616946833</c:v>
                </c:pt>
                <c:pt idx="2">
                  <c:v>0.16000452616944472</c:v>
                </c:pt>
                <c:pt idx="3">
                  <c:v>0.16017031616935637</c:v>
                </c:pt>
                <c:pt idx="4">
                  <c:v>0.16003052616946434</c:v>
                </c:pt>
                <c:pt idx="5">
                  <c:v>0.16115960555089259</c:v>
                </c:pt>
                <c:pt idx="6">
                  <c:v>0.15934766616953772</c:v>
                </c:pt>
                <c:pt idx="7">
                  <c:v>0.15740765616931193</c:v>
                </c:pt>
                <c:pt idx="8">
                  <c:v>0.15831799759804721</c:v>
                </c:pt>
                <c:pt idx="9">
                  <c:v>0.1556395261694235</c:v>
                </c:pt>
                <c:pt idx="10">
                  <c:v>0.15798315616940795</c:v>
                </c:pt>
                <c:pt idx="11">
                  <c:v>0.15784598616946272</c:v>
                </c:pt>
                <c:pt idx="12">
                  <c:v>0.1564277690265215</c:v>
                </c:pt>
                <c:pt idx="13">
                  <c:v>0.15473247616938587</c:v>
                </c:pt>
                <c:pt idx="14">
                  <c:v>0.15407928616933486</c:v>
                </c:pt>
                <c:pt idx="15">
                  <c:v>0.15414163616938487</c:v>
                </c:pt>
                <c:pt idx="16">
                  <c:v>0.15205690616957671</c:v>
                </c:pt>
                <c:pt idx="17">
                  <c:v>0.15090104592245276</c:v>
                </c:pt>
                <c:pt idx="18">
                  <c:v>0.14649365181053048</c:v>
                </c:pt>
                <c:pt idx="19">
                  <c:v>0.14618594616949573</c:v>
                </c:pt>
                <c:pt idx="20">
                  <c:v>0.14423339616946876</c:v>
                </c:pt>
                <c:pt idx="21">
                  <c:v>0.14372960616944402</c:v>
                </c:pt>
                <c:pt idx="22">
                  <c:v>0.14269198616942458</c:v>
                </c:pt>
                <c:pt idx="23">
                  <c:v>0.14061571616952051</c:v>
                </c:pt>
                <c:pt idx="24">
                  <c:v>0.14179402876683872</c:v>
                </c:pt>
                <c:pt idx="25">
                  <c:v>0.13823908853504474</c:v>
                </c:pt>
                <c:pt idx="26">
                  <c:v>0.13885978616946212</c:v>
                </c:pt>
                <c:pt idx="27">
                  <c:v>0.1372653561695501</c:v>
                </c:pt>
                <c:pt idx="28">
                  <c:v>0.13692488616939624</c:v>
                </c:pt>
                <c:pt idx="29">
                  <c:v>0.13572093616950553</c:v>
                </c:pt>
                <c:pt idx="30">
                  <c:v>0.13402696616957138</c:v>
                </c:pt>
                <c:pt idx="31">
                  <c:v>0.13451407616943817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0.12746982616940278</c:v>
                </c:pt>
                <c:pt idx="40">
                  <c:v>0.127237292836199</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0.12198309616954359</c:v>
                </c:pt>
                <c:pt idx="50">
                  <c:v>0.12218695950281247</c:v>
                </c:pt>
                <c:pt idx="51">
                  <c:v>0.12269674381656165</c:v>
                </c:pt>
                <c:pt idx="52">
                  <c:v>0.12230866616934571</c:v>
                </c:pt>
                <c:pt idx="53">
                  <c:v>0.12211177616948993</c:v>
                </c:pt>
                <c:pt idx="54">
                  <c:v>0.12126930616953757</c:v>
                </c:pt>
                <c:pt idx="55">
                  <c:v>0.12315557616945227</c:v>
                </c:pt>
                <c:pt idx="56">
                  <c:v>0.12157286328290696</c:v>
                </c:pt>
                <c:pt idx="57">
                  <c:v>0.12102070616951724</c:v>
                </c:pt>
                <c:pt idx="58">
                  <c:v>0.12050282616955599</c:v>
                </c:pt>
                <c:pt idx="59">
                  <c:v>0.11782365319650979</c:v>
                </c:pt>
                <c:pt idx="60">
                  <c:v>0.12043384238569393</c:v>
                </c:pt>
                <c:pt idx="61">
                  <c:v>0.11786130616943068</c:v>
                </c:pt>
                <c:pt idx="62">
                  <c:v>0.1175420861694931</c:v>
                </c:pt>
                <c:pt idx="63">
                  <c:v>0.11551894616950165</c:v>
                </c:pt>
                <c:pt idx="64">
                  <c:v>0.11496496616939564</c:v>
                </c:pt>
                <c:pt idx="65">
                  <c:v>0.11309194616940489</c:v>
                </c:pt>
                <c:pt idx="66">
                  <c:v>0.1119925161695647</c:v>
                </c:pt>
                <c:pt idx="67">
                  <c:v>0.11260843386187959</c:v>
                </c:pt>
                <c:pt idx="68">
                  <c:v>0.11005800798763232</c:v>
                </c:pt>
                <c:pt idx="69">
                  <c:v>0.1090571161695237</c:v>
                </c:pt>
                <c:pt idx="70">
                  <c:v>0.10868423616948067</c:v>
                </c:pt>
                <c:pt idx="71">
                  <c:v>0.10750517616941127</c:v>
                </c:pt>
                <c:pt idx="72">
                  <c:v>0.1065874561696063</c:v>
                </c:pt>
                <c:pt idx="73">
                  <c:v>0.10673926616944128</c:v>
                </c:pt>
                <c:pt idx="74">
                  <c:v>0.10851741616963295</c:v>
                </c:pt>
                <c:pt idx="75">
                  <c:v>0.10836740394721293</c:v>
                </c:pt>
                <c:pt idx="76">
                  <c:v>0.10824593526029964</c:v>
                </c:pt>
                <c:pt idx="77">
                  <c:v>0.1096340761695274</c:v>
                </c:pt>
                <c:pt idx="78">
                  <c:v>0.10882759616951887</c:v>
                </c:pt>
                <c:pt idx="79">
                  <c:v>0.11104883235505267</c:v>
                </c:pt>
                <c:pt idx="80">
                  <c:v>0.10840654616940526</c:v>
                </c:pt>
                <c:pt idx="81">
                  <c:v>0.10897485616958139</c:v>
                </c:pt>
                <c:pt idx="82">
                  <c:v>0.1100409761694436</c:v>
                </c:pt>
                <c:pt idx="83">
                  <c:v>0.10982343616956314</c:v>
                </c:pt>
                <c:pt idx="84">
                  <c:v>0.10850871312598542</c:v>
                </c:pt>
                <c:pt idx="85">
                  <c:v>0.10610621591312969</c:v>
                </c:pt>
                <c:pt idx="86">
                  <c:v>0.10618640616954167</c:v>
                </c:pt>
                <c:pt idx="87">
                  <c:v>0.10780518616947177</c:v>
                </c:pt>
                <c:pt idx="88">
                  <c:v>0.10703430616946716</c:v>
                </c:pt>
                <c:pt idx="89">
                  <c:v>0.10640844616951028</c:v>
                </c:pt>
                <c:pt idx="90">
                  <c:v>0.10805580142721288</c:v>
                </c:pt>
                <c:pt idx="91">
                  <c:v>0.10616951616950132</c:v>
                </c:pt>
                <c:pt idx="92">
                  <c:v>0.10655788616931258</c:v>
                </c:pt>
                <c:pt idx="93">
                  <c:v>0.10552232616950619</c:v>
                </c:pt>
                <c:pt idx="94">
                  <c:v>0.10271462616948669</c:v>
                </c:pt>
                <c:pt idx="95">
                  <c:v>0.10288211616958165</c:v>
                </c:pt>
                <c:pt idx="96">
                  <c:v>0.10142417825277053</c:v>
                </c:pt>
                <c:pt idx="97">
                  <c:v>0.10213893616942468</c:v>
                </c:pt>
                <c:pt idx="98">
                  <c:v>0.10177842616936059</c:v>
                </c:pt>
                <c:pt idx="99">
                  <c:v>0.10120377616939892</c:v>
                </c:pt>
                <c:pt idx="100">
                  <c:v>0.10289647616950506</c:v>
                </c:pt>
                <c:pt idx="101">
                  <c:v>0.10322163669570728</c:v>
                </c:pt>
                <c:pt idx="102">
                  <c:v>0.1022126261694894</c:v>
                </c:pt>
                <c:pt idx="103">
                  <c:v>0.10417069513498237</c:v>
                </c:pt>
                <c:pt idx="104">
                  <c:v>0.10293826616950241</c:v>
                </c:pt>
                <c:pt idx="105">
                  <c:v>0.10094418616941425</c:v>
                </c:pt>
                <c:pt idx="106">
                  <c:v>0.10339741616937199</c:v>
                </c:pt>
                <c:pt idx="107">
                  <c:v>0.10481280616947683</c:v>
                </c:pt>
                <c:pt idx="108">
                  <c:v>0.10343489616946042</c:v>
                </c:pt>
                <c:pt idx="109">
                  <c:v>0.10487862616955113</c:v>
                </c:pt>
                <c:pt idx="110">
                  <c:v>0.10328025882255076</c:v>
                </c:pt>
                <c:pt idx="111">
                  <c:v>0.10578326253309459</c:v>
                </c:pt>
                <c:pt idx="112">
                  <c:v>0.10334128241949259</c:v>
                </c:pt>
                <c:pt idx="113">
                  <c:v>0.10515367616947915</c:v>
                </c:pt>
                <c:pt idx="114">
                  <c:v>0.10581115616952275</c:v>
                </c:pt>
                <c:pt idx="115">
                  <c:v>0.10631181616959393</c:v>
                </c:pt>
                <c:pt idx="116">
                  <c:v>0.10645601000791771</c:v>
                </c:pt>
                <c:pt idx="117">
                  <c:v>0.10659277616950651</c:v>
                </c:pt>
                <c:pt idx="118">
                  <c:v>0.10779440616951777</c:v>
                </c:pt>
                <c:pt idx="119">
                  <c:v>0.10827325116949287</c:v>
                </c:pt>
                <c:pt idx="120">
                  <c:v>0.11066937616946854</c:v>
                </c:pt>
                <c:pt idx="121">
                  <c:v>0.10921864616940979</c:v>
                </c:pt>
                <c:pt idx="122">
                  <c:v>0.11046668866949005</c:v>
                </c:pt>
                <c:pt idx="123">
                  <c:v>0.11080676616953156</c:v>
                </c:pt>
                <c:pt idx="124">
                  <c:v>0.10832977616948369</c:v>
                </c:pt>
                <c:pt idx="125">
                  <c:v>0.10923335616945452</c:v>
                </c:pt>
                <c:pt idx="126">
                  <c:v>0.10797154616950877</c:v>
                </c:pt>
                <c:pt idx="127">
                  <c:v>0.10788474616943237</c:v>
                </c:pt>
                <c:pt idx="128">
                  <c:v>0.10610762616947511</c:v>
                </c:pt>
                <c:pt idx="129">
                  <c:v>0.10842444435137116</c:v>
                </c:pt>
                <c:pt idx="130">
                  <c:v>0.10889466616951896</c:v>
                </c:pt>
                <c:pt idx="131">
                  <c:v>0.10898765616956041</c:v>
                </c:pt>
                <c:pt idx="132">
                  <c:v>0.10887512616955067</c:v>
                </c:pt>
                <c:pt idx="133">
                  <c:v>0.10807692616944564</c:v>
                </c:pt>
                <c:pt idx="134">
                  <c:v>0.10849621616961264</c:v>
                </c:pt>
                <c:pt idx="135">
                  <c:v>0.10844791616949573</c:v>
                </c:pt>
                <c:pt idx="136">
                  <c:v>0.10652878616943443</c:v>
                </c:pt>
                <c:pt idx="137">
                  <c:v>0.10952502967818142</c:v>
                </c:pt>
                <c:pt idx="138">
                  <c:v>0.10545862616946516</c:v>
                </c:pt>
                <c:pt idx="139">
                  <c:v>0.10581083047055988</c:v>
                </c:pt>
                <c:pt idx="140">
                  <c:v>0.10657637616948537</c:v>
                </c:pt>
                <c:pt idx="141">
                  <c:v>0.10663092616948691</c:v>
                </c:pt>
                <c:pt idx="142">
                  <c:v>0.10735209616947822</c:v>
                </c:pt>
                <c:pt idx="143">
                  <c:v>0.10605854536142093</c:v>
                </c:pt>
                <c:pt idx="144">
                  <c:v>0.10604911616955801</c:v>
                </c:pt>
                <c:pt idx="145">
                  <c:v>0.1058494661695448</c:v>
                </c:pt>
                <c:pt idx="146">
                  <c:v>0.10360382616950403</c:v>
                </c:pt>
                <c:pt idx="147">
                  <c:v>0.10426617880112593</c:v>
                </c:pt>
                <c:pt idx="148">
                  <c:v>0.10432729283613189</c:v>
                </c:pt>
                <c:pt idx="149">
                  <c:v>0.10546130616938854</c:v>
                </c:pt>
                <c:pt idx="150">
                  <c:v>0.10454384616950563</c:v>
                </c:pt>
                <c:pt idx="151">
                  <c:v>0.10374597616959139</c:v>
                </c:pt>
                <c:pt idx="152">
                  <c:v>0.10450484616941941</c:v>
                </c:pt>
                <c:pt idx="153">
                  <c:v>0.10561077616942782</c:v>
                </c:pt>
                <c:pt idx="154">
                  <c:v>0.10453465616953399</c:v>
                </c:pt>
                <c:pt idx="155">
                  <c:v>0.10484631037999748</c:v>
                </c:pt>
                <c:pt idx="156">
                  <c:v>0.10849878001562277</c:v>
                </c:pt>
                <c:pt idx="157">
                  <c:v>0.10918462616943717</c:v>
                </c:pt>
                <c:pt idx="158">
                  <c:v>0.10971670616946486</c:v>
                </c:pt>
                <c:pt idx="159">
                  <c:v>0.11208519616953083</c:v>
                </c:pt>
                <c:pt idx="160">
                  <c:v>0.11502519616946927</c:v>
                </c:pt>
                <c:pt idx="161">
                  <c:v>0.11587431366946528</c:v>
                </c:pt>
                <c:pt idx="162">
                  <c:v>0.11714018616940791</c:v>
                </c:pt>
                <c:pt idx="163">
                  <c:v>0.12057535616963835</c:v>
                </c:pt>
                <c:pt idx="164">
                  <c:v>0.12168186426470128</c:v>
                </c:pt>
                <c:pt idx="165">
                  <c:v>0.12765516463095133</c:v>
                </c:pt>
                <c:pt idx="166">
                  <c:v>0.13051233616947411</c:v>
                </c:pt>
                <c:pt idx="167">
                  <c:v>0.13156712616934391</c:v>
                </c:pt>
                <c:pt idx="168">
                  <c:v>0.13234914744614923</c:v>
                </c:pt>
                <c:pt idx="169">
                  <c:v>0.13668458616953669</c:v>
                </c:pt>
                <c:pt idx="170">
                  <c:v>0.13922502616934196</c:v>
                </c:pt>
                <c:pt idx="171">
                  <c:v>0.14103379616935291</c:v>
                </c:pt>
                <c:pt idx="172">
                  <c:v>0.14225906616954376</c:v>
                </c:pt>
                <c:pt idx="173">
                  <c:v>0.14088095950280891</c:v>
                </c:pt>
                <c:pt idx="174">
                  <c:v>0.14881355209544728</c:v>
                </c:pt>
                <c:pt idx="175">
                  <c:v>0.14891511616943387</c:v>
                </c:pt>
                <c:pt idx="176">
                  <c:v>0.1507212561695184</c:v>
                </c:pt>
                <c:pt idx="177">
                  <c:v>0.14701992616959109</c:v>
                </c:pt>
                <c:pt idx="178">
                  <c:v>0.15158182616944771</c:v>
                </c:pt>
                <c:pt idx="179">
                  <c:v>0.15310489616945239</c:v>
                </c:pt>
                <c:pt idx="180">
                  <c:v>0.15285395270007029</c:v>
                </c:pt>
                <c:pt idx="181">
                  <c:v>0.15424684616952797</c:v>
                </c:pt>
                <c:pt idx="182">
                  <c:v>0.15591986529986468</c:v>
                </c:pt>
                <c:pt idx="183">
                  <c:v>0.15957572911065648</c:v>
                </c:pt>
                <c:pt idx="184">
                  <c:v>0.16287494616943834</c:v>
                </c:pt>
                <c:pt idx="185">
                  <c:v>0.16162097616945909</c:v>
                </c:pt>
                <c:pt idx="186">
                  <c:v>0.16183321616946961</c:v>
                </c:pt>
                <c:pt idx="187">
                  <c:v>0.16321989421062716</c:v>
                </c:pt>
                <c:pt idx="188">
                  <c:v>0.16299434045522801</c:v>
                </c:pt>
                <c:pt idx="189">
                  <c:v>0.16392555616955917</c:v>
                </c:pt>
                <c:pt idx="190">
                  <c:v>0.16506129616951171</c:v>
                </c:pt>
                <c:pt idx="191">
                  <c:v>0.16308802616943296</c:v>
                </c:pt>
                <c:pt idx="192">
                  <c:v>0.1625989045200385</c:v>
                </c:pt>
                <c:pt idx="193">
                  <c:v>0.1640913274680571</c:v>
                </c:pt>
                <c:pt idx="194">
                  <c:v>0.16185884839170228</c:v>
                </c:pt>
                <c:pt idx="195">
                  <c:v>0.16315580616941361</c:v>
                </c:pt>
                <c:pt idx="196">
                  <c:v>0.16095310616942993</c:v>
                </c:pt>
                <c:pt idx="197">
                  <c:v>0.16169729616952117</c:v>
                </c:pt>
                <c:pt idx="198">
                  <c:v>0.16096160555082412</c:v>
                </c:pt>
                <c:pt idx="199">
                  <c:v>0.16198950616946212</c:v>
                </c:pt>
                <c:pt idx="200">
                  <c:v>0.16379008616951296</c:v>
                </c:pt>
                <c:pt idx="201">
                  <c:v>0.16378941188372673</c:v>
                </c:pt>
                <c:pt idx="202">
                  <c:v>0.16220265181041787</c:v>
                </c:pt>
                <c:pt idx="203">
                  <c:v>0.16331644249603994</c:v>
                </c:pt>
                <c:pt idx="204">
                  <c:v>0.16374649616945203</c:v>
                </c:pt>
                <c:pt idx="205">
                  <c:v>0.16237212101482612</c:v>
                </c:pt>
                <c:pt idx="206">
                  <c:v>0.16285361616938587</c:v>
                </c:pt>
                <c:pt idx="207">
                  <c:v>0.16197837616945776</c:v>
                </c:pt>
                <c:pt idx="208">
                  <c:v>0.16123365616948604</c:v>
                </c:pt>
                <c:pt idx="209">
                  <c:v>0.16195987616936242</c:v>
                </c:pt>
                <c:pt idx="210">
                  <c:v>0.16028993526029475</c:v>
                </c:pt>
                <c:pt idx="211">
                  <c:v>0.16354862616948651</c:v>
                </c:pt>
                <c:pt idx="212">
                  <c:v>0.16232888932742645</c:v>
                </c:pt>
                <c:pt idx="213">
                  <c:v>0.1604745061693649</c:v>
                </c:pt>
                <c:pt idx="214">
                  <c:v>0.15999824616955047</c:v>
                </c:pt>
                <c:pt idx="215">
                  <c:v>0.15985357616952456</c:v>
                </c:pt>
                <c:pt idx="216">
                  <c:v>0.1609556061693809</c:v>
                </c:pt>
                <c:pt idx="217">
                  <c:v>0.16023466616955767</c:v>
                </c:pt>
                <c:pt idx="218">
                  <c:v>0.16041953526037395</c:v>
                </c:pt>
                <c:pt idx="219">
                  <c:v>0.15874459586642348</c:v>
                </c:pt>
                <c:pt idx="220">
                  <c:v>0.15896880264004673</c:v>
                </c:pt>
                <c:pt idx="221">
                  <c:v>0.15888747616953941</c:v>
                </c:pt>
                <c:pt idx="222">
                  <c:v>0.158499076169548</c:v>
                </c:pt>
                <c:pt idx="223">
                  <c:v>0.15899067616940962</c:v>
                </c:pt>
                <c:pt idx="224">
                  <c:v>0.15893494531833602</c:v>
                </c:pt>
                <c:pt idx="225">
                  <c:v>0.15921719616950736</c:v>
                </c:pt>
                <c:pt idx="226">
                  <c:v>0.15838549616945846</c:v>
                </c:pt>
                <c:pt idx="227">
                  <c:v>0.15853576410059139</c:v>
                </c:pt>
                <c:pt idx="228">
                  <c:v>0.1625566261694899</c:v>
                </c:pt>
                <c:pt idx="229">
                  <c:v>0.16078654616950416</c:v>
                </c:pt>
                <c:pt idx="230">
                  <c:v>0.16011570616946363</c:v>
                </c:pt>
                <c:pt idx="231">
                  <c:v>0.16126045616950085</c:v>
                </c:pt>
                <c:pt idx="232">
                  <c:v>0.16223424616948995</c:v>
                </c:pt>
                <c:pt idx="233">
                  <c:v>0.16262394616953202</c:v>
                </c:pt>
                <c:pt idx="234">
                  <c:v>0.16319666616946904</c:v>
                </c:pt>
                <c:pt idx="235">
                  <c:v>0.16544384616948099</c:v>
                </c:pt>
                <c:pt idx="236">
                  <c:v>0.16251450116948268</c:v>
                </c:pt>
                <c:pt idx="237">
                  <c:v>0.16697928241949012</c:v>
                </c:pt>
                <c:pt idx="238">
                  <c:v>0.16814967993293806</c:v>
                </c:pt>
                <c:pt idx="239">
                  <c:v>0.16895238616950797</c:v>
                </c:pt>
                <c:pt idx="240">
                  <c:v>0.17014346616953446</c:v>
                </c:pt>
                <c:pt idx="241">
                  <c:v>0.17044290616945551</c:v>
                </c:pt>
                <c:pt idx="242">
                  <c:v>0.17174550616948642</c:v>
                </c:pt>
                <c:pt idx="243">
                  <c:v>0.1727542928360607</c:v>
                </c:pt>
                <c:pt idx="244">
                  <c:v>0.17165103526043879</c:v>
                </c:pt>
                <c:pt idx="245">
                  <c:v>0.17336851380979118</c:v>
                </c:pt>
                <c:pt idx="246">
                  <c:v>0.17454217616941045</c:v>
                </c:pt>
                <c:pt idx="247">
                  <c:v>0.17551528616947126</c:v>
                </c:pt>
                <c:pt idx="248">
                  <c:v>0.17544469616944991</c:v>
                </c:pt>
                <c:pt idx="249">
                  <c:v>0.17698914744609351</c:v>
                </c:pt>
                <c:pt idx="250">
                  <c:v>0.17608432616944475</c:v>
                </c:pt>
                <c:pt idx="251">
                  <c:v>0.17707187616956332</c:v>
                </c:pt>
                <c:pt idx="252">
                  <c:v>0.17628239616958299</c:v>
                </c:pt>
                <c:pt idx="253">
                  <c:v>0.17792270950280914</c:v>
                </c:pt>
                <c:pt idx="254">
                  <c:v>0.17805961541677109</c:v>
                </c:pt>
                <c:pt idx="255">
                  <c:v>0.1784719419590175</c:v>
                </c:pt>
                <c:pt idx="256">
                  <c:v>0.17732319616956721</c:v>
                </c:pt>
                <c:pt idx="257">
                  <c:v>0.17702735616953191</c:v>
                </c:pt>
                <c:pt idx="258">
                  <c:v>0.17865082616934558</c:v>
                </c:pt>
                <c:pt idx="259">
                  <c:v>0.17774413616946577</c:v>
                </c:pt>
                <c:pt idx="260">
                  <c:v>0.17720262616947485</c:v>
                </c:pt>
                <c:pt idx="261">
                  <c:v>0.17821448728071243</c:v>
                </c:pt>
                <c:pt idx="262">
                  <c:v>0.17804804283612452</c:v>
                </c:pt>
                <c:pt idx="263">
                  <c:v>0.17749030616944603</c:v>
                </c:pt>
                <c:pt idx="264">
                  <c:v>0.17785004616941086</c:v>
                </c:pt>
                <c:pt idx="265">
                  <c:v>0.17742094616950516</c:v>
                </c:pt>
                <c:pt idx="266">
                  <c:v>0.17798070616947831</c:v>
                </c:pt>
                <c:pt idx="267">
                  <c:v>0.17674563680782299</c:v>
                </c:pt>
                <c:pt idx="268">
                  <c:v>0.17635370309268689</c:v>
                </c:pt>
                <c:pt idx="269">
                  <c:v>0.17809269283614532</c:v>
                </c:pt>
                <c:pt idx="270">
                  <c:v>0.17852208616929496</c:v>
                </c:pt>
                <c:pt idx="271">
                  <c:v>0.17963523616946031</c:v>
                </c:pt>
                <c:pt idx="272">
                  <c:v>0.17824691616938546</c:v>
                </c:pt>
                <c:pt idx="273">
                  <c:v>0.17801446616942951</c:v>
                </c:pt>
                <c:pt idx="274">
                  <c:v>0.17789980616954892</c:v>
                </c:pt>
                <c:pt idx="275">
                  <c:v>0.17781629616951028</c:v>
                </c:pt>
                <c:pt idx="276">
                  <c:v>0.17871794616951325</c:v>
                </c:pt>
                <c:pt idx="277">
                  <c:v>0.17841059675771481</c:v>
                </c:pt>
                <c:pt idx="278">
                  <c:v>0.17549690741940094</c:v>
                </c:pt>
                <c:pt idx="279">
                  <c:v>0.17848512111893916</c:v>
                </c:pt>
                <c:pt idx="280">
                  <c:v>0.17764363616944939</c:v>
                </c:pt>
                <c:pt idx="281">
                  <c:v>0.17813438616951771</c:v>
                </c:pt>
                <c:pt idx="282">
                  <c:v>0.1779199461693538</c:v>
                </c:pt>
                <c:pt idx="283">
                  <c:v>0.17716339616947618</c:v>
                </c:pt>
                <c:pt idx="284">
                  <c:v>0.17779069934022126</c:v>
                </c:pt>
                <c:pt idx="285">
                  <c:v>0.17846430616950223</c:v>
                </c:pt>
                <c:pt idx="286">
                  <c:v>0.17849223616947552</c:v>
                </c:pt>
                <c:pt idx="287">
                  <c:v>0.17783282616959184</c:v>
                </c:pt>
                <c:pt idx="288">
                  <c:v>0.17847081616945104</c:v>
                </c:pt>
                <c:pt idx="289">
                  <c:v>0.17791387869466746</c:v>
                </c:pt>
                <c:pt idx="290">
                  <c:v>0.17796752616942524</c:v>
                </c:pt>
                <c:pt idx="291">
                  <c:v>0.17744953616936254</c:v>
                </c:pt>
                <c:pt idx="292">
                  <c:v>0.17770215616940288</c:v>
                </c:pt>
                <c:pt idx="293">
                  <c:v>0.17852619616961368</c:v>
                </c:pt>
                <c:pt idx="294">
                  <c:v>0.17846259616948151</c:v>
                </c:pt>
                <c:pt idx="295">
                  <c:v>0.17863513154577512</c:v>
                </c:pt>
                <c:pt idx="296">
                  <c:v>0.17926087616953623</c:v>
                </c:pt>
                <c:pt idx="297">
                  <c:v>0.17720385616948425</c:v>
                </c:pt>
                <c:pt idx="298">
                  <c:v>0.17701676616944445</c:v>
                </c:pt>
                <c:pt idx="299">
                  <c:v>0.17743857616943623</c:v>
                </c:pt>
                <c:pt idx="300">
                  <c:v>0.17805224233110556</c:v>
                </c:pt>
                <c:pt idx="301">
                  <c:v>0.17626369616932897</c:v>
                </c:pt>
                <c:pt idx="302">
                  <c:v>0.17692664616956227</c:v>
                </c:pt>
                <c:pt idx="303">
                  <c:v>0.17745221616954154</c:v>
                </c:pt>
                <c:pt idx="304">
                  <c:v>0.17751243616928047</c:v>
                </c:pt>
                <c:pt idx="305">
                  <c:v>0.17499151253306883</c:v>
                </c:pt>
                <c:pt idx="306">
                  <c:v>0.17617250616939373</c:v>
                </c:pt>
                <c:pt idx="307">
                  <c:v>0.17417590616943818</c:v>
                </c:pt>
                <c:pt idx="308">
                  <c:v>0.17480147616947767</c:v>
                </c:pt>
                <c:pt idx="309">
                  <c:v>0.17531957616955646</c:v>
                </c:pt>
                <c:pt idx="310">
                  <c:v>0.17440034957370196</c:v>
                </c:pt>
                <c:pt idx="311">
                  <c:v>0.17331736616944238</c:v>
                </c:pt>
                <c:pt idx="312">
                  <c:v>0.17418288616943306</c:v>
                </c:pt>
                <c:pt idx="313">
                  <c:v>0.17515198616948174</c:v>
                </c:pt>
                <c:pt idx="314">
                  <c:v>0.17385747563174903</c:v>
                </c:pt>
                <c:pt idx="315">
                  <c:v>0.17652137616953217</c:v>
                </c:pt>
                <c:pt idx="316">
                  <c:v>0.17487602616947129</c:v>
                </c:pt>
                <c:pt idx="317">
                  <c:v>0.17616470616943053</c:v>
                </c:pt>
                <c:pt idx="318">
                  <c:v>0.17576892616948223</c:v>
                </c:pt>
                <c:pt idx="319">
                  <c:v>0.17485832616924318</c:v>
                </c:pt>
                <c:pt idx="320">
                  <c:v>0.17435315616941693</c:v>
                </c:pt>
                <c:pt idx="321">
                  <c:v>0.17333889985359013</c:v>
                </c:pt>
                <c:pt idx="322">
                  <c:v>0.17294574616950348</c:v>
                </c:pt>
                <c:pt idx="323">
                  <c:v>0.17364970616948489</c:v>
                </c:pt>
                <c:pt idx="324">
                  <c:v>0.17185743616957441</c:v>
                </c:pt>
                <c:pt idx="325">
                  <c:v>0.17232758616944471</c:v>
                </c:pt>
                <c:pt idx="326">
                  <c:v>0.17088045950281133</c:v>
                </c:pt>
                <c:pt idx="327">
                  <c:v>0.16995029616953167</c:v>
                </c:pt>
                <c:pt idx="328">
                  <c:v>0.16921950616955428</c:v>
                </c:pt>
                <c:pt idx="329">
                  <c:v>0.16990235616948729</c:v>
                </c:pt>
                <c:pt idx="330">
                  <c:v>0.16902969687653524</c:v>
                </c:pt>
                <c:pt idx="331">
                  <c:v>0.16842792616947128</c:v>
                </c:pt>
                <c:pt idx="332">
                  <c:v>0.16764867616963386</c:v>
                </c:pt>
                <c:pt idx="333">
                  <c:v>0.16803129283614746</c:v>
                </c:pt>
                <c:pt idx="334">
                  <c:v>0.16701071847715809</c:v>
                </c:pt>
                <c:pt idx="335">
                  <c:v>0.16541673616947616</c:v>
                </c:pt>
                <c:pt idx="336">
                  <c:v>0.16552234195899021</c:v>
                </c:pt>
                <c:pt idx="337">
                  <c:v>0.16354768616946569</c:v>
                </c:pt>
                <c:pt idx="338">
                  <c:v>0.16173408616940327</c:v>
                </c:pt>
                <c:pt idx="339">
                  <c:v>0.16196347616946138</c:v>
                </c:pt>
                <c:pt idx="340">
                  <c:v>0.16070132616954425</c:v>
                </c:pt>
                <c:pt idx="341">
                  <c:v>0.16025815425939532</c:v>
                </c:pt>
                <c:pt idx="342">
                  <c:v>0.15917908770796893</c:v>
                </c:pt>
                <c:pt idx="343">
                  <c:v>0.15701637616948017</c:v>
                </c:pt>
                <c:pt idx="344">
                  <c:v>0.15781117718975679</c:v>
                </c:pt>
                <c:pt idx="345">
                  <c:v>0.15655424616944924</c:v>
                </c:pt>
                <c:pt idx="346">
                  <c:v>0.15594353616955922</c:v>
                </c:pt>
                <c:pt idx="347">
                  <c:v>0.15531678616957839</c:v>
                </c:pt>
                <c:pt idx="348">
                  <c:v>0.15545652515943692</c:v>
                </c:pt>
                <c:pt idx="349">
                  <c:v>0.15523084616955884</c:v>
                </c:pt>
                <c:pt idx="350">
                  <c:v>0.15440280798773648</c:v>
                </c:pt>
                <c:pt idx="351">
                  <c:v>0.15169797911065075</c:v>
                </c:pt>
                <c:pt idx="352">
                  <c:v>0.15145072616942923</c:v>
                </c:pt>
                <c:pt idx="353">
                  <c:v>0.15213065647245122</c:v>
                </c:pt>
                <c:pt idx="354">
                  <c:v>0.15082328616941262</c:v>
                </c:pt>
                <c:pt idx="355">
                  <c:v>0.14961084616955134</c:v>
                </c:pt>
                <c:pt idx="356">
                  <c:v>0.14806475616943271</c:v>
                </c:pt>
                <c:pt idx="357">
                  <c:v>0.14632825616942577</c:v>
                </c:pt>
                <c:pt idx="358">
                  <c:v>0.1442451756198864</c:v>
                </c:pt>
                <c:pt idx="359">
                  <c:v>0.14457042277960852</c:v>
                </c:pt>
                <c:pt idx="360">
                  <c:v>0.13498789777449371</c:v>
                </c:pt>
                <c:pt idx="361">
                  <c:v>0.13283424616943773</c:v>
                </c:pt>
                <c:pt idx="362">
                  <c:v>0.13160633616948308</c:v>
                </c:pt>
                <c:pt idx="363">
                  <c:v>0.13005177616946639</c:v>
                </c:pt>
                <c:pt idx="364">
                  <c:v>0.12859247723324072</c:v>
                </c:pt>
                <c:pt idx="365">
                  <c:v>0.12784528001559187</c:v>
                </c:pt>
                <c:pt idx="366">
                  <c:v>0.12314394435131254</c:v>
                </c:pt>
                <c:pt idx="367">
                  <c:v>0.12259584616947453</c:v>
                </c:pt>
                <c:pt idx="368">
                  <c:v>0.12089023616945839</c:v>
                </c:pt>
                <c:pt idx="369">
                  <c:v>0.12117930616952319</c:v>
                </c:pt>
                <c:pt idx="370">
                  <c:v>0.11983053526043363</c:v>
                </c:pt>
                <c:pt idx="371">
                  <c:v>0.11955939616954935</c:v>
                </c:pt>
                <c:pt idx="372">
                  <c:v>0.11829052616954527</c:v>
                </c:pt>
                <c:pt idx="373">
                  <c:v>0.11777766616944516</c:v>
                </c:pt>
                <c:pt idx="374">
                  <c:v>0.11660137616948418</c:v>
                </c:pt>
                <c:pt idx="375">
                  <c:v>0.11627762616946311</c:v>
                </c:pt>
                <c:pt idx="376">
                  <c:v>0.11770030870914638</c:v>
                </c:pt>
                <c:pt idx="377">
                  <c:v>0.11868288703905705</c:v>
                </c:pt>
                <c:pt idx="378">
                  <c:v>0.11885400616948515</c:v>
                </c:pt>
                <c:pt idx="379">
                  <c:v>0.11876674616939914</c:v>
                </c:pt>
                <c:pt idx="380">
                  <c:v>0.11985502616948909</c:v>
                </c:pt>
                <c:pt idx="381">
                  <c:v>0.11851200616955282</c:v>
                </c:pt>
                <c:pt idx="382">
                  <c:v>0.11743607671895978</c:v>
                </c:pt>
                <c:pt idx="383">
                  <c:v>0.11920807393069313</c:v>
                </c:pt>
                <c:pt idx="384">
                  <c:v>0.12222055400461333</c:v>
                </c:pt>
                <c:pt idx="385">
                  <c:v>0.1213207561695242</c:v>
                </c:pt>
                <c:pt idx="386">
                  <c:v>0.12124774616934532</c:v>
                </c:pt>
                <c:pt idx="387">
                  <c:v>0.12265393616947051</c:v>
                </c:pt>
                <c:pt idx="388">
                  <c:v>0.12329749675770074</c:v>
                </c:pt>
                <c:pt idx="389">
                  <c:v>0.12503262616945671</c:v>
                </c:pt>
                <c:pt idx="390">
                  <c:v>0.12510112616955374</c:v>
                </c:pt>
                <c:pt idx="391">
                  <c:v>0.12607857616944779</c:v>
                </c:pt>
                <c:pt idx="392">
                  <c:v>0.124915406169535</c:v>
                </c:pt>
                <c:pt idx="393">
                  <c:v>0.12577004616940718</c:v>
                </c:pt>
                <c:pt idx="394">
                  <c:v>0.12765068616950254</c:v>
                </c:pt>
                <c:pt idx="395">
                  <c:v>0.1263896369220987</c:v>
                </c:pt>
                <c:pt idx="396">
                  <c:v>0.12685412616943381</c:v>
                </c:pt>
                <c:pt idx="397">
                  <c:v>0.12838513178742531</c:v>
                </c:pt>
                <c:pt idx="398">
                  <c:v>0.13003476410058568</c:v>
                </c:pt>
                <c:pt idx="399">
                  <c:v>0.13003095616947746</c:v>
                </c:pt>
                <c:pt idx="400">
                  <c:v>0.12800004839171208</c:v>
                </c:pt>
                <c:pt idx="401">
                  <c:v>0.13032708616958638</c:v>
                </c:pt>
                <c:pt idx="402">
                  <c:v>0.13015250616948038</c:v>
                </c:pt>
                <c:pt idx="403">
                  <c:v>0.13040446616945195</c:v>
                </c:pt>
                <c:pt idx="404">
                  <c:v>0.13155725616944386</c:v>
                </c:pt>
                <c:pt idx="405">
                  <c:v>0.13301343569327179</c:v>
                </c:pt>
                <c:pt idx="406">
                  <c:v>0.13415773728061703</c:v>
                </c:pt>
                <c:pt idx="407">
                  <c:v>0.13577804616953421</c:v>
                </c:pt>
                <c:pt idx="408">
                  <c:v>0.13608598616951895</c:v>
                </c:pt>
                <c:pt idx="409">
                  <c:v>0.13701347616942894</c:v>
                </c:pt>
                <c:pt idx="410">
                  <c:v>0.1374145261694793</c:v>
                </c:pt>
                <c:pt idx="411">
                  <c:v>0.13705474738149809</c:v>
                </c:pt>
                <c:pt idx="412">
                  <c:v>0.1383315461694537</c:v>
                </c:pt>
                <c:pt idx="413">
                  <c:v>0.14022423907269407</c:v>
                </c:pt>
                <c:pt idx="414">
                  <c:v>0.1384198569386399</c:v>
                </c:pt>
                <c:pt idx="415">
                  <c:v>0.14032352616948168</c:v>
                </c:pt>
                <c:pt idx="416">
                  <c:v>0.14052896616955474</c:v>
                </c:pt>
                <c:pt idx="417">
                  <c:v>0.14056839616939965</c:v>
                </c:pt>
                <c:pt idx="418">
                  <c:v>0.14096774738149531</c:v>
                </c:pt>
                <c:pt idx="419">
                  <c:v>0.1421581061694184</c:v>
                </c:pt>
                <c:pt idx="420">
                  <c:v>0.14285833616943944</c:v>
                </c:pt>
                <c:pt idx="421">
                  <c:v>0.14440434768846452</c:v>
                </c:pt>
                <c:pt idx="422">
                  <c:v>0.14522613154588276</c:v>
                </c:pt>
                <c:pt idx="423">
                  <c:v>0.14617254536149465</c:v>
                </c:pt>
                <c:pt idx="424">
                  <c:v>0.1466452961694388</c:v>
                </c:pt>
                <c:pt idx="425">
                  <c:v>0.14692948616952617</c:v>
                </c:pt>
                <c:pt idx="426">
                  <c:v>0.14743685616944913</c:v>
                </c:pt>
                <c:pt idx="427">
                  <c:v>0.14740484616943675</c:v>
                </c:pt>
                <c:pt idx="428">
                  <c:v>0.14744198331241887</c:v>
                </c:pt>
                <c:pt idx="429">
                  <c:v>0.14944116105323252</c:v>
                </c:pt>
                <c:pt idx="430">
                  <c:v>0.15004956998969021</c:v>
                </c:pt>
                <c:pt idx="431">
                  <c:v>0.15024557616948192</c:v>
                </c:pt>
                <c:pt idx="432">
                  <c:v>0.15008518616934918</c:v>
                </c:pt>
                <c:pt idx="433">
                  <c:v>0.15091997616957548</c:v>
                </c:pt>
                <c:pt idx="434">
                  <c:v>0.15194004031094727</c:v>
                </c:pt>
                <c:pt idx="435">
                  <c:v>0.15138063616942088</c:v>
                </c:pt>
                <c:pt idx="436">
                  <c:v>0.15191022616956226</c:v>
                </c:pt>
                <c:pt idx="437">
                  <c:v>0.15167892616949535</c:v>
                </c:pt>
                <c:pt idx="438">
                  <c:v>0.15225662616947491</c:v>
                </c:pt>
                <c:pt idx="439">
                  <c:v>0.15409439809927516</c:v>
                </c:pt>
                <c:pt idx="440">
                  <c:v>0.15383999695599476</c:v>
                </c:pt>
                <c:pt idx="441">
                  <c:v>0.15526136616944097</c:v>
                </c:pt>
                <c:pt idx="442">
                  <c:v>0.15277036616949158</c:v>
                </c:pt>
                <c:pt idx="443">
                  <c:v>0.15551534616936649</c:v>
                </c:pt>
                <c:pt idx="444">
                  <c:v>0.15363517616944483</c:v>
                </c:pt>
                <c:pt idx="445">
                  <c:v>0.15520657566449364</c:v>
                </c:pt>
                <c:pt idx="446">
                  <c:v>0.15409459616945759</c:v>
                </c:pt>
                <c:pt idx="447">
                  <c:v>0.1526007595027892</c:v>
                </c:pt>
                <c:pt idx="448">
                  <c:v>0.15605168866943592</c:v>
                </c:pt>
                <c:pt idx="449">
                  <c:v>0.15591888616957317</c:v>
                </c:pt>
                <c:pt idx="450">
                  <c:v>0.15573240616953407</c:v>
                </c:pt>
                <c:pt idx="451">
                  <c:v>0.15668507616953775</c:v>
                </c:pt>
                <c:pt idx="452">
                  <c:v>0.15665884839172867</c:v>
                </c:pt>
                <c:pt idx="453">
                  <c:v>0.15709492616946374</c:v>
                </c:pt>
                <c:pt idx="454">
                  <c:v>0.15722206616950984</c:v>
                </c:pt>
                <c:pt idx="455">
                  <c:v>0.15740769616951417</c:v>
                </c:pt>
                <c:pt idx="456">
                  <c:v>0.15879981535869098</c:v>
                </c:pt>
                <c:pt idx="457">
                  <c:v>0.15719590741940698</c:v>
                </c:pt>
                <c:pt idx="458">
                  <c:v>0.15769531434155226</c:v>
                </c:pt>
                <c:pt idx="459">
                  <c:v>0.15807120616949544</c:v>
                </c:pt>
                <c:pt idx="460">
                  <c:v>0.15752379616945691</c:v>
                </c:pt>
                <c:pt idx="461">
                  <c:v>0.15753548616945082</c:v>
                </c:pt>
                <c:pt idx="462">
                  <c:v>0.15799013616940288</c:v>
                </c:pt>
                <c:pt idx="463">
                  <c:v>0.15766549573466199</c:v>
                </c:pt>
                <c:pt idx="464">
                  <c:v>0.15597446199038251</c:v>
                </c:pt>
                <c:pt idx="465">
                  <c:v>0.15617136616943134</c:v>
                </c:pt>
                <c:pt idx="466">
                  <c:v>0.15677462616950777</c:v>
                </c:pt>
                <c:pt idx="467">
                  <c:v>0.15580844616947345</c:v>
                </c:pt>
                <c:pt idx="468">
                  <c:v>0.15697184616951176</c:v>
                </c:pt>
                <c:pt idx="469">
                  <c:v>0.15861452389671626</c:v>
                </c:pt>
                <c:pt idx="470">
                  <c:v>0.15345705474079818</c:v>
                </c:pt>
                <c:pt idx="471">
                  <c:v>0.15655314657767871</c:v>
                </c:pt>
                <c:pt idx="472">
                  <c:v>0.15447527616939294</c:v>
                </c:pt>
                <c:pt idx="473">
                  <c:v>0.15536120616957311</c:v>
                </c:pt>
                <c:pt idx="474">
                  <c:v>0.15587853616960956</c:v>
                </c:pt>
                <c:pt idx="475">
                  <c:v>0.15446011616946023</c:v>
                </c:pt>
                <c:pt idx="476">
                  <c:v>0.15546110616946876</c:v>
                </c:pt>
                <c:pt idx="477">
                  <c:v>0.15729313703900527</c:v>
                </c:pt>
                <c:pt idx="478">
                  <c:v>0.15537332887218724</c:v>
                </c:pt>
                <c:pt idx="479">
                  <c:v>0.15337791616941843</c:v>
                </c:pt>
                <c:pt idx="480">
                  <c:v>0.15446547616944895</c:v>
                </c:pt>
                <c:pt idx="481">
                  <c:v>0.15488217616949393</c:v>
                </c:pt>
                <c:pt idx="482">
                  <c:v>0.15423136616954031</c:v>
                </c:pt>
                <c:pt idx="483">
                  <c:v>0.15301188127152449</c:v>
                </c:pt>
                <c:pt idx="484">
                  <c:v>0.15330530616955684</c:v>
                </c:pt>
                <c:pt idx="485">
                  <c:v>0.15254368616962222</c:v>
                </c:pt>
                <c:pt idx="486">
                  <c:v>0.15114302616940739</c:v>
                </c:pt>
                <c:pt idx="487">
                  <c:v>0.15086893172502877</c:v>
                </c:pt>
                <c:pt idx="488">
                  <c:v>0.15124689616943965</c:v>
                </c:pt>
                <c:pt idx="489">
                  <c:v>0.14984946455328446</c:v>
                </c:pt>
                <c:pt idx="490">
                  <c:v>0.15049866616944041</c:v>
                </c:pt>
                <c:pt idx="491">
                  <c:v>0.15074882616951871</c:v>
                </c:pt>
                <c:pt idx="492">
                  <c:v>0.15027844616950864</c:v>
                </c:pt>
                <c:pt idx="493">
                  <c:v>0.15036386616938563</c:v>
                </c:pt>
                <c:pt idx="494">
                  <c:v>0.14951973143263342</c:v>
                </c:pt>
                <c:pt idx="495">
                  <c:v>0.15194833849824377</c:v>
                </c:pt>
                <c:pt idx="496">
                  <c:v>0.15283092616957106</c:v>
                </c:pt>
                <c:pt idx="497">
                  <c:v>0.15236472616945212</c:v>
                </c:pt>
                <c:pt idx="498">
                  <c:v>0.15259370616944076</c:v>
                </c:pt>
                <c:pt idx="499">
                  <c:v>0.15500789616939425</c:v>
                </c:pt>
                <c:pt idx="500">
                  <c:v>0.15230622616948614</c:v>
                </c:pt>
                <c:pt idx="501">
                  <c:v>0.15595567718996511</c:v>
                </c:pt>
                <c:pt idx="502">
                  <c:v>0.1565750379341182</c:v>
                </c:pt>
                <c:pt idx="503">
                  <c:v>0.15711911847716931</c:v>
                </c:pt>
                <c:pt idx="504">
                  <c:v>0.15851421616949335</c:v>
                </c:pt>
                <c:pt idx="505">
                  <c:v>0.15746314616951912</c:v>
                </c:pt>
                <c:pt idx="506">
                  <c:v>0.15788780616961168</c:v>
                </c:pt>
                <c:pt idx="507">
                  <c:v>0.1571629413868863</c:v>
                </c:pt>
                <c:pt idx="508">
                  <c:v>0.15883758616945448</c:v>
                </c:pt>
                <c:pt idx="509">
                  <c:v>0.15852148692900422</c:v>
                </c:pt>
                <c:pt idx="510">
                  <c:v>0.15827807182179762</c:v>
                </c:pt>
                <c:pt idx="511">
                  <c:v>0.15826560616943663</c:v>
                </c:pt>
                <c:pt idx="512">
                  <c:v>0.15811827616954591</c:v>
                </c:pt>
                <c:pt idx="513">
                  <c:v>0.15850051392460782</c:v>
                </c:pt>
                <c:pt idx="514">
                  <c:v>0.15873752616948883</c:v>
                </c:pt>
                <c:pt idx="515">
                  <c:v>0.15798967616960624</c:v>
                </c:pt>
                <c:pt idx="516">
                  <c:v>0.15810403616954721</c:v>
                </c:pt>
                <c:pt idx="517">
                  <c:v>0.1578885134934041</c:v>
                </c:pt>
                <c:pt idx="518">
                  <c:v>0.16005262616947388</c:v>
                </c:pt>
                <c:pt idx="519">
                  <c:v>0.15843246122101118</c:v>
                </c:pt>
                <c:pt idx="520">
                  <c:v>0.15756923616945084</c:v>
                </c:pt>
                <c:pt idx="521">
                  <c:v>0.15744692616958395</c:v>
                </c:pt>
                <c:pt idx="522">
                  <c:v>0.15780275616944556</c:v>
                </c:pt>
                <c:pt idx="523">
                  <c:v>0.1575362261695688</c:v>
                </c:pt>
                <c:pt idx="524">
                  <c:v>0.15754767616944326</c:v>
                </c:pt>
                <c:pt idx="525">
                  <c:v>0.15764230058810833</c:v>
                </c:pt>
                <c:pt idx="526">
                  <c:v>0.15774968677550316</c:v>
                </c:pt>
                <c:pt idx="527">
                  <c:v>0.16100762616947861</c:v>
                </c:pt>
                <c:pt idx="528">
                  <c:v>0.15799737616949036</c:v>
                </c:pt>
                <c:pt idx="529">
                  <c:v>0.15764064616941204</c:v>
                </c:pt>
                <c:pt idx="530">
                  <c:v>0.15708866616949996</c:v>
                </c:pt>
                <c:pt idx="531">
                  <c:v>0.15798431616944708</c:v>
                </c:pt>
                <c:pt idx="532">
                  <c:v>0.1598426051167508</c:v>
                </c:pt>
                <c:pt idx="533">
                  <c:v>0.15829694616951434</c:v>
                </c:pt>
                <c:pt idx="534">
                  <c:v>0.15815898616949664</c:v>
                </c:pt>
                <c:pt idx="535">
                  <c:v>0.15910697616939734</c:v>
                </c:pt>
                <c:pt idx="536">
                  <c:v>0.15640365877827384</c:v>
                </c:pt>
                <c:pt idx="537">
                  <c:v>0.15762786616943464</c:v>
                </c:pt>
                <c:pt idx="538">
                  <c:v>0.15771163715839986</c:v>
                </c:pt>
                <c:pt idx="539">
                  <c:v>0.15633483616944949</c:v>
                </c:pt>
                <c:pt idx="540">
                  <c:v>0.15621166616946891</c:v>
                </c:pt>
                <c:pt idx="541">
                  <c:v>0.15925986616959173</c:v>
                </c:pt>
                <c:pt idx="542">
                  <c:v>0.15602328616950001</c:v>
                </c:pt>
                <c:pt idx="543">
                  <c:v>0.15557204616946774</c:v>
                </c:pt>
                <c:pt idx="544">
                  <c:v>0.15902869759811727</c:v>
                </c:pt>
                <c:pt idx="545">
                  <c:v>0.15549953526037547</c:v>
                </c:pt>
                <c:pt idx="546">
                  <c:v>0.15659230616942932</c:v>
                </c:pt>
                <c:pt idx="547">
                  <c:v>0.15701832616943545</c:v>
                </c:pt>
                <c:pt idx="548">
                  <c:v>0.15672428616950645</c:v>
                </c:pt>
                <c:pt idx="549">
                  <c:v>0.15693491616941924</c:v>
                </c:pt>
                <c:pt idx="550">
                  <c:v>0.15854954106318081</c:v>
                </c:pt>
                <c:pt idx="551">
                  <c:v>0.15661552616948884</c:v>
                </c:pt>
                <c:pt idx="552">
                  <c:v>0.15594288616945576</c:v>
                </c:pt>
                <c:pt idx="553">
                  <c:v>0.15563299653982207</c:v>
                </c:pt>
                <c:pt idx="554">
                  <c:v>0.15651093386176751</c:v>
                </c:pt>
                <c:pt idx="555">
                  <c:v>0.15756965616944293</c:v>
                </c:pt>
                <c:pt idx="556">
                  <c:v>0.15529376616947849</c:v>
                </c:pt>
                <c:pt idx="557">
                  <c:v>0.15671577923076541</c:v>
                </c:pt>
                <c:pt idx="558">
                  <c:v>0.15728904616943862</c:v>
                </c:pt>
                <c:pt idx="559">
                  <c:v>0.15728716616949626</c:v>
                </c:pt>
                <c:pt idx="560">
                  <c:v>0.15691883616949573</c:v>
                </c:pt>
                <c:pt idx="561">
                  <c:v>0.15850747616953248</c:v>
                </c:pt>
                <c:pt idx="562">
                  <c:v>0.15860076902659159</c:v>
                </c:pt>
                <c:pt idx="563">
                  <c:v>0.15920890276527197</c:v>
                </c:pt>
                <c:pt idx="564">
                  <c:v>0.15835098616949503</c:v>
                </c:pt>
                <c:pt idx="565">
                  <c:v>0.15709169616941673</c:v>
                </c:pt>
                <c:pt idx="566">
                  <c:v>0.15830820616952229</c:v>
                </c:pt>
                <c:pt idx="567">
                  <c:v>0.15886335616943381</c:v>
                </c:pt>
                <c:pt idx="568">
                  <c:v>0.1600542461695369</c:v>
                </c:pt>
                <c:pt idx="569">
                  <c:v>0.15922233025106897</c:v>
                </c:pt>
                <c:pt idx="570">
                  <c:v>0.15963330616943958</c:v>
                </c:pt>
                <c:pt idx="571">
                  <c:v>0.16274262616947516</c:v>
                </c:pt>
                <c:pt idx="572">
                  <c:v>0.16048394045517972</c:v>
                </c:pt>
                <c:pt idx="573">
                  <c:v>0.16013234616960403</c:v>
                </c:pt>
                <c:pt idx="574">
                  <c:v>0.16192832616948749</c:v>
                </c:pt>
                <c:pt idx="575">
                  <c:v>0.16187012616953206</c:v>
                </c:pt>
                <c:pt idx="576">
                  <c:v>0.16384454283614508</c:v>
                </c:pt>
                <c:pt idx="577">
                  <c:v>0.16302088616960475</c:v>
                </c:pt>
                <c:pt idx="578">
                  <c:v>0.1637598061695229</c:v>
                </c:pt>
                <c:pt idx="579">
                  <c:v>0.16364929616950974</c:v>
                </c:pt>
                <c:pt idx="580">
                  <c:v>0.16571676253306583</c:v>
                </c:pt>
                <c:pt idx="581">
                  <c:v>0.16573298331235273</c:v>
                </c:pt>
                <c:pt idx="582">
                  <c:v>0.16655966616934847</c:v>
                </c:pt>
                <c:pt idx="583">
                  <c:v>0.16467467718983636</c:v>
                </c:pt>
                <c:pt idx="584">
                  <c:v>0.16375290616950622</c:v>
                </c:pt>
                <c:pt idx="585">
                  <c:v>0.16449976616949877</c:v>
                </c:pt>
                <c:pt idx="586">
                  <c:v>0.16387195616954381</c:v>
                </c:pt>
                <c:pt idx="587">
                  <c:v>0.16503472616935255</c:v>
                </c:pt>
                <c:pt idx="588">
                  <c:v>0.1660788961695232</c:v>
                </c:pt>
                <c:pt idx="589">
                  <c:v>0.16424705474094031</c:v>
                </c:pt>
                <c:pt idx="590">
                  <c:v>0.16346104722214255</c:v>
                </c:pt>
                <c:pt idx="591">
                  <c:v>0.16397808616943627</c:v>
                </c:pt>
                <c:pt idx="592">
                  <c:v>0.16171784616956592</c:v>
                </c:pt>
                <c:pt idx="593">
                  <c:v>0.16313466616941238</c:v>
                </c:pt>
                <c:pt idx="594">
                  <c:v>0.16243676616939245</c:v>
                </c:pt>
                <c:pt idx="595">
                  <c:v>0.16169491352582099</c:v>
                </c:pt>
                <c:pt idx="596">
                  <c:v>0.1606364761695005</c:v>
                </c:pt>
                <c:pt idx="597">
                  <c:v>0.16221759985371875</c:v>
                </c:pt>
                <c:pt idx="598">
                  <c:v>0.1619302348651247</c:v>
                </c:pt>
                <c:pt idx="599">
                  <c:v>0.16189783616951559</c:v>
                </c:pt>
                <c:pt idx="600">
                  <c:v>0.16326141616956141</c:v>
                </c:pt>
                <c:pt idx="601">
                  <c:v>0.16308750495731772</c:v>
                </c:pt>
                <c:pt idx="602">
                  <c:v>0.16220870616952254</c:v>
                </c:pt>
                <c:pt idx="603">
                  <c:v>0.16369565616933818</c:v>
                </c:pt>
                <c:pt idx="604">
                  <c:v>0.1644914461695493</c:v>
                </c:pt>
                <c:pt idx="605">
                  <c:v>0.16347447616942651</c:v>
                </c:pt>
                <c:pt idx="606">
                  <c:v>0.16618636529990738</c:v>
                </c:pt>
                <c:pt idx="607">
                  <c:v>0.16470039212693177</c:v>
                </c:pt>
                <c:pt idx="608">
                  <c:v>0.16456149616946913</c:v>
                </c:pt>
                <c:pt idx="609">
                  <c:v>0.16471002616947325</c:v>
                </c:pt>
                <c:pt idx="610">
                  <c:v>0.16644746616941586</c:v>
                </c:pt>
                <c:pt idx="611">
                  <c:v>0.16476378616943074</c:v>
                </c:pt>
                <c:pt idx="612">
                  <c:v>0.16440187616952073</c:v>
                </c:pt>
                <c:pt idx="613">
                  <c:v>0.16579815558124281</c:v>
                </c:pt>
                <c:pt idx="614">
                  <c:v>0.16466066616960967</c:v>
                </c:pt>
                <c:pt idx="615">
                  <c:v>0.16589147232333801</c:v>
                </c:pt>
                <c:pt idx="616">
                  <c:v>0.16386105754206431</c:v>
                </c:pt>
                <c:pt idx="617">
                  <c:v>0.16432322616944361</c:v>
                </c:pt>
                <c:pt idx="618">
                  <c:v>0.16372704616948403</c:v>
                </c:pt>
                <c:pt idx="619">
                  <c:v>0.16323398100810493</c:v>
                </c:pt>
                <c:pt idx="620">
                  <c:v>0.16308684957365921</c:v>
                </c:pt>
                <c:pt idx="621">
                  <c:v>0.16219642616957231</c:v>
                </c:pt>
                <c:pt idx="622">
                  <c:v>0.16050162616942037</c:v>
                </c:pt>
                <c:pt idx="623">
                  <c:v>0.16080444435134217</c:v>
                </c:pt>
                <c:pt idx="624">
                  <c:v>0.15627413341580626</c:v>
                </c:pt>
                <c:pt idx="625">
                  <c:v>0.15637751276739217</c:v>
                </c:pt>
                <c:pt idx="626">
                  <c:v>0.15571627616935768</c:v>
                </c:pt>
                <c:pt idx="627">
                  <c:v>0.1554885761695175</c:v>
                </c:pt>
                <c:pt idx="628">
                  <c:v>0.15483357616946591</c:v>
                </c:pt>
                <c:pt idx="629">
                  <c:v>0.15192267616959043</c:v>
                </c:pt>
                <c:pt idx="630">
                  <c:v>0.15298418739392627</c:v>
                </c:pt>
                <c:pt idx="631">
                  <c:v>0.1500380861693317</c:v>
                </c:pt>
                <c:pt idx="632">
                  <c:v>0.14959548331232514</c:v>
                </c:pt>
                <c:pt idx="633">
                  <c:v>0.14856646199032764</c:v>
                </c:pt>
                <c:pt idx="634">
                  <c:v>0.14894405616952622</c:v>
                </c:pt>
                <c:pt idx="635">
                  <c:v>0.14782346616947001</c:v>
                </c:pt>
                <c:pt idx="636">
                  <c:v>0.14748310616938917</c:v>
                </c:pt>
                <c:pt idx="637">
                  <c:v>0.14676452200276918</c:v>
                </c:pt>
                <c:pt idx="638">
                  <c:v>0.14777674616948391</c:v>
                </c:pt>
                <c:pt idx="639">
                  <c:v>0.14672980616956016</c:v>
                </c:pt>
                <c:pt idx="640">
                  <c:v>0.14660565616952681</c:v>
                </c:pt>
                <c:pt idx="641">
                  <c:v>0.1422201261694625</c:v>
                </c:pt>
                <c:pt idx="642">
                  <c:v>0.14317692467690787</c:v>
                </c:pt>
                <c:pt idx="643">
                  <c:v>0.14457326747377408</c:v>
                </c:pt>
                <c:pt idx="644">
                  <c:v>0.14316310852244393</c:v>
                </c:pt>
                <c:pt idx="645">
                  <c:v>0.14490625616952013</c:v>
                </c:pt>
                <c:pt idx="646">
                  <c:v>0.14402858616941222</c:v>
                </c:pt>
                <c:pt idx="647">
                  <c:v>0.14365062616943192</c:v>
                </c:pt>
                <c:pt idx="648">
                  <c:v>0.14554808616954074</c:v>
                </c:pt>
                <c:pt idx="649">
                  <c:v>0.14599521800627724</c:v>
                </c:pt>
                <c:pt idx="650">
                  <c:v>0.1436249791106689</c:v>
                </c:pt>
                <c:pt idx="651">
                  <c:v>0.14673457061391557</c:v>
                </c:pt>
                <c:pt idx="652">
                  <c:v>0.14551355616949033</c:v>
                </c:pt>
                <c:pt idx="653">
                  <c:v>0.14482192616945611</c:v>
                </c:pt>
                <c:pt idx="654">
                  <c:v>0.14553843616947415</c:v>
                </c:pt>
                <c:pt idx="655">
                  <c:v>0.14539267718990345</c:v>
                </c:pt>
                <c:pt idx="656">
                  <c:v>0.14513269616952584</c:v>
                </c:pt>
                <c:pt idx="657">
                  <c:v>0.14356815616939411</c:v>
                </c:pt>
                <c:pt idx="658">
                  <c:v>0.14398372616949479</c:v>
                </c:pt>
                <c:pt idx="659">
                  <c:v>0.14687262616946839</c:v>
                </c:pt>
                <c:pt idx="660">
                  <c:v>0.14554106902670588</c:v>
                </c:pt>
                <c:pt idx="661">
                  <c:v>0.14417584616938939</c:v>
                </c:pt>
                <c:pt idx="662">
                  <c:v>0.14304306946839074</c:v>
                </c:pt>
                <c:pt idx="663">
                  <c:v>0.14503271616942476</c:v>
                </c:pt>
                <c:pt idx="664">
                  <c:v>0.14307053616943224</c:v>
                </c:pt>
                <c:pt idx="665">
                  <c:v>0.14397419616955176</c:v>
                </c:pt>
                <c:pt idx="666">
                  <c:v>0.14309361616946609</c:v>
                </c:pt>
                <c:pt idx="667">
                  <c:v>0.14438233269123668</c:v>
                </c:pt>
                <c:pt idx="668">
                  <c:v>0.14351538374522493</c:v>
                </c:pt>
                <c:pt idx="669">
                  <c:v>0.14466199759807813</c:v>
                </c:pt>
                <c:pt idx="670">
                  <c:v>0.14341270616940002</c:v>
                </c:pt>
                <c:pt idx="671">
                  <c:v>0.14186551616948861</c:v>
                </c:pt>
                <c:pt idx="672">
                  <c:v>0.14367598616952648</c:v>
                </c:pt>
                <c:pt idx="673">
                  <c:v>0.14081518739395449</c:v>
                </c:pt>
                <c:pt idx="674">
                  <c:v>0.14145226616939521</c:v>
                </c:pt>
                <c:pt idx="675">
                  <c:v>0.1400753761694489</c:v>
                </c:pt>
                <c:pt idx="676">
                  <c:v>0.13989059616952204</c:v>
                </c:pt>
                <c:pt idx="677">
                  <c:v>0.14025219138690667</c:v>
                </c:pt>
                <c:pt idx="678">
                  <c:v>0.13871449826258703</c:v>
                </c:pt>
                <c:pt idx="679">
                  <c:v>0.13962070950289274</c:v>
                </c:pt>
                <c:pt idx="680">
                  <c:v>0.13951009616937432</c:v>
                </c:pt>
                <c:pt idx="681">
                  <c:v>0.13806120616956721</c:v>
                </c:pt>
                <c:pt idx="682">
                  <c:v>0.13751310562149408</c:v>
                </c:pt>
                <c:pt idx="683">
                  <c:v>0.13647262616947842</c:v>
                </c:pt>
                <c:pt idx="684">
                  <c:v>0.13393397616952996</c:v>
                </c:pt>
                <c:pt idx="685">
                  <c:v>0.13299523441693861</c:v>
                </c:pt>
                <c:pt idx="686">
                  <c:v>0.13275784616945435</c:v>
                </c:pt>
                <c:pt idx="687">
                  <c:v>0.130903226169508</c:v>
                </c:pt>
                <c:pt idx="688">
                  <c:v>0.12945063616943744</c:v>
                </c:pt>
                <c:pt idx="689">
                  <c:v>0.12951129616946852</c:v>
                </c:pt>
                <c:pt idx="690">
                  <c:v>0.1284959932580847</c:v>
                </c:pt>
                <c:pt idx="691">
                  <c:v>0.13021623907268073</c:v>
                </c:pt>
                <c:pt idx="692">
                  <c:v>0.12727469283622389</c:v>
                </c:pt>
                <c:pt idx="693">
                  <c:v>0.12454408616939361</c:v>
                </c:pt>
                <c:pt idx="694">
                  <c:v>0.12626470616953611</c:v>
                </c:pt>
                <c:pt idx="695">
                  <c:v>0.1244223861693996</c:v>
                </c:pt>
                <c:pt idx="696">
                  <c:v>0.12567305474090062</c:v>
                </c:pt>
                <c:pt idx="697">
                  <c:v>0.12505438616943826</c:v>
                </c:pt>
                <c:pt idx="698">
                  <c:v>0.1258160472221164</c:v>
                </c:pt>
                <c:pt idx="699">
                  <c:v>0.12407866616953811</c:v>
                </c:pt>
                <c:pt idx="700">
                  <c:v>0.1240004961694012</c:v>
                </c:pt>
                <c:pt idx="701">
                  <c:v>0.12263764942525773</c:v>
                </c:pt>
                <c:pt idx="702">
                  <c:v>0.12372075616947602</c:v>
                </c:pt>
                <c:pt idx="703">
                  <c:v>0.12320957616933016</c:v>
                </c:pt>
                <c:pt idx="704">
                  <c:v>0.12360222616939609</c:v>
                </c:pt>
                <c:pt idx="705">
                  <c:v>0.12392108616947439</c:v>
                </c:pt>
                <c:pt idx="706">
                  <c:v>0.12269507061407128</c:v>
                </c:pt>
                <c:pt idx="707">
                  <c:v>0.12220950116945062</c:v>
                </c:pt>
                <c:pt idx="708">
                  <c:v>0.12192262616947859</c:v>
                </c:pt>
                <c:pt idx="709">
                  <c:v>0.12348562616951145</c:v>
                </c:pt>
                <c:pt idx="710">
                  <c:v>0.1204033561694757</c:v>
                </c:pt>
                <c:pt idx="711">
                  <c:v>0.12054290616954688</c:v>
                </c:pt>
                <c:pt idx="712">
                  <c:v>0.12012912616953036</c:v>
                </c:pt>
                <c:pt idx="713">
                  <c:v>0.12113415678172151</c:v>
                </c:pt>
                <c:pt idx="714">
                  <c:v>0.12103253616939466</c:v>
                </c:pt>
                <c:pt idx="715">
                  <c:v>0.12228643438865565</c:v>
                </c:pt>
                <c:pt idx="716">
                  <c:v>0.12382723592564562</c:v>
                </c:pt>
                <c:pt idx="717">
                  <c:v>0.12336569616952886</c:v>
                </c:pt>
                <c:pt idx="718">
                  <c:v>0.12467156616952478</c:v>
                </c:pt>
                <c:pt idx="719">
                  <c:v>0.12382610576133862</c:v>
                </c:pt>
                <c:pt idx="720">
                  <c:v>0.12145210616938584</c:v>
                </c:pt>
                <c:pt idx="721">
                  <c:v>0.12368259616961552</c:v>
                </c:pt>
                <c:pt idx="722">
                  <c:v>0.12301020616948222</c:v>
                </c:pt>
                <c:pt idx="723">
                  <c:v>0.12343906452561272</c:v>
                </c:pt>
                <c:pt idx="724">
                  <c:v>0.12577234045515695</c:v>
                </c:pt>
                <c:pt idx="725">
                  <c:v>0.12488949103439492</c:v>
                </c:pt>
                <c:pt idx="726">
                  <c:v>0.12480292616942278</c:v>
                </c:pt>
                <c:pt idx="727">
                  <c:v>0.12496672616956064</c:v>
                </c:pt>
                <c:pt idx="728">
                  <c:v>0.12492032616953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0.12744525616943758</c:v>
                </c:pt>
                <c:pt idx="737">
                  <c:v>0.12816512616947764</c:v>
                </c:pt>
                <c:pt idx="738">
                  <c:v>0.12711889482613975</c:v>
                </c:pt>
                <c:pt idx="739">
                  <c:v>0.1291916570973797</c:v>
                </c:pt>
                <c:pt idx="740">
                  <c:v>0.12880215616948476</c:v>
                </c:pt>
                <c:pt idx="741">
                  <c:v>0.12928250616941739</c:v>
                </c:pt>
                <c:pt idx="742">
                  <c:v>0.12852200616939063</c:v>
                </c:pt>
                <c:pt idx="743">
                  <c:v>0.12907378616947091</c:v>
                </c:pt>
                <c:pt idx="744">
                  <c:v>0.12809413637350531</c:v>
                </c:pt>
                <c:pt idx="745">
                  <c:v>0.12964105754205946</c:v>
                </c:pt>
                <c:pt idx="746">
                  <c:v>0.13072262616947228</c:v>
                </c:pt>
                <c:pt idx="747">
                  <c:v>0.12898462616945489</c:v>
                </c:pt>
                <c:pt idx="748">
                  <c:v>0.12896208616942331</c:v>
                </c:pt>
                <c:pt idx="749">
                  <c:v>0.12988282616947797</c:v>
                </c:pt>
                <c:pt idx="750">
                  <c:v>0.12995597616952639</c:v>
                </c:pt>
                <c:pt idx="751">
                  <c:v>0.12893885297351915</c:v>
                </c:pt>
                <c:pt idx="752">
                  <c:v>0.12890247616945771</c:v>
                </c:pt>
                <c:pt idx="753">
                  <c:v>0.12750929616963452</c:v>
                </c:pt>
                <c:pt idx="754">
                  <c:v>0.13000652616948116</c:v>
                </c:pt>
                <c:pt idx="755">
                  <c:v>0.12918262616948079</c:v>
                </c:pt>
                <c:pt idx="756">
                  <c:v>0.13016498980576335</c:v>
                </c:pt>
                <c:pt idx="757">
                  <c:v>0.12817547674427487</c:v>
                </c:pt>
                <c:pt idx="758">
                  <c:v>0.12975950914820089</c:v>
                </c:pt>
                <c:pt idx="759">
                  <c:v>0.13041242616948528</c:v>
                </c:pt>
                <c:pt idx="760">
                  <c:v>0.12988812616950438</c:v>
                </c:pt>
                <c:pt idx="761">
                  <c:v>0.1307778861695397</c:v>
                </c:pt>
                <c:pt idx="762">
                  <c:v>0.13182109616940357</c:v>
                </c:pt>
                <c:pt idx="763">
                  <c:v>0.13201950394730491</c:v>
                </c:pt>
                <c:pt idx="764">
                  <c:v>0.13231075869953202</c:v>
                </c:pt>
                <c:pt idx="765">
                  <c:v>0.13439057616938038</c:v>
                </c:pt>
                <c:pt idx="766">
                  <c:v>0.13435587616957884</c:v>
                </c:pt>
                <c:pt idx="767">
                  <c:v>0.13443966616942771</c:v>
                </c:pt>
                <c:pt idx="768">
                  <c:v>0.13703342616946668</c:v>
                </c:pt>
                <c:pt idx="769">
                  <c:v>0.13637435812825061</c:v>
                </c:pt>
                <c:pt idx="770">
                  <c:v>0.13787677616957686</c:v>
                </c:pt>
                <c:pt idx="771">
                  <c:v>0.13618970616930426</c:v>
                </c:pt>
                <c:pt idx="772">
                  <c:v>0.1384746261694545</c:v>
                </c:pt>
                <c:pt idx="773">
                  <c:v>0.13958341048322617</c:v>
                </c:pt>
                <c:pt idx="774">
                  <c:v>0.13904477616949873</c:v>
                </c:pt>
                <c:pt idx="775">
                  <c:v>0.1401291861695029</c:v>
                </c:pt>
                <c:pt idx="776">
                  <c:v>0.13997428596314876</c:v>
                </c:pt>
                <c:pt idx="777">
                  <c:v>0.14153299616940279</c:v>
                </c:pt>
                <c:pt idx="778">
                  <c:v>0.1411387061694569</c:v>
                </c:pt>
                <c:pt idx="779">
                  <c:v>0.14227734616950732</c:v>
                </c:pt>
                <c:pt idx="780">
                  <c:v>0.14263074557253225</c:v>
                </c:pt>
                <c:pt idx="781">
                  <c:v>0.14571637616947453</c:v>
                </c:pt>
                <c:pt idx="782">
                  <c:v>0.14354781616960116</c:v>
                </c:pt>
                <c:pt idx="783">
                  <c:v>0.14394845091173644</c:v>
                </c:pt>
                <c:pt idx="784">
                  <c:v>0.14291082616944101</c:v>
                </c:pt>
                <c:pt idx="785">
                  <c:v>0.14410128616960094</c:v>
                </c:pt>
                <c:pt idx="786">
                  <c:v>0.14453767616943486</c:v>
                </c:pt>
                <c:pt idx="787">
                  <c:v>0.14585584616949643</c:v>
                </c:pt>
                <c:pt idx="788">
                  <c:v>0.14549794616951325</c:v>
                </c:pt>
                <c:pt idx="789">
                  <c:v>0.14588679283612299</c:v>
                </c:pt>
                <c:pt idx="790">
                  <c:v>0.14842662616946717</c:v>
                </c:pt>
                <c:pt idx="791">
                  <c:v>0.14744349616945851</c:v>
                </c:pt>
                <c:pt idx="792">
                  <c:v>0.1475657361694972</c:v>
                </c:pt>
                <c:pt idx="793">
                  <c:v>0.14754252616943125</c:v>
                </c:pt>
                <c:pt idx="794">
                  <c:v>0.14860534616957471</c:v>
                </c:pt>
                <c:pt idx="795">
                  <c:v>0.14995398616932232</c:v>
                </c:pt>
                <c:pt idx="796">
                  <c:v>0.14976992028707067</c:v>
                </c:pt>
                <c:pt idx="797">
                  <c:v>0.15010881616947819</c:v>
                </c:pt>
                <c:pt idx="798">
                  <c:v>0.14997683129773526</c:v>
                </c:pt>
                <c:pt idx="799">
                  <c:v>0.15105158493231841</c:v>
                </c:pt>
                <c:pt idx="800">
                  <c:v>0.15132601616939223</c:v>
                </c:pt>
                <c:pt idx="801">
                  <c:v>0.15162508616941756</c:v>
                </c:pt>
                <c:pt idx="802">
                  <c:v>0.15196814163341804</c:v>
                </c:pt>
                <c:pt idx="803">
                  <c:v>0.15224974616950254</c:v>
                </c:pt>
                <c:pt idx="804">
                  <c:v>0.15222880616951784</c:v>
                </c:pt>
                <c:pt idx="805">
                  <c:v>0.15183769616949416</c:v>
                </c:pt>
                <c:pt idx="806">
                  <c:v>0.15405682616959387</c:v>
                </c:pt>
                <c:pt idx="807">
                  <c:v>0.14979105474088789</c:v>
                </c:pt>
                <c:pt idx="808">
                  <c:v>0.15127762616947393</c:v>
                </c:pt>
                <c:pt idx="809">
                  <c:v>0.15277644616958241</c:v>
                </c:pt>
                <c:pt idx="810">
                  <c:v>0.15000889616946733</c:v>
                </c:pt>
                <c:pt idx="811">
                  <c:v>0.15184715616952371</c:v>
                </c:pt>
                <c:pt idx="812">
                  <c:v>0.15026376616941667</c:v>
                </c:pt>
                <c:pt idx="813">
                  <c:v>0.15231446616944322</c:v>
                </c:pt>
                <c:pt idx="814">
                  <c:v>0.15201882204576128</c:v>
                </c:pt>
                <c:pt idx="815">
                  <c:v>0.15154840558116706</c:v>
                </c:pt>
                <c:pt idx="816">
                  <c:v>0.15142079616948939</c:v>
                </c:pt>
                <c:pt idx="817">
                  <c:v>0.15189554616948447</c:v>
                </c:pt>
                <c:pt idx="818">
                  <c:v>0.15163761616948079</c:v>
                </c:pt>
                <c:pt idx="819">
                  <c:v>0.15165018616946224</c:v>
                </c:pt>
                <c:pt idx="820">
                  <c:v>0.15103078080871063</c:v>
                </c:pt>
                <c:pt idx="821">
                  <c:v>0.15228850616948372</c:v>
                </c:pt>
                <c:pt idx="822">
                  <c:v>0.15346685616952993</c:v>
                </c:pt>
                <c:pt idx="823">
                  <c:v>0.15223583251865591</c:v>
                </c:pt>
                <c:pt idx="824">
                  <c:v>0.15066843728054385</c:v>
                </c:pt>
                <c:pt idx="825">
                  <c:v>0.15046317616953792</c:v>
                </c:pt>
                <c:pt idx="826">
                  <c:v>0.15052328596344472</c:v>
                </c:pt>
                <c:pt idx="827">
                  <c:v>0.15032787616937071</c:v>
                </c:pt>
                <c:pt idx="828">
                  <c:v>0.15007996616944302</c:v>
                </c:pt>
                <c:pt idx="829">
                  <c:v>0.14964726616950941</c:v>
                </c:pt>
                <c:pt idx="830">
                  <c:v>0.14911639616940431</c:v>
                </c:pt>
                <c:pt idx="831">
                  <c:v>0.14810176019012999</c:v>
                </c:pt>
                <c:pt idx="832">
                  <c:v>0.14837862616948883</c:v>
                </c:pt>
                <c:pt idx="833">
                  <c:v>0.14693726616941671</c:v>
                </c:pt>
                <c:pt idx="834">
                  <c:v>0.14708960616944472</c:v>
                </c:pt>
                <c:pt idx="835">
                  <c:v>0.14591112616963647</c:v>
                </c:pt>
                <c:pt idx="836">
                  <c:v>0.14781441616943891</c:v>
                </c:pt>
                <c:pt idx="837">
                  <c:v>0.1466281061695156</c:v>
                </c:pt>
                <c:pt idx="838">
                  <c:v>0.14585263658624123</c:v>
                </c:pt>
                <c:pt idx="839">
                  <c:v>0.14316188331235941</c:v>
                </c:pt>
                <c:pt idx="840">
                  <c:v>0.14808913132399945</c:v>
                </c:pt>
                <c:pt idx="841">
                  <c:v>0.14561494616948784</c:v>
                </c:pt>
                <c:pt idx="842">
                  <c:v>0.14664159616953043</c:v>
                </c:pt>
                <c:pt idx="843">
                  <c:v>0.14652774616951092</c:v>
                </c:pt>
                <c:pt idx="844">
                  <c:v>0.14600628596333826</c:v>
                </c:pt>
                <c:pt idx="845">
                  <c:v>0.14676011616947454</c:v>
                </c:pt>
                <c:pt idx="846">
                  <c:v>0.14684530616942496</c:v>
                </c:pt>
                <c:pt idx="847">
                  <c:v>0.1474499161694213</c:v>
                </c:pt>
                <c:pt idx="848">
                  <c:v>0.14942595950280696</c:v>
                </c:pt>
                <c:pt idx="849">
                  <c:v>0.14841673526032662</c:v>
                </c:pt>
                <c:pt idx="850">
                  <c:v>0.1464693661694271</c:v>
                </c:pt>
                <c:pt idx="851">
                  <c:v>0.14692400279277257</c:v>
                </c:pt>
                <c:pt idx="852">
                  <c:v>0.14759215616950888</c:v>
                </c:pt>
                <c:pt idx="853">
                  <c:v>0.14780368616945341</c:v>
                </c:pt>
                <c:pt idx="854">
                  <c:v>0.14587207616942521</c:v>
                </c:pt>
                <c:pt idx="855">
                  <c:v>0.14548936616954228</c:v>
                </c:pt>
                <c:pt idx="856">
                  <c:v>0.14605145375563217</c:v>
                </c:pt>
                <c:pt idx="857">
                  <c:v>0.14304611950288412</c:v>
                </c:pt>
                <c:pt idx="858">
                  <c:v>0.14288101616944004</c:v>
                </c:pt>
                <c:pt idx="859">
                  <c:v>0.14219801616950178</c:v>
                </c:pt>
                <c:pt idx="860">
                  <c:v>0.14174366616947517</c:v>
                </c:pt>
                <c:pt idx="861">
                  <c:v>0.14093651616948938</c:v>
                </c:pt>
                <c:pt idx="862">
                  <c:v>0.14022339936529712</c:v>
                </c:pt>
                <c:pt idx="863">
                  <c:v>0.13979282616953981</c:v>
                </c:pt>
                <c:pt idx="864">
                  <c:v>0.1418526261694808</c:v>
                </c:pt>
                <c:pt idx="865">
                  <c:v>0.1388448547408814</c:v>
                </c:pt>
                <c:pt idx="866">
                  <c:v>0.13685411616943099</c:v>
                </c:pt>
                <c:pt idx="867">
                  <c:v>0.13612549616956926</c:v>
                </c:pt>
                <c:pt idx="868">
                  <c:v>0.13789113616948623</c:v>
                </c:pt>
                <c:pt idx="869">
                  <c:v>0.13643276019003286</c:v>
                </c:pt>
                <c:pt idx="870">
                  <c:v>0.13612370616947089</c:v>
                </c:pt>
                <c:pt idx="871">
                  <c:v>0.13559137616952915</c:v>
                </c:pt>
                <c:pt idx="872">
                  <c:v>0.1367296706139029</c:v>
                </c:pt>
                <c:pt idx="873">
                  <c:v>0.13810945571501071</c:v>
                </c:pt>
                <c:pt idx="874">
                  <c:v>0.13876430616940647</c:v>
                </c:pt>
                <c:pt idx="875">
                  <c:v>0.13842074988089345</c:v>
                </c:pt>
                <c:pt idx="876">
                  <c:v>0.13923434616947375</c:v>
                </c:pt>
                <c:pt idx="877">
                  <c:v>0.13984974616950296</c:v>
                </c:pt>
                <c:pt idx="878">
                  <c:v>0.14033693616949</c:v>
                </c:pt>
                <c:pt idx="879">
                  <c:v>0.13873306616964953</c:v>
                </c:pt>
                <c:pt idx="880">
                  <c:v>0.14098120858713525</c:v>
                </c:pt>
                <c:pt idx="881">
                  <c:v>0.14246733324023364</c:v>
                </c:pt>
                <c:pt idx="882">
                  <c:v>0.14188392616939893</c:v>
                </c:pt>
                <c:pt idx="883">
                  <c:v>0.14089728616944808</c:v>
                </c:pt>
                <c:pt idx="884">
                  <c:v>0.14205501616952176</c:v>
                </c:pt>
                <c:pt idx="885">
                  <c:v>0.1419969461694707</c:v>
                </c:pt>
                <c:pt idx="886">
                  <c:v>0.14342691482916345</c:v>
                </c:pt>
                <c:pt idx="887">
                  <c:v>0.14240644616954523</c:v>
                </c:pt>
                <c:pt idx="888">
                  <c:v>0.14316229283615206</c:v>
                </c:pt>
                <c:pt idx="889">
                  <c:v>0.14351793942250887</c:v>
                </c:pt>
                <c:pt idx="890">
                  <c:v>0.14307816616955898</c:v>
                </c:pt>
                <c:pt idx="891">
                  <c:v>0.14280267616943831</c:v>
                </c:pt>
                <c:pt idx="892">
                  <c:v>0.14326784266431508</c:v>
                </c:pt>
                <c:pt idx="893">
                  <c:v>0.14275413616948646</c:v>
                </c:pt>
                <c:pt idx="894">
                  <c:v>0.14280992616956217</c:v>
                </c:pt>
                <c:pt idx="895">
                  <c:v>0.14259823223007126</c:v>
                </c:pt>
                <c:pt idx="896">
                  <c:v>0.1423528761694684</c:v>
                </c:pt>
                <c:pt idx="897">
                  <c:v>0.14280665616938393</c:v>
                </c:pt>
                <c:pt idx="898">
                  <c:v>0.14334905616964028</c:v>
                </c:pt>
                <c:pt idx="899">
                  <c:v>0.14422809008699752</c:v>
                </c:pt>
                <c:pt idx="900">
                  <c:v>0.14398116616949619</c:v>
                </c:pt>
                <c:pt idx="901">
                  <c:v>0.14516968616949566</c:v>
                </c:pt>
                <c:pt idx="902">
                  <c:v>0.14422374616948735</c:v>
                </c:pt>
                <c:pt idx="903">
                  <c:v>0.14471112616945453</c:v>
                </c:pt>
                <c:pt idx="904">
                  <c:v>0.14524476410042564</c:v>
                </c:pt>
                <c:pt idx="905">
                  <c:v>0.14590433108757861</c:v>
                </c:pt>
                <c:pt idx="906">
                  <c:v>0.14691422616952826</c:v>
                </c:pt>
                <c:pt idx="907">
                  <c:v>0.14572194616953033</c:v>
                </c:pt>
                <c:pt idx="908">
                  <c:v>0.14608630616952223</c:v>
                </c:pt>
                <c:pt idx="909">
                  <c:v>0.14718369616953453</c:v>
                </c:pt>
                <c:pt idx="910">
                  <c:v>0.14787788616959574</c:v>
                </c:pt>
                <c:pt idx="911">
                  <c:v>0.14729094575719173</c:v>
                </c:pt>
                <c:pt idx="912">
                  <c:v>0.14796565356681424</c:v>
                </c:pt>
                <c:pt idx="913">
                  <c:v>0.14597184266423824</c:v>
                </c:pt>
                <c:pt idx="914">
                  <c:v>0.14615129616942124</c:v>
                </c:pt>
                <c:pt idx="915">
                  <c:v>0.14546525616948724</c:v>
                </c:pt>
                <c:pt idx="916">
                  <c:v>0.14718067616949781</c:v>
                </c:pt>
                <c:pt idx="917">
                  <c:v>0.14441423441692805</c:v>
                </c:pt>
                <c:pt idx="918">
                  <c:v>0.14647738616939432</c:v>
                </c:pt>
                <c:pt idx="919">
                  <c:v>0.14509812616951479</c:v>
                </c:pt>
                <c:pt idx="920">
                  <c:v>0.14501951616958308</c:v>
                </c:pt>
                <c:pt idx="921">
                  <c:v>0.13910262616947477</c:v>
                </c:pt>
                <c:pt idx="922">
                  <c:v>0.14417718954985048</c:v>
                </c:pt>
                <c:pt idx="923">
                  <c:v>0.14237753616950494</c:v>
                </c:pt>
                <c:pt idx="924">
                  <c:v>0.14127119317981851</c:v>
                </c:pt>
                <c:pt idx="925">
                  <c:v>0.1406772561694965</c:v>
                </c:pt>
                <c:pt idx="926">
                  <c:v>0.14047531616949993</c:v>
                </c:pt>
                <c:pt idx="927">
                  <c:v>0.14103560616939609</c:v>
                </c:pt>
                <c:pt idx="928">
                  <c:v>0.14243612616945717</c:v>
                </c:pt>
                <c:pt idx="929">
                  <c:v>0.14133564616950878</c:v>
                </c:pt>
                <c:pt idx="930">
                  <c:v>0.14259395950283257</c:v>
                </c:pt>
                <c:pt idx="931">
                  <c:v>0.14321950616955803</c:v>
                </c:pt>
                <c:pt idx="932">
                  <c:v>0.14129621616943677</c:v>
                </c:pt>
                <c:pt idx="933">
                  <c:v>0.14150925616947074</c:v>
                </c:pt>
                <c:pt idx="934">
                  <c:v>0.14072794616953391</c:v>
                </c:pt>
                <c:pt idx="935">
                  <c:v>0.14225545616950799</c:v>
                </c:pt>
                <c:pt idx="936">
                  <c:v>0.14314585116940753</c:v>
                </c:pt>
                <c:pt idx="937">
                  <c:v>0.14148336021209226</c:v>
                </c:pt>
                <c:pt idx="938">
                  <c:v>0.14434132237194325</c:v>
                </c:pt>
                <c:pt idx="939">
                  <c:v>0.14317268616946421</c:v>
                </c:pt>
                <c:pt idx="940">
                  <c:v>0.14546507616952914</c:v>
                </c:pt>
                <c:pt idx="941">
                  <c:v>0.14492404616950694</c:v>
                </c:pt>
                <c:pt idx="942">
                  <c:v>0.14473438905604047</c:v>
                </c:pt>
                <c:pt idx="943">
                  <c:v>0.1449564161694924</c:v>
                </c:pt>
                <c:pt idx="944">
                  <c:v>0.14612167616947147</c:v>
                </c:pt>
                <c:pt idx="945">
                  <c:v>0.14614917616948736</c:v>
                </c:pt>
                <c:pt idx="946">
                  <c:v>0.14421262616947678</c:v>
                </c:pt>
                <c:pt idx="947">
                  <c:v>0.14385393651429024</c:v>
                </c:pt>
                <c:pt idx="948">
                  <c:v>0.14461142616947603</c:v>
                </c:pt>
                <c:pt idx="949">
                  <c:v>0.14625976158610862</c:v>
                </c:pt>
                <c:pt idx="950">
                  <c:v>0.1442613061695539</c:v>
                </c:pt>
                <c:pt idx="951">
                  <c:v>0.14547684616952949</c:v>
                </c:pt>
                <c:pt idx="952">
                  <c:v>0.14760595616944278</c:v>
                </c:pt>
                <c:pt idx="953">
                  <c:v>0.14604626616953459</c:v>
                </c:pt>
                <c:pt idx="954">
                  <c:v>0.14625986575279631</c:v>
                </c:pt>
                <c:pt idx="955">
                  <c:v>0.1425826261695135</c:v>
                </c:pt>
                <c:pt idx="956">
                  <c:v>0.14683350989047034</c:v>
                </c:pt>
                <c:pt idx="957">
                  <c:v>0.14859247616945487</c:v>
                </c:pt>
                <c:pt idx="958">
                  <c:v>0.14875239616939961</c:v>
                </c:pt>
                <c:pt idx="959">
                  <c:v>0.14844982616948249</c:v>
                </c:pt>
                <c:pt idx="960">
                  <c:v>0.14921791616943392</c:v>
                </c:pt>
                <c:pt idx="961">
                  <c:v>0.15072019317976532</c:v>
                </c:pt>
                <c:pt idx="962">
                  <c:v>0.14810733616947414</c:v>
                </c:pt>
                <c:pt idx="963">
                  <c:v>0.14930751616941509</c:v>
                </c:pt>
                <c:pt idx="964">
                  <c:v>0.15127938932734264</c:v>
                </c:pt>
                <c:pt idx="965">
                  <c:v>0.1521288361696094</c:v>
                </c:pt>
                <c:pt idx="966">
                  <c:v>0.15524379616938697</c:v>
                </c:pt>
                <c:pt idx="967">
                  <c:v>0.1560993065818225</c:v>
                </c:pt>
                <c:pt idx="968">
                  <c:v>0.15814959616932367</c:v>
                </c:pt>
                <c:pt idx="969">
                  <c:v>0.15887932616941222</c:v>
                </c:pt>
                <c:pt idx="970">
                  <c:v>0.15952073616951171</c:v>
                </c:pt>
                <c:pt idx="971">
                  <c:v>0.16137522616938327</c:v>
                </c:pt>
                <c:pt idx="972">
                  <c:v>0.15717400116947999</c:v>
                </c:pt>
                <c:pt idx="973">
                  <c:v>0.16264448331227763</c:v>
                </c:pt>
                <c:pt idx="974">
                  <c:v>0.16259142616949879</c:v>
                </c:pt>
                <c:pt idx="975">
                  <c:v>0.16048225616951584</c:v>
                </c:pt>
                <c:pt idx="976">
                  <c:v>0.16158950616956247</c:v>
                </c:pt>
                <c:pt idx="977">
                  <c:v>0.16137290616950389</c:v>
                </c:pt>
                <c:pt idx="978">
                  <c:v>0.16174721379830723</c:v>
                </c:pt>
                <c:pt idx="979">
                  <c:v>0.161752036169375</c:v>
                </c:pt>
                <c:pt idx="980">
                  <c:v>0.16168183616954929</c:v>
                </c:pt>
                <c:pt idx="981">
                  <c:v>0.15953810443032534</c:v>
                </c:pt>
                <c:pt idx="982">
                  <c:v>0.16135121440477462</c:v>
                </c:pt>
                <c:pt idx="983">
                  <c:v>0.16226833616946135</c:v>
                </c:pt>
                <c:pt idx="984">
                  <c:v>0.16275403616955939</c:v>
                </c:pt>
                <c:pt idx="985">
                  <c:v>0.16201048033612164</c:v>
                </c:pt>
                <c:pt idx="986">
                  <c:v>0.16056093616938941</c:v>
                </c:pt>
                <c:pt idx="987">
                  <c:v>0.16326212616938568</c:v>
                </c:pt>
                <c:pt idx="988">
                  <c:v>0.16255614616950709</c:v>
                </c:pt>
                <c:pt idx="989">
                  <c:v>0.16331100495736456</c:v>
                </c:pt>
                <c:pt idx="990">
                  <c:v>0.16130647232334638</c:v>
                </c:pt>
                <c:pt idx="991">
                  <c:v>0.16261358616941379</c:v>
                </c:pt>
                <c:pt idx="992">
                  <c:v>0.16156932887223274</c:v>
                </c:pt>
                <c:pt idx="993">
                  <c:v>0.16109395616949493</c:v>
                </c:pt>
                <c:pt idx="994">
                  <c:v>0.162113966169386</c:v>
                </c:pt>
                <c:pt idx="995">
                  <c:v>0.16144826616945818</c:v>
                </c:pt>
                <c:pt idx="996">
                  <c:v>0.16109074616942121</c:v>
                </c:pt>
                <c:pt idx="997">
                  <c:v>0.16084546616959025</c:v>
                </c:pt>
                <c:pt idx="998">
                  <c:v>0.15948848616947958</c:v>
                </c:pt>
                <c:pt idx="999">
                  <c:v>0.1615206261694766</c:v>
                </c:pt>
                <c:pt idx="1000">
                  <c:v>0.16116706095205302</c:v>
                </c:pt>
                <c:pt idx="1001">
                  <c:v>0.16103913616946394</c:v>
                </c:pt>
                <c:pt idx="1002">
                  <c:v>0.15960871616955785</c:v>
                </c:pt>
                <c:pt idx="1003">
                  <c:v>0.15839776616944343</c:v>
                </c:pt>
                <c:pt idx="1004">
                  <c:v>0.15812961616958887</c:v>
                </c:pt>
                <c:pt idx="1005">
                  <c:v>0.15964618999930744</c:v>
                </c:pt>
                <c:pt idx="1006">
                  <c:v>0.16095445950293208</c:v>
                </c:pt>
                <c:pt idx="1007">
                  <c:v>0.16045240616951167</c:v>
                </c:pt>
                <c:pt idx="1008">
                  <c:v>0.15926225116948001</c:v>
                </c:pt>
                <c:pt idx="1009">
                  <c:v>0.16092424685909643</c:v>
                </c:pt>
                <c:pt idx="1010">
                  <c:v>0.15841307616949524</c:v>
                </c:pt>
                <c:pt idx="1011">
                  <c:v>0.1580718861694238</c:v>
                </c:pt>
                <c:pt idx="1012">
                  <c:v>0.1573814656755417</c:v>
                </c:pt>
                <c:pt idx="1013">
                  <c:v>0.15871452616944745</c:v>
                </c:pt>
                <c:pt idx="1014">
                  <c:v>0.15741038616957337</c:v>
                </c:pt>
                <c:pt idx="1015">
                  <c:v>0.15814088616932065</c:v>
                </c:pt>
                <c:pt idx="1016">
                  <c:v>0.15752721616956938</c:v>
                </c:pt>
                <c:pt idx="1017">
                  <c:v>0.15785973728064567</c:v>
                </c:pt>
                <c:pt idx="1018">
                  <c:v>0.16026941783624699</c:v>
                </c:pt>
                <c:pt idx="1019">
                  <c:v>0.15574808616945301</c:v>
                </c:pt>
                <c:pt idx="1020">
                  <c:v>0.15729216616944097</c:v>
                </c:pt>
                <c:pt idx="1021">
                  <c:v>0.15832664616954167</c:v>
                </c:pt>
                <c:pt idx="1022">
                  <c:v>0.15652282616945001</c:v>
                </c:pt>
                <c:pt idx="1023">
                  <c:v>0.15822837616946131</c:v>
                </c:pt>
                <c:pt idx="1024">
                  <c:v>0.15772243262111382</c:v>
                </c:pt>
                <c:pt idx="1025">
                  <c:v>0.15845562616947018</c:v>
                </c:pt>
                <c:pt idx="1026">
                  <c:v>0.15626610616948267</c:v>
                </c:pt>
                <c:pt idx="1027">
                  <c:v>0.15689274616934776</c:v>
                </c:pt>
                <c:pt idx="1028">
                  <c:v>0.15773880616944791</c:v>
                </c:pt>
                <c:pt idx="1029">
                  <c:v>0.15604890616950237</c:v>
                </c:pt>
                <c:pt idx="1030">
                  <c:v>0.15732722410760408</c:v>
                </c:pt>
                <c:pt idx="1031">
                  <c:v>0.15665340616943987</c:v>
                </c:pt>
                <c:pt idx="1032">
                  <c:v>0.15680494616947277</c:v>
                </c:pt>
                <c:pt idx="1033">
                  <c:v>0.15678668616929781</c:v>
                </c:pt>
                <c:pt idx="1034">
                  <c:v>0.1582582928361235</c:v>
                </c:pt>
                <c:pt idx="1035">
                  <c:v>0.15586490485794977</c:v>
                </c:pt>
                <c:pt idx="1036">
                  <c:v>0.15686645616949602</c:v>
                </c:pt>
                <c:pt idx="1037">
                  <c:v>0.15644138905609867</c:v>
                </c:pt>
                <c:pt idx="1038">
                  <c:v>0.15622857616953922</c:v>
                </c:pt>
                <c:pt idx="1039">
                  <c:v>0.15664361616934741</c:v>
                </c:pt>
                <c:pt idx="1040">
                  <c:v>0.15598367616949824</c:v>
                </c:pt>
                <c:pt idx="1041">
                  <c:v>0.15512693616955175</c:v>
                </c:pt>
                <c:pt idx="1042">
                  <c:v>0.15608454045525383</c:v>
                </c:pt>
                <c:pt idx="1043">
                  <c:v>0.15335855546244667</c:v>
                </c:pt>
                <c:pt idx="1044">
                  <c:v>0.15385244616939542</c:v>
                </c:pt>
                <c:pt idx="1045">
                  <c:v>0.15280069616954961</c:v>
                </c:pt>
                <c:pt idx="1046">
                  <c:v>0.15221036616949857</c:v>
                </c:pt>
                <c:pt idx="1047">
                  <c:v>0.15225852307675325</c:v>
                </c:pt>
                <c:pt idx="1048">
                  <c:v>0.15063688616946544</c:v>
                </c:pt>
                <c:pt idx="1049">
                  <c:v>0.15027942616940498</c:v>
                </c:pt>
                <c:pt idx="1050">
                  <c:v>0.15078194759804836</c:v>
                </c:pt>
                <c:pt idx="1051">
                  <c:v>0.1504345382574287</c:v>
                </c:pt>
                <c:pt idx="1052">
                  <c:v>0.14941260616947724</c:v>
                </c:pt>
                <c:pt idx="1053">
                  <c:v>0.15022883235509721</c:v>
                </c:pt>
                <c:pt idx="1054">
                  <c:v>0.14825084616944656</c:v>
                </c:pt>
                <c:pt idx="1055">
                  <c:v>0.14890741616940784</c:v>
                </c:pt>
                <c:pt idx="1056">
                  <c:v>0.14922059616954186</c:v>
                </c:pt>
                <c:pt idx="1057">
                  <c:v>0.14854054616947121</c:v>
                </c:pt>
                <c:pt idx="1058">
                  <c:v>0.14688238479007518</c:v>
                </c:pt>
                <c:pt idx="1059">
                  <c:v>0.14478562616946539</c:v>
                </c:pt>
                <c:pt idx="1060">
                  <c:v>0.14682767667447644</c:v>
                </c:pt>
                <c:pt idx="1061">
                  <c:v>0.14698014616956823</c:v>
                </c:pt>
                <c:pt idx="1062">
                  <c:v>0.14621180616954638</c:v>
                </c:pt>
                <c:pt idx="1063">
                  <c:v>0.14528076616942096</c:v>
                </c:pt>
                <c:pt idx="1064">
                  <c:v>0.1457086461695099</c:v>
                </c:pt>
                <c:pt idx="1065">
                  <c:v>0.14557150245816786</c:v>
                </c:pt>
                <c:pt idx="1066">
                  <c:v>0.14559590616950407</c:v>
                </c:pt>
                <c:pt idx="1067">
                  <c:v>0.14588696400737439</c:v>
                </c:pt>
                <c:pt idx="1068">
                  <c:v>0.14462305170133055</c:v>
                </c:pt>
                <c:pt idx="1069">
                  <c:v>0.14471622616949287</c:v>
                </c:pt>
                <c:pt idx="1070">
                  <c:v>0.14265615194263148</c:v>
                </c:pt>
                <c:pt idx="1071">
                  <c:v>0.14446813616949344</c:v>
                </c:pt>
                <c:pt idx="1072">
                  <c:v>0.14438098616942346</c:v>
                </c:pt>
                <c:pt idx="1073">
                  <c:v>0.14310021616952895</c:v>
                </c:pt>
                <c:pt idx="1074">
                  <c:v>0.14341697616941934</c:v>
                </c:pt>
                <c:pt idx="1075">
                  <c:v>0.14523453241953638</c:v>
                </c:pt>
                <c:pt idx="1076">
                  <c:v>0.14509178172508541</c:v>
                </c:pt>
                <c:pt idx="1077">
                  <c:v>0.14456610765100214</c:v>
                </c:pt>
                <c:pt idx="1078">
                  <c:v>0.14413742616947905</c:v>
                </c:pt>
                <c:pt idx="1079">
                  <c:v>0.14578146616956644</c:v>
                </c:pt>
                <c:pt idx="1080">
                  <c:v>0.14527421616941188</c:v>
                </c:pt>
                <c:pt idx="1081">
                  <c:v>0.14513458616940517</c:v>
                </c:pt>
                <c:pt idx="1082">
                  <c:v>0.14535173033615933</c:v>
                </c:pt>
                <c:pt idx="1083">
                  <c:v>0.14409849616940576</c:v>
                </c:pt>
                <c:pt idx="1084">
                  <c:v>0.1441247261694798</c:v>
                </c:pt>
                <c:pt idx="1085">
                  <c:v>0.14353857855040536</c:v>
                </c:pt>
                <c:pt idx="1086">
                  <c:v>0.14616844435134632</c:v>
                </c:pt>
                <c:pt idx="1087">
                  <c:v>0.14560746616959369</c:v>
                </c:pt>
                <c:pt idx="1088">
                  <c:v>0.14424042616943225</c:v>
                </c:pt>
                <c:pt idx="1089">
                  <c:v>0.14317331038007808</c:v>
                </c:pt>
                <c:pt idx="1090">
                  <c:v>0.14436081616942437</c:v>
                </c:pt>
                <c:pt idx="1091">
                  <c:v>0.14324043616947801</c:v>
                </c:pt>
                <c:pt idx="1092">
                  <c:v>0.14226171616948591</c:v>
                </c:pt>
                <c:pt idx="1093">
                  <c:v>0.14480817616957609</c:v>
                </c:pt>
                <c:pt idx="1094">
                  <c:v>0.14061512616947885</c:v>
                </c:pt>
                <c:pt idx="1095">
                  <c:v>0.14290813637354921</c:v>
                </c:pt>
                <c:pt idx="1096">
                  <c:v>0.14268347880098986</c:v>
                </c:pt>
                <c:pt idx="1097">
                  <c:v>0.14215087616946676</c:v>
                </c:pt>
                <c:pt idx="1098">
                  <c:v>0.14372717616946326</c:v>
                </c:pt>
                <c:pt idx="1099">
                  <c:v>0.14342827616933118</c:v>
                </c:pt>
                <c:pt idx="1100">
                  <c:v>0.14295722616951423</c:v>
                </c:pt>
                <c:pt idx="1101">
                  <c:v>0.1429487061695483</c:v>
                </c:pt>
                <c:pt idx="1102">
                  <c:v>0.14173077200283046</c:v>
                </c:pt>
                <c:pt idx="1103">
                  <c:v>0.14491012616947793</c:v>
                </c:pt>
                <c:pt idx="1104">
                  <c:v>0.14182129283614137</c:v>
                </c:pt>
                <c:pt idx="1105">
                  <c:v>0.14499202616946161</c:v>
                </c:pt>
                <c:pt idx="1106">
                  <c:v>0.14072445616945126</c:v>
                </c:pt>
                <c:pt idx="1107">
                  <c:v>0.14258664616943412</c:v>
                </c:pt>
                <c:pt idx="1108">
                  <c:v>0.14232491616954235</c:v>
                </c:pt>
                <c:pt idx="1109">
                  <c:v>0.14429961616943396</c:v>
                </c:pt>
                <c:pt idx="1110">
                  <c:v>0.14316058493243139</c:v>
                </c:pt>
                <c:pt idx="1111">
                  <c:v>0.14452062616953748</c:v>
                </c:pt>
                <c:pt idx="1112">
                  <c:v>0.14484131038003062</c:v>
                </c:pt>
                <c:pt idx="1113">
                  <c:v>0.14285756616945378</c:v>
                </c:pt>
                <c:pt idx="1114">
                  <c:v>0.14399810616943409</c:v>
                </c:pt>
                <c:pt idx="1115">
                  <c:v>0.14408404616942516</c:v>
                </c:pt>
                <c:pt idx="1116">
                  <c:v>0.14312650116950465</c:v>
                </c:pt>
                <c:pt idx="1117">
                  <c:v>0.14158868616958389</c:v>
                </c:pt>
                <c:pt idx="1118">
                  <c:v>0.1437716961695088</c:v>
                </c:pt>
                <c:pt idx="1119">
                  <c:v>0.14357293616937741</c:v>
                </c:pt>
                <c:pt idx="1120">
                  <c:v>0.14140723616937134</c:v>
                </c:pt>
                <c:pt idx="1121">
                  <c:v>0.14403991188378029</c:v>
                </c:pt>
                <c:pt idx="1122">
                  <c:v>0.14455361301155273</c:v>
                </c:pt>
                <c:pt idx="1123">
                  <c:v>0.14337698616941458</c:v>
                </c:pt>
                <c:pt idx="1124">
                  <c:v>0.14243338616955731</c:v>
                </c:pt>
                <c:pt idx="1125">
                  <c:v>0.14283622616935079</c:v>
                </c:pt>
                <c:pt idx="1126">
                  <c:v>0.14229769616949295</c:v>
                </c:pt>
                <c:pt idx="1127">
                  <c:v>0.14029148616955928</c:v>
                </c:pt>
                <c:pt idx="1128">
                  <c:v>0.14324252616947325</c:v>
                </c:pt>
                <c:pt idx="1129">
                  <c:v>0.14309048124185614</c:v>
                </c:pt>
                <c:pt idx="1130">
                  <c:v>0.14289324616939336</c:v>
                </c:pt>
                <c:pt idx="1131">
                  <c:v>0.14199945616951487</c:v>
                </c:pt>
                <c:pt idx="1132">
                  <c:v>0.14183356616953802</c:v>
                </c:pt>
                <c:pt idx="1133">
                  <c:v>0.14265007616953085</c:v>
                </c:pt>
                <c:pt idx="1134">
                  <c:v>0.14196402823122875</c:v>
                </c:pt>
                <c:pt idx="1135">
                  <c:v>0.14307439616948167</c:v>
                </c:pt>
                <c:pt idx="1136">
                  <c:v>0.14225482616943458</c:v>
                </c:pt>
                <c:pt idx="1137">
                  <c:v>0.14255615558124651</c:v>
                </c:pt>
                <c:pt idx="1138">
                  <c:v>0.14306518616952252</c:v>
                </c:pt>
                <c:pt idx="1139">
                  <c:v>0.14373752616943142</c:v>
                </c:pt>
                <c:pt idx="1140">
                  <c:v>0.14318352616946584</c:v>
                </c:pt>
                <c:pt idx="1141">
                  <c:v>0.14231744195895146</c:v>
                </c:pt>
                <c:pt idx="1142">
                  <c:v>0.14168442616946214</c:v>
                </c:pt>
                <c:pt idx="1143">
                  <c:v>0.14179708616950398</c:v>
                </c:pt>
                <c:pt idx="1144">
                  <c:v>0.14176381616945838</c:v>
                </c:pt>
                <c:pt idx="1145">
                  <c:v>0.14067829283618494</c:v>
                </c:pt>
                <c:pt idx="1146">
                  <c:v>0.13832095950282058</c:v>
                </c:pt>
                <c:pt idx="1147">
                  <c:v>0.13804457616953414</c:v>
                </c:pt>
                <c:pt idx="1148">
                  <c:v>0.13523038616961008</c:v>
                </c:pt>
                <c:pt idx="1149">
                  <c:v>0.13621124616950914</c:v>
                </c:pt>
                <c:pt idx="1150">
                  <c:v>0.13522764616952543</c:v>
                </c:pt>
                <c:pt idx="1151">
                  <c:v>0.13462638479023786</c:v>
                </c:pt>
                <c:pt idx="1152">
                  <c:v>0.13136972420871013</c:v>
                </c:pt>
                <c:pt idx="1153">
                  <c:v>0.13306577616950219</c:v>
                </c:pt>
                <c:pt idx="1154">
                  <c:v>0.13317648616941824</c:v>
                </c:pt>
                <c:pt idx="1155">
                  <c:v>0.13245245616941767</c:v>
                </c:pt>
                <c:pt idx="1156">
                  <c:v>0.13154954616933884</c:v>
                </c:pt>
                <c:pt idx="1157">
                  <c:v>0.13217900616955086</c:v>
                </c:pt>
                <c:pt idx="1158">
                  <c:v>0.13236731366949078</c:v>
                </c:pt>
                <c:pt idx="1159">
                  <c:v>0.13008587616943146</c:v>
                </c:pt>
                <c:pt idx="1160">
                  <c:v>0.13169074381647766</c:v>
                </c:pt>
                <c:pt idx="1161">
                  <c:v>0.1315316161694256</c:v>
                </c:pt>
                <c:pt idx="1162">
                  <c:v>0.13185480616937184</c:v>
                </c:pt>
                <c:pt idx="1163">
                  <c:v>0.1292600961695598</c:v>
                </c:pt>
                <c:pt idx="1164">
                  <c:v>0.13055545616951747</c:v>
                </c:pt>
                <c:pt idx="1165">
                  <c:v>0.13125148033610406</c:v>
                </c:pt>
                <c:pt idx="1166">
                  <c:v>0.13136664616942545</c:v>
                </c:pt>
                <c:pt idx="1167">
                  <c:v>0.13170408071493972</c:v>
                </c:pt>
                <c:pt idx="1168">
                  <c:v>0.13011421379836469</c:v>
                </c:pt>
                <c:pt idx="1169">
                  <c:v>0.1303638461693879</c:v>
                </c:pt>
                <c:pt idx="1170">
                  <c:v>0.13217922616949809</c:v>
                </c:pt>
                <c:pt idx="1171">
                  <c:v>0.13234575116946706</c:v>
                </c:pt>
                <c:pt idx="1172">
                  <c:v>0.13162469616949579</c:v>
                </c:pt>
                <c:pt idx="1173">
                  <c:v>0.13116795616950583</c:v>
                </c:pt>
                <c:pt idx="1174">
                  <c:v>0.13177699616947791</c:v>
                </c:pt>
                <c:pt idx="1175">
                  <c:v>0.13227503996259321</c:v>
                </c:pt>
                <c:pt idx="1176">
                  <c:v>0.13531231664568111</c:v>
                </c:pt>
                <c:pt idx="1177">
                  <c:v>0.13412840276531318</c:v>
                </c:pt>
                <c:pt idx="1178">
                  <c:v>0.13764596616962876</c:v>
                </c:pt>
                <c:pt idx="1179">
                  <c:v>0.13734006616948591</c:v>
                </c:pt>
                <c:pt idx="1180">
                  <c:v>0.13820556616963131</c:v>
                </c:pt>
                <c:pt idx="1181">
                  <c:v>0.13910314616946101</c:v>
                </c:pt>
                <c:pt idx="1182">
                  <c:v>0.14064182616947113</c:v>
                </c:pt>
                <c:pt idx="1183">
                  <c:v>0.14334514997904085</c:v>
                </c:pt>
                <c:pt idx="1184">
                  <c:v>0.14286322616945318</c:v>
                </c:pt>
                <c:pt idx="1185">
                  <c:v>0.14416156616952941</c:v>
                </c:pt>
                <c:pt idx="1186">
                  <c:v>0.14496220616946701</c:v>
                </c:pt>
                <c:pt idx="1187">
                  <c:v>0.14568522616950472</c:v>
                </c:pt>
                <c:pt idx="1188">
                  <c:v>0.14571536575284946</c:v>
                </c:pt>
                <c:pt idx="1189">
                  <c:v>0.14605077431760088</c:v>
                </c:pt>
                <c:pt idx="1190">
                  <c:v>0.14853393229188333</c:v>
                </c:pt>
                <c:pt idx="1191">
                  <c:v>0.14761030616951137</c:v>
                </c:pt>
                <c:pt idx="1192">
                  <c:v>0.14929506616950056</c:v>
                </c:pt>
                <c:pt idx="1193">
                  <c:v>0.14827371991950139</c:v>
                </c:pt>
                <c:pt idx="1194">
                  <c:v>0.14836687616940486</c:v>
                </c:pt>
                <c:pt idx="1195">
                  <c:v>0.14890486426475036</c:v>
                </c:pt>
                <c:pt idx="1196">
                  <c:v>0.14726982616943479</c:v>
                </c:pt>
                <c:pt idx="1197">
                  <c:v>0.14756732616953633</c:v>
                </c:pt>
                <c:pt idx="1198">
                  <c:v>0.14888621616958631</c:v>
                </c:pt>
                <c:pt idx="1199">
                  <c:v>0.14720703616946207</c:v>
                </c:pt>
                <c:pt idx="1200">
                  <c:v>0.14730102200282152</c:v>
                </c:pt>
                <c:pt idx="1201">
                  <c:v>0.14739945616949526</c:v>
                </c:pt>
                <c:pt idx="1202">
                  <c:v>0.14686721876216788</c:v>
                </c:pt>
                <c:pt idx="1203">
                  <c:v>0.14760642616950292</c:v>
                </c:pt>
                <c:pt idx="1204">
                  <c:v>0.14676927616942251</c:v>
                </c:pt>
                <c:pt idx="1205">
                  <c:v>0.14766237616956346</c:v>
                </c:pt>
                <c:pt idx="1206">
                  <c:v>0.14933319908620044</c:v>
                </c:pt>
                <c:pt idx="1207">
                  <c:v>0.14663757616938256</c:v>
                </c:pt>
                <c:pt idx="1208">
                  <c:v>0.14746241616937547</c:v>
                </c:pt>
                <c:pt idx="1209">
                  <c:v>0.14797366842296361</c:v>
                </c:pt>
                <c:pt idx="1210">
                  <c:v>0.14746474045512073</c:v>
                </c:pt>
                <c:pt idx="1211">
                  <c:v>0.14911023616950564</c:v>
                </c:pt>
                <c:pt idx="1212">
                  <c:v>0.14798443866951067</c:v>
                </c:pt>
                <c:pt idx="1213">
                  <c:v>0.14878487616941533</c:v>
                </c:pt>
                <c:pt idx="1214">
                  <c:v>0.14897376616944771</c:v>
                </c:pt>
                <c:pt idx="1215">
                  <c:v>0.15002511366941468</c:v>
                </c:pt>
                <c:pt idx="1216">
                  <c:v>0.14997767936102946</c:v>
                </c:pt>
                <c:pt idx="1217">
                  <c:v>0.14916220616952108</c:v>
                </c:pt>
                <c:pt idx="1218">
                  <c:v>0.15080629283616545</c:v>
                </c:pt>
                <c:pt idx="1219">
                  <c:v>0.15150111616954121</c:v>
                </c:pt>
                <c:pt idx="1220">
                  <c:v>0.15258190616953021</c:v>
                </c:pt>
                <c:pt idx="1221">
                  <c:v>0.15247958616949131</c:v>
                </c:pt>
                <c:pt idx="1222">
                  <c:v>0.15373278616949915</c:v>
                </c:pt>
                <c:pt idx="1223">
                  <c:v>0.15276288879574912</c:v>
                </c:pt>
                <c:pt idx="1224">
                  <c:v>0.1542629791106549</c:v>
                </c:pt>
                <c:pt idx="1225">
                  <c:v>0.15523035344219252</c:v>
                </c:pt>
                <c:pt idx="1226">
                  <c:v>0.15526982616948723</c:v>
                </c:pt>
                <c:pt idx="1227">
                  <c:v>0.15598077616945721</c:v>
                </c:pt>
                <c:pt idx="1228">
                  <c:v>0.15552835616941263</c:v>
                </c:pt>
                <c:pt idx="1229">
                  <c:v>0.15615941616940188</c:v>
                </c:pt>
                <c:pt idx="1230">
                  <c:v>0.15458522821022319</c:v>
                </c:pt>
                <c:pt idx="1231">
                  <c:v>0.15206934258733912</c:v>
                </c:pt>
                <c:pt idx="1232">
                  <c:v>0.15663223401261922</c:v>
                </c:pt>
                <c:pt idx="1233">
                  <c:v>0.1553026261694726</c:v>
                </c:pt>
                <c:pt idx="1234">
                  <c:v>0.15494588616952865</c:v>
                </c:pt>
                <c:pt idx="1235">
                  <c:v>0.15568844616961999</c:v>
                </c:pt>
                <c:pt idx="1236">
                  <c:v>0.15779422616938643</c:v>
                </c:pt>
                <c:pt idx="1237">
                  <c:v>0.15619848616952947</c:v>
                </c:pt>
                <c:pt idx="1238">
                  <c:v>0.15655346455331204</c:v>
                </c:pt>
                <c:pt idx="1239">
                  <c:v>0.15757424075276572</c:v>
                </c:pt>
                <c:pt idx="1240">
                  <c:v>0.15600975950285095</c:v>
                </c:pt>
                <c:pt idx="1241">
                  <c:v>0.15732577200283521</c:v>
                </c:pt>
                <c:pt idx="1242">
                  <c:v>0.1562364561693671</c:v>
                </c:pt>
                <c:pt idx="1243">
                  <c:v>0.15425702616940393</c:v>
                </c:pt>
                <c:pt idx="1244">
                  <c:v>0.15562286616953713</c:v>
                </c:pt>
                <c:pt idx="1245">
                  <c:v>0.15550895248522081</c:v>
                </c:pt>
                <c:pt idx="1246">
                  <c:v>0.15597311616957654</c:v>
                </c:pt>
                <c:pt idx="1247">
                  <c:v>0.15512585616946245</c:v>
                </c:pt>
                <c:pt idx="1248">
                  <c:v>0.15482236301158989</c:v>
                </c:pt>
                <c:pt idx="1249">
                  <c:v>0.15566814132093049</c:v>
                </c:pt>
                <c:pt idx="1250">
                  <c:v>0.15544835616948677</c:v>
                </c:pt>
                <c:pt idx="1251">
                  <c:v>0.15477927880112938</c:v>
                </c:pt>
                <c:pt idx="1252">
                  <c:v>0.15559516616950481</c:v>
                </c:pt>
                <c:pt idx="1253">
                  <c:v>0.15563316616943729</c:v>
                </c:pt>
                <c:pt idx="1254">
                  <c:v>0.15611426616932544</c:v>
                </c:pt>
                <c:pt idx="1255">
                  <c:v>0.15543636616963863</c:v>
                </c:pt>
                <c:pt idx="1256">
                  <c:v>0.15507245950281862</c:v>
                </c:pt>
                <c:pt idx="1257">
                  <c:v>0.15639262616947749</c:v>
                </c:pt>
                <c:pt idx="1258">
                  <c:v>0.15483271616945166</c:v>
                </c:pt>
                <c:pt idx="1259">
                  <c:v>0.15580877616942251</c:v>
                </c:pt>
                <c:pt idx="1260">
                  <c:v>0.15526524616959148</c:v>
                </c:pt>
                <c:pt idx="1261">
                  <c:v>0.15462867616936649</c:v>
                </c:pt>
                <c:pt idx="1262">
                  <c:v>0.15556089616949023</c:v>
                </c:pt>
                <c:pt idx="1263">
                  <c:v>0.15552432479964295</c:v>
                </c:pt>
                <c:pt idx="1264">
                  <c:v>0.15543787616941537</c:v>
                </c:pt>
                <c:pt idx="1265">
                  <c:v>0.15547867667457638</c:v>
                </c:pt>
                <c:pt idx="1266">
                  <c:v>0.15567207353792875</c:v>
                </c:pt>
                <c:pt idx="1267">
                  <c:v>0.15716387616940614</c:v>
                </c:pt>
                <c:pt idx="1268">
                  <c:v>0.15625000616952894</c:v>
                </c:pt>
                <c:pt idx="1269">
                  <c:v>0.15525893866956159</c:v>
                </c:pt>
                <c:pt idx="1270">
                  <c:v>0.1562406461695503</c:v>
                </c:pt>
                <c:pt idx="1271">
                  <c:v>0.1566762261695232</c:v>
                </c:pt>
                <c:pt idx="1272">
                  <c:v>0.15650651616944344</c:v>
                </c:pt>
                <c:pt idx="1273">
                  <c:v>0.15728496487913907</c:v>
                </c:pt>
                <c:pt idx="1274">
                  <c:v>0.15898093386178413</c:v>
                </c:pt>
                <c:pt idx="1275">
                  <c:v>0.15717497616955706</c:v>
                </c:pt>
                <c:pt idx="1276">
                  <c:v>0.15837396301147072</c:v>
                </c:pt>
                <c:pt idx="1277">
                  <c:v>0.15824406616940234</c:v>
                </c:pt>
                <c:pt idx="1278">
                  <c:v>0.15665939616940261</c:v>
                </c:pt>
                <c:pt idx="1279">
                  <c:v>0.15888555616942324</c:v>
                </c:pt>
                <c:pt idx="1280">
                  <c:v>0.15660195616949588</c:v>
                </c:pt>
                <c:pt idx="1281">
                  <c:v>0.15633761616938108</c:v>
                </c:pt>
                <c:pt idx="1282">
                  <c:v>0.15785072294374908</c:v>
                </c:pt>
                <c:pt idx="1283">
                  <c:v>0.15553262616947455</c:v>
                </c:pt>
                <c:pt idx="1284">
                  <c:v>0.15709374616949401</c:v>
                </c:pt>
                <c:pt idx="1285">
                  <c:v>0.15759265616947016</c:v>
                </c:pt>
                <c:pt idx="1286">
                  <c:v>0.15801754616944674</c:v>
                </c:pt>
                <c:pt idx="1287">
                  <c:v>0.15784835616955212</c:v>
                </c:pt>
                <c:pt idx="1288">
                  <c:v>0.15693246616952203</c:v>
                </c:pt>
                <c:pt idx="1289">
                  <c:v>0.15896906366937469</c:v>
                </c:pt>
                <c:pt idx="1290">
                  <c:v>0.15961155616960809</c:v>
                </c:pt>
                <c:pt idx="1291">
                  <c:v>0.15969782259806217</c:v>
                </c:pt>
                <c:pt idx="1292">
                  <c:v>0.15936762616946973</c:v>
                </c:pt>
                <c:pt idx="1293">
                  <c:v>0.15770080616934484</c:v>
                </c:pt>
                <c:pt idx="1294">
                  <c:v>0.15897272616950886</c:v>
                </c:pt>
                <c:pt idx="1295">
                  <c:v>0.15842900116949479</c:v>
                </c:pt>
                <c:pt idx="1296">
                  <c:v>0.15782139616941046</c:v>
                </c:pt>
                <c:pt idx="1297">
                  <c:v>0.15888722616951156</c:v>
                </c:pt>
                <c:pt idx="1298">
                  <c:v>0.15850755616943968</c:v>
                </c:pt>
                <c:pt idx="1299">
                  <c:v>0.15893698616956453</c:v>
                </c:pt>
                <c:pt idx="1300">
                  <c:v>0.15920823633902625</c:v>
                </c:pt>
                <c:pt idx="1301">
                  <c:v>0.15854387616948892</c:v>
                </c:pt>
                <c:pt idx="1302">
                  <c:v>0.15760403042479262</c:v>
                </c:pt>
                <c:pt idx="1303">
                  <c:v>0.15825796616960025</c:v>
                </c:pt>
                <c:pt idx="1304">
                  <c:v>0.15563940616947047</c:v>
                </c:pt>
                <c:pt idx="1305">
                  <c:v>0.15732510616943793</c:v>
                </c:pt>
                <c:pt idx="1306">
                  <c:v>0.15690330616961043</c:v>
                </c:pt>
                <c:pt idx="1307">
                  <c:v>0.15919754616945175</c:v>
                </c:pt>
                <c:pt idx="1308">
                  <c:v>0.15831790741934532</c:v>
                </c:pt>
                <c:pt idx="1309">
                  <c:v>0.15754141305461644</c:v>
                </c:pt>
                <c:pt idx="1310">
                  <c:v>0.15504044435128617</c:v>
                </c:pt>
                <c:pt idx="1311">
                  <c:v>0.15540247616948488</c:v>
                </c:pt>
                <c:pt idx="1312">
                  <c:v>0.15768459616933234</c:v>
                </c:pt>
                <c:pt idx="1313">
                  <c:v>0.15710238616958355</c:v>
                </c:pt>
                <c:pt idx="1314">
                  <c:v>0.15638234616940858</c:v>
                </c:pt>
                <c:pt idx="1315">
                  <c:v>0.15650235248531894</c:v>
                </c:pt>
                <c:pt idx="1316">
                  <c:v>0.15563145616947346</c:v>
                </c:pt>
                <c:pt idx="1317">
                  <c:v>0.15457967616944759</c:v>
                </c:pt>
                <c:pt idx="1318">
                  <c:v>0.15655853921293789</c:v>
                </c:pt>
                <c:pt idx="1319">
                  <c:v>0.15519700454774474</c:v>
                </c:pt>
                <c:pt idx="1320">
                  <c:v>0.15364564616943721</c:v>
                </c:pt>
                <c:pt idx="1321">
                  <c:v>0.15415934839171541</c:v>
                </c:pt>
                <c:pt idx="1322">
                  <c:v>0.15489739147555787</c:v>
                </c:pt>
                <c:pt idx="1323">
                  <c:v>0.15333268616952023</c:v>
                </c:pt>
                <c:pt idx="1324">
                  <c:v>0.15455125616948356</c:v>
                </c:pt>
                <c:pt idx="1325">
                  <c:v>0.15304407444537571</c:v>
                </c:pt>
                <c:pt idx="1326">
                  <c:v>0.15462595950282326</c:v>
                </c:pt>
                <c:pt idx="1327">
                  <c:v>0.15341708616949762</c:v>
                </c:pt>
                <c:pt idx="1328">
                  <c:v>0.15230380511678734</c:v>
                </c:pt>
                <c:pt idx="1329">
                  <c:v>0.15377369616945208</c:v>
                </c:pt>
                <c:pt idx="1330">
                  <c:v>0.15313455616954738</c:v>
                </c:pt>
                <c:pt idx="1331">
                  <c:v>0.15346123616949131</c:v>
                </c:pt>
                <c:pt idx="1332">
                  <c:v>0.153188606169465</c:v>
                </c:pt>
                <c:pt idx="1333">
                  <c:v>0.15442746616957953</c:v>
                </c:pt>
                <c:pt idx="1334">
                  <c:v>0.15218716616951156</c:v>
                </c:pt>
                <c:pt idx="1335">
                  <c:v>0.15272180264005897</c:v>
                </c:pt>
                <c:pt idx="1336">
                  <c:v>0.15305964616948137</c:v>
                </c:pt>
                <c:pt idx="1337">
                  <c:v>0.15237978616939082</c:v>
                </c:pt>
                <c:pt idx="1338">
                  <c:v>0.14973552616946512</c:v>
                </c:pt>
                <c:pt idx="1339">
                  <c:v>0.15106116616942711</c:v>
                </c:pt>
                <c:pt idx="1340">
                  <c:v>0.15139564616944776</c:v>
                </c:pt>
                <c:pt idx="1341">
                  <c:v>0.15109383669580728</c:v>
                </c:pt>
                <c:pt idx="1342">
                  <c:v>0.15012422616943871</c:v>
                </c:pt>
                <c:pt idx="1343">
                  <c:v>0.15030911673548536</c:v>
                </c:pt>
                <c:pt idx="1344">
                  <c:v>0.14789088257975891</c:v>
                </c:pt>
                <c:pt idx="1345">
                  <c:v>0.14791822616943776</c:v>
                </c:pt>
                <c:pt idx="1346">
                  <c:v>0.14862971616943815</c:v>
                </c:pt>
                <c:pt idx="1347">
                  <c:v>0.14706656983146624</c:v>
                </c:pt>
                <c:pt idx="1348">
                  <c:v>0.14641697616941945</c:v>
                </c:pt>
                <c:pt idx="1349">
                  <c:v>0.14736864616936893</c:v>
                </c:pt>
                <c:pt idx="1350">
                  <c:v>0.14742010616953394</c:v>
                </c:pt>
                <c:pt idx="1351">
                  <c:v>0.14692116854233475</c:v>
                </c:pt>
                <c:pt idx="1352">
                  <c:v>0.14679525116946493</c:v>
                </c:pt>
                <c:pt idx="1353">
                  <c:v>0.14630447616949038</c:v>
                </c:pt>
                <c:pt idx="1354">
                  <c:v>0.14623915808444121</c:v>
                </c:pt>
                <c:pt idx="1355">
                  <c:v>0.14542709616954141</c:v>
                </c:pt>
                <c:pt idx="1356">
                  <c:v>0.14623785616949203</c:v>
                </c:pt>
                <c:pt idx="1357">
                  <c:v>0.14582030616938371</c:v>
                </c:pt>
                <c:pt idx="1358">
                  <c:v>0.14554304616952163</c:v>
                </c:pt>
                <c:pt idx="1359">
                  <c:v>0.14398760511680572</c:v>
                </c:pt>
                <c:pt idx="1360">
                  <c:v>0.14286163616947084</c:v>
                </c:pt>
                <c:pt idx="1361">
                  <c:v>0.14312001078482695</c:v>
                </c:pt>
                <c:pt idx="1362">
                  <c:v>0.14107527834339351</c:v>
                </c:pt>
                <c:pt idx="1363">
                  <c:v>0.13927019616959063</c:v>
                </c:pt>
                <c:pt idx="1364">
                  <c:v>0.13978024616946538</c:v>
                </c:pt>
                <c:pt idx="1365">
                  <c:v>0.13803472616945101</c:v>
                </c:pt>
                <c:pt idx="1366">
                  <c:v>0.13973736575272266</c:v>
                </c:pt>
                <c:pt idx="1367">
                  <c:v>0.13802165616947093</c:v>
                </c:pt>
                <c:pt idx="1368">
                  <c:v>0.13784403616941188</c:v>
                </c:pt>
                <c:pt idx="1369">
                  <c:v>0.13773069759798778</c:v>
                </c:pt>
                <c:pt idx="1370">
                  <c:v>0.13517669396605919</c:v>
                </c:pt>
                <c:pt idx="1371">
                  <c:v>0.13486984616938008</c:v>
                </c:pt>
                <c:pt idx="1372">
                  <c:v>0.1356700061694909</c:v>
                </c:pt>
                <c:pt idx="1373">
                  <c:v>0.13374806827476959</c:v>
                </c:pt>
                <c:pt idx="1374">
                  <c:v>0.13491052616949173</c:v>
                </c:pt>
                <c:pt idx="1375">
                  <c:v>0.13556894616939993</c:v>
                </c:pt>
                <c:pt idx="1376">
                  <c:v>0.13507378331223668</c:v>
                </c:pt>
                <c:pt idx="1377">
                  <c:v>0.13539912616946032</c:v>
                </c:pt>
                <c:pt idx="1378">
                  <c:v>0.13446852616937124</c:v>
                </c:pt>
                <c:pt idx="1379">
                  <c:v>0.13238691616956538</c:v>
                </c:pt>
                <c:pt idx="1380">
                  <c:v>0.13335326827478861</c:v>
                </c:pt>
                <c:pt idx="1381">
                  <c:v>0.13322062616941818</c:v>
                </c:pt>
                <c:pt idx="1382">
                  <c:v>0.13266966616949111</c:v>
                </c:pt>
                <c:pt idx="1383">
                  <c:v>0.13415529616948169</c:v>
                </c:pt>
                <c:pt idx="1384">
                  <c:v>0.13402509616943808</c:v>
                </c:pt>
                <c:pt idx="1385">
                  <c:v>0.13295775116938563</c:v>
                </c:pt>
                <c:pt idx="1386">
                  <c:v>0.13240462616947471</c:v>
                </c:pt>
                <c:pt idx="1387">
                  <c:v>0.13319953616948516</c:v>
                </c:pt>
                <c:pt idx="1388">
                  <c:v>0.13403528616944993</c:v>
                </c:pt>
                <c:pt idx="1389">
                  <c:v>0.13259227616951819</c:v>
                </c:pt>
                <c:pt idx="1390">
                  <c:v>0.13457084616939596</c:v>
                </c:pt>
                <c:pt idx="1391">
                  <c:v>0.13232305616946866</c:v>
                </c:pt>
                <c:pt idx="1392">
                  <c:v>0.13479915248525748</c:v>
                </c:pt>
                <c:pt idx="1393">
                  <c:v>0.13270113616950141</c:v>
                </c:pt>
                <c:pt idx="1394">
                  <c:v>0.13145709675764294</c:v>
                </c:pt>
                <c:pt idx="1395">
                  <c:v>0.13444970950278906</c:v>
                </c:pt>
                <c:pt idx="1396">
                  <c:v>0.13287972616954835</c:v>
                </c:pt>
                <c:pt idx="1397">
                  <c:v>0.13226741616956877</c:v>
                </c:pt>
                <c:pt idx="1398">
                  <c:v>0.13362683616952609</c:v>
                </c:pt>
                <c:pt idx="1399">
                  <c:v>0.13287699075281978</c:v>
                </c:pt>
                <c:pt idx="1400">
                  <c:v>0.13471587616936637</c:v>
                </c:pt>
                <c:pt idx="1401">
                  <c:v>0.1349546261694457</c:v>
                </c:pt>
                <c:pt idx="1402">
                  <c:v>0.13442502616936741</c:v>
                </c:pt>
                <c:pt idx="1403">
                  <c:v>0.13497294561392439</c:v>
                </c:pt>
                <c:pt idx="1404">
                  <c:v>0.13302262616947758</c:v>
                </c:pt>
                <c:pt idx="1405">
                  <c:v>0.13422826616938721</c:v>
                </c:pt>
                <c:pt idx="1406">
                  <c:v>0.13490304616948384</c:v>
                </c:pt>
                <c:pt idx="1407">
                  <c:v>0.13495805774829256</c:v>
                </c:pt>
                <c:pt idx="1408">
                  <c:v>0.13612342616934825</c:v>
                </c:pt>
                <c:pt idx="1409">
                  <c:v>0.13502040616947403</c:v>
                </c:pt>
                <c:pt idx="1410">
                  <c:v>0.13497152616935182</c:v>
                </c:pt>
                <c:pt idx="1411">
                  <c:v>0.13370096616954186</c:v>
                </c:pt>
                <c:pt idx="1412">
                  <c:v>0.13459640616943613</c:v>
                </c:pt>
                <c:pt idx="1413">
                  <c:v>0.13449062616949453</c:v>
                </c:pt>
                <c:pt idx="1414">
                  <c:v>0.13190136426482019</c:v>
                </c:pt>
                <c:pt idx="1415">
                  <c:v>0.13318202616939345</c:v>
                </c:pt>
                <c:pt idx="1416">
                  <c:v>0.13069793616953973</c:v>
                </c:pt>
                <c:pt idx="1417">
                  <c:v>0.1327865761695079</c:v>
                </c:pt>
                <c:pt idx="1418">
                  <c:v>0.13212702616949917</c:v>
                </c:pt>
                <c:pt idx="1419">
                  <c:v>0.13207059718399705</c:v>
                </c:pt>
                <c:pt idx="1420">
                  <c:v>0.13236307616945453</c:v>
                </c:pt>
                <c:pt idx="1421">
                  <c:v>0.13230051616953625</c:v>
                </c:pt>
                <c:pt idx="1422">
                  <c:v>0.13222374616950106</c:v>
                </c:pt>
                <c:pt idx="1423">
                  <c:v>0.13137119616948217</c:v>
                </c:pt>
                <c:pt idx="1424">
                  <c:v>0.1317714061694773</c:v>
                </c:pt>
                <c:pt idx="1425">
                  <c:v>0.13174725116955699</c:v>
                </c:pt>
                <c:pt idx="1426">
                  <c:v>0.1315244061696319</c:v>
                </c:pt>
                <c:pt idx="1427">
                  <c:v>0.1320426261694792</c:v>
                </c:pt>
                <c:pt idx="1428">
                  <c:v>0.12936637616947172</c:v>
                </c:pt>
                <c:pt idx="1429">
                  <c:v>0.1331170561695672</c:v>
                </c:pt>
                <c:pt idx="1430">
                  <c:v>0.13380466616941078</c:v>
                </c:pt>
                <c:pt idx="1431">
                  <c:v>0.13385440616946204</c:v>
                </c:pt>
                <c:pt idx="1432">
                  <c:v>0.13220574195891288</c:v>
                </c:pt>
                <c:pt idx="1433">
                  <c:v>0.13285740616946393</c:v>
                </c:pt>
                <c:pt idx="1434">
                  <c:v>0.13349558616944543</c:v>
                </c:pt>
                <c:pt idx="1435">
                  <c:v>0.13476916616943424</c:v>
                </c:pt>
                <c:pt idx="1436">
                  <c:v>0.13213463915658963</c:v>
                </c:pt>
                <c:pt idx="1437">
                  <c:v>0.13414457353793813</c:v>
                </c:pt>
                <c:pt idx="1438">
                  <c:v>0.13644062616955918</c:v>
                </c:pt>
                <c:pt idx="1439">
                  <c:v>0.13610935616955538</c:v>
                </c:pt>
                <c:pt idx="1440">
                  <c:v>0.13714178616949377</c:v>
                </c:pt>
                <c:pt idx="1441">
                  <c:v>0.13743709616957744</c:v>
                </c:pt>
                <c:pt idx="1442">
                  <c:v>0.13589228616953625</c:v>
                </c:pt>
                <c:pt idx="1443">
                  <c:v>0.13753209985362963</c:v>
                </c:pt>
                <c:pt idx="1444">
                  <c:v>0.13878963692218349</c:v>
                </c:pt>
                <c:pt idx="1445">
                  <c:v>0.13688872339170638</c:v>
                </c:pt>
                <c:pt idx="1446">
                  <c:v>0.1383719461694142</c:v>
                </c:pt>
                <c:pt idx="1447">
                  <c:v>0.13698910616946597</c:v>
                </c:pt>
                <c:pt idx="1448">
                  <c:v>0.13507398616941663</c:v>
                </c:pt>
                <c:pt idx="1449">
                  <c:v>0.13821598616949882</c:v>
                </c:pt>
                <c:pt idx="1450">
                  <c:v>0.1376577630115321</c:v>
                </c:pt>
                <c:pt idx="1451">
                  <c:v>0.1394830261694438</c:v>
                </c:pt>
                <c:pt idx="1452">
                  <c:v>0.13993144098434138</c:v>
                </c:pt>
                <c:pt idx="1453">
                  <c:v>0.14095291188375825</c:v>
                </c:pt>
                <c:pt idx="1454">
                  <c:v>0.13896608616946096</c:v>
                </c:pt>
                <c:pt idx="1455">
                  <c:v>0.13763426616939975</c:v>
                </c:pt>
                <c:pt idx="1456">
                  <c:v>0.13901247153033591</c:v>
                </c:pt>
                <c:pt idx="1457">
                  <c:v>0.13935484839166179</c:v>
                </c:pt>
                <c:pt idx="1458">
                  <c:v>0.13969306616947114</c:v>
                </c:pt>
                <c:pt idx="1459">
                  <c:v>0.13916583616956762</c:v>
                </c:pt>
                <c:pt idx="1460">
                  <c:v>0.13946702616954099</c:v>
                </c:pt>
                <c:pt idx="1461">
                  <c:v>0.1399411861694945</c:v>
                </c:pt>
                <c:pt idx="1462">
                  <c:v>0.13863910443035371</c:v>
                </c:pt>
                <c:pt idx="1463">
                  <c:v>0.13946528654683746</c:v>
                </c:pt>
                <c:pt idx="1464">
                  <c:v>0.13919806616944191</c:v>
                </c:pt>
                <c:pt idx="1465">
                  <c:v>0.13993736616950522</c:v>
                </c:pt>
                <c:pt idx="1466">
                  <c:v>0.13826202616951377</c:v>
                </c:pt>
                <c:pt idx="1467">
                  <c:v>0.14014726616932202</c:v>
                </c:pt>
                <c:pt idx="1468">
                  <c:v>0.13847435616951034</c:v>
                </c:pt>
                <c:pt idx="1469">
                  <c:v>0.13846588932739234</c:v>
                </c:pt>
                <c:pt idx="1470">
                  <c:v>0.13985413703906607</c:v>
                </c:pt>
                <c:pt idx="1471">
                  <c:v>0.13997703580798776</c:v>
                </c:pt>
                <c:pt idx="1472">
                  <c:v>0.13907959616935273</c:v>
                </c:pt>
                <c:pt idx="1473">
                  <c:v>0.13854630616940267</c:v>
                </c:pt>
                <c:pt idx="1474">
                  <c:v>0.13970436616932613</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1.3359550261695294</c:v>
                </c:pt>
                <c:pt idx="3">
                  <c:v>1.3343577661695467</c:v>
                </c:pt>
                <c:pt idx="4">
                  <c:v>1.3337057861695456</c:v>
                </c:pt>
                <c:pt idx="5">
                  <c:v>1.3318999045202133</c:v>
                </c:pt>
                <c:pt idx="6">
                  <c:v>1.3313076861695095</c:v>
                </c:pt>
                <c:pt idx="7">
                  <c:v>1.331020746169457</c:v>
                </c:pt>
                <c:pt idx="8">
                  <c:v>1.3305575975980024</c:v>
                </c:pt>
                <c:pt idx="9">
                  <c:v>1.3275862928361444</c:v>
                </c:pt>
                <c:pt idx="10">
                  <c:v>1.32642406616938</c:v>
                </c:pt>
                <c:pt idx="11">
                  <c:v>1.3253499261695083</c:v>
                </c:pt>
                <c:pt idx="12">
                  <c:v>1.325714769026618</c:v>
                </c:pt>
                <c:pt idx="13">
                  <c:v>1.3236460361694635</c:v>
                </c:pt>
                <c:pt idx="14">
                  <c:v>1.322921866169366</c:v>
                </c:pt>
                <c:pt idx="15">
                  <c:v>1.3227656661692748</c:v>
                </c:pt>
                <c:pt idx="16">
                  <c:v>1.3227428361693401</c:v>
                </c:pt>
                <c:pt idx="17">
                  <c:v>1.3200649718483821</c:v>
                </c:pt>
                <c:pt idx="18">
                  <c:v>1.318799305656682</c:v>
                </c:pt>
                <c:pt idx="19">
                  <c:v>1.3174977961694616</c:v>
                </c:pt>
                <c:pt idx="20">
                  <c:v>1.3160098761695167</c:v>
                </c:pt>
                <c:pt idx="21">
                  <c:v>1.3148488661693563</c:v>
                </c:pt>
                <c:pt idx="22">
                  <c:v>1.314775106169435</c:v>
                </c:pt>
                <c:pt idx="23">
                  <c:v>1.3146337161695523</c:v>
                </c:pt>
                <c:pt idx="24">
                  <c:v>1.3126642625331182</c:v>
                </c:pt>
                <c:pt idx="25">
                  <c:v>1.310710002513588</c:v>
                </c:pt>
                <c:pt idx="26">
                  <c:v>1.310902326169554</c:v>
                </c:pt>
                <c:pt idx="27">
                  <c:v>1.3097236761695394</c:v>
                </c:pt>
                <c:pt idx="28">
                  <c:v>1.3084182861694698</c:v>
                </c:pt>
                <c:pt idx="29">
                  <c:v>1.3068336161695551</c:v>
                </c:pt>
                <c:pt idx="30">
                  <c:v>1.3065544261694271</c:v>
                </c:pt>
                <c:pt idx="31">
                  <c:v>1.3057775861694694</c:v>
                </c:pt>
                <c:pt idx="32">
                  <c:v>1.3037367261694892</c:v>
                </c:pt>
                <c:pt idx="33">
                  <c:v>1.3018086261695174</c:v>
                </c:pt>
                <c:pt idx="34">
                  <c:v>1.3020993690266498</c:v>
                </c:pt>
                <c:pt idx="35">
                  <c:v>1.3005593961694752</c:v>
                </c:pt>
                <c:pt idx="36">
                  <c:v>1.3003992361693686</c:v>
                </c:pt>
                <c:pt idx="37">
                  <c:v>1.2994114561694086</c:v>
                </c:pt>
                <c:pt idx="38">
                  <c:v>1.2980193961694364</c:v>
                </c:pt>
                <c:pt idx="39">
                  <c:v>1.2979494561695755</c:v>
                </c:pt>
                <c:pt idx="40">
                  <c:v>1.29714970950269</c:v>
                </c:pt>
                <c:pt idx="41">
                  <c:v>1.2965370620669461</c:v>
                </c:pt>
                <c:pt idx="42">
                  <c:v>1.2939403404552361</c:v>
                </c:pt>
                <c:pt idx="43">
                  <c:v>1.293023286169485</c:v>
                </c:pt>
                <c:pt idx="44">
                  <c:v>1.2922600461694174</c:v>
                </c:pt>
                <c:pt idx="45">
                  <c:v>1.2910489761695771</c:v>
                </c:pt>
                <c:pt idx="46">
                  <c:v>1.2899452461693524</c:v>
                </c:pt>
                <c:pt idx="47">
                  <c:v>1.2897200161694817</c:v>
                </c:pt>
                <c:pt idx="48">
                  <c:v>1.2883954061693998</c:v>
                </c:pt>
                <c:pt idx="49">
                  <c:v>1.2884287261694705</c:v>
                </c:pt>
                <c:pt idx="50">
                  <c:v>1.2883381023598872</c:v>
                </c:pt>
                <c:pt idx="51">
                  <c:v>1.285006596757682</c:v>
                </c:pt>
                <c:pt idx="52">
                  <c:v>1.2843129861695251</c:v>
                </c:pt>
                <c:pt idx="53">
                  <c:v>1.2832293061694733</c:v>
                </c:pt>
                <c:pt idx="54">
                  <c:v>1.28256342616956</c:v>
                </c:pt>
                <c:pt idx="55">
                  <c:v>1.2819563461693941</c:v>
                </c:pt>
                <c:pt idx="56">
                  <c:v>1.28076286328286</c:v>
                </c:pt>
                <c:pt idx="57">
                  <c:v>1.2798462061695086</c:v>
                </c:pt>
                <c:pt idx="58">
                  <c:v>1.2784284961694956</c:v>
                </c:pt>
                <c:pt idx="59">
                  <c:v>1.2776370315748551</c:v>
                </c:pt>
                <c:pt idx="60">
                  <c:v>1.2752206261694845</c:v>
                </c:pt>
                <c:pt idx="61">
                  <c:v>1.2745100961694784</c:v>
                </c:pt>
                <c:pt idx="62">
                  <c:v>1.2729479861694131</c:v>
                </c:pt>
                <c:pt idx="63">
                  <c:v>1.2714712661694414</c:v>
                </c:pt>
                <c:pt idx="64">
                  <c:v>1.2702172661694817</c:v>
                </c:pt>
                <c:pt idx="65">
                  <c:v>1.2696935661694506</c:v>
                </c:pt>
                <c:pt idx="66">
                  <c:v>1.268437626169316</c:v>
                </c:pt>
                <c:pt idx="67">
                  <c:v>1.2680380748874853</c:v>
                </c:pt>
                <c:pt idx="68">
                  <c:v>1.2624279534422413</c:v>
                </c:pt>
                <c:pt idx="69">
                  <c:v>1.2607688061694797</c:v>
                </c:pt>
                <c:pt idx="70">
                  <c:v>1.2597751361694236</c:v>
                </c:pt>
                <c:pt idx="71">
                  <c:v>1.2584431661694992</c:v>
                </c:pt>
                <c:pt idx="72">
                  <c:v>1.2573306761696437</c:v>
                </c:pt>
                <c:pt idx="73">
                  <c:v>1.2566864861694991</c:v>
                </c:pt>
                <c:pt idx="74">
                  <c:v>1.255682106169502</c:v>
                </c:pt>
                <c:pt idx="75">
                  <c:v>1.2559834595027866</c:v>
                </c:pt>
                <c:pt idx="76">
                  <c:v>1.2521492625330239</c:v>
                </c:pt>
                <c:pt idx="77">
                  <c:v>1.2509837061694209</c:v>
                </c:pt>
                <c:pt idx="78">
                  <c:v>1.2493086661694401</c:v>
                </c:pt>
                <c:pt idx="79">
                  <c:v>1.2476275024582009</c:v>
                </c:pt>
                <c:pt idx="80">
                  <c:v>1.245382176169457</c:v>
                </c:pt>
                <c:pt idx="81">
                  <c:v>1.2450757861694224</c:v>
                </c:pt>
                <c:pt idx="82">
                  <c:v>1.2427322761694763</c:v>
                </c:pt>
                <c:pt idx="83">
                  <c:v>1.2409989561694197</c:v>
                </c:pt>
                <c:pt idx="84">
                  <c:v>1.2397139305172828</c:v>
                </c:pt>
                <c:pt idx="85">
                  <c:v>1.2384806518104905</c:v>
                </c:pt>
                <c:pt idx="86">
                  <c:v>1.2364377961694824</c:v>
                </c:pt>
                <c:pt idx="87">
                  <c:v>1.2372295961695976</c:v>
                </c:pt>
                <c:pt idx="88">
                  <c:v>1.2354115861693624</c:v>
                </c:pt>
                <c:pt idx="89">
                  <c:v>1.2348084561694599</c:v>
                </c:pt>
                <c:pt idx="90">
                  <c:v>1.2335325849323766</c:v>
                </c:pt>
                <c:pt idx="91">
                  <c:v>1.2330893461694494</c:v>
                </c:pt>
                <c:pt idx="92">
                  <c:v>1.231893466169466</c:v>
                </c:pt>
                <c:pt idx="93">
                  <c:v>1.2311509761695163</c:v>
                </c:pt>
                <c:pt idx="94">
                  <c:v>1.2296936261694631</c:v>
                </c:pt>
                <c:pt idx="95">
                  <c:v>1.228086226169566</c:v>
                </c:pt>
                <c:pt idx="96">
                  <c:v>1.2275863761694548</c:v>
                </c:pt>
                <c:pt idx="97">
                  <c:v>1.2269912661693774</c:v>
                </c:pt>
                <c:pt idx="98">
                  <c:v>1.2262262761694267</c:v>
                </c:pt>
                <c:pt idx="99">
                  <c:v>1.2253849461694835</c:v>
                </c:pt>
                <c:pt idx="100">
                  <c:v>1.2246086561695786</c:v>
                </c:pt>
                <c:pt idx="101">
                  <c:v>1.2229322261694757</c:v>
                </c:pt>
                <c:pt idx="102">
                  <c:v>1.2219576261694698</c:v>
                </c:pt>
                <c:pt idx="103">
                  <c:v>1.2202751434108596</c:v>
                </c:pt>
                <c:pt idx="104">
                  <c:v>1.218942966169422</c:v>
                </c:pt>
                <c:pt idx="105">
                  <c:v>1.217979966169366</c:v>
                </c:pt>
                <c:pt idx="106">
                  <c:v>1.2168110061694217</c:v>
                </c:pt>
                <c:pt idx="107">
                  <c:v>1.214749676169617</c:v>
                </c:pt>
                <c:pt idx="108">
                  <c:v>1.2142421261695096</c:v>
                </c:pt>
                <c:pt idx="109">
                  <c:v>1.213361466169331</c:v>
                </c:pt>
                <c:pt idx="110">
                  <c:v>1.2132318812715113</c:v>
                </c:pt>
                <c:pt idx="111">
                  <c:v>1.20738437941624</c:v>
                </c:pt>
                <c:pt idx="112">
                  <c:v>1.2072431886695512</c:v>
                </c:pt>
                <c:pt idx="113">
                  <c:v>1.2061865661694782</c:v>
                </c:pt>
                <c:pt idx="114">
                  <c:v>1.205392196169512</c:v>
                </c:pt>
                <c:pt idx="115">
                  <c:v>1.2041126361695547</c:v>
                </c:pt>
                <c:pt idx="116">
                  <c:v>1.2039343736441017</c:v>
                </c:pt>
                <c:pt idx="117">
                  <c:v>1.2015892561694121</c:v>
                </c:pt>
                <c:pt idx="118">
                  <c:v>1.2010230061694775</c:v>
                </c:pt>
                <c:pt idx="119">
                  <c:v>1.2003417928360984</c:v>
                </c:pt>
                <c:pt idx="120">
                  <c:v>1.1975385011694897</c:v>
                </c:pt>
                <c:pt idx="121">
                  <c:v>1.1972149861694841</c:v>
                </c:pt>
                <c:pt idx="122">
                  <c:v>1.1972170845027401</c:v>
                </c:pt>
                <c:pt idx="123">
                  <c:v>1.1956729261694081</c:v>
                </c:pt>
                <c:pt idx="124">
                  <c:v>1.1947179161695383</c:v>
                </c:pt>
                <c:pt idx="125">
                  <c:v>1.1940083761693927</c:v>
                </c:pt>
                <c:pt idx="126">
                  <c:v>1.1923612861696422</c:v>
                </c:pt>
                <c:pt idx="127">
                  <c:v>1.1912855461692833</c:v>
                </c:pt>
                <c:pt idx="128">
                  <c:v>1.1914201261694757</c:v>
                </c:pt>
                <c:pt idx="129">
                  <c:v>1.187759595866396</c:v>
                </c:pt>
                <c:pt idx="130">
                  <c:v>1.1876418061695659</c:v>
                </c:pt>
                <c:pt idx="131">
                  <c:v>1.1859967461696068</c:v>
                </c:pt>
                <c:pt idx="132">
                  <c:v>1.1850648302510791</c:v>
                </c:pt>
                <c:pt idx="133">
                  <c:v>1.1842507761695633</c:v>
                </c:pt>
                <c:pt idx="134">
                  <c:v>1.1831591161694774</c:v>
                </c:pt>
                <c:pt idx="135">
                  <c:v>1.1824192261695292</c:v>
                </c:pt>
                <c:pt idx="136">
                  <c:v>1.181601926169435</c:v>
                </c:pt>
                <c:pt idx="137">
                  <c:v>1.180769977046737</c:v>
                </c:pt>
                <c:pt idx="138">
                  <c:v>1.1762409595028065</c:v>
                </c:pt>
                <c:pt idx="139">
                  <c:v>1.1764715939114017</c:v>
                </c:pt>
                <c:pt idx="140">
                  <c:v>1.1771314361694887</c:v>
                </c:pt>
                <c:pt idx="141">
                  <c:v>1.1751587761695537</c:v>
                </c:pt>
                <c:pt idx="142">
                  <c:v>1.174805326169448</c:v>
                </c:pt>
                <c:pt idx="143">
                  <c:v>1.1751591413210893</c:v>
                </c:pt>
                <c:pt idx="144">
                  <c:v>1.173755126169667</c:v>
                </c:pt>
                <c:pt idx="145">
                  <c:v>1.1726909361694169</c:v>
                </c:pt>
                <c:pt idx="146">
                  <c:v>1.1725875404552548</c:v>
                </c:pt>
                <c:pt idx="147">
                  <c:v>1.1698427840642864</c:v>
                </c:pt>
                <c:pt idx="148">
                  <c:v>1.1696059089978521</c:v>
                </c:pt>
                <c:pt idx="149">
                  <c:v>1.1682717061694206</c:v>
                </c:pt>
                <c:pt idx="150">
                  <c:v>1.1674347061694015</c:v>
                </c:pt>
                <c:pt idx="151">
                  <c:v>1.1661380161694552</c:v>
                </c:pt>
                <c:pt idx="152">
                  <c:v>1.1649819761695146</c:v>
                </c:pt>
                <c:pt idx="153">
                  <c:v>1.1639779661695264</c:v>
                </c:pt>
                <c:pt idx="154">
                  <c:v>1.163521216169328</c:v>
                </c:pt>
                <c:pt idx="155">
                  <c:v>1.1627434156431917</c:v>
                </c:pt>
                <c:pt idx="156">
                  <c:v>1.1605028569387921</c:v>
                </c:pt>
                <c:pt idx="157">
                  <c:v>1.1593144861695919</c:v>
                </c:pt>
                <c:pt idx="158">
                  <c:v>1.1579213361694365</c:v>
                </c:pt>
                <c:pt idx="159">
                  <c:v>1.1586024461694959</c:v>
                </c:pt>
                <c:pt idx="160">
                  <c:v>1.1573690361694271</c:v>
                </c:pt>
                <c:pt idx="161">
                  <c:v>1.1567571782528325</c:v>
                </c:pt>
                <c:pt idx="162">
                  <c:v>1.1552346661694481</c:v>
                </c:pt>
                <c:pt idx="163">
                  <c:v>1.154906116169613</c:v>
                </c:pt>
                <c:pt idx="164">
                  <c:v>1.1545582452171033</c:v>
                </c:pt>
                <c:pt idx="165">
                  <c:v>1.1507086261695041</c:v>
                </c:pt>
                <c:pt idx="166">
                  <c:v>1.1506513261695237</c:v>
                </c:pt>
                <c:pt idx="167">
                  <c:v>1.1489250361694725</c:v>
                </c:pt>
                <c:pt idx="168">
                  <c:v>1.1488053921269454</c:v>
                </c:pt>
                <c:pt idx="169">
                  <c:v>1.1479828861694581</c:v>
                </c:pt>
                <c:pt idx="170">
                  <c:v>1.1466502661695732</c:v>
                </c:pt>
                <c:pt idx="171">
                  <c:v>1.1455638661694958</c:v>
                </c:pt>
                <c:pt idx="172">
                  <c:v>1.1445749061693959</c:v>
                </c:pt>
                <c:pt idx="173">
                  <c:v>1.1445226261694899</c:v>
                </c:pt>
                <c:pt idx="174">
                  <c:v>1.1430687372805579</c:v>
                </c:pt>
                <c:pt idx="175">
                  <c:v>1.1413962561695707</c:v>
                </c:pt>
                <c:pt idx="176">
                  <c:v>1.1395939461693132</c:v>
                </c:pt>
                <c:pt idx="177">
                  <c:v>1.1392457561695153</c:v>
                </c:pt>
                <c:pt idx="178">
                  <c:v>1.1382268161694356</c:v>
                </c:pt>
                <c:pt idx="179">
                  <c:v>1.1371344961694088</c:v>
                </c:pt>
                <c:pt idx="180">
                  <c:v>1.1360992690266161</c:v>
                </c:pt>
                <c:pt idx="181">
                  <c:v>1.1344512361694963</c:v>
                </c:pt>
                <c:pt idx="182">
                  <c:v>1.134419713125979</c:v>
                </c:pt>
                <c:pt idx="183">
                  <c:v>1.1285180379341995</c:v>
                </c:pt>
                <c:pt idx="184">
                  <c:v>1.1272476461694652</c:v>
                </c:pt>
                <c:pt idx="185">
                  <c:v>1.1262769661694421</c:v>
                </c:pt>
                <c:pt idx="186">
                  <c:v>1.1252041761694898</c:v>
                </c:pt>
                <c:pt idx="187">
                  <c:v>1.1246614509117454</c:v>
                </c:pt>
                <c:pt idx="188">
                  <c:v>1.1187434424960261</c:v>
                </c:pt>
                <c:pt idx="189">
                  <c:v>1.1187530861694768</c:v>
                </c:pt>
                <c:pt idx="190">
                  <c:v>1.117655146169412</c:v>
                </c:pt>
                <c:pt idx="191">
                  <c:v>1.1164219061695349</c:v>
                </c:pt>
                <c:pt idx="192">
                  <c:v>1.1149978014272368</c:v>
                </c:pt>
                <c:pt idx="193">
                  <c:v>1.1143079768188509</c:v>
                </c:pt>
                <c:pt idx="194">
                  <c:v>1.1095243669102499</c:v>
                </c:pt>
                <c:pt idx="195">
                  <c:v>1.109097086169498</c:v>
                </c:pt>
                <c:pt idx="196">
                  <c:v>1.1081858961694877</c:v>
                </c:pt>
                <c:pt idx="197">
                  <c:v>1.1067118961695002</c:v>
                </c:pt>
                <c:pt idx="198">
                  <c:v>1.1050224921489611</c:v>
                </c:pt>
                <c:pt idx="199">
                  <c:v>1.1052257561693746</c:v>
                </c:pt>
                <c:pt idx="200">
                  <c:v>1.1034883261693977</c:v>
                </c:pt>
                <c:pt idx="201">
                  <c:v>1.1036363761694754</c:v>
                </c:pt>
                <c:pt idx="202">
                  <c:v>1.102599138990016</c:v>
                </c:pt>
                <c:pt idx="203">
                  <c:v>1.1017231771898675</c:v>
                </c:pt>
                <c:pt idx="204">
                  <c:v>1.0998278161693518</c:v>
                </c:pt>
                <c:pt idx="205">
                  <c:v>1.0998658426641577</c:v>
                </c:pt>
                <c:pt idx="206">
                  <c:v>1.0984262961694491</c:v>
                </c:pt>
                <c:pt idx="207">
                  <c:v>1.097764226169502</c:v>
                </c:pt>
                <c:pt idx="208">
                  <c:v>1.0971644661694451</c:v>
                </c:pt>
                <c:pt idx="209">
                  <c:v>1.0961345461696226</c:v>
                </c:pt>
                <c:pt idx="210">
                  <c:v>1.094862044351246</c:v>
                </c:pt>
                <c:pt idx="211">
                  <c:v>1.0927376261694659</c:v>
                </c:pt>
                <c:pt idx="212">
                  <c:v>1.0920328788011067</c:v>
                </c:pt>
                <c:pt idx="213">
                  <c:v>1.0921629161694142</c:v>
                </c:pt>
                <c:pt idx="214">
                  <c:v>1.0918733161694256</c:v>
                </c:pt>
                <c:pt idx="215">
                  <c:v>1.0911040861694086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1.0855367561693892</c:v>
                </c:pt>
                <c:pt idx="224">
                  <c:v>1.0838341580843427</c:v>
                </c:pt>
                <c:pt idx="225">
                  <c:v>1.0829928761694558</c:v>
                </c:pt>
                <c:pt idx="226">
                  <c:v>1.0822637461695166</c:v>
                </c:pt>
                <c:pt idx="227">
                  <c:v>1.0817923732959398</c:v>
                </c:pt>
                <c:pt idx="228">
                  <c:v>1.0811812928361344</c:v>
                </c:pt>
                <c:pt idx="229">
                  <c:v>1.0794733261694058</c:v>
                </c:pt>
                <c:pt idx="230">
                  <c:v>1.0789314861695232</c:v>
                </c:pt>
                <c:pt idx="231">
                  <c:v>1.0779073061696063</c:v>
                </c:pt>
                <c:pt idx="232">
                  <c:v>1.0779613261694148</c:v>
                </c:pt>
                <c:pt idx="233">
                  <c:v>1.0767802061695448</c:v>
                </c:pt>
                <c:pt idx="234">
                  <c:v>1.0764830161694758</c:v>
                </c:pt>
                <c:pt idx="235">
                  <c:v>1.0755127861693268</c:v>
                </c:pt>
                <c:pt idx="236">
                  <c:v>1.0769926261694702</c:v>
                </c:pt>
                <c:pt idx="237">
                  <c:v>1.0736206417945056</c:v>
                </c:pt>
                <c:pt idx="238">
                  <c:v>1.0725485186425203</c:v>
                </c:pt>
                <c:pt idx="239">
                  <c:v>1.0725447461694553</c:v>
                </c:pt>
                <c:pt idx="240">
                  <c:v>1.0716240961694146</c:v>
                </c:pt>
                <c:pt idx="241">
                  <c:v>1.0710070861694159</c:v>
                </c:pt>
                <c:pt idx="242">
                  <c:v>1.0700363561695379</c:v>
                </c:pt>
                <c:pt idx="243">
                  <c:v>1.0699756369221234</c:v>
                </c:pt>
                <c:pt idx="244">
                  <c:v>1.0698914329877023</c:v>
                </c:pt>
                <c:pt idx="245">
                  <c:v>1.0667392553829409</c:v>
                </c:pt>
                <c:pt idx="246">
                  <c:v>1.0665791761694119</c:v>
                </c:pt>
                <c:pt idx="247">
                  <c:v>1.0662240261695217</c:v>
                </c:pt>
                <c:pt idx="248">
                  <c:v>1.0652786961694853</c:v>
                </c:pt>
                <c:pt idx="249">
                  <c:v>1.0649564027652336</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1.0584129461695118</c:v>
                </c:pt>
                <c:pt idx="258">
                  <c:v>1.057609116169544</c:v>
                </c:pt>
                <c:pt idx="259">
                  <c:v>1.057405166169417</c:v>
                </c:pt>
                <c:pt idx="260">
                  <c:v>1.05832262616947</c:v>
                </c:pt>
                <c:pt idx="261">
                  <c:v>1.0552528761694617</c:v>
                </c:pt>
                <c:pt idx="262">
                  <c:v>1.0545610220029142</c:v>
                </c:pt>
                <c:pt idx="263">
                  <c:v>1.0549653361693458</c:v>
                </c:pt>
                <c:pt idx="264">
                  <c:v>1.0539541661695182</c:v>
                </c:pt>
                <c:pt idx="265">
                  <c:v>1.0533471661695448</c:v>
                </c:pt>
                <c:pt idx="266">
                  <c:v>1.0532014061693782</c:v>
                </c:pt>
                <c:pt idx="267">
                  <c:v>1.0516213070205247</c:v>
                </c:pt>
                <c:pt idx="268">
                  <c:v>1.0509567287336241</c:v>
                </c:pt>
                <c:pt idx="269">
                  <c:v>1.0491322928361058</c:v>
                </c:pt>
                <c:pt idx="270">
                  <c:v>1.0492313461694629</c:v>
                </c:pt>
                <c:pt idx="271">
                  <c:v>1.0488678261693991</c:v>
                </c:pt>
                <c:pt idx="272">
                  <c:v>1.0482334061694725</c:v>
                </c:pt>
                <c:pt idx="273">
                  <c:v>1.0478116261695476</c:v>
                </c:pt>
                <c:pt idx="274">
                  <c:v>1.0470684861695077</c:v>
                </c:pt>
                <c:pt idx="275">
                  <c:v>1.046659046169466</c:v>
                </c:pt>
                <c:pt idx="276">
                  <c:v>1.0452466261694151</c:v>
                </c:pt>
                <c:pt idx="277">
                  <c:v>1.0451736555811801</c:v>
                </c:pt>
                <c:pt idx="278">
                  <c:v>1.0442814803362102</c:v>
                </c:pt>
                <c:pt idx="279">
                  <c:v>1.0428141615230548</c:v>
                </c:pt>
                <c:pt idx="280">
                  <c:v>1.0425456161694338</c:v>
                </c:pt>
                <c:pt idx="281">
                  <c:v>1.0414231061694459</c:v>
                </c:pt>
                <c:pt idx="282">
                  <c:v>1.0413789961693989</c:v>
                </c:pt>
                <c:pt idx="283">
                  <c:v>1.040188166169401</c:v>
                </c:pt>
                <c:pt idx="284">
                  <c:v>1.0397184432426907</c:v>
                </c:pt>
                <c:pt idx="285">
                  <c:v>1.0394701661695507</c:v>
                </c:pt>
                <c:pt idx="286">
                  <c:v>1.039437416169434</c:v>
                </c:pt>
                <c:pt idx="287">
                  <c:v>1.0390542061694812</c:v>
                </c:pt>
                <c:pt idx="288">
                  <c:v>1.0377345961695847</c:v>
                </c:pt>
                <c:pt idx="289">
                  <c:v>1.0370945352604504</c:v>
                </c:pt>
                <c:pt idx="290">
                  <c:v>1.0363616861695415</c:v>
                </c:pt>
                <c:pt idx="291">
                  <c:v>1.0362376261695379</c:v>
                </c:pt>
                <c:pt idx="292">
                  <c:v>1.035739546169395</c:v>
                </c:pt>
                <c:pt idx="293">
                  <c:v>1.0348650861694746</c:v>
                </c:pt>
                <c:pt idx="294">
                  <c:v>1.0349549161694962</c:v>
                </c:pt>
                <c:pt idx="295">
                  <c:v>1.0340138304705992</c:v>
                </c:pt>
                <c:pt idx="296">
                  <c:v>1.0337564361693978</c:v>
                </c:pt>
                <c:pt idx="297">
                  <c:v>1.0332525261694769</c:v>
                </c:pt>
                <c:pt idx="298">
                  <c:v>1.032324226169492</c:v>
                </c:pt>
                <c:pt idx="299">
                  <c:v>1.0317216561694793</c:v>
                </c:pt>
                <c:pt idx="300">
                  <c:v>1.0310143635432358</c:v>
                </c:pt>
                <c:pt idx="301">
                  <c:v>1.0303135461695381</c:v>
                </c:pt>
                <c:pt idx="302">
                  <c:v>1.0303641861693786</c:v>
                </c:pt>
                <c:pt idx="303">
                  <c:v>1.02888541616953</c:v>
                </c:pt>
                <c:pt idx="304">
                  <c:v>1.0290745661694274</c:v>
                </c:pt>
                <c:pt idx="305">
                  <c:v>1.0281490466240655</c:v>
                </c:pt>
                <c:pt idx="306">
                  <c:v>1.0279949261694408</c:v>
                </c:pt>
                <c:pt idx="307">
                  <c:v>1.026769516169423</c:v>
                </c:pt>
                <c:pt idx="308">
                  <c:v>1.0260871261694295</c:v>
                </c:pt>
                <c:pt idx="309">
                  <c:v>1.0263380461693572</c:v>
                </c:pt>
                <c:pt idx="310">
                  <c:v>1.0257976474460686</c:v>
                </c:pt>
                <c:pt idx="311">
                  <c:v>1.024993036169505</c:v>
                </c:pt>
                <c:pt idx="312">
                  <c:v>1.0247733061694784</c:v>
                </c:pt>
                <c:pt idx="313">
                  <c:v>1.0238135461695634</c:v>
                </c:pt>
                <c:pt idx="314">
                  <c:v>1.024153346599562</c:v>
                </c:pt>
                <c:pt idx="315">
                  <c:v>1.0224336105444103</c:v>
                </c:pt>
                <c:pt idx="316">
                  <c:v>1.0217546161695448</c:v>
                </c:pt>
                <c:pt idx="317">
                  <c:v>1.0209583761694883</c:v>
                </c:pt>
                <c:pt idx="318">
                  <c:v>1.0201571361694453</c:v>
                </c:pt>
                <c:pt idx="319">
                  <c:v>1.0198316461693926</c:v>
                </c:pt>
                <c:pt idx="320">
                  <c:v>1.0189228861694057</c:v>
                </c:pt>
                <c:pt idx="321">
                  <c:v>1.0187013419589732</c:v>
                </c:pt>
                <c:pt idx="322">
                  <c:v>1.0180563961694418</c:v>
                </c:pt>
                <c:pt idx="323">
                  <c:v>1.0172966961694232</c:v>
                </c:pt>
                <c:pt idx="324">
                  <c:v>1.0170045961694847</c:v>
                </c:pt>
                <c:pt idx="325">
                  <c:v>1.0163982461693872</c:v>
                </c:pt>
                <c:pt idx="326">
                  <c:v>1.0157864483917507</c:v>
                </c:pt>
                <c:pt idx="327">
                  <c:v>1.0149161061694798</c:v>
                </c:pt>
                <c:pt idx="328">
                  <c:v>1.0152819961693917</c:v>
                </c:pt>
                <c:pt idx="329">
                  <c:v>1.0138687261694623</c:v>
                </c:pt>
                <c:pt idx="330">
                  <c:v>1.0136507170784477</c:v>
                </c:pt>
                <c:pt idx="331">
                  <c:v>1.0132052861694372</c:v>
                </c:pt>
                <c:pt idx="332">
                  <c:v>1.0134214561694668</c:v>
                </c:pt>
                <c:pt idx="333">
                  <c:v>1.0127126261694739</c:v>
                </c:pt>
                <c:pt idx="334">
                  <c:v>1.0111474723233584</c:v>
                </c:pt>
                <c:pt idx="335">
                  <c:v>1.0099856061694932</c:v>
                </c:pt>
                <c:pt idx="336">
                  <c:v>1.0095176261696537</c:v>
                </c:pt>
                <c:pt idx="337">
                  <c:v>1.0089068761694615</c:v>
                </c:pt>
                <c:pt idx="338">
                  <c:v>1.0083423261695261</c:v>
                </c:pt>
                <c:pt idx="339">
                  <c:v>1.0071141561694923</c:v>
                </c:pt>
                <c:pt idx="340">
                  <c:v>1.0067217161694222</c:v>
                </c:pt>
                <c:pt idx="341">
                  <c:v>1.0067958284165717</c:v>
                </c:pt>
                <c:pt idx="342">
                  <c:v>1.0070400300156166</c:v>
                </c:pt>
                <c:pt idx="343">
                  <c:v>1.0039472095028117</c:v>
                </c:pt>
                <c:pt idx="344">
                  <c:v>1.0036808404551039</c:v>
                </c:pt>
                <c:pt idx="345">
                  <c:v>1.003356976169357</c:v>
                </c:pt>
                <c:pt idx="346">
                  <c:v>1.0029307061694364</c:v>
                </c:pt>
                <c:pt idx="347">
                  <c:v>1.0018212761693792</c:v>
                </c:pt>
                <c:pt idx="348">
                  <c:v>1.0014351817250002</c:v>
                </c:pt>
                <c:pt idx="349">
                  <c:v>1.0011721061694625</c:v>
                </c:pt>
                <c:pt idx="350">
                  <c:v>1.0003647170785535</c:v>
                </c:pt>
                <c:pt idx="351">
                  <c:v>0.99938262616947782</c:v>
                </c:pt>
                <c:pt idx="352">
                  <c:v>0.99823500616940941</c:v>
                </c:pt>
                <c:pt idx="353">
                  <c:v>0.99816062616943668</c:v>
                </c:pt>
                <c:pt idx="354">
                  <c:v>0.9972267461694031</c:v>
                </c:pt>
                <c:pt idx="355">
                  <c:v>0.99619795616949625</c:v>
                </c:pt>
                <c:pt idx="356">
                  <c:v>0.99606677616949924</c:v>
                </c:pt>
                <c:pt idx="357">
                  <c:v>0.99507714616952114</c:v>
                </c:pt>
                <c:pt idx="358">
                  <c:v>0.99443634045501006</c:v>
                </c:pt>
                <c:pt idx="359">
                  <c:v>0.99397035498301989</c:v>
                </c:pt>
                <c:pt idx="360">
                  <c:v>0.99090805826826067</c:v>
                </c:pt>
                <c:pt idx="361">
                  <c:v>0.98976612616954163</c:v>
                </c:pt>
                <c:pt idx="362">
                  <c:v>0.9891138961694852</c:v>
                </c:pt>
                <c:pt idx="363">
                  <c:v>0.98834299616947874</c:v>
                </c:pt>
                <c:pt idx="364">
                  <c:v>0.98691963680779793</c:v>
                </c:pt>
                <c:pt idx="365">
                  <c:v>0.9871046646310333</c:v>
                </c:pt>
                <c:pt idx="366">
                  <c:v>0.98473271707857202</c:v>
                </c:pt>
                <c:pt idx="367">
                  <c:v>0.98423406616953468</c:v>
                </c:pt>
                <c:pt idx="368">
                  <c:v>0.98362171616948102</c:v>
                </c:pt>
                <c:pt idx="369">
                  <c:v>0.98224847616948852</c:v>
                </c:pt>
                <c:pt idx="370">
                  <c:v>0.9822889393007157</c:v>
                </c:pt>
                <c:pt idx="371">
                  <c:v>0.98238278616952357</c:v>
                </c:pt>
                <c:pt idx="372">
                  <c:v>0.98163606616947163</c:v>
                </c:pt>
                <c:pt idx="373">
                  <c:v>0.98048603616945229</c:v>
                </c:pt>
                <c:pt idx="374">
                  <c:v>0.97915501616942935</c:v>
                </c:pt>
                <c:pt idx="375">
                  <c:v>0.9784192928361507</c:v>
                </c:pt>
                <c:pt idx="376">
                  <c:v>0.97786561029657604</c:v>
                </c:pt>
                <c:pt idx="377">
                  <c:v>0.97723721312598877</c:v>
                </c:pt>
                <c:pt idx="378">
                  <c:v>0.97614482616951703</c:v>
                </c:pt>
                <c:pt idx="379">
                  <c:v>0.97567146616953027</c:v>
                </c:pt>
                <c:pt idx="380">
                  <c:v>0.97472867616929237</c:v>
                </c:pt>
                <c:pt idx="381">
                  <c:v>0.97442400616947156</c:v>
                </c:pt>
                <c:pt idx="382">
                  <c:v>0.97419401078477152</c:v>
                </c:pt>
                <c:pt idx="383">
                  <c:v>0.97345232766190271</c:v>
                </c:pt>
                <c:pt idx="384">
                  <c:v>0.9697189354477731</c:v>
                </c:pt>
                <c:pt idx="385">
                  <c:v>0.96937473616945646</c:v>
                </c:pt>
                <c:pt idx="386">
                  <c:v>0.96860662616948945</c:v>
                </c:pt>
                <c:pt idx="387">
                  <c:v>0.96730109616949322</c:v>
                </c:pt>
                <c:pt idx="388">
                  <c:v>0.96650947322825709</c:v>
                </c:pt>
                <c:pt idx="389">
                  <c:v>0.9667132690266127</c:v>
                </c:pt>
                <c:pt idx="390">
                  <c:v>0.96491612616945588</c:v>
                </c:pt>
                <c:pt idx="391">
                  <c:v>0.96428754616950152</c:v>
                </c:pt>
                <c:pt idx="392">
                  <c:v>0.96419412616953104</c:v>
                </c:pt>
                <c:pt idx="393">
                  <c:v>0.9634857961693799</c:v>
                </c:pt>
                <c:pt idx="394">
                  <c:v>0.96244194616953416</c:v>
                </c:pt>
                <c:pt idx="395">
                  <c:v>0.96287850788985463</c:v>
                </c:pt>
                <c:pt idx="396">
                  <c:v>0.96221986616944855</c:v>
                </c:pt>
                <c:pt idx="397">
                  <c:v>0.96075222167512231</c:v>
                </c:pt>
                <c:pt idx="398">
                  <c:v>0.96011366065226844</c:v>
                </c:pt>
                <c:pt idx="399">
                  <c:v>0.95883529616943997</c:v>
                </c:pt>
                <c:pt idx="400">
                  <c:v>0.9583245817249515</c:v>
                </c:pt>
                <c:pt idx="401">
                  <c:v>0.95838043616944923</c:v>
                </c:pt>
                <c:pt idx="402">
                  <c:v>0.95719539616949634</c:v>
                </c:pt>
                <c:pt idx="403">
                  <c:v>0.95658568616956074</c:v>
                </c:pt>
                <c:pt idx="404">
                  <c:v>0.95614580616948852</c:v>
                </c:pt>
                <c:pt idx="405">
                  <c:v>0.95595912616950374</c:v>
                </c:pt>
                <c:pt idx="406">
                  <c:v>0.95354340394725057</c:v>
                </c:pt>
                <c:pt idx="407">
                  <c:v>0.95343895616946384</c:v>
                </c:pt>
                <c:pt idx="408">
                  <c:v>0.95246682616929945</c:v>
                </c:pt>
                <c:pt idx="409">
                  <c:v>0.95222317616952545</c:v>
                </c:pt>
                <c:pt idx="410">
                  <c:v>0.95188617616955185</c:v>
                </c:pt>
                <c:pt idx="411">
                  <c:v>0.95156569687647163</c:v>
                </c:pt>
                <c:pt idx="412">
                  <c:v>0.95160280616949011</c:v>
                </c:pt>
                <c:pt idx="413">
                  <c:v>0.95021278745976168</c:v>
                </c:pt>
                <c:pt idx="414">
                  <c:v>0.94876034411818488</c:v>
                </c:pt>
                <c:pt idx="415">
                  <c:v>0.94909045616950094</c:v>
                </c:pt>
                <c:pt idx="416">
                  <c:v>0.94855252616952168</c:v>
                </c:pt>
                <c:pt idx="417">
                  <c:v>0.94790329616954272</c:v>
                </c:pt>
                <c:pt idx="418">
                  <c:v>0.94798693930069078</c:v>
                </c:pt>
                <c:pt idx="419">
                  <c:v>0.947151856169413</c:v>
                </c:pt>
                <c:pt idx="420">
                  <c:v>0.94628945616948146</c:v>
                </c:pt>
                <c:pt idx="421">
                  <c:v>0.94591281604284938</c:v>
                </c:pt>
                <c:pt idx="422">
                  <c:v>0.94525433584691121</c:v>
                </c:pt>
                <c:pt idx="423">
                  <c:v>0.94402696960376886</c:v>
                </c:pt>
                <c:pt idx="424">
                  <c:v>0.94373907616945063</c:v>
                </c:pt>
                <c:pt idx="425">
                  <c:v>0.94308357616947114</c:v>
                </c:pt>
                <c:pt idx="426">
                  <c:v>0.94333517616965423</c:v>
                </c:pt>
                <c:pt idx="427">
                  <c:v>0.94195772616950568</c:v>
                </c:pt>
                <c:pt idx="428">
                  <c:v>0.94228282855029022</c:v>
                </c:pt>
                <c:pt idx="429">
                  <c:v>0.94220189361132634</c:v>
                </c:pt>
                <c:pt idx="430">
                  <c:v>0.93951804189983057</c:v>
                </c:pt>
                <c:pt idx="431">
                  <c:v>0.93910958616955065</c:v>
                </c:pt>
                <c:pt idx="432">
                  <c:v>0.93910569616954875</c:v>
                </c:pt>
                <c:pt idx="433">
                  <c:v>0.93843504616953077</c:v>
                </c:pt>
                <c:pt idx="434">
                  <c:v>0.93803663627052492</c:v>
                </c:pt>
                <c:pt idx="435">
                  <c:v>0.93698813616931909</c:v>
                </c:pt>
                <c:pt idx="436">
                  <c:v>0.9362134561693839</c:v>
                </c:pt>
                <c:pt idx="437">
                  <c:v>0.93563268616956941</c:v>
                </c:pt>
                <c:pt idx="438">
                  <c:v>0.9363529595027984</c:v>
                </c:pt>
                <c:pt idx="439">
                  <c:v>0.93415359108162455</c:v>
                </c:pt>
                <c:pt idx="440">
                  <c:v>0.93407418796718389</c:v>
                </c:pt>
                <c:pt idx="441">
                  <c:v>0.93328996616941162</c:v>
                </c:pt>
                <c:pt idx="442">
                  <c:v>0.93329976616955468</c:v>
                </c:pt>
                <c:pt idx="443">
                  <c:v>0.93232492616955664</c:v>
                </c:pt>
                <c:pt idx="444">
                  <c:v>0.93259343616959756</c:v>
                </c:pt>
                <c:pt idx="445">
                  <c:v>0.93139452515933363</c:v>
                </c:pt>
                <c:pt idx="446">
                  <c:v>0.93027662616962914</c:v>
                </c:pt>
                <c:pt idx="447">
                  <c:v>0.93071229283611967</c:v>
                </c:pt>
                <c:pt idx="448">
                  <c:v>0.92866762616948551</c:v>
                </c:pt>
                <c:pt idx="449">
                  <c:v>0.92781998616929684</c:v>
                </c:pt>
                <c:pt idx="450">
                  <c:v>0.9275722161694806</c:v>
                </c:pt>
                <c:pt idx="451">
                  <c:v>0.92692965616934975</c:v>
                </c:pt>
                <c:pt idx="452">
                  <c:v>0.92669518172493759</c:v>
                </c:pt>
                <c:pt idx="453">
                  <c:v>0.92644603616932408</c:v>
                </c:pt>
                <c:pt idx="454">
                  <c:v>0.92653149616946018</c:v>
                </c:pt>
                <c:pt idx="455">
                  <c:v>0.92500266616954741</c:v>
                </c:pt>
                <c:pt idx="456">
                  <c:v>0.92510984238572314</c:v>
                </c:pt>
                <c:pt idx="457">
                  <c:v>0.92290278241937074</c:v>
                </c:pt>
                <c:pt idx="458">
                  <c:v>0.92376851864261766</c:v>
                </c:pt>
                <c:pt idx="459">
                  <c:v>0.92286251616948811</c:v>
                </c:pt>
                <c:pt idx="460">
                  <c:v>0.92259380616935971</c:v>
                </c:pt>
                <c:pt idx="461">
                  <c:v>0.9212494861693874</c:v>
                </c:pt>
                <c:pt idx="462">
                  <c:v>0.92063856616950113</c:v>
                </c:pt>
                <c:pt idx="463">
                  <c:v>0.92054048486505713</c:v>
                </c:pt>
                <c:pt idx="464">
                  <c:v>0.9183925366172474</c:v>
                </c:pt>
                <c:pt idx="465">
                  <c:v>0.91794754616950092</c:v>
                </c:pt>
                <c:pt idx="466">
                  <c:v>0.91757317616934131</c:v>
                </c:pt>
                <c:pt idx="467">
                  <c:v>0.91611051616952488</c:v>
                </c:pt>
                <c:pt idx="468">
                  <c:v>0.91574217616934561</c:v>
                </c:pt>
                <c:pt idx="469">
                  <c:v>0.91526117162391052</c:v>
                </c:pt>
                <c:pt idx="470">
                  <c:v>0.91444998331228078</c:v>
                </c:pt>
                <c:pt idx="471">
                  <c:v>0.91420354453669006</c:v>
                </c:pt>
                <c:pt idx="472">
                  <c:v>0.9132286661695308</c:v>
                </c:pt>
                <c:pt idx="473">
                  <c:v>0.91291159616949391</c:v>
                </c:pt>
                <c:pt idx="474">
                  <c:v>0.91232648616949064</c:v>
                </c:pt>
                <c:pt idx="475">
                  <c:v>0.91197754616945303</c:v>
                </c:pt>
                <c:pt idx="476">
                  <c:v>0.91121962616938412</c:v>
                </c:pt>
                <c:pt idx="477">
                  <c:v>0.91084165877816792</c:v>
                </c:pt>
                <c:pt idx="478">
                  <c:v>0.90880451806127382</c:v>
                </c:pt>
                <c:pt idx="479">
                  <c:v>0.90806463616948485</c:v>
                </c:pt>
                <c:pt idx="480">
                  <c:v>0.90776990616953435</c:v>
                </c:pt>
                <c:pt idx="481">
                  <c:v>0.90770974616950206</c:v>
                </c:pt>
                <c:pt idx="482">
                  <c:v>0.90759522616954791</c:v>
                </c:pt>
                <c:pt idx="483">
                  <c:v>0.90650367718981784</c:v>
                </c:pt>
                <c:pt idx="484">
                  <c:v>0.90559918616955315</c:v>
                </c:pt>
                <c:pt idx="485">
                  <c:v>0.90564996616943483</c:v>
                </c:pt>
                <c:pt idx="486">
                  <c:v>0.90553258616945675</c:v>
                </c:pt>
                <c:pt idx="487">
                  <c:v>0.90408984839167772</c:v>
                </c:pt>
                <c:pt idx="488">
                  <c:v>0.90274759616961853</c:v>
                </c:pt>
                <c:pt idx="489">
                  <c:v>0.90353589889669172</c:v>
                </c:pt>
                <c:pt idx="490">
                  <c:v>0.90297822616953771</c:v>
                </c:pt>
                <c:pt idx="491">
                  <c:v>0.90210117616940999</c:v>
                </c:pt>
                <c:pt idx="492">
                  <c:v>0.90155316616942116</c:v>
                </c:pt>
                <c:pt idx="493">
                  <c:v>0.90092183616945976</c:v>
                </c:pt>
                <c:pt idx="494">
                  <c:v>0.90060247880107624</c:v>
                </c:pt>
                <c:pt idx="495">
                  <c:v>0.89904561247090042</c:v>
                </c:pt>
                <c:pt idx="496">
                  <c:v>0.8979562061695392</c:v>
                </c:pt>
                <c:pt idx="497">
                  <c:v>0.89780526616938561</c:v>
                </c:pt>
                <c:pt idx="498">
                  <c:v>0.89722709616951613</c:v>
                </c:pt>
                <c:pt idx="499">
                  <c:v>0.89656806616950768</c:v>
                </c:pt>
                <c:pt idx="500">
                  <c:v>0.89598082616954877</c:v>
                </c:pt>
                <c:pt idx="501">
                  <c:v>0.89620850372048722</c:v>
                </c:pt>
                <c:pt idx="502">
                  <c:v>0.89563153205187995</c:v>
                </c:pt>
                <c:pt idx="503">
                  <c:v>0.89309618001571756</c:v>
                </c:pt>
                <c:pt idx="504">
                  <c:v>0.8932437361693959</c:v>
                </c:pt>
                <c:pt idx="505">
                  <c:v>0.89251270616944089</c:v>
                </c:pt>
                <c:pt idx="506">
                  <c:v>0.89183120616944245</c:v>
                </c:pt>
                <c:pt idx="507">
                  <c:v>0.8915127783433261</c:v>
                </c:pt>
                <c:pt idx="508">
                  <c:v>0.89086923616960711</c:v>
                </c:pt>
                <c:pt idx="509">
                  <c:v>0.8904696768023681</c:v>
                </c:pt>
                <c:pt idx="510">
                  <c:v>0.88992820225651348</c:v>
                </c:pt>
                <c:pt idx="511">
                  <c:v>0.88938234616938416</c:v>
                </c:pt>
                <c:pt idx="512">
                  <c:v>0.8884490461695127</c:v>
                </c:pt>
                <c:pt idx="513">
                  <c:v>0.88878826902663355</c:v>
                </c:pt>
                <c:pt idx="514">
                  <c:v>0.88739239616940324</c:v>
                </c:pt>
                <c:pt idx="515">
                  <c:v>0.88674441616944977</c:v>
                </c:pt>
                <c:pt idx="516">
                  <c:v>0.88676191616951905</c:v>
                </c:pt>
                <c:pt idx="517">
                  <c:v>0.88595648532444216</c:v>
                </c:pt>
                <c:pt idx="518">
                  <c:v>0.88433137616947044</c:v>
                </c:pt>
                <c:pt idx="519">
                  <c:v>0.88437017256116235</c:v>
                </c:pt>
                <c:pt idx="520">
                  <c:v>0.88409294616944578</c:v>
                </c:pt>
                <c:pt idx="521">
                  <c:v>0.88344551616931732</c:v>
                </c:pt>
                <c:pt idx="522">
                  <c:v>0.88285889616955182</c:v>
                </c:pt>
                <c:pt idx="523">
                  <c:v>0.8825616261696041</c:v>
                </c:pt>
                <c:pt idx="524">
                  <c:v>0.88255009616949565</c:v>
                </c:pt>
                <c:pt idx="525">
                  <c:v>0.8820520564020029</c:v>
                </c:pt>
                <c:pt idx="526">
                  <c:v>0.88076633829071227</c:v>
                </c:pt>
                <c:pt idx="527">
                  <c:v>0.88027262616947177</c:v>
                </c:pt>
                <c:pt idx="528">
                  <c:v>0.87967050616948994</c:v>
                </c:pt>
                <c:pt idx="529">
                  <c:v>0.87961949616944013</c:v>
                </c:pt>
                <c:pt idx="530">
                  <c:v>0.87872987616941667</c:v>
                </c:pt>
                <c:pt idx="531">
                  <c:v>0.87842626616958375</c:v>
                </c:pt>
                <c:pt idx="532">
                  <c:v>0.87781493143265266</c:v>
                </c:pt>
                <c:pt idx="533">
                  <c:v>0.87738387616941815</c:v>
                </c:pt>
                <c:pt idx="534">
                  <c:v>0.87764220616955457</c:v>
                </c:pt>
                <c:pt idx="535">
                  <c:v>0.87710300116943074</c:v>
                </c:pt>
                <c:pt idx="536">
                  <c:v>0.87505316964757185</c:v>
                </c:pt>
                <c:pt idx="537">
                  <c:v>0.87454074616948696</c:v>
                </c:pt>
                <c:pt idx="538">
                  <c:v>0.87473778001560731</c:v>
                </c:pt>
                <c:pt idx="539">
                  <c:v>0.87363870616941641</c:v>
                </c:pt>
                <c:pt idx="540">
                  <c:v>0.8736494961695066</c:v>
                </c:pt>
                <c:pt idx="541">
                  <c:v>0.87274154616950794</c:v>
                </c:pt>
                <c:pt idx="542">
                  <c:v>0.87212783616946898</c:v>
                </c:pt>
                <c:pt idx="543">
                  <c:v>0.87248962616931203</c:v>
                </c:pt>
                <c:pt idx="544">
                  <c:v>0.87163198331239777</c:v>
                </c:pt>
                <c:pt idx="545">
                  <c:v>0.87206262616949493</c:v>
                </c:pt>
                <c:pt idx="546">
                  <c:v>0.87089665616947864</c:v>
                </c:pt>
                <c:pt idx="547">
                  <c:v>0.87015107616944976</c:v>
                </c:pt>
                <c:pt idx="548">
                  <c:v>0.86970466616942632</c:v>
                </c:pt>
                <c:pt idx="549">
                  <c:v>0.86858979616938858</c:v>
                </c:pt>
                <c:pt idx="550">
                  <c:v>0.86800627510575623</c:v>
                </c:pt>
                <c:pt idx="551">
                  <c:v>0.86841091616948085</c:v>
                </c:pt>
                <c:pt idx="552">
                  <c:v>0.86777534616959484</c:v>
                </c:pt>
                <c:pt idx="553">
                  <c:v>0.86784651505836063</c:v>
                </c:pt>
                <c:pt idx="554">
                  <c:v>0.86687631847718216</c:v>
                </c:pt>
                <c:pt idx="555">
                  <c:v>0.86640342616949828</c:v>
                </c:pt>
                <c:pt idx="556">
                  <c:v>0.86554132616942092</c:v>
                </c:pt>
                <c:pt idx="557">
                  <c:v>0.86516742208779362</c:v>
                </c:pt>
                <c:pt idx="558">
                  <c:v>0.86435770616940055</c:v>
                </c:pt>
                <c:pt idx="559">
                  <c:v>0.86433845616954874</c:v>
                </c:pt>
                <c:pt idx="560">
                  <c:v>0.86376370616956444</c:v>
                </c:pt>
                <c:pt idx="561">
                  <c:v>0.86315784616945757</c:v>
                </c:pt>
                <c:pt idx="562">
                  <c:v>0.86425934045517783</c:v>
                </c:pt>
                <c:pt idx="563">
                  <c:v>0.86177564744613777</c:v>
                </c:pt>
                <c:pt idx="564">
                  <c:v>0.86164642616940113</c:v>
                </c:pt>
                <c:pt idx="565">
                  <c:v>0.86099126616946386</c:v>
                </c:pt>
                <c:pt idx="566">
                  <c:v>0.86119276616949514</c:v>
                </c:pt>
                <c:pt idx="567">
                  <c:v>0.86006428616957487</c:v>
                </c:pt>
                <c:pt idx="568">
                  <c:v>0.85945052616951079</c:v>
                </c:pt>
                <c:pt idx="569">
                  <c:v>0.85936890167965863</c:v>
                </c:pt>
                <c:pt idx="570">
                  <c:v>0.85826872616945593</c:v>
                </c:pt>
                <c:pt idx="571">
                  <c:v>0.85596262616947194</c:v>
                </c:pt>
                <c:pt idx="572">
                  <c:v>0.85704301188368992</c:v>
                </c:pt>
                <c:pt idx="573">
                  <c:v>0.85653336616941544</c:v>
                </c:pt>
                <c:pt idx="574">
                  <c:v>0.85593304616952581</c:v>
                </c:pt>
                <c:pt idx="575">
                  <c:v>0.85632983616935165</c:v>
                </c:pt>
                <c:pt idx="576">
                  <c:v>0.85535637616942495</c:v>
                </c:pt>
                <c:pt idx="577">
                  <c:v>0.8548069561694408</c:v>
                </c:pt>
                <c:pt idx="578">
                  <c:v>0.85419128616932505</c:v>
                </c:pt>
                <c:pt idx="579">
                  <c:v>0.85408393616947398</c:v>
                </c:pt>
                <c:pt idx="580">
                  <c:v>0.85444471707853653</c:v>
                </c:pt>
                <c:pt idx="581">
                  <c:v>0.85197241188370765</c:v>
                </c:pt>
                <c:pt idx="582">
                  <c:v>0.85254818616938643</c:v>
                </c:pt>
                <c:pt idx="583">
                  <c:v>0.8518115955572797</c:v>
                </c:pt>
                <c:pt idx="584">
                  <c:v>0.85166023616947995</c:v>
                </c:pt>
                <c:pt idx="585">
                  <c:v>0.8513161661695392</c:v>
                </c:pt>
                <c:pt idx="586">
                  <c:v>0.85061224616943343</c:v>
                </c:pt>
                <c:pt idx="587">
                  <c:v>0.85030532616937682</c:v>
                </c:pt>
                <c:pt idx="588">
                  <c:v>0.84987856616938062</c:v>
                </c:pt>
                <c:pt idx="589">
                  <c:v>0.84908730474094762</c:v>
                </c:pt>
                <c:pt idx="590">
                  <c:v>0.84783504722209124</c:v>
                </c:pt>
                <c:pt idx="591">
                  <c:v>0.84779379616954076</c:v>
                </c:pt>
                <c:pt idx="592">
                  <c:v>0.84732784616943513</c:v>
                </c:pt>
                <c:pt idx="593">
                  <c:v>0.84638122616956968</c:v>
                </c:pt>
                <c:pt idx="594">
                  <c:v>0.84629827616940689</c:v>
                </c:pt>
                <c:pt idx="595">
                  <c:v>0.84537243076717061</c:v>
                </c:pt>
                <c:pt idx="596">
                  <c:v>0.84447345616946756</c:v>
                </c:pt>
                <c:pt idx="597">
                  <c:v>0.84506887616947823</c:v>
                </c:pt>
                <c:pt idx="598">
                  <c:v>0.84326576747382398</c:v>
                </c:pt>
                <c:pt idx="599">
                  <c:v>0.84411610616953681</c:v>
                </c:pt>
                <c:pt idx="600">
                  <c:v>0.84264722616953291</c:v>
                </c:pt>
                <c:pt idx="601">
                  <c:v>0.84201635344210501</c:v>
                </c:pt>
                <c:pt idx="602">
                  <c:v>0.84193035616949918</c:v>
                </c:pt>
                <c:pt idx="603">
                  <c:v>0.84149401616950614</c:v>
                </c:pt>
                <c:pt idx="604">
                  <c:v>0.84077785616951006</c:v>
                </c:pt>
                <c:pt idx="605">
                  <c:v>0.84072094616942683</c:v>
                </c:pt>
                <c:pt idx="606">
                  <c:v>0.84051823486510102</c:v>
                </c:pt>
                <c:pt idx="607">
                  <c:v>0.83859209425456549</c:v>
                </c:pt>
                <c:pt idx="608">
                  <c:v>0.83878846616943314</c:v>
                </c:pt>
                <c:pt idx="609">
                  <c:v>0.83756470616947365</c:v>
                </c:pt>
                <c:pt idx="610">
                  <c:v>0.83805712616955952</c:v>
                </c:pt>
                <c:pt idx="611">
                  <c:v>0.83742847616932203</c:v>
                </c:pt>
                <c:pt idx="612">
                  <c:v>0.83639305616944193</c:v>
                </c:pt>
                <c:pt idx="613">
                  <c:v>0.83678759087545962</c:v>
                </c:pt>
                <c:pt idx="614">
                  <c:v>0.8362561261695447</c:v>
                </c:pt>
                <c:pt idx="615">
                  <c:v>0.83549262616949727</c:v>
                </c:pt>
                <c:pt idx="616">
                  <c:v>0.83437103793428979</c:v>
                </c:pt>
                <c:pt idx="617">
                  <c:v>0.83436442616950079</c:v>
                </c:pt>
                <c:pt idx="618">
                  <c:v>0.83290717616932863</c:v>
                </c:pt>
                <c:pt idx="619">
                  <c:v>0.8332937874598656</c:v>
                </c:pt>
                <c:pt idx="620">
                  <c:v>0.83198206233969074</c:v>
                </c:pt>
                <c:pt idx="621">
                  <c:v>0.83240898616942638</c:v>
                </c:pt>
                <c:pt idx="622">
                  <c:v>0.83137465616960093</c:v>
                </c:pt>
                <c:pt idx="623">
                  <c:v>0.83187688879566202</c:v>
                </c:pt>
                <c:pt idx="624">
                  <c:v>0.82979162616950985</c:v>
                </c:pt>
                <c:pt idx="625">
                  <c:v>0.8289718014272156</c:v>
                </c:pt>
                <c:pt idx="626">
                  <c:v>0.82926862616949415</c:v>
                </c:pt>
                <c:pt idx="627">
                  <c:v>0.82830880616941771</c:v>
                </c:pt>
                <c:pt idx="628">
                  <c:v>0.8286821761693659</c:v>
                </c:pt>
                <c:pt idx="629">
                  <c:v>0.82774776616950896</c:v>
                </c:pt>
                <c:pt idx="630">
                  <c:v>0.8267177180062788</c:v>
                </c:pt>
                <c:pt idx="631">
                  <c:v>0.82687343616950715</c:v>
                </c:pt>
                <c:pt idx="632">
                  <c:v>0.82747262616946671</c:v>
                </c:pt>
                <c:pt idx="633">
                  <c:v>0.82504586497536558</c:v>
                </c:pt>
                <c:pt idx="634">
                  <c:v>0.82551679616955198</c:v>
                </c:pt>
                <c:pt idx="635">
                  <c:v>0.82434688616949392</c:v>
                </c:pt>
                <c:pt idx="636">
                  <c:v>0.8244681561694307</c:v>
                </c:pt>
                <c:pt idx="637">
                  <c:v>0.82467381366943515</c:v>
                </c:pt>
                <c:pt idx="638">
                  <c:v>0.82337566616945446</c:v>
                </c:pt>
                <c:pt idx="639">
                  <c:v>0.82302414616945918</c:v>
                </c:pt>
                <c:pt idx="640">
                  <c:v>0.82319220616943789</c:v>
                </c:pt>
                <c:pt idx="641">
                  <c:v>0.82345262616946968</c:v>
                </c:pt>
                <c:pt idx="642">
                  <c:v>0.82090335751283305</c:v>
                </c:pt>
                <c:pt idx="643">
                  <c:v>0.82100043051740124</c:v>
                </c:pt>
                <c:pt idx="644">
                  <c:v>0.81967708499296044</c:v>
                </c:pt>
                <c:pt idx="645">
                  <c:v>0.81974240616943961</c:v>
                </c:pt>
                <c:pt idx="646">
                  <c:v>0.81924922616953255</c:v>
                </c:pt>
                <c:pt idx="647">
                  <c:v>0.81922163616948807</c:v>
                </c:pt>
                <c:pt idx="648">
                  <c:v>0.81810157616955381</c:v>
                </c:pt>
                <c:pt idx="649">
                  <c:v>0.81738367719007965</c:v>
                </c:pt>
                <c:pt idx="650">
                  <c:v>0.81752586146363648</c:v>
                </c:pt>
                <c:pt idx="651">
                  <c:v>0.81586515394729986</c:v>
                </c:pt>
                <c:pt idx="652">
                  <c:v>0.81622252616946867</c:v>
                </c:pt>
                <c:pt idx="653">
                  <c:v>0.81554233616944338</c:v>
                </c:pt>
                <c:pt idx="654">
                  <c:v>0.81519272616945671</c:v>
                </c:pt>
                <c:pt idx="655">
                  <c:v>0.81442258535324152</c:v>
                </c:pt>
                <c:pt idx="656">
                  <c:v>0.81401584616938316</c:v>
                </c:pt>
                <c:pt idx="657">
                  <c:v>0.81433080616945142</c:v>
                </c:pt>
                <c:pt idx="658">
                  <c:v>0.8126533061694805</c:v>
                </c:pt>
                <c:pt idx="659">
                  <c:v>0.8131326261694769</c:v>
                </c:pt>
                <c:pt idx="660">
                  <c:v>0.81189975474084974</c:v>
                </c:pt>
                <c:pt idx="661">
                  <c:v>0.81148670616953211</c:v>
                </c:pt>
                <c:pt idx="662">
                  <c:v>0.81125273957152899</c:v>
                </c:pt>
                <c:pt idx="663">
                  <c:v>0.81005204616947446</c:v>
                </c:pt>
                <c:pt idx="664">
                  <c:v>0.80931687616937631</c:v>
                </c:pt>
                <c:pt idx="665">
                  <c:v>0.80878568616947222</c:v>
                </c:pt>
                <c:pt idx="666">
                  <c:v>0.80828369616961049</c:v>
                </c:pt>
                <c:pt idx="667">
                  <c:v>0.80811981095199314</c:v>
                </c:pt>
                <c:pt idx="668">
                  <c:v>0.80740208071489383</c:v>
                </c:pt>
                <c:pt idx="669">
                  <c:v>0.80708119759800945</c:v>
                </c:pt>
                <c:pt idx="670">
                  <c:v>0.80662863616947855</c:v>
                </c:pt>
                <c:pt idx="671">
                  <c:v>0.80616969616957634</c:v>
                </c:pt>
                <c:pt idx="672">
                  <c:v>0.80613450616934301</c:v>
                </c:pt>
                <c:pt idx="673">
                  <c:v>0.80435190167962389</c:v>
                </c:pt>
                <c:pt idx="674">
                  <c:v>0.80375457616936785</c:v>
                </c:pt>
                <c:pt idx="675">
                  <c:v>0.80360688616940501</c:v>
                </c:pt>
                <c:pt idx="676">
                  <c:v>0.80198252616955301</c:v>
                </c:pt>
                <c:pt idx="677">
                  <c:v>0.80216671312597043</c:v>
                </c:pt>
                <c:pt idx="678">
                  <c:v>0.79899152151827502</c:v>
                </c:pt>
                <c:pt idx="679">
                  <c:v>0.79943292825284096</c:v>
                </c:pt>
                <c:pt idx="680">
                  <c:v>0.79913313616950199</c:v>
                </c:pt>
                <c:pt idx="681">
                  <c:v>0.79841929616956975</c:v>
                </c:pt>
                <c:pt idx="682">
                  <c:v>0.79835029740235086</c:v>
                </c:pt>
                <c:pt idx="683">
                  <c:v>0.79449262616947203</c:v>
                </c:pt>
                <c:pt idx="684">
                  <c:v>0.79537512616958883</c:v>
                </c:pt>
                <c:pt idx="685">
                  <c:v>0.79538915194262905</c:v>
                </c:pt>
                <c:pt idx="686">
                  <c:v>0.79498157616947684</c:v>
                </c:pt>
                <c:pt idx="687">
                  <c:v>0.79477434616944742</c:v>
                </c:pt>
                <c:pt idx="688">
                  <c:v>0.79503108616941653</c:v>
                </c:pt>
                <c:pt idx="689">
                  <c:v>0.79372305616952632</c:v>
                </c:pt>
                <c:pt idx="690">
                  <c:v>0.79355242363767786</c:v>
                </c:pt>
                <c:pt idx="691">
                  <c:v>0.7937040777823654</c:v>
                </c:pt>
                <c:pt idx="692">
                  <c:v>0.79135007061394469</c:v>
                </c:pt>
                <c:pt idx="693">
                  <c:v>0.79071043616953363</c:v>
                </c:pt>
                <c:pt idx="694">
                  <c:v>0.79062133616950847</c:v>
                </c:pt>
                <c:pt idx="695">
                  <c:v>0.79029424616955191</c:v>
                </c:pt>
                <c:pt idx="696">
                  <c:v>0.78952244759794588</c:v>
                </c:pt>
                <c:pt idx="697">
                  <c:v>0.78954289616959294</c:v>
                </c:pt>
                <c:pt idx="698">
                  <c:v>0.78831104722216572</c:v>
                </c:pt>
                <c:pt idx="699">
                  <c:v>0.78668136616950368</c:v>
                </c:pt>
                <c:pt idx="700">
                  <c:v>0.78734935616937252</c:v>
                </c:pt>
                <c:pt idx="701">
                  <c:v>0.78633680058801769</c:v>
                </c:pt>
                <c:pt idx="702">
                  <c:v>0.78640939616950356</c:v>
                </c:pt>
                <c:pt idx="703">
                  <c:v>0.7855372661694987</c:v>
                </c:pt>
                <c:pt idx="704">
                  <c:v>0.7854706061694261</c:v>
                </c:pt>
                <c:pt idx="705">
                  <c:v>0.78524167616954843</c:v>
                </c:pt>
                <c:pt idx="706">
                  <c:v>0.78436075950277462</c:v>
                </c:pt>
                <c:pt idx="707">
                  <c:v>0.78475525116947198</c:v>
                </c:pt>
                <c:pt idx="708">
                  <c:v>0.78282262616947684</c:v>
                </c:pt>
                <c:pt idx="709">
                  <c:v>0.78292456616959805</c:v>
                </c:pt>
                <c:pt idx="710">
                  <c:v>0.78249162616944579</c:v>
                </c:pt>
                <c:pt idx="711">
                  <c:v>0.78165387616947213</c:v>
                </c:pt>
                <c:pt idx="712">
                  <c:v>0.78118713616947866</c:v>
                </c:pt>
                <c:pt idx="713">
                  <c:v>0.78030737106735126</c:v>
                </c:pt>
                <c:pt idx="714">
                  <c:v>0.77983877616947006</c:v>
                </c:pt>
                <c:pt idx="715">
                  <c:v>0.78025676315573356</c:v>
                </c:pt>
                <c:pt idx="716">
                  <c:v>0.77904689446212694</c:v>
                </c:pt>
                <c:pt idx="717">
                  <c:v>0.7779088861695419</c:v>
                </c:pt>
                <c:pt idx="718">
                  <c:v>0.77734406616947693</c:v>
                </c:pt>
                <c:pt idx="719">
                  <c:v>0.77740424861848156</c:v>
                </c:pt>
                <c:pt idx="720">
                  <c:v>0.77671709616964812</c:v>
                </c:pt>
                <c:pt idx="721">
                  <c:v>0.77634135616951083</c:v>
                </c:pt>
                <c:pt idx="722">
                  <c:v>0.77534624616936321</c:v>
                </c:pt>
                <c:pt idx="723">
                  <c:v>0.775529667265346</c:v>
                </c:pt>
                <c:pt idx="724">
                  <c:v>0.7727174547408997</c:v>
                </c:pt>
                <c:pt idx="725">
                  <c:v>0.77301045049371486</c:v>
                </c:pt>
                <c:pt idx="726">
                  <c:v>0.77350140616950169</c:v>
                </c:pt>
                <c:pt idx="727">
                  <c:v>0.7729173461694645</c:v>
                </c:pt>
                <c:pt idx="728">
                  <c:v>0.77193159616953766</c:v>
                </c:pt>
                <c:pt idx="729">
                  <c:v>0.77206202616939401</c:v>
                </c:pt>
                <c:pt idx="730">
                  <c:v>0.77145968616947913</c:v>
                </c:pt>
                <c:pt idx="731">
                  <c:v>0.76920262616947399</c:v>
                </c:pt>
                <c:pt idx="732">
                  <c:v>0.76712262616942473</c:v>
                </c:pt>
                <c:pt idx="733">
                  <c:v>0.76829645616955189</c:v>
                </c:pt>
                <c:pt idx="734">
                  <c:v>0.76735502616959705</c:v>
                </c:pt>
                <c:pt idx="735">
                  <c:v>0.76695531616947288</c:v>
                </c:pt>
                <c:pt idx="736">
                  <c:v>0.76694616616948985</c:v>
                </c:pt>
                <c:pt idx="737">
                  <c:v>0.76476262616947155</c:v>
                </c:pt>
                <c:pt idx="738">
                  <c:v>0.76463190975165651</c:v>
                </c:pt>
                <c:pt idx="739">
                  <c:v>0.76445389421073173</c:v>
                </c:pt>
                <c:pt idx="740">
                  <c:v>0.7637767261694397</c:v>
                </c:pt>
                <c:pt idx="741">
                  <c:v>0.76315094616943235</c:v>
                </c:pt>
                <c:pt idx="742">
                  <c:v>0.76358339616948023</c:v>
                </c:pt>
                <c:pt idx="743">
                  <c:v>0.76252121616940416</c:v>
                </c:pt>
                <c:pt idx="744">
                  <c:v>0.76276178943476225</c:v>
                </c:pt>
                <c:pt idx="745">
                  <c:v>0.76218756734594706</c:v>
                </c:pt>
                <c:pt idx="746">
                  <c:v>0.76273862616948007</c:v>
                </c:pt>
                <c:pt idx="747">
                  <c:v>0.76095089616944778</c:v>
                </c:pt>
                <c:pt idx="748">
                  <c:v>0.76063346616945204</c:v>
                </c:pt>
                <c:pt idx="749">
                  <c:v>0.75985230616953492</c:v>
                </c:pt>
                <c:pt idx="750">
                  <c:v>0.75941448616944762</c:v>
                </c:pt>
                <c:pt idx="751">
                  <c:v>0.7587736364787937</c:v>
                </c:pt>
                <c:pt idx="752">
                  <c:v>0.75817446616949313</c:v>
                </c:pt>
                <c:pt idx="753">
                  <c:v>0.7579061261696296</c:v>
                </c:pt>
                <c:pt idx="754">
                  <c:v>0.75694994616938582</c:v>
                </c:pt>
                <c:pt idx="755">
                  <c:v>0.75700862616948017</c:v>
                </c:pt>
                <c:pt idx="756">
                  <c:v>0.75614468677548574</c:v>
                </c:pt>
                <c:pt idx="757">
                  <c:v>0.7558854307671512</c:v>
                </c:pt>
                <c:pt idx="758">
                  <c:v>0.75572794531846932</c:v>
                </c:pt>
                <c:pt idx="759">
                  <c:v>0.75437149616941257</c:v>
                </c:pt>
                <c:pt idx="760">
                  <c:v>0.75514228616944501</c:v>
                </c:pt>
                <c:pt idx="761">
                  <c:v>0.75460935616942537</c:v>
                </c:pt>
                <c:pt idx="762">
                  <c:v>0.7537703761694563</c:v>
                </c:pt>
                <c:pt idx="763">
                  <c:v>0.75242168172511015</c:v>
                </c:pt>
                <c:pt idx="764">
                  <c:v>0.75286572255501505</c:v>
                </c:pt>
                <c:pt idx="765">
                  <c:v>0.75195912616945315</c:v>
                </c:pt>
                <c:pt idx="766">
                  <c:v>0.75170368616962002</c:v>
                </c:pt>
                <c:pt idx="767">
                  <c:v>0.75178245616946571</c:v>
                </c:pt>
                <c:pt idx="768">
                  <c:v>0.75078578616933123</c:v>
                </c:pt>
                <c:pt idx="769">
                  <c:v>0.75080865709732381</c:v>
                </c:pt>
                <c:pt idx="770">
                  <c:v>0.74993544616950247</c:v>
                </c:pt>
                <c:pt idx="771">
                  <c:v>0.74954665616954275</c:v>
                </c:pt>
                <c:pt idx="772">
                  <c:v>0.74783762616949945</c:v>
                </c:pt>
                <c:pt idx="773">
                  <c:v>0.74790986146364014</c:v>
                </c:pt>
                <c:pt idx="774">
                  <c:v>0.74791154616957611</c:v>
                </c:pt>
                <c:pt idx="775">
                  <c:v>0.74786077616957469</c:v>
                </c:pt>
                <c:pt idx="776">
                  <c:v>0.74735880142722522</c:v>
                </c:pt>
                <c:pt idx="777">
                  <c:v>0.74720879616946001</c:v>
                </c:pt>
                <c:pt idx="778">
                  <c:v>0.74666741616944465</c:v>
                </c:pt>
                <c:pt idx="779">
                  <c:v>0.74593686616958665</c:v>
                </c:pt>
                <c:pt idx="780">
                  <c:v>0.74518359631875364</c:v>
                </c:pt>
                <c:pt idx="781">
                  <c:v>0.74456762616947025</c:v>
                </c:pt>
                <c:pt idx="782">
                  <c:v>0.74455955616947778</c:v>
                </c:pt>
                <c:pt idx="783">
                  <c:v>0.74438411070559618</c:v>
                </c:pt>
                <c:pt idx="784">
                  <c:v>0.74418629616954513</c:v>
                </c:pt>
                <c:pt idx="785">
                  <c:v>0.74435579616944403</c:v>
                </c:pt>
                <c:pt idx="786">
                  <c:v>0.74314212616944553</c:v>
                </c:pt>
                <c:pt idx="787">
                  <c:v>0.74366481616959912</c:v>
                </c:pt>
                <c:pt idx="788">
                  <c:v>0.74199203616942144</c:v>
                </c:pt>
                <c:pt idx="789">
                  <c:v>0.74215553526033773</c:v>
                </c:pt>
                <c:pt idx="790">
                  <c:v>0.74291662616947485</c:v>
                </c:pt>
                <c:pt idx="791">
                  <c:v>0.74142245616948843</c:v>
                </c:pt>
                <c:pt idx="792">
                  <c:v>0.74046913616942356</c:v>
                </c:pt>
                <c:pt idx="793">
                  <c:v>0.73985255616958112</c:v>
                </c:pt>
                <c:pt idx="794">
                  <c:v>0.74026383616937652</c:v>
                </c:pt>
                <c:pt idx="795">
                  <c:v>0.73923128616942813</c:v>
                </c:pt>
                <c:pt idx="796">
                  <c:v>0.73864987322822684</c:v>
                </c:pt>
                <c:pt idx="797">
                  <c:v>0.73855803616942273</c:v>
                </c:pt>
                <c:pt idx="798">
                  <c:v>0.73832660052841015</c:v>
                </c:pt>
                <c:pt idx="799">
                  <c:v>0.73649100761262809</c:v>
                </c:pt>
                <c:pt idx="800">
                  <c:v>0.73672871616946667</c:v>
                </c:pt>
                <c:pt idx="801">
                  <c:v>0.73626691616951256</c:v>
                </c:pt>
                <c:pt idx="802">
                  <c:v>0.73590712101491818</c:v>
                </c:pt>
                <c:pt idx="803">
                  <c:v>0.73535164616951976</c:v>
                </c:pt>
                <c:pt idx="804">
                  <c:v>0.7357328461693986</c:v>
                </c:pt>
                <c:pt idx="805">
                  <c:v>0.73540335616941399</c:v>
                </c:pt>
                <c:pt idx="806">
                  <c:v>0.73436522616950173</c:v>
                </c:pt>
                <c:pt idx="807">
                  <c:v>0.73410262616948818</c:v>
                </c:pt>
                <c:pt idx="808">
                  <c:v>0.73399516854249236</c:v>
                </c:pt>
                <c:pt idx="809">
                  <c:v>0.73416631616950689</c:v>
                </c:pt>
                <c:pt idx="810">
                  <c:v>0.73339648616955366</c:v>
                </c:pt>
                <c:pt idx="811">
                  <c:v>0.73277682616952733</c:v>
                </c:pt>
                <c:pt idx="812">
                  <c:v>0.73220519616940316</c:v>
                </c:pt>
                <c:pt idx="813">
                  <c:v>0.73243962616942371</c:v>
                </c:pt>
                <c:pt idx="814">
                  <c:v>0.73147380142717133</c:v>
                </c:pt>
                <c:pt idx="815">
                  <c:v>0.73126342028707825</c:v>
                </c:pt>
                <c:pt idx="816">
                  <c:v>0.73025029616964354</c:v>
                </c:pt>
                <c:pt idx="817">
                  <c:v>0.72962702616948205</c:v>
                </c:pt>
                <c:pt idx="818">
                  <c:v>0.72937753616948031</c:v>
                </c:pt>
                <c:pt idx="819">
                  <c:v>0.72912116616943501</c:v>
                </c:pt>
                <c:pt idx="820">
                  <c:v>0.72899458493232316</c:v>
                </c:pt>
                <c:pt idx="821">
                  <c:v>0.72864530616946899</c:v>
                </c:pt>
                <c:pt idx="822">
                  <c:v>0.727597106169384</c:v>
                </c:pt>
                <c:pt idx="823">
                  <c:v>0.72785248331231855</c:v>
                </c:pt>
                <c:pt idx="824">
                  <c:v>0.72675061505839311</c:v>
                </c:pt>
                <c:pt idx="825">
                  <c:v>0.72641025616944455</c:v>
                </c:pt>
                <c:pt idx="826">
                  <c:v>0.7263605127673427</c:v>
                </c:pt>
                <c:pt idx="827">
                  <c:v>0.72580113616948028</c:v>
                </c:pt>
                <c:pt idx="828">
                  <c:v>0.72432159616957437</c:v>
                </c:pt>
                <c:pt idx="829">
                  <c:v>0.72399590616940712</c:v>
                </c:pt>
                <c:pt idx="830">
                  <c:v>0.72414428616940574</c:v>
                </c:pt>
                <c:pt idx="831">
                  <c:v>0.72335059524161238</c:v>
                </c:pt>
                <c:pt idx="832">
                  <c:v>0.72327262616948973</c:v>
                </c:pt>
                <c:pt idx="833">
                  <c:v>0.72141028616941583</c:v>
                </c:pt>
                <c:pt idx="834">
                  <c:v>0.72106706616953908</c:v>
                </c:pt>
                <c:pt idx="835">
                  <c:v>0.72224101616940617</c:v>
                </c:pt>
                <c:pt idx="836">
                  <c:v>0.7212025161693707</c:v>
                </c:pt>
                <c:pt idx="837">
                  <c:v>0.72017931616936481</c:v>
                </c:pt>
                <c:pt idx="838">
                  <c:v>0.71966727200275238</c:v>
                </c:pt>
                <c:pt idx="839">
                  <c:v>0.71894224045519228</c:v>
                </c:pt>
                <c:pt idx="840">
                  <c:v>0.71840456431378663</c:v>
                </c:pt>
                <c:pt idx="841">
                  <c:v>0.71741333616952851</c:v>
                </c:pt>
                <c:pt idx="842">
                  <c:v>0.71735799616942608</c:v>
                </c:pt>
                <c:pt idx="843">
                  <c:v>0.71690025616949582</c:v>
                </c:pt>
                <c:pt idx="844">
                  <c:v>0.71618103854061155</c:v>
                </c:pt>
                <c:pt idx="845">
                  <c:v>0.71530273616939177</c:v>
                </c:pt>
                <c:pt idx="846">
                  <c:v>0.71549106616947755</c:v>
                </c:pt>
                <c:pt idx="847">
                  <c:v>0.71569752616935056</c:v>
                </c:pt>
                <c:pt idx="848">
                  <c:v>0.71512568172504132</c:v>
                </c:pt>
                <c:pt idx="849">
                  <c:v>0.7147733170785675</c:v>
                </c:pt>
                <c:pt idx="850">
                  <c:v>0.71377929616944913</c:v>
                </c:pt>
                <c:pt idx="851">
                  <c:v>0.71317214564986386</c:v>
                </c:pt>
                <c:pt idx="852">
                  <c:v>0.71277254616940433</c:v>
                </c:pt>
                <c:pt idx="853">
                  <c:v>0.71223139616941489</c:v>
                </c:pt>
                <c:pt idx="854">
                  <c:v>0.71115626616948213</c:v>
                </c:pt>
                <c:pt idx="855">
                  <c:v>0.71039673616945742</c:v>
                </c:pt>
                <c:pt idx="856">
                  <c:v>0.70992176410047181</c:v>
                </c:pt>
                <c:pt idx="857">
                  <c:v>0.70706531950283158</c:v>
                </c:pt>
                <c:pt idx="858">
                  <c:v>0.70680847616947107</c:v>
                </c:pt>
                <c:pt idx="859">
                  <c:v>0.70525085616954231</c:v>
                </c:pt>
                <c:pt idx="860">
                  <c:v>0.7055350361695365</c:v>
                </c:pt>
                <c:pt idx="861">
                  <c:v>0.70467451616939114</c:v>
                </c:pt>
                <c:pt idx="862">
                  <c:v>0.70448837874678816</c:v>
                </c:pt>
                <c:pt idx="863">
                  <c:v>0.70354119616958188</c:v>
                </c:pt>
                <c:pt idx="864">
                  <c:v>0.70368262616946731</c:v>
                </c:pt>
                <c:pt idx="865">
                  <c:v>0.70228434045523591</c:v>
                </c:pt>
                <c:pt idx="866">
                  <c:v>0.70185065616945552</c:v>
                </c:pt>
                <c:pt idx="867">
                  <c:v>0.70179593616941882</c:v>
                </c:pt>
                <c:pt idx="868">
                  <c:v>0.7012763361695139</c:v>
                </c:pt>
                <c:pt idx="869">
                  <c:v>0.70048863647882376</c:v>
                </c:pt>
                <c:pt idx="870">
                  <c:v>0.70064355616948204</c:v>
                </c:pt>
                <c:pt idx="871">
                  <c:v>0.7007382061693479</c:v>
                </c:pt>
                <c:pt idx="872">
                  <c:v>0.70003522616949043</c:v>
                </c:pt>
                <c:pt idx="873">
                  <c:v>0.69845497844227111</c:v>
                </c:pt>
                <c:pt idx="874">
                  <c:v>0.69813256616954789</c:v>
                </c:pt>
                <c:pt idx="875">
                  <c:v>0.69800787359218974</c:v>
                </c:pt>
                <c:pt idx="876">
                  <c:v>0.69748903616951485</c:v>
                </c:pt>
                <c:pt idx="877">
                  <c:v>0.6970298561694227</c:v>
                </c:pt>
                <c:pt idx="878">
                  <c:v>0.69715828616946862</c:v>
                </c:pt>
                <c:pt idx="879">
                  <c:v>0.69713554616949158</c:v>
                </c:pt>
                <c:pt idx="880">
                  <c:v>0.69664873605961508</c:v>
                </c:pt>
                <c:pt idx="881">
                  <c:v>0.69489280798774189</c:v>
                </c:pt>
                <c:pt idx="882">
                  <c:v>0.69455991616948198</c:v>
                </c:pt>
                <c:pt idx="883">
                  <c:v>0.69411512616939341</c:v>
                </c:pt>
                <c:pt idx="884">
                  <c:v>0.69308868616951735</c:v>
                </c:pt>
                <c:pt idx="885">
                  <c:v>0.69236457616946723</c:v>
                </c:pt>
                <c:pt idx="886">
                  <c:v>0.69238738905598018</c:v>
                </c:pt>
                <c:pt idx="887">
                  <c:v>0.69133083616954172</c:v>
                </c:pt>
                <c:pt idx="888">
                  <c:v>0.69012262616946884</c:v>
                </c:pt>
                <c:pt idx="889">
                  <c:v>0.69001331291643453</c:v>
                </c:pt>
                <c:pt idx="890">
                  <c:v>0.69031331616946545</c:v>
                </c:pt>
                <c:pt idx="891">
                  <c:v>0.6898948261695641</c:v>
                </c:pt>
                <c:pt idx="892">
                  <c:v>0.68967478080861611</c:v>
                </c:pt>
                <c:pt idx="893">
                  <c:v>0.68870050616938294</c:v>
                </c:pt>
                <c:pt idx="894">
                  <c:v>0.68849480616943071</c:v>
                </c:pt>
                <c:pt idx="895">
                  <c:v>0.6884587928361583</c:v>
                </c:pt>
                <c:pt idx="896">
                  <c:v>0.68629262616947573</c:v>
                </c:pt>
                <c:pt idx="897">
                  <c:v>0.68656062616942393</c:v>
                </c:pt>
                <c:pt idx="898">
                  <c:v>0.6862461261696069</c:v>
                </c:pt>
                <c:pt idx="899">
                  <c:v>0.6857838014272204</c:v>
                </c:pt>
                <c:pt idx="900">
                  <c:v>0.68553702616954149</c:v>
                </c:pt>
                <c:pt idx="901">
                  <c:v>0.68442833616948962</c:v>
                </c:pt>
                <c:pt idx="902">
                  <c:v>0.68513262616960469</c:v>
                </c:pt>
                <c:pt idx="903">
                  <c:v>0.68406361616943934</c:v>
                </c:pt>
                <c:pt idx="904">
                  <c:v>0.68291220088202897</c:v>
                </c:pt>
                <c:pt idx="905">
                  <c:v>0.68345729830065238</c:v>
                </c:pt>
                <c:pt idx="906">
                  <c:v>0.68219950616943981</c:v>
                </c:pt>
                <c:pt idx="907">
                  <c:v>0.68181719616939063</c:v>
                </c:pt>
                <c:pt idx="908">
                  <c:v>0.68109872616945233</c:v>
                </c:pt>
                <c:pt idx="909">
                  <c:v>0.68038756616931551</c:v>
                </c:pt>
                <c:pt idx="910">
                  <c:v>0.68056465616939499</c:v>
                </c:pt>
                <c:pt idx="911">
                  <c:v>0.67993468802512802</c:v>
                </c:pt>
                <c:pt idx="912">
                  <c:v>0.67980899603243494</c:v>
                </c:pt>
                <c:pt idx="913">
                  <c:v>0.67904545091161628</c:v>
                </c:pt>
                <c:pt idx="914">
                  <c:v>0.67834162616942772</c:v>
                </c:pt>
                <c:pt idx="915">
                  <c:v>0.67847222616953262</c:v>
                </c:pt>
                <c:pt idx="916">
                  <c:v>0.67744205616935482</c:v>
                </c:pt>
                <c:pt idx="917">
                  <c:v>0.67648345091164686</c:v>
                </c:pt>
                <c:pt idx="918">
                  <c:v>0.6773739661692989</c:v>
                </c:pt>
                <c:pt idx="919">
                  <c:v>0.67590511616947502</c:v>
                </c:pt>
                <c:pt idx="920">
                  <c:v>0.67566198616951612</c:v>
                </c:pt>
                <c:pt idx="921">
                  <c:v>0.67602262616946995</c:v>
                </c:pt>
                <c:pt idx="922">
                  <c:v>0.67401058391594382</c:v>
                </c:pt>
                <c:pt idx="923">
                  <c:v>0.67401978616942448</c:v>
                </c:pt>
                <c:pt idx="924">
                  <c:v>0.67415723441693864</c:v>
                </c:pt>
                <c:pt idx="925">
                  <c:v>0.67386040616952469</c:v>
                </c:pt>
                <c:pt idx="926">
                  <c:v>0.67335412616952828</c:v>
                </c:pt>
                <c:pt idx="927">
                  <c:v>0.67336794616943529</c:v>
                </c:pt>
                <c:pt idx="928">
                  <c:v>0.67277337616950272</c:v>
                </c:pt>
                <c:pt idx="929">
                  <c:v>0.67312527616951534</c:v>
                </c:pt>
                <c:pt idx="930">
                  <c:v>0.67228833450282388</c:v>
                </c:pt>
                <c:pt idx="931">
                  <c:v>0.67111227950280761</c:v>
                </c:pt>
                <c:pt idx="932">
                  <c:v>0.67047596616950544</c:v>
                </c:pt>
                <c:pt idx="933">
                  <c:v>0.67007762616947331</c:v>
                </c:pt>
                <c:pt idx="934">
                  <c:v>0.67013107616946899</c:v>
                </c:pt>
                <c:pt idx="935">
                  <c:v>0.66934158616948081</c:v>
                </c:pt>
                <c:pt idx="936">
                  <c:v>0.66978037616934261</c:v>
                </c:pt>
                <c:pt idx="937">
                  <c:v>0.66887460489283534</c:v>
                </c:pt>
                <c:pt idx="938">
                  <c:v>0.66717562616952419</c:v>
                </c:pt>
                <c:pt idx="939">
                  <c:v>0.66703462616946785</c:v>
                </c:pt>
                <c:pt idx="940">
                  <c:v>0.66665941616945257</c:v>
                </c:pt>
                <c:pt idx="941">
                  <c:v>0.66694105616946386</c:v>
                </c:pt>
                <c:pt idx="942">
                  <c:v>0.66571314163346074</c:v>
                </c:pt>
                <c:pt idx="943">
                  <c:v>0.6667716261693647</c:v>
                </c:pt>
                <c:pt idx="944">
                  <c:v>0.66505837616944086</c:v>
                </c:pt>
                <c:pt idx="945">
                  <c:v>0.66513527616940904</c:v>
                </c:pt>
                <c:pt idx="946">
                  <c:v>0.6645269595028227</c:v>
                </c:pt>
                <c:pt idx="947">
                  <c:v>0.66556262616951789</c:v>
                </c:pt>
                <c:pt idx="948">
                  <c:v>0.66362948932730625</c:v>
                </c:pt>
                <c:pt idx="949">
                  <c:v>0.66300252200277066</c:v>
                </c:pt>
                <c:pt idx="950">
                  <c:v>0.66309737616946085</c:v>
                </c:pt>
                <c:pt idx="951">
                  <c:v>0.66255281616949502</c:v>
                </c:pt>
                <c:pt idx="952">
                  <c:v>0.66217370616942661</c:v>
                </c:pt>
                <c:pt idx="953">
                  <c:v>0.66184774616951414</c:v>
                </c:pt>
                <c:pt idx="954">
                  <c:v>0.66177249075293787</c:v>
                </c:pt>
                <c:pt idx="955">
                  <c:v>0.66235887616949241</c:v>
                </c:pt>
                <c:pt idx="956">
                  <c:v>0.6605160215182766</c:v>
                </c:pt>
                <c:pt idx="957">
                  <c:v>0.6600915661695842</c:v>
                </c:pt>
                <c:pt idx="958">
                  <c:v>0.65940953616949183</c:v>
                </c:pt>
                <c:pt idx="959">
                  <c:v>0.65911738616941329</c:v>
                </c:pt>
                <c:pt idx="960">
                  <c:v>0.65898690616954558</c:v>
                </c:pt>
                <c:pt idx="961">
                  <c:v>0.65853400761282921</c:v>
                </c:pt>
                <c:pt idx="962">
                  <c:v>0.65806762616948378</c:v>
                </c:pt>
                <c:pt idx="963">
                  <c:v>0.65748813616940571</c:v>
                </c:pt>
                <c:pt idx="964">
                  <c:v>0.65599053406421626</c:v>
                </c:pt>
                <c:pt idx="965">
                  <c:v>0.65559257616946831</c:v>
                </c:pt>
                <c:pt idx="966">
                  <c:v>0.65562855616947568</c:v>
                </c:pt>
                <c:pt idx="967">
                  <c:v>0.65499234781893279</c:v>
                </c:pt>
                <c:pt idx="968">
                  <c:v>0.65461687616942799</c:v>
                </c:pt>
                <c:pt idx="969">
                  <c:v>0.65441368616940565</c:v>
                </c:pt>
                <c:pt idx="970">
                  <c:v>0.65370017616956533</c:v>
                </c:pt>
                <c:pt idx="971">
                  <c:v>0.65412267616952191</c:v>
                </c:pt>
                <c:pt idx="972">
                  <c:v>0.65315137616949015</c:v>
                </c:pt>
                <c:pt idx="973">
                  <c:v>0.65164448331239599</c:v>
                </c:pt>
                <c:pt idx="974">
                  <c:v>0.65098696616965412</c:v>
                </c:pt>
                <c:pt idx="975">
                  <c:v>0.65123239616959006</c:v>
                </c:pt>
                <c:pt idx="976">
                  <c:v>0.65063475616942457</c:v>
                </c:pt>
                <c:pt idx="977">
                  <c:v>0.65082377616944642</c:v>
                </c:pt>
                <c:pt idx="978">
                  <c:v>0.6496520694684309</c:v>
                </c:pt>
                <c:pt idx="979">
                  <c:v>0.64941954616962505</c:v>
                </c:pt>
                <c:pt idx="980">
                  <c:v>0.64826017616942999</c:v>
                </c:pt>
                <c:pt idx="981">
                  <c:v>0.64960549573467596</c:v>
                </c:pt>
                <c:pt idx="982">
                  <c:v>0.64859035165973489</c:v>
                </c:pt>
                <c:pt idx="983">
                  <c:v>0.64806200616948262</c:v>
                </c:pt>
                <c:pt idx="984">
                  <c:v>0.64775306616958583</c:v>
                </c:pt>
                <c:pt idx="985">
                  <c:v>0.6477268449194471</c:v>
                </c:pt>
                <c:pt idx="986">
                  <c:v>0.64751203616960162</c:v>
                </c:pt>
                <c:pt idx="987">
                  <c:v>0.64662600616951293</c:v>
                </c:pt>
                <c:pt idx="988">
                  <c:v>0.6464768061695314</c:v>
                </c:pt>
                <c:pt idx="989">
                  <c:v>0.64596289889671255</c:v>
                </c:pt>
                <c:pt idx="990">
                  <c:v>0.64563231847716929</c:v>
                </c:pt>
                <c:pt idx="991">
                  <c:v>0.64504808616951026</c:v>
                </c:pt>
                <c:pt idx="992">
                  <c:v>0.64473961265579827</c:v>
                </c:pt>
                <c:pt idx="993">
                  <c:v>0.6444976261695109</c:v>
                </c:pt>
                <c:pt idx="994">
                  <c:v>0.64473420616930399</c:v>
                </c:pt>
                <c:pt idx="995">
                  <c:v>0.64458600616958983</c:v>
                </c:pt>
                <c:pt idx="996">
                  <c:v>0.6434861261695064</c:v>
                </c:pt>
                <c:pt idx="997">
                  <c:v>0.64334225616947605</c:v>
                </c:pt>
                <c:pt idx="998">
                  <c:v>0.64312340616946573</c:v>
                </c:pt>
                <c:pt idx="999">
                  <c:v>0.64434880798766869</c:v>
                </c:pt>
                <c:pt idx="1000">
                  <c:v>0.64129856095206583</c:v>
                </c:pt>
                <c:pt idx="1001">
                  <c:v>0.64164486616935834</c:v>
                </c:pt>
                <c:pt idx="1002">
                  <c:v>0.64103689616952453</c:v>
                </c:pt>
                <c:pt idx="1003">
                  <c:v>0.64079906616940785</c:v>
                </c:pt>
                <c:pt idx="1004">
                  <c:v>0.6409802161693966</c:v>
                </c:pt>
                <c:pt idx="1005">
                  <c:v>0.64015231765883174</c:v>
                </c:pt>
                <c:pt idx="1006">
                  <c:v>0.63992193569325229</c:v>
                </c:pt>
                <c:pt idx="1007">
                  <c:v>0.63888760616959006</c:v>
                </c:pt>
                <c:pt idx="1008">
                  <c:v>0.63903775116946804</c:v>
                </c:pt>
                <c:pt idx="1009">
                  <c:v>0.63815076410058702</c:v>
                </c:pt>
                <c:pt idx="1010">
                  <c:v>0.6382358661694103</c:v>
                </c:pt>
                <c:pt idx="1011">
                  <c:v>0.63805926616944975</c:v>
                </c:pt>
                <c:pt idx="1012">
                  <c:v>0.6374088237002411</c:v>
                </c:pt>
                <c:pt idx="1013">
                  <c:v>0.63675537616950406</c:v>
                </c:pt>
                <c:pt idx="1014">
                  <c:v>0.63707362616945362</c:v>
                </c:pt>
                <c:pt idx="1015">
                  <c:v>0.63623932616940271</c:v>
                </c:pt>
                <c:pt idx="1016">
                  <c:v>0.63639687616940011</c:v>
                </c:pt>
                <c:pt idx="1017">
                  <c:v>0.63494069561397792</c:v>
                </c:pt>
                <c:pt idx="1018">
                  <c:v>0.63542736575267589</c:v>
                </c:pt>
                <c:pt idx="1019">
                  <c:v>0.63480954616950713</c:v>
                </c:pt>
                <c:pt idx="1020">
                  <c:v>0.63453155616950641</c:v>
                </c:pt>
                <c:pt idx="1021">
                  <c:v>0.63421331616956444</c:v>
                </c:pt>
                <c:pt idx="1022">
                  <c:v>0.63364513616959151</c:v>
                </c:pt>
                <c:pt idx="1023">
                  <c:v>0.63297081616939077</c:v>
                </c:pt>
                <c:pt idx="1024">
                  <c:v>0.63282804552429206</c:v>
                </c:pt>
                <c:pt idx="1025">
                  <c:v>0.63280595950281815</c:v>
                </c:pt>
                <c:pt idx="1026">
                  <c:v>0.63299920616950156</c:v>
                </c:pt>
                <c:pt idx="1027">
                  <c:v>0.63200133616949516</c:v>
                </c:pt>
                <c:pt idx="1028">
                  <c:v>0.63201707616947589</c:v>
                </c:pt>
                <c:pt idx="1029">
                  <c:v>0.63131464616950006</c:v>
                </c:pt>
                <c:pt idx="1030">
                  <c:v>0.63093259524163159</c:v>
                </c:pt>
                <c:pt idx="1031">
                  <c:v>0.63120028616948831</c:v>
                </c:pt>
                <c:pt idx="1032">
                  <c:v>0.63067020616951264</c:v>
                </c:pt>
                <c:pt idx="1033">
                  <c:v>0.63046391616948971</c:v>
                </c:pt>
                <c:pt idx="1034">
                  <c:v>0.63140702616946964</c:v>
                </c:pt>
                <c:pt idx="1035">
                  <c:v>0.62921715075971452</c:v>
                </c:pt>
                <c:pt idx="1036">
                  <c:v>0.62965436616950443</c:v>
                </c:pt>
                <c:pt idx="1037">
                  <c:v>0.6291519973035099</c:v>
                </c:pt>
                <c:pt idx="1038">
                  <c:v>0.6283506361695721</c:v>
                </c:pt>
                <c:pt idx="1039">
                  <c:v>0.62814378616948874</c:v>
                </c:pt>
                <c:pt idx="1040">
                  <c:v>0.62767862616947012</c:v>
                </c:pt>
                <c:pt idx="1041">
                  <c:v>0.62762062616951719</c:v>
                </c:pt>
                <c:pt idx="1042">
                  <c:v>0.62772546902661475</c:v>
                </c:pt>
                <c:pt idx="1043">
                  <c:v>0.62524272717944052</c:v>
                </c:pt>
                <c:pt idx="1044">
                  <c:v>0.62621167616949025</c:v>
                </c:pt>
                <c:pt idx="1045">
                  <c:v>0.62655617616945869</c:v>
                </c:pt>
                <c:pt idx="1046">
                  <c:v>0.62485384616940154</c:v>
                </c:pt>
                <c:pt idx="1047">
                  <c:v>0.62487787359226865</c:v>
                </c:pt>
                <c:pt idx="1048">
                  <c:v>0.62451542616953792</c:v>
                </c:pt>
                <c:pt idx="1049">
                  <c:v>0.62438582616964333</c:v>
                </c:pt>
                <c:pt idx="1050">
                  <c:v>0.62447994759790504</c:v>
                </c:pt>
                <c:pt idx="1051">
                  <c:v>0.62317157122443256</c:v>
                </c:pt>
                <c:pt idx="1052">
                  <c:v>0.62265310616952285</c:v>
                </c:pt>
                <c:pt idx="1053">
                  <c:v>0.62235145091182198</c:v>
                </c:pt>
                <c:pt idx="1054">
                  <c:v>0.62293025616948283</c:v>
                </c:pt>
                <c:pt idx="1055">
                  <c:v>0.62205458616946885</c:v>
                </c:pt>
                <c:pt idx="1056">
                  <c:v>0.62140721616933114</c:v>
                </c:pt>
                <c:pt idx="1057">
                  <c:v>0.62151847616948475</c:v>
                </c:pt>
                <c:pt idx="1058">
                  <c:v>0.62090797099705242</c:v>
                </c:pt>
                <c:pt idx="1059">
                  <c:v>0.62082262616947104</c:v>
                </c:pt>
                <c:pt idx="1060">
                  <c:v>0.61962431303815935</c:v>
                </c:pt>
                <c:pt idx="1061">
                  <c:v>0.61919660616946748</c:v>
                </c:pt>
                <c:pt idx="1062">
                  <c:v>0.61878071616951102</c:v>
                </c:pt>
                <c:pt idx="1063">
                  <c:v>0.6184632861694157</c:v>
                </c:pt>
                <c:pt idx="1064">
                  <c:v>0.61874819616950605</c:v>
                </c:pt>
                <c:pt idx="1065">
                  <c:v>0.61831854369525252</c:v>
                </c:pt>
                <c:pt idx="1066">
                  <c:v>0.61819662616933635</c:v>
                </c:pt>
                <c:pt idx="1067">
                  <c:v>0.61778559914250764</c:v>
                </c:pt>
                <c:pt idx="1068">
                  <c:v>0.61705430702049591</c:v>
                </c:pt>
                <c:pt idx="1069">
                  <c:v>0.61702831616949594</c:v>
                </c:pt>
                <c:pt idx="1070">
                  <c:v>0.61596950245817139</c:v>
                </c:pt>
                <c:pt idx="1071">
                  <c:v>0.61566359616956878</c:v>
                </c:pt>
                <c:pt idx="1072">
                  <c:v>0.61460846616952891</c:v>
                </c:pt>
                <c:pt idx="1073">
                  <c:v>0.61411203616951604</c:v>
                </c:pt>
                <c:pt idx="1074">
                  <c:v>0.61462707616955514</c:v>
                </c:pt>
                <c:pt idx="1075">
                  <c:v>0.61398311575267428</c:v>
                </c:pt>
                <c:pt idx="1076">
                  <c:v>0.61352355950276649</c:v>
                </c:pt>
                <c:pt idx="1077">
                  <c:v>0.61378829283616221</c:v>
                </c:pt>
                <c:pt idx="1078">
                  <c:v>0.6133625361694186</c:v>
                </c:pt>
                <c:pt idx="1079">
                  <c:v>0.61329304616955971</c:v>
                </c:pt>
                <c:pt idx="1080">
                  <c:v>0.61276427616954299</c:v>
                </c:pt>
                <c:pt idx="1081">
                  <c:v>0.61257570616936641</c:v>
                </c:pt>
                <c:pt idx="1082">
                  <c:v>0.61270125116944074</c:v>
                </c:pt>
                <c:pt idx="1083">
                  <c:v>0.61210476616948073</c:v>
                </c:pt>
                <c:pt idx="1084">
                  <c:v>0.61253021616957493</c:v>
                </c:pt>
                <c:pt idx="1085">
                  <c:v>0.61147905474086883</c:v>
                </c:pt>
                <c:pt idx="1086">
                  <c:v>0.6101881898058108</c:v>
                </c:pt>
                <c:pt idx="1087">
                  <c:v>0.61054424616938285</c:v>
                </c:pt>
                <c:pt idx="1088">
                  <c:v>0.60950759616943651</c:v>
                </c:pt>
                <c:pt idx="1089">
                  <c:v>0.60965906827485172</c:v>
                </c:pt>
                <c:pt idx="1090">
                  <c:v>0.60921659616946044</c:v>
                </c:pt>
                <c:pt idx="1091">
                  <c:v>0.60921689616937191</c:v>
                </c:pt>
                <c:pt idx="1092">
                  <c:v>0.60855928616940991</c:v>
                </c:pt>
                <c:pt idx="1093">
                  <c:v>0.60835888616944112</c:v>
                </c:pt>
                <c:pt idx="1094">
                  <c:v>0.60781845950279512</c:v>
                </c:pt>
                <c:pt idx="1095">
                  <c:v>0.60681995270006461</c:v>
                </c:pt>
                <c:pt idx="1096">
                  <c:v>0.60775522616953093</c:v>
                </c:pt>
                <c:pt idx="1097">
                  <c:v>0.60687848616937912</c:v>
                </c:pt>
                <c:pt idx="1098">
                  <c:v>0.60615429616936489</c:v>
                </c:pt>
                <c:pt idx="1099">
                  <c:v>0.60609232616944564</c:v>
                </c:pt>
                <c:pt idx="1100">
                  <c:v>0.60495015616959391</c:v>
                </c:pt>
                <c:pt idx="1101">
                  <c:v>0.60481877616950941</c:v>
                </c:pt>
                <c:pt idx="1102">
                  <c:v>0.60556937616965467</c:v>
                </c:pt>
                <c:pt idx="1103">
                  <c:v>0.60582262616945592</c:v>
                </c:pt>
                <c:pt idx="1104">
                  <c:v>0.60463409283610792</c:v>
                </c:pt>
                <c:pt idx="1105">
                  <c:v>0.60442893616959792</c:v>
                </c:pt>
                <c:pt idx="1106">
                  <c:v>0.60442474616940012</c:v>
                </c:pt>
                <c:pt idx="1107">
                  <c:v>0.60352183616944943</c:v>
                </c:pt>
                <c:pt idx="1108">
                  <c:v>0.60288050616939892</c:v>
                </c:pt>
                <c:pt idx="1109">
                  <c:v>0.60221856616945502</c:v>
                </c:pt>
                <c:pt idx="1110">
                  <c:v>0.60275287359218099</c:v>
                </c:pt>
                <c:pt idx="1111">
                  <c:v>0.60210884435133494</c:v>
                </c:pt>
                <c:pt idx="1112">
                  <c:v>0.60091862616947411</c:v>
                </c:pt>
                <c:pt idx="1113">
                  <c:v>0.60181589616952691</c:v>
                </c:pt>
                <c:pt idx="1114">
                  <c:v>0.60108698616939193</c:v>
                </c:pt>
                <c:pt idx="1115">
                  <c:v>0.60073633616946165</c:v>
                </c:pt>
                <c:pt idx="1116">
                  <c:v>0.60022302200285083</c:v>
                </c:pt>
                <c:pt idx="1117">
                  <c:v>0.60002347616949736</c:v>
                </c:pt>
                <c:pt idx="1118">
                  <c:v>0.60090144616961572</c:v>
                </c:pt>
                <c:pt idx="1119">
                  <c:v>0.59970595616950151</c:v>
                </c:pt>
                <c:pt idx="1120">
                  <c:v>0.59844777616956435</c:v>
                </c:pt>
                <c:pt idx="1121">
                  <c:v>0.59674262616952978</c:v>
                </c:pt>
                <c:pt idx="1122">
                  <c:v>0.59718369195894616</c:v>
                </c:pt>
                <c:pt idx="1123">
                  <c:v>0.59664280616952703</c:v>
                </c:pt>
                <c:pt idx="1124">
                  <c:v>0.59667174616954832</c:v>
                </c:pt>
                <c:pt idx="1125">
                  <c:v>0.59679636616942844</c:v>
                </c:pt>
                <c:pt idx="1126">
                  <c:v>0.59593612616944802</c:v>
                </c:pt>
                <c:pt idx="1127">
                  <c:v>0.59534079616940971</c:v>
                </c:pt>
                <c:pt idx="1128">
                  <c:v>0.59497262616947943</c:v>
                </c:pt>
                <c:pt idx="1129">
                  <c:v>0.59505246674912349</c:v>
                </c:pt>
                <c:pt idx="1130">
                  <c:v>0.59448884616935516</c:v>
                </c:pt>
                <c:pt idx="1131">
                  <c:v>0.5945271061695081</c:v>
                </c:pt>
                <c:pt idx="1132">
                  <c:v>0.59448703616952514</c:v>
                </c:pt>
                <c:pt idx="1133">
                  <c:v>0.59394045616932112</c:v>
                </c:pt>
                <c:pt idx="1134">
                  <c:v>0.59323128596339791</c:v>
                </c:pt>
                <c:pt idx="1135">
                  <c:v>0.59336193616941568</c:v>
                </c:pt>
                <c:pt idx="1136">
                  <c:v>0.59259355344218534</c:v>
                </c:pt>
                <c:pt idx="1137">
                  <c:v>0.59212439087535507</c:v>
                </c:pt>
                <c:pt idx="1138">
                  <c:v>0.5918292861693718</c:v>
                </c:pt>
                <c:pt idx="1139">
                  <c:v>0.5920577061694845</c:v>
                </c:pt>
                <c:pt idx="1140">
                  <c:v>0.59160235616947454</c:v>
                </c:pt>
                <c:pt idx="1141">
                  <c:v>0.59159042880119728</c:v>
                </c:pt>
                <c:pt idx="1142">
                  <c:v>0.5912537061694535</c:v>
                </c:pt>
                <c:pt idx="1143">
                  <c:v>0.590705666169413</c:v>
                </c:pt>
                <c:pt idx="1144">
                  <c:v>0.59065547616937453</c:v>
                </c:pt>
                <c:pt idx="1145">
                  <c:v>0.59064900251357311</c:v>
                </c:pt>
                <c:pt idx="1146">
                  <c:v>0.58766791783612859</c:v>
                </c:pt>
                <c:pt idx="1147">
                  <c:v>0.58764898616941263</c:v>
                </c:pt>
                <c:pt idx="1148">
                  <c:v>0.58742677616949379</c:v>
                </c:pt>
                <c:pt idx="1149">
                  <c:v>0.58750043616953462</c:v>
                </c:pt>
                <c:pt idx="1150">
                  <c:v>0.58642617616943937</c:v>
                </c:pt>
                <c:pt idx="1151">
                  <c:v>0.58618972961774296</c:v>
                </c:pt>
                <c:pt idx="1152">
                  <c:v>0.58545652813025084</c:v>
                </c:pt>
                <c:pt idx="1153">
                  <c:v>0.58457370616950755</c:v>
                </c:pt>
                <c:pt idx="1154">
                  <c:v>0.5841312361694978</c:v>
                </c:pt>
                <c:pt idx="1155">
                  <c:v>0.58370503616946245</c:v>
                </c:pt>
                <c:pt idx="1156">
                  <c:v>0.58244185616959543</c:v>
                </c:pt>
                <c:pt idx="1157">
                  <c:v>0.58397973616948251</c:v>
                </c:pt>
                <c:pt idx="1158">
                  <c:v>0.58271906366944393</c:v>
                </c:pt>
                <c:pt idx="1159">
                  <c:v>0.58230392616947313</c:v>
                </c:pt>
                <c:pt idx="1160">
                  <c:v>0.58274286146361476</c:v>
                </c:pt>
                <c:pt idx="1161">
                  <c:v>0.58173194616958335</c:v>
                </c:pt>
                <c:pt idx="1162">
                  <c:v>0.58230660616948171</c:v>
                </c:pt>
                <c:pt idx="1163">
                  <c:v>0.58159016616940551</c:v>
                </c:pt>
                <c:pt idx="1164">
                  <c:v>0.58059887616948935</c:v>
                </c:pt>
                <c:pt idx="1165">
                  <c:v>0.58068282408619609</c:v>
                </c:pt>
                <c:pt idx="1166">
                  <c:v>0.58071359616948848</c:v>
                </c:pt>
                <c:pt idx="1167">
                  <c:v>0.58048298980582946</c:v>
                </c:pt>
                <c:pt idx="1168">
                  <c:v>0.57921906946852175</c:v>
                </c:pt>
                <c:pt idx="1169">
                  <c:v>0.57890180616949805</c:v>
                </c:pt>
                <c:pt idx="1170">
                  <c:v>0.57858561616953386</c:v>
                </c:pt>
                <c:pt idx="1171">
                  <c:v>0.57812161228059789</c:v>
                </c:pt>
                <c:pt idx="1172">
                  <c:v>0.57812400616950343</c:v>
                </c:pt>
                <c:pt idx="1173">
                  <c:v>0.57753271616948632</c:v>
                </c:pt>
                <c:pt idx="1174">
                  <c:v>0.57715821616950835</c:v>
                </c:pt>
                <c:pt idx="1175">
                  <c:v>0.57698610892815339</c:v>
                </c:pt>
                <c:pt idx="1176">
                  <c:v>0.57587474521716331</c:v>
                </c:pt>
                <c:pt idx="1177">
                  <c:v>0.57586005170144006</c:v>
                </c:pt>
                <c:pt idx="1178">
                  <c:v>0.57567052616943248</c:v>
                </c:pt>
                <c:pt idx="1179">
                  <c:v>0.57533726616938463</c:v>
                </c:pt>
                <c:pt idx="1180">
                  <c:v>0.57517162616956374</c:v>
                </c:pt>
                <c:pt idx="1181">
                  <c:v>0.5741837561694898</c:v>
                </c:pt>
                <c:pt idx="1182">
                  <c:v>0.57496482616944911</c:v>
                </c:pt>
                <c:pt idx="1183">
                  <c:v>0.5735143880742295</c:v>
                </c:pt>
                <c:pt idx="1184">
                  <c:v>0.57366166616947156</c:v>
                </c:pt>
                <c:pt idx="1185">
                  <c:v>0.57260562616944854</c:v>
                </c:pt>
                <c:pt idx="1186">
                  <c:v>0.57272023616940304</c:v>
                </c:pt>
                <c:pt idx="1187">
                  <c:v>0.57280814616937925</c:v>
                </c:pt>
                <c:pt idx="1188">
                  <c:v>0.5722620636695126</c:v>
                </c:pt>
                <c:pt idx="1189">
                  <c:v>0.5710187249348877</c:v>
                </c:pt>
                <c:pt idx="1190">
                  <c:v>0.56930367718996422</c:v>
                </c:pt>
                <c:pt idx="1191">
                  <c:v>0.56941112616949863</c:v>
                </c:pt>
                <c:pt idx="1192">
                  <c:v>0.5693629261695321</c:v>
                </c:pt>
                <c:pt idx="1193">
                  <c:v>0.56898735533609113</c:v>
                </c:pt>
                <c:pt idx="1194">
                  <c:v>0.56897282616937184</c:v>
                </c:pt>
                <c:pt idx="1195">
                  <c:v>0.5668326261694292</c:v>
                </c:pt>
                <c:pt idx="1196">
                  <c:v>0.56706184616946609</c:v>
                </c:pt>
                <c:pt idx="1197">
                  <c:v>0.56710114616947782</c:v>
                </c:pt>
                <c:pt idx="1198">
                  <c:v>0.56621982616945865</c:v>
                </c:pt>
                <c:pt idx="1199">
                  <c:v>0.56649281616940095</c:v>
                </c:pt>
                <c:pt idx="1200">
                  <c:v>0.5659368553362325</c:v>
                </c:pt>
                <c:pt idx="1201">
                  <c:v>0.56628872616951764</c:v>
                </c:pt>
                <c:pt idx="1202">
                  <c:v>0.56529442246582584</c:v>
                </c:pt>
                <c:pt idx="1203">
                  <c:v>0.56467041616947777</c:v>
                </c:pt>
                <c:pt idx="1204">
                  <c:v>0.56471116616948813</c:v>
                </c:pt>
                <c:pt idx="1205">
                  <c:v>0.56462034616964751</c:v>
                </c:pt>
                <c:pt idx="1206">
                  <c:v>0.56392414700282245</c:v>
                </c:pt>
                <c:pt idx="1207">
                  <c:v>0.56386816616944202</c:v>
                </c:pt>
                <c:pt idx="1208">
                  <c:v>0.56345882616963661</c:v>
                </c:pt>
                <c:pt idx="1209">
                  <c:v>0.56378893602865809</c:v>
                </c:pt>
                <c:pt idx="1210">
                  <c:v>0.56162442616960151</c:v>
                </c:pt>
                <c:pt idx="1211">
                  <c:v>0.56211424616942929</c:v>
                </c:pt>
                <c:pt idx="1212">
                  <c:v>0.56215000116945668</c:v>
                </c:pt>
                <c:pt idx="1213">
                  <c:v>0.5622899261694132</c:v>
                </c:pt>
                <c:pt idx="1214">
                  <c:v>0.56160397616950808</c:v>
                </c:pt>
                <c:pt idx="1215">
                  <c:v>0.56156452616951924</c:v>
                </c:pt>
                <c:pt idx="1216">
                  <c:v>0.56049273255233345</c:v>
                </c:pt>
                <c:pt idx="1217">
                  <c:v>0.55993736616946421</c:v>
                </c:pt>
                <c:pt idx="1218">
                  <c:v>0.55980085533613555</c:v>
                </c:pt>
                <c:pt idx="1219">
                  <c:v>0.55936816616939211</c:v>
                </c:pt>
                <c:pt idx="1220">
                  <c:v>0.55871130616951381</c:v>
                </c:pt>
                <c:pt idx="1221">
                  <c:v>0.55856114616948105</c:v>
                </c:pt>
                <c:pt idx="1222">
                  <c:v>0.55879983616949935</c:v>
                </c:pt>
                <c:pt idx="1223">
                  <c:v>0.55919868677558804</c:v>
                </c:pt>
                <c:pt idx="1224">
                  <c:v>0.55911886146358858</c:v>
                </c:pt>
                <c:pt idx="1225">
                  <c:v>0.55700262616946361</c:v>
                </c:pt>
                <c:pt idx="1226">
                  <c:v>0.55737302616942963</c:v>
                </c:pt>
                <c:pt idx="1227">
                  <c:v>0.55653141616947766</c:v>
                </c:pt>
                <c:pt idx="1228">
                  <c:v>0.5570091961694178</c:v>
                </c:pt>
                <c:pt idx="1229">
                  <c:v>0.55641612616932412</c:v>
                </c:pt>
                <c:pt idx="1230">
                  <c:v>0.5561213914757277</c:v>
                </c:pt>
                <c:pt idx="1231">
                  <c:v>0.5551352231845218</c:v>
                </c:pt>
                <c:pt idx="1232">
                  <c:v>0.55453944969886493</c:v>
                </c:pt>
                <c:pt idx="1233">
                  <c:v>0.55331262616947208</c:v>
                </c:pt>
                <c:pt idx="1234">
                  <c:v>0.55430659616953903</c:v>
                </c:pt>
                <c:pt idx="1235">
                  <c:v>0.55475018616957095</c:v>
                </c:pt>
                <c:pt idx="1236">
                  <c:v>0.55453622616944642</c:v>
                </c:pt>
                <c:pt idx="1237">
                  <c:v>0.55433488616949966</c:v>
                </c:pt>
                <c:pt idx="1238">
                  <c:v>0.55271953526037998</c:v>
                </c:pt>
                <c:pt idx="1239">
                  <c:v>0.55371410533614096</c:v>
                </c:pt>
                <c:pt idx="1240">
                  <c:v>0.55379746616951353</c:v>
                </c:pt>
                <c:pt idx="1241">
                  <c:v>0.55199242825281669</c:v>
                </c:pt>
                <c:pt idx="1242">
                  <c:v>0.55221367616938744</c:v>
                </c:pt>
                <c:pt idx="1243">
                  <c:v>0.55249404616944275</c:v>
                </c:pt>
                <c:pt idx="1244">
                  <c:v>0.55208173616946965</c:v>
                </c:pt>
                <c:pt idx="1245">
                  <c:v>0.55142283669580683</c:v>
                </c:pt>
                <c:pt idx="1246">
                  <c:v>0.55114801616960585</c:v>
                </c:pt>
                <c:pt idx="1247">
                  <c:v>0.55164079616946571</c:v>
                </c:pt>
                <c:pt idx="1248">
                  <c:v>0.5510194419589709</c:v>
                </c:pt>
                <c:pt idx="1249">
                  <c:v>0.55041945445235263</c:v>
                </c:pt>
                <c:pt idx="1250">
                  <c:v>0.55083490616952724</c:v>
                </c:pt>
                <c:pt idx="1251">
                  <c:v>0.54969063669585749</c:v>
                </c:pt>
                <c:pt idx="1252">
                  <c:v>0.55022195616943781</c:v>
                </c:pt>
                <c:pt idx="1253">
                  <c:v>0.54971710616945302</c:v>
                </c:pt>
                <c:pt idx="1254">
                  <c:v>0.54878858616950765</c:v>
                </c:pt>
                <c:pt idx="1255">
                  <c:v>0.54786812616944769</c:v>
                </c:pt>
                <c:pt idx="1256">
                  <c:v>0.54910817616945462</c:v>
                </c:pt>
                <c:pt idx="1257">
                  <c:v>0.54829570309254905</c:v>
                </c:pt>
                <c:pt idx="1258">
                  <c:v>0.54795512616946962</c:v>
                </c:pt>
                <c:pt idx="1259">
                  <c:v>0.5476573461694445</c:v>
                </c:pt>
                <c:pt idx="1260">
                  <c:v>0.54744405616938285</c:v>
                </c:pt>
                <c:pt idx="1261">
                  <c:v>0.54754396616952761</c:v>
                </c:pt>
                <c:pt idx="1262">
                  <c:v>0.5473329061693164</c:v>
                </c:pt>
                <c:pt idx="1263">
                  <c:v>0.54709225630641389</c:v>
                </c:pt>
                <c:pt idx="1264">
                  <c:v>0.54694655616947374</c:v>
                </c:pt>
                <c:pt idx="1265">
                  <c:v>0.54694647465424862</c:v>
                </c:pt>
                <c:pt idx="1266">
                  <c:v>0.54562313932743223</c:v>
                </c:pt>
                <c:pt idx="1267">
                  <c:v>0.54572379616946898</c:v>
                </c:pt>
                <c:pt idx="1268">
                  <c:v>0.54508860616950061</c:v>
                </c:pt>
                <c:pt idx="1269">
                  <c:v>0.54457570950286538</c:v>
                </c:pt>
                <c:pt idx="1270">
                  <c:v>0.54420174616944905</c:v>
                </c:pt>
                <c:pt idx="1271">
                  <c:v>0.54406289616946424</c:v>
                </c:pt>
                <c:pt idx="1272">
                  <c:v>0.54404262616942878</c:v>
                </c:pt>
                <c:pt idx="1273">
                  <c:v>0.54353525520167523</c:v>
                </c:pt>
                <c:pt idx="1274">
                  <c:v>0.54260493386179598</c:v>
                </c:pt>
                <c:pt idx="1275">
                  <c:v>0.5426338661694674</c:v>
                </c:pt>
                <c:pt idx="1276">
                  <c:v>0.54234901564319715</c:v>
                </c:pt>
                <c:pt idx="1277">
                  <c:v>0.54191894616946001</c:v>
                </c:pt>
                <c:pt idx="1278">
                  <c:v>0.54194332616938845</c:v>
                </c:pt>
                <c:pt idx="1279">
                  <c:v>0.5415569461694929</c:v>
                </c:pt>
                <c:pt idx="1280">
                  <c:v>0.54049777616950245</c:v>
                </c:pt>
                <c:pt idx="1281">
                  <c:v>0.54070947616948284</c:v>
                </c:pt>
                <c:pt idx="1282">
                  <c:v>0.5404694164920445</c:v>
                </c:pt>
                <c:pt idx="1283">
                  <c:v>0.54022262616948091</c:v>
                </c:pt>
                <c:pt idx="1284">
                  <c:v>0.53998137616940789</c:v>
                </c:pt>
                <c:pt idx="1285">
                  <c:v>0.53892616616947464</c:v>
                </c:pt>
                <c:pt idx="1286">
                  <c:v>0.53901676616951022</c:v>
                </c:pt>
                <c:pt idx="1287">
                  <c:v>0.53848367616939208</c:v>
                </c:pt>
                <c:pt idx="1288">
                  <c:v>0.53863033616953282</c:v>
                </c:pt>
                <c:pt idx="1289">
                  <c:v>0.53816002200279911</c:v>
                </c:pt>
                <c:pt idx="1290">
                  <c:v>0.53797753616935062</c:v>
                </c:pt>
                <c:pt idx="1291">
                  <c:v>0.53831401902658649</c:v>
                </c:pt>
                <c:pt idx="1292">
                  <c:v>0.53769562616946631</c:v>
                </c:pt>
                <c:pt idx="1293">
                  <c:v>0.53755268616951923</c:v>
                </c:pt>
                <c:pt idx="1294">
                  <c:v>0.53701452616942902</c:v>
                </c:pt>
                <c:pt idx="1295">
                  <c:v>0.53667156366945812</c:v>
                </c:pt>
                <c:pt idx="1296">
                  <c:v>0.53659967616955873</c:v>
                </c:pt>
                <c:pt idx="1297">
                  <c:v>0.53608733616941628</c:v>
                </c:pt>
                <c:pt idx="1298">
                  <c:v>0.53542807616956645</c:v>
                </c:pt>
                <c:pt idx="1299">
                  <c:v>0.53603417616948001</c:v>
                </c:pt>
                <c:pt idx="1300">
                  <c:v>0.5355276770169437</c:v>
                </c:pt>
                <c:pt idx="1301">
                  <c:v>0.5342026261694599</c:v>
                </c:pt>
                <c:pt idx="1302">
                  <c:v>0.53454070063760639</c:v>
                </c:pt>
                <c:pt idx="1303">
                  <c:v>0.53412076616946558</c:v>
                </c:pt>
                <c:pt idx="1304">
                  <c:v>0.53413621616932971</c:v>
                </c:pt>
                <c:pt idx="1305">
                  <c:v>0.53389117616951898</c:v>
                </c:pt>
                <c:pt idx="1306">
                  <c:v>0.53296603616941263</c:v>
                </c:pt>
                <c:pt idx="1307">
                  <c:v>0.53327201616953379</c:v>
                </c:pt>
                <c:pt idx="1308">
                  <c:v>0.53267262616955713</c:v>
                </c:pt>
                <c:pt idx="1309">
                  <c:v>0.53245180649727808</c:v>
                </c:pt>
                <c:pt idx="1310">
                  <c:v>0.53224662616948171</c:v>
                </c:pt>
                <c:pt idx="1311">
                  <c:v>0.53225069616949872</c:v>
                </c:pt>
                <c:pt idx="1312">
                  <c:v>0.5318216761694009</c:v>
                </c:pt>
                <c:pt idx="1313">
                  <c:v>0.53207118616944649</c:v>
                </c:pt>
                <c:pt idx="1314">
                  <c:v>0.53162494616943001</c:v>
                </c:pt>
                <c:pt idx="1315">
                  <c:v>0.53148398406418096</c:v>
                </c:pt>
                <c:pt idx="1316">
                  <c:v>0.53122234616941455</c:v>
                </c:pt>
                <c:pt idx="1317">
                  <c:v>0.53061890616940866</c:v>
                </c:pt>
                <c:pt idx="1318">
                  <c:v>0.53063632182164566</c:v>
                </c:pt>
                <c:pt idx="1319">
                  <c:v>0.52918338292630529</c:v>
                </c:pt>
                <c:pt idx="1320">
                  <c:v>0.52933988616942451</c:v>
                </c:pt>
                <c:pt idx="1321">
                  <c:v>0.52871454283609853</c:v>
                </c:pt>
                <c:pt idx="1322">
                  <c:v>0.52944894249587582</c:v>
                </c:pt>
                <c:pt idx="1323">
                  <c:v>0.52841783616949589</c:v>
                </c:pt>
                <c:pt idx="1324">
                  <c:v>0.52851362616938502</c:v>
                </c:pt>
                <c:pt idx="1325">
                  <c:v>0.52814257444535428</c:v>
                </c:pt>
                <c:pt idx="1326">
                  <c:v>0.52814595950276555</c:v>
                </c:pt>
                <c:pt idx="1327">
                  <c:v>0.5271989161695676</c:v>
                </c:pt>
                <c:pt idx="1328">
                  <c:v>0.52748280511674728</c:v>
                </c:pt>
                <c:pt idx="1329">
                  <c:v>0.5269010761693953</c:v>
                </c:pt>
                <c:pt idx="1330">
                  <c:v>0.52651242616936123</c:v>
                </c:pt>
                <c:pt idx="1331">
                  <c:v>0.52652987616963309</c:v>
                </c:pt>
                <c:pt idx="1332">
                  <c:v>0.52655451616936944</c:v>
                </c:pt>
                <c:pt idx="1333">
                  <c:v>0.52543324616938492</c:v>
                </c:pt>
                <c:pt idx="1334">
                  <c:v>0.52654130616953432</c:v>
                </c:pt>
                <c:pt idx="1335">
                  <c:v>0.52550250852240732</c:v>
                </c:pt>
                <c:pt idx="1336">
                  <c:v>0.52507349616948362</c:v>
                </c:pt>
                <c:pt idx="1337">
                  <c:v>0.52485272616938539</c:v>
                </c:pt>
                <c:pt idx="1338">
                  <c:v>0.52504285616956303</c:v>
                </c:pt>
                <c:pt idx="1339">
                  <c:v>0.5241213861694406</c:v>
                </c:pt>
                <c:pt idx="1340">
                  <c:v>0.52479669616954572</c:v>
                </c:pt>
                <c:pt idx="1341">
                  <c:v>0.52365678406427207</c:v>
                </c:pt>
                <c:pt idx="1342">
                  <c:v>0.52367567616951805</c:v>
                </c:pt>
                <c:pt idx="1343">
                  <c:v>0.52352624881098087</c:v>
                </c:pt>
                <c:pt idx="1344">
                  <c:v>0.52218685693866007</c:v>
                </c:pt>
                <c:pt idx="1345">
                  <c:v>0.52259724616934022</c:v>
                </c:pt>
                <c:pt idx="1346">
                  <c:v>0.52168432616953464</c:v>
                </c:pt>
                <c:pt idx="1347">
                  <c:v>0.52140368250753966</c:v>
                </c:pt>
                <c:pt idx="1348">
                  <c:v>0.52081072616954338</c:v>
                </c:pt>
                <c:pt idx="1349">
                  <c:v>0.52131042616953494</c:v>
                </c:pt>
                <c:pt idx="1350">
                  <c:v>0.52206020616954163</c:v>
                </c:pt>
                <c:pt idx="1351">
                  <c:v>0.52061674481358011</c:v>
                </c:pt>
                <c:pt idx="1352">
                  <c:v>0.52048575116947404</c:v>
                </c:pt>
                <c:pt idx="1353">
                  <c:v>0.5210321261694586</c:v>
                </c:pt>
                <c:pt idx="1354">
                  <c:v>0.5202911793610383</c:v>
                </c:pt>
                <c:pt idx="1355">
                  <c:v>0.51982283616945346</c:v>
                </c:pt>
                <c:pt idx="1356">
                  <c:v>0.51962975616947971</c:v>
                </c:pt>
                <c:pt idx="1357">
                  <c:v>0.51993153616953713</c:v>
                </c:pt>
                <c:pt idx="1358">
                  <c:v>0.51909339616950978</c:v>
                </c:pt>
                <c:pt idx="1359">
                  <c:v>0.51924232090631472</c:v>
                </c:pt>
                <c:pt idx="1360">
                  <c:v>0.51897942616950876</c:v>
                </c:pt>
                <c:pt idx="1361">
                  <c:v>0.51908501078487779</c:v>
                </c:pt>
                <c:pt idx="1362">
                  <c:v>0.51745501747383593</c:v>
                </c:pt>
                <c:pt idx="1363">
                  <c:v>0.51739602616939362</c:v>
                </c:pt>
                <c:pt idx="1364">
                  <c:v>0.51758109616947956</c:v>
                </c:pt>
                <c:pt idx="1365">
                  <c:v>0.51726972616945943</c:v>
                </c:pt>
                <c:pt idx="1366">
                  <c:v>0.51761312616950761</c:v>
                </c:pt>
                <c:pt idx="1367">
                  <c:v>0.5171252261695688</c:v>
                </c:pt>
                <c:pt idx="1368">
                  <c:v>0.51695712616944434</c:v>
                </c:pt>
                <c:pt idx="1369">
                  <c:v>0.51633671545519633</c:v>
                </c:pt>
                <c:pt idx="1370">
                  <c:v>0.51466254142366075</c:v>
                </c:pt>
                <c:pt idx="1371">
                  <c:v>0.51501071616951344</c:v>
                </c:pt>
                <c:pt idx="1372">
                  <c:v>0.51483990616957009</c:v>
                </c:pt>
                <c:pt idx="1373">
                  <c:v>0.51441738406418813</c:v>
                </c:pt>
                <c:pt idx="1374">
                  <c:v>0.51398446616950388</c:v>
                </c:pt>
                <c:pt idx="1375">
                  <c:v>0.5144895661695017</c:v>
                </c:pt>
                <c:pt idx="1376">
                  <c:v>0.51356288331228916</c:v>
                </c:pt>
                <c:pt idx="1377">
                  <c:v>0.5134526261694532</c:v>
                </c:pt>
                <c:pt idx="1378">
                  <c:v>0.51336122616940849</c:v>
                </c:pt>
                <c:pt idx="1379">
                  <c:v>0.5117620161694848</c:v>
                </c:pt>
                <c:pt idx="1380">
                  <c:v>0.51272989985359674</c:v>
                </c:pt>
                <c:pt idx="1381">
                  <c:v>0.51197965616945884</c:v>
                </c:pt>
                <c:pt idx="1382">
                  <c:v>0.511762236169375</c:v>
                </c:pt>
                <c:pt idx="1383">
                  <c:v>0.5117011261696689</c:v>
                </c:pt>
                <c:pt idx="1384">
                  <c:v>0.51090158616946724</c:v>
                </c:pt>
                <c:pt idx="1385">
                  <c:v>0.51173856366945369</c:v>
                </c:pt>
                <c:pt idx="1386">
                  <c:v>0.50989262616946029</c:v>
                </c:pt>
                <c:pt idx="1387">
                  <c:v>0.51063486616955378</c:v>
                </c:pt>
                <c:pt idx="1388">
                  <c:v>0.51024480616953871</c:v>
                </c:pt>
                <c:pt idx="1389">
                  <c:v>0.51016994616941269</c:v>
                </c:pt>
                <c:pt idx="1390">
                  <c:v>0.50989322616938204</c:v>
                </c:pt>
                <c:pt idx="1391">
                  <c:v>0.51035286616938458</c:v>
                </c:pt>
                <c:pt idx="1392">
                  <c:v>0.51011508932745619</c:v>
                </c:pt>
                <c:pt idx="1393">
                  <c:v>0.50933866616944101</c:v>
                </c:pt>
                <c:pt idx="1394">
                  <c:v>0.50842027322835293</c:v>
                </c:pt>
                <c:pt idx="1395">
                  <c:v>0.5077809595028242</c:v>
                </c:pt>
                <c:pt idx="1396">
                  <c:v>0.50807934616946682</c:v>
                </c:pt>
                <c:pt idx="1397">
                  <c:v>0.50767742616942291</c:v>
                </c:pt>
                <c:pt idx="1398">
                  <c:v>0.50781478616944753</c:v>
                </c:pt>
                <c:pt idx="1399">
                  <c:v>0.5076887615862089</c:v>
                </c:pt>
                <c:pt idx="1400">
                  <c:v>0.50750521616949174</c:v>
                </c:pt>
                <c:pt idx="1401">
                  <c:v>0.50739234616959561</c:v>
                </c:pt>
                <c:pt idx="1402">
                  <c:v>0.50670971616941096</c:v>
                </c:pt>
                <c:pt idx="1403">
                  <c:v>0.50600720950274058</c:v>
                </c:pt>
                <c:pt idx="1404">
                  <c:v>0.50672462616947245</c:v>
                </c:pt>
                <c:pt idx="1405">
                  <c:v>0.50625468616951264</c:v>
                </c:pt>
                <c:pt idx="1406">
                  <c:v>0.50597733616940865</c:v>
                </c:pt>
                <c:pt idx="1407">
                  <c:v>0.50532924722212169</c:v>
                </c:pt>
                <c:pt idx="1408">
                  <c:v>0.50528358616956837</c:v>
                </c:pt>
                <c:pt idx="1409">
                  <c:v>0.50424915616939392</c:v>
                </c:pt>
                <c:pt idx="1410">
                  <c:v>0.50417865616958624</c:v>
                </c:pt>
                <c:pt idx="1411">
                  <c:v>0.50422826616953409</c:v>
                </c:pt>
                <c:pt idx="1412">
                  <c:v>0.504203076169631</c:v>
                </c:pt>
                <c:pt idx="1413">
                  <c:v>0.50426867880103976</c:v>
                </c:pt>
                <c:pt idx="1414">
                  <c:v>0.50196643569326227</c:v>
                </c:pt>
                <c:pt idx="1415">
                  <c:v>0.5025579061694857</c:v>
                </c:pt>
                <c:pt idx="1416">
                  <c:v>0.50239852616944369</c:v>
                </c:pt>
                <c:pt idx="1417">
                  <c:v>0.50285727616932263</c:v>
                </c:pt>
                <c:pt idx="1418">
                  <c:v>0.50145179616937718</c:v>
                </c:pt>
                <c:pt idx="1419">
                  <c:v>0.5016506841406283</c:v>
                </c:pt>
                <c:pt idx="1420">
                  <c:v>0.50131510616945718</c:v>
                </c:pt>
                <c:pt idx="1421">
                  <c:v>0.5008707261694243</c:v>
                </c:pt>
                <c:pt idx="1422">
                  <c:v>0.50035393616948931</c:v>
                </c:pt>
                <c:pt idx="1423">
                  <c:v>0.50118762616951074</c:v>
                </c:pt>
                <c:pt idx="1424">
                  <c:v>0.50010182616951271</c:v>
                </c:pt>
                <c:pt idx="1425">
                  <c:v>0.49971212616949867</c:v>
                </c:pt>
                <c:pt idx="1426">
                  <c:v>0.49957630616941651</c:v>
                </c:pt>
                <c:pt idx="1427">
                  <c:v>0.49946455344223761</c:v>
                </c:pt>
                <c:pt idx="1428">
                  <c:v>0.49753762616947494</c:v>
                </c:pt>
                <c:pt idx="1429">
                  <c:v>0.49826387616950296</c:v>
                </c:pt>
                <c:pt idx="1430">
                  <c:v>0.49839582616945693</c:v>
                </c:pt>
                <c:pt idx="1431">
                  <c:v>0.49885409616953791</c:v>
                </c:pt>
                <c:pt idx="1432">
                  <c:v>0.49841339459052847</c:v>
                </c:pt>
                <c:pt idx="1433">
                  <c:v>0.49768834616944002</c:v>
                </c:pt>
                <c:pt idx="1434">
                  <c:v>0.49783125616946233</c:v>
                </c:pt>
                <c:pt idx="1435">
                  <c:v>0.49789759616936646</c:v>
                </c:pt>
                <c:pt idx="1436">
                  <c:v>0.49755283396169164</c:v>
                </c:pt>
                <c:pt idx="1437">
                  <c:v>0.49688571038005613</c:v>
                </c:pt>
                <c:pt idx="1438">
                  <c:v>0.49645483893543496</c:v>
                </c:pt>
                <c:pt idx="1439">
                  <c:v>0.49601388616930836</c:v>
                </c:pt>
                <c:pt idx="1440">
                  <c:v>0.49538180616950478</c:v>
                </c:pt>
                <c:pt idx="1441">
                  <c:v>0.49554812616942467</c:v>
                </c:pt>
                <c:pt idx="1442">
                  <c:v>0.49536815616954777</c:v>
                </c:pt>
                <c:pt idx="1443">
                  <c:v>0.49483362616945237</c:v>
                </c:pt>
                <c:pt idx="1444">
                  <c:v>0.4955360025137594</c:v>
                </c:pt>
                <c:pt idx="1445">
                  <c:v>0.49457754283615435</c:v>
                </c:pt>
                <c:pt idx="1446">
                  <c:v>0.49396150616948392</c:v>
                </c:pt>
                <c:pt idx="1447">
                  <c:v>0.49397487616953156</c:v>
                </c:pt>
                <c:pt idx="1448">
                  <c:v>0.49347788616940158</c:v>
                </c:pt>
                <c:pt idx="1449">
                  <c:v>0.49332987616946899</c:v>
                </c:pt>
                <c:pt idx="1450">
                  <c:v>0.49310827880106001</c:v>
                </c:pt>
                <c:pt idx="1451">
                  <c:v>0.49267141616948618</c:v>
                </c:pt>
                <c:pt idx="1452">
                  <c:v>0.49236310765101632</c:v>
                </c:pt>
                <c:pt idx="1453">
                  <c:v>0.49372262616945783</c:v>
                </c:pt>
                <c:pt idx="1454">
                  <c:v>0.49210726616942696</c:v>
                </c:pt>
                <c:pt idx="1455">
                  <c:v>0.49256222616962492</c:v>
                </c:pt>
                <c:pt idx="1456">
                  <c:v>0.49229688390155968</c:v>
                </c:pt>
                <c:pt idx="1457">
                  <c:v>0.49116654536136661</c:v>
                </c:pt>
                <c:pt idx="1458">
                  <c:v>0.49082148616943777</c:v>
                </c:pt>
                <c:pt idx="1459">
                  <c:v>0.49144659616951025</c:v>
                </c:pt>
                <c:pt idx="1460">
                  <c:v>0.49052993616946616</c:v>
                </c:pt>
                <c:pt idx="1461">
                  <c:v>0.49092768616942828</c:v>
                </c:pt>
                <c:pt idx="1462">
                  <c:v>0.49013871312600088</c:v>
                </c:pt>
                <c:pt idx="1463">
                  <c:v>0.48994704126370436</c:v>
                </c:pt>
                <c:pt idx="1464">
                  <c:v>0.49024763616935735</c:v>
                </c:pt>
                <c:pt idx="1465">
                  <c:v>0.48929943616963101</c:v>
                </c:pt>
                <c:pt idx="1466">
                  <c:v>0.48901692616946968</c:v>
                </c:pt>
                <c:pt idx="1467">
                  <c:v>0.48900777616950125</c:v>
                </c:pt>
                <c:pt idx="1468">
                  <c:v>0.48846984616949396</c:v>
                </c:pt>
                <c:pt idx="1469">
                  <c:v>0.48790879459052416</c:v>
                </c:pt>
                <c:pt idx="1470">
                  <c:v>0.4874438109519873</c:v>
                </c:pt>
                <c:pt idx="1471">
                  <c:v>0.48805136110917158</c:v>
                </c:pt>
                <c:pt idx="1472">
                  <c:v>0.48755602616950011</c:v>
                </c:pt>
                <c:pt idx="1473">
                  <c:v>0.48655537616940603</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0.14080440616936593</c:v>
                </c:pt>
                <c:pt idx="3">
                  <c:v>0.13949042616945925</c:v>
                </c:pt>
                <c:pt idx="4">
                  <c:v>0.13858812616959426</c:v>
                </c:pt>
                <c:pt idx="5">
                  <c:v>0.13769561586030934</c:v>
                </c:pt>
                <c:pt idx="6">
                  <c:v>0.1366825861696554</c:v>
                </c:pt>
                <c:pt idx="7">
                  <c:v>0.13635262616963922</c:v>
                </c:pt>
                <c:pt idx="8">
                  <c:v>0.13635262616942614</c:v>
                </c:pt>
                <c:pt idx="9">
                  <c:v>0.13571262616949303</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0.11535262616939687</c:v>
                </c:pt>
                <c:pt idx="19">
                  <c:v>0.11535262616936844</c:v>
                </c:pt>
                <c:pt idx="20">
                  <c:v>0.11535262616936844</c:v>
                </c:pt>
                <c:pt idx="21">
                  <c:v>0.11535262616936844</c:v>
                </c:pt>
                <c:pt idx="22">
                  <c:v>0.11535262616936844</c:v>
                </c:pt>
                <c:pt idx="23">
                  <c:v>0.11535262616936844</c:v>
                </c:pt>
                <c:pt idx="24">
                  <c:v>0.11533574305258304</c:v>
                </c:pt>
                <c:pt idx="25">
                  <c:v>0.11290198100805071</c:v>
                </c:pt>
                <c:pt idx="26">
                  <c:v>0.1110554761694118</c:v>
                </c:pt>
                <c:pt idx="27">
                  <c:v>0.11094362616938722</c:v>
                </c:pt>
                <c:pt idx="28">
                  <c:v>0.10659639616935124</c:v>
                </c:pt>
                <c:pt idx="29">
                  <c:v>0.10253381616946911</c:v>
                </c:pt>
                <c:pt idx="30">
                  <c:v>0.10079262616956444</c:v>
                </c:pt>
                <c:pt idx="31">
                  <c:v>0.10275078616952271</c:v>
                </c:pt>
                <c:pt idx="32">
                  <c:v>0.10556692616941635</c:v>
                </c:pt>
                <c:pt idx="33">
                  <c:v>0.10591262616942743</c:v>
                </c:pt>
                <c:pt idx="34">
                  <c:v>0.10589691188371833</c:v>
                </c:pt>
                <c:pt idx="35">
                  <c:v>0.10530867616955675</c:v>
                </c:pt>
                <c:pt idx="36">
                  <c:v>0.10527697616943502</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9.9642626169512055E-2</c:v>
                </c:pt>
                <c:pt idx="52">
                  <c:v>9.95065261694493E-2</c:v>
                </c:pt>
                <c:pt idx="53">
                  <c:v>9.8940426169335224E-2</c:v>
                </c:pt>
                <c:pt idx="54">
                  <c:v>0.10116032616947734</c:v>
                </c:pt>
                <c:pt idx="55">
                  <c:v>0.10242442616944913</c:v>
                </c:pt>
                <c:pt idx="56">
                  <c:v>0.10223400761272217</c:v>
                </c:pt>
                <c:pt idx="57">
                  <c:v>9.8630176169507491E-2</c:v>
                </c:pt>
                <c:pt idx="58">
                  <c:v>9.8542626169404526E-2</c:v>
                </c:pt>
                <c:pt idx="59">
                  <c:v>9.8039923466799975E-2</c:v>
                </c:pt>
                <c:pt idx="60">
                  <c:v>8.9679247791096442E-2</c:v>
                </c:pt>
                <c:pt idx="61">
                  <c:v>8.8787876169533361E-2</c:v>
                </c:pt>
                <c:pt idx="62">
                  <c:v>8.5582326169429776E-2</c:v>
                </c:pt>
                <c:pt idx="63">
                  <c:v>8.4768326169637559E-2</c:v>
                </c:pt>
                <c:pt idx="64">
                  <c:v>8.4802626169647552E-2</c:v>
                </c:pt>
                <c:pt idx="65">
                  <c:v>8.4802626169647552E-2</c:v>
                </c:pt>
                <c:pt idx="66">
                  <c:v>8.5440526169719547E-2</c:v>
                </c:pt>
                <c:pt idx="67">
                  <c:v>8.6092626169616479E-2</c:v>
                </c:pt>
                <c:pt idx="68">
                  <c:v>8.3925462533201836E-2</c:v>
                </c:pt>
                <c:pt idx="69">
                  <c:v>8.2445626169601396E-2</c:v>
                </c:pt>
                <c:pt idx="70">
                  <c:v>8.266332616965151E-2</c:v>
                </c:pt>
                <c:pt idx="71">
                  <c:v>8.4788326169487574E-2</c:v>
                </c:pt>
                <c:pt idx="72">
                  <c:v>8.7200876169404765E-2</c:v>
                </c:pt>
                <c:pt idx="73">
                  <c:v>8.7597626169412093E-2</c:v>
                </c:pt>
                <c:pt idx="74">
                  <c:v>8.7136076169613871E-2</c:v>
                </c:pt>
                <c:pt idx="75">
                  <c:v>8.6760959502783022E-2</c:v>
                </c:pt>
                <c:pt idx="76">
                  <c:v>9.2798444351359491E-2</c:v>
                </c:pt>
                <c:pt idx="77">
                  <c:v>9.2423526169554279E-2</c:v>
                </c:pt>
                <c:pt idx="78">
                  <c:v>9.1879946169513046E-2</c:v>
                </c:pt>
                <c:pt idx="79">
                  <c:v>9.024351276748635E-2</c:v>
                </c:pt>
                <c:pt idx="80">
                  <c:v>9.2080646169279176E-2</c:v>
                </c:pt>
                <c:pt idx="81">
                  <c:v>9.2466526169474192E-2</c:v>
                </c:pt>
                <c:pt idx="82">
                  <c:v>9.3304766169410497E-2</c:v>
                </c:pt>
                <c:pt idx="83">
                  <c:v>9.0749816169434921E-2</c:v>
                </c:pt>
                <c:pt idx="84">
                  <c:v>8.709740877816334E-2</c:v>
                </c:pt>
                <c:pt idx="85">
                  <c:v>8.3671651810405451E-2</c:v>
                </c:pt>
                <c:pt idx="86">
                  <c:v>8.2711626169341926E-2</c:v>
                </c:pt>
                <c:pt idx="87">
                  <c:v>8.60851761695898E-2</c:v>
                </c:pt>
                <c:pt idx="88">
                  <c:v>8.5780106169593764E-2</c:v>
                </c:pt>
                <c:pt idx="89">
                  <c:v>8.4347266169729138E-2</c:v>
                </c:pt>
                <c:pt idx="90">
                  <c:v>8.4088626169702266E-2</c:v>
                </c:pt>
                <c:pt idx="91">
                  <c:v>8.1946496169464977E-2</c:v>
                </c:pt>
                <c:pt idx="92">
                  <c:v>7.927357616928532E-2</c:v>
                </c:pt>
                <c:pt idx="93">
                  <c:v>7.7653501169464789E-2</c:v>
                </c:pt>
                <c:pt idx="94">
                  <c:v>7.7601026169475062E-2</c:v>
                </c:pt>
                <c:pt idx="95">
                  <c:v>7.8986346169628519E-2</c:v>
                </c:pt>
                <c:pt idx="96">
                  <c:v>7.903762616960823E-2</c:v>
                </c:pt>
                <c:pt idx="97">
                  <c:v>7.9037626169622427E-2</c:v>
                </c:pt>
                <c:pt idx="98">
                  <c:v>7.8443456169438291E-2</c:v>
                </c:pt>
                <c:pt idx="99">
                  <c:v>8.0900726169431919E-2</c:v>
                </c:pt>
                <c:pt idx="100">
                  <c:v>7.9823666169417634E-2</c:v>
                </c:pt>
                <c:pt idx="101">
                  <c:v>8.0090257748452187E-2</c:v>
                </c:pt>
                <c:pt idx="102">
                  <c:v>7.9912626169459627E-2</c:v>
                </c:pt>
                <c:pt idx="103">
                  <c:v>8.5543143410916428E-2</c:v>
                </c:pt>
                <c:pt idx="104">
                  <c:v>8.7610326169610217E-2</c:v>
                </c:pt>
                <c:pt idx="105">
                  <c:v>8.8321026169680364E-2</c:v>
                </c:pt>
                <c:pt idx="106">
                  <c:v>9.0029386169476394E-2</c:v>
                </c:pt>
                <c:pt idx="107">
                  <c:v>8.9754626169281093E-2</c:v>
                </c:pt>
                <c:pt idx="108">
                  <c:v>8.8051266169557676E-2</c:v>
                </c:pt>
                <c:pt idx="109">
                  <c:v>8.7352626169575814E-2</c:v>
                </c:pt>
                <c:pt idx="110">
                  <c:v>8.7352626169575814E-2</c:v>
                </c:pt>
                <c:pt idx="111">
                  <c:v>8.8912626169531023E-2</c:v>
                </c:pt>
                <c:pt idx="112">
                  <c:v>8.9293459502911759E-2</c:v>
                </c:pt>
                <c:pt idx="113">
                  <c:v>8.9782926169505145E-2</c:v>
                </c:pt>
                <c:pt idx="114">
                  <c:v>8.8990626169547254E-2</c:v>
                </c:pt>
                <c:pt idx="115">
                  <c:v>8.9092246169414621E-2</c:v>
                </c:pt>
                <c:pt idx="116">
                  <c:v>8.8799999906839913E-2</c:v>
                </c:pt>
                <c:pt idx="117">
                  <c:v>9.2960126169387564E-2</c:v>
                </c:pt>
                <c:pt idx="118">
                  <c:v>9.5372626169407212E-2</c:v>
                </c:pt>
                <c:pt idx="119">
                  <c:v>9.5662626169513529E-2</c:v>
                </c:pt>
                <c:pt idx="120">
                  <c:v>9.4365751169490891E-2</c:v>
                </c:pt>
                <c:pt idx="121">
                  <c:v>9.2529426169292689E-2</c:v>
                </c:pt>
                <c:pt idx="122">
                  <c:v>9.168085533623585E-2</c:v>
                </c:pt>
                <c:pt idx="123">
                  <c:v>8.8609426169654254E-2</c:v>
                </c:pt>
                <c:pt idx="124">
                  <c:v>8.5883926169387365E-2</c:v>
                </c:pt>
                <c:pt idx="125">
                  <c:v>8.5290626169495523E-2</c:v>
                </c:pt>
                <c:pt idx="126">
                  <c:v>8.604108616940212E-2</c:v>
                </c:pt>
                <c:pt idx="127">
                  <c:v>8.72491261694677E-2</c:v>
                </c:pt>
                <c:pt idx="128">
                  <c:v>8.9162626169468268E-2</c:v>
                </c:pt>
                <c:pt idx="129">
                  <c:v>8.8438595866534783E-2</c:v>
                </c:pt>
                <c:pt idx="130">
                  <c:v>8.7467406169480524E-2</c:v>
                </c:pt>
                <c:pt idx="131">
                  <c:v>9.0144626169447475E-2</c:v>
                </c:pt>
                <c:pt idx="132">
                  <c:v>9.1104513924491967E-2</c:v>
                </c:pt>
                <c:pt idx="133">
                  <c:v>8.8019506169345646E-2</c:v>
                </c:pt>
                <c:pt idx="134">
                  <c:v>8.6639226169239761E-2</c:v>
                </c:pt>
                <c:pt idx="135">
                  <c:v>8.6122626169299193E-2</c:v>
                </c:pt>
                <c:pt idx="136">
                  <c:v>8.5209826169602862E-2</c:v>
                </c:pt>
                <c:pt idx="137">
                  <c:v>8.4351573537844657E-2</c:v>
                </c:pt>
                <c:pt idx="138">
                  <c:v>8.6272626169474648E-2</c:v>
                </c:pt>
                <c:pt idx="139">
                  <c:v>8.6272626169616715E-2</c:v>
                </c:pt>
                <c:pt idx="140">
                  <c:v>8.6272626169574082E-2</c:v>
                </c:pt>
                <c:pt idx="141">
                  <c:v>8.3665876169348577E-2</c:v>
                </c:pt>
                <c:pt idx="142">
                  <c:v>8.3577926169454114E-2</c:v>
                </c:pt>
                <c:pt idx="143">
                  <c:v>8.6136363543090594E-2</c:v>
                </c:pt>
                <c:pt idx="144">
                  <c:v>8.6226626169363454E-2</c:v>
                </c:pt>
                <c:pt idx="145">
                  <c:v>8.4084526169405691E-2</c:v>
                </c:pt>
                <c:pt idx="146">
                  <c:v>8.3952626169463057E-2</c:v>
                </c:pt>
                <c:pt idx="147">
                  <c:v>8.4372626169525219E-2</c:v>
                </c:pt>
                <c:pt idx="148">
                  <c:v>8.2801434250200132E-2</c:v>
                </c:pt>
                <c:pt idx="149">
                  <c:v>8.3256626169429734E-2</c:v>
                </c:pt>
                <c:pt idx="150">
                  <c:v>8.3256626169429734E-2</c:v>
                </c:pt>
                <c:pt idx="151">
                  <c:v>8.4522936169520377E-2</c:v>
                </c:pt>
                <c:pt idx="152">
                  <c:v>8.6497766169586071E-2</c:v>
                </c:pt>
                <c:pt idx="153">
                  <c:v>8.7502426169379574E-2</c:v>
                </c:pt>
                <c:pt idx="154">
                  <c:v>8.9020176169441426E-2</c:v>
                </c:pt>
                <c:pt idx="155">
                  <c:v>9.0802626169505643E-2</c:v>
                </c:pt>
                <c:pt idx="156">
                  <c:v>0.10052954924627504</c:v>
                </c:pt>
                <c:pt idx="157">
                  <c:v>0.10216467616942285</c:v>
                </c:pt>
                <c:pt idx="158">
                  <c:v>0.10373332616939024</c:v>
                </c:pt>
                <c:pt idx="159">
                  <c:v>0.11309812616948992</c:v>
                </c:pt>
                <c:pt idx="160">
                  <c:v>0.11637842616957524</c:v>
                </c:pt>
                <c:pt idx="161">
                  <c:v>0.11644262616958656</c:v>
                </c:pt>
                <c:pt idx="162">
                  <c:v>0.1166871261694666</c:v>
                </c:pt>
                <c:pt idx="163">
                  <c:v>0.11929786616958893</c:v>
                </c:pt>
                <c:pt idx="164">
                  <c:v>0.12231310235993936</c:v>
                </c:pt>
                <c:pt idx="165">
                  <c:v>0.13680262616941263</c:v>
                </c:pt>
                <c:pt idx="166">
                  <c:v>0.13568795616933471</c:v>
                </c:pt>
                <c:pt idx="167">
                  <c:v>0.13454012616955419</c:v>
                </c:pt>
                <c:pt idx="168">
                  <c:v>0.13786412616948951</c:v>
                </c:pt>
                <c:pt idx="169">
                  <c:v>0.14053172616937104</c:v>
                </c:pt>
                <c:pt idx="170">
                  <c:v>0.14143362616950128</c:v>
                </c:pt>
                <c:pt idx="171">
                  <c:v>0.14186554616949826</c:v>
                </c:pt>
                <c:pt idx="172">
                  <c:v>0.14097552616955505</c:v>
                </c:pt>
                <c:pt idx="173">
                  <c:v>0.14029262616945459</c:v>
                </c:pt>
                <c:pt idx="174">
                  <c:v>0.14200632987316913</c:v>
                </c:pt>
                <c:pt idx="175">
                  <c:v>0.14301167616942229</c:v>
                </c:pt>
                <c:pt idx="176">
                  <c:v>0.14242962616953039</c:v>
                </c:pt>
                <c:pt idx="177">
                  <c:v>0.14157402616937986</c:v>
                </c:pt>
                <c:pt idx="178">
                  <c:v>0.14252954616969765</c:v>
                </c:pt>
                <c:pt idx="179">
                  <c:v>0.1433016261696593</c:v>
                </c:pt>
                <c:pt idx="180">
                  <c:v>0.14428736086340174</c:v>
                </c:pt>
                <c:pt idx="181">
                  <c:v>0.14734072616967353</c:v>
                </c:pt>
                <c:pt idx="182">
                  <c:v>0.14888958269121139</c:v>
                </c:pt>
                <c:pt idx="183">
                  <c:v>0.14909262616934887</c:v>
                </c:pt>
                <c:pt idx="184">
                  <c:v>0.14666770616950942</c:v>
                </c:pt>
                <c:pt idx="185">
                  <c:v>0.14562348616971121</c:v>
                </c:pt>
                <c:pt idx="186">
                  <c:v>0.14583024616938195</c:v>
                </c:pt>
                <c:pt idx="187">
                  <c:v>0.14679862616935679</c:v>
                </c:pt>
                <c:pt idx="188">
                  <c:v>0.14646476902659344</c:v>
                </c:pt>
                <c:pt idx="189">
                  <c:v>0.14326942616951044</c:v>
                </c:pt>
                <c:pt idx="190">
                  <c:v>0.1411176261695033</c:v>
                </c:pt>
                <c:pt idx="191">
                  <c:v>0.13914717616952998</c:v>
                </c:pt>
                <c:pt idx="192">
                  <c:v>0.14203819317972949</c:v>
                </c:pt>
                <c:pt idx="193">
                  <c:v>0.14332683396168022</c:v>
                </c:pt>
                <c:pt idx="194">
                  <c:v>0.14064262616950882</c:v>
                </c:pt>
                <c:pt idx="195">
                  <c:v>0.13927552616965494</c:v>
                </c:pt>
                <c:pt idx="196">
                  <c:v>0.13822846616943718</c:v>
                </c:pt>
                <c:pt idx="197">
                  <c:v>0.14238924616941526</c:v>
                </c:pt>
                <c:pt idx="198">
                  <c:v>0.14346613132420327</c:v>
                </c:pt>
                <c:pt idx="199">
                  <c:v>0.14849020616954084</c:v>
                </c:pt>
                <c:pt idx="200">
                  <c:v>0.14867272616946536</c:v>
                </c:pt>
                <c:pt idx="201">
                  <c:v>0.14655601902661886</c:v>
                </c:pt>
                <c:pt idx="202">
                  <c:v>0.14482262616949981</c:v>
                </c:pt>
                <c:pt idx="203">
                  <c:v>0.14482262616947139</c:v>
                </c:pt>
                <c:pt idx="204">
                  <c:v>0.14482262616945718</c:v>
                </c:pt>
                <c:pt idx="205">
                  <c:v>0.14376881173654971</c:v>
                </c:pt>
                <c:pt idx="206">
                  <c:v>0.14044217616938687</c:v>
                </c:pt>
                <c:pt idx="207">
                  <c:v>0.13747935616945034</c:v>
                </c:pt>
                <c:pt idx="208">
                  <c:v>0.13820282616951823</c:v>
                </c:pt>
                <c:pt idx="209">
                  <c:v>0.13848262616954793</c:v>
                </c:pt>
                <c:pt idx="210">
                  <c:v>0.13906680798760368</c:v>
                </c:pt>
                <c:pt idx="211">
                  <c:v>0.13841262616946898</c:v>
                </c:pt>
                <c:pt idx="212">
                  <c:v>0.13841262616953998</c:v>
                </c:pt>
                <c:pt idx="213">
                  <c:v>0.14023062616945481</c:v>
                </c:pt>
                <c:pt idx="214">
                  <c:v>0.14203432616947972</c:v>
                </c:pt>
                <c:pt idx="215">
                  <c:v>0.13978650616937222</c:v>
                </c:pt>
                <c:pt idx="216">
                  <c:v>0.13903016616939123</c:v>
                </c:pt>
                <c:pt idx="217">
                  <c:v>0.1402379261696467</c:v>
                </c:pt>
                <c:pt idx="218">
                  <c:v>0.13740883829083833</c:v>
                </c:pt>
                <c:pt idx="219">
                  <c:v>0.13757762616940283</c:v>
                </c:pt>
                <c:pt idx="220">
                  <c:v>0.13601262616944609</c:v>
                </c:pt>
                <c:pt idx="221">
                  <c:v>0.13601262616938925</c:v>
                </c:pt>
                <c:pt idx="222">
                  <c:v>0.13658184616927826</c:v>
                </c:pt>
                <c:pt idx="223">
                  <c:v>0.13797046616956271</c:v>
                </c:pt>
                <c:pt idx="224">
                  <c:v>0.13867662616962662</c:v>
                </c:pt>
                <c:pt idx="225">
                  <c:v>0.13859416616959669</c:v>
                </c:pt>
                <c:pt idx="226">
                  <c:v>0.13935262616936939</c:v>
                </c:pt>
                <c:pt idx="227">
                  <c:v>0.13980262616929906</c:v>
                </c:pt>
                <c:pt idx="228">
                  <c:v>0.14696262616946859</c:v>
                </c:pt>
                <c:pt idx="229">
                  <c:v>0.14744412616940403</c:v>
                </c:pt>
                <c:pt idx="230">
                  <c:v>0.14887012616935635</c:v>
                </c:pt>
                <c:pt idx="231">
                  <c:v>0.15252062616944784</c:v>
                </c:pt>
                <c:pt idx="232">
                  <c:v>0.15198466616939763</c:v>
                </c:pt>
                <c:pt idx="233">
                  <c:v>0.15139262616941096</c:v>
                </c:pt>
                <c:pt idx="234">
                  <c:v>0.15261882616945854</c:v>
                </c:pt>
                <c:pt idx="235">
                  <c:v>0.15620897616959445</c:v>
                </c:pt>
                <c:pt idx="236">
                  <c:v>0.15709262616945813</c:v>
                </c:pt>
                <c:pt idx="237">
                  <c:v>0.15778350116946183</c:v>
                </c:pt>
                <c:pt idx="238">
                  <c:v>0.15792262616952263</c:v>
                </c:pt>
                <c:pt idx="239">
                  <c:v>0.15792262616946579</c:v>
                </c:pt>
                <c:pt idx="240">
                  <c:v>0.15792262616946579</c:v>
                </c:pt>
                <c:pt idx="241">
                  <c:v>0.15792262616946579</c:v>
                </c:pt>
                <c:pt idx="242">
                  <c:v>0.15792262616946579</c:v>
                </c:pt>
                <c:pt idx="243">
                  <c:v>0.15794864767489977</c:v>
                </c:pt>
                <c:pt idx="244">
                  <c:v>0.15717001253321428</c:v>
                </c:pt>
                <c:pt idx="245">
                  <c:v>0.15710970482103909</c:v>
                </c:pt>
                <c:pt idx="246">
                  <c:v>0.16033487616938658</c:v>
                </c:pt>
                <c:pt idx="247">
                  <c:v>0.16161862616937128</c:v>
                </c:pt>
                <c:pt idx="248">
                  <c:v>0.16108658616961688</c:v>
                </c:pt>
                <c:pt idx="249">
                  <c:v>0.16105262616960653</c:v>
                </c:pt>
                <c:pt idx="250">
                  <c:v>0.16105262616960653</c:v>
                </c:pt>
                <c:pt idx="251">
                  <c:v>0.16076674616945758</c:v>
                </c:pt>
                <c:pt idx="252">
                  <c:v>0.15978262616931721</c:v>
                </c:pt>
                <c:pt idx="253">
                  <c:v>0.15978262616953037</c:v>
                </c:pt>
                <c:pt idx="254">
                  <c:v>0.15927262616932586</c:v>
                </c:pt>
                <c:pt idx="255">
                  <c:v>0.15927262616932586</c:v>
                </c:pt>
                <c:pt idx="256">
                  <c:v>0.15927262616932586</c:v>
                </c:pt>
                <c:pt idx="257">
                  <c:v>0.15927262616932586</c:v>
                </c:pt>
                <c:pt idx="258">
                  <c:v>0.15927262616932586</c:v>
                </c:pt>
                <c:pt idx="259">
                  <c:v>0.15927262616932586</c:v>
                </c:pt>
                <c:pt idx="260">
                  <c:v>0.15927262616946791</c:v>
                </c:pt>
                <c:pt idx="261">
                  <c:v>0.15911226505843962</c:v>
                </c:pt>
                <c:pt idx="262">
                  <c:v>0.15897862616961334</c:v>
                </c:pt>
                <c:pt idx="263">
                  <c:v>0.15897862616961334</c:v>
                </c:pt>
                <c:pt idx="264">
                  <c:v>0.15897862616961334</c:v>
                </c:pt>
                <c:pt idx="265">
                  <c:v>0.15903900616950756</c:v>
                </c:pt>
                <c:pt idx="266">
                  <c:v>0.15922212616928283</c:v>
                </c:pt>
                <c:pt idx="267">
                  <c:v>0.15920762616930526</c:v>
                </c:pt>
                <c:pt idx="268">
                  <c:v>0.15890047232349513</c:v>
                </c:pt>
                <c:pt idx="269">
                  <c:v>0.15898262616946124</c:v>
                </c:pt>
                <c:pt idx="270">
                  <c:v>0.15898262616937592</c:v>
                </c:pt>
                <c:pt idx="271">
                  <c:v>0.15898262616937592</c:v>
                </c:pt>
                <c:pt idx="272">
                  <c:v>0.15898262616937592</c:v>
                </c:pt>
                <c:pt idx="273">
                  <c:v>0.15898262616937592</c:v>
                </c:pt>
                <c:pt idx="274">
                  <c:v>0.15898262616937592</c:v>
                </c:pt>
                <c:pt idx="275">
                  <c:v>0.15898262616937592</c:v>
                </c:pt>
                <c:pt idx="276">
                  <c:v>0.15898262616937592</c:v>
                </c:pt>
                <c:pt idx="277">
                  <c:v>0.15898262616943276</c:v>
                </c:pt>
                <c:pt idx="278">
                  <c:v>0.15898262616937592</c:v>
                </c:pt>
                <c:pt idx="279">
                  <c:v>0.15898262616937592</c:v>
                </c:pt>
                <c:pt idx="280">
                  <c:v>0.15898262616937592</c:v>
                </c:pt>
                <c:pt idx="281">
                  <c:v>0.15898262616937592</c:v>
                </c:pt>
                <c:pt idx="282">
                  <c:v>0.15898262616937592</c:v>
                </c:pt>
                <c:pt idx="283">
                  <c:v>0.15898262616937592</c:v>
                </c:pt>
                <c:pt idx="284">
                  <c:v>0.15898262616937592</c:v>
                </c:pt>
                <c:pt idx="285">
                  <c:v>0.15898262616937592</c:v>
                </c:pt>
                <c:pt idx="286">
                  <c:v>0.15898262616937592</c:v>
                </c:pt>
                <c:pt idx="287">
                  <c:v>0.15898262616937592</c:v>
                </c:pt>
                <c:pt idx="288">
                  <c:v>0.15898262616937592</c:v>
                </c:pt>
                <c:pt idx="289">
                  <c:v>0.15927197970486873</c:v>
                </c:pt>
                <c:pt idx="290">
                  <c:v>0.15972070616969353</c:v>
                </c:pt>
                <c:pt idx="291">
                  <c:v>0.15975262616967711</c:v>
                </c:pt>
                <c:pt idx="292">
                  <c:v>0.15975262616967711</c:v>
                </c:pt>
                <c:pt idx="293">
                  <c:v>0.15975262616967711</c:v>
                </c:pt>
                <c:pt idx="294">
                  <c:v>0.15975262616967711</c:v>
                </c:pt>
                <c:pt idx="295">
                  <c:v>0.15858232509411613</c:v>
                </c:pt>
                <c:pt idx="296">
                  <c:v>0.15724662616932517</c:v>
                </c:pt>
                <c:pt idx="297">
                  <c:v>0.15724662616932517</c:v>
                </c:pt>
                <c:pt idx="298">
                  <c:v>0.15724662616932517</c:v>
                </c:pt>
                <c:pt idx="299">
                  <c:v>0.15644648616947188</c:v>
                </c:pt>
                <c:pt idx="300">
                  <c:v>0.15466353526049667</c:v>
                </c:pt>
                <c:pt idx="301">
                  <c:v>0.15424712616955111</c:v>
                </c:pt>
                <c:pt idx="302">
                  <c:v>0.15376262616945274</c:v>
                </c:pt>
                <c:pt idx="303">
                  <c:v>0.15376262616945274</c:v>
                </c:pt>
                <c:pt idx="304">
                  <c:v>0.15359230616940081</c:v>
                </c:pt>
                <c:pt idx="305">
                  <c:v>0.15179603526048888</c:v>
                </c:pt>
                <c:pt idx="306">
                  <c:v>0.15149662616946113</c:v>
                </c:pt>
                <c:pt idx="307">
                  <c:v>0.15134262616949468</c:v>
                </c:pt>
                <c:pt idx="308">
                  <c:v>0.15159756616959896</c:v>
                </c:pt>
                <c:pt idx="309">
                  <c:v>0.15438747616953213</c:v>
                </c:pt>
                <c:pt idx="310">
                  <c:v>0.15471470063765486</c:v>
                </c:pt>
                <c:pt idx="311">
                  <c:v>0.15562262616947464</c:v>
                </c:pt>
                <c:pt idx="312">
                  <c:v>0.15642537616949437</c:v>
                </c:pt>
                <c:pt idx="313">
                  <c:v>0.15754262616937359</c:v>
                </c:pt>
                <c:pt idx="314">
                  <c:v>0.15723214229856813</c:v>
                </c:pt>
                <c:pt idx="315">
                  <c:v>0.15656575116940993</c:v>
                </c:pt>
                <c:pt idx="316">
                  <c:v>0.15507942616940801</c:v>
                </c:pt>
                <c:pt idx="317">
                  <c:v>0.15401262616937578</c:v>
                </c:pt>
                <c:pt idx="318">
                  <c:v>0.15329862616933104</c:v>
                </c:pt>
                <c:pt idx="319">
                  <c:v>0.15182318616932389</c:v>
                </c:pt>
                <c:pt idx="320">
                  <c:v>0.15119562616949628</c:v>
                </c:pt>
                <c:pt idx="321">
                  <c:v>0.14964118406425095</c:v>
                </c:pt>
                <c:pt idx="322">
                  <c:v>0.14727550616960627</c:v>
                </c:pt>
                <c:pt idx="323">
                  <c:v>0.1472326261695969</c:v>
                </c:pt>
                <c:pt idx="324">
                  <c:v>0.14591842616952996</c:v>
                </c:pt>
                <c:pt idx="325">
                  <c:v>0.14517662616950128</c:v>
                </c:pt>
                <c:pt idx="326">
                  <c:v>0.14517662616940186</c:v>
                </c:pt>
                <c:pt idx="327">
                  <c:v>0.14517662616950128</c:v>
                </c:pt>
                <c:pt idx="328">
                  <c:v>0.14517662616950128</c:v>
                </c:pt>
                <c:pt idx="329">
                  <c:v>0.14517662616950128</c:v>
                </c:pt>
                <c:pt idx="330">
                  <c:v>0.14517662616948712</c:v>
                </c:pt>
                <c:pt idx="331">
                  <c:v>0.14517662616950128</c:v>
                </c:pt>
                <c:pt idx="332">
                  <c:v>0.14517662616950128</c:v>
                </c:pt>
                <c:pt idx="333">
                  <c:v>0.14517662616948712</c:v>
                </c:pt>
                <c:pt idx="334">
                  <c:v>0.1436432723232457</c:v>
                </c:pt>
                <c:pt idx="335">
                  <c:v>0.13677918616924961</c:v>
                </c:pt>
                <c:pt idx="336">
                  <c:v>0.13559262616924173</c:v>
                </c:pt>
                <c:pt idx="337">
                  <c:v>0.13406922616934486</c:v>
                </c:pt>
                <c:pt idx="338">
                  <c:v>0.13368262616936022</c:v>
                </c:pt>
                <c:pt idx="339">
                  <c:v>0.13329502616966241</c:v>
                </c:pt>
                <c:pt idx="340">
                  <c:v>0.13311262616963399</c:v>
                </c:pt>
                <c:pt idx="341">
                  <c:v>0.13311262616961977</c:v>
                </c:pt>
                <c:pt idx="342">
                  <c:v>0.13311262616946351</c:v>
                </c:pt>
                <c:pt idx="343">
                  <c:v>0.13311262616947772</c:v>
                </c:pt>
                <c:pt idx="344">
                  <c:v>0.13311262616963399</c:v>
                </c:pt>
                <c:pt idx="345">
                  <c:v>0.13311262616963399</c:v>
                </c:pt>
                <c:pt idx="346">
                  <c:v>0.13230422616940984</c:v>
                </c:pt>
                <c:pt idx="347">
                  <c:v>0.13183790616940888</c:v>
                </c:pt>
                <c:pt idx="348">
                  <c:v>0.12994385849273732</c:v>
                </c:pt>
                <c:pt idx="349">
                  <c:v>0.1275986261694442</c:v>
                </c:pt>
                <c:pt idx="350">
                  <c:v>0.1275986261694442</c:v>
                </c:pt>
                <c:pt idx="351">
                  <c:v>0.1275986261694442</c:v>
                </c:pt>
                <c:pt idx="352">
                  <c:v>0.12730826616943608</c:v>
                </c:pt>
                <c:pt idx="353">
                  <c:v>0.12409636354327352</c:v>
                </c:pt>
                <c:pt idx="354">
                  <c:v>0.12104851616950893</c:v>
                </c:pt>
                <c:pt idx="355">
                  <c:v>0.1159777661694647</c:v>
                </c:pt>
                <c:pt idx="356">
                  <c:v>0.11209576616940353</c:v>
                </c:pt>
                <c:pt idx="357">
                  <c:v>0.11208862616939538</c:v>
                </c:pt>
                <c:pt idx="358">
                  <c:v>0.11208862616932433</c:v>
                </c:pt>
                <c:pt idx="359">
                  <c:v>0.10973157532195905</c:v>
                </c:pt>
                <c:pt idx="360">
                  <c:v>0.10242946567569788</c:v>
                </c:pt>
                <c:pt idx="361">
                  <c:v>9.8018526169241255E-2</c:v>
                </c:pt>
                <c:pt idx="362">
                  <c:v>9.5502626169405885E-2</c:v>
                </c:pt>
                <c:pt idx="363">
                  <c:v>9.5502626169405885E-2</c:v>
                </c:pt>
                <c:pt idx="364">
                  <c:v>9.5395392126903372E-2</c:v>
                </c:pt>
                <c:pt idx="365">
                  <c:v>9.1584164631001413E-2</c:v>
                </c:pt>
                <c:pt idx="366">
                  <c:v>8.9322626169448041E-2</c:v>
                </c:pt>
                <c:pt idx="367">
                  <c:v>8.9322626169462252E-2</c:v>
                </c:pt>
                <c:pt idx="368">
                  <c:v>9.1358626169352489E-2</c:v>
                </c:pt>
                <c:pt idx="369">
                  <c:v>9.1992626169343367E-2</c:v>
                </c:pt>
                <c:pt idx="370">
                  <c:v>9.2150201926983727E-2</c:v>
                </c:pt>
                <c:pt idx="371">
                  <c:v>9.2332626169451232E-2</c:v>
                </c:pt>
                <c:pt idx="372">
                  <c:v>9.2649436169480764E-2</c:v>
                </c:pt>
                <c:pt idx="373">
                  <c:v>9.4980866169322622E-2</c:v>
                </c:pt>
                <c:pt idx="374">
                  <c:v>9.8201426169396241E-2</c:v>
                </c:pt>
                <c:pt idx="375">
                  <c:v>9.9462626169483356E-2</c:v>
                </c:pt>
                <c:pt idx="376">
                  <c:v>0.10224262616939941</c:v>
                </c:pt>
                <c:pt idx="377">
                  <c:v>0.10224262616938519</c:v>
                </c:pt>
                <c:pt idx="378">
                  <c:v>0.10224262616938519</c:v>
                </c:pt>
                <c:pt idx="379">
                  <c:v>0.10224262616938519</c:v>
                </c:pt>
                <c:pt idx="380">
                  <c:v>0.10224262616938519</c:v>
                </c:pt>
                <c:pt idx="381">
                  <c:v>0.10237284616934514</c:v>
                </c:pt>
                <c:pt idx="382">
                  <c:v>0.10317662616922978</c:v>
                </c:pt>
                <c:pt idx="383">
                  <c:v>0.10317662616931503</c:v>
                </c:pt>
                <c:pt idx="384">
                  <c:v>0.10530085297355643</c:v>
                </c:pt>
                <c:pt idx="385">
                  <c:v>0.10737317616951716</c:v>
                </c:pt>
                <c:pt idx="386">
                  <c:v>0.11060786616945958</c:v>
                </c:pt>
                <c:pt idx="387">
                  <c:v>0.11080406616946444</c:v>
                </c:pt>
                <c:pt idx="388">
                  <c:v>0.11076262616958846</c:v>
                </c:pt>
                <c:pt idx="389">
                  <c:v>0.11076262616944632</c:v>
                </c:pt>
                <c:pt idx="390">
                  <c:v>0.11108929283609822</c:v>
                </c:pt>
                <c:pt idx="391">
                  <c:v>0.11132262616931143</c:v>
                </c:pt>
                <c:pt idx="392">
                  <c:v>0.11132262616931143</c:v>
                </c:pt>
                <c:pt idx="393">
                  <c:v>0.11132262616931143</c:v>
                </c:pt>
                <c:pt idx="394">
                  <c:v>0.11132262616931143</c:v>
                </c:pt>
                <c:pt idx="395">
                  <c:v>0.11196999176083011</c:v>
                </c:pt>
                <c:pt idx="396">
                  <c:v>0.11239262616940951</c:v>
                </c:pt>
                <c:pt idx="397">
                  <c:v>0.1125027385290451</c:v>
                </c:pt>
                <c:pt idx="398">
                  <c:v>0.11288262616956499</c:v>
                </c:pt>
                <c:pt idx="399">
                  <c:v>0.11288262616957923</c:v>
                </c:pt>
                <c:pt idx="400">
                  <c:v>0.11288262616956499</c:v>
                </c:pt>
                <c:pt idx="401">
                  <c:v>0.11358132616943803</c:v>
                </c:pt>
                <c:pt idx="402">
                  <c:v>0.11574210616959138</c:v>
                </c:pt>
                <c:pt idx="403">
                  <c:v>0.11709042616969612</c:v>
                </c:pt>
                <c:pt idx="404">
                  <c:v>0.12174376616943053</c:v>
                </c:pt>
                <c:pt idx="405">
                  <c:v>0.12266262616935819</c:v>
                </c:pt>
                <c:pt idx="406">
                  <c:v>0.12103762616941086</c:v>
                </c:pt>
                <c:pt idx="407">
                  <c:v>0.12103762616933977</c:v>
                </c:pt>
                <c:pt idx="408">
                  <c:v>0.12036487616944666</c:v>
                </c:pt>
                <c:pt idx="409">
                  <c:v>0.11991972616931434</c:v>
                </c:pt>
                <c:pt idx="410">
                  <c:v>0.12258522616967585</c:v>
                </c:pt>
                <c:pt idx="411">
                  <c:v>0.12285474738145301</c:v>
                </c:pt>
                <c:pt idx="412">
                  <c:v>0.12241262616930725</c:v>
                </c:pt>
                <c:pt idx="413">
                  <c:v>0.12241262616952042</c:v>
                </c:pt>
                <c:pt idx="414">
                  <c:v>0.12361378001570249</c:v>
                </c:pt>
                <c:pt idx="415">
                  <c:v>0.12469148616931139</c:v>
                </c:pt>
                <c:pt idx="416">
                  <c:v>0.1250381261694429</c:v>
                </c:pt>
                <c:pt idx="417">
                  <c:v>0.12823152616940092</c:v>
                </c:pt>
                <c:pt idx="418">
                  <c:v>0.13016616152303584</c:v>
                </c:pt>
                <c:pt idx="419">
                  <c:v>0.13017262616951075</c:v>
                </c:pt>
                <c:pt idx="420">
                  <c:v>0.13067262616956998</c:v>
                </c:pt>
                <c:pt idx="421">
                  <c:v>0.13067262616956998</c:v>
                </c:pt>
                <c:pt idx="422">
                  <c:v>0.130473701438234</c:v>
                </c:pt>
                <c:pt idx="423">
                  <c:v>0.1318176261696351</c:v>
                </c:pt>
                <c:pt idx="424">
                  <c:v>0.13189337616964281</c:v>
                </c:pt>
                <c:pt idx="425">
                  <c:v>0.1323226261696106</c:v>
                </c:pt>
                <c:pt idx="426">
                  <c:v>0.1323226261696106</c:v>
                </c:pt>
                <c:pt idx="427">
                  <c:v>0.1326603061695977</c:v>
                </c:pt>
                <c:pt idx="428">
                  <c:v>0.13361862616942238</c:v>
                </c:pt>
                <c:pt idx="429">
                  <c:v>0.13361862616942238</c:v>
                </c:pt>
                <c:pt idx="430">
                  <c:v>0.13361862616940814</c:v>
                </c:pt>
                <c:pt idx="431">
                  <c:v>0.13361862616949341</c:v>
                </c:pt>
                <c:pt idx="432">
                  <c:v>0.13379646616945712</c:v>
                </c:pt>
                <c:pt idx="433">
                  <c:v>0.13411262616941139</c:v>
                </c:pt>
                <c:pt idx="434">
                  <c:v>0.13411262616941139</c:v>
                </c:pt>
                <c:pt idx="435">
                  <c:v>0.1353761461693779</c:v>
                </c:pt>
                <c:pt idx="436">
                  <c:v>0.1382266261694412</c:v>
                </c:pt>
                <c:pt idx="437">
                  <c:v>0.1382266261694412</c:v>
                </c:pt>
                <c:pt idx="438">
                  <c:v>0.13822662616946962</c:v>
                </c:pt>
                <c:pt idx="439">
                  <c:v>0.1382266261694412</c:v>
                </c:pt>
                <c:pt idx="440">
                  <c:v>0.13858653628169293</c:v>
                </c:pt>
                <c:pt idx="441">
                  <c:v>0.13864262616942824</c:v>
                </c:pt>
                <c:pt idx="442">
                  <c:v>0.13873414616938373</c:v>
                </c:pt>
                <c:pt idx="443">
                  <c:v>0.13892862616955876</c:v>
                </c:pt>
                <c:pt idx="444">
                  <c:v>0.13892862616955876</c:v>
                </c:pt>
                <c:pt idx="445">
                  <c:v>0.13935044435106653</c:v>
                </c:pt>
                <c:pt idx="446">
                  <c:v>0.13854662616941488</c:v>
                </c:pt>
                <c:pt idx="447">
                  <c:v>0.1385466261695143</c:v>
                </c:pt>
                <c:pt idx="448">
                  <c:v>0.13825662616953588</c:v>
                </c:pt>
                <c:pt idx="449">
                  <c:v>0.13825662616946491</c:v>
                </c:pt>
                <c:pt idx="450">
                  <c:v>0.13825662616946491</c:v>
                </c:pt>
                <c:pt idx="451">
                  <c:v>0.13825662616946491</c:v>
                </c:pt>
                <c:pt idx="452">
                  <c:v>0.13954234334113391</c:v>
                </c:pt>
                <c:pt idx="453">
                  <c:v>0.14004262616940372</c:v>
                </c:pt>
                <c:pt idx="454">
                  <c:v>0.14004262616940372</c:v>
                </c:pt>
                <c:pt idx="455">
                  <c:v>0.14004262616940372</c:v>
                </c:pt>
                <c:pt idx="456">
                  <c:v>0.14004262616943214</c:v>
                </c:pt>
                <c:pt idx="457">
                  <c:v>0.13876862616943703</c:v>
                </c:pt>
                <c:pt idx="458">
                  <c:v>0.13876862616936594</c:v>
                </c:pt>
                <c:pt idx="459">
                  <c:v>0.13876862616936594</c:v>
                </c:pt>
                <c:pt idx="460">
                  <c:v>0.13876862616936594</c:v>
                </c:pt>
                <c:pt idx="461">
                  <c:v>0.13949046616966149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0.13641262616940258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0.13373939616961655</c:v>
                </c:pt>
                <c:pt idx="481">
                  <c:v>0.13319862616964423</c:v>
                </c:pt>
                <c:pt idx="482">
                  <c:v>0.13242342616936759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0.13571089985373425</c:v>
                </c:pt>
                <c:pt idx="495">
                  <c:v>0.14009262616930584</c:v>
                </c:pt>
                <c:pt idx="496">
                  <c:v>0.14009262616932011</c:v>
                </c:pt>
                <c:pt idx="497">
                  <c:v>0.14009262616932011</c:v>
                </c:pt>
                <c:pt idx="498">
                  <c:v>0.14009262616932011</c:v>
                </c:pt>
                <c:pt idx="499">
                  <c:v>0.14009262616932011</c:v>
                </c:pt>
                <c:pt idx="500">
                  <c:v>0.14030958616943684</c:v>
                </c:pt>
                <c:pt idx="501">
                  <c:v>0.14208393229192501</c:v>
                </c:pt>
                <c:pt idx="502">
                  <c:v>0.14208662616941581</c:v>
                </c:pt>
                <c:pt idx="503">
                  <c:v>0.14059262616943619</c:v>
                </c:pt>
                <c:pt idx="504">
                  <c:v>0.14059262616942197</c:v>
                </c:pt>
                <c:pt idx="505">
                  <c:v>0.14033992616946028</c:v>
                </c:pt>
                <c:pt idx="506">
                  <c:v>0.13946262616947541</c:v>
                </c:pt>
                <c:pt idx="507">
                  <c:v>0.13946262616947541</c:v>
                </c:pt>
                <c:pt idx="508">
                  <c:v>0.13943217616947842</c:v>
                </c:pt>
                <c:pt idx="509">
                  <c:v>0.13902762616953618</c:v>
                </c:pt>
                <c:pt idx="510">
                  <c:v>0.13902762616955036</c:v>
                </c:pt>
                <c:pt idx="511">
                  <c:v>0.13902762616955036</c:v>
                </c:pt>
                <c:pt idx="512">
                  <c:v>0.13902762616955036</c:v>
                </c:pt>
                <c:pt idx="513">
                  <c:v>0.13902762616955036</c:v>
                </c:pt>
                <c:pt idx="514">
                  <c:v>0.13902762616955036</c:v>
                </c:pt>
                <c:pt idx="515">
                  <c:v>0.13902762616955036</c:v>
                </c:pt>
                <c:pt idx="516">
                  <c:v>0.13902762616955036</c:v>
                </c:pt>
                <c:pt idx="517">
                  <c:v>0.13902762616953618</c:v>
                </c:pt>
                <c:pt idx="518">
                  <c:v>0.13857762616947866</c:v>
                </c:pt>
                <c:pt idx="519">
                  <c:v>0.13857762616937919</c:v>
                </c:pt>
                <c:pt idx="520">
                  <c:v>0.13828737616935888</c:v>
                </c:pt>
                <c:pt idx="521">
                  <c:v>0.13668642616930526</c:v>
                </c:pt>
                <c:pt idx="522">
                  <c:v>0.13537262616932819</c:v>
                </c:pt>
                <c:pt idx="523">
                  <c:v>0.13558562616940151</c:v>
                </c:pt>
                <c:pt idx="524">
                  <c:v>0.13704822616952589</c:v>
                </c:pt>
                <c:pt idx="525">
                  <c:v>0.1374426261695732</c:v>
                </c:pt>
                <c:pt idx="526">
                  <c:v>0.13764720192718022</c:v>
                </c:pt>
                <c:pt idx="527">
                  <c:v>0.14052262616947075</c:v>
                </c:pt>
                <c:pt idx="528">
                  <c:v>0.14052262616937128</c:v>
                </c:pt>
                <c:pt idx="529">
                  <c:v>0.1404775061693897</c:v>
                </c:pt>
                <c:pt idx="530">
                  <c:v>0.13938442616938573</c:v>
                </c:pt>
                <c:pt idx="531">
                  <c:v>0.13937862616938895</c:v>
                </c:pt>
                <c:pt idx="532">
                  <c:v>0.13937862616934638</c:v>
                </c:pt>
                <c:pt idx="533">
                  <c:v>0.13937862616938895</c:v>
                </c:pt>
                <c:pt idx="534">
                  <c:v>0.13899948616958124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0.13657834045523043</c:v>
                </c:pt>
                <c:pt idx="545">
                  <c:v>0.13693262616949659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0.13693262616946816</c:v>
                </c:pt>
                <c:pt idx="554">
                  <c:v>0.13693262616948237</c:v>
                </c:pt>
                <c:pt idx="555">
                  <c:v>0.13693262616956758</c:v>
                </c:pt>
                <c:pt idx="556">
                  <c:v>0.13693262616956758</c:v>
                </c:pt>
                <c:pt idx="557">
                  <c:v>0.1373589731083627</c:v>
                </c:pt>
                <c:pt idx="558">
                  <c:v>0.13852738616948568</c:v>
                </c:pt>
                <c:pt idx="559">
                  <c:v>0.13871612616935641</c:v>
                </c:pt>
                <c:pt idx="560">
                  <c:v>0.13879262616941901</c:v>
                </c:pt>
                <c:pt idx="561">
                  <c:v>0.13879262616941901</c:v>
                </c:pt>
                <c:pt idx="562">
                  <c:v>0.13879262616949012</c:v>
                </c:pt>
                <c:pt idx="563">
                  <c:v>0.13879262616954688</c:v>
                </c:pt>
                <c:pt idx="564">
                  <c:v>0.14024886616952875</c:v>
                </c:pt>
                <c:pt idx="565">
                  <c:v>0.14312570616931453</c:v>
                </c:pt>
                <c:pt idx="566">
                  <c:v>0.14329262616931265</c:v>
                </c:pt>
                <c:pt idx="567">
                  <c:v>0.14329262616931265</c:v>
                </c:pt>
                <c:pt idx="568">
                  <c:v>0.14329262616931265</c:v>
                </c:pt>
                <c:pt idx="569">
                  <c:v>0.14329262616931265</c:v>
                </c:pt>
                <c:pt idx="570">
                  <c:v>0.14329262616931265</c:v>
                </c:pt>
                <c:pt idx="571">
                  <c:v>0.14329262616946897</c:v>
                </c:pt>
                <c:pt idx="572">
                  <c:v>0.14688262616942893</c:v>
                </c:pt>
                <c:pt idx="573">
                  <c:v>0.14688262616941472</c:v>
                </c:pt>
                <c:pt idx="574">
                  <c:v>0.14688262616941472</c:v>
                </c:pt>
                <c:pt idx="575">
                  <c:v>0.14691627616943503</c:v>
                </c:pt>
                <c:pt idx="576">
                  <c:v>0.14876280474081233</c:v>
                </c:pt>
                <c:pt idx="577">
                  <c:v>0.14876262616937203</c:v>
                </c:pt>
                <c:pt idx="578">
                  <c:v>0.14876262616937203</c:v>
                </c:pt>
                <c:pt idx="579">
                  <c:v>0.14771608616946724</c:v>
                </c:pt>
                <c:pt idx="580">
                  <c:v>0.1466566261694027</c:v>
                </c:pt>
                <c:pt idx="581">
                  <c:v>0.14665662616947372</c:v>
                </c:pt>
                <c:pt idx="582">
                  <c:v>0.14665662616934583</c:v>
                </c:pt>
                <c:pt idx="583">
                  <c:v>0.14665662616934583</c:v>
                </c:pt>
                <c:pt idx="584">
                  <c:v>0.14649126616940589</c:v>
                </c:pt>
                <c:pt idx="585">
                  <c:v>0.14623262616946425</c:v>
                </c:pt>
                <c:pt idx="586">
                  <c:v>0.14626622616947324</c:v>
                </c:pt>
                <c:pt idx="587">
                  <c:v>0.14677840616958804</c:v>
                </c:pt>
                <c:pt idx="588">
                  <c:v>0.14500498616948226</c:v>
                </c:pt>
                <c:pt idx="589">
                  <c:v>0.14126041188382044</c:v>
                </c:pt>
                <c:pt idx="590">
                  <c:v>0.13945262616941534</c:v>
                </c:pt>
                <c:pt idx="591">
                  <c:v>0.13983890616954398</c:v>
                </c:pt>
                <c:pt idx="592">
                  <c:v>0.14011862616959547</c:v>
                </c:pt>
                <c:pt idx="593">
                  <c:v>0.14067790616955728</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0.14694982616956062</c:v>
                </c:pt>
                <c:pt idx="605">
                  <c:v>0.14707662616957862</c:v>
                </c:pt>
                <c:pt idx="606">
                  <c:v>0.14707662616953593</c:v>
                </c:pt>
                <c:pt idx="607">
                  <c:v>0.14707662616955017</c:v>
                </c:pt>
                <c:pt idx="608">
                  <c:v>0.14707662616957862</c:v>
                </c:pt>
                <c:pt idx="609">
                  <c:v>0.14708414616956139</c:v>
                </c:pt>
                <c:pt idx="610">
                  <c:v>0.14709262616953822</c:v>
                </c:pt>
                <c:pt idx="611">
                  <c:v>0.14709262616953822</c:v>
                </c:pt>
                <c:pt idx="612">
                  <c:v>0.14690092616946523</c:v>
                </c:pt>
                <c:pt idx="613">
                  <c:v>0.14628297911055194</c:v>
                </c:pt>
                <c:pt idx="614">
                  <c:v>0.1432580361695131</c:v>
                </c:pt>
                <c:pt idx="615">
                  <c:v>0.14201862616945959</c:v>
                </c:pt>
                <c:pt idx="616">
                  <c:v>0.14201862616948804</c:v>
                </c:pt>
                <c:pt idx="617">
                  <c:v>0.14156722616944256</c:v>
                </c:pt>
                <c:pt idx="618">
                  <c:v>0.14106587616949193</c:v>
                </c:pt>
                <c:pt idx="619">
                  <c:v>0.14137993799749898</c:v>
                </c:pt>
                <c:pt idx="620">
                  <c:v>0.13995384957384266</c:v>
                </c:pt>
                <c:pt idx="621">
                  <c:v>0.13593192616940541</c:v>
                </c:pt>
                <c:pt idx="622">
                  <c:v>0.13502762616940345</c:v>
                </c:pt>
                <c:pt idx="623">
                  <c:v>0.13386494940195348</c:v>
                </c:pt>
                <c:pt idx="624">
                  <c:v>0.12569124935801312</c:v>
                </c:pt>
                <c:pt idx="625">
                  <c:v>0.12536211070570857</c:v>
                </c:pt>
                <c:pt idx="626">
                  <c:v>0.12537112616952578</c:v>
                </c:pt>
                <c:pt idx="627">
                  <c:v>0.1244944961694614</c:v>
                </c:pt>
                <c:pt idx="628">
                  <c:v>0.12438262616947782</c:v>
                </c:pt>
                <c:pt idx="629">
                  <c:v>0.12438262616947782</c:v>
                </c:pt>
                <c:pt idx="630">
                  <c:v>0.12438262616946361</c:v>
                </c:pt>
                <c:pt idx="631">
                  <c:v>0.12425152616944501</c:v>
                </c:pt>
                <c:pt idx="632">
                  <c:v>0.12381262616945321</c:v>
                </c:pt>
                <c:pt idx="633">
                  <c:v>0.12363710378154741</c:v>
                </c:pt>
                <c:pt idx="634">
                  <c:v>0.12353262616971965</c:v>
                </c:pt>
                <c:pt idx="635">
                  <c:v>0.12353262616971965</c:v>
                </c:pt>
                <c:pt idx="636">
                  <c:v>0.1240327861695221</c:v>
                </c:pt>
                <c:pt idx="637">
                  <c:v>0.12460262616937712</c:v>
                </c:pt>
                <c:pt idx="638">
                  <c:v>0.12456102616951628</c:v>
                </c:pt>
                <c:pt idx="639">
                  <c:v>0.12343952616943454</c:v>
                </c:pt>
                <c:pt idx="640">
                  <c:v>0.12273262616946569</c:v>
                </c:pt>
                <c:pt idx="641">
                  <c:v>0.12273262616947994</c:v>
                </c:pt>
                <c:pt idx="642">
                  <c:v>0.12148262616956626</c:v>
                </c:pt>
                <c:pt idx="643">
                  <c:v>0.12359090877821195</c:v>
                </c:pt>
                <c:pt idx="644">
                  <c:v>0.12606733205169018</c:v>
                </c:pt>
                <c:pt idx="645">
                  <c:v>0.12619262616939864</c:v>
                </c:pt>
                <c:pt idx="646">
                  <c:v>0.12619262616939864</c:v>
                </c:pt>
                <c:pt idx="647">
                  <c:v>0.12651356616953535</c:v>
                </c:pt>
                <c:pt idx="648">
                  <c:v>0.12669862616954217</c:v>
                </c:pt>
                <c:pt idx="649">
                  <c:v>0.12669862616952793</c:v>
                </c:pt>
                <c:pt idx="650">
                  <c:v>0.1268050967576784</c:v>
                </c:pt>
                <c:pt idx="651">
                  <c:v>0.12545262616950476</c:v>
                </c:pt>
                <c:pt idx="652">
                  <c:v>0.12545262616947639</c:v>
                </c:pt>
                <c:pt idx="653">
                  <c:v>0.12545262616947639</c:v>
                </c:pt>
                <c:pt idx="654">
                  <c:v>0.12462726616949737</c:v>
                </c:pt>
                <c:pt idx="655">
                  <c:v>0.12402215678177703</c:v>
                </c:pt>
                <c:pt idx="656">
                  <c:v>0.1252566261696017</c:v>
                </c:pt>
                <c:pt idx="657">
                  <c:v>0.1252566261696017</c:v>
                </c:pt>
                <c:pt idx="658">
                  <c:v>0.1252566261696017</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0.12170976902653766</c:v>
                </c:pt>
                <c:pt idx="670">
                  <c:v>0.12004609616953132</c:v>
                </c:pt>
                <c:pt idx="671">
                  <c:v>0.12057562616956832</c:v>
                </c:pt>
                <c:pt idx="672">
                  <c:v>0.12059262616955384</c:v>
                </c:pt>
                <c:pt idx="673">
                  <c:v>0.12059262616955384</c:v>
                </c:pt>
                <c:pt idx="674">
                  <c:v>0.12059262616955384</c:v>
                </c:pt>
                <c:pt idx="675">
                  <c:v>0.12059262616955384</c:v>
                </c:pt>
                <c:pt idx="676">
                  <c:v>0.12059262616955384</c:v>
                </c:pt>
                <c:pt idx="677">
                  <c:v>0.12046936529988268</c:v>
                </c:pt>
                <c:pt idx="678">
                  <c:v>0.11639620756469074</c:v>
                </c:pt>
                <c:pt idx="679">
                  <c:v>0.11420262616931609</c:v>
                </c:pt>
                <c:pt idx="680">
                  <c:v>0.11420262616931609</c:v>
                </c:pt>
                <c:pt idx="681">
                  <c:v>0.11377252616945556</c:v>
                </c:pt>
                <c:pt idx="682">
                  <c:v>0.11116133849812115</c:v>
                </c:pt>
                <c:pt idx="683">
                  <c:v>0.10572262616948086</c:v>
                </c:pt>
                <c:pt idx="684">
                  <c:v>0.10572262616949504</c:v>
                </c:pt>
                <c:pt idx="685">
                  <c:v>0.10494417256109051</c:v>
                </c:pt>
                <c:pt idx="686">
                  <c:v>0.10256737616938949</c:v>
                </c:pt>
                <c:pt idx="687">
                  <c:v>0.10224262616938519</c:v>
                </c:pt>
                <c:pt idx="688">
                  <c:v>0.10249688616934802</c:v>
                </c:pt>
                <c:pt idx="689">
                  <c:v>0.10433662616947006</c:v>
                </c:pt>
                <c:pt idx="690">
                  <c:v>0.10433662616952689</c:v>
                </c:pt>
                <c:pt idx="691">
                  <c:v>0.10467088423401097</c:v>
                </c:pt>
                <c:pt idx="692">
                  <c:v>0.10497933728061072</c:v>
                </c:pt>
                <c:pt idx="693">
                  <c:v>0.10244965616931268</c:v>
                </c:pt>
                <c:pt idx="694">
                  <c:v>0.10217762616932191</c:v>
                </c:pt>
                <c:pt idx="695">
                  <c:v>0.10217762616932191</c:v>
                </c:pt>
                <c:pt idx="696">
                  <c:v>0.10217762616935033</c:v>
                </c:pt>
                <c:pt idx="697">
                  <c:v>0.10217762616932191</c:v>
                </c:pt>
                <c:pt idx="698">
                  <c:v>0.10217762616936452</c:v>
                </c:pt>
                <c:pt idx="699">
                  <c:v>0.1021776261694782</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0.10220377616941793</c:v>
                </c:pt>
                <c:pt idx="710">
                  <c:v>0.10203172616952827</c:v>
                </c:pt>
                <c:pt idx="711">
                  <c:v>0.10201262616962482</c:v>
                </c:pt>
                <c:pt idx="712">
                  <c:v>0.10201262616962482</c:v>
                </c:pt>
                <c:pt idx="713">
                  <c:v>0.10388619759794435</c:v>
                </c:pt>
                <c:pt idx="714">
                  <c:v>0.10532366616936881</c:v>
                </c:pt>
                <c:pt idx="715">
                  <c:v>0.10505413301865477</c:v>
                </c:pt>
                <c:pt idx="716">
                  <c:v>0.1050526261693534</c:v>
                </c:pt>
                <c:pt idx="717">
                  <c:v>0.10505262616933919</c:v>
                </c:pt>
                <c:pt idx="718">
                  <c:v>0.10505262616933919</c:v>
                </c:pt>
                <c:pt idx="719">
                  <c:v>0.1056991567815829</c:v>
                </c:pt>
                <c:pt idx="720">
                  <c:v>0.10633692616944757</c:v>
                </c:pt>
                <c:pt idx="721">
                  <c:v>0.10634262616945023</c:v>
                </c:pt>
                <c:pt idx="722">
                  <c:v>0.10634262616945023</c:v>
                </c:pt>
                <c:pt idx="723">
                  <c:v>0.10634262616945023</c:v>
                </c:pt>
                <c:pt idx="724">
                  <c:v>0.10634262616945023</c:v>
                </c:pt>
                <c:pt idx="725">
                  <c:v>0.10634262616945023</c:v>
                </c:pt>
                <c:pt idx="726">
                  <c:v>0.10579065616951769</c:v>
                </c:pt>
                <c:pt idx="727">
                  <c:v>0.10647380616926228</c:v>
                </c:pt>
                <c:pt idx="728">
                  <c:v>0.10650262616923105</c:v>
                </c:pt>
                <c:pt idx="729">
                  <c:v>0.10650262616923105</c:v>
                </c:pt>
                <c:pt idx="730">
                  <c:v>0.10650262616923105</c:v>
                </c:pt>
                <c:pt idx="731">
                  <c:v>0.10650262616947259</c:v>
                </c:pt>
                <c:pt idx="732">
                  <c:v>0.10891262616948441</c:v>
                </c:pt>
                <c:pt idx="733">
                  <c:v>0.1107149961696052</c:v>
                </c:pt>
                <c:pt idx="734">
                  <c:v>0.11134862616950156</c:v>
                </c:pt>
                <c:pt idx="735">
                  <c:v>0.11134862616950156</c:v>
                </c:pt>
                <c:pt idx="736">
                  <c:v>0.11134862616950156</c:v>
                </c:pt>
                <c:pt idx="737">
                  <c:v>0.11134862616947312</c:v>
                </c:pt>
                <c:pt idx="738">
                  <c:v>0.11134862616953001</c:v>
                </c:pt>
                <c:pt idx="739">
                  <c:v>0.11134862616953001</c:v>
                </c:pt>
                <c:pt idx="740">
                  <c:v>0.11134862616950156</c:v>
                </c:pt>
                <c:pt idx="741">
                  <c:v>0.11123666616943242</c:v>
                </c:pt>
                <c:pt idx="742">
                  <c:v>0.11097842616943861</c:v>
                </c:pt>
                <c:pt idx="743">
                  <c:v>0.11098262616943089</c:v>
                </c:pt>
                <c:pt idx="744">
                  <c:v>0.11011645270015438</c:v>
                </c:pt>
                <c:pt idx="745">
                  <c:v>0.10967762616944299</c:v>
                </c:pt>
                <c:pt idx="746">
                  <c:v>0.10981262616947163</c:v>
                </c:pt>
                <c:pt idx="747">
                  <c:v>0.10981262616928691</c:v>
                </c:pt>
                <c:pt idx="748">
                  <c:v>0.10981262616928691</c:v>
                </c:pt>
                <c:pt idx="749">
                  <c:v>0.10947342616955782</c:v>
                </c:pt>
                <c:pt idx="750">
                  <c:v>0.10862897616927117</c:v>
                </c:pt>
                <c:pt idx="751">
                  <c:v>0.10846102823128954</c:v>
                </c:pt>
                <c:pt idx="752">
                  <c:v>0.10845662616947041</c:v>
                </c:pt>
                <c:pt idx="753">
                  <c:v>0.10845662616947041</c:v>
                </c:pt>
                <c:pt idx="754">
                  <c:v>0.10860290616932389</c:v>
                </c:pt>
                <c:pt idx="755">
                  <c:v>0.10909262616947051</c:v>
                </c:pt>
                <c:pt idx="756">
                  <c:v>0.11238262616957684</c:v>
                </c:pt>
                <c:pt idx="757">
                  <c:v>0.11238262616959105</c:v>
                </c:pt>
                <c:pt idx="758">
                  <c:v>0.11238262616959105</c:v>
                </c:pt>
                <c:pt idx="759">
                  <c:v>0.11502382616963305</c:v>
                </c:pt>
                <c:pt idx="760">
                  <c:v>0.11543262616962124</c:v>
                </c:pt>
                <c:pt idx="761">
                  <c:v>0.11543262616962124</c:v>
                </c:pt>
                <c:pt idx="762">
                  <c:v>0.11543262616962124</c:v>
                </c:pt>
                <c:pt idx="763">
                  <c:v>0.11551584839186545</c:v>
                </c:pt>
                <c:pt idx="764">
                  <c:v>0.1221362406274267</c:v>
                </c:pt>
                <c:pt idx="765">
                  <c:v>0.12267262616961719</c:v>
                </c:pt>
                <c:pt idx="766">
                  <c:v>0.12267262616961719</c:v>
                </c:pt>
                <c:pt idx="767">
                  <c:v>0.12267262616961719</c:v>
                </c:pt>
                <c:pt idx="768">
                  <c:v>0.12267262616961719</c:v>
                </c:pt>
                <c:pt idx="769">
                  <c:v>0.1229470591592445</c:v>
                </c:pt>
                <c:pt idx="770">
                  <c:v>0.12388262616940439</c:v>
                </c:pt>
                <c:pt idx="771">
                  <c:v>0.12388262616940439</c:v>
                </c:pt>
                <c:pt idx="772">
                  <c:v>0.12388262616947543</c:v>
                </c:pt>
                <c:pt idx="773">
                  <c:v>0.12448144969884818</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c:v>
                </c:pt>
                <c:pt idx="783">
                  <c:v>0.12753762616956971</c:v>
                </c:pt>
                <c:pt idx="784">
                  <c:v>0.12861050616950817</c:v>
                </c:pt>
                <c:pt idx="785">
                  <c:v>0.12965862616948692</c:v>
                </c:pt>
                <c:pt idx="786">
                  <c:v>0.12965862616948692</c:v>
                </c:pt>
                <c:pt idx="787">
                  <c:v>0.12965862616948692</c:v>
                </c:pt>
                <c:pt idx="788">
                  <c:v>0.12921666616952621</c:v>
                </c:pt>
                <c:pt idx="789">
                  <c:v>0.12775959586646488</c:v>
                </c:pt>
                <c:pt idx="790">
                  <c:v>0.13278262616947245</c:v>
                </c:pt>
                <c:pt idx="791">
                  <c:v>0.13281062616928807</c:v>
                </c:pt>
                <c:pt idx="792">
                  <c:v>0.13371342616949289</c:v>
                </c:pt>
                <c:pt idx="793">
                  <c:v>0.13456262616956843</c:v>
                </c:pt>
                <c:pt idx="794">
                  <c:v>0.13456262616956843</c:v>
                </c:pt>
                <c:pt idx="795">
                  <c:v>0.13456262616956843</c:v>
                </c:pt>
                <c:pt idx="796">
                  <c:v>0.13456262616955422</c:v>
                </c:pt>
                <c:pt idx="797">
                  <c:v>0.13456262616956843</c:v>
                </c:pt>
                <c:pt idx="798">
                  <c:v>0.13456262616955422</c:v>
                </c:pt>
                <c:pt idx="799">
                  <c:v>0.13456262616956843</c:v>
                </c:pt>
                <c:pt idx="800">
                  <c:v>0.13456262616956843</c:v>
                </c:pt>
                <c:pt idx="801">
                  <c:v>0.13456262616956843</c:v>
                </c:pt>
                <c:pt idx="802">
                  <c:v>0.13456262616956843</c:v>
                </c:pt>
                <c:pt idx="803">
                  <c:v>0.13456262616956843</c:v>
                </c:pt>
                <c:pt idx="804">
                  <c:v>0.13428422616945571</c:v>
                </c:pt>
                <c:pt idx="805">
                  <c:v>0.13094654616928386</c:v>
                </c:pt>
                <c:pt idx="806">
                  <c:v>0.1306926261693207</c:v>
                </c:pt>
                <c:pt idx="807">
                  <c:v>0.13069262616947697</c:v>
                </c:pt>
                <c:pt idx="808">
                  <c:v>0.13297762616953435</c:v>
                </c:pt>
                <c:pt idx="809">
                  <c:v>0.1329776261695485</c:v>
                </c:pt>
                <c:pt idx="810">
                  <c:v>0.1329776261695485</c:v>
                </c:pt>
                <c:pt idx="811">
                  <c:v>0.1329776261695485</c:v>
                </c:pt>
                <c:pt idx="812">
                  <c:v>0.13279582616942781</c:v>
                </c:pt>
                <c:pt idx="813">
                  <c:v>0.13255972616936168</c:v>
                </c:pt>
                <c:pt idx="814">
                  <c:v>0.13175262616957178</c:v>
                </c:pt>
                <c:pt idx="815">
                  <c:v>0.13175733205190462</c:v>
                </c:pt>
                <c:pt idx="816">
                  <c:v>0.13376362616928361</c:v>
                </c:pt>
                <c:pt idx="817">
                  <c:v>0.13386262616927525</c:v>
                </c:pt>
                <c:pt idx="818">
                  <c:v>0.13386262616927525</c:v>
                </c:pt>
                <c:pt idx="819">
                  <c:v>0.13370602616930688</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0.12717197616937875</c:v>
                </c:pt>
                <c:pt idx="828">
                  <c:v>0.12557262616937237</c:v>
                </c:pt>
                <c:pt idx="829">
                  <c:v>0.12557262616937237</c:v>
                </c:pt>
                <c:pt idx="830">
                  <c:v>0.12557262616937237</c:v>
                </c:pt>
                <c:pt idx="831">
                  <c:v>0.12557262616937237</c:v>
                </c:pt>
                <c:pt idx="832">
                  <c:v>0.12557262616945758</c:v>
                </c:pt>
                <c:pt idx="833">
                  <c:v>0.12557262616940074</c:v>
                </c:pt>
                <c:pt idx="834">
                  <c:v>0.12557262616937237</c:v>
                </c:pt>
                <c:pt idx="835">
                  <c:v>0.12557262616937237</c:v>
                </c:pt>
                <c:pt idx="836">
                  <c:v>0.12587642616956882</c:v>
                </c:pt>
                <c:pt idx="837">
                  <c:v>0.12606262616961317</c:v>
                </c:pt>
                <c:pt idx="838">
                  <c:v>0.12606262616961317</c:v>
                </c:pt>
                <c:pt idx="839">
                  <c:v>0.1260626261695989</c:v>
                </c:pt>
                <c:pt idx="840">
                  <c:v>0.1261721725612972</c:v>
                </c:pt>
                <c:pt idx="841">
                  <c:v>0.12776941616940019</c:v>
                </c:pt>
                <c:pt idx="842">
                  <c:v>0.12856762616939937</c:v>
                </c:pt>
                <c:pt idx="843">
                  <c:v>0.12856762616939937</c:v>
                </c:pt>
                <c:pt idx="844">
                  <c:v>0.1285676261693709</c:v>
                </c:pt>
                <c:pt idx="845">
                  <c:v>0.12856762616939937</c:v>
                </c:pt>
                <c:pt idx="846">
                  <c:v>0.12856762616939937</c:v>
                </c:pt>
                <c:pt idx="847">
                  <c:v>0.12856762616939937</c:v>
                </c:pt>
                <c:pt idx="848">
                  <c:v>0.12856762616942774</c:v>
                </c:pt>
                <c:pt idx="849">
                  <c:v>0.12856762616944195</c:v>
                </c:pt>
                <c:pt idx="850">
                  <c:v>0.12909324616953199</c:v>
                </c:pt>
                <c:pt idx="851">
                  <c:v>0.12920862616961415</c:v>
                </c:pt>
                <c:pt idx="852">
                  <c:v>0.12920862616954307</c:v>
                </c:pt>
                <c:pt idx="853">
                  <c:v>0.1283333661693149</c:v>
                </c:pt>
                <c:pt idx="854">
                  <c:v>0.12396472616924828</c:v>
                </c:pt>
                <c:pt idx="855">
                  <c:v>0.12274706616942407</c:v>
                </c:pt>
                <c:pt idx="856">
                  <c:v>0.1224186261694058</c:v>
                </c:pt>
                <c:pt idx="857">
                  <c:v>0.11764302616936105</c:v>
                </c:pt>
                <c:pt idx="858">
                  <c:v>0.11768027616925285</c:v>
                </c:pt>
                <c:pt idx="859">
                  <c:v>0.11793292616950168</c:v>
                </c:pt>
                <c:pt idx="860">
                  <c:v>0.11839650616961708</c:v>
                </c:pt>
                <c:pt idx="861">
                  <c:v>0.11695677616961576</c:v>
                </c:pt>
                <c:pt idx="862">
                  <c:v>0.11478648183953058</c:v>
                </c:pt>
                <c:pt idx="863">
                  <c:v>0.11326482616969713</c:v>
                </c:pt>
                <c:pt idx="864">
                  <c:v>0.11273262616948899</c:v>
                </c:pt>
                <c:pt idx="865">
                  <c:v>0.11208862616932433</c:v>
                </c:pt>
                <c:pt idx="866">
                  <c:v>0.1121230661693744</c:v>
                </c:pt>
                <c:pt idx="867">
                  <c:v>0.11432352616944286</c:v>
                </c:pt>
                <c:pt idx="868">
                  <c:v>0.11615382616942324</c:v>
                </c:pt>
                <c:pt idx="869">
                  <c:v>0.11674262616946861</c:v>
                </c:pt>
                <c:pt idx="870">
                  <c:v>0.11834438616956786</c:v>
                </c:pt>
                <c:pt idx="871">
                  <c:v>0.11914358616958509</c:v>
                </c:pt>
                <c:pt idx="872">
                  <c:v>0.11992801505833486</c:v>
                </c:pt>
                <c:pt idx="873">
                  <c:v>0.12348262616937689</c:v>
                </c:pt>
                <c:pt idx="874">
                  <c:v>0.12348262616937689</c:v>
                </c:pt>
                <c:pt idx="875">
                  <c:v>0.12348798699413518</c:v>
                </c:pt>
                <c:pt idx="876">
                  <c:v>0.12353502616971926</c:v>
                </c:pt>
                <c:pt idx="877">
                  <c:v>0.12449022616944208</c:v>
                </c:pt>
                <c:pt idx="878">
                  <c:v>0.12466262616945305</c:v>
                </c:pt>
                <c:pt idx="879">
                  <c:v>0.12466262616945305</c:v>
                </c:pt>
                <c:pt idx="880">
                  <c:v>0.1246626261695383</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0.12438527677198868</c:v>
                </c:pt>
                <c:pt idx="890">
                  <c:v>0.12217312616938616</c:v>
                </c:pt>
                <c:pt idx="891">
                  <c:v>0.12043262616938936</c:v>
                </c:pt>
                <c:pt idx="892">
                  <c:v>0.12044827565392778</c:v>
                </c:pt>
                <c:pt idx="893">
                  <c:v>0.12093862616953291</c:v>
                </c:pt>
                <c:pt idx="894">
                  <c:v>0.1209897461694851</c:v>
                </c:pt>
                <c:pt idx="895">
                  <c:v>0.12201783829074481</c:v>
                </c:pt>
                <c:pt idx="896">
                  <c:v>0.12376862616946482</c:v>
                </c:pt>
                <c:pt idx="897">
                  <c:v>0.12564998616943523</c:v>
                </c:pt>
                <c:pt idx="898">
                  <c:v>0.12852722616933931</c:v>
                </c:pt>
                <c:pt idx="899">
                  <c:v>0.12889262616933195</c:v>
                </c:pt>
                <c:pt idx="900">
                  <c:v>0.12889262616931768</c:v>
                </c:pt>
                <c:pt idx="901">
                  <c:v>0.12889262616931768</c:v>
                </c:pt>
                <c:pt idx="902">
                  <c:v>0.12889262616931768</c:v>
                </c:pt>
                <c:pt idx="903">
                  <c:v>0.12889262616931768</c:v>
                </c:pt>
                <c:pt idx="904">
                  <c:v>0.1292164767440625</c:v>
                </c:pt>
                <c:pt idx="905">
                  <c:v>0.12946762616941498</c:v>
                </c:pt>
                <c:pt idx="906">
                  <c:v>0.12946762616931551</c:v>
                </c:pt>
                <c:pt idx="907">
                  <c:v>0.12946762616931551</c:v>
                </c:pt>
                <c:pt idx="908">
                  <c:v>0.12888197616955205</c:v>
                </c:pt>
                <c:pt idx="909">
                  <c:v>0.12742100616938501</c:v>
                </c:pt>
                <c:pt idx="910">
                  <c:v>0.12718662616939014</c:v>
                </c:pt>
                <c:pt idx="911">
                  <c:v>0.12746087359221298</c:v>
                </c:pt>
                <c:pt idx="912">
                  <c:v>0.12637070836142072</c:v>
                </c:pt>
                <c:pt idx="913">
                  <c:v>0.12476262616959848</c:v>
                </c:pt>
                <c:pt idx="914">
                  <c:v>0.12476262616959848</c:v>
                </c:pt>
                <c:pt idx="915">
                  <c:v>0.12558172616937213</c:v>
                </c:pt>
                <c:pt idx="916">
                  <c:v>0.1245794661693935</c:v>
                </c:pt>
                <c:pt idx="917">
                  <c:v>0.12135262616942555</c:v>
                </c:pt>
                <c:pt idx="918">
                  <c:v>0.1213526261693971</c:v>
                </c:pt>
                <c:pt idx="919">
                  <c:v>0.1204282061694073</c:v>
                </c:pt>
                <c:pt idx="920">
                  <c:v>0.12035862616940558</c:v>
                </c:pt>
                <c:pt idx="921">
                  <c:v>0.12035862616947665</c:v>
                </c:pt>
                <c:pt idx="922">
                  <c:v>0.11964883743709717</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0.12273262616942307</c:v>
                </c:pt>
                <c:pt idx="932">
                  <c:v>0.1229492261695242</c:v>
                </c:pt>
                <c:pt idx="933">
                  <c:v>0.12408912616945146</c:v>
                </c:pt>
                <c:pt idx="934">
                  <c:v>0.12480262616952589</c:v>
                </c:pt>
                <c:pt idx="935">
                  <c:v>0.12480262616952589</c:v>
                </c:pt>
                <c:pt idx="936">
                  <c:v>0.12642612616926391</c:v>
                </c:pt>
                <c:pt idx="937">
                  <c:v>0.12688262616958915</c:v>
                </c:pt>
                <c:pt idx="938">
                  <c:v>0.1282476261692978</c:v>
                </c:pt>
                <c:pt idx="939">
                  <c:v>0.12664298616951442</c:v>
                </c:pt>
                <c:pt idx="940">
                  <c:v>0.12733714616962291</c:v>
                </c:pt>
                <c:pt idx="941">
                  <c:v>0.12801862616956328</c:v>
                </c:pt>
                <c:pt idx="942">
                  <c:v>0.12794536843757959</c:v>
                </c:pt>
                <c:pt idx="943">
                  <c:v>0.12737262616937522</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0.13193083450273951</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0.13090722616946954</c:v>
                </c:pt>
                <c:pt idx="964">
                  <c:v>0.14677641564317417</c:v>
                </c:pt>
                <c:pt idx="965">
                  <c:v>0.15294525616936044</c:v>
                </c:pt>
                <c:pt idx="966">
                  <c:v>0.15300262616942473</c:v>
                </c:pt>
                <c:pt idx="967">
                  <c:v>0.15300262616942473</c:v>
                </c:pt>
                <c:pt idx="968">
                  <c:v>0.15263402616942306</c:v>
                </c:pt>
                <c:pt idx="969">
                  <c:v>0.14928230616945376</c:v>
                </c:pt>
                <c:pt idx="970">
                  <c:v>0.14764262616944279</c:v>
                </c:pt>
                <c:pt idx="971">
                  <c:v>0.14743838616951174</c:v>
                </c:pt>
                <c:pt idx="972">
                  <c:v>0.14736662616947174</c:v>
                </c:pt>
                <c:pt idx="973">
                  <c:v>0.14428262616949894</c:v>
                </c:pt>
                <c:pt idx="974">
                  <c:v>0.14427768616954495</c:v>
                </c:pt>
                <c:pt idx="975">
                  <c:v>0.14324718616938992</c:v>
                </c:pt>
                <c:pt idx="976">
                  <c:v>0.14321262616940095</c:v>
                </c:pt>
                <c:pt idx="977">
                  <c:v>0.14321262616940095</c:v>
                </c:pt>
                <c:pt idx="978">
                  <c:v>0.14322458493228396</c:v>
                </c:pt>
                <c:pt idx="979">
                  <c:v>0.1438211261692999</c:v>
                </c:pt>
                <c:pt idx="980">
                  <c:v>0.1443626261694107</c:v>
                </c:pt>
                <c:pt idx="981">
                  <c:v>0.14436262616945328</c:v>
                </c:pt>
                <c:pt idx="982">
                  <c:v>0.14436262616943912</c:v>
                </c:pt>
                <c:pt idx="983">
                  <c:v>0.1443626261694107</c:v>
                </c:pt>
                <c:pt idx="984">
                  <c:v>0.14398312616927461</c:v>
                </c:pt>
                <c:pt idx="985">
                  <c:v>0.14385662616929551</c:v>
                </c:pt>
                <c:pt idx="986">
                  <c:v>0.14387638616935311</c:v>
                </c:pt>
                <c:pt idx="987">
                  <c:v>0.14393262616940211</c:v>
                </c:pt>
                <c:pt idx="988">
                  <c:v>0.14393262616940211</c:v>
                </c:pt>
                <c:pt idx="989">
                  <c:v>0.14393262616941629</c:v>
                </c:pt>
                <c:pt idx="990">
                  <c:v>0.14115262616945751</c:v>
                </c:pt>
                <c:pt idx="991">
                  <c:v>0.14115262616942914</c:v>
                </c:pt>
                <c:pt idx="992">
                  <c:v>0.14115262616951432</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0.13810262616935626</c:v>
                </c:pt>
                <c:pt idx="1013">
                  <c:v>0.1381026261693421</c:v>
                </c:pt>
                <c:pt idx="1014">
                  <c:v>0.1381026261693421</c:v>
                </c:pt>
                <c:pt idx="1015">
                  <c:v>0.1381026261693421</c:v>
                </c:pt>
                <c:pt idx="1016">
                  <c:v>0.13805222616933582</c:v>
                </c:pt>
                <c:pt idx="1017">
                  <c:v>0.13734262616941351</c:v>
                </c:pt>
                <c:pt idx="1018">
                  <c:v>0.13734262616945614</c:v>
                </c:pt>
                <c:pt idx="1019">
                  <c:v>0.13734262616949883</c:v>
                </c:pt>
                <c:pt idx="1020">
                  <c:v>0.13734262616949883</c:v>
                </c:pt>
                <c:pt idx="1021">
                  <c:v>0.13734262616949883</c:v>
                </c:pt>
                <c:pt idx="1022">
                  <c:v>0.13734262616949883</c:v>
                </c:pt>
                <c:pt idx="1023">
                  <c:v>0.13734262616949883</c:v>
                </c:pt>
                <c:pt idx="1024">
                  <c:v>0.13793101326632501</c:v>
                </c:pt>
                <c:pt idx="1025">
                  <c:v>0.13798262616947454</c:v>
                </c:pt>
                <c:pt idx="1026">
                  <c:v>0.13798262616947454</c:v>
                </c:pt>
                <c:pt idx="1027">
                  <c:v>0.13771037616940879</c:v>
                </c:pt>
                <c:pt idx="1028">
                  <c:v>0.13770762616940146</c:v>
                </c:pt>
                <c:pt idx="1029">
                  <c:v>0.13770762616940146</c:v>
                </c:pt>
                <c:pt idx="1030">
                  <c:v>0.13770762616938725</c:v>
                </c:pt>
                <c:pt idx="1031">
                  <c:v>0.13829817616947093</c:v>
                </c:pt>
                <c:pt idx="1032">
                  <c:v>0.13834262616947518</c:v>
                </c:pt>
                <c:pt idx="1033">
                  <c:v>0.13829432616961418</c:v>
                </c:pt>
                <c:pt idx="1034">
                  <c:v>0.13793555950277891</c:v>
                </c:pt>
                <c:pt idx="1035">
                  <c:v>0.13622262616947017</c:v>
                </c:pt>
                <c:pt idx="1036">
                  <c:v>0.13622262616947017</c:v>
                </c:pt>
                <c:pt idx="1037">
                  <c:v>0.13622262616947017</c:v>
                </c:pt>
                <c:pt idx="1038">
                  <c:v>0.13622262616947017</c:v>
                </c:pt>
                <c:pt idx="1039">
                  <c:v>0.13622262616947017</c:v>
                </c:pt>
                <c:pt idx="1040">
                  <c:v>0.13622262616947017</c:v>
                </c:pt>
                <c:pt idx="1041">
                  <c:v>0.13571027616941939</c:v>
                </c:pt>
                <c:pt idx="1042">
                  <c:v>0.13307751188384032</c:v>
                </c:pt>
                <c:pt idx="1043">
                  <c:v>0.13012262616959439</c:v>
                </c:pt>
                <c:pt idx="1044">
                  <c:v>0.12876082616953965</c:v>
                </c:pt>
                <c:pt idx="1045">
                  <c:v>0.12719262616946025</c:v>
                </c:pt>
                <c:pt idx="1046">
                  <c:v>0.12719262616946025</c:v>
                </c:pt>
                <c:pt idx="1047">
                  <c:v>0.12719262616944602</c:v>
                </c:pt>
                <c:pt idx="1048">
                  <c:v>0.1275254261693704</c:v>
                </c:pt>
                <c:pt idx="1049">
                  <c:v>0.1278326261694076</c:v>
                </c:pt>
                <c:pt idx="1050">
                  <c:v>0.12783262616950702</c:v>
                </c:pt>
                <c:pt idx="1051">
                  <c:v>0.1278326261694929</c:v>
                </c:pt>
                <c:pt idx="1052">
                  <c:v>0.1278326261694076</c:v>
                </c:pt>
                <c:pt idx="1053">
                  <c:v>0.12783262616943603</c:v>
                </c:pt>
                <c:pt idx="1054">
                  <c:v>0.1278326261694076</c:v>
                </c:pt>
                <c:pt idx="1055">
                  <c:v>0.1278326261694076</c:v>
                </c:pt>
                <c:pt idx="1056">
                  <c:v>0.12635782616938224</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0.12306262616925782</c:v>
                </c:pt>
                <c:pt idx="1070">
                  <c:v>0.12306262616927204</c:v>
                </c:pt>
                <c:pt idx="1071">
                  <c:v>0.12306262616925782</c:v>
                </c:pt>
                <c:pt idx="1072">
                  <c:v>0.12361472616939298</c:v>
                </c:pt>
                <c:pt idx="1073">
                  <c:v>0.12447552616937686</c:v>
                </c:pt>
                <c:pt idx="1074">
                  <c:v>0.1261172561692519</c:v>
                </c:pt>
                <c:pt idx="1075">
                  <c:v>0.12611862616945757</c:v>
                </c:pt>
                <c:pt idx="1076">
                  <c:v>0.12611862616951433</c:v>
                </c:pt>
                <c:pt idx="1077">
                  <c:v>0.12611862616951433</c:v>
                </c:pt>
                <c:pt idx="1078">
                  <c:v>0.12611862616941488</c:v>
                </c:pt>
                <c:pt idx="1079">
                  <c:v>0.12599301616963038</c:v>
                </c:pt>
                <c:pt idx="1080">
                  <c:v>0.12571812616970141</c:v>
                </c:pt>
                <c:pt idx="1081">
                  <c:v>0.1256926261697231</c:v>
                </c:pt>
                <c:pt idx="1082">
                  <c:v>0.12569262616970883</c:v>
                </c:pt>
                <c:pt idx="1083">
                  <c:v>0.1256926261697231</c:v>
                </c:pt>
                <c:pt idx="1084">
                  <c:v>0.12379672616962986</c:v>
                </c:pt>
                <c:pt idx="1085">
                  <c:v>0.12310262616944102</c:v>
                </c:pt>
                <c:pt idx="1086">
                  <c:v>0.12409262616942843</c:v>
                </c:pt>
                <c:pt idx="1087">
                  <c:v>0.12368942616932088</c:v>
                </c:pt>
                <c:pt idx="1088">
                  <c:v>0.12351662616933369</c:v>
                </c:pt>
                <c:pt idx="1089">
                  <c:v>0.12351662616930525</c:v>
                </c:pt>
                <c:pt idx="1090">
                  <c:v>0.12303440616945241</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0.12422662616944541</c:v>
                </c:pt>
                <c:pt idx="1099">
                  <c:v>0.12422662616944541</c:v>
                </c:pt>
                <c:pt idx="1100">
                  <c:v>0.12422662616944541</c:v>
                </c:pt>
                <c:pt idx="1101">
                  <c:v>0.12422662616944541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0.12421968802522092</c:v>
                </c:pt>
                <c:pt idx="1111">
                  <c:v>0.1234326261694321</c:v>
                </c:pt>
                <c:pt idx="1112">
                  <c:v>0.1234326261694747</c:v>
                </c:pt>
                <c:pt idx="1113">
                  <c:v>0.12343262616946049</c:v>
                </c:pt>
                <c:pt idx="1114">
                  <c:v>0.12343262616946049</c:v>
                </c:pt>
                <c:pt idx="1115">
                  <c:v>0.12343262616946049</c:v>
                </c:pt>
                <c:pt idx="1116">
                  <c:v>0.12343262616948894</c:v>
                </c:pt>
                <c:pt idx="1117">
                  <c:v>0.12343262616946049</c:v>
                </c:pt>
                <c:pt idx="1118">
                  <c:v>0.12343262616946049</c:v>
                </c:pt>
                <c:pt idx="1119">
                  <c:v>0.12343262616946049</c:v>
                </c:pt>
                <c:pt idx="1120">
                  <c:v>0.12343262616946049</c:v>
                </c:pt>
                <c:pt idx="1121">
                  <c:v>0.12343262616940366</c:v>
                </c:pt>
                <c:pt idx="1122">
                  <c:v>0.12343262616951738</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0.12064862616939817</c:v>
                </c:pt>
                <c:pt idx="1131">
                  <c:v>0.1226294261694392</c:v>
                </c:pt>
                <c:pt idx="1132">
                  <c:v>0.12336126616941102</c:v>
                </c:pt>
                <c:pt idx="1133">
                  <c:v>0.12349262616930905</c:v>
                </c:pt>
                <c:pt idx="1134">
                  <c:v>0.12349262616932322</c:v>
                </c:pt>
                <c:pt idx="1135">
                  <c:v>0.12401632616953862</c:v>
                </c:pt>
                <c:pt idx="1136">
                  <c:v>0.12455262616953179</c:v>
                </c:pt>
                <c:pt idx="1137">
                  <c:v>0.12455262616946071</c:v>
                </c:pt>
                <c:pt idx="1138">
                  <c:v>0.12453862616955294</c:v>
                </c:pt>
                <c:pt idx="1139">
                  <c:v>0.12437712616933538</c:v>
                </c:pt>
                <c:pt idx="1140">
                  <c:v>0.11788202616925503</c:v>
                </c:pt>
                <c:pt idx="1141">
                  <c:v>0.11629262616935422</c:v>
                </c:pt>
                <c:pt idx="1142">
                  <c:v>0.11686022616940761</c:v>
                </c:pt>
                <c:pt idx="1143">
                  <c:v>0.11822262616946948</c:v>
                </c:pt>
                <c:pt idx="1144">
                  <c:v>0.11782227616933486</c:v>
                </c:pt>
                <c:pt idx="1145">
                  <c:v>0.11751262616937197</c:v>
                </c:pt>
                <c:pt idx="1146">
                  <c:v>0.11042262616953738</c:v>
                </c:pt>
                <c:pt idx="1147">
                  <c:v>0.11042262616942367</c:v>
                </c:pt>
                <c:pt idx="1148">
                  <c:v>0.10993977616951159</c:v>
                </c:pt>
                <c:pt idx="1149">
                  <c:v>0.10986762616950332</c:v>
                </c:pt>
                <c:pt idx="1150">
                  <c:v>0.10986762616950332</c:v>
                </c:pt>
                <c:pt idx="1151">
                  <c:v>0.10986762616950332</c:v>
                </c:pt>
                <c:pt idx="1152">
                  <c:v>0.11166262616956146</c:v>
                </c:pt>
                <c:pt idx="1153">
                  <c:v>0.11166262616958994</c:v>
                </c:pt>
                <c:pt idx="1154">
                  <c:v>0.11166262616958994</c:v>
                </c:pt>
                <c:pt idx="1155">
                  <c:v>0.11166262616958994</c:v>
                </c:pt>
                <c:pt idx="1156">
                  <c:v>0.11166262616958994</c:v>
                </c:pt>
                <c:pt idx="1157">
                  <c:v>0.11166262616958994</c:v>
                </c:pt>
                <c:pt idx="1158">
                  <c:v>0.11166262616958994</c:v>
                </c:pt>
                <c:pt idx="1159">
                  <c:v>0.11166262616944778</c:v>
                </c:pt>
                <c:pt idx="1160">
                  <c:v>0.11166262616956146</c:v>
                </c:pt>
                <c:pt idx="1161">
                  <c:v>0.11166262616958994</c:v>
                </c:pt>
                <c:pt idx="1162">
                  <c:v>0.11166262616958994</c:v>
                </c:pt>
                <c:pt idx="1163">
                  <c:v>0.11166262616958994</c:v>
                </c:pt>
                <c:pt idx="1164">
                  <c:v>0.11166262616958994</c:v>
                </c:pt>
                <c:pt idx="1165">
                  <c:v>0.11166262616958994</c:v>
                </c:pt>
                <c:pt idx="1166">
                  <c:v>0.11168392616961853</c:v>
                </c:pt>
                <c:pt idx="1167">
                  <c:v>0.11263471707850672</c:v>
                </c:pt>
                <c:pt idx="1168">
                  <c:v>0.1129426261693709</c:v>
                </c:pt>
                <c:pt idx="1169">
                  <c:v>0.11355802616944285</c:v>
                </c:pt>
                <c:pt idx="1170">
                  <c:v>0.11495662616957247</c:v>
                </c:pt>
                <c:pt idx="1171">
                  <c:v>0.11495662616952987</c:v>
                </c:pt>
                <c:pt idx="1172">
                  <c:v>0.11495662616957247</c:v>
                </c:pt>
                <c:pt idx="1173">
                  <c:v>0.11495662616957247</c:v>
                </c:pt>
                <c:pt idx="1174">
                  <c:v>0.11495662616957247</c:v>
                </c:pt>
                <c:pt idx="1175">
                  <c:v>0.114956626169473</c:v>
                </c:pt>
                <c:pt idx="1176">
                  <c:v>0.12137994759800108</c:v>
                </c:pt>
                <c:pt idx="1177">
                  <c:v>0.12691279638217176</c:v>
                </c:pt>
                <c:pt idx="1178">
                  <c:v>0.12909719616935439</c:v>
                </c:pt>
                <c:pt idx="1179">
                  <c:v>0.12917262616937814</c:v>
                </c:pt>
                <c:pt idx="1180">
                  <c:v>0.12917262616937814</c:v>
                </c:pt>
                <c:pt idx="1181">
                  <c:v>0.12917262616937814</c:v>
                </c:pt>
                <c:pt idx="1182">
                  <c:v>0.12917262616949188</c:v>
                </c:pt>
                <c:pt idx="1183">
                  <c:v>0.12917262616939237</c:v>
                </c:pt>
                <c:pt idx="1184">
                  <c:v>0.1300303661695637</c:v>
                </c:pt>
                <c:pt idx="1185">
                  <c:v>0.13145242616963065</c:v>
                </c:pt>
                <c:pt idx="1186">
                  <c:v>0.1318176261696351</c:v>
                </c:pt>
                <c:pt idx="1187">
                  <c:v>0.1318176261696351</c:v>
                </c:pt>
                <c:pt idx="1188">
                  <c:v>0.1318176261696351</c:v>
                </c:pt>
                <c:pt idx="1189">
                  <c:v>0.13181762616960668</c:v>
                </c:pt>
                <c:pt idx="1190">
                  <c:v>0.13166226902674788</c:v>
                </c:pt>
                <c:pt idx="1191">
                  <c:v>0.1295412761696611</c:v>
                </c:pt>
                <c:pt idx="1192">
                  <c:v>0.12726318616940097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0.12963262616941046</c:v>
                </c:pt>
                <c:pt idx="1208">
                  <c:v>0.12963262616941046</c:v>
                </c:pt>
                <c:pt idx="1209">
                  <c:v>0.12963262616950988</c:v>
                </c:pt>
                <c:pt idx="1210">
                  <c:v>0.13191262616945215</c:v>
                </c:pt>
                <c:pt idx="1211">
                  <c:v>0.13191262616939531</c:v>
                </c:pt>
                <c:pt idx="1212">
                  <c:v>0.13191262616939531</c:v>
                </c:pt>
                <c:pt idx="1213">
                  <c:v>0.13260842616946891</c:v>
                </c:pt>
                <c:pt idx="1214">
                  <c:v>0.13261322616956761</c:v>
                </c:pt>
                <c:pt idx="1215">
                  <c:v>0.13261262616953218</c:v>
                </c:pt>
                <c:pt idx="1216">
                  <c:v>0.1326126261695606</c:v>
                </c:pt>
                <c:pt idx="1217">
                  <c:v>0.13613688616931091</c:v>
                </c:pt>
                <c:pt idx="1218">
                  <c:v>0.13797262616957082</c:v>
                </c:pt>
                <c:pt idx="1219">
                  <c:v>0.13797262616955658</c:v>
                </c:pt>
                <c:pt idx="1220">
                  <c:v>0.13797262616955658</c:v>
                </c:pt>
                <c:pt idx="1221">
                  <c:v>0.13797262616955658</c:v>
                </c:pt>
                <c:pt idx="1222">
                  <c:v>0.13797262616955658</c:v>
                </c:pt>
                <c:pt idx="1223">
                  <c:v>0.13797262616955658</c:v>
                </c:pt>
                <c:pt idx="1224">
                  <c:v>0.13797262616945716</c:v>
                </c:pt>
                <c:pt idx="1225">
                  <c:v>0.13797262616944295</c:v>
                </c:pt>
                <c:pt idx="1226">
                  <c:v>0.13797262616955658</c:v>
                </c:pt>
                <c:pt idx="1227">
                  <c:v>0.13797262616955658</c:v>
                </c:pt>
                <c:pt idx="1228">
                  <c:v>0.13688032616948931</c:v>
                </c:pt>
                <c:pt idx="1229">
                  <c:v>0.13675262616948203</c:v>
                </c:pt>
                <c:pt idx="1230">
                  <c:v>0.13597732004696189</c:v>
                </c:pt>
                <c:pt idx="1231">
                  <c:v>0.13533262616945763</c:v>
                </c:pt>
                <c:pt idx="1232">
                  <c:v>0.13533262616952868</c:v>
                </c:pt>
                <c:pt idx="1233">
                  <c:v>0.13689262616948383</c:v>
                </c:pt>
                <c:pt idx="1234">
                  <c:v>0.13764622616929506</c:v>
                </c:pt>
                <c:pt idx="1235">
                  <c:v>0.13912162616959728</c:v>
                </c:pt>
                <c:pt idx="1236">
                  <c:v>0.13931262616958401</c:v>
                </c:pt>
                <c:pt idx="1237">
                  <c:v>0.13931262616958401</c:v>
                </c:pt>
                <c:pt idx="1238">
                  <c:v>0.13931262616958401</c:v>
                </c:pt>
                <c:pt idx="1239">
                  <c:v>0.13931262616958401</c:v>
                </c:pt>
                <c:pt idx="1240">
                  <c:v>0.13797689283605058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c:v>
                </c:pt>
                <c:pt idx="1249">
                  <c:v>0.13661662616941328</c:v>
                </c:pt>
                <c:pt idx="1250">
                  <c:v>0.13661662616942749</c:v>
                </c:pt>
                <c:pt idx="1251">
                  <c:v>0.13661662616938486</c:v>
                </c:pt>
                <c:pt idx="1252">
                  <c:v>0.13661662616942749</c:v>
                </c:pt>
                <c:pt idx="1253">
                  <c:v>0.13661662616942749</c:v>
                </c:pt>
                <c:pt idx="1254">
                  <c:v>0.13658374616942132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0.13634262616939458</c:v>
                </c:pt>
                <c:pt idx="1267">
                  <c:v>0.13636332616940194</c:v>
                </c:pt>
                <c:pt idx="1268">
                  <c:v>0.13774306616950588</c:v>
                </c:pt>
                <c:pt idx="1269">
                  <c:v>0.13961887616939356</c:v>
                </c:pt>
                <c:pt idx="1270">
                  <c:v>0.13961262616939513</c:v>
                </c:pt>
                <c:pt idx="1271">
                  <c:v>0.13961262616939513</c:v>
                </c:pt>
                <c:pt idx="1272">
                  <c:v>0.13961262616939513</c:v>
                </c:pt>
                <c:pt idx="1273">
                  <c:v>0.13961262616940928</c:v>
                </c:pt>
                <c:pt idx="1274">
                  <c:v>0.13948262616945328</c:v>
                </c:pt>
                <c:pt idx="1275">
                  <c:v>0.1394826261696096</c:v>
                </c:pt>
                <c:pt idx="1276">
                  <c:v>0.13903988932744946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c:v>
                </c:pt>
                <c:pt idx="1292">
                  <c:v>0.13986662616947854</c:v>
                </c:pt>
                <c:pt idx="1293">
                  <c:v>0.13986662616963486</c:v>
                </c:pt>
                <c:pt idx="1294">
                  <c:v>0.13986662616963486</c:v>
                </c:pt>
                <c:pt idx="1295">
                  <c:v>0.13986662616962064</c:v>
                </c:pt>
                <c:pt idx="1296">
                  <c:v>0.13986662616963486</c:v>
                </c:pt>
                <c:pt idx="1297">
                  <c:v>0.13986662616963486</c:v>
                </c:pt>
                <c:pt idx="1298">
                  <c:v>0.13894349616940377</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0.13831762616943882</c:v>
                </c:pt>
                <c:pt idx="1311">
                  <c:v>0.13814380616945243</c:v>
                </c:pt>
                <c:pt idx="1312">
                  <c:v>0.13780262616957367</c:v>
                </c:pt>
                <c:pt idx="1313">
                  <c:v>0.13535026616941084</c:v>
                </c:pt>
                <c:pt idx="1314">
                  <c:v>0.13380262616954036</c:v>
                </c:pt>
                <c:pt idx="1315">
                  <c:v>0.13380262616958299</c:v>
                </c:pt>
                <c:pt idx="1316">
                  <c:v>0.13380262616954036</c:v>
                </c:pt>
                <c:pt idx="1317">
                  <c:v>0.13373426616961126</c:v>
                </c:pt>
                <c:pt idx="1318">
                  <c:v>0.13347262616962038</c:v>
                </c:pt>
                <c:pt idx="1319">
                  <c:v>0.13271762616957972</c:v>
                </c:pt>
                <c:pt idx="1320">
                  <c:v>0.13271762616955127</c:v>
                </c:pt>
                <c:pt idx="1321">
                  <c:v>0.13271762616957972</c:v>
                </c:pt>
                <c:pt idx="1322">
                  <c:v>0.13293777923082928</c:v>
                </c:pt>
                <c:pt idx="1323">
                  <c:v>0.13333262616956171</c:v>
                </c:pt>
                <c:pt idx="1324">
                  <c:v>0.13339382616955217</c:v>
                </c:pt>
                <c:pt idx="1325">
                  <c:v>0.13384262616955306</c:v>
                </c:pt>
                <c:pt idx="1326">
                  <c:v>0.13384262616951043</c:v>
                </c:pt>
                <c:pt idx="1327">
                  <c:v>0.13384262616956732</c:v>
                </c:pt>
                <c:pt idx="1328">
                  <c:v>0.13384262616956732</c:v>
                </c:pt>
                <c:pt idx="1329">
                  <c:v>0.13381202616957918</c:v>
                </c:pt>
                <c:pt idx="1330">
                  <c:v>0.1331208261693746</c:v>
                </c:pt>
                <c:pt idx="1331">
                  <c:v>0.13262992616924407</c:v>
                </c:pt>
                <c:pt idx="1332">
                  <c:v>0.13269262616951485</c:v>
                </c:pt>
                <c:pt idx="1333">
                  <c:v>0.13269262616951485</c:v>
                </c:pt>
                <c:pt idx="1334">
                  <c:v>0.13269262616951485</c:v>
                </c:pt>
                <c:pt idx="1335">
                  <c:v>0.13056262616946418</c:v>
                </c:pt>
                <c:pt idx="1336">
                  <c:v>0.13056262616953518</c:v>
                </c:pt>
                <c:pt idx="1337">
                  <c:v>0.13056262616953518</c:v>
                </c:pt>
                <c:pt idx="1338">
                  <c:v>0.13056262616953518</c:v>
                </c:pt>
                <c:pt idx="1339">
                  <c:v>0.12792962616947534</c:v>
                </c:pt>
                <c:pt idx="1340">
                  <c:v>0.12689262616947872</c:v>
                </c:pt>
                <c:pt idx="1341">
                  <c:v>0.12684883669582808</c:v>
                </c:pt>
                <c:pt idx="1342">
                  <c:v>0.12676262616940903</c:v>
                </c:pt>
                <c:pt idx="1343">
                  <c:v>0.1267626261693664</c:v>
                </c:pt>
                <c:pt idx="1344">
                  <c:v>0.12676262616933798</c:v>
                </c:pt>
                <c:pt idx="1345">
                  <c:v>0.12676262616940903</c:v>
                </c:pt>
                <c:pt idx="1346">
                  <c:v>0.12625442616943874</c:v>
                </c:pt>
                <c:pt idx="1347">
                  <c:v>0.12610262616954054</c:v>
                </c:pt>
                <c:pt idx="1348">
                  <c:v>0.12610262616945528</c:v>
                </c:pt>
                <c:pt idx="1349">
                  <c:v>0.12610262616945528</c:v>
                </c:pt>
                <c:pt idx="1350">
                  <c:v>0.12610262616945528</c:v>
                </c:pt>
                <c:pt idx="1351">
                  <c:v>0.12610262616954054</c:v>
                </c:pt>
                <c:pt idx="1352">
                  <c:v>0.12610262616949797</c:v>
                </c:pt>
                <c:pt idx="1353">
                  <c:v>0.12610262616945528</c:v>
                </c:pt>
                <c:pt idx="1354">
                  <c:v>0.12610262616951212</c:v>
                </c:pt>
                <c:pt idx="1355">
                  <c:v>0.12610262616945528</c:v>
                </c:pt>
                <c:pt idx="1356">
                  <c:v>0.12638312616965658</c:v>
                </c:pt>
                <c:pt idx="1357">
                  <c:v>0.12414417616942333</c:v>
                </c:pt>
                <c:pt idx="1358">
                  <c:v>0.11846192616951612</c:v>
                </c:pt>
                <c:pt idx="1359">
                  <c:v>0.11488862616953098</c:v>
                </c:pt>
                <c:pt idx="1360">
                  <c:v>0.1148886261695736</c:v>
                </c:pt>
                <c:pt idx="1361">
                  <c:v>0.11488862616947412</c:v>
                </c:pt>
                <c:pt idx="1362">
                  <c:v>0.11533262616958953</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0.11348262616942859</c:v>
                </c:pt>
                <c:pt idx="1371">
                  <c:v>0.11412598616955449</c:v>
                </c:pt>
                <c:pt idx="1372">
                  <c:v>0.11450262616949658</c:v>
                </c:pt>
                <c:pt idx="1373">
                  <c:v>0.11450262616953924</c:v>
                </c:pt>
                <c:pt idx="1374">
                  <c:v>0.114459726169585</c:v>
                </c:pt>
                <c:pt idx="1375">
                  <c:v>0.11414340616936156</c:v>
                </c:pt>
                <c:pt idx="1376">
                  <c:v>0.11168834045518852</c:v>
                </c:pt>
                <c:pt idx="1377">
                  <c:v>0.1114526261694806</c:v>
                </c:pt>
                <c:pt idx="1378">
                  <c:v>0.11298222616957787</c:v>
                </c:pt>
                <c:pt idx="1379">
                  <c:v>0.11324262616957986</c:v>
                </c:pt>
                <c:pt idx="1380">
                  <c:v>0.11324262616957986</c:v>
                </c:pt>
                <c:pt idx="1381">
                  <c:v>0.11324262616957986</c:v>
                </c:pt>
                <c:pt idx="1382">
                  <c:v>0.11324262616957986</c:v>
                </c:pt>
                <c:pt idx="1383">
                  <c:v>0.11324262616957986</c:v>
                </c:pt>
                <c:pt idx="1384">
                  <c:v>0.11324262616957986</c:v>
                </c:pt>
                <c:pt idx="1385">
                  <c:v>0.11324262616950875</c:v>
                </c:pt>
                <c:pt idx="1386">
                  <c:v>0.11324262616949454</c:v>
                </c:pt>
                <c:pt idx="1387">
                  <c:v>0.11324262616957986</c:v>
                </c:pt>
                <c:pt idx="1388">
                  <c:v>0.11324262616957986</c:v>
                </c:pt>
                <c:pt idx="1389">
                  <c:v>0.11324262616957986</c:v>
                </c:pt>
                <c:pt idx="1390">
                  <c:v>0.11324262616957986</c:v>
                </c:pt>
                <c:pt idx="1391">
                  <c:v>0.11324262616957986</c:v>
                </c:pt>
                <c:pt idx="1392">
                  <c:v>0.11324262616957986</c:v>
                </c:pt>
                <c:pt idx="1393">
                  <c:v>0.11324262616957986</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0.11529356301159061</c:v>
                </c:pt>
                <c:pt idx="1408">
                  <c:v>0.11385862616930349</c:v>
                </c:pt>
                <c:pt idx="1409">
                  <c:v>0.11385862616930349</c:v>
                </c:pt>
                <c:pt idx="1410">
                  <c:v>0.11352677616945075</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0.11370190616950995</c:v>
                </c:pt>
                <c:pt idx="1425">
                  <c:v>0.11405662616951417</c:v>
                </c:pt>
                <c:pt idx="1426">
                  <c:v>0.11405662616948575</c:v>
                </c:pt>
                <c:pt idx="1427">
                  <c:v>0.11405662616945733</c:v>
                </c:pt>
                <c:pt idx="1428">
                  <c:v>0.11687262616946723</c:v>
                </c:pt>
                <c:pt idx="1429">
                  <c:v>0.11693262616955738</c:v>
                </c:pt>
                <c:pt idx="1430">
                  <c:v>0.11695262616956367</c:v>
                </c:pt>
                <c:pt idx="1431">
                  <c:v>0.11695262616956367</c:v>
                </c:pt>
                <c:pt idx="1432">
                  <c:v>0.11695262616960633</c:v>
                </c:pt>
                <c:pt idx="1433">
                  <c:v>0.11695262616956367</c:v>
                </c:pt>
                <c:pt idx="1434">
                  <c:v>0.11695262616956367</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0.11833746827481659</c:v>
                </c:pt>
                <c:pt idx="1444">
                  <c:v>0.11844520681458449</c:v>
                </c:pt>
                <c:pt idx="1445">
                  <c:v>0.11810262616954503</c:v>
                </c:pt>
                <c:pt idx="1446">
                  <c:v>0.11810262616950243</c:v>
                </c:pt>
                <c:pt idx="1447">
                  <c:v>0.11820982616947615</c:v>
                </c:pt>
                <c:pt idx="1448">
                  <c:v>0.11984437616941078</c:v>
                </c:pt>
                <c:pt idx="1449">
                  <c:v>0.12243961616952959</c:v>
                </c:pt>
                <c:pt idx="1450">
                  <c:v>0.12357262616956177</c:v>
                </c:pt>
                <c:pt idx="1451">
                  <c:v>0.12343292616954216</c:v>
                </c:pt>
                <c:pt idx="1452">
                  <c:v>0.12255262616949382</c:v>
                </c:pt>
                <c:pt idx="1453">
                  <c:v>0.11964262616949387</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0.11984962616956804</c:v>
                </c:pt>
                <c:pt idx="1462">
                  <c:v>0.1201700174738534</c:v>
                </c:pt>
                <c:pt idx="1463">
                  <c:v>0.11842262616950452</c:v>
                </c:pt>
                <c:pt idx="1464">
                  <c:v>0.11842262616966084</c:v>
                </c:pt>
                <c:pt idx="1465">
                  <c:v>0.11860172616955822</c:v>
                </c:pt>
                <c:pt idx="1466">
                  <c:v>0.1182697261696149</c:v>
                </c:pt>
                <c:pt idx="1467">
                  <c:v>0.11827173616958936</c:v>
                </c:pt>
                <c:pt idx="1468">
                  <c:v>0.12005426616934753</c:v>
                </c:pt>
                <c:pt idx="1469">
                  <c:v>0.12010262616931303</c:v>
                </c:pt>
                <c:pt idx="1470">
                  <c:v>0.12010262616931303</c:v>
                </c:pt>
                <c:pt idx="1471">
                  <c:v>0.12070563821777117</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-1.1198299990121816</c:v>
                </c:pt>
                <c:pt idx="2">
                  <c:v>-1.1224374806460564</c:v>
                </c:pt>
                <c:pt idx="3">
                  <c:v>-1.1233801605880283</c:v>
                </c:pt>
                <c:pt idx="4">
                  <c:v>-1.1253400738839761</c:v>
                </c:pt>
                <c:pt idx="5">
                  <c:v>-1.1247632738949418</c:v>
                </c:pt>
                <c:pt idx="6">
                  <c:v>-1.1263265903594681</c:v>
                </c:pt>
                <c:pt idx="7">
                  <c:v>-1.1266352295326101</c:v>
                </c:pt>
                <c:pt idx="8">
                  <c:v>-1.1269717965903254</c:v>
                </c:pt>
                <c:pt idx="9">
                  <c:v>-1.1278395057197628</c:v>
                </c:pt>
                <c:pt idx="10">
                  <c:v>-1.128817418054183</c:v>
                </c:pt>
                <c:pt idx="11">
                  <c:v>-1.1273581101925036</c:v>
                </c:pt>
                <c:pt idx="12">
                  <c:v>-1.1260163005573247</c:v>
                </c:pt>
                <c:pt idx="13">
                  <c:v>-1.123937323783196</c:v>
                </c:pt>
                <c:pt idx="14">
                  <c:v>-1.1220593158390386</c:v>
                </c:pt>
                <c:pt idx="15">
                  <c:v>-1.1201191057415523</c:v>
                </c:pt>
                <c:pt idx="16">
                  <c:v>-1.1199928610783871</c:v>
                </c:pt>
                <c:pt idx="17">
                  <c:v>-1.1203376053903753</c:v>
                </c:pt>
                <c:pt idx="18">
                  <c:v>-1.1270405538279675</c:v>
                </c:pt>
                <c:pt idx="19">
                  <c:v>-1.1278550159409946</c:v>
                </c:pt>
                <c:pt idx="20">
                  <c:v>-1.1294638480272563</c:v>
                </c:pt>
                <c:pt idx="21">
                  <c:v>-1.1308951331405699</c:v>
                </c:pt>
                <c:pt idx="22">
                  <c:v>-1.1320147054956351</c:v>
                </c:pt>
                <c:pt idx="23">
                  <c:v>-1.1329483069778239</c:v>
                </c:pt>
                <c:pt idx="24">
                  <c:v>-1.1333788460548675</c:v>
                </c:pt>
                <c:pt idx="25">
                  <c:v>-1.1328120257311418</c:v>
                </c:pt>
                <c:pt idx="26">
                  <c:v>-1.1318396818981706</c:v>
                </c:pt>
                <c:pt idx="27">
                  <c:v>-1.131581016942476</c:v>
                </c:pt>
                <c:pt idx="28">
                  <c:v>-1.1311095441622574</c:v>
                </c:pt>
                <c:pt idx="29">
                  <c:v>-1.1311689668080482</c:v>
                </c:pt>
                <c:pt idx="30">
                  <c:v>-1.1318716225189003</c:v>
                </c:pt>
                <c:pt idx="31">
                  <c:v>-1.1315355487526233</c:v>
                </c:pt>
                <c:pt idx="32">
                  <c:v>-1.1325119717263457</c:v>
                </c:pt>
                <c:pt idx="33">
                  <c:v>-1.131595493148978</c:v>
                </c:pt>
                <c:pt idx="34">
                  <c:v>-1.1304996936467404</c:v>
                </c:pt>
                <c:pt idx="35">
                  <c:v>-1.130422967855083</c:v>
                </c:pt>
                <c:pt idx="36">
                  <c:v>-1.1280448951999342</c:v>
                </c:pt>
                <c:pt idx="37">
                  <c:v>-1.1279725995448331</c:v>
                </c:pt>
                <c:pt idx="38">
                  <c:v>-1.1280251255968219</c:v>
                </c:pt>
                <c:pt idx="39">
                  <c:v>-1.1282363776560373</c:v>
                </c:pt>
                <c:pt idx="40">
                  <c:v>-1.1285075646252107</c:v>
                </c:pt>
                <c:pt idx="41">
                  <c:v>-1.1296274595169962</c:v>
                </c:pt>
                <c:pt idx="42">
                  <c:v>-1.1291750543482102</c:v>
                </c:pt>
                <c:pt idx="43">
                  <c:v>-1.1278808568233529</c:v>
                </c:pt>
                <c:pt idx="44">
                  <c:v>-1.1287329513814375</c:v>
                </c:pt>
                <c:pt idx="45">
                  <c:v>-1.1290170398190473</c:v>
                </c:pt>
                <c:pt idx="46">
                  <c:v>-1.1289160763421933</c:v>
                </c:pt>
                <c:pt idx="47">
                  <c:v>-1.1291330771439476</c:v>
                </c:pt>
                <c:pt idx="48">
                  <c:v>-1.1302923974054262</c:v>
                </c:pt>
                <c:pt idx="49">
                  <c:v>-1.1307757850711937</c:v>
                </c:pt>
                <c:pt idx="50">
                  <c:v>-1.130814603312984</c:v>
                </c:pt>
                <c:pt idx="51">
                  <c:v>-1.1311426326342371</c:v>
                </c:pt>
                <c:pt idx="52">
                  <c:v>-1.1334803692277977</c:v>
                </c:pt>
                <c:pt idx="53">
                  <c:v>-1.1346302979791854</c:v>
                </c:pt>
                <c:pt idx="54">
                  <c:v>-1.1373464934573718</c:v>
                </c:pt>
                <c:pt idx="55">
                  <c:v>-1.1383441564221215</c:v>
                </c:pt>
                <c:pt idx="56">
                  <c:v>-1.1389403655320507</c:v>
                </c:pt>
                <c:pt idx="57">
                  <c:v>-1.1387346914606833</c:v>
                </c:pt>
                <c:pt idx="58">
                  <c:v>-1.1387238011035099</c:v>
                </c:pt>
                <c:pt idx="59">
                  <c:v>-1.1393770233202365</c:v>
                </c:pt>
                <c:pt idx="60">
                  <c:v>-1.1392811824852629</c:v>
                </c:pt>
                <c:pt idx="61">
                  <c:v>-1.1416423978540986</c:v>
                </c:pt>
                <c:pt idx="62">
                  <c:v>-1.1421347501431423</c:v>
                </c:pt>
                <c:pt idx="63">
                  <c:v>-1.1417747612283904</c:v>
                </c:pt>
                <c:pt idx="64">
                  <c:v>-1.1433051694620393</c:v>
                </c:pt>
                <c:pt idx="65">
                  <c:v>-1.1430304915072895</c:v>
                </c:pt>
                <c:pt idx="66">
                  <c:v>-1.1422262557052818</c:v>
                </c:pt>
                <c:pt idx="67">
                  <c:v>-1.1415893595379032</c:v>
                </c:pt>
                <c:pt idx="68">
                  <c:v>-1.1407281011426846</c:v>
                </c:pt>
                <c:pt idx="69">
                  <c:v>-1.1419650578877594</c:v>
                </c:pt>
                <c:pt idx="70">
                  <c:v>-1.1403154343939557</c:v>
                </c:pt>
                <c:pt idx="71">
                  <c:v>-1.1420653668048151</c:v>
                </c:pt>
                <c:pt idx="72">
                  <c:v>-1.1400687886739291</c:v>
                </c:pt>
                <c:pt idx="73">
                  <c:v>-1.1417288282062121</c:v>
                </c:pt>
                <c:pt idx="74">
                  <c:v>-1.1400353302333883</c:v>
                </c:pt>
                <c:pt idx="75">
                  <c:v>-1.139999889140682</c:v>
                </c:pt>
                <c:pt idx="76">
                  <c:v>-1.1384968111500768</c:v>
                </c:pt>
                <c:pt idx="77">
                  <c:v>-1.1408709564464634</c:v>
                </c:pt>
                <c:pt idx="78">
                  <c:v>-1.1433026271138544</c:v>
                </c:pt>
                <c:pt idx="79">
                  <c:v>-1.1428583517674582</c:v>
                </c:pt>
                <c:pt idx="80">
                  <c:v>-1.1445762297210684</c:v>
                </c:pt>
                <c:pt idx="81">
                  <c:v>-1.145055965132912</c:v>
                </c:pt>
                <c:pt idx="82">
                  <c:v>-1.1445410257877318</c:v>
                </c:pt>
                <c:pt idx="83">
                  <c:v>-1.1456595546416821</c:v>
                </c:pt>
                <c:pt idx="84">
                  <c:v>-1.1476606672592591</c:v>
                </c:pt>
                <c:pt idx="85">
                  <c:v>-1.147079256892539</c:v>
                </c:pt>
                <c:pt idx="86">
                  <c:v>-1.1474848562927491</c:v>
                </c:pt>
                <c:pt idx="87">
                  <c:v>-1.1486039922746298</c:v>
                </c:pt>
                <c:pt idx="88">
                  <c:v>-1.1485411355615305</c:v>
                </c:pt>
                <c:pt idx="89">
                  <c:v>-1.1486138201579481</c:v>
                </c:pt>
                <c:pt idx="90">
                  <c:v>-1.1476085775804843</c:v>
                </c:pt>
                <c:pt idx="91">
                  <c:v>-1.1471766440064639</c:v>
                </c:pt>
                <c:pt idx="92">
                  <c:v>-1.1484618484489175</c:v>
                </c:pt>
                <c:pt idx="93">
                  <c:v>-1.1484380376505501</c:v>
                </c:pt>
                <c:pt idx="94">
                  <c:v>-1.1466327712210505</c:v>
                </c:pt>
                <c:pt idx="95">
                  <c:v>-1.1445258855350744</c:v>
                </c:pt>
                <c:pt idx="96">
                  <c:v>-1.1436644563851242</c:v>
                </c:pt>
                <c:pt idx="97">
                  <c:v>-1.1433663281142259</c:v>
                </c:pt>
                <c:pt idx="98">
                  <c:v>-1.1423430709128302</c:v>
                </c:pt>
                <c:pt idx="99">
                  <c:v>-1.1410413222343718</c:v>
                </c:pt>
                <c:pt idx="100">
                  <c:v>-1.1407730001501193</c:v>
                </c:pt>
                <c:pt idx="101">
                  <c:v>-1.1381882952998268</c:v>
                </c:pt>
                <c:pt idx="102">
                  <c:v>-1.1374952492856778</c:v>
                </c:pt>
                <c:pt idx="103">
                  <c:v>-1.1367732982903926</c:v>
                </c:pt>
                <c:pt idx="104">
                  <c:v>-1.1383357989267755</c:v>
                </c:pt>
                <c:pt idx="105">
                  <c:v>-1.1360356947782861</c:v>
                </c:pt>
                <c:pt idx="106">
                  <c:v>-1.1363602710594729</c:v>
                </c:pt>
                <c:pt idx="107">
                  <c:v>-1.1335540878389736</c:v>
                </c:pt>
                <c:pt idx="108">
                  <c:v>-1.1327114606819895</c:v>
                </c:pt>
                <c:pt idx="109">
                  <c:v>-1.1301104297823068</c:v>
                </c:pt>
                <c:pt idx="110">
                  <c:v>-1.1304527645553302</c:v>
                </c:pt>
                <c:pt idx="111">
                  <c:v>-1.1279405640603533</c:v>
                </c:pt>
                <c:pt idx="112">
                  <c:v>-1.1261907170268728</c:v>
                </c:pt>
                <c:pt idx="113">
                  <c:v>-1.1268467187511533</c:v>
                </c:pt>
                <c:pt idx="114">
                  <c:v>-1.1271014753208135</c:v>
                </c:pt>
                <c:pt idx="115">
                  <c:v>-1.1254112975788355</c:v>
                </c:pt>
                <c:pt idx="116">
                  <c:v>-1.1248306556083918</c:v>
                </c:pt>
                <c:pt idx="117">
                  <c:v>-1.1239412226828445</c:v>
                </c:pt>
                <c:pt idx="118">
                  <c:v>-1.1246846887740101</c:v>
                </c:pt>
                <c:pt idx="119">
                  <c:v>-1.1220775012177038</c:v>
                </c:pt>
                <c:pt idx="120">
                  <c:v>-1.1217416646107523</c:v>
                </c:pt>
                <c:pt idx="121">
                  <c:v>-1.1202043977287981</c:v>
                </c:pt>
                <c:pt idx="122">
                  <c:v>-1.1228835678898721</c:v>
                </c:pt>
                <c:pt idx="123">
                  <c:v>-1.1232367645609429</c:v>
                </c:pt>
                <c:pt idx="124">
                  <c:v>-1.1217346162349875</c:v>
                </c:pt>
                <c:pt idx="125">
                  <c:v>-1.121906518815464</c:v>
                </c:pt>
                <c:pt idx="126">
                  <c:v>-1.1212464853823008</c:v>
                </c:pt>
                <c:pt idx="127">
                  <c:v>-1.1209967660771412</c:v>
                </c:pt>
                <c:pt idx="128">
                  <c:v>-1.1226852837037176</c:v>
                </c:pt>
                <c:pt idx="129">
                  <c:v>-1.1229228699367164</c:v>
                </c:pt>
                <c:pt idx="130">
                  <c:v>-1.1241109433973411</c:v>
                </c:pt>
                <c:pt idx="131">
                  <c:v>-1.1217916578009257</c:v>
                </c:pt>
                <c:pt idx="132">
                  <c:v>-1.1196674025644309</c:v>
                </c:pt>
                <c:pt idx="133">
                  <c:v>-1.1187471009783967</c:v>
                </c:pt>
                <c:pt idx="134">
                  <c:v>-1.1180143070578197</c:v>
                </c:pt>
                <c:pt idx="135">
                  <c:v>-1.1178260120233285</c:v>
                </c:pt>
                <c:pt idx="136">
                  <c:v>-1.1150274843065096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-1.1157652775461027</c:v>
                </c:pt>
                <c:pt idx="146">
                  <c:v>-1.1180136809571479</c:v>
                </c:pt>
                <c:pt idx="147">
                  <c:v>-1.1179165689480617</c:v>
                </c:pt>
                <c:pt idx="148">
                  <c:v>-1.1181835724263753</c:v>
                </c:pt>
                <c:pt idx="149">
                  <c:v>-1.1201881570567884</c:v>
                </c:pt>
                <c:pt idx="150">
                  <c:v>-1.118981139307579</c:v>
                </c:pt>
                <c:pt idx="151">
                  <c:v>-1.1174358279806142</c:v>
                </c:pt>
                <c:pt idx="152">
                  <c:v>-1.116690388723697</c:v>
                </c:pt>
                <c:pt idx="153">
                  <c:v>-1.1152008857340685</c:v>
                </c:pt>
                <c:pt idx="154">
                  <c:v>-1.1113237952563391</c:v>
                </c:pt>
                <c:pt idx="155">
                  <c:v>-1.1071382648193264</c:v>
                </c:pt>
                <c:pt idx="156">
                  <c:v>-1.1043287613679809</c:v>
                </c:pt>
                <c:pt idx="157">
                  <c:v>-1.1015740701847108</c:v>
                </c:pt>
                <c:pt idx="158">
                  <c:v>-1.1006561781376263</c:v>
                </c:pt>
                <c:pt idx="159">
                  <c:v>-1.1028898017782187</c:v>
                </c:pt>
                <c:pt idx="160">
                  <c:v>-1.103449070948372</c:v>
                </c:pt>
                <c:pt idx="161">
                  <c:v>-1.1062127457276745</c:v>
                </c:pt>
                <c:pt idx="162">
                  <c:v>-1.1081190135795111</c:v>
                </c:pt>
                <c:pt idx="163">
                  <c:v>-1.1082425451397602</c:v>
                </c:pt>
                <c:pt idx="164">
                  <c:v>-1.1084938202102141</c:v>
                </c:pt>
                <c:pt idx="165">
                  <c:v>-1.1087038390408281</c:v>
                </c:pt>
                <c:pt idx="166">
                  <c:v>-1.1118479553568936</c:v>
                </c:pt>
                <c:pt idx="167">
                  <c:v>-1.1151374029202827</c:v>
                </c:pt>
                <c:pt idx="168">
                  <c:v>-1.114352386511684</c:v>
                </c:pt>
                <c:pt idx="169">
                  <c:v>-1.1152721663471541</c:v>
                </c:pt>
                <c:pt idx="170">
                  <c:v>-1.1142002819934191</c:v>
                </c:pt>
                <c:pt idx="171">
                  <c:v>-1.1146939434020453</c:v>
                </c:pt>
                <c:pt idx="172">
                  <c:v>-1.114910858826434</c:v>
                </c:pt>
                <c:pt idx="173">
                  <c:v>-1.1142084877067906</c:v>
                </c:pt>
                <c:pt idx="174">
                  <c:v>-1.113026551930048</c:v>
                </c:pt>
                <c:pt idx="175">
                  <c:v>-1.1102730180843845</c:v>
                </c:pt>
                <c:pt idx="176">
                  <c:v>-1.1097645389598081</c:v>
                </c:pt>
                <c:pt idx="177">
                  <c:v>-1.1086138987303826</c:v>
                </c:pt>
                <c:pt idx="178">
                  <c:v>-1.1120371610832658</c:v>
                </c:pt>
                <c:pt idx="179">
                  <c:v>-1.1127194210903615</c:v>
                </c:pt>
                <c:pt idx="180">
                  <c:v>-1.113068377352334</c:v>
                </c:pt>
                <c:pt idx="181">
                  <c:v>-1.1141518920004216</c:v>
                </c:pt>
                <c:pt idx="182">
                  <c:v>-1.1130901770394384</c:v>
                </c:pt>
                <c:pt idx="183">
                  <c:v>-1.1132278717558397</c:v>
                </c:pt>
                <c:pt idx="184">
                  <c:v>-1.1130974436018026</c:v>
                </c:pt>
                <c:pt idx="185">
                  <c:v>-1.1148140598677121</c:v>
                </c:pt>
                <c:pt idx="186">
                  <c:v>-1.114511387623736</c:v>
                </c:pt>
                <c:pt idx="187">
                  <c:v>-1.1122613999882702</c:v>
                </c:pt>
                <c:pt idx="188">
                  <c:v>-1.1119980772230345</c:v>
                </c:pt>
                <c:pt idx="189">
                  <c:v>-1.1137194651349627</c:v>
                </c:pt>
                <c:pt idx="190">
                  <c:v>-1.1140987019022508</c:v>
                </c:pt>
                <c:pt idx="191">
                  <c:v>-1.1152573486312043</c:v>
                </c:pt>
                <c:pt idx="192">
                  <c:v>-1.115234657224959</c:v>
                </c:pt>
                <c:pt idx="193">
                  <c:v>-1.11491215845966</c:v>
                </c:pt>
                <c:pt idx="194">
                  <c:v>-1.1163253815171856</c:v>
                </c:pt>
                <c:pt idx="195">
                  <c:v>-1.1197075299258055</c:v>
                </c:pt>
                <c:pt idx="196">
                  <c:v>-1.1194515970457815</c:v>
                </c:pt>
                <c:pt idx="197">
                  <c:v>-1.1207839772253863</c:v>
                </c:pt>
                <c:pt idx="198">
                  <c:v>-1.1218706603223154</c:v>
                </c:pt>
                <c:pt idx="199">
                  <c:v>-1.123064757630345</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-1.1245307344128297</c:v>
                </c:pt>
                <c:pt idx="208">
                  <c:v>-1.1235997321970919</c:v>
                </c:pt>
                <c:pt idx="209">
                  <c:v>-1.1241013526733918</c:v>
                </c:pt>
                <c:pt idx="210">
                  <c:v>-1.1232927721121366</c:v>
                </c:pt>
                <c:pt idx="211">
                  <c:v>-1.1219218772547346</c:v>
                </c:pt>
                <c:pt idx="212">
                  <c:v>-1.1213745134837441</c:v>
                </c:pt>
                <c:pt idx="213">
                  <c:v>-1.1203517211146452</c:v>
                </c:pt>
                <c:pt idx="214">
                  <c:v>-1.1193708110861</c:v>
                </c:pt>
                <c:pt idx="215">
                  <c:v>-1.1196777806574258</c:v>
                </c:pt>
                <c:pt idx="216">
                  <c:v>-1.1180675730469722</c:v>
                </c:pt>
                <c:pt idx="217">
                  <c:v>-1.1172352765510993</c:v>
                </c:pt>
                <c:pt idx="218">
                  <c:v>-1.1168110743717825</c:v>
                </c:pt>
                <c:pt idx="219">
                  <c:v>-1.1174430945429776</c:v>
                </c:pt>
                <c:pt idx="220">
                  <c:v>-1.1159427391416727</c:v>
                </c:pt>
                <c:pt idx="221">
                  <c:v>-1.1183480092306441</c:v>
                </c:pt>
                <c:pt idx="222">
                  <c:v>-1.1213328018979216</c:v>
                </c:pt>
                <c:pt idx="223">
                  <c:v>-1.1235228830825577</c:v>
                </c:pt>
                <c:pt idx="224">
                  <c:v>-1.1250950882793798</c:v>
                </c:pt>
                <c:pt idx="225">
                  <c:v>-1.1264862650040754</c:v>
                </c:pt>
                <c:pt idx="226">
                  <c:v>-1.1263892193996128</c:v>
                </c:pt>
                <c:pt idx="227">
                  <c:v>-1.1233257562340098</c:v>
                </c:pt>
                <c:pt idx="228">
                  <c:v>-1.12258080078216</c:v>
                </c:pt>
                <c:pt idx="229">
                  <c:v>-1.1195251259294703</c:v>
                </c:pt>
                <c:pt idx="230">
                  <c:v>-1.1223171459938195</c:v>
                </c:pt>
                <c:pt idx="231">
                  <c:v>-1.1242266486991634</c:v>
                </c:pt>
                <c:pt idx="232">
                  <c:v>-1.1245997098370708</c:v>
                </c:pt>
                <c:pt idx="233">
                  <c:v>-1.1259252029092575</c:v>
                </c:pt>
                <c:pt idx="234">
                  <c:v>-1.1236602837213638</c:v>
                </c:pt>
                <c:pt idx="235">
                  <c:v>-1.122641836111484</c:v>
                </c:pt>
                <c:pt idx="236">
                  <c:v>-1.1194747912298335</c:v>
                </c:pt>
                <c:pt idx="237">
                  <c:v>-1.1171825323125124</c:v>
                </c:pt>
                <c:pt idx="238">
                  <c:v>-1.1161345156753697</c:v>
                </c:pt>
                <c:pt idx="239">
                  <c:v>-1.1142483304769546</c:v>
                </c:pt>
                <c:pt idx="240">
                  <c:v>-1.1124986921436881</c:v>
                </c:pt>
                <c:pt idx="241">
                  <c:v>-1.1114534929595692</c:v>
                </c:pt>
                <c:pt idx="242">
                  <c:v>-1.1111459162603272</c:v>
                </c:pt>
                <c:pt idx="243">
                  <c:v>-1.1104731615998282</c:v>
                </c:pt>
                <c:pt idx="244">
                  <c:v>-1.1106109796390773</c:v>
                </c:pt>
                <c:pt idx="245">
                  <c:v>-1.110275503514345</c:v>
                </c:pt>
                <c:pt idx="246">
                  <c:v>-1.1123129015118858</c:v>
                </c:pt>
                <c:pt idx="247">
                  <c:v>-1.111892835391558</c:v>
                </c:pt>
                <c:pt idx="248">
                  <c:v>-1.1123187925500417</c:v>
                </c:pt>
                <c:pt idx="249">
                  <c:v>-1.1117009070758854</c:v>
                </c:pt>
                <c:pt idx="250">
                  <c:v>-1.1112533020122726</c:v>
                </c:pt>
                <c:pt idx="251">
                  <c:v>-1.1123477259902763</c:v>
                </c:pt>
                <c:pt idx="252">
                  <c:v>-1.1121371284908725</c:v>
                </c:pt>
                <c:pt idx="253">
                  <c:v>-1.1115933885146911</c:v>
                </c:pt>
                <c:pt idx="254">
                  <c:v>-1.110221858070247</c:v>
                </c:pt>
                <c:pt idx="255">
                  <c:v>-1.1094014385144386</c:v>
                </c:pt>
                <c:pt idx="256">
                  <c:v>-1.1078824898203838</c:v>
                </c:pt>
                <c:pt idx="257">
                  <c:v>-1.1069752035392639</c:v>
                </c:pt>
                <c:pt idx="258">
                  <c:v>-1.1064203645056807</c:v>
                </c:pt>
                <c:pt idx="259">
                  <c:v>-1.1061146471357119</c:v>
                </c:pt>
                <c:pt idx="260">
                  <c:v>-1.1065470740011567</c:v>
                </c:pt>
                <c:pt idx="261">
                  <c:v>-1.1062317374480979</c:v>
                </c:pt>
                <c:pt idx="262">
                  <c:v>-1.1045991325090081</c:v>
                </c:pt>
                <c:pt idx="263">
                  <c:v>-1.1037800220727831</c:v>
                </c:pt>
                <c:pt idx="264">
                  <c:v>-1.1030053078661695</c:v>
                </c:pt>
                <c:pt idx="265">
                  <c:v>-1.1025911422703838</c:v>
                </c:pt>
                <c:pt idx="266">
                  <c:v>-1.1035690925502872</c:v>
                </c:pt>
                <c:pt idx="267">
                  <c:v>-1.1040800381320821</c:v>
                </c:pt>
                <c:pt idx="268">
                  <c:v>-1.1055632990877058</c:v>
                </c:pt>
                <c:pt idx="269">
                  <c:v>-1.1068146751210293</c:v>
                </c:pt>
                <c:pt idx="270">
                  <c:v>-1.1066966551439914</c:v>
                </c:pt>
                <c:pt idx="271">
                  <c:v>-1.1015934413601083</c:v>
                </c:pt>
                <c:pt idx="272">
                  <c:v>-1.10137751251861</c:v>
                </c:pt>
                <c:pt idx="273">
                  <c:v>-1.0994196387930231</c:v>
                </c:pt>
                <c:pt idx="274">
                  <c:v>-1.0984590485772401</c:v>
                </c:pt>
                <c:pt idx="275">
                  <c:v>-1.096698387077566</c:v>
                </c:pt>
                <c:pt idx="276">
                  <c:v>-1.0970497528785046</c:v>
                </c:pt>
                <c:pt idx="277">
                  <c:v>-1.0966429961406736</c:v>
                </c:pt>
                <c:pt idx="278">
                  <c:v>-1.095770885333792</c:v>
                </c:pt>
                <c:pt idx="279">
                  <c:v>-1.094234491198222</c:v>
                </c:pt>
                <c:pt idx="280">
                  <c:v>-1.094975471859442</c:v>
                </c:pt>
                <c:pt idx="281">
                  <c:v>-1.0963846821808259</c:v>
                </c:pt>
                <c:pt idx="282">
                  <c:v>-1.0948581728468134</c:v>
                </c:pt>
                <c:pt idx="283">
                  <c:v>-1.0942893224390673</c:v>
                </c:pt>
                <c:pt idx="284">
                  <c:v>-1.0955705805500031</c:v>
                </c:pt>
                <c:pt idx="285">
                  <c:v>-1.096839762507031</c:v>
                </c:pt>
                <c:pt idx="286">
                  <c:v>-1.0988721042673153</c:v>
                </c:pt>
                <c:pt idx="287">
                  <c:v>-1.1003068993389462</c:v>
                </c:pt>
                <c:pt idx="288">
                  <c:v>-1.1004234773871526</c:v>
                </c:pt>
                <c:pt idx="289">
                  <c:v>-1.1023287207106449</c:v>
                </c:pt>
                <c:pt idx="290">
                  <c:v>-1.1025909525428972</c:v>
                </c:pt>
                <c:pt idx="291">
                  <c:v>-1.1022599539866185</c:v>
                </c:pt>
                <c:pt idx="292">
                  <c:v>-1.1021600150381374</c:v>
                </c:pt>
                <c:pt idx="293">
                  <c:v>-1.1018083361868638</c:v>
                </c:pt>
                <c:pt idx="294">
                  <c:v>-1.1020594689617422</c:v>
                </c:pt>
                <c:pt idx="295">
                  <c:v>-1.1017912227684541</c:v>
                </c:pt>
                <c:pt idx="296">
                  <c:v>-1.1027996148220462</c:v>
                </c:pt>
                <c:pt idx="297">
                  <c:v>-1.1027789629861791</c:v>
                </c:pt>
                <c:pt idx="298">
                  <c:v>-1.1030193002675899</c:v>
                </c:pt>
                <c:pt idx="299">
                  <c:v>-1.1028148973703078</c:v>
                </c:pt>
                <c:pt idx="300">
                  <c:v>-1.1029402503143326</c:v>
                </c:pt>
                <c:pt idx="301">
                  <c:v>-1.1038048763722514</c:v>
                </c:pt>
                <c:pt idx="302">
                  <c:v>-1.1024434204568228</c:v>
                </c:pt>
                <c:pt idx="303">
                  <c:v>-1.102098154394298</c:v>
                </c:pt>
                <c:pt idx="304">
                  <c:v>-1.1024500988640118</c:v>
                </c:pt>
                <c:pt idx="305">
                  <c:v>-1.099452916992476</c:v>
                </c:pt>
                <c:pt idx="306">
                  <c:v>-1.098113782514702</c:v>
                </c:pt>
                <c:pt idx="307">
                  <c:v>-1.0980484308852858</c:v>
                </c:pt>
                <c:pt idx="308">
                  <c:v>-1.1020969401384377</c:v>
                </c:pt>
                <c:pt idx="309">
                  <c:v>-1.1037881329224319</c:v>
                </c:pt>
                <c:pt idx="310">
                  <c:v>-1.105586996049567</c:v>
                </c:pt>
                <c:pt idx="311">
                  <c:v>-1.1071746735221377</c:v>
                </c:pt>
                <c:pt idx="312">
                  <c:v>-1.1056406604664346</c:v>
                </c:pt>
                <c:pt idx="313">
                  <c:v>-1.1056044604638231</c:v>
                </c:pt>
                <c:pt idx="314">
                  <c:v>-1.1061125885925809</c:v>
                </c:pt>
                <c:pt idx="315">
                  <c:v>-1.104398628511376</c:v>
                </c:pt>
                <c:pt idx="316">
                  <c:v>-1.1024584373866166</c:v>
                </c:pt>
                <c:pt idx="317">
                  <c:v>-1.101629897494802</c:v>
                </c:pt>
                <c:pt idx="318">
                  <c:v>-1.1021409284539636</c:v>
                </c:pt>
                <c:pt idx="319">
                  <c:v>-1.1026553081030817</c:v>
                </c:pt>
                <c:pt idx="320">
                  <c:v>-1.1043380675007204</c:v>
                </c:pt>
                <c:pt idx="321">
                  <c:v>-1.1072409643025911</c:v>
                </c:pt>
                <c:pt idx="322">
                  <c:v>-1.1083244694643071</c:v>
                </c:pt>
                <c:pt idx="323">
                  <c:v>-1.1082947107095436</c:v>
                </c:pt>
                <c:pt idx="324">
                  <c:v>-1.1088199048248559</c:v>
                </c:pt>
                <c:pt idx="325">
                  <c:v>-1.1093370070632602</c:v>
                </c:pt>
                <c:pt idx="326">
                  <c:v>-1.1081723554596579</c:v>
                </c:pt>
                <c:pt idx="327">
                  <c:v>-1.107802595579841</c:v>
                </c:pt>
                <c:pt idx="328">
                  <c:v>-1.1063891163902331</c:v>
                </c:pt>
                <c:pt idx="329">
                  <c:v>-1.1067937102348249</c:v>
                </c:pt>
                <c:pt idx="330">
                  <c:v>-1.1077381641286763</c:v>
                </c:pt>
                <c:pt idx="331">
                  <c:v>-1.1094978390454742</c:v>
                </c:pt>
                <c:pt idx="332">
                  <c:v>-1.1089103194539973</c:v>
                </c:pt>
                <c:pt idx="333">
                  <c:v>-1.1090824686801857</c:v>
                </c:pt>
                <c:pt idx="334">
                  <c:v>-1.1073539090696161</c:v>
                </c:pt>
                <c:pt idx="335">
                  <c:v>-1.107122896893685</c:v>
                </c:pt>
                <c:pt idx="336">
                  <c:v>-1.1041348598865288</c:v>
                </c:pt>
                <c:pt idx="337">
                  <c:v>-1.1056493879303697</c:v>
                </c:pt>
                <c:pt idx="338">
                  <c:v>-1.107204223576673</c:v>
                </c:pt>
                <c:pt idx="339">
                  <c:v>-1.1078880488354628</c:v>
                </c:pt>
                <c:pt idx="340">
                  <c:v>-1.1082360659464143</c:v>
                </c:pt>
                <c:pt idx="341">
                  <c:v>-1.1071963404000082</c:v>
                </c:pt>
                <c:pt idx="342">
                  <c:v>-1.1062063044798265</c:v>
                </c:pt>
                <c:pt idx="343">
                  <c:v>-1.1055845959969872</c:v>
                </c:pt>
                <c:pt idx="344">
                  <c:v>-1.1066810026271412</c:v>
                </c:pt>
                <c:pt idx="345">
                  <c:v>-1.1070997596278858</c:v>
                </c:pt>
                <c:pt idx="346">
                  <c:v>-1.1072099248873575</c:v>
                </c:pt>
                <c:pt idx="347">
                  <c:v>-1.1072159866802456</c:v>
                </c:pt>
                <c:pt idx="348">
                  <c:v>-1.106746562956801</c:v>
                </c:pt>
                <c:pt idx="349">
                  <c:v>-1.1069149935244549</c:v>
                </c:pt>
                <c:pt idx="350">
                  <c:v>-1.1062819013930045</c:v>
                </c:pt>
                <c:pt idx="351">
                  <c:v>-1.1067124689291887</c:v>
                </c:pt>
                <c:pt idx="352">
                  <c:v>-1.1061213255428868</c:v>
                </c:pt>
                <c:pt idx="353">
                  <c:v>-1.1086765657160247</c:v>
                </c:pt>
                <c:pt idx="354">
                  <c:v>-1.1081714447677631</c:v>
                </c:pt>
                <c:pt idx="355">
                  <c:v>-1.1081319435070753</c:v>
                </c:pt>
                <c:pt idx="356">
                  <c:v>-1.1086106259314197</c:v>
                </c:pt>
                <c:pt idx="357">
                  <c:v>-1.1078818257742284</c:v>
                </c:pt>
                <c:pt idx="358">
                  <c:v>-1.107002239704713</c:v>
                </c:pt>
                <c:pt idx="359">
                  <c:v>-1.1046933986059169</c:v>
                </c:pt>
                <c:pt idx="360">
                  <c:v>-1.1044785512110313</c:v>
                </c:pt>
                <c:pt idx="361">
                  <c:v>-1.1011047602977584</c:v>
                </c:pt>
                <c:pt idx="362">
                  <c:v>-1.1001294567161324</c:v>
                </c:pt>
                <c:pt idx="363">
                  <c:v>-1.1005465536014611</c:v>
                </c:pt>
                <c:pt idx="364">
                  <c:v>-1.0978889459681511</c:v>
                </c:pt>
                <c:pt idx="365">
                  <c:v>-1.1000705083890523</c:v>
                </c:pt>
                <c:pt idx="366">
                  <c:v>-1.1003175715095219</c:v>
                </c:pt>
                <c:pt idx="367">
                  <c:v>-1.1001445210778091</c:v>
                </c:pt>
                <c:pt idx="368">
                  <c:v>-1.1041628921212521</c:v>
                </c:pt>
                <c:pt idx="369">
                  <c:v>-1.0999214300240392</c:v>
                </c:pt>
                <c:pt idx="370">
                  <c:v>-1.1020563194856265</c:v>
                </c:pt>
                <c:pt idx="371">
                  <c:v>-1.100942761491553</c:v>
                </c:pt>
                <c:pt idx="372">
                  <c:v>-1.0986520678259244</c:v>
                </c:pt>
                <c:pt idx="373">
                  <c:v>-1.0998645971583154</c:v>
                </c:pt>
                <c:pt idx="374">
                  <c:v>-1.0999611399849698</c:v>
                </c:pt>
                <c:pt idx="375">
                  <c:v>-1.0983400135582149</c:v>
                </c:pt>
                <c:pt idx="376">
                  <c:v>-1.1000932472271636</c:v>
                </c:pt>
                <c:pt idx="377">
                  <c:v>-1.1004514337308824</c:v>
                </c:pt>
                <c:pt idx="378">
                  <c:v>-1.0997062695788173</c:v>
                </c:pt>
                <c:pt idx="379">
                  <c:v>-1.0988861251278621</c:v>
                </c:pt>
                <c:pt idx="380">
                  <c:v>-1.0992795724831694</c:v>
                </c:pt>
                <c:pt idx="381">
                  <c:v>-1.0982153626058708</c:v>
                </c:pt>
                <c:pt idx="382">
                  <c:v>-1.0985862323914262</c:v>
                </c:pt>
                <c:pt idx="383">
                  <c:v>-1.0988522113413528</c:v>
                </c:pt>
                <c:pt idx="384">
                  <c:v>-1.096303564198053</c:v>
                </c:pt>
                <c:pt idx="385">
                  <c:v>-1.0965516139014113</c:v>
                </c:pt>
                <c:pt idx="386">
                  <c:v>-1.0971725065560924</c:v>
                </c:pt>
                <c:pt idx="387">
                  <c:v>-1.0975945837876675</c:v>
                </c:pt>
                <c:pt idx="388">
                  <c:v>-1.0975393256600086</c:v>
                </c:pt>
                <c:pt idx="389">
                  <c:v>-1.0972585289941321</c:v>
                </c:pt>
                <c:pt idx="390">
                  <c:v>-1.0976864877775081</c:v>
                </c:pt>
                <c:pt idx="391">
                  <c:v>-1.0965308292563103</c:v>
                </c:pt>
                <c:pt idx="392">
                  <c:v>-1.0963500664026504</c:v>
                </c:pt>
                <c:pt idx="393">
                  <c:v>-1.0956162384673287</c:v>
                </c:pt>
                <c:pt idx="394">
                  <c:v>-1.0947864179150315</c:v>
                </c:pt>
                <c:pt idx="395">
                  <c:v>-1.0948508209070984</c:v>
                </c:pt>
                <c:pt idx="396">
                  <c:v>-1.0944197031612224</c:v>
                </c:pt>
                <c:pt idx="397">
                  <c:v>-1.0952176020655031</c:v>
                </c:pt>
                <c:pt idx="398">
                  <c:v>-1.0961805354156415</c:v>
                </c:pt>
                <c:pt idx="399">
                  <c:v>-1.0944636155857661</c:v>
                </c:pt>
                <c:pt idx="400">
                  <c:v>-1.0977033830093315</c:v>
                </c:pt>
                <c:pt idx="401">
                  <c:v>-1.1010645475590048</c:v>
                </c:pt>
                <c:pt idx="402">
                  <c:v>-1.1006586161357039</c:v>
                </c:pt>
                <c:pt idx="403">
                  <c:v>-1.0995051299941423</c:v>
                </c:pt>
                <c:pt idx="404">
                  <c:v>-1.0996880272819141</c:v>
                </c:pt>
                <c:pt idx="405">
                  <c:v>-1.1015339143642251</c:v>
                </c:pt>
                <c:pt idx="406">
                  <c:v>-1.0994909288924788</c:v>
                </c:pt>
                <c:pt idx="407">
                  <c:v>-1.1022321019929961</c:v>
                </c:pt>
                <c:pt idx="408">
                  <c:v>-1.0991451126202496</c:v>
                </c:pt>
                <c:pt idx="409">
                  <c:v>-1.1000806872681892</c:v>
                </c:pt>
                <c:pt idx="410">
                  <c:v>-1.1034891034460093</c:v>
                </c:pt>
                <c:pt idx="411">
                  <c:v>-1.1012864243569145</c:v>
                </c:pt>
                <c:pt idx="412">
                  <c:v>-1.1032573133874308</c:v>
                </c:pt>
                <c:pt idx="413">
                  <c:v>-1.1059612714433338</c:v>
                </c:pt>
                <c:pt idx="414">
                  <c:v>-1.1050905551334012</c:v>
                </c:pt>
                <c:pt idx="415">
                  <c:v>-1.1085497234113011</c:v>
                </c:pt>
                <c:pt idx="416">
                  <c:v>-1.1075222352871488</c:v>
                </c:pt>
                <c:pt idx="417">
                  <c:v>-1.1068356210344632</c:v>
                </c:pt>
                <c:pt idx="418">
                  <c:v>-1.1059547637908906</c:v>
                </c:pt>
                <c:pt idx="419">
                  <c:v>-1.106517153978047</c:v>
                </c:pt>
                <c:pt idx="420">
                  <c:v>-1.104840171782087</c:v>
                </c:pt>
                <c:pt idx="421">
                  <c:v>-1.1061354981854237</c:v>
                </c:pt>
                <c:pt idx="422">
                  <c:v>-1.106178215326864</c:v>
                </c:pt>
                <c:pt idx="423">
                  <c:v>-1.1041534436928941</c:v>
                </c:pt>
                <c:pt idx="424">
                  <c:v>-1.1038632744896684</c:v>
                </c:pt>
                <c:pt idx="425">
                  <c:v>-1.1030826123266593</c:v>
                </c:pt>
                <c:pt idx="426">
                  <c:v>-1.1038296832398649</c:v>
                </c:pt>
                <c:pt idx="427">
                  <c:v>-1.1031357834520601</c:v>
                </c:pt>
                <c:pt idx="428">
                  <c:v>-1.1044001178720606</c:v>
                </c:pt>
                <c:pt idx="429">
                  <c:v>-1.1039547990245491</c:v>
                </c:pt>
                <c:pt idx="430">
                  <c:v>-1.1016459674121108</c:v>
                </c:pt>
                <c:pt idx="431">
                  <c:v>-1.1015755880045359</c:v>
                </c:pt>
                <c:pt idx="432">
                  <c:v>-1.1024300446697031</c:v>
                </c:pt>
                <c:pt idx="433">
                  <c:v>-1.102789416970154</c:v>
                </c:pt>
                <c:pt idx="434">
                  <c:v>-1.1040943246110975</c:v>
                </c:pt>
                <c:pt idx="435">
                  <c:v>-1.1052363891585628</c:v>
                </c:pt>
                <c:pt idx="436">
                  <c:v>-1.1054663009151109</c:v>
                </c:pt>
                <c:pt idx="437">
                  <c:v>-1.1069383205177421</c:v>
                </c:pt>
                <c:pt idx="438">
                  <c:v>-1.1068480102387217</c:v>
                </c:pt>
                <c:pt idx="439">
                  <c:v>-1.1063772868820365</c:v>
                </c:pt>
                <c:pt idx="440">
                  <c:v>-1.1062824800618083</c:v>
                </c:pt>
                <c:pt idx="441">
                  <c:v>-1.1055198135499889</c:v>
                </c:pt>
                <c:pt idx="442">
                  <c:v>-1.1047553161680241</c:v>
                </c:pt>
                <c:pt idx="443">
                  <c:v>-1.1037826592847182</c:v>
                </c:pt>
                <c:pt idx="444">
                  <c:v>-1.1034479325835069</c:v>
                </c:pt>
                <c:pt idx="445">
                  <c:v>-1.102969933178088</c:v>
                </c:pt>
                <c:pt idx="446">
                  <c:v>-1.1038908324056818</c:v>
                </c:pt>
                <c:pt idx="447">
                  <c:v>-1.104291916291956</c:v>
                </c:pt>
                <c:pt idx="448">
                  <c:v>-1.1030524171986968</c:v>
                </c:pt>
                <c:pt idx="449">
                  <c:v>-1.1030535460771915</c:v>
                </c:pt>
                <c:pt idx="450">
                  <c:v>-1.1031262022144819</c:v>
                </c:pt>
                <c:pt idx="451">
                  <c:v>-1.1019491993521338</c:v>
                </c:pt>
                <c:pt idx="452">
                  <c:v>-1.102806369120231</c:v>
                </c:pt>
                <c:pt idx="453">
                  <c:v>-1.1047587407489634</c:v>
                </c:pt>
                <c:pt idx="454">
                  <c:v>-1.1053801077223397</c:v>
                </c:pt>
                <c:pt idx="455">
                  <c:v>-1.1059848925142144</c:v>
                </c:pt>
                <c:pt idx="456">
                  <c:v>-1.1062281610851701</c:v>
                </c:pt>
                <c:pt idx="457">
                  <c:v>-1.110226686634519</c:v>
                </c:pt>
                <c:pt idx="458">
                  <c:v>-1.1109699345390709</c:v>
                </c:pt>
                <c:pt idx="459">
                  <c:v>-1.1091664230887379</c:v>
                </c:pt>
                <c:pt idx="460">
                  <c:v>-1.1072092039229484</c:v>
                </c:pt>
                <c:pt idx="461">
                  <c:v>-1.1079765946489459</c:v>
                </c:pt>
                <c:pt idx="462">
                  <c:v>-1.1094155447523382</c:v>
                </c:pt>
                <c:pt idx="463">
                  <c:v>-1.1084698101980024</c:v>
                </c:pt>
                <c:pt idx="464">
                  <c:v>-1.1090382052598216</c:v>
                </c:pt>
                <c:pt idx="465">
                  <c:v>-1.1106393913287462</c:v>
                </c:pt>
                <c:pt idx="466">
                  <c:v>-1.1096993011668699</c:v>
                </c:pt>
                <c:pt idx="467">
                  <c:v>-1.109114788755889</c:v>
                </c:pt>
                <c:pt idx="468">
                  <c:v>-1.109411864039288</c:v>
                </c:pt>
                <c:pt idx="469">
                  <c:v>-1.1088676212852993</c:v>
                </c:pt>
                <c:pt idx="470">
                  <c:v>-1.1078402659703954</c:v>
                </c:pt>
                <c:pt idx="471">
                  <c:v>-1.1066524960737363</c:v>
                </c:pt>
                <c:pt idx="472">
                  <c:v>-1.1076075652199222</c:v>
                </c:pt>
                <c:pt idx="473">
                  <c:v>-1.1072255868905927</c:v>
                </c:pt>
                <c:pt idx="474">
                  <c:v>-1.1041549709991045</c:v>
                </c:pt>
                <c:pt idx="475">
                  <c:v>-1.10362598233425</c:v>
                </c:pt>
                <c:pt idx="476">
                  <c:v>-1.1042465998840783</c:v>
                </c:pt>
                <c:pt idx="477">
                  <c:v>-1.1037255892596392</c:v>
                </c:pt>
                <c:pt idx="478">
                  <c:v>-1.1038861556233854</c:v>
                </c:pt>
                <c:pt idx="479">
                  <c:v>-1.1045160413604691</c:v>
                </c:pt>
                <c:pt idx="480">
                  <c:v>-1.1040093267014162</c:v>
                </c:pt>
                <c:pt idx="481">
                  <c:v>-1.1027238661268801</c:v>
                </c:pt>
                <c:pt idx="482">
                  <c:v>-1.1017328436237936</c:v>
                </c:pt>
                <c:pt idx="483">
                  <c:v>-1.1014124318607381</c:v>
                </c:pt>
                <c:pt idx="484">
                  <c:v>-1.1007039515163233</c:v>
                </c:pt>
                <c:pt idx="485">
                  <c:v>-1.0994580111752301</c:v>
                </c:pt>
                <c:pt idx="486">
                  <c:v>-1.0996415440500584</c:v>
                </c:pt>
                <c:pt idx="487">
                  <c:v>-1.100040768607045</c:v>
                </c:pt>
                <c:pt idx="488">
                  <c:v>-1.1008202070278226</c:v>
                </c:pt>
                <c:pt idx="489">
                  <c:v>-1.1033008843025129</c:v>
                </c:pt>
                <c:pt idx="490">
                  <c:v>-1.1048349353036997</c:v>
                </c:pt>
                <c:pt idx="491">
                  <c:v>-1.1052820281031335</c:v>
                </c:pt>
                <c:pt idx="492">
                  <c:v>-1.1061844383881123</c:v>
                </c:pt>
                <c:pt idx="493">
                  <c:v>-1.1052333630052971</c:v>
                </c:pt>
                <c:pt idx="494">
                  <c:v>-1.101520035799282</c:v>
                </c:pt>
                <c:pt idx="495">
                  <c:v>-1.0983900731530127</c:v>
                </c:pt>
                <c:pt idx="496">
                  <c:v>-1.0881119191125921</c:v>
                </c:pt>
                <c:pt idx="497">
                  <c:v>-1.0858702130815059</c:v>
                </c:pt>
                <c:pt idx="498">
                  <c:v>-1.0854532490054254</c:v>
                </c:pt>
                <c:pt idx="499">
                  <c:v>-1.0869463568171223</c:v>
                </c:pt>
                <c:pt idx="500">
                  <c:v>-1.0872626135484462</c:v>
                </c:pt>
                <c:pt idx="501">
                  <c:v>-1.0892025675138233</c:v>
                </c:pt>
                <c:pt idx="502">
                  <c:v>-1.0911524347398687</c:v>
                </c:pt>
                <c:pt idx="503">
                  <c:v>-1.095676562318616</c:v>
                </c:pt>
                <c:pt idx="504">
                  <c:v>-1.0966114160021476</c:v>
                </c:pt>
                <c:pt idx="505">
                  <c:v>-1.0975789217844607</c:v>
                </c:pt>
                <c:pt idx="506">
                  <c:v>-1.099858601770052</c:v>
                </c:pt>
                <c:pt idx="507">
                  <c:v>-1.1022464074447669</c:v>
                </c:pt>
                <c:pt idx="508">
                  <c:v>-1.1037508135277112</c:v>
                </c:pt>
                <c:pt idx="509">
                  <c:v>-1.1051056289814483</c:v>
                </c:pt>
                <c:pt idx="510">
                  <c:v>-1.1049299603105425</c:v>
                </c:pt>
                <c:pt idx="511">
                  <c:v>-1.1041795501937348</c:v>
                </c:pt>
                <c:pt idx="512">
                  <c:v>-1.1054385532716111</c:v>
                </c:pt>
                <c:pt idx="513">
                  <c:v>-1.105733399257161</c:v>
                </c:pt>
                <c:pt idx="514">
                  <c:v>-1.105773099731707</c:v>
                </c:pt>
                <c:pt idx="515">
                  <c:v>-1.1067466483341655</c:v>
                </c:pt>
                <c:pt idx="516">
                  <c:v>-1.108637254182796</c:v>
                </c:pt>
                <c:pt idx="517">
                  <c:v>-1.107693976599279</c:v>
                </c:pt>
                <c:pt idx="518">
                  <c:v>-1.1088516462317419</c:v>
                </c:pt>
                <c:pt idx="519">
                  <c:v>-1.111058157815876</c:v>
                </c:pt>
                <c:pt idx="520">
                  <c:v>-1.1126505310434855</c:v>
                </c:pt>
                <c:pt idx="521">
                  <c:v>-1.1115730971610276</c:v>
                </c:pt>
                <c:pt idx="522">
                  <c:v>-1.1116625536664202</c:v>
                </c:pt>
                <c:pt idx="523">
                  <c:v>-1.110506012912452</c:v>
                </c:pt>
                <c:pt idx="524">
                  <c:v>-1.1085898507726739</c:v>
                </c:pt>
                <c:pt idx="525">
                  <c:v>-1.1058827432406417</c:v>
                </c:pt>
                <c:pt idx="526">
                  <c:v>-1.103655532388786</c:v>
                </c:pt>
                <c:pt idx="527">
                  <c:v>-1.1036744577046131</c:v>
                </c:pt>
                <c:pt idx="528">
                  <c:v>-1.1028750504668641</c:v>
                </c:pt>
                <c:pt idx="529">
                  <c:v>-1.103116649436032</c:v>
                </c:pt>
                <c:pt idx="530">
                  <c:v>-1.1057190748326491</c:v>
                </c:pt>
                <c:pt idx="531">
                  <c:v>-1.1066260765225593</c:v>
                </c:pt>
                <c:pt idx="532">
                  <c:v>-1.1072633900903663</c:v>
                </c:pt>
                <c:pt idx="533">
                  <c:v>-1.1097188336106143</c:v>
                </c:pt>
                <c:pt idx="534">
                  <c:v>-1.1094919574936875</c:v>
                </c:pt>
                <c:pt idx="535">
                  <c:v>-1.1105650561032689</c:v>
                </c:pt>
                <c:pt idx="536">
                  <c:v>-1.1119632337718739</c:v>
                </c:pt>
                <c:pt idx="537">
                  <c:v>-1.1132997215513569</c:v>
                </c:pt>
                <c:pt idx="538">
                  <c:v>-1.1128729295919593</c:v>
                </c:pt>
                <c:pt idx="539">
                  <c:v>-1.112661336023294</c:v>
                </c:pt>
                <c:pt idx="540">
                  <c:v>-1.1140760389551478</c:v>
                </c:pt>
                <c:pt idx="541">
                  <c:v>-1.1134399775886834</c:v>
                </c:pt>
                <c:pt idx="542">
                  <c:v>-1.1145424270389559</c:v>
                </c:pt>
                <c:pt idx="543">
                  <c:v>-1.1135893215721495</c:v>
                </c:pt>
                <c:pt idx="544">
                  <c:v>-1.11496698021412</c:v>
                </c:pt>
                <c:pt idx="545">
                  <c:v>-1.1144261810138403</c:v>
                </c:pt>
                <c:pt idx="546">
                  <c:v>-1.1140278197168818</c:v>
                </c:pt>
                <c:pt idx="547">
                  <c:v>-1.1122151349430149</c:v>
                </c:pt>
                <c:pt idx="548">
                  <c:v>-1.1116138790821992</c:v>
                </c:pt>
                <c:pt idx="549">
                  <c:v>-1.1103373736445836</c:v>
                </c:pt>
                <c:pt idx="550">
                  <c:v>-1.1101860470089662</c:v>
                </c:pt>
                <c:pt idx="551">
                  <c:v>-1.1108063135629602</c:v>
                </c:pt>
                <c:pt idx="552">
                  <c:v>-1.1109423576502877</c:v>
                </c:pt>
                <c:pt idx="553">
                  <c:v>-1.1109704278305093</c:v>
                </c:pt>
                <c:pt idx="554">
                  <c:v>-1.1103396978061535</c:v>
                </c:pt>
                <c:pt idx="555">
                  <c:v>-1.1098278415324923</c:v>
                </c:pt>
                <c:pt idx="556">
                  <c:v>-1.1108853919753585</c:v>
                </c:pt>
                <c:pt idx="557">
                  <c:v>-1.1095871532552342</c:v>
                </c:pt>
                <c:pt idx="558">
                  <c:v>-1.1081373317674097</c:v>
                </c:pt>
                <c:pt idx="559">
                  <c:v>-1.106956875864995</c:v>
                </c:pt>
                <c:pt idx="560">
                  <c:v>-1.1066511205495151</c:v>
                </c:pt>
                <c:pt idx="561">
                  <c:v>-1.1057593065441438</c:v>
                </c:pt>
                <c:pt idx="562">
                  <c:v>-1.1038659970789548</c:v>
                </c:pt>
                <c:pt idx="563">
                  <c:v>-1.1018833449448806</c:v>
                </c:pt>
                <c:pt idx="564">
                  <c:v>-1.0992413518829238</c:v>
                </c:pt>
                <c:pt idx="565">
                  <c:v>-1.0919849399359691</c:v>
                </c:pt>
                <c:pt idx="566">
                  <c:v>-1.0892462617517544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-1.0795352410854373</c:v>
                </c:pt>
                <c:pt idx="575">
                  <c:v>-1.0821893292740583</c:v>
                </c:pt>
                <c:pt idx="576">
                  <c:v>-1.0822223323686586</c:v>
                </c:pt>
                <c:pt idx="577">
                  <c:v>-1.0848727398442155</c:v>
                </c:pt>
                <c:pt idx="578">
                  <c:v>-1.0859271787564637</c:v>
                </c:pt>
                <c:pt idx="579">
                  <c:v>-1.0875043168676934</c:v>
                </c:pt>
                <c:pt idx="580">
                  <c:v>-1.089653312567179</c:v>
                </c:pt>
                <c:pt idx="581">
                  <c:v>-1.0910139241953383</c:v>
                </c:pt>
                <c:pt idx="582">
                  <c:v>-1.0905657214901798</c:v>
                </c:pt>
                <c:pt idx="583">
                  <c:v>-1.0884786243800595</c:v>
                </c:pt>
                <c:pt idx="584">
                  <c:v>-1.0861726576524968</c:v>
                </c:pt>
                <c:pt idx="585">
                  <c:v>-1.0849313276891048</c:v>
                </c:pt>
                <c:pt idx="586">
                  <c:v>-1.0833104289353201</c:v>
                </c:pt>
                <c:pt idx="587">
                  <c:v>-1.0835820617640621</c:v>
                </c:pt>
                <c:pt idx="588">
                  <c:v>-1.0834136217100223</c:v>
                </c:pt>
                <c:pt idx="589">
                  <c:v>-1.0842431007528579</c:v>
                </c:pt>
                <c:pt idx="590">
                  <c:v>-1.0835242612882039</c:v>
                </c:pt>
                <c:pt idx="591">
                  <c:v>-1.0857781478233193</c:v>
                </c:pt>
                <c:pt idx="592">
                  <c:v>-1.0874448942219033</c:v>
                </c:pt>
                <c:pt idx="593">
                  <c:v>-1.0884741657843335</c:v>
                </c:pt>
                <c:pt idx="594">
                  <c:v>-1.0896990653482419</c:v>
                </c:pt>
                <c:pt idx="595">
                  <c:v>-1.0904759993663196</c:v>
                </c:pt>
                <c:pt idx="596">
                  <c:v>-1.0923234327275964</c:v>
                </c:pt>
                <c:pt idx="597">
                  <c:v>-1.0919687751549239</c:v>
                </c:pt>
                <c:pt idx="598">
                  <c:v>-1.0921018025753852</c:v>
                </c:pt>
                <c:pt idx="599">
                  <c:v>-1.0919040401397946</c:v>
                </c:pt>
                <c:pt idx="600">
                  <c:v>-1.0916220197316875</c:v>
                </c:pt>
                <c:pt idx="601">
                  <c:v>-1.089177305300268</c:v>
                </c:pt>
                <c:pt idx="602">
                  <c:v>-1.0885814756452987</c:v>
                </c:pt>
                <c:pt idx="603">
                  <c:v>-1.0877290016322685</c:v>
                </c:pt>
                <c:pt idx="604">
                  <c:v>-1.0872418383897013</c:v>
                </c:pt>
                <c:pt idx="605">
                  <c:v>-1.0880598578929295</c:v>
                </c:pt>
                <c:pt idx="606">
                  <c:v>-1.0876395546132471</c:v>
                </c:pt>
                <c:pt idx="607">
                  <c:v>-1.0886873720365604</c:v>
                </c:pt>
                <c:pt idx="608">
                  <c:v>-1.0905132903019279</c:v>
                </c:pt>
                <c:pt idx="609">
                  <c:v>-1.0907524038411229</c:v>
                </c:pt>
                <c:pt idx="610">
                  <c:v>-1.089878737268918</c:v>
                </c:pt>
                <c:pt idx="611">
                  <c:v>-1.0882852920810393</c:v>
                </c:pt>
                <c:pt idx="612">
                  <c:v>-1.0859097238285926</c:v>
                </c:pt>
                <c:pt idx="613">
                  <c:v>-1.0869179356410688</c:v>
                </c:pt>
                <c:pt idx="614">
                  <c:v>-1.0868494155627673</c:v>
                </c:pt>
                <c:pt idx="615">
                  <c:v>-1.0857973577303706</c:v>
                </c:pt>
                <c:pt idx="616">
                  <c:v>-1.0843398807388525</c:v>
                </c:pt>
                <c:pt idx="617">
                  <c:v>-1.0839604447577078</c:v>
                </c:pt>
                <c:pt idx="618">
                  <c:v>-1.0832124062343667</c:v>
                </c:pt>
                <c:pt idx="619">
                  <c:v>-1.0845473856803807</c:v>
                </c:pt>
                <c:pt idx="620">
                  <c:v>-1.0840147352752325</c:v>
                </c:pt>
                <c:pt idx="621">
                  <c:v>-1.0853403326975268</c:v>
                </c:pt>
                <c:pt idx="622">
                  <c:v>-1.0848096269990037</c:v>
                </c:pt>
                <c:pt idx="623">
                  <c:v>-1.0827070291540228</c:v>
                </c:pt>
                <c:pt idx="624">
                  <c:v>-1.082218566278244</c:v>
                </c:pt>
                <c:pt idx="625">
                  <c:v>-1.0841194648425023</c:v>
                </c:pt>
                <c:pt idx="626">
                  <c:v>-1.0837394501925526</c:v>
                </c:pt>
                <c:pt idx="627">
                  <c:v>-1.0828939866097897</c:v>
                </c:pt>
                <c:pt idx="628">
                  <c:v>-1.0819222214456374</c:v>
                </c:pt>
                <c:pt idx="629">
                  <c:v>-1.0809331910810727</c:v>
                </c:pt>
                <c:pt idx="630">
                  <c:v>-1.0816677779262989</c:v>
                </c:pt>
                <c:pt idx="631">
                  <c:v>-1.0833245636323454</c:v>
                </c:pt>
                <c:pt idx="632">
                  <c:v>-1.0843415029087713</c:v>
                </c:pt>
                <c:pt idx="633">
                  <c:v>-1.084400242535636</c:v>
                </c:pt>
                <c:pt idx="634">
                  <c:v>-1.083772633528284</c:v>
                </c:pt>
                <c:pt idx="635">
                  <c:v>-1.0808894209521327</c:v>
                </c:pt>
                <c:pt idx="636">
                  <c:v>-1.079595489045744</c:v>
                </c:pt>
                <c:pt idx="637">
                  <c:v>-1.0793151002939541</c:v>
                </c:pt>
                <c:pt idx="638">
                  <c:v>-1.0793958103626262</c:v>
                </c:pt>
                <c:pt idx="639">
                  <c:v>-1.0780564576982674</c:v>
                </c:pt>
                <c:pt idx="640">
                  <c:v>-1.078026604079767</c:v>
                </c:pt>
                <c:pt idx="641">
                  <c:v>-1.0779930982073433</c:v>
                </c:pt>
                <c:pt idx="642">
                  <c:v>-1.078145847799036</c:v>
                </c:pt>
                <c:pt idx="643">
                  <c:v>-1.0786687841573579</c:v>
                </c:pt>
                <c:pt idx="644">
                  <c:v>-1.0780392019842395</c:v>
                </c:pt>
                <c:pt idx="645">
                  <c:v>-1.0767588640515848</c:v>
                </c:pt>
                <c:pt idx="646">
                  <c:v>-1.0772448320110186</c:v>
                </c:pt>
                <c:pt idx="647">
                  <c:v>-1.0776093838715894</c:v>
                </c:pt>
                <c:pt idx="648">
                  <c:v>-1.0790693462930676</c:v>
                </c:pt>
                <c:pt idx="649">
                  <c:v>-1.078373985603676</c:v>
                </c:pt>
                <c:pt idx="650">
                  <c:v>-1.0796106577575268</c:v>
                </c:pt>
                <c:pt idx="651">
                  <c:v>-1.0800070648614915</c:v>
                </c:pt>
                <c:pt idx="652">
                  <c:v>-1.0804849409440322</c:v>
                </c:pt>
                <c:pt idx="653">
                  <c:v>-1.0808229214714662</c:v>
                </c:pt>
                <c:pt idx="654">
                  <c:v>-1.0794629549167363</c:v>
                </c:pt>
                <c:pt idx="655">
                  <c:v>-1.0788068393559627</c:v>
                </c:pt>
                <c:pt idx="656">
                  <c:v>-1.0799577736629828</c:v>
                </c:pt>
                <c:pt idx="657">
                  <c:v>-1.0813239158470931</c:v>
                </c:pt>
                <c:pt idx="658">
                  <c:v>-1.0814485952585642</c:v>
                </c:pt>
                <c:pt idx="659">
                  <c:v>-1.0809674179179178</c:v>
                </c:pt>
                <c:pt idx="660">
                  <c:v>-1.0806698493430815</c:v>
                </c:pt>
                <c:pt idx="661">
                  <c:v>-1.0779203092608181</c:v>
                </c:pt>
                <c:pt idx="662">
                  <c:v>-1.0751530770913291</c:v>
                </c:pt>
                <c:pt idx="663">
                  <c:v>-1.0751441883590327</c:v>
                </c:pt>
                <c:pt idx="664">
                  <c:v>-1.0728671360989921</c:v>
                </c:pt>
                <c:pt idx="665">
                  <c:v>-1.0729608424998385</c:v>
                </c:pt>
                <c:pt idx="666">
                  <c:v>-1.073762346226204</c:v>
                </c:pt>
                <c:pt idx="667">
                  <c:v>-1.0742892099433021</c:v>
                </c:pt>
                <c:pt idx="668">
                  <c:v>-1.0735575164420941</c:v>
                </c:pt>
                <c:pt idx="669">
                  <c:v>-1.0705618998222519</c:v>
                </c:pt>
                <c:pt idx="670">
                  <c:v>-1.0676132692120459</c:v>
                </c:pt>
                <c:pt idx="671">
                  <c:v>-1.0733554282200264</c:v>
                </c:pt>
                <c:pt idx="672">
                  <c:v>-1.0741427308447276</c:v>
                </c:pt>
                <c:pt idx="673">
                  <c:v>-1.0737808920870715</c:v>
                </c:pt>
                <c:pt idx="674">
                  <c:v>-1.0742077978829623</c:v>
                </c:pt>
                <c:pt idx="675">
                  <c:v>-1.0753344091274211</c:v>
                </c:pt>
                <c:pt idx="676">
                  <c:v>-1.07641183352348</c:v>
                </c:pt>
                <c:pt idx="677">
                  <c:v>-1.0760424341258821</c:v>
                </c:pt>
                <c:pt idx="678">
                  <c:v>-1.0740346620738559</c:v>
                </c:pt>
                <c:pt idx="679">
                  <c:v>-1.0717977371751879</c:v>
                </c:pt>
                <c:pt idx="680">
                  <c:v>-1.0708538050318881</c:v>
                </c:pt>
                <c:pt idx="681">
                  <c:v>-1.0689064137494166</c:v>
                </c:pt>
                <c:pt idx="682">
                  <c:v>-1.0667344325660935</c:v>
                </c:pt>
                <c:pt idx="683">
                  <c:v>-1.0635712391522243</c:v>
                </c:pt>
                <c:pt idx="684">
                  <c:v>-1.0618001141821902</c:v>
                </c:pt>
                <c:pt idx="685">
                  <c:v>-1.0602350237657565</c:v>
                </c:pt>
                <c:pt idx="686">
                  <c:v>-1.0580703565766925</c:v>
                </c:pt>
                <c:pt idx="687">
                  <c:v>-1.0572100942507352</c:v>
                </c:pt>
                <c:pt idx="688">
                  <c:v>-1.0580293280097806</c:v>
                </c:pt>
                <c:pt idx="689">
                  <c:v>-1.0579364374370634</c:v>
                </c:pt>
                <c:pt idx="690">
                  <c:v>-1.0580027471902724</c:v>
                </c:pt>
                <c:pt idx="691">
                  <c:v>-1.05717137087268</c:v>
                </c:pt>
                <c:pt idx="692">
                  <c:v>-1.0582627022928079</c:v>
                </c:pt>
                <c:pt idx="693">
                  <c:v>-1.0581677152314626</c:v>
                </c:pt>
                <c:pt idx="694">
                  <c:v>-1.0580309501797136</c:v>
                </c:pt>
                <c:pt idx="695">
                  <c:v>-1.0565775143834775</c:v>
                </c:pt>
                <c:pt idx="696">
                  <c:v>-1.0558878644911407</c:v>
                </c:pt>
                <c:pt idx="697">
                  <c:v>-1.0556999109660978</c:v>
                </c:pt>
                <c:pt idx="698">
                  <c:v>-1.0538253940075175</c:v>
                </c:pt>
                <c:pt idx="699">
                  <c:v>-1.0552035174818002</c:v>
                </c:pt>
                <c:pt idx="700">
                  <c:v>-1.056538610764306</c:v>
                </c:pt>
                <c:pt idx="701">
                  <c:v>-1.0569284343248171</c:v>
                </c:pt>
                <c:pt idx="702">
                  <c:v>-1.0546566849477443</c:v>
                </c:pt>
                <c:pt idx="703">
                  <c:v>-1.0533216675562325</c:v>
                </c:pt>
                <c:pt idx="704">
                  <c:v>-1.0539413269822973</c:v>
                </c:pt>
                <c:pt idx="705">
                  <c:v>-1.0529146546863188</c:v>
                </c:pt>
                <c:pt idx="706">
                  <c:v>-1.0528948945695897</c:v>
                </c:pt>
                <c:pt idx="707">
                  <c:v>-1.0527897286291079</c:v>
                </c:pt>
                <c:pt idx="708">
                  <c:v>-1.0518801656182721</c:v>
                </c:pt>
                <c:pt idx="709">
                  <c:v>-1.0562066256251512</c:v>
                </c:pt>
                <c:pt idx="710">
                  <c:v>-1.0576496074374255</c:v>
                </c:pt>
                <c:pt idx="711">
                  <c:v>-1.0585385850170326</c:v>
                </c:pt>
                <c:pt idx="712">
                  <c:v>-1.05887430778749</c:v>
                </c:pt>
                <c:pt idx="713">
                  <c:v>-1.05905113379599</c:v>
                </c:pt>
                <c:pt idx="714">
                  <c:v>-1.0606676213859321</c:v>
                </c:pt>
                <c:pt idx="715">
                  <c:v>-1.061738291483834</c:v>
                </c:pt>
                <c:pt idx="716">
                  <c:v>-1.0637987888017051</c:v>
                </c:pt>
                <c:pt idx="717">
                  <c:v>-1.0687567187701035</c:v>
                </c:pt>
                <c:pt idx="718">
                  <c:v>-1.0673260977029448</c:v>
                </c:pt>
                <c:pt idx="719">
                  <c:v>-1.0665005649916433</c:v>
                </c:pt>
                <c:pt idx="720">
                  <c:v>-1.0647551386083625</c:v>
                </c:pt>
                <c:pt idx="721">
                  <c:v>-1.0644411016885165</c:v>
                </c:pt>
                <c:pt idx="722">
                  <c:v>-1.0652109683580879</c:v>
                </c:pt>
                <c:pt idx="723">
                  <c:v>-1.0647878760845093</c:v>
                </c:pt>
                <c:pt idx="724">
                  <c:v>-1.064997600837529</c:v>
                </c:pt>
                <c:pt idx="725">
                  <c:v>-1.0747358758559078</c:v>
                </c:pt>
                <c:pt idx="726">
                  <c:v>-1.0751045542891118</c:v>
                </c:pt>
                <c:pt idx="727">
                  <c:v>-1.0757332732021887</c:v>
                </c:pt>
                <c:pt idx="728">
                  <c:v>-1.0760827607010985</c:v>
                </c:pt>
                <c:pt idx="729">
                  <c:v>-1.0769650029552764</c:v>
                </c:pt>
                <c:pt idx="730">
                  <c:v>-1.07546125143213</c:v>
                </c:pt>
                <c:pt idx="731">
                  <c:v>-1.0736611266172531</c:v>
                </c:pt>
                <c:pt idx="732">
                  <c:v>-1.0742833947961261</c:v>
                </c:pt>
                <c:pt idx="733">
                  <c:v>-1.0750212923858404</c:v>
                </c:pt>
                <c:pt idx="734">
                  <c:v>-1.0753967820354537</c:v>
                </c:pt>
                <c:pt idx="735">
                  <c:v>-1.076143207875262</c:v>
                </c:pt>
                <c:pt idx="736">
                  <c:v>-1.0766431587497465</c:v>
                </c:pt>
                <c:pt idx="737">
                  <c:v>-1.0777960472497901</c:v>
                </c:pt>
                <c:pt idx="738">
                  <c:v>-1.0796894231195751</c:v>
                </c:pt>
                <c:pt idx="739">
                  <c:v>-1.0815247139223196</c:v>
                </c:pt>
                <c:pt idx="740">
                  <c:v>-1.0828192434702544</c:v>
                </c:pt>
                <c:pt idx="741">
                  <c:v>-1.0836807295384436</c:v>
                </c:pt>
                <c:pt idx="742">
                  <c:v>-1.0833682294111782</c:v>
                </c:pt>
                <c:pt idx="743">
                  <c:v>-1.0843040981366978</c:v>
                </c:pt>
                <c:pt idx="744">
                  <c:v>-1.083712708104684</c:v>
                </c:pt>
                <c:pt idx="745">
                  <c:v>-1.0816480367823402</c:v>
                </c:pt>
                <c:pt idx="746">
                  <c:v>-1.0819946024780895</c:v>
                </c:pt>
                <c:pt idx="747">
                  <c:v>-1.0819320777880677</c:v>
                </c:pt>
                <c:pt idx="748">
                  <c:v>-1.0846744651444449</c:v>
                </c:pt>
                <c:pt idx="749">
                  <c:v>-1.0854849524668282</c:v>
                </c:pt>
                <c:pt idx="750">
                  <c:v>-1.0834639089778051</c:v>
                </c:pt>
                <c:pt idx="751">
                  <c:v>-1.0844759722580621</c:v>
                </c:pt>
                <c:pt idx="752">
                  <c:v>-1.0867182759307075</c:v>
                </c:pt>
                <c:pt idx="753">
                  <c:v>-1.0898054455445418</c:v>
                </c:pt>
                <c:pt idx="754">
                  <c:v>-1.0936158088686625</c:v>
                </c:pt>
                <c:pt idx="755">
                  <c:v>-1.0951144187771855</c:v>
                </c:pt>
                <c:pt idx="756">
                  <c:v>-1.0933647994166618</c:v>
                </c:pt>
                <c:pt idx="757">
                  <c:v>-1.0836151692087845</c:v>
                </c:pt>
                <c:pt idx="758">
                  <c:v>-1.0807231248186047</c:v>
                </c:pt>
                <c:pt idx="759">
                  <c:v>-1.0784333892767113</c:v>
                </c:pt>
                <c:pt idx="760">
                  <c:v>-1.0754848819893819</c:v>
                </c:pt>
                <c:pt idx="761">
                  <c:v>-1.076641944493915</c:v>
                </c:pt>
                <c:pt idx="762">
                  <c:v>-1.0799062247074858</c:v>
                </c:pt>
                <c:pt idx="763">
                  <c:v>-1.0820553532162203</c:v>
                </c:pt>
                <c:pt idx="764">
                  <c:v>-1.0834134414689345</c:v>
                </c:pt>
                <c:pt idx="765">
                  <c:v>-1.0837409964714908</c:v>
                </c:pt>
                <c:pt idx="766">
                  <c:v>-1.0882921697020724</c:v>
                </c:pt>
                <c:pt idx="767">
                  <c:v>-1.0894128899083881</c:v>
                </c:pt>
                <c:pt idx="768">
                  <c:v>-1.0883823851173702</c:v>
                </c:pt>
                <c:pt idx="769">
                  <c:v>-1.0882273018777089</c:v>
                </c:pt>
                <c:pt idx="770">
                  <c:v>-1.088282161577667</c:v>
                </c:pt>
                <c:pt idx="771">
                  <c:v>-1.0892040853336338</c:v>
                </c:pt>
                <c:pt idx="772">
                  <c:v>-1.0888522831595111</c:v>
                </c:pt>
                <c:pt idx="773">
                  <c:v>-1.0901103755455073</c:v>
                </c:pt>
                <c:pt idx="774">
                  <c:v>-1.0925454233619836</c:v>
                </c:pt>
                <c:pt idx="775">
                  <c:v>-1.0926943309722641</c:v>
                </c:pt>
                <c:pt idx="776">
                  <c:v>-1.0919043057582623</c:v>
                </c:pt>
                <c:pt idx="777">
                  <c:v>-1.0928205946081562</c:v>
                </c:pt>
                <c:pt idx="778">
                  <c:v>-1.0924035356683395</c:v>
                </c:pt>
                <c:pt idx="779">
                  <c:v>-1.0919618406156526</c:v>
                </c:pt>
                <c:pt idx="780">
                  <c:v>-1.0917680719434486</c:v>
                </c:pt>
                <c:pt idx="781">
                  <c:v>-1.093298869118428</c:v>
                </c:pt>
                <c:pt idx="782">
                  <c:v>-1.0938279621333891</c:v>
                </c:pt>
                <c:pt idx="783">
                  <c:v>-1.0958008717615122</c:v>
                </c:pt>
                <c:pt idx="784">
                  <c:v>-1.0957789108060467</c:v>
                </c:pt>
                <c:pt idx="785">
                  <c:v>-1.0966902382824482</c:v>
                </c:pt>
                <c:pt idx="786">
                  <c:v>-1.0972651220239555</c:v>
                </c:pt>
                <c:pt idx="787">
                  <c:v>-1.097455769679158</c:v>
                </c:pt>
                <c:pt idx="788">
                  <c:v>-1.0994883485988116</c:v>
                </c:pt>
                <c:pt idx="789">
                  <c:v>-1.098610631344954</c:v>
                </c:pt>
                <c:pt idx="790">
                  <c:v>-1.0981811262826404</c:v>
                </c:pt>
                <c:pt idx="791">
                  <c:v>-1.0977778225849164</c:v>
                </c:pt>
                <c:pt idx="792">
                  <c:v>-1.0979999934604048</c:v>
                </c:pt>
                <c:pt idx="793">
                  <c:v>-1.0968446764486828</c:v>
                </c:pt>
                <c:pt idx="794">
                  <c:v>-1.0971312692889796</c:v>
                </c:pt>
                <c:pt idx="795">
                  <c:v>-1.0959351798424422</c:v>
                </c:pt>
                <c:pt idx="796">
                  <c:v>-1.0944292749124283</c:v>
                </c:pt>
                <c:pt idx="797">
                  <c:v>-1.092656271640394</c:v>
                </c:pt>
                <c:pt idx="798">
                  <c:v>-1.0925622047573285</c:v>
                </c:pt>
                <c:pt idx="799">
                  <c:v>-1.0942242743736017</c:v>
                </c:pt>
                <c:pt idx="800">
                  <c:v>-1.0952048618654402</c:v>
                </c:pt>
                <c:pt idx="801">
                  <c:v>-1.09740099535658</c:v>
                </c:pt>
                <c:pt idx="802">
                  <c:v>-1.0965127482277528</c:v>
                </c:pt>
                <c:pt idx="803">
                  <c:v>-1.0965405717622483</c:v>
                </c:pt>
                <c:pt idx="804">
                  <c:v>-1.0948696703319172</c:v>
                </c:pt>
                <c:pt idx="805">
                  <c:v>-1.0940363303349299</c:v>
                </c:pt>
                <c:pt idx="806">
                  <c:v>-1.0926597815987127</c:v>
                </c:pt>
                <c:pt idx="807">
                  <c:v>-1.0911849065975621</c:v>
                </c:pt>
                <c:pt idx="808">
                  <c:v>-1.0895805141342549</c:v>
                </c:pt>
                <c:pt idx="809">
                  <c:v>-1.0891954053015667</c:v>
                </c:pt>
                <c:pt idx="810">
                  <c:v>-1.0889574965318483</c:v>
                </c:pt>
                <c:pt idx="811">
                  <c:v>-1.0901849099848284</c:v>
                </c:pt>
                <c:pt idx="812">
                  <c:v>-1.0918711888271555</c:v>
                </c:pt>
                <c:pt idx="813">
                  <c:v>-1.0938654048509591</c:v>
                </c:pt>
                <c:pt idx="814">
                  <c:v>-1.0947792367300337</c:v>
                </c:pt>
                <c:pt idx="815">
                  <c:v>-1.0958152815633895</c:v>
                </c:pt>
                <c:pt idx="816">
                  <c:v>-1.098615469395626</c:v>
                </c:pt>
                <c:pt idx="817">
                  <c:v>-1.1026562567404596</c:v>
                </c:pt>
                <c:pt idx="818">
                  <c:v>-1.103758146494684</c:v>
                </c:pt>
                <c:pt idx="819">
                  <c:v>-1.102194735166421</c:v>
                </c:pt>
                <c:pt idx="820">
                  <c:v>-1.0998571788139775</c:v>
                </c:pt>
                <c:pt idx="821">
                  <c:v>-1.0963322320198188</c:v>
                </c:pt>
                <c:pt idx="822">
                  <c:v>-1.0921486178303326</c:v>
                </c:pt>
                <c:pt idx="823">
                  <c:v>-1.0893185574068411</c:v>
                </c:pt>
                <c:pt idx="824">
                  <c:v>-1.0885265021088486</c:v>
                </c:pt>
                <c:pt idx="825">
                  <c:v>-1.0880280311086781</c:v>
                </c:pt>
                <c:pt idx="826">
                  <c:v>-1.0872707433708229</c:v>
                </c:pt>
                <c:pt idx="827">
                  <c:v>-1.0867550261429959</c:v>
                </c:pt>
                <c:pt idx="828">
                  <c:v>-1.0857174445170874</c:v>
                </c:pt>
                <c:pt idx="829">
                  <c:v>-1.0841339979672284</c:v>
                </c:pt>
                <c:pt idx="830">
                  <c:v>-1.0834111267937208</c:v>
                </c:pt>
                <c:pt idx="831">
                  <c:v>-1.0825726926139794</c:v>
                </c:pt>
                <c:pt idx="832">
                  <c:v>-1.0823278208458482</c:v>
                </c:pt>
                <c:pt idx="833">
                  <c:v>-1.0791879639116368</c:v>
                </c:pt>
                <c:pt idx="834">
                  <c:v>-1.0797035673029991</c:v>
                </c:pt>
                <c:pt idx="835">
                  <c:v>-1.0802718675010681</c:v>
                </c:pt>
                <c:pt idx="836">
                  <c:v>-1.0818036892044056</c:v>
                </c:pt>
                <c:pt idx="837">
                  <c:v>-1.0843720680053086</c:v>
                </c:pt>
                <c:pt idx="838">
                  <c:v>-1.0867371158691554</c:v>
                </c:pt>
                <c:pt idx="839">
                  <c:v>-1.0883406830179321</c:v>
                </c:pt>
                <c:pt idx="840">
                  <c:v>-1.0880627891824446</c:v>
                </c:pt>
                <c:pt idx="841">
                  <c:v>-1.0887280496075959</c:v>
                </c:pt>
                <c:pt idx="842">
                  <c:v>-1.0868343986329585</c:v>
                </c:pt>
                <c:pt idx="843">
                  <c:v>-1.0843023146984199</c:v>
                </c:pt>
                <c:pt idx="844">
                  <c:v>-1.0826920311969561</c:v>
                </c:pt>
                <c:pt idx="845">
                  <c:v>-1.0826740924640172</c:v>
                </c:pt>
                <c:pt idx="846">
                  <c:v>-1.0826270210769739</c:v>
                </c:pt>
                <c:pt idx="847">
                  <c:v>-1.0812059433019243</c:v>
                </c:pt>
                <c:pt idx="848">
                  <c:v>-1.0815858441153807</c:v>
                </c:pt>
                <c:pt idx="849">
                  <c:v>-1.0838614259874926</c:v>
                </c:pt>
                <c:pt idx="850">
                  <c:v>-1.081419709250198</c:v>
                </c:pt>
                <c:pt idx="851">
                  <c:v>-1.0745108116363729</c:v>
                </c:pt>
                <c:pt idx="852">
                  <c:v>-1.0663627279796373</c:v>
                </c:pt>
                <c:pt idx="853">
                  <c:v>-1.0851377416976504</c:v>
                </c:pt>
                <c:pt idx="854">
                  <c:v>-1.084992030995352</c:v>
                </c:pt>
                <c:pt idx="855">
                  <c:v>-1.0916734358779503</c:v>
                </c:pt>
                <c:pt idx="856">
                  <c:v>-1.091943579345994</c:v>
                </c:pt>
                <c:pt idx="857">
                  <c:v>-1.0777956677948306</c:v>
                </c:pt>
                <c:pt idx="858">
                  <c:v>-1.0795387984756384</c:v>
                </c:pt>
                <c:pt idx="859">
                  <c:v>-1.0667946615536437</c:v>
                </c:pt>
                <c:pt idx="860">
                  <c:v>-1.0708026355313507</c:v>
                </c:pt>
                <c:pt idx="861">
                  <c:v>-1.0693064351618062</c:v>
                </c:pt>
                <c:pt idx="862">
                  <c:v>-1.0669199196339181</c:v>
                </c:pt>
                <c:pt idx="863">
                  <c:v>-1.065897231614954</c:v>
                </c:pt>
                <c:pt idx="864">
                  <c:v>-1.0680903674119406</c:v>
                </c:pt>
                <c:pt idx="865">
                  <c:v>-1.0582392709493997</c:v>
                </c:pt>
                <c:pt idx="866">
                  <c:v>-1.0524126452687033</c:v>
                </c:pt>
                <c:pt idx="867">
                  <c:v>-1.0557081830841066</c:v>
                </c:pt>
                <c:pt idx="868">
                  <c:v>-1.0547041832215882</c:v>
                </c:pt>
                <c:pt idx="869">
                  <c:v>-1.0527325732266779</c:v>
                </c:pt>
                <c:pt idx="870">
                  <c:v>-1.0506275753291159</c:v>
                </c:pt>
                <c:pt idx="871">
                  <c:v>-1.0501612915953866</c:v>
                </c:pt>
                <c:pt idx="872">
                  <c:v>-1.0485011192538849</c:v>
                </c:pt>
                <c:pt idx="873">
                  <c:v>-1.0485457811019643</c:v>
                </c:pt>
                <c:pt idx="874">
                  <c:v>-1.0446958595989173</c:v>
                </c:pt>
                <c:pt idx="875">
                  <c:v>-1.0419198335608826</c:v>
                </c:pt>
                <c:pt idx="876">
                  <c:v>-1.0409897040915159</c:v>
                </c:pt>
                <c:pt idx="877">
                  <c:v>-1.040883703350147</c:v>
                </c:pt>
                <c:pt idx="878">
                  <c:v>-1.0395449862728299</c:v>
                </c:pt>
                <c:pt idx="879">
                  <c:v>-1.0388636938758817</c:v>
                </c:pt>
                <c:pt idx="880">
                  <c:v>-1.0382521642721805</c:v>
                </c:pt>
                <c:pt idx="881">
                  <c:v>-1.0397468088764299</c:v>
                </c:pt>
                <c:pt idx="882">
                  <c:v>-1.0392713992510778</c:v>
                </c:pt>
                <c:pt idx="883">
                  <c:v>-1.036120803741682</c:v>
                </c:pt>
                <c:pt idx="884">
                  <c:v>-1.0373304207573142</c:v>
                </c:pt>
                <c:pt idx="885">
                  <c:v>-1.0373561857487061</c:v>
                </c:pt>
                <c:pt idx="886">
                  <c:v>-1.0375264566728783</c:v>
                </c:pt>
                <c:pt idx="887">
                  <c:v>-1.0371288637721818</c:v>
                </c:pt>
                <c:pt idx="888">
                  <c:v>-1.0373938751119738</c:v>
                </c:pt>
                <c:pt idx="889">
                  <c:v>-1.0385221654446326</c:v>
                </c:pt>
                <c:pt idx="890">
                  <c:v>-1.0397216984448634</c:v>
                </c:pt>
                <c:pt idx="891">
                  <c:v>-1.0408399427075918</c:v>
                </c:pt>
                <c:pt idx="892">
                  <c:v>-1.0427780088845964</c:v>
                </c:pt>
                <c:pt idx="893">
                  <c:v>-1.0428884587352911</c:v>
                </c:pt>
                <c:pt idx="894">
                  <c:v>-1.0462355739653195</c:v>
                </c:pt>
                <c:pt idx="895">
                  <c:v>-1.0427540083587561</c:v>
                </c:pt>
                <c:pt idx="896">
                  <c:v>-1.0402533432943812</c:v>
                </c:pt>
                <c:pt idx="897">
                  <c:v>-1.0412175478185761</c:v>
                </c:pt>
                <c:pt idx="898">
                  <c:v>-1.0401228013038808</c:v>
                </c:pt>
                <c:pt idx="899">
                  <c:v>-1.0377714517638594</c:v>
                </c:pt>
                <c:pt idx="900">
                  <c:v>-1.0354301008618596</c:v>
                </c:pt>
                <c:pt idx="901">
                  <c:v>-1.0424284265219517</c:v>
                </c:pt>
                <c:pt idx="902">
                  <c:v>-1.0397474729226133</c:v>
                </c:pt>
                <c:pt idx="903">
                  <c:v>-1.034421585485418</c:v>
                </c:pt>
                <c:pt idx="904">
                  <c:v>-1.040004344953644</c:v>
                </c:pt>
                <c:pt idx="905">
                  <c:v>-1.0388913656283876</c:v>
                </c:pt>
                <c:pt idx="906">
                  <c:v>-1.034929106486246</c:v>
                </c:pt>
                <c:pt idx="907">
                  <c:v>-1.0316927162117793</c:v>
                </c:pt>
                <c:pt idx="908">
                  <c:v>-1.0343795798220161</c:v>
                </c:pt>
                <c:pt idx="909">
                  <c:v>-1.034561424122302</c:v>
                </c:pt>
                <c:pt idx="910">
                  <c:v>-1.0322715367984334</c:v>
                </c:pt>
                <c:pt idx="911">
                  <c:v>-1.0330513167286739</c:v>
                </c:pt>
                <c:pt idx="912">
                  <c:v>-1.0338040699798512</c:v>
                </c:pt>
                <c:pt idx="913">
                  <c:v>-1.0304692016584478</c:v>
                </c:pt>
                <c:pt idx="914">
                  <c:v>-1.0322749424066444</c:v>
                </c:pt>
                <c:pt idx="915">
                  <c:v>-1.0265640694596099</c:v>
                </c:pt>
                <c:pt idx="916">
                  <c:v>-1.027562415443299</c:v>
                </c:pt>
                <c:pt idx="917">
                  <c:v>-1.0346387285827778</c:v>
                </c:pt>
                <c:pt idx="918">
                  <c:v>-1.020415542655144</c:v>
                </c:pt>
                <c:pt idx="919">
                  <c:v>-1.0246317899706696</c:v>
                </c:pt>
                <c:pt idx="920">
                  <c:v>-1.0289193653311486</c:v>
                </c:pt>
                <c:pt idx="921">
                  <c:v>-1.018924256227236</c:v>
                </c:pt>
                <c:pt idx="922">
                  <c:v>-1.0180959345220235</c:v>
                </c:pt>
                <c:pt idx="923">
                  <c:v>-1.0227384330736129</c:v>
                </c:pt>
                <c:pt idx="924">
                  <c:v>-1.020205058992218</c:v>
                </c:pt>
                <c:pt idx="925">
                  <c:v>-1.0157227378630154</c:v>
                </c:pt>
                <c:pt idx="926">
                  <c:v>-1.012818778587274</c:v>
                </c:pt>
                <c:pt idx="927">
                  <c:v>-1.0130576739398691</c:v>
                </c:pt>
                <c:pt idx="928">
                  <c:v>-1.0097993606554492</c:v>
                </c:pt>
                <c:pt idx="929">
                  <c:v>-1.0103703834428046</c:v>
                </c:pt>
                <c:pt idx="930">
                  <c:v>-1.0141471365443668</c:v>
                </c:pt>
                <c:pt idx="931">
                  <c:v>-1.0186463339326224</c:v>
                </c:pt>
                <c:pt idx="932">
                  <c:v>-1.0211601660839165</c:v>
                </c:pt>
                <c:pt idx="933">
                  <c:v>-1.0226354489991394</c:v>
                </c:pt>
                <c:pt idx="934">
                  <c:v>-1.0249288747404535</c:v>
                </c:pt>
                <c:pt idx="935">
                  <c:v>-1.0269043456895299</c:v>
                </c:pt>
                <c:pt idx="936">
                  <c:v>-1.0266208548934657</c:v>
                </c:pt>
                <c:pt idx="937">
                  <c:v>-1.0296603459923683</c:v>
                </c:pt>
                <c:pt idx="938">
                  <c:v>-1.0295473917389728</c:v>
                </c:pt>
                <c:pt idx="939">
                  <c:v>-1.0301760347610702</c:v>
                </c:pt>
                <c:pt idx="940">
                  <c:v>-1.0316092645810357</c:v>
                </c:pt>
                <c:pt idx="941">
                  <c:v>-1.031464312788656</c:v>
                </c:pt>
                <c:pt idx="942">
                  <c:v>-1.0320206981011775</c:v>
                </c:pt>
                <c:pt idx="943">
                  <c:v>-1.0323518104939353</c:v>
                </c:pt>
                <c:pt idx="944">
                  <c:v>-1.0323575876956004</c:v>
                </c:pt>
                <c:pt idx="945">
                  <c:v>-1.0320998429181856</c:v>
                </c:pt>
                <c:pt idx="946">
                  <c:v>-1.0328359950150912</c:v>
                </c:pt>
                <c:pt idx="947">
                  <c:v>-1.0321253612638235</c:v>
                </c:pt>
                <c:pt idx="948">
                  <c:v>-1.0316290816160176</c:v>
                </c:pt>
                <c:pt idx="949">
                  <c:v>-1.0335403108413881</c:v>
                </c:pt>
                <c:pt idx="950">
                  <c:v>-1.0351813301940918</c:v>
                </c:pt>
                <c:pt idx="951">
                  <c:v>-1.0357447828551178</c:v>
                </c:pt>
                <c:pt idx="952">
                  <c:v>-1.0355935226241395</c:v>
                </c:pt>
                <c:pt idx="953">
                  <c:v>-1.0357352016175412</c:v>
                </c:pt>
                <c:pt idx="954">
                  <c:v>-1.0344290986934932</c:v>
                </c:pt>
                <c:pt idx="955">
                  <c:v>-1.03440108543154</c:v>
                </c:pt>
                <c:pt idx="956">
                  <c:v>-1.0353850310997221</c:v>
                </c:pt>
                <c:pt idx="957">
                  <c:v>-1.0347438850368746</c:v>
                </c:pt>
                <c:pt idx="958">
                  <c:v>-1.0371381414458085</c:v>
                </c:pt>
                <c:pt idx="959">
                  <c:v>-1.0383089117605384</c:v>
                </c:pt>
                <c:pt idx="960">
                  <c:v>-1.0397475298408669</c:v>
                </c:pt>
                <c:pt idx="961">
                  <c:v>-1.0403710217619566</c:v>
                </c:pt>
                <c:pt idx="962">
                  <c:v>-1.0409492636798059</c:v>
                </c:pt>
                <c:pt idx="963">
                  <c:v>-1.0399082859320568</c:v>
                </c:pt>
                <c:pt idx="964">
                  <c:v>-1.0375107662105307</c:v>
                </c:pt>
                <c:pt idx="965">
                  <c:v>-1.0361206329869499</c:v>
                </c:pt>
                <c:pt idx="966">
                  <c:v>-1.0362341089909108</c:v>
                </c:pt>
                <c:pt idx="967">
                  <c:v>-1.0376033721920233</c:v>
                </c:pt>
                <c:pt idx="968">
                  <c:v>-1.0433671221868797</c:v>
                </c:pt>
                <c:pt idx="969">
                  <c:v>-1.0449144161659798</c:v>
                </c:pt>
                <c:pt idx="970">
                  <c:v>-1.0395260324978888</c:v>
                </c:pt>
                <c:pt idx="971">
                  <c:v>-1.0402607806114759</c:v>
                </c:pt>
                <c:pt idx="972">
                  <c:v>-1.0451042764521636</c:v>
                </c:pt>
                <c:pt idx="973">
                  <c:v>-1.0381037973852041</c:v>
                </c:pt>
                <c:pt idx="974">
                  <c:v>-1.0367375603373721</c:v>
                </c:pt>
                <c:pt idx="975">
                  <c:v>-1.0367618549407922</c:v>
                </c:pt>
                <c:pt idx="976">
                  <c:v>-1.0352254323461239</c:v>
                </c:pt>
                <c:pt idx="977">
                  <c:v>-1.0375256787902174</c:v>
                </c:pt>
                <c:pt idx="978">
                  <c:v>-1.0345995688315388</c:v>
                </c:pt>
                <c:pt idx="979">
                  <c:v>-1.033746335908603</c:v>
                </c:pt>
                <c:pt idx="980">
                  <c:v>-1.0343213050274891</c:v>
                </c:pt>
                <c:pt idx="981">
                  <c:v>-1.0324246278995868</c:v>
                </c:pt>
                <c:pt idx="982">
                  <c:v>-1.0336927189236178</c:v>
                </c:pt>
                <c:pt idx="983">
                  <c:v>-1.0345156144229859</c:v>
                </c:pt>
                <c:pt idx="984">
                  <c:v>-1.0342263938571388</c:v>
                </c:pt>
                <c:pt idx="985">
                  <c:v>-1.037846991758812</c:v>
                </c:pt>
                <c:pt idx="986">
                  <c:v>-1.0386035680186017</c:v>
                </c:pt>
                <c:pt idx="987">
                  <c:v>-1.0394136189677994</c:v>
                </c:pt>
                <c:pt idx="988">
                  <c:v>-1.0407818386677836</c:v>
                </c:pt>
                <c:pt idx="989">
                  <c:v>-1.0408452076450772</c:v>
                </c:pt>
                <c:pt idx="990">
                  <c:v>-1.040960704246686</c:v>
                </c:pt>
                <c:pt idx="991">
                  <c:v>-1.0403292247987821</c:v>
                </c:pt>
                <c:pt idx="992">
                  <c:v>-1.0409075141485151</c:v>
                </c:pt>
                <c:pt idx="993">
                  <c:v>-1.0424290621089938</c:v>
                </c:pt>
                <c:pt idx="994">
                  <c:v>-1.0420431659072453</c:v>
                </c:pt>
                <c:pt idx="995">
                  <c:v>-1.0425535138474942</c:v>
                </c:pt>
                <c:pt idx="996">
                  <c:v>-1.0436553846289769</c:v>
                </c:pt>
                <c:pt idx="997">
                  <c:v>-1.0446579330762529</c:v>
                </c:pt>
                <c:pt idx="998">
                  <c:v>-1.0462657026886433</c:v>
                </c:pt>
                <c:pt idx="999">
                  <c:v>-1.0482450440782578</c:v>
                </c:pt>
                <c:pt idx="1000">
                  <c:v>-1.0494365990380881</c:v>
                </c:pt>
                <c:pt idx="1001">
                  <c:v>-1.0509124606221154</c:v>
                </c:pt>
                <c:pt idx="1002">
                  <c:v>-1.0502528730485077</c:v>
                </c:pt>
                <c:pt idx="1003">
                  <c:v>-1.0495905723719972</c:v>
                </c:pt>
                <c:pt idx="1004">
                  <c:v>-1.0486382637605942</c:v>
                </c:pt>
                <c:pt idx="1005">
                  <c:v>-1.0490768283099214</c:v>
                </c:pt>
                <c:pt idx="1006">
                  <c:v>-1.0493092444691849</c:v>
                </c:pt>
                <c:pt idx="1007">
                  <c:v>-1.0507740639140479</c:v>
                </c:pt>
                <c:pt idx="1008">
                  <c:v>-1.0531913437523168</c:v>
                </c:pt>
                <c:pt idx="1009">
                  <c:v>-1.0525634027218587</c:v>
                </c:pt>
                <c:pt idx="1010">
                  <c:v>-1.0540595841186762</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-1.051662794847942</c:v>
                </c:pt>
                <c:pt idx="1020">
                  <c:v>-1.051906898219769</c:v>
                </c:pt>
                <c:pt idx="1021">
                  <c:v>-1.0522559493454939</c:v>
                </c:pt>
                <c:pt idx="1022">
                  <c:v>-1.0521845928413995</c:v>
                </c:pt>
                <c:pt idx="1023">
                  <c:v>-1.0527289778910078</c:v>
                </c:pt>
                <c:pt idx="1024">
                  <c:v>-1.0530955029173299</c:v>
                </c:pt>
                <c:pt idx="1025">
                  <c:v>-1.0521688264880713</c:v>
                </c:pt>
                <c:pt idx="1026">
                  <c:v>-1.0517328042869281</c:v>
                </c:pt>
                <c:pt idx="1027">
                  <c:v>-1.051073548736412</c:v>
                </c:pt>
                <c:pt idx="1028">
                  <c:v>-1.052221409458298</c:v>
                </c:pt>
                <c:pt idx="1029">
                  <c:v>-1.0537775257650854</c:v>
                </c:pt>
                <c:pt idx="1030">
                  <c:v>-1.0542413999598352</c:v>
                </c:pt>
                <c:pt idx="1031">
                  <c:v>-1.0567171917519864</c:v>
                </c:pt>
                <c:pt idx="1032">
                  <c:v>-1.0594679650628365</c:v>
                </c:pt>
                <c:pt idx="1033">
                  <c:v>-1.0599508309780394</c:v>
                </c:pt>
                <c:pt idx="1034">
                  <c:v>-1.0588036627614481</c:v>
                </c:pt>
                <c:pt idx="1035">
                  <c:v>-1.0601134653712743</c:v>
                </c:pt>
                <c:pt idx="1036">
                  <c:v>-1.0589901553849184</c:v>
                </c:pt>
                <c:pt idx="1037">
                  <c:v>-1.0602932511284278</c:v>
                </c:pt>
                <c:pt idx="1038">
                  <c:v>-1.0609124836676784</c:v>
                </c:pt>
                <c:pt idx="1039">
                  <c:v>-1.0627598126788342</c:v>
                </c:pt>
                <c:pt idx="1040">
                  <c:v>-1.0626322494097167</c:v>
                </c:pt>
                <c:pt idx="1041">
                  <c:v>-1.0606135395686358</c:v>
                </c:pt>
                <c:pt idx="1042">
                  <c:v>-1.0610117585700038</c:v>
                </c:pt>
                <c:pt idx="1043">
                  <c:v>-1.0628172147269765</c:v>
                </c:pt>
                <c:pt idx="1044">
                  <c:v>-1.06165934588067</c:v>
                </c:pt>
                <c:pt idx="1045">
                  <c:v>-1.0615313652111098</c:v>
                </c:pt>
                <c:pt idx="1046">
                  <c:v>-1.0625916761887595</c:v>
                </c:pt>
                <c:pt idx="1047">
                  <c:v>-1.0631859216192943</c:v>
                </c:pt>
                <c:pt idx="1048">
                  <c:v>-1.0645692720855631</c:v>
                </c:pt>
                <c:pt idx="1049">
                  <c:v>-1.0655324900268961</c:v>
                </c:pt>
                <c:pt idx="1050">
                  <c:v>-1.0642410150913264</c:v>
                </c:pt>
                <c:pt idx="1051">
                  <c:v>-1.0610226678999193</c:v>
                </c:pt>
                <c:pt idx="1052">
                  <c:v>-1.0564957797863883</c:v>
                </c:pt>
                <c:pt idx="1053">
                  <c:v>-1.0544160251296262</c:v>
                </c:pt>
                <c:pt idx="1054">
                  <c:v>-1.0513267400543915</c:v>
                </c:pt>
                <c:pt idx="1055">
                  <c:v>-1.0489531923995798</c:v>
                </c:pt>
                <c:pt idx="1056">
                  <c:v>-1.0475807322904698</c:v>
                </c:pt>
                <c:pt idx="1057">
                  <c:v>-1.0488264354722219</c:v>
                </c:pt>
                <c:pt idx="1058">
                  <c:v>-1.0500880283301659</c:v>
                </c:pt>
                <c:pt idx="1059">
                  <c:v>-1.0497627215981993</c:v>
                </c:pt>
                <c:pt idx="1060">
                  <c:v>-1.0494767833177008</c:v>
                </c:pt>
                <c:pt idx="1061">
                  <c:v>-1.0517434859438737</c:v>
                </c:pt>
                <c:pt idx="1062">
                  <c:v>-1.0514054674709428</c:v>
                </c:pt>
                <c:pt idx="1063">
                  <c:v>-1.0500677938947547</c:v>
                </c:pt>
                <c:pt idx="1064">
                  <c:v>-1.0480827037626175</c:v>
                </c:pt>
                <c:pt idx="1065">
                  <c:v>-1.0477072141129748</c:v>
                </c:pt>
                <c:pt idx="1066">
                  <c:v>-1.0487819348925178</c:v>
                </c:pt>
                <c:pt idx="1067">
                  <c:v>-1.0494014709957327</c:v>
                </c:pt>
                <c:pt idx="1068">
                  <c:v>-1.0508213250285503</c:v>
                </c:pt>
                <c:pt idx="1069">
                  <c:v>-1.0508531897583144</c:v>
                </c:pt>
                <c:pt idx="1070">
                  <c:v>-1.0481879550804365</c:v>
                </c:pt>
                <c:pt idx="1071">
                  <c:v>-1.0455916863404291</c:v>
                </c:pt>
                <c:pt idx="1072">
                  <c:v>-1.0444701313332141</c:v>
                </c:pt>
                <c:pt idx="1073">
                  <c:v>-1.0435273090956656</c:v>
                </c:pt>
                <c:pt idx="1074">
                  <c:v>-1.0437966367355498</c:v>
                </c:pt>
                <c:pt idx="1075">
                  <c:v>-1.0443979495146041</c:v>
                </c:pt>
                <c:pt idx="1076">
                  <c:v>-1.043066233381182</c:v>
                </c:pt>
                <c:pt idx="1077">
                  <c:v>-1.0434028573571505</c:v>
                </c:pt>
                <c:pt idx="1078">
                  <c:v>-1.0432021162001774</c:v>
                </c:pt>
                <c:pt idx="1079">
                  <c:v>-1.0409209847993708</c:v>
                </c:pt>
                <c:pt idx="1080">
                  <c:v>-1.0391428019672166</c:v>
                </c:pt>
                <c:pt idx="1081">
                  <c:v>-1.0378494866751138</c:v>
                </c:pt>
                <c:pt idx="1082">
                  <c:v>-1.0368003221867359</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-1.0445156943868033</c:v>
                </c:pt>
                <c:pt idx="1091">
                  <c:v>-1.0451731854717821</c:v>
                </c:pt>
                <c:pt idx="1092">
                  <c:v>-1.0439064035673478</c:v>
                </c:pt>
                <c:pt idx="1093">
                  <c:v>-1.0430614143032813</c:v>
                </c:pt>
                <c:pt idx="1094">
                  <c:v>-1.0416936025173691</c:v>
                </c:pt>
                <c:pt idx="1095">
                  <c:v>-1.0403325260568868</c:v>
                </c:pt>
                <c:pt idx="1096">
                  <c:v>-1.038926341888768</c:v>
                </c:pt>
                <c:pt idx="1097">
                  <c:v>-1.0385174317440833</c:v>
                </c:pt>
                <c:pt idx="1098">
                  <c:v>-1.0402548800869482</c:v>
                </c:pt>
                <c:pt idx="1099">
                  <c:v>-1.0419263412133399</c:v>
                </c:pt>
                <c:pt idx="1100">
                  <c:v>-1.0420388685799082</c:v>
                </c:pt>
                <c:pt idx="1101">
                  <c:v>-1.0409907570790287</c:v>
                </c:pt>
                <c:pt idx="1102">
                  <c:v>-1.0414397566395897</c:v>
                </c:pt>
                <c:pt idx="1103">
                  <c:v>-1.042739902120843</c:v>
                </c:pt>
                <c:pt idx="1104">
                  <c:v>-1.0409345123684937</c:v>
                </c:pt>
                <c:pt idx="1105">
                  <c:v>-1.0435710033335961</c:v>
                </c:pt>
                <c:pt idx="1106">
                  <c:v>-1.0450018236145979</c:v>
                </c:pt>
                <c:pt idx="1107">
                  <c:v>-1.045513253001459</c:v>
                </c:pt>
                <c:pt idx="1108">
                  <c:v>-1.0468067295618941</c:v>
                </c:pt>
                <c:pt idx="1109">
                  <c:v>-1.0469393111227983</c:v>
                </c:pt>
                <c:pt idx="1110">
                  <c:v>-1.0477096046791836</c:v>
                </c:pt>
                <c:pt idx="1111">
                  <c:v>-1.0469578664700385</c:v>
                </c:pt>
                <c:pt idx="1112">
                  <c:v>-1.0472574556425087</c:v>
                </c:pt>
                <c:pt idx="1113">
                  <c:v>-1.047976370998128</c:v>
                </c:pt>
                <c:pt idx="1114">
                  <c:v>-1.0480402901851278</c:v>
                </c:pt>
                <c:pt idx="1115">
                  <c:v>-1.0481245007257769</c:v>
                </c:pt>
                <c:pt idx="1116">
                  <c:v>-1.0505702017400722</c:v>
                </c:pt>
                <c:pt idx="1117">
                  <c:v>-1.0504303061849498</c:v>
                </c:pt>
                <c:pt idx="1118">
                  <c:v>-1.0491670437252059</c:v>
                </c:pt>
                <c:pt idx="1119">
                  <c:v>-1.0497101481143432</c:v>
                </c:pt>
                <c:pt idx="1120">
                  <c:v>-1.049545341341485</c:v>
                </c:pt>
                <c:pt idx="1121">
                  <c:v>-1.050013560295469</c:v>
                </c:pt>
                <c:pt idx="1122">
                  <c:v>-1.0520582058826307</c:v>
                </c:pt>
                <c:pt idx="1123">
                  <c:v>-1.0526713956017488</c:v>
                </c:pt>
                <c:pt idx="1124">
                  <c:v>-1.0527632237005946</c:v>
                </c:pt>
                <c:pt idx="1125">
                  <c:v>-1.0517823705902742</c:v>
                </c:pt>
                <c:pt idx="1126">
                  <c:v>-1.0528535529523566</c:v>
                </c:pt>
                <c:pt idx="1127">
                  <c:v>-1.0538419856753758</c:v>
                </c:pt>
                <c:pt idx="1128">
                  <c:v>-1.0536258481336342</c:v>
                </c:pt>
                <c:pt idx="1129">
                  <c:v>-1.0538357436413859</c:v>
                </c:pt>
                <c:pt idx="1130">
                  <c:v>-1.0527579777358516</c:v>
                </c:pt>
                <c:pt idx="1131">
                  <c:v>-1.0514534210907562</c:v>
                </c:pt>
                <c:pt idx="1132">
                  <c:v>-1.0526270088585221</c:v>
                </c:pt>
                <c:pt idx="1133">
                  <c:v>-1.052117049859604</c:v>
                </c:pt>
                <c:pt idx="1134">
                  <c:v>-1.0542605814077608</c:v>
                </c:pt>
                <c:pt idx="1135">
                  <c:v>-1.0540605896743078</c:v>
                </c:pt>
                <c:pt idx="1136">
                  <c:v>-1.0519714340210555</c:v>
                </c:pt>
                <c:pt idx="1137">
                  <c:v>-1.049198016735815</c:v>
                </c:pt>
                <c:pt idx="1138">
                  <c:v>-1.0488871577512247</c:v>
                </c:pt>
                <c:pt idx="1139">
                  <c:v>-1.046597972419022</c:v>
                </c:pt>
                <c:pt idx="1140">
                  <c:v>-1.04539558402027</c:v>
                </c:pt>
                <c:pt idx="1141">
                  <c:v>-1.0473579448006807</c:v>
                </c:pt>
                <c:pt idx="1142">
                  <c:v>-1.0430246640909924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-1.0493202866083347</c:v>
                </c:pt>
                <c:pt idx="1151">
                  <c:v>-1.0497562993231067</c:v>
                </c:pt>
                <c:pt idx="1152">
                  <c:v>-1.0462221317735763</c:v>
                </c:pt>
                <c:pt idx="1153">
                  <c:v>-1.0512908910476138</c:v>
                </c:pt>
                <c:pt idx="1154">
                  <c:v>-1.0481780323333822</c:v>
                </c:pt>
                <c:pt idx="1155">
                  <c:v>-1.0516268604637986</c:v>
                </c:pt>
                <c:pt idx="1156">
                  <c:v>-1.0544950655965128</c:v>
                </c:pt>
                <c:pt idx="1157">
                  <c:v>-1.0538741634554607</c:v>
                </c:pt>
                <c:pt idx="1158">
                  <c:v>-1.0559036403308535</c:v>
                </c:pt>
                <c:pt idx="1159">
                  <c:v>-1.0582541645563461</c:v>
                </c:pt>
                <c:pt idx="1160">
                  <c:v>-1.0567951223131473</c:v>
                </c:pt>
                <c:pt idx="1161">
                  <c:v>-1.0585142904136118</c:v>
                </c:pt>
                <c:pt idx="1162">
                  <c:v>-1.0586788884862135</c:v>
                </c:pt>
                <c:pt idx="1163">
                  <c:v>-1.060147360185042</c:v>
                </c:pt>
                <c:pt idx="1164">
                  <c:v>-1.0597781220557891</c:v>
                </c:pt>
                <c:pt idx="1165">
                  <c:v>-1.057477002865284</c:v>
                </c:pt>
                <c:pt idx="1166">
                  <c:v>-1.0577432189745646</c:v>
                </c:pt>
                <c:pt idx="1167">
                  <c:v>-1.0562155523029446</c:v>
                </c:pt>
                <c:pt idx="1168">
                  <c:v>-1.0546431384058939</c:v>
                </c:pt>
                <c:pt idx="1169">
                  <c:v>-1.0503418172897057</c:v>
                </c:pt>
                <c:pt idx="1170">
                  <c:v>-1.0474599328059071</c:v>
                </c:pt>
                <c:pt idx="1171">
                  <c:v>-1.0456297172131872</c:v>
                </c:pt>
                <c:pt idx="1172">
                  <c:v>-1.0420211575199254</c:v>
                </c:pt>
                <c:pt idx="1173">
                  <c:v>-1.0404867650092626</c:v>
                </c:pt>
                <c:pt idx="1174">
                  <c:v>-1.038981761284788</c:v>
                </c:pt>
                <c:pt idx="1175">
                  <c:v>-1.0386339433876799</c:v>
                </c:pt>
                <c:pt idx="1176">
                  <c:v>-1.0371579964262603</c:v>
                </c:pt>
                <c:pt idx="1177">
                  <c:v>-1.0380178792972723</c:v>
                </c:pt>
                <c:pt idx="1178">
                  <c:v>-1.0394961219611361</c:v>
                </c:pt>
                <c:pt idx="1179">
                  <c:v>-1.0387967295628897</c:v>
                </c:pt>
                <c:pt idx="1180">
                  <c:v>-1.0386799428144398</c:v>
                </c:pt>
                <c:pt idx="1181">
                  <c:v>-1.0387909713339525</c:v>
                </c:pt>
                <c:pt idx="1182">
                  <c:v>-1.0388995428826318</c:v>
                </c:pt>
                <c:pt idx="1183">
                  <c:v>-1.0372762156171538</c:v>
                </c:pt>
                <c:pt idx="1184">
                  <c:v>-1.0384422237722224</c:v>
                </c:pt>
                <c:pt idx="1185">
                  <c:v>-1.0379275500455094</c:v>
                </c:pt>
                <c:pt idx="1186">
                  <c:v>-1.0374273525252984</c:v>
                </c:pt>
                <c:pt idx="1187">
                  <c:v>-1.0391586062660423</c:v>
                </c:pt>
                <c:pt idx="1188">
                  <c:v>-1.04215424185864</c:v>
                </c:pt>
                <c:pt idx="1189">
                  <c:v>-1.0428878800665025</c:v>
                </c:pt>
                <c:pt idx="1190">
                  <c:v>-1.0446801311910725</c:v>
                </c:pt>
                <c:pt idx="1191">
                  <c:v>-1.0458861718437764</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-1.0486331790642116</c:v>
                </c:pt>
                <c:pt idx="1200">
                  <c:v>-1.0495327339506559</c:v>
                </c:pt>
                <c:pt idx="1201">
                  <c:v>-1.0497352775186495</c:v>
                </c:pt>
                <c:pt idx="1202">
                  <c:v>-1.0500443815241023</c:v>
                </c:pt>
                <c:pt idx="1203">
                  <c:v>-1.0556803310904854</c:v>
                </c:pt>
                <c:pt idx="1204">
                  <c:v>-1.0575566314873579</c:v>
                </c:pt>
                <c:pt idx="1205">
                  <c:v>-1.0578240903115976</c:v>
                </c:pt>
                <c:pt idx="1206">
                  <c:v>-1.0571815687245589</c:v>
                </c:pt>
                <c:pt idx="1207">
                  <c:v>-1.0580176028517065</c:v>
                </c:pt>
                <c:pt idx="1208">
                  <c:v>-1.057598324100411</c:v>
                </c:pt>
                <c:pt idx="1209">
                  <c:v>-1.0637857355512781</c:v>
                </c:pt>
                <c:pt idx="1210">
                  <c:v>-1.0652016717117339</c:v>
                </c:pt>
                <c:pt idx="1211">
                  <c:v>-1.0652859771161047</c:v>
                </c:pt>
                <c:pt idx="1212">
                  <c:v>-1.0644310271594855</c:v>
                </c:pt>
                <c:pt idx="1213">
                  <c:v>-1.0646843323139592</c:v>
                </c:pt>
                <c:pt idx="1214">
                  <c:v>-1.0650590345945687</c:v>
                </c:pt>
                <c:pt idx="1215">
                  <c:v>-1.0643305569740846</c:v>
                </c:pt>
                <c:pt idx="1216">
                  <c:v>-1.0644415570344696</c:v>
                </c:pt>
                <c:pt idx="1217">
                  <c:v>-1.0656160080622499</c:v>
                </c:pt>
                <c:pt idx="1218">
                  <c:v>-1.0680439031528413</c:v>
                </c:pt>
                <c:pt idx="1219">
                  <c:v>-1.06840980207852</c:v>
                </c:pt>
                <c:pt idx="1220">
                  <c:v>-1.0673230430905676</c:v>
                </c:pt>
                <c:pt idx="1221">
                  <c:v>-1.0661587709419256</c:v>
                </c:pt>
                <c:pt idx="1222">
                  <c:v>-1.0647878096798995</c:v>
                </c:pt>
                <c:pt idx="1223">
                  <c:v>-1.0647179899683725</c:v>
                </c:pt>
                <c:pt idx="1224">
                  <c:v>-1.0662000366681501</c:v>
                </c:pt>
                <c:pt idx="1225">
                  <c:v>-1.0678449833796431</c:v>
                </c:pt>
                <c:pt idx="1226">
                  <c:v>-1.0694214574446892</c:v>
                </c:pt>
                <c:pt idx="1227">
                  <c:v>-1.0697753845665687</c:v>
                </c:pt>
                <c:pt idx="1228">
                  <c:v>-1.0713847573761082</c:v>
                </c:pt>
                <c:pt idx="1229">
                  <c:v>-1.0724392247474839</c:v>
                </c:pt>
                <c:pt idx="1230">
                  <c:v>-1.0718527107116387</c:v>
                </c:pt>
                <c:pt idx="1231">
                  <c:v>-1.0708552374743476</c:v>
                </c:pt>
                <c:pt idx="1232">
                  <c:v>-1.0707304442263847</c:v>
                </c:pt>
                <c:pt idx="1233">
                  <c:v>-1.0723028486370509</c:v>
                </c:pt>
                <c:pt idx="1234">
                  <c:v>-1.0791084491260681</c:v>
                </c:pt>
                <c:pt idx="1235">
                  <c:v>-1.080530352215646</c:v>
                </c:pt>
                <c:pt idx="1236">
                  <c:v>-1.0787558785556541</c:v>
                </c:pt>
                <c:pt idx="1237">
                  <c:v>-1.0786746467364026</c:v>
                </c:pt>
                <c:pt idx="1238">
                  <c:v>-1.0781634639952675</c:v>
                </c:pt>
                <c:pt idx="1239">
                  <c:v>-1.0774021635212709</c:v>
                </c:pt>
                <c:pt idx="1240">
                  <c:v>-1.0785842131345187</c:v>
                </c:pt>
                <c:pt idx="1241">
                  <c:v>-1.0781092683414784</c:v>
                </c:pt>
                <c:pt idx="1242">
                  <c:v>-1.0771667591542662</c:v>
                </c:pt>
                <c:pt idx="1243">
                  <c:v>-1.0749002367691669</c:v>
                </c:pt>
                <c:pt idx="1244">
                  <c:v>-1.07320285886945</c:v>
                </c:pt>
                <c:pt idx="1245">
                  <c:v>-1.0717967126468007</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-1.0719835847252175</c:v>
                </c:pt>
                <c:pt idx="1255">
                  <c:v>-1.072008714129538</c:v>
                </c:pt>
                <c:pt idx="1256">
                  <c:v>-1.0748976090436315</c:v>
                </c:pt>
                <c:pt idx="1257">
                  <c:v>-1.0738523529412731</c:v>
                </c:pt>
                <c:pt idx="1258">
                  <c:v>-1.0734059526471356</c:v>
                </c:pt>
                <c:pt idx="1259">
                  <c:v>-1.0752337871600157</c:v>
                </c:pt>
                <c:pt idx="1260">
                  <c:v>-1.0769627262255459</c:v>
                </c:pt>
                <c:pt idx="1261">
                  <c:v>-1.0779609678591267</c:v>
                </c:pt>
                <c:pt idx="1262">
                  <c:v>-1.0783751429412978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-1.0855611185624376</c:v>
                </c:pt>
                <c:pt idx="1271">
                  <c:v>-1.0843303564195139</c:v>
                </c:pt>
                <c:pt idx="1272">
                  <c:v>-1.0862460252678545</c:v>
                </c:pt>
                <c:pt idx="1273">
                  <c:v>-1.0862023025707832</c:v>
                </c:pt>
                <c:pt idx="1274">
                  <c:v>-1.0873744009778359</c:v>
                </c:pt>
                <c:pt idx="1275">
                  <c:v>-1.0866022860376741</c:v>
                </c:pt>
                <c:pt idx="1276">
                  <c:v>-1.0853124901902902</c:v>
                </c:pt>
                <c:pt idx="1277">
                  <c:v>-1.0830700821675237</c:v>
                </c:pt>
                <c:pt idx="1278">
                  <c:v>-1.0810237385194335</c:v>
                </c:pt>
                <c:pt idx="1279">
                  <c:v>-1.0759625683444507</c:v>
                </c:pt>
                <c:pt idx="1280">
                  <c:v>-1.0821536415356405</c:v>
                </c:pt>
                <c:pt idx="1281">
                  <c:v>-1.0818597916193364</c:v>
                </c:pt>
                <c:pt idx="1282">
                  <c:v>-1.0777987413799504</c:v>
                </c:pt>
                <c:pt idx="1283">
                  <c:v>-1.0793894544921581</c:v>
                </c:pt>
                <c:pt idx="1284">
                  <c:v>-1.0799262124971833</c:v>
                </c:pt>
                <c:pt idx="1285">
                  <c:v>-1.0821519719338406</c:v>
                </c:pt>
                <c:pt idx="1286">
                  <c:v>-1.0797777697192292</c:v>
                </c:pt>
                <c:pt idx="1287">
                  <c:v>-1.0807876890790027</c:v>
                </c:pt>
                <c:pt idx="1288">
                  <c:v>-1.0805496475000496</c:v>
                </c:pt>
                <c:pt idx="1289">
                  <c:v>-1.0771107610894433</c:v>
                </c:pt>
                <c:pt idx="1290">
                  <c:v>-1.0756647341511605</c:v>
                </c:pt>
                <c:pt idx="1291">
                  <c:v>-1.0756659768661341</c:v>
                </c:pt>
                <c:pt idx="1292">
                  <c:v>-1.0738035740069449</c:v>
                </c:pt>
                <c:pt idx="1293">
                  <c:v>-1.0722741238970461</c:v>
                </c:pt>
                <c:pt idx="1294">
                  <c:v>-1.0705100852482876</c:v>
                </c:pt>
                <c:pt idx="1295">
                  <c:v>-1.0696601535834418</c:v>
                </c:pt>
                <c:pt idx="1296">
                  <c:v>-1.0688295361757558</c:v>
                </c:pt>
                <c:pt idx="1297">
                  <c:v>-1.0683100528574978</c:v>
                </c:pt>
                <c:pt idx="1298">
                  <c:v>-1.0669841234121265</c:v>
                </c:pt>
                <c:pt idx="1299">
                  <c:v>-1.069085772619744</c:v>
                </c:pt>
                <c:pt idx="1300">
                  <c:v>-1.0697270514918102</c:v>
                </c:pt>
                <c:pt idx="1301">
                  <c:v>-1.0694188392055115</c:v>
                </c:pt>
                <c:pt idx="1302">
                  <c:v>-1.0703463504356843</c:v>
                </c:pt>
                <c:pt idx="1303">
                  <c:v>-1.0688188640051663</c:v>
                </c:pt>
                <c:pt idx="1304">
                  <c:v>-1.0678714124171755</c:v>
                </c:pt>
                <c:pt idx="1305">
                  <c:v>-1.0666420352848149</c:v>
                </c:pt>
                <c:pt idx="1306">
                  <c:v>-1.0645795268557103</c:v>
                </c:pt>
                <c:pt idx="1307">
                  <c:v>-1.064345877467844</c:v>
                </c:pt>
                <c:pt idx="1308">
                  <c:v>-1.065091250320136</c:v>
                </c:pt>
                <c:pt idx="1309">
                  <c:v>-1.0645019947222498</c:v>
                </c:pt>
                <c:pt idx="1310">
                  <c:v>-1.063267115493062</c:v>
                </c:pt>
                <c:pt idx="1311">
                  <c:v>-1.0633128587877541</c:v>
                </c:pt>
                <c:pt idx="1312">
                  <c:v>-1.0641331360479285</c:v>
                </c:pt>
                <c:pt idx="1313">
                  <c:v>-1.0650361534608379</c:v>
                </c:pt>
                <c:pt idx="1314">
                  <c:v>-1.0659513798368749</c:v>
                </c:pt>
                <c:pt idx="1315">
                  <c:v>-1.0662011940057714</c:v>
                </c:pt>
                <c:pt idx="1316">
                  <c:v>-1.0666100472322171</c:v>
                </c:pt>
                <c:pt idx="1317">
                  <c:v>-1.0652292865459851</c:v>
                </c:pt>
                <c:pt idx="1318">
                  <c:v>-1.0641282126199194</c:v>
                </c:pt>
                <c:pt idx="1319">
                  <c:v>-1.063004437801226</c:v>
                </c:pt>
                <c:pt idx="1320">
                  <c:v>-1.063551763626706</c:v>
                </c:pt>
                <c:pt idx="1321">
                  <c:v>-1.0634451747301625</c:v>
                </c:pt>
                <c:pt idx="1322">
                  <c:v>-1.0618317986708514</c:v>
                </c:pt>
                <c:pt idx="1323">
                  <c:v>-1.0610775655453755</c:v>
                </c:pt>
                <c:pt idx="1324">
                  <c:v>-1.0598788294005321</c:v>
                </c:pt>
                <c:pt idx="1325">
                  <c:v>-1.0589461670693794</c:v>
                </c:pt>
                <c:pt idx="1326">
                  <c:v>-1.0604745167599106</c:v>
                </c:pt>
                <c:pt idx="1327">
                  <c:v>-1.0617831999776257</c:v>
                </c:pt>
                <c:pt idx="1328">
                  <c:v>-1.062956579045178</c:v>
                </c:pt>
                <c:pt idx="1329">
                  <c:v>-1.0624132374966848</c:v>
                </c:pt>
                <c:pt idx="1330">
                  <c:v>-1.0614512907294786</c:v>
                </c:pt>
                <c:pt idx="1331">
                  <c:v>-1.0614206212828208</c:v>
                </c:pt>
                <c:pt idx="1332">
                  <c:v>-1.0615604124878213</c:v>
                </c:pt>
                <c:pt idx="1333">
                  <c:v>-1.0611635405515476</c:v>
                </c:pt>
                <c:pt idx="1334">
                  <c:v>-1.0599380433460937</c:v>
                </c:pt>
                <c:pt idx="1335">
                  <c:v>-1.0603193860883806</c:v>
                </c:pt>
                <c:pt idx="1336">
                  <c:v>-1.062165690571149</c:v>
                </c:pt>
                <c:pt idx="1337">
                  <c:v>-1.063466481125829</c:v>
                </c:pt>
                <c:pt idx="1338">
                  <c:v>-1.0645219066209535</c:v>
                </c:pt>
                <c:pt idx="1339">
                  <c:v>-1.0641207183845718</c:v>
                </c:pt>
                <c:pt idx="1340">
                  <c:v>-1.0607381241163842</c:v>
                </c:pt>
                <c:pt idx="1341">
                  <c:v>-1.0611296457377928</c:v>
                </c:pt>
                <c:pt idx="1342">
                  <c:v>-1.0601595881209249</c:v>
                </c:pt>
                <c:pt idx="1343">
                  <c:v>-1.0595481438946024</c:v>
                </c:pt>
                <c:pt idx="1344">
                  <c:v>-1.0591276888329442</c:v>
                </c:pt>
                <c:pt idx="1345">
                  <c:v>-1.0600529233333882</c:v>
                </c:pt>
                <c:pt idx="1346">
                  <c:v>-1.0587372676308888</c:v>
                </c:pt>
                <c:pt idx="1347">
                  <c:v>-1.0590080371996038</c:v>
                </c:pt>
                <c:pt idx="1348">
                  <c:v>-1.0569523210141658</c:v>
                </c:pt>
                <c:pt idx="1349">
                  <c:v>-1.0536841039554474</c:v>
                </c:pt>
                <c:pt idx="1350">
                  <c:v>-1.0537459361401602</c:v>
                </c:pt>
                <c:pt idx="1351">
                  <c:v>-1.0519682655721987</c:v>
                </c:pt>
                <c:pt idx="1352">
                  <c:v>-1.0515817812152759</c:v>
                </c:pt>
                <c:pt idx="1353">
                  <c:v>-1.0528864327241079</c:v>
                </c:pt>
                <c:pt idx="1354">
                  <c:v>-1.0546635246232945</c:v>
                </c:pt>
                <c:pt idx="1355">
                  <c:v>-1.0595845810565554</c:v>
                </c:pt>
                <c:pt idx="1356">
                  <c:v>-1.0601443719772736</c:v>
                </c:pt>
                <c:pt idx="1357">
                  <c:v>-1.0604394835812911</c:v>
                </c:pt>
                <c:pt idx="1358">
                  <c:v>-1.0613949226960671</c:v>
                </c:pt>
                <c:pt idx="1359">
                  <c:v>-1.0616021620191276</c:v>
                </c:pt>
                <c:pt idx="1360">
                  <c:v>-1.0612903259380175</c:v>
                </c:pt>
                <c:pt idx="1361">
                  <c:v>-1.0610142439999488</c:v>
                </c:pt>
                <c:pt idx="1362">
                  <c:v>-1.0588402422190053</c:v>
                </c:pt>
                <c:pt idx="1363">
                  <c:v>-1.0605117033453837</c:v>
                </c:pt>
                <c:pt idx="1364">
                  <c:v>-1.0614411023639434</c:v>
                </c:pt>
                <c:pt idx="1365">
                  <c:v>-1.0585310907816985</c:v>
                </c:pt>
                <c:pt idx="1366">
                  <c:v>-1.0591624374203548</c:v>
                </c:pt>
                <c:pt idx="1367">
                  <c:v>-1.0550753281119967</c:v>
                </c:pt>
                <c:pt idx="1368">
                  <c:v>-1.053656982412619</c:v>
                </c:pt>
                <c:pt idx="1369">
                  <c:v>-1.0558179973477593</c:v>
                </c:pt>
                <c:pt idx="1370">
                  <c:v>-1.0507114917921423</c:v>
                </c:pt>
                <c:pt idx="1371">
                  <c:v>-1.048431090842143</c:v>
                </c:pt>
                <c:pt idx="1372">
                  <c:v>-1.0473953305999966</c:v>
                </c:pt>
                <c:pt idx="1373">
                  <c:v>-1.0498848302023585</c:v>
                </c:pt>
                <c:pt idx="1374">
                  <c:v>-1.0499684146423358</c:v>
                </c:pt>
                <c:pt idx="1375">
                  <c:v>-1.0484501869126892</c:v>
                </c:pt>
                <c:pt idx="1376">
                  <c:v>-1.0484669019034243</c:v>
                </c:pt>
                <c:pt idx="1377">
                  <c:v>-1.0459297617315997</c:v>
                </c:pt>
                <c:pt idx="1378">
                  <c:v>-1.0481253260403065</c:v>
                </c:pt>
                <c:pt idx="1379">
                  <c:v>-1.046476983206972</c:v>
                </c:pt>
                <c:pt idx="1380">
                  <c:v>-1.0486903344666421</c:v>
                </c:pt>
                <c:pt idx="1381">
                  <c:v>-1.0464473572614561</c:v>
                </c:pt>
                <c:pt idx="1382">
                  <c:v>-1.043769202142399</c:v>
                </c:pt>
                <c:pt idx="1383">
                  <c:v>-1.04095745042045</c:v>
                </c:pt>
                <c:pt idx="1384">
                  <c:v>-1.0382265510627917</c:v>
                </c:pt>
                <c:pt idx="1385">
                  <c:v>-1.0372378147758217</c:v>
                </c:pt>
                <c:pt idx="1386">
                  <c:v>-1.0393560935967801</c:v>
                </c:pt>
                <c:pt idx="1387">
                  <c:v>-1.0404147349726429</c:v>
                </c:pt>
                <c:pt idx="1388">
                  <c:v>-1.0419862286914279</c:v>
                </c:pt>
                <c:pt idx="1389">
                  <c:v>-1.0422202954797366</c:v>
                </c:pt>
                <c:pt idx="1390">
                  <c:v>-1.0397659903243546</c:v>
                </c:pt>
                <c:pt idx="1391">
                  <c:v>-1.0398717349336266</c:v>
                </c:pt>
                <c:pt idx="1392">
                  <c:v>-1.0381435358052618</c:v>
                </c:pt>
                <c:pt idx="1393">
                  <c:v>-1.0352831189854754</c:v>
                </c:pt>
                <c:pt idx="1394">
                  <c:v>-1.0326319715727554</c:v>
                </c:pt>
                <c:pt idx="1395">
                  <c:v>-1.0298535739412675</c:v>
                </c:pt>
                <c:pt idx="1396">
                  <c:v>-1.0275388038587896</c:v>
                </c:pt>
                <c:pt idx="1397">
                  <c:v>-1.0230829781717441</c:v>
                </c:pt>
                <c:pt idx="1398">
                  <c:v>-1.0203753488891603</c:v>
                </c:pt>
                <c:pt idx="1399">
                  <c:v>-1.0192751666822208</c:v>
                </c:pt>
                <c:pt idx="1400">
                  <c:v>-1.0193323220846504</c:v>
                </c:pt>
                <c:pt idx="1401">
                  <c:v>-1.0195628978873819</c:v>
                </c:pt>
                <c:pt idx="1402">
                  <c:v>-1.020438385843363</c:v>
                </c:pt>
                <c:pt idx="1403">
                  <c:v>-1.0207768596622486</c:v>
                </c:pt>
                <c:pt idx="1404">
                  <c:v>-1.0217333422781389</c:v>
                </c:pt>
                <c:pt idx="1405">
                  <c:v>-1.0233282957994434</c:v>
                </c:pt>
                <c:pt idx="1406">
                  <c:v>-1.0231822435876836</c:v>
                </c:pt>
                <c:pt idx="1407">
                  <c:v>-1.02157979583103</c:v>
                </c:pt>
                <c:pt idx="1408">
                  <c:v>-1.0214151692993032</c:v>
                </c:pt>
                <c:pt idx="1409">
                  <c:v>-1.0196388647691492</c:v>
                </c:pt>
                <c:pt idx="1410">
                  <c:v>-1.0184645750097299</c:v>
                </c:pt>
                <c:pt idx="1411">
                  <c:v>-1.0171004629096099</c:v>
                </c:pt>
                <c:pt idx="1412">
                  <c:v>-1.0155922433043818</c:v>
                </c:pt>
                <c:pt idx="1413">
                  <c:v>-1.0200287452478984</c:v>
                </c:pt>
                <c:pt idx="1414">
                  <c:v>-1.0231359216242031</c:v>
                </c:pt>
                <c:pt idx="1415">
                  <c:v>-1.0245993655448724</c:v>
                </c:pt>
                <c:pt idx="1416">
                  <c:v>-1.0247776809140698</c:v>
                </c:pt>
                <c:pt idx="1417">
                  <c:v>-1.0226058420263513</c:v>
                </c:pt>
                <c:pt idx="1418">
                  <c:v>-1.0203224908140665</c:v>
                </c:pt>
                <c:pt idx="1419">
                  <c:v>-1.018982085162222</c:v>
                </c:pt>
                <c:pt idx="1420">
                  <c:v>-1.015195238558888</c:v>
                </c:pt>
                <c:pt idx="1421">
                  <c:v>-1.0138735779817409</c:v>
                </c:pt>
                <c:pt idx="1422">
                  <c:v>-1.0131890412449138</c:v>
                </c:pt>
                <c:pt idx="1423">
                  <c:v>-1.0128912639698622</c:v>
                </c:pt>
                <c:pt idx="1424">
                  <c:v>-1.0120178535297275</c:v>
                </c:pt>
                <c:pt idx="1425">
                  <c:v>-1.0124391054467881</c:v>
                </c:pt>
                <c:pt idx="1426">
                  <c:v>-1.0116472398762828</c:v>
                </c:pt>
                <c:pt idx="1427">
                  <c:v>-1.0111791252724058</c:v>
                </c:pt>
                <c:pt idx="1428">
                  <c:v>-1.0105350384336731</c:v>
                </c:pt>
                <c:pt idx="1429">
                  <c:v>-1.0095285246820964</c:v>
                </c:pt>
                <c:pt idx="1430">
                  <c:v>-1.0071264230420098</c:v>
                </c:pt>
                <c:pt idx="1431">
                  <c:v>-1.0058547271959237</c:v>
                </c:pt>
                <c:pt idx="1432">
                  <c:v>-1.0073615617905602</c:v>
                </c:pt>
                <c:pt idx="1433">
                  <c:v>-1.0070637275972558</c:v>
                </c:pt>
                <c:pt idx="1434">
                  <c:v>-1.0071902853107413</c:v>
                </c:pt>
                <c:pt idx="1435">
                  <c:v>-1.0086246724683003</c:v>
                </c:pt>
                <c:pt idx="1436">
                  <c:v>-1.0093906876701046</c:v>
                </c:pt>
                <c:pt idx="1437">
                  <c:v>-1.0094398934912476</c:v>
                </c:pt>
                <c:pt idx="1438">
                  <c:v>-1.0063791339421897</c:v>
                </c:pt>
                <c:pt idx="1439">
                  <c:v>-1.005855135109996</c:v>
                </c:pt>
                <c:pt idx="1440">
                  <c:v>-1.0047632914256748</c:v>
                </c:pt>
                <c:pt idx="1441">
                  <c:v>-1.0031560435638482</c:v>
                </c:pt>
                <c:pt idx="1442">
                  <c:v>-1.0032600521667092</c:v>
                </c:pt>
                <c:pt idx="1443">
                  <c:v>-1.0027308832607673</c:v>
                </c:pt>
                <c:pt idx="1444">
                  <c:v>-1.0021908524567635</c:v>
                </c:pt>
                <c:pt idx="1445">
                  <c:v>-1.0018492101890351</c:v>
                </c:pt>
                <c:pt idx="1446">
                  <c:v>-1.000219403730199</c:v>
                </c:pt>
                <c:pt idx="1447">
                  <c:v>-1.0008345571287118</c:v>
                </c:pt>
                <c:pt idx="1448">
                  <c:v>-0.99967562580852154</c:v>
                </c:pt>
                <c:pt idx="1449">
                  <c:v>-0.9989101797891633</c:v>
                </c:pt>
                <c:pt idx="1450">
                  <c:v>-0.99759259835278158</c:v>
                </c:pt>
                <c:pt idx="1451">
                  <c:v>-0.9962651510875844</c:v>
                </c:pt>
                <c:pt idx="1452">
                  <c:v>-0.99730870912904357</c:v>
                </c:pt>
                <c:pt idx="1453">
                  <c:v>-0.99630366576540985</c:v>
                </c:pt>
                <c:pt idx="1454">
                  <c:v>-0.99606089997227776</c:v>
                </c:pt>
                <c:pt idx="1455">
                  <c:v>-0.99593598340146627</c:v>
                </c:pt>
                <c:pt idx="1456">
                  <c:v>-0.99685456795383232</c:v>
                </c:pt>
                <c:pt idx="1457">
                  <c:v>-0.99803320247248462</c:v>
                </c:pt>
                <c:pt idx="1458">
                  <c:v>-0.99822811899592501</c:v>
                </c:pt>
                <c:pt idx="1459">
                  <c:v>-0.99877459104777699</c:v>
                </c:pt>
                <c:pt idx="1460">
                  <c:v>-0.99906979751551739</c:v>
                </c:pt>
                <c:pt idx="1461">
                  <c:v>-1.0006779655556106</c:v>
                </c:pt>
                <c:pt idx="1462">
                  <c:v>-1.0006538986251599</c:v>
                </c:pt>
                <c:pt idx="1463">
                  <c:v>-1.0008551425599419</c:v>
                </c:pt>
                <c:pt idx="1464">
                  <c:v>-0.9978130332218742</c:v>
                </c:pt>
                <c:pt idx="1465">
                  <c:v>-0.99920104149771283</c:v>
                </c:pt>
                <c:pt idx="1466">
                  <c:v>-0.99879760499072745</c:v>
                </c:pt>
                <c:pt idx="1467">
                  <c:v>-0.99872936001726464</c:v>
                </c:pt>
                <c:pt idx="1468">
                  <c:v>-1.0004113699913693</c:v>
                </c:pt>
                <c:pt idx="1469">
                  <c:v>-0.9975061774870253</c:v>
                </c:pt>
                <c:pt idx="1470">
                  <c:v>-0.9960482546359517</c:v>
                </c:pt>
                <c:pt idx="1471">
                  <c:v>-0.99747071742159243</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352927744"/>
        <c:axId val="352929280"/>
        <c:extLst xmlns:c16r2="http://schemas.microsoft.com/office/drawing/2015/06/chart"/>
      </c:lineChart>
      <c:catAx>
        <c:axId val="3529277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2929280"/>
        <c:crosses val="autoZero"/>
        <c:auto val="1"/>
        <c:lblAlgn val="ctr"/>
        <c:lblOffset val="100"/>
      </c:catAx>
      <c:valAx>
        <c:axId val="3529292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29277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9.5577726931892995E-2</c:v>
                </c:pt>
                <c:pt idx="1">
                  <c:v>9.5354046932058692E-2</c:v>
                </c:pt>
                <c:pt idx="2">
                  <c:v>9.5039066932159272E-2</c:v>
                </c:pt>
                <c:pt idx="3">
                  <c:v>9.4305786931968755E-2</c:v>
                </c:pt>
                <c:pt idx="4">
                  <c:v>9.35216769320278E-2</c:v>
                </c:pt>
                <c:pt idx="5">
                  <c:v>9.2994005282605527E-2</c:v>
                </c:pt>
                <c:pt idx="6">
                  <c:v>9.1830126932052322E-2</c:v>
                </c:pt>
                <c:pt idx="7">
                  <c:v>9.1055206931969251E-2</c:v>
                </c:pt>
                <c:pt idx="8">
                  <c:v>9.0546584074928632E-2</c:v>
                </c:pt>
                <c:pt idx="9">
                  <c:v>8.8621726932004236E-2</c:v>
                </c:pt>
                <c:pt idx="10">
                  <c:v>8.8174976932108989E-2</c:v>
                </c:pt>
                <c:pt idx="11">
                  <c:v>8.7587096931969227E-2</c:v>
                </c:pt>
                <c:pt idx="12">
                  <c:v>8.7210696319843364E-2</c:v>
                </c:pt>
                <c:pt idx="13">
                  <c:v>8.7354136931963949E-2</c:v>
                </c:pt>
                <c:pt idx="14">
                  <c:v>8.7826366932034758E-2</c:v>
                </c:pt>
                <c:pt idx="15">
                  <c:v>8.8175496932137803E-2</c:v>
                </c:pt>
                <c:pt idx="16">
                  <c:v>8.8540586932083512E-2</c:v>
                </c:pt>
                <c:pt idx="17">
                  <c:v>8.8867998537068699E-2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9.0958662415971531E-2</c:v>
                </c:pt>
                <c:pt idx="26">
                  <c:v>9.1053406932104494E-2</c:v>
                </c:pt>
                <c:pt idx="27">
                  <c:v>9.1195246932031224E-2</c:v>
                </c:pt>
                <c:pt idx="28">
                  <c:v>9.1419426932091583E-2</c:v>
                </c:pt>
                <c:pt idx="29">
                  <c:v>9.190008693202853E-2</c:v>
                </c:pt>
                <c:pt idx="30">
                  <c:v>9.2331936932026779E-2</c:v>
                </c:pt>
                <c:pt idx="31">
                  <c:v>9.2885866932022124E-2</c:v>
                </c:pt>
                <c:pt idx="32">
                  <c:v>9.3968406932120302E-2</c:v>
                </c:pt>
                <c:pt idx="33">
                  <c:v>9.4595069037339469E-2</c:v>
                </c:pt>
                <c:pt idx="34">
                  <c:v>9.7737926931998245E-2</c:v>
                </c:pt>
                <c:pt idx="35">
                  <c:v>9.8325656932061675E-2</c:v>
                </c:pt>
                <c:pt idx="36">
                  <c:v>9.9234656932125645E-2</c:v>
                </c:pt>
                <c:pt idx="37">
                  <c:v>0.10035877693206885</c:v>
                </c:pt>
                <c:pt idx="38">
                  <c:v>0.10135733693216759</c:v>
                </c:pt>
                <c:pt idx="39">
                  <c:v>0.10245929693218159</c:v>
                </c:pt>
                <c:pt idx="40">
                  <c:v>0.10338461234870519</c:v>
                </c:pt>
                <c:pt idx="41">
                  <c:v>0.10419988077826761</c:v>
                </c:pt>
                <c:pt idx="42">
                  <c:v>0.1077411713764605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0.11335575074166118</c:v>
                </c:pt>
                <c:pt idx="51">
                  <c:v>0.1147911092850365</c:v>
                </c:pt>
                <c:pt idx="52">
                  <c:v>0.11508462693201697</c:v>
                </c:pt>
                <c:pt idx="53">
                  <c:v>0.11558422693209996</c:v>
                </c:pt>
                <c:pt idx="54">
                  <c:v>0.11628028693215246</c:v>
                </c:pt>
                <c:pt idx="55">
                  <c:v>0.11700876693193155</c:v>
                </c:pt>
                <c:pt idx="56">
                  <c:v>0.11790884033398188</c:v>
                </c:pt>
                <c:pt idx="57">
                  <c:v>0.11862714693198492</c:v>
                </c:pt>
                <c:pt idx="58">
                  <c:v>0.11944322693199189</c:v>
                </c:pt>
                <c:pt idx="59">
                  <c:v>0.11995251071583368</c:v>
                </c:pt>
                <c:pt idx="60">
                  <c:v>0.12227748368880499</c:v>
                </c:pt>
                <c:pt idx="61">
                  <c:v>0.12267396693204094</c:v>
                </c:pt>
                <c:pt idx="62">
                  <c:v>0.12358003693209696</c:v>
                </c:pt>
                <c:pt idx="63">
                  <c:v>0.12426751693199382</c:v>
                </c:pt>
                <c:pt idx="64">
                  <c:v>0.12485997693197251</c:v>
                </c:pt>
                <c:pt idx="65">
                  <c:v>0.12535820693202029</c:v>
                </c:pt>
                <c:pt idx="66">
                  <c:v>0.12580622693219823</c:v>
                </c:pt>
                <c:pt idx="67">
                  <c:v>0.12622693206019173</c:v>
                </c:pt>
                <c:pt idx="68">
                  <c:v>0.12763710875020706</c:v>
                </c:pt>
                <c:pt idx="69">
                  <c:v>0.12802208693193506</c:v>
                </c:pt>
                <c:pt idx="70">
                  <c:v>0.12842574693206643</c:v>
                </c:pt>
                <c:pt idx="71">
                  <c:v>0.12889603693206203</c:v>
                </c:pt>
                <c:pt idx="72">
                  <c:v>0.12907715693201283</c:v>
                </c:pt>
                <c:pt idx="73">
                  <c:v>0.12923871693199374</c:v>
                </c:pt>
                <c:pt idx="74">
                  <c:v>0.12941058693193958</c:v>
                </c:pt>
                <c:pt idx="75">
                  <c:v>0.12954272693208677</c:v>
                </c:pt>
                <c:pt idx="76">
                  <c:v>0.1301437087502535</c:v>
                </c:pt>
                <c:pt idx="77">
                  <c:v>0.13016194693199171</c:v>
                </c:pt>
                <c:pt idx="78">
                  <c:v>0.13009597693204</c:v>
                </c:pt>
                <c:pt idx="79">
                  <c:v>0.13020980940629562</c:v>
                </c:pt>
                <c:pt idx="80">
                  <c:v>0.13038997693205087</c:v>
                </c:pt>
                <c:pt idx="81">
                  <c:v>0.1305387069320858</c:v>
                </c:pt>
                <c:pt idx="82">
                  <c:v>0.13071731693202093</c:v>
                </c:pt>
                <c:pt idx="83">
                  <c:v>0.13077910693216671</c:v>
                </c:pt>
                <c:pt idx="84">
                  <c:v>0.13073620519293183</c:v>
                </c:pt>
                <c:pt idx="85">
                  <c:v>0.13036359872695868</c:v>
                </c:pt>
                <c:pt idx="86">
                  <c:v>0.13022108693196799</c:v>
                </c:pt>
                <c:pt idx="87">
                  <c:v>0.1301147269320353</c:v>
                </c:pt>
                <c:pt idx="88">
                  <c:v>0.13025338693199734</c:v>
                </c:pt>
                <c:pt idx="89">
                  <c:v>0.13072478693206341</c:v>
                </c:pt>
                <c:pt idx="90">
                  <c:v>0.1311025001279234</c:v>
                </c:pt>
                <c:pt idx="91">
                  <c:v>0.13150606693206163</c:v>
                </c:pt>
                <c:pt idx="92">
                  <c:v>0.13181339693211674</c:v>
                </c:pt>
                <c:pt idx="93">
                  <c:v>0.13200027693201832</c:v>
                </c:pt>
                <c:pt idx="94">
                  <c:v>0.13267072693203366</c:v>
                </c:pt>
                <c:pt idx="95">
                  <c:v>0.13276925693203628</c:v>
                </c:pt>
                <c:pt idx="96">
                  <c:v>0.13289574776526086</c:v>
                </c:pt>
                <c:pt idx="97">
                  <c:v>0.13310152693212268</c:v>
                </c:pt>
                <c:pt idx="98">
                  <c:v>0.13322657693207418</c:v>
                </c:pt>
                <c:pt idx="99">
                  <c:v>0.13331871693198138</c:v>
                </c:pt>
                <c:pt idx="100">
                  <c:v>0.13332297693216333</c:v>
                </c:pt>
                <c:pt idx="101">
                  <c:v>0.13314926377411496</c:v>
                </c:pt>
                <c:pt idx="102">
                  <c:v>0.13298272693205598</c:v>
                </c:pt>
                <c:pt idx="103">
                  <c:v>0.1324471752079433</c:v>
                </c:pt>
                <c:pt idx="104">
                  <c:v>0.13227270693207061</c:v>
                </c:pt>
                <c:pt idx="105">
                  <c:v>0.13192679693209192</c:v>
                </c:pt>
                <c:pt idx="106">
                  <c:v>0.13174146693208399</c:v>
                </c:pt>
                <c:pt idx="107">
                  <c:v>0.13181608693199118</c:v>
                </c:pt>
                <c:pt idx="108">
                  <c:v>0.13179309693204291</c:v>
                </c:pt>
                <c:pt idx="109">
                  <c:v>0.13157263693209131</c:v>
                </c:pt>
                <c:pt idx="110">
                  <c:v>0.13135798203423121</c:v>
                </c:pt>
                <c:pt idx="111">
                  <c:v>0.1312626619970132</c:v>
                </c:pt>
                <c:pt idx="112">
                  <c:v>0.13133803943217975</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0.12893603693206052</c:v>
                </c:pt>
                <c:pt idx="124">
                  <c:v>0.12847325693208234</c:v>
                </c:pt>
                <c:pt idx="125">
                  <c:v>0.12795838693203626</c:v>
                </c:pt>
                <c:pt idx="126">
                  <c:v>0.12746131693212709</c:v>
                </c:pt>
                <c:pt idx="127">
                  <c:v>0.12706535693206439</c:v>
                </c:pt>
                <c:pt idx="128">
                  <c:v>0.12680372693205294</c:v>
                </c:pt>
                <c:pt idx="129">
                  <c:v>0.12587545420484497</c:v>
                </c:pt>
                <c:pt idx="130">
                  <c:v>0.12543330693210925</c:v>
                </c:pt>
                <c:pt idx="131">
                  <c:v>0.12515093693204443</c:v>
                </c:pt>
                <c:pt idx="132">
                  <c:v>0.12505508407500091</c:v>
                </c:pt>
                <c:pt idx="133">
                  <c:v>0.12490471693206473</c:v>
                </c:pt>
                <c:pt idx="134">
                  <c:v>0.12476692693196872</c:v>
                </c:pt>
                <c:pt idx="135">
                  <c:v>0.12470266693216561</c:v>
                </c:pt>
                <c:pt idx="136">
                  <c:v>0.12466468693216373</c:v>
                </c:pt>
                <c:pt idx="137">
                  <c:v>0.12458795500219819</c:v>
                </c:pt>
                <c:pt idx="138">
                  <c:v>0.12430872693205688</c:v>
                </c:pt>
                <c:pt idx="139">
                  <c:v>0.12438546886752989</c:v>
                </c:pt>
                <c:pt idx="140">
                  <c:v>0.12454432693206742</c:v>
                </c:pt>
                <c:pt idx="141">
                  <c:v>0.12466551693214006</c:v>
                </c:pt>
                <c:pt idx="142">
                  <c:v>0.12465418693209077</c:v>
                </c:pt>
                <c:pt idx="143">
                  <c:v>0.12439839359872448</c:v>
                </c:pt>
                <c:pt idx="144">
                  <c:v>0.12407799693204422</c:v>
                </c:pt>
                <c:pt idx="145">
                  <c:v>0.12383622693189984</c:v>
                </c:pt>
                <c:pt idx="146">
                  <c:v>0.12364946978924252</c:v>
                </c:pt>
                <c:pt idx="147">
                  <c:v>0.12313027956362539</c:v>
                </c:pt>
                <c:pt idx="148">
                  <c:v>0.1229399087502685</c:v>
                </c:pt>
                <c:pt idx="149">
                  <c:v>0.12253911693197499</c:v>
                </c:pt>
                <c:pt idx="150">
                  <c:v>0.12204072693209866</c:v>
                </c:pt>
                <c:pt idx="151">
                  <c:v>0.12166232693220999</c:v>
                </c:pt>
                <c:pt idx="152">
                  <c:v>0.12135272693195992</c:v>
                </c:pt>
                <c:pt idx="153">
                  <c:v>0.12111252693198089</c:v>
                </c:pt>
                <c:pt idx="154">
                  <c:v>0.12088265693199673</c:v>
                </c:pt>
                <c:pt idx="155">
                  <c:v>0.12072188482682122</c:v>
                </c:pt>
                <c:pt idx="156">
                  <c:v>0.12001461154747517</c:v>
                </c:pt>
                <c:pt idx="157">
                  <c:v>0.11990864693191844</c:v>
                </c:pt>
                <c:pt idx="158">
                  <c:v>0.11973683693202022</c:v>
                </c:pt>
                <c:pt idx="159">
                  <c:v>0.11938627693200492</c:v>
                </c:pt>
                <c:pt idx="160">
                  <c:v>0.11917694693204343</c:v>
                </c:pt>
                <c:pt idx="161">
                  <c:v>0.11900131026530403</c:v>
                </c:pt>
                <c:pt idx="162">
                  <c:v>0.11878541693205592</c:v>
                </c:pt>
                <c:pt idx="163">
                  <c:v>0.11861472693203726</c:v>
                </c:pt>
                <c:pt idx="164">
                  <c:v>0.11857006026538389</c:v>
                </c:pt>
                <c:pt idx="165">
                  <c:v>0.1192605987269531</c:v>
                </c:pt>
                <c:pt idx="166">
                  <c:v>0.11943126693211073</c:v>
                </c:pt>
                <c:pt idx="167">
                  <c:v>0.11951152693201553</c:v>
                </c:pt>
                <c:pt idx="168">
                  <c:v>0.11952464182569152</c:v>
                </c:pt>
                <c:pt idx="169">
                  <c:v>0.11962221693219995</c:v>
                </c:pt>
                <c:pt idx="170">
                  <c:v>0.11970176693205307</c:v>
                </c:pt>
                <c:pt idx="171">
                  <c:v>0.1197570269320494</c:v>
                </c:pt>
                <c:pt idx="172">
                  <c:v>0.11980032693217878</c:v>
                </c:pt>
                <c:pt idx="173">
                  <c:v>0.11979872693204645</c:v>
                </c:pt>
                <c:pt idx="174">
                  <c:v>0.12077957878392458</c:v>
                </c:pt>
                <c:pt idx="175">
                  <c:v>0.1210909469320996</c:v>
                </c:pt>
                <c:pt idx="176">
                  <c:v>0.12135922693207138</c:v>
                </c:pt>
                <c:pt idx="177">
                  <c:v>0.1215220969320541</c:v>
                </c:pt>
                <c:pt idx="178">
                  <c:v>0.12189555693201728</c:v>
                </c:pt>
                <c:pt idx="179">
                  <c:v>0.12216209693200145</c:v>
                </c:pt>
                <c:pt idx="180">
                  <c:v>0.12242091060558383</c:v>
                </c:pt>
                <c:pt idx="181">
                  <c:v>0.12283039693210186</c:v>
                </c:pt>
                <c:pt idx="182">
                  <c:v>0.12337733562767994</c:v>
                </c:pt>
                <c:pt idx="183">
                  <c:v>0.12792355046146048</c:v>
                </c:pt>
                <c:pt idx="184">
                  <c:v>0.12893091693206321</c:v>
                </c:pt>
                <c:pt idx="185">
                  <c:v>0.12962533693206524</c:v>
                </c:pt>
                <c:pt idx="186">
                  <c:v>0.12991404693208614</c:v>
                </c:pt>
                <c:pt idx="187">
                  <c:v>0.13011593311759392</c:v>
                </c:pt>
                <c:pt idx="188">
                  <c:v>0.13080046162592396</c:v>
                </c:pt>
                <c:pt idx="189">
                  <c:v>0.13097475693203364</c:v>
                </c:pt>
                <c:pt idx="190">
                  <c:v>0.13119392693204188</c:v>
                </c:pt>
                <c:pt idx="191">
                  <c:v>0.13137224693213059</c:v>
                </c:pt>
                <c:pt idx="192">
                  <c:v>0.13159770631361312</c:v>
                </c:pt>
                <c:pt idx="193">
                  <c:v>0.13184740225669606</c:v>
                </c:pt>
                <c:pt idx="194">
                  <c:v>0.13174317137654162</c:v>
                </c:pt>
                <c:pt idx="195">
                  <c:v>0.13165125693217306</c:v>
                </c:pt>
                <c:pt idx="196">
                  <c:v>0.13120130693198467</c:v>
                </c:pt>
                <c:pt idx="197">
                  <c:v>0.13074062693215183</c:v>
                </c:pt>
                <c:pt idx="198">
                  <c:v>0.1301988094062097</c:v>
                </c:pt>
                <c:pt idx="199">
                  <c:v>0.12957338693206572</c:v>
                </c:pt>
                <c:pt idx="200">
                  <c:v>0.12900032693194419</c:v>
                </c:pt>
                <c:pt idx="201">
                  <c:v>0.12869876264635138</c:v>
                </c:pt>
                <c:pt idx="202">
                  <c:v>0.12771711154746881</c:v>
                </c:pt>
                <c:pt idx="203">
                  <c:v>0.12742385958507896</c:v>
                </c:pt>
                <c:pt idx="204">
                  <c:v>0.12703364693206254</c:v>
                </c:pt>
                <c:pt idx="205">
                  <c:v>0.12676409806603325</c:v>
                </c:pt>
                <c:pt idx="206">
                  <c:v>0.1265557269319259</c:v>
                </c:pt>
                <c:pt idx="207">
                  <c:v>0.12651890693193479</c:v>
                </c:pt>
                <c:pt idx="208">
                  <c:v>0.1265830969321087</c:v>
                </c:pt>
                <c:pt idx="209">
                  <c:v>0.1266958469320798</c:v>
                </c:pt>
                <c:pt idx="210">
                  <c:v>0.12675645420479498</c:v>
                </c:pt>
                <c:pt idx="211">
                  <c:v>0.12735872693205857</c:v>
                </c:pt>
                <c:pt idx="212">
                  <c:v>0.12749870587943243</c:v>
                </c:pt>
                <c:pt idx="213">
                  <c:v>0.12783822693209856</c:v>
                </c:pt>
                <c:pt idx="214">
                  <c:v>0.12807329693195868</c:v>
                </c:pt>
                <c:pt idx="215">
                  <c:v>0.12826300693205892</c:v>
                </c:pt>
                <c:pt idx="216">
                  <c:v>0.12827298693213154</c:v>
                </c:pt>
                <c:pt idx="217">
                  <c:v>0.12823794693214557</c:v>
                </c:pt>
                <c:pt idx="218">
                  <c:v>0.12821474713415171</c:v>
                </c:pt>
                <c:pt idx="219">
                  <c:v>0.12820418147752843</c:v>
                </c:pt>
                <c:pt idx="220">
                  <c:v>0.12802740340261209</c:v>
                </c:pt>
                <c:pt idx="221">
                  <c:v>0.12796778693207506</c:v>
                </c:pt>
                <c:pt idx="222">
                  <c:v>0.12784749693197744</c:v>
                </c:pt>
                <c:pt idx="223">
                  <c:v>0.12765204693198479</c:v>
                </c:pt>
                <c:pt idx="224">
                  <c:v>0.12743404608106351</c:v>
                </c:pt>
                <c:pt idx="225">
                  <c:v>0.12725250693206647</c:v>
                </c:pt>
                <c:pt idx="226">
                  <c:v>0.12707566693200073</c:v>
                </c:pt>
                <c:pt idx="227">
                  <c:v>0.12693001428840489</c:v>
                </c:pt>
                <c:pt idx="228">
                  <c:v>0.12574872693205918</c:v>
                </c:pt>
                <c:pt idx="229">
                  <c:v>0.12556121693208411</c:v>
                </c:pt>
                <c:pt idx="230">
                  <c:v>0.1250445969320424</c:v>
                </c:pt>
                <c:pt idx="231">
                  <c:v>0.12469863693199561</c:v>
                </c:pt>
                <c:pt idx="232">
                  <c:v>0.12434711693209977</c:v>
                </c:pt>
                <c:pt idx="233">
                  <c:v>0.12403692693206385</c:v>
                </c:pt>
                <c:pt idx="234">
                  <c:v>0.12377148693202858</c:v>
                </c:pt>
                <c:pt idx="235">
                  <c:v>0.12362190693194468</c:v>
                </c:pt>
                <c:pt idx="236">
                  <c:v>0.12357935193205097</c:v>
                </c:pt>
                <c:pt idx="237">
                  <c:v>0.12340825818215252</c:v>
                </c:pt>
                <c:pt idx="238">
                  <c:v>0.12342853338361696</c:v>
                </c:pt>
                <c:pt idx="239">
                  <c:v>0.12344827693208063</c:v>
                </c:pt>
                <c:pt idx="240">
                  <c:v>0.12347377693210154</c:v>
                </c:pt>
                <c:pt idx="241">
                  <c:v>0.12348872693203816</c:v>
                </c:pt>
                <c:pt idx="242">
                  <c:v>0.12351038693192606</c:v>
                </c:pt>
                <c:pt idx="243">
                  <c:v>0.12354372693198465</c:v>
                </c:pt>
                <c:pt idx="244">
                  <c:v>0.12381017011379924</c:v>
                </c:pt>
                <c:pt idx="245">
                  <c:v>0.12505312019031578</c:v>
                </c:pt>
                <c:pt idx="246">
                  <c:v>0.12538151693215119</c:v>
                </c:pt>
                <c:pt idx="247">
                  <c:v>0.12568098693206764</c:v>
                </c:pt>
                <c:pt idx="248">
                  <c:v>0.12589298693217191</c:v>
                </c:pt>
                <c:pt idx="249">
                  <c:v>0.1260833120384604</c:v>
                </c:pt>
                <c:pt idx="250">
                  <c:v>0.12623607693198835</c:v>
                </c:pt>
                <c:pt idx="251">
                  <c:v>0.12640486693202041</c:v>
                </c:pt>
                <c:pt idx="252">
                  <c:v>0.12650262693193776</c:v>
                </c:pt>
                <c:pt idx="253">
                  <c:v>0.12654039359874508</c:v>
                </c:pt>
                <c:pt idx="254">
                  <c:v>0.12679898499654035</c:v>
                </c:pt>
                <c:pt idx="255">
                  <c:v>0.12685535851106527</c:v>
                </c:pt>
                <c:pt idx="256">
                  <c:v>0.12690346693204901</c:v>
                </c:pt>
                <c:pt idx="257">
                  <c:v>0.12695232693182845</c:v>
                </c:pt>
                <c:pt idx="258">
                  <c:v>0.12697354693210627</c:v>
                </c:pt>
                <c:pt idx="259">
                  <c:v>0.12700987693199295</c:v>
                </c:pt>
                <c:pt idx="260">
                  <c:v>0.12703872693205648</c:v>
                </c:pt>
                <c:pt idx="261">
                  <c:v>0.12716575470970776</c:v>
                </c:pt>
                <c:pt idx="262">
                  <c:v>0.12731367484880707</c:v>
                </c:pt>
                <c:pt idx="263">
                  <c:v>0.12743322693201264</c:v>
                </c:pt>
                <c:pt idx="264">
                  <c:v>0.12754612693196071</c:v>
                </c:pt>
                <c:pt idx="265">
                  <c:v>0.12764806693209613</c:v>
                </c:pt>
                <c:pt idx="266">
                  <c:v>0.12762498693209071</c:v>
                </c:pt>
                <c:pt idx="267">
                  <c:v>0.12750708863413251</c:v>
                </c:pt>
                <c:pt idx="268">
                  <c:v>0.12739248334234796</c:v>
                </c:pt>
                <c:pt idx="269">
                  <c:v>0.12636126026542632</c:v>
                </c:pt>
                <c:pt idx="270">
                  <c:v>0.12619926693199091</c:v>
                </c:pt>
                <c:pt idx="271">
                  <c:v>0.12595513693209176</c:v>
                </c:pt>
                <c:pt idx="272">
                  <c:v>0.12574019693204269</c:v>
                </c:pt>
                <c:pt idx="273">
                  <c:v>0.12552089693204488</c:v>
                </c:pt>
                <c:pt idx="274">
                  <c:v>0.12533871693212006</c:v>
                </c:pt>
                <c:pt idx="275">
                  <c:v>0.12519214693206493</c:v>
                </c:pt>
                <c:pt idx="276">
                  <c:v>0.12507635693205538</c:v>
                </c:pt>
                <c:pt idx="277">
                  <c:v>0.12496084457907844</c:v>
                </c:pt>
                <c:pt idx="278">
                  <c:v>0.12459848734873449</c:v>
                </c:pt>
                <c:pt idx="279">
                  <c:v>0.12452033299263122</c:v>
                </c:pt>
                <c:pt idx="280">
                  <c:v>0.12444616693204583</c:v>
                </c:pt>
                <c:pt idx="281">
                  <c:v>0.12439276693200445</c:v>
                </c:pt>
                <c:pt idx="282">
                  <c:v>0.12433477693205938</c:v>
                </c:pt>
                <c:pt idx="283">
                  <c:v>0.12429076693203461</c:v>
                </c:pt>
                <c:pt idx="284">
                  <c:v>0.12422684888323954</c:v>
                </c:pt>
                <c:pt idx="285">
                  <c:v>0.12415343693201922</c:v>
                </c:pt>
                <c:pt idx="286">
                  <c:v>0.12409932693199724</c:v>
                </c:pt>
                <c:pt idx="287">
                  <c:v>0.12405292693209446</c:v>
                </c:pt>
                <c:pt idx="288">
                  <c:v>0.12401173693208994</c:v>
                </c:pt>
                <c:pt idx="289">
                  <c:v>0.12396098955831295</c:v>
                </c:pt>
                <c:pt idx="290">
                  <c:v>0.12359032693207442</c:v>
                </c:pt>
                <c:pt idx="291">
                  <c:v>0.12316613693204208</c:v>
                </c:pt>
                <c:pt idx="292">
                  <c:v>0.12264726693204864</c:v>
                </c:pt>
                <c:pt idx="293">
                  <c:v>0.12225703693215452</c:v>
                </c:pt>
                <c:pt idx="294">
                  <c:v>0.12193322693198645</c:v>
                </c:pt>
                <c:pt idx="295">
                  <c:v>0.12156684521151823</c:v>
                </c:pt>
                <c:pt idx="296">
                  <c:v>0.12130942693224256</c:v>
                </c:pt>
                <c:pt idx="297">
                  <c:v>0.12102168693202491</c:v>
                </c:pt>
                <c:pt idx="298">
                  <c:v>0.12078550693203743</c:v>
                </c:pt>
                <c:pt idx="299">
                  <c:v>0.12058943693199353</c:v>
                </c:pt>
                <c:pt idx="300">
                  <c:v>0.12040125218454992</c:v>
                </c:pt>
                <c:pt idx="301">
                  <c:v>0.12025998693204087</c:v>
                </c:pt>
                <c:pt idx="302">
                  <c:v>0.12009372693202641</c:v>
                </c:pt>
                <c:pt idx="303">
                  <c:v>0.11995506693196489</c:v>
                </c:pt>
                <c:pt idx="304">
                  <c:v>0.11982933693208508</c:v>
                </c:pt>
                <c:pt idx="305">
                  <c:v>0.11967580647750257</c:v>
                </c:pt>
                <c:pt idx="306">
                  <c:v>0.11938197693213226</c:v>
                </c:pt>
                <c:pt idx="307">
                  <c:v>0.11920639693205716</c:v>
                </c:pt>
                <c:pt idx="308">
                  <c:v>0.11904889693211371</c:v>
                </c:pt>
                <c:pt idx="309">
                  <c:v>0.11899967693210559</c:v>
                </c:pt>
                <c:pt idx="310">
                  <c:v>0.11903303544269762</c:v>
                </c:pt>
                <c:pt idx="311">
                  <c:v>0.11902122693219047</c:v>
                </c:pt>
                <c:pt idx="312">
                  <c:v>0.11896036693194389</c:v>
                </c:pt>
                <c:pt idx="313">
                  <c:v>0.11882083693198811</c:v>
                </c:pt>
                <c:pt idx="314">
                  <c:v>0.11861506026542656</c:v>
                </c:pt>
                <c:pt idx="315">
                  <c:v>0.1171106956820438</c:v>
                </c:pt>
                <c:pt idx="316">
                  <c:v>0.11668171693202112</c:v>
                </c:pt>
                <c:pt idx="317">
                  <c:v>0.11635602693209536</c:v>
                </c:pt>
                <c:pt idx="318">
                  <c:v>0.11604868693206069</c:v>
                </c:pt>
                <c:pt idx="319">
                  <c:v>0.11581326693212192</c:v>
                </c:pt>
                <c:pt idx="320">
                  <c:v>0.11558418693205399</c:v>
                </c:pt>
                <c:pt idx="321">
                  <c:v>0.11540261114264183</c:v>
                </c:pt>
                <c:pt idx="322">
                  <c:v>0.11515967693213724</c:v>
                </c:pt>
                <c:pt idx="323">
                  <c:v>0.11491113693205078</c:v>
                </c:pt>
                <c:pt idx="324">
                  <c:v>0.11467022693194912</c:v>
                </c:pt>
                <c:pt idx="325">
                  <c:v>0.11448495693208827</c:v>
                </c:pt>
                <c:pt idx="326">
                  <c:v>0.11430013804314854</c:v>
                </c:pt>
                <c:pt idx="327">
                  <c:v>0.11412151693198785</c:v>
                </c:pt>
                <c:pt idx="328">
                  <c:v>0.11397525693205071</c:v>
                </c:pt>
                <c:pt idx="329">
                  <c:v>0.11382830693202095</c:v>
                </c:pt>
                <c:pt idx="330">
                  <c:v>0.11373088854821849</c:v>
                </c:pt>
                <c:pt idx="331">
                  <c:v>0.11361238693199027</c:v>
                </c:pt>
                <c:pt idx="332">
                  <c:v>0.11352122693207892</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0.11192055839276799</c:v>
                </c:pt>
                <c:pt idx="342">
                  <c:v>0.11177922693205747</c:v>
                </c:pt>
                <c:pt idx="343">
                  <c:v>0.11136622693206277</c:v>
                </c:pt>
                <c:pt idx="344">
                  <c:v>0.11129448203411135</c:v>
                </c:pt>
                <c:pt idx="345">
                  <c:v>0.11116117693204333</c:v>
                </c:pt>
                <c:pt idx="346">
                  <c:v>0.11098598693207859</c:v>
                </c:pt>
                <c:pt idx="347">
                  <c:v>0.11072898693211644</c:v>
                </c:pt>
                <c:pt idx="348">
                  <c:v>0.11024848450774981</c:v>
                </c:pt>
                <c:pt idx="349">
                  <c:v>0.10958341693212503</c:v>
                </c:pt>
                <c:pt idx="350">
                  <c:v>0.10898505420476565</c:v>
                </c:pt>
                <c:pt idx="351">
                  <c:v>0.10739402104971421</c:v>
                </c:pt>
                <c:pt idx="352">
                  <c:v>0.10707903693204912</c:v>
                </c:pt>
                <c:pt idx="353">
                  <c:v>0.10662124208364795</c:v>
                </c:pt>
                <c:pt idx="354">
                  <c:v>0.10630579693206246</c:v>
                </c:pt>
                <c:pt idx="355">
                  <c:v>0.10618128693185727</c:v>
                </c:pt>
                <c:pt idx="356">
                  <c:v>0.10610330693214109</c:v>
                </c:pt>
                <c:pt idx="357">
                  <c:v>0.10596634693200715</c:v>
                </c:pt>
                <c:pt idx="358">
                  <c:v>0.1058728697892235</c:v>
                </c:pt>
                <c:pt idx="359">
                  <c:v>0.10579274388118176</c:v>
                </c:pt>
                <c:pt idx="360">
                  <c:v>0.10505807261110078</c:v>
                </c:pt>
                <c:pt idx="361">
                  <c:v>0.10449372693196329</c:v>
                </c:pt>
                <c:pt idx="362">
                  <c:v>0.1037600769320051</c:v>
                </c:pt>
                <c:pt idx="363">
                  <c:v>0.10285167693209019</c:v>
                </c:pt>
                <c:pt idx="364">
                  <c:v>0.10214898225123652</c:v>
                </c:pt>
                <c:pt idx="365">
                  <c:v>0.10163055385513078</c:v>
                </c:pt>
                <c:pt idx="366">
                  <c:v>0.10055463602293457</c:v>
                </c:pt>
                <c:pt idx="367">
                  <c:v>0.10032999693206075</c:v>
                </c:pt>
                <c:pt idx="368">
                  <c:v>9.9956326932073208E-2</c:v>
                </c:pt>
                <c:pt idx="369">
                  <c:v>9.9609896931937711E-2</c:v>
                </c:pt>
                <c:pt idx="370">
                  <c:v>9.9236807740155114E-2</c:v>
                </c:pt>
                <c:pt idx="371">
                  <c:v>9.9009296931967597E-2</c:v>
                </c:pt>
                <c:pt idx="372">
                  <c:v>9.8805766932017078E-2</c:v>
                </c:pt>
                <c:pt idx="373">
                  <c:v>9.8633286932042138E-2</c:v>
                </c:pt>
                <c:pt idx="374">
                  <c:v>9.8572426932108242E-2</c:v>
                </c:pt>
                <c:pt idx="375">
                  <c:v>9.8568726932072165E-2</c:v>
                </c:pt>
                <c:pt idx="376">
                  <c:v>9.8689520582738083E-2</c:v>
                </c:pt>
                <c:pt idx="377">
                  <c:v>9.8724466062506705E-2</c:v>
                </c:pt>
                <c:pt idx="378">
                  <c:v>9.8770786932064467E-2</c:v>
                </c:pt>
                <c:pt idx="379">
                  <c:v>9.8807686932019606E-2</c:v>
                </c:pt>
                <c:pt idx="380">
                  <c:v>9.8849976932086775E-2</c:v>
                </c:pt>
                <c:pt idx="381">
                  <c:v>9.8894006931942696E-2</c:v>
                </c:pt>
                <c:pt idx="382">
                  <c:v>9.8987188470587753E-2</c:v>
                </c:pt>
                <c:pt idx="383">
                  <c:v>9.9118309021605483E-2</c:v>
                </c:pt>
                <c:pt idx="384">
                  <c:v>9.8849438272253606E-2</c:v>
                </c:pt>
                <c:pt idx="385">
                  <c:v>9.8528346931985394E-2</c:v>
                </c:pt>
                <c:pt idx="386">
                  <c:v>9.8338296931927999E-2</c:v>
                </c:pt>
                <c:pt idx="387">
                  <c:v>9.8324406932050662E-2</c:v>
                </c:pt>
                <c:pt idx="388">
                  <c:v>9.8353762226068439E-2</c:v>
                </c:pt>
                <c:pt idx="389">
                  <c:v>9.8358726932048085E-2</c:v>
                </c:pt>
                <c:pt idx="390">
                  <c:v>9.8459460265374374E-2</c:v>
                </c:pt>
                <c:pt idx="391">
                  <c:v>9.8509066931896525E-2</c:v>
                </c:pt>
                <c:pt idx="392">
                  <c:v>9.8561326932113572E-2</c:v>
                </c:pt>
                <c:pt idx="393">
                  <c:v>9.8608646932049779E-2</c:v>
                </c:pt>
                <c:pt idx="394">
                  <c:v>9.8649406932139555E-2</c:v>
                </c:pt>
                <c:pt idx="395">
                  <c:v>9.8767769942682618E-2</c:v>
                </c:pt>
                <c:pt idx="396">
                  <c:v>9.8982276932062546E-2</c:v>
                </c:pt>
                <c:pt idx="397">
                  <c:v>9.9142389853383861E-2</c:v>
                </c:pt>
                <c:pt idx="398">
                  <c:v>9.9675761414758327E-2</c:v>
                </c:pt>
                <c:pt idx="399">
                  <c:v>9.9797256932049591E-2</c:v>
                </c:pt>
                <c:pt idx="400">
                  <c:v>9.992881582094526E-2</c:v>
                </c:pt>
                <c:pt idx="401">
                  <c:v>0.10005136693204975</c:v>
                </c:pt>
                <c:pt idx="402">
                  <c:v>0.10019779693195122</c:v>
                </c:pt>
                <c:pt idx="403">
                  <c:v>0.10034893693217838</c:v>
                </c:pt>
                <c:pt idx="404">
                  <c:v>0.10047647693197354</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9.8818726932094619E-2</c:v>
                </c:pt>
                <c:pt idx="414">
                  <c:v>9.8838214111594894E-2</c:v>
                </c:pt>
                <c:pt idx="415">
                  <c:v>9.8790186931992735E-2</c:v>
                </c:pt>
                <c:pt idx="416">
                  <c:v>9.8711266931999872E-2</c:v>
                </c:pt>
                <c:pt idx="417">
                  <c:v>9.8800626932146002E-2</c:v>
                </c:pt>
                <c:pt idx="418">
                  <c:v>9.9051555214870773E-2</c:v>
                </c:pt>
                <c:pt idx="419">
                  <c:v>9.9296446932157806E-2</c:v>
                </c:pt>
                <c:pt idx="420">
                  <c:v>9.9525076932039366E-2</c:v>
                </c:pt>
                <c:pt idx="421">
                  <c:v>9.9708613008076014E-2</c:v>
                </c:pt>
                <c:pt idx="422">
                  <c:v>0.10015630757730773</c:v>
                </c:pt>
                <c:pt idx="423">
                  <c:v>0.10027071683103372</c:v>
                </c:pt>
                <c:pt idx="424">
                  <c:v>0.10038890693201097</c:v>
                </c:pt>
                <c:pt idx="425">
                  <c:v>0.10051464693212611</c:v>
                </c:pt>
                <c:pt idx="426">
                  <c:v>0.10061519693198311</c:v>
                </c:pt>
                <c:pt idx="427">
                  <c:v>0.10070106693218862</c:v>
                </c:pt>
                <c:pt idx="428">
                  <c:v>0.10073473883677767</c:v>
                </c:pt>
                <c:pt idx="429">
                  <c:v>0.10075047111823213</c:v>
                </c:pt>
                <c:pt idx="430">
                  <c:v>0.10082405277466938</c:v>
                </c:pt>
                <c:pt idx="431">
                  <c:v>0.10082676693201623</c:v>
                </c:pt>
                <c:pt idx="432">
                  <c:v>0.10082786693195089</c:v>
                </c:pt>
                <c:pt idx="433">
                  <c:v>0.10085672693209349</c:v>
                </c:pt>
                <c:pt idx="434">
                  <c:v>0.1008914036996913</c:v>
                </c:pt>
                <c:pt idx="435">
                  <c:v>0.10091747693203956</c:v>
                </c:pt>
                <c:pt idx="436">
                  <c:v>0.10089787693203789</c:v>
                </c:pt>
                <c:pt idx="437">
                  <c:v>0.10086270693186353</c:v>
                </c:pt>
                <c:pt idx="438">
                  <c:v>0.10083872693205366</c:v>
                </c:pt>
                <c:pt idx="439">
                  <c:v>0.10081030587947734</c:v>
                </c:pt>
                <c:pt idx="440">
                  <c:v>0.10080971569612984</c:v>
                </c:pt>
                <c:pt idx="441">
                  <c:v>0.10086166693207589</c:v>
                </c:pt>
                <c:pt idx="442">
                  <c:v>0.10092075693194152</c:v>
                </c:pt>
                <c:pt idx="443">
                  <c:v>0.10102101693198057</c:v>
                </c:pt>
                <c:pt idx="444">
                  <c:v>0.10109631693210019</c:v>
                </c:pt>
                <c:pt idx="445">
                  <c:v>0.1012619693563295</c:v>
                </c:pt>
                <c:pt idx="446">
                  <c:v>0.10158415693196335</c:v>
                </c:pt>
                <c:pt idx="447">
                  <c:v>0.10183566026542223</c:v>
                </c:pt>
                <c:pt idx="448">
                  <c:v>0.10265591443199189</c:v>
                </c:pt>
                <c:pt idx="449">
                  <c:v>0.1027770769322132</c:v>
                </c:pt>
                <c:pt idx="450">
                  <c:v>0.10297966693201489</c:v>
                </c:pt>
                <c:pt idx="451">
                  <c:v>0.10314932693196968</c:v>
                </c:pt>
                <c:pt idx="452">
                  <c:v>0.10335446430575243</c:v>
                </c:pt>
                <c:pt idx="453">
                  <c:v>0.10360744693204539</c:v>
                </c:pt>
                <c:pt idx="454">
                  <c:v>0.1038102169320041</c:v>
                </c:pt>
                <c:pt idx="455">
                  <c:v>0.10405198693202067</c:v>
                </c:pt>
                <c:pt idx="456">
                  <c:v>0.10415715936449033</c:v>
                </c:pt>
                <c:pt idx="457">
                  <c:v>0.10440263318216125</c:v>
                </c:pt>
                <c:pt idx="458">
                  <c:v>0.10437023230839768</c:v>
                </c:pt>
                <c:pt idx="459">
                  <c:v>0.10435048693193497</c:v>
                </c:pt>
                <c:pt idx="460">
                  <c:v>0.10431850693210265</c:v>
                </c:pt>
                <c:pt idx="461">
                  <c:v>0.10430832693202771</c:v>
                </c:pt>
                <c:pt idx="462">
                  <c:v>0.10432392693215323</c:v>
                </c:pt>
                <c:pt idx="463">
                  <c:v>0.10432970519303808</c:v>
                </c:pt>
                <c:pt idx="464">
                  <c:v>0.10391192096190598</c:v>
                </c:pt>
                <c:pt idx="465">
                  <c:v>0.10354993693195524</c:v>
                </c:pt>
                <c:pt idx="466">
                  <c:v>0.10315322693210763</c:v>
                </c:pt>
                <c:pt idx="467">
                  <c:v>0.10274729693209396</c:v>
                </c:pt>
                <c:pt idx="468">
                  <c:v>0.10226625693208299</c:v>
                </c:pt>
                <c:pt idx="469">
                  <c:v>0.1018974201138434</c:v>
                </c:pt>
                <c:pt idx="470">
                  <c:v>0.10075261264627502</c:v>
                </c:pt>
                <c:pt idx="471">
                  <c:v>0.10050092080962258</c:v>
                </c:pt>
                <c:pt idx="472">
                  <c:v>0.10022539693193271</c:v>
                </c:pt>
                <c:pt idx="473">
                  <c:v>9.9986976932044086E-2</c:v>
                </c:pt>
                <c:pt idx="474">
                  <c:v>9.9763896932032095E-2</c:v>
                </c:pt>
                <c:pt idx="475">
                  <c:v>9.9563416931957263E-2</c:v>
                </c:pt>
                <c:pt idx="476">
                  <c:v>9.9359456932063536E-2</c:v>
                </c:pt>
                <c:pt idx="477">
                  <c:v>9.9224444323311942E-2</c:v>
                </c:pt>
                <c:pt idx="478">
                  <c:v>9.8713118824036897E-2</c:v>
                </c:pt>
                <c:pt idx="479">
                  <c:v>9.8603216932019705E-2</c:v>
                </c:pt>
                <c:pt idx="480">
                  <c:v>9.8507466932048329E-2</c:v>
                </c:pt>
                <c:pt idx="481">
                  <c:v>9.834789693209707E-2</c:v>
                </c:pt>
                <c:pt idx="482">
                  <c:v>9.8136826932034252E-2</c:v>
                </c:pt>
                <c:pt idx="483">
                  <c:v>9.7734012646299176E-2</c:v>
                </c:pt>
                <c:pt idx="484">
                  <c:v>9.7306056932126253E-2</c:v>
                </c:pt>
                <c:pt idx="485">
                  <c:v>9.6878146932098744E-2</c:v>
                </c:pt>
                <c:pt idx="486">
                  <c:v>9.6649406932044726E-2</c:v>
                </c:pt>
                <c:pt idx="487">
                  <c:v>9.566003248761494E-2</c:v>
                </c:pt>
                <c:pt idx="488">
                  <c:v>9.5477826932153717E-2</c:v>
                </c:pt>
                <c:pt idx="489">
                  <c:v>9.5172494608817687E-2</c:v>
                </c:pt>
                <c:pt idx="490">
                  <c:v>9.4901276931963693E-2</c:v>
                </c:pt>
                <c:pt idx="491">
                  <c:v>9.4683376932138713E-2</c:v>
                </c:pt>
                <c:pt idx="492">
                  <c:v>9.4455406932056077E-2</c:v>
                </c:pt>
                <c:pt idx="493">
                  <c:v>9.4269336932043785E-2</c:v>
                </c:pt>
                <c:pt idx="494">
                  <c:v>9.4275779563716383E-2</c:v>
                </c:pt>
                <c:pt idx="495">
                  <c:v>9.4815343370484667E-2</c:v>
                </c:pt>
                <c:pt idx="496">
                  <c:v>9.5054906932077271E-2</c:v>
                </c:pt>
                <c:pt idx="497">
                  <c:v>9.5260036932103248E-2</c:v>
                </c:pt>
                <c:pt idx="498">
                  <c:v>9.5475226931967E-2</c:v>
                </c:pt>
                <c:pt idx="499">
                  <c:v>9.5657376932024432E-2</c:v>
                </c:pt>
                <c:pt idx="500">
                  <c:v>9.5781076932027545E-2</c:v>
                </c:pt>
                <c:pt idx="501">
                  <c:v>9.5834033054572457E-2</c:v>
                </c:pt>
                <c:pt idx="502">
                  <c:v>9.5814373990847995E-2</c:v>
                </c:pt>
                <c:pt idx="503">
                  <c:v>9.5603419239680007E-2</c:v>
                </c:pt>
                <c:pt idx="504">
                  <c:v>9.5546826931936876E-2</c:v>
                </c:pt>
                <c:pt idx="505">
                  <c:v>9.5490176932003151E-2</c:v>
                </c:pt>
                <c:pt idx="506">
                  <c:v>9.5420186932031498E-2</c:v>
                </c:pt>
                <c:pt idx="507">
                  <c:v>9.5329944323381724E-2</c:v>
                </c:pt>
                <c:pt idx="508">
                  <c:v>9.5251696931995852E-2</c:v>
                </c:pt>
                <c:pt idx="509">
                  <c:v>9.5167043387846276E-2</c:v>
                </c:pt>
                <c:pt idx="510">
                  <c:v>9.4876205193017496E-2</c:v>
                </c:pt>
                <c:pt idx="511">
                  <c:v>9.4797366932098795E-2</c:v>
                </c:pt>
                <c:pt idx="512">
                  <c:v>9.4725076932107341E-2</c:v>
                </c:pt>
                <c:pt idx="513">
                  <c:v>9.4658686115636256E-2</c:v>
                </c:pt>
                <c:pt idx="514">
                  <c:v>9.458775693200043E-2</c:v>
                </c:pt>
                <c:pt idx="515">
                  <c:v>9.4527726932099737E-2</c:v>
                </c:pt>
                <c:pt idx="516">
                  <c:v>9.4457486931887075E-2</c:v>
                </c:pt>
                <c:pt idx="517">
                  <c:v>9.4416938199671591E-2</c:v>
                </c:pt>
                <c:pt idx="518">
                  <c:v>9.4398726932055851E-2</c:v>
                </c:pt>
                <c:pt idx="519">
                  <c:v>9.4420891880517416E-2</c:v>
                </c:pt>
                <c:pt idx="520">
                  <c:v>9.4439726931966533E-2</c:v>
                </c:pt>
                <c:pt idx="521">
                  <c:v>9.4416116932066543E-2</c:v>
                </c:pt>
                <c:pt idx="522">
                  <c:v>9.4237096932147352E-2</c:v>
                </c:pt>
                <c:pt idx="523">
                  <c:v>9.4094906932085193E-2</c:v>
                </c:pt>
                <c:pt idx="524">
                  <c:v>9.3957356932065791E-2</c:v>
                </c:pt>
                <c:pt idx="525">
                  <c:v>9.3842354838969327E-2</c:v>
                </c:pt>
                <c:pt idx="526">
                  <c:v>9.3754029962269808E-2</c:v>
                </c:pt>
                <c:pt idx="527">
                  <c:v>9.2698726932056302E-2</c:v>
                </c:pt>
                <c:pt idx="528">
                  <c:v>9.2483576931940037E-2</c:v>
                </c:pt>
                <c:pt idx="529">
                  <c:v>9.2048756932058481E-2</c:v>
                </c:pt>
                <c:pt idx="530">
                  <c:v>9.1669386932096655E-2</c:v>
                </c:pt>
                <c:pt idx="531">
                  <c:v>9.1372356931955737E-2</c:v>
                </c:pt>
                <c:pt idx="532">
                  <c:v>9.1091432195185035E-2</c:v>
                </c:pt>
                <c:pt idx="533">
                  <c:v>9.0821586932023052E-2</c:v>
                </c:pt>
                <c:pt idx="534">
                  <c:v>9.0612836932038504E-2</c:v>
                </c:pt>
                <c:pt idx="535">
                  <c:v>9.0450976932004351E-2</c:v>
                </c:pt>
                <c:pt idx="536">
                  <c:v>9.0287748671201498E-2</c:v>
                </c:pt>
                <c:pt idx="537">
                  <c:v>9.0237706932015244E-2</c:v>
                </c:pt>
                <c:pt idx="538">
                  <c:v>9.0184056602481646E-2</c:v>
                </c:pt>
                <c:pt idx="539">
                  <c:v>9.013652693215593E-2</c:v>
                </c:pt>
                <c:pt idx="540">
                  <c:v>9.0108246932132402E-2</c:v>
                </c:pt>
                <c:pt idx="541">
                  <c:v>9.0083366932219675E-2</c:v>
                </c:pt>
                <c:pt idx="542">
                  <c:v>9.0047386932070622E-2</c:v>
                </c:pt>
                <c:pt idx="543">
                  <c:v>9.0025426931944735E-2</c:v>
                </c:pt>
                <c:pt idx="544">
                  <c:v>9.0029976932058317E-2</c:v>
                </c:pt>
                <c:pt idx="545">
                  <c:v>9.0076908750219856E-2</c:v>
                </c:pt>
                <c:pt idx="546">
                  <c:v>9.0081966932189089E-2</c:v>
                </c:pt>
                <c:pt idx="547">
                  <c:v>9.0082726932195073E-2</c:v>
                </c:pt>
                <c:pt idx="548">
                  <c:v>9.008184693216495E-2</c:v>
                </c:pt>
                <c:pt idx="549">
                  <c:v>9.0088266932113498E-2</c:v>
                </c:pt>
                <c:pt idx="550">
                  <c:v>9.0096492889529214E-2</c:v>
                </c:pt>
                <c:pt idx="551">
                  <c:v>9.0087826932020248E-2</c:v>
                </c:pt>
                <c:pt idx="552">
                  <c:v>9.0087446932116705E-2</c:v>
                </c:pt>
                <c:pt idx="553">
                  <c:v>9.008272693203874E-2</c:v>
                </c:pt>
                <c:pt idx="554">
                  <c:v>9.0077188470516517E-2</c:v>
                </c:pt>
                <c:pt idx="555">
                  <c:v>9.0069926931917649E-2</c:v>
                </c:pt>
                <c:pt idx="556">
                  <c:v>9.0067726932218733E-2</c:v>
                </c:pt>
                <c:pt idx="557">
                  <c:v>9.0068318768871378E-2</c:v>
                </c:pt>
                <c:pt idx="558">
                  <c:v>9.0041566931986991E-2</c:v>
                </c:pt>
                <c:pt idx="559">
                  <c:v>9.0068146932068799E-2</c:v>
                </c:pt>
                <c:pt idx="560">
                  <c:v>9.0149846932135333E-2</c:v>
                </c:pt>
                <c:pt idx="561">
                  <c:v>9.0214186931987697E-2</c:v>
                </c:pt>
                <c:pt idx="562">
                  <c:v>9.025758407489097E-2</c:v>
                </c:pt>
                <c:pt idx="563">
                  <c:v>9.0409152463891501E-2</c:v>
                </c:pt>
                <c:pt idx="564">
                  <c:v>9.0419186932052739E-2</c:v>
                </c:pt>
                <c:pt idx="565">
                  <c:v>9.0222626932146027E-2</c:v>
                </c:pt>
                <c:pt idx="566">
                  <c:v>8.9875696932153956E-2</c:v>
                </c:pt>
                <c:pt idx="567">
                  <c:v>8.9547626932102317E-2</c:v>
                </c:pt>
                <c:pt idx="568">
                  <c:v>8.9258576932167058E-2</c:v>
                </c:pt>
                <c:pt idx="569">
                  <c:v>8.8993033054478615E-2</c:v>
                </c:pt>
                <c:pt idx="570">
                  <c:v>8.8791446932077717E-2</c:v>
                </c:pt>
                <c:pt idx="571">
                  <c:v>8.8698726932051455E-2</c:v>
                </c:pt>
                <c:pt idx="572">
                  <c:v>8.8414298360618232E-2</c:v>
                </c:pt>
                <c:pt idx="573">
                  <c:v>8.8303286932287492E-2</c:v>
                </c:pt>
                <c:pt idx="574">
                  <c:v>8.8217986932093637E-2</c:v>
                </c:pt>
                <c:pt idx="575">
                  <c:v>8.8133916932108008E-2</c:v>
                </c:pt>
                <c:pt idx="576">
                  <c:v>8.79822507415184E-2</c:v>
                </c:pt>
                <c:pt idx="577">
                  <c:v>8.7862066932089575E-2</c:v>
                </c:pt>
                <c:pt idx="578">
                  <c:v>8.7754076932029162E-2</c:v>
                </c:pt>
                <c:pt idx="579">
                  <c:v>8.7639116932081165E-2</c:v>
                </c:pt>
                <c:pt idx="580">
                  <c:v>8.7577908750276462E-2</c:v>
                </c:pt>
                <c:pt idx="581">
                  <c:v>8.7362298360631044E-2</c:v>
                </c:pt>
                <c:pt idx="582">
                  <c:v>8.7319496932082116E-2</c:v>
                </c:pt>
                <c:pt idx="583">
                  <c:v>8.7246543258586967E-2</c:v>
                </c:pt>
                <c:pt idx="584">
                  <c:v>8.7198876932205863E-2</c:v>
                </c:pt>
                <c:pt idx="585">
                  <c:v>8.7158926932147565E-2</c:v>
                </c:pt>
                <c:pt idx="586">
                  <c:v>8.7145526932005155E-2</c:v>
                </c:pt>
                <c:pt idx="587">
                  <c:v>8.7192946932049223E-2</c:v>
                </c:pt>
                <c:pt idx="588">
                  <c:v>8.7258666932115134E-2</c:v>
                </c:pt>
                <c:pt idx="589">
                  <c:v>8.7333334074912686E-2</c:v>
                </c:pt>
                <c:pt idx="590">
                  <c:v>8.7512411142640203E-2</c:v>
                </c:pt>
                <c:pt idx="591">
                  <c:v>8.7534906932091941E-2</c:v>
                </c:pt>
                <c:pt idx="592">
                  <c:v>8.7562786932124909E-2</c:v>
                </c:pt>
                <c:pt idx="593">
                  <c:v>8.7605306932090413E-2</c:v>
                </c:pt>
                <c:pt idx="594">
                  <c:v>8.7721046932031768E-2</c:v>
                </c:pt>
                <c:pt idx="595">
                  <c:v>8.7839680955013946E-2</c:v>
                </c:pt>
                <c:pt idx="596">
                  <c:v>8.800190693204972E-2</c:v>
                </c:pt>
                <c:pt idx="597">
                  <c:v>8.8271555879416069E-2</c:v>
                </c:pt>
                <c:pt idx="598">
                  <c:v>8.8936846497276276E-2</c:v>
                </c:pt>
                <c:pt idx="599">
                  <c:v>8.9030586932025826E-2</c:v>
                </c:pt>
                <c:pt idx="600">
                  <c:v>8.9113246932001303E-2</c:v>
                </c:pt>
                <c:pt idx="601">
                  <c:v>8.9189817841102539E-2</c:v>
                </c:pt>
                <c:pt idx="602">
                  <c:v>8.9266426932084711E-2</c:v>
                </c:pt>
                <c:pt idx="603">
                  <c:v>8.9318506932073688E-2</c:v>
                </c:pt>
                <c:pt idx="604">
                  <c:v>8.9493476931991695E-2</c:v>
                </c:pt>
                <c:pt idx="605">
                  <c:v>8.9897876931999646E-2</c:v>
                </c:pt>
                <c:pt idx="606">
                  <c:v>9.0162770410302059E-2</c:v>
                </c:pt>
                <c:pt idx="607">
                  <c:v>9.1185918421444953E-2</c:v>
                </c:pt>
                <c:pt idx="608">
                  <c:v>9.1429726932005878E-2</c:v>
                </c:pt>
                <c:pt idx="609">
                  <c:v>9.1736666932106956E-2</c:v>
                </c:pt>
                <c:pt idx="610">
                  <c:v>9.1950956932095138E-2</c:v>
                </c:pt>
                <c:pt idx="611">
                  <c:v>9.214695693216865E-2</c:v>
                </c:pt>
                <c:pt idx="612">
                  <c:v>9.2297696932149648E-2</c:v>
                </c:pt>
                <c:pt idx="613">
                  <c:v>9.2469173990949144E-2</c:v>
                </c:pt>
                <c:pt idx="614">
                  <c:v>9.2659726932097938E-2</c:v>
                </c:pt>
                <c:pt idx="615">
                  <c:v>9.2791188470528113E-2</c:v>
                </c:pt>
                <c:pt idx="616">
                  <c:v>9.3377648500691676E-2</c:v>
                </c:pt>
                <c:pt idx="617">
                  <c:v>9.3521716932002688E-2</c:v>
                </c:pt>
                <c:pt idx="618">
                  <c:v>9.3736756931988935E-2</c:v>
                </c:pt>
                <c:pt idx="619">
                  <c:v>9.3972339835261223E-2</c:v>
                </c:pt>
                <c:pt idx="620">
                  <c:v>9.4319152463953032E-2</c:v>
                </c:pt>
                <c:pt idx="621">
                  <c:v>9.4838886932024066E-2</c:v>
                </c:pt>
                <c:pt idx="622">
                  <c:v>9.5299326932021727E-2</c:v>
                </c:pt>
                <c:pt idx="623">
                  <c:v>9.581581784124181E-2</c:v>
                </c:pt>
                <c:pt idx="624">
                  <c:v>9.7391089250919521E-2</c:v>
                </c:pt>
                <c:pt idx="625">
                  <c:v>9.8150376416555246E-2</c:v>
                </c:pt>
                <c:pt idx="626">
                  <c:v>9.8973626932078701E-2</c:v>
                </c:pt>
                <c:pt idx="627">
                  <c:v>9.9883976932005694E-2</c:v>
                </c:pt>
                <c:pt idx="628">
                  <c:v>0.10084101693205128</c:v>
                </c:pt>
                <c:pt idx="629">
                  <c:v>0.1017907069320643</c:v>
                </c:pt>
                <c:pt idx="630">
                  <c:v>0.10262657387085035</c:v>
                </c:pt>
                <c:pt idx="631">
                  <c:v>0.1033232769320023</c:v>
                </c:pt>
                <c:pt idx="632">
                  <c:v>0.10372729836063857</c:v>
                </c:pt>
                <c:pt idx="633">
                  <c:v>0.10523107021562345</c:v>
                </c:pt>
                <c:pt idx="634">
                  <c:v>0.10560489693202157</c:v>
                </c:pt>
                <c:pt idx="635">
                  <c:v>0.10598023693199822</c:v>
                </c:pt>
                <c:pt idx="636">
                  <c:v>0.10634959693202005</c:v>
                </c:pt>
                <c:pt idx="637">
                  <c:v>0.10668649776536654</c:v>
                </c:pt>
                <c:pt idx="638">
                  <c:v>0.10705955693205739</c:v>
                </c:pt>
                <c:pt idx="639">
                  <c:v>0.10738390693205702</c:v>
                </c:pt>
                <c:pt idx="640">
                  <c:v>0.10775282693209937</c:v>
                </c:pt>
                <c:pt idx="641">
                  <c:v>0.10798122693205417</c:v>
                </c:pt>
                <c:pt idx="642">
                  <c:v>0.10897545827531022</c:v>
                </c:pt>
                <c:pt idx="643">
                  <c:v>0.10928287910591911</c:v>
                </c:pt>
                <c:pt idx="644">
                  <c:v>0.10974035046149316</c:v>
                </c:pt>
                <c:pt idx="645">
                  <c:v>0.11009997693204808</c:v>
                </c:pt>
                <c:pt idx="646">
                  <c:v>0.11045507693198436</c:v>
                </c:pt>
                <c:pt idx="647">
                  <c:v>0.11079983693201712</c:v>
                </c:pt>
                <c:pt idx="648">
                  <c:v>0.11126452693216043</c:v>
                </c:pt>
                <c:pt idx="649">
                  <c:v>0.11161802285045042</c:v>
                </c:pt>
                <c:pt idx="650">
                  <c:v>0.11188166810852349</c:v>
                </c:pt>
                <c:pt idx="651">
                  <c:v>0.11293517137649194</c:v>
                </c:pt>
                <c:pt idx="652">
                  <c:v>0.11315442693208412</c:v>
                </c:pt>
                <c:pt idx="653">
                  <c:v>0.11345694693206099</c:v>
                </c:pt>
                <c:pt idx="654">
                  <c:v>0.11376275693213252</c:v>
                </c:pt>
                <c:pt idx="655">
                  <c:v>0.11419393101371612</c:v>
                </c:pt>
                <c:pt idx="656">
                  <c:v>0.11477295693214273</c:v>
                </c:pt>
                <c:pt idx="657">
                  <c:v>0.1152940869321242</c:v>
                </c:pt>
                <c:pt idx="658">
                  <c:v>0.11578334693214742</c:v>
                </c:pt>
                <c:pt idx="659">
                  <c:v>0.11601472693205044</c:v>
                </c:pt>
                <c:pt idx="660">
                  <c:v>0.11740592693199407</c:v>
                </c:pt>
                <c:pt idx="661">
                  <c:v>0.11789230693202057</c:v>
                </c:pt>
                <c:pt idx="662">
                  <c:v>0.11837326301453291</c:v>
                </c:pt>
                <c:pt idx="663">
                  <c:v>0.11887262693205972</c:v>
                </c:pt>
                <c:pt idx="664">
                  <c:v>0.11925095693207766</c:v>
                </c:pt>
                <c:pt idx="665">
                  <c:v>0.11962057693213528</c:v>
                </c:pt>
                <c:pt idx="666">
                  <c:v>0.11995131693204539</c:v>
                </c:pt>
                <c:pt idx="667">
                  <c:v>0.12025227041040414</c:v>
                </c:pt>
                <c:pt idx="668">
                  <c:v>0.12042966632600385</c:v>
                </c:pt>
                <c:pt idx="669">
                  <c:v>0.12144586978921269</c:v>
                </c:pt>
                <c:pt idx="670">
                  <c:v>0.1218061369320225</c:v>
                </c:pt>
                <c:pt idx="671">
                  <c:v>0.12245279693196666</c:v>
                </c:pt>
                <c:pt idx="672">
                  <c:v>0.12303086693205502</c:v>
                </c:pt>
                <c:pt idx="673">
                  <c:v>0.12364219631976422</c:v>
                </c:pt>
                <c:pt idx="674">
                  <c:v>0.12413105693211442</c:v>
                </c:pt>
                <c:pt idx="675">
                  <c:v>0.12456564693201252</c:v>
                </c:pt>
                <c:pt idx="676">
                  <c:v>0.12495652693199594</c:v>
                </c:pt>
                <c:pt idx="677">
                  <c:v>0.12523659649728819</c:v>
                </c:pt>
                <c:pt idx="678">
                  <c:v>0.12985690135073469</c:v>
                </c:pt>
                <c:pt idx="679">
                  <c:v>0.13055121651542839</c:v>
                </c:pt>
                <c:pt idx="680">
                  <c:v>0.13103549693208549</c:v>
                </c:pt>
                <c:pt idx="681">
                  <c:v>0.13148637693208798</c:v>
                </c:pt>
                <c:pt idx="682">
                  <c:v>0.13179456254844979</c:v>
                </c:pt>
                <c:pt idx="683">
                  <c:v>0.13315872693205216</c:v>
                </c:pt>
                <c:pt idx="684">
                  <c:v>0.13337724693212749</c:v>
                </c:pt>
                <c:pt idx="685">
                  <c:v>0.13379031456094032</c:v>
                </c:pt>
                <c:pt idx="686">
                  <c:v>0.1341411069320913</c:v>
                </c:pt>
                <c:pt idx="687">
                  <c:v>0.13455670693198837</c:v>
                </c:pt>
                <c:pt idx="688">
                  <c:v>0.13490678693209196</c:v>
                </c:pt>
                <c:pt idx="689">
                  <c:v>0.13525909693201754</c:v>
                </c:pt>
                <c:pt idx="690">
                  <c:v>0.13547848642572552</c:v>
                </c:pt>
                <c:pt idx="691">
                  <c:v>0.13572275919011645</c:v>
                </c:pt>
                <c:pt idx="692">
                  <c:v>0.13693606026538421</c:v>
                </c:pt>
                <c:pt idx="693">
                  <c:v>0.1373730669320849</c:v>
                </c:pt>
                <c:pt idx="694">
                  <c:v>0.13805533693202682</c:v>
                </c:pt>
                <c:pt idx="695">
                  <c:v>0.13863217693199203</c:v>
                </c:pt>
                <c:pt idx="696">
                  <c:v>0.13920448883691006</c:v>
                </c:pt>
                <c:pt idx="697">
                  <c:v>0.13966979693199738</c:v>
                </c:pt>
                <c:pt idx="698">
                  <c:v>0.1400706085110528</c:v>
                </c:pt>
                <c:pt idx="699">
                  <c:v>0.14132324693201781</c:v>
                </c:pt>
                <c:pt idx="700">
                  <c:v>0.14155386693205685</c:v>
                </c:pt>
                <c:pt idx="701">
                  <c:v>0.14179468042038942</c:v>
                </c:pt>
                <c:pt idx="702">
                  <c:v>0.14205616693195111</c:v>
                </c:pt>
                <c:pt idx="703">
                  <c:v>0.14228553693196491</c:v>
                </c:pt>
                <c:pt idx="704">
                  <c:v>0.14249224693199392</c:v>
                </c:pt>
                <c:pt idx="705">
                  <c:v>0.14268062693200528</c:v>
                </c:pt>
                <c:pt idx="706">
                  <c:v>0.1427912824874939</c:v>
                </c:pt>
                <c:pt idx="707">
                  <c:v>0.14286197693201075</c:v>
                </c:pt>
                <c:pt idx="708">
                  <c:v>0.14302272693205959</c:v>
                </c:pt>
                <c:pt idx="709">
                  <c:v>0.14300728693200432</c:v>
                </c:pt>
                <c:pt idx="710">
                  <c:v>0.14301923693194857</c:v>
                </c:pt>
                <c:pt idx="711">
                  <c:v>0.14316672693209398</c:v>
                </c:pt>
                <c:pt idx="712">
                  <c:v>0.1433592769321024</c:v>
                </c:pt>
                <c:pt idx="713">
                  <c:v>0.14348249223824894</c:v>
                </c:pt>
                <c:pt idx="714">
                  <c:v>0.14339608693207145</c:v>
                </c:pt>
                <c:pt idx="715">
                  <c:v>0.14305945295943451</c:v>
                </c:pt>
                <c:pt idx="716">
                  <c:v>0.14199387327352042</c:v>
                </c:pt>
                <c:pt idx="717">
                  <c:v>0.14167324693210048</c:v>
                </c:pt>
                <c:pt idx="718">
                  <c:v>0.14141120693194872</c:v>
                </c:pt>
                <c:pt idx="719">
                  <c:v>0.14116531876881311</c:v>
                </c:pt>
                <c:pt idx="720">
                  <c:v>0.14096876693199084</c:v>
                </c:pt>
                <c:pt idx="721">
                  <c:v>0.14076955693205664</c:v>
                </c:pt>
                <c:pt idx="722">
                  <c:v>0.14061810693209517</c:v>
                </c:pt>
                <c:pt idx="723">
                  <c:v>0.1405073022744574</c:v>
                </c:pt>
                <c:pt idx="724">
                  <c:v>0.14005872693202548</c:v>
                </c:pt>
                <c:pt idx="725">
                  <c:v>0.13999195666178821</c:v>
                </c:pt>
                <c:pt idx="726">
                  <c:v>0.13969859693199288</c:v>
                </c:pt>
                <c:pt idx="727">
                  <c:v>0.13896541693210912</c:v>
                </c:pt>
                <c:pt idx="728">
                  <c:v>0.13813084693204303</c:v>
                </c:pt>
                <c:pt idx="729">
                  <c:v>0.1372860569319983</c:v>
                </c:pt>
                <c:pt idx="730">
                  <c:v>0.13662230693202559</c:v>
                </c:pt>
                <c:pt idx="731">
                  <c:v>0.13625872693204139</c:v>
                </c:pt>
                <c:pt idx="732">
                  <c:v>0.13336362166890575</c:v>
                </c:pt>
                <c:pt idx="733">
                  <c:v>0.13299968693202413</c:v>
                </c:pt>
                <c:pt idx="734">
                  <c:v>0.13231410693212814</c:v>
                </c:pt>
                <c:pt idx="735">
                  <c:v>0.1315378169320667</c:v>
                </c:pt>
                <c:pt idx="736">
                  <c:v>0.13091613693200096</c:v>
                </c:pt>
                <c:pt idx="737">
                  <c:v>0.13058372693205905</c:v>
                </c:pt>
                <c:pt idx="738">
                  <c:v>0.12917763737985405</c:v>
                </c:pt>
                <c:pt idx="739">
                  <c:v>0.12883908775688724</c:v>
                </c:pt>
                <c:pt idx="740">
                  <c:v>0.12840660693210287</c:v>
                </c:pt>
                <c:pt idx="741">
                  <c:v>0.1280818269321457</c:v>
                </c:pt>
                <c:pt idx="742">
                  <c:v>0.12782023693195294</c:v>
                </c:pt>
                <c:pt idx="743">
                  <c:v>0.12770815693212975</c:v>
                </c:pt>
                <c:pt idx="744">
                  <c:v>0.12759257387082817</c:v>
                </c:pt>
                <c:pt idx="745">
                  <c:v>0.12753457006931512</c:v>
                </c:pt>
                <c:pt idx="746">
                  <c:v>0.12761872693205584</c:v>
                </c:pt>
                <c:pt idx="747">
                  <c:v>0.12764784693213471</c:v>
                </c:pt>
                <c:pt idx="748">
                  <c:v>0.12769972693197923</c:v>
                </c:pt>
                <c:pt idx="749">
                  <c:v>0.12773717693207234</c:v>
                </c:pt>
                <c:pt idx="750">
                  <c:v>0.1277761669320796</c:v>
                </c:pt>
                <c:pt idx="751">
                  <c:v>0.12781274755069211</c:v>
                </c:pt>
                <c:pt idx="752">
                  <c:v>0.1278166269320451</c:v>
                </c:pt>
                <c:pt idx="753">
                  <c:v>0.12781572693202747</c:v>
                </c:pt>
                <c:pt idx="754">
                  <c:v>0.12780972693207102</c:v>
                </c:pt>
                <c:pt idx="755">
                  <c:v>0.12779472693205207</c:v>
                </c:pt>
                <c:pt idx="756">
                  <c:v>0.12764569662908792</c:v>
                </c:pt>
                <c:pt idx="757">
                  <c:v>0.12766776141479852</c:v>
                </c:pt>
                <c:pt idx="758">
                  <c:v>0.12769517374073303</c:v>
                </c:pt>
                <c:pt idx="759">
                  <c:v>0.12779633693202194</c:v>
                </c:pt>
                <c:pt idx="760">
                  <c:v>0.12796932693203195</c:v>
                </c:pt>
                <c:pt idx="761">
                  <c:v>0.12813856693207976</c:v>
                </c:pt>
                <c:pt idx="762">
                  <c:v>0.12828700693195572</c:v>
                </c:pt>
                <c:pt idx="763">
                  <c:v>0.12841211582089337</c:v>
                </c:pt>
                <c:pt idx="764">
                  <c:v>0.12843537753437326</c:v>
                </c:pt>
                <c:pt idx="765">
                  <c:v>0.128594976932078</c:v>
                </c:pt>
                <c:pt idx="766">
                  <c:v>0.12872530693199741</c:v>
                </c:pt>
                <c:pt idx="767">
                  <c:v>0.12884063693206826</c:v>
                </c:pt>
                <c:pt idx="768">
                  <c:v>0.12895786693215427</c:v>
                </c:pt>
                <c:pt idx="769">
                  <c:v>0.12905864445782816</c:v>
                </c:pt>
                <c:pt idx="770">
                  <c:v>0.12919786693207413</c:v>
                </c:pt>
                <c:pt idx="771">
                  <c:v>0.12931252693192619</c:v>
                </c:pt>
                <c:pt idx="772">
                  <c:v>0.12936799008996053</c:v>
                </c:pt>
                <c:pt idx="773">
                  <c:v>0.12959872693200225</c:v>
                </c:pt>
                <c:pt idx="774">
                  <c:v>0.1295806269319541</c:v>
                </c:pt>
                <c:pt idx="775">
                  <c:v>0.12954558693203921</c:v>
                </c:pt>
                <c:pt idx="776">
                  <c:v>0.12952614961265846</c:v>
                </c:pt>
                <c:pt idx="777">
                  <c:v>0.12950327693206989</c:v>
                </c:pt>
                <c:pt idx="778">
                  <c:v>0.12950132693200089</c:v>
                </c:pt>
                <c:pt idx="779">
                  <c:v>0.12949112693209491</c:v>
                </c:pt>
                <c:pt idx="780">
                  <c:v>0.12948245827523414</c:v>
                </c:pt>
                <c:pt idx="781">
                  <c:v>0.12939372693205087</c:v>
                </c:pt>
                <c:pt idx="782">
                  <c:v>0.12936422693199745</c:v>
                </c:pt>
                <c:pt idx="783">
                  <c:v>0.12932542796295365</c:v>
                </c:pt>
                <c:pt idx="784">
                  <c:v>0.12932306693214457</c:v>
                </c:pt>
                <c:pt idx="785">
                  <c:v>0.12942794693204013</c:v>
                </c:pt>
                <c:pt idx="786">
                  <c:v>0.12955087693208606</c:v>
                </c:pt>
                <c:pt idx="787">
                  <c:v>0.12966077693215533</c:v>
                </c:pt>
                <c:pt idx="788">
                  <c:v>0.12976922693202658</c:v>
                </c:pt>
                <c:pt idx="789">
                  <c:v>0.12996543905323682</c:v>
                </c:pt>
                <c:pt idx="790">
                  <c:v>0.13092872693205487</c:v>
                </c:pt>
                <c:pt idx="791">
                  <c:v>0.1310800769320366</c:v>
                </c:pt>
                <c:pt idx="792">
                  <c:v>0.13150710693201972</c:v>
                </c:pt>
                <c:pt idx="793">
                  <c:v>0.13182186693200038</c:v>
                </c:pt>
                <c:pt idx="794">
                  <c:v>0.13206539693219108</c:v>
                </c:pt>
                <c:pt idx="795">
                  <c:v>0.13229549693208759</c:v>
                </c:pt>
                <c:pt idx="796">
                  <c:v>0.13248116222618478</c:v>
                </c:pt>
                <c:pt idx="797">
                  <c:v>0.1326977569320178</c:v>
                </c:pt>
                <c:pt idx="798">
                  <c:v>0.13285349616286629</c:v>
                </c:pt>
                <c:pt idx="799">
                  <c:v>0.13325998466405053</c:v>
                </c:pt>
                <c:pt idx="800">
                  <c:v>0.13339569693205533</c:v>
                </c:pt>
                <c:pt idx="801">
                  <c:v>0.13347944693204289</c:v>
                </c:pt>
                <c:pt idx="802">
                  <c:v>0.13358457229284676</c:v>
                </c:pt>
                <c:pt idx="803">
                  <c:v>0.13367279693213163</c:v>
                </c:pt>
                <c:pt idx="804">
                  <c:v>0.13374523693217111</c:v>
                </c:pt>
                <c:pt idx="805">
                  <c:v>0.13370708693203431</c:v>
                </c:pt>
                <c:pt idx="806">
                  <c:v>0.13356550693205799</c:v>
                </c:pt>
                <c:pt idx="807">
                  <c:v>0.13347658407491281</c:v>
                </c:pt>
                <c:pt idx="808">
                  <c:v>0.13323167608469078</c:v>
                </c:pt>
                <c:pt idx="809">
                  <c:v>0.13322454693202701</c:v>
                </c:pt>
                <c:pt idx="810">
                  <c:v>0.13319632693202271</c:v>
                </c:pt>
                <c:pt idx="811">
                  <c:v>0.13317702693207417</c:v>
                </c:pt>
                <c:pt idx="812">
                  <c:v>0.1331440669320898</c:v>
                </c:pt>
                <c:pt idx="813">
                  <c:v>0.13301794693202856</c:v>
                </c:pt>
                <c:pt idx="814">
                  <c:v>0.13283937641651278</c:v>
                </c:pt>
                <c:pt idx="815">
                  <c:v>0.132669256343803</c:v>
                </c:pt>
                <c:pt idx="816">
                  <c:v>0.1317937069320152</c:v>
                </c:pt>
                <c:pt idx="817">
                  <c:v>0.13153811693210571</c:v>
                </c:pt>
                <c:pt idx="818">
                  <c:v>0.13138206693213306</c:v>
                </c:pt>
                <c:pt idx="819">
                  <c:v>0.13124975693207835</c:v>
                </c:pt>
                <c:pt idx="820">
                  <c:v>0.13111315992178163</c:v>
                </c:pt>
                <c:pt idx="821">
                  <c:v>0.13098517693201472</c:v>
                </c:pt>
                <c:pt idx="822">
                  <c:v>0.13087403693211286</c:v>
                </c:pt>
                <c:pt idx="823">
                  <c:v>0.13079009201136677</c:v>
                </c:pt>
                <c:pt idx="824">
                  <c:v>0.13030347137650722</c:v>
                </c:pt>
                <c:pt idx="825">
                  <c:v>0.13003749693203309</c:v>
                </c:pt>
                <c:pt idx="826">
                  <c:v>0.12976035579788464</c:v>
                </c:pt>
                <c:pt idx="827">
                  <c:v>0.12946665693208104</c:v>
                </c:pt>
                <c:pt idx="828">
                  <c:v>0.12926849693215564</c:v>
                </c:pt>
                <c:pt idx="829">
                  <c:v>0.12909333693217212</c:v>
                </c:pt>
                <c:pt idx="830">
                  <c:v>0.12891404693205291</c:v>
                </c:pt>
                <c:pt idx="831">
                  <c:v>0.12876787126194245</c:v>
                </c:pt>
                <c:pt idx="832">
                  <c:v>0.12869544121775789</c:v>
                </c:pt>
                <c:pt idx="833">
                  <c:v>0.12834562693213059</c:v>
                </c:pt>
                <c:pt idx="834">
                  <c:v>0.12827413693219122</c:v>
                </c:pt>
                <c:pt idx="835">
                  <c:v>0.12819876693221488</c:v>
                </c:pt>
                <c:pt idx="836">
                  <c:v>0.1281195569320204</c:v>
                </c:pt>
                <c:pt idx="837">
                  <c:v>0.12807155693197098</c:v>
                </c:pt>
                <c:pt idx="838">
                  <c:v>0.12804159151521338</c:v>
                </c:pt>
                <c:pt idx="839">
                  <c:v>0.12801285550349925</c:v>
                </c:pt>
                <c:pt idx="840">
                  <c:v>0.12793707744762634</c:v>
                </c:pt>
                <c:pt idx="841">
                  <c:v>0.12790649693207007</c:v>
                </c:pt>
                <c:pt idx="842">
                  <c:v>0.12784497693202471</c:v>
                </c:pt>
                <c:pt idx="843">
                  <c:v>0.12778330693198825</c:v>
                </c:pt>
                <c:pt idx="844">
                  <c:v>0.12774877847844834</c:v>
                </c:pt>
                <c:pt idx="845">
                  <c:v>0.12771082693180347</c:v>
                </c:pt>
                <c:pt idx="846">
                  <c:v>0.12767860693216443</c:v>
                </c:pt>
                <c:pt idx="847">
                  <c:v>0.12764732693199221</c:v>
                </c:pt>
                <c:pt idx="848">
                  <c:v>0.12763472693204386</c:v>
                </c:pt>
                <c:pt idx="849">
                  <c:v>0.12760536329571437</c:v>
                </c:pt>
                <c:pt idx="850">
                  <c:v>0.1276117769320137</c:v>
                </c:pt>
                <c:pt idx="851">
                  <c:v>0.12761768797105333</c:v>
                </c:pt>
                <c:pt idx="852">
                  <c:v>0.12761122693186169</c:v>
                </c:pt>
                <c:pt idx="853">
                  <c:v>0.12755286693206358</c:v>
                </c:pt>
                <c:pt idx="854">
                  <c:v>0.12729198693203622</c:v>
                </c:pt>
                <c:pt idx="855">
                  <c:v>0.12716337693204588</c:v>
                </c:pt>
                <c:pt idx="856">
                  <c:v>0.12707052003550234</c:v>
                </c:pt>
                <c:pt idx="857">
                  <c:v>0.12647418026537594</c:v>
                </c:pt>
                <c:pt idx="858">
                  <c:v>0.12589570693212693</c:v>
                </c:pt>
                <c:pt idx="859">
                  <c:v>0.1250085569320305</c:v>
                </c:pt>
                <c:pt idx="860">
                  <c:v>0.1240610269320826</c:v>
                </c:pt>
                <c:pt idx="861">
                  <c:v>0.12320302693203194</c:v>
                </c:pt>
                <c:pt idx="862">
                  <c:v>0.12249138672586923</c:v>
                </c:pt>
                <c:pt idx="863">
                  <c:v>0.12164589693213659</c:v>
                </c:pt>
                <c:pt idx="864">
                  <c:v>0.12129472693204954</c:v>
                </c:pt>
                <c:pt idx="865">
                  <c:v>0.11958759836059585</c:v>
                </c:pt>
                <c:pt idx="866">
                  <c:v>0.11917310693200994</c:v>
                </c:pt>
                <c:pt idx="867">
                  <c:v>0.11868856693212139</c:v>
                </c:pt>
                <c:pt idx="868">
                  <c:v>0.11820327693207849</c:v>
                </c:pt>
                <c:pt idx="869">
                  <c:v>0.1177003970350512</c:v>
                </c:pt>
                <c:pt idx="870">
                  <c:v>0.11720442693209068</c:v>
                </c:pt>
                <c:pt idx="871">
                  <c:v>0.11680129693203867</c:v>
                </c:pt>
                <c:pt idx="872">
                  <c:v>0.11655616026540372</c:v>
                </c:pt>
                <c:pt idx="873">
                  <c:v>0.11609184056841575</c:v>
                </c:pt>
                <c:pt idx="874">
                  <c:v>0.11601408693212537</c:v>
                </c:pt>
                <c:pt idx="875">
                  <c:v>0.11594574755068271</c:v>
                </c:pt>
                <c:pt idx="876">
                  <c:v>0.11594504693212572</c:v>
                </c:pt>
                <c:pt idx="877">
                  <c:v>0.11609987693205426</c:v>
                </c:pt>
                <c:pt idx="878">
                  <c:v>0.11633163693213079</c:v>
                </c:pt>
                <c:pt idx="879">
                  <c:v>0.11650946693221442</c:v>
                </c:pt>
                <c:pt idx="880">
                  <c:v>0.11671072693201272</c:v>
                </c:pt>
                <c:pt idx="881">
                  <c:v>0.11727905016434191</c:v>
                </c:pt>
                <c:pt idx="882">
                  <c:v>0.11737176693222298</c:v>
                </c:pt>
                <c:pt idx="883">
                  <c:v>0.11741927693194046</c:v>
                </c:pt>
                <c:pt idx="884">
                  <c:v>0.11748604693215726</c:v>
                </c:pt>
                <c:pt idx="885">
                  <c:v>0.11753222693218396</c:v>
                </c:pt>
                <c:pt idx="886">
                  <c:v>0.1175883145608054</c:v>
                </c:pt>
                <c:pt idx="887">
                  <c:v>0.1176365469320047</c:v>
                </c:pt>
                <c:pt idx="888">
                  <c:v>0.11765806026539848</c:v>
                </c:pt>
                <c:pt idx="889">
                  <c:v>0.11773589560678489</c:v>
                </c:pt>
                <c:pt idx="890">
                  <c:v>0.1176500469321127</c:v>
                </c:pt>
                <c:pt idx="891">
                  <c:v>0.1173702769319647</c:v>
                </c:pt>
                <c:pt idx="892">
                  <c:v>0.11709609806607096</c:v>
                </c:pt>
                <c:pt idx="893">
                  <c:v>0.11682779693202858</c:v>
                </c:pt>
                <c:pt idx="894">
                  <c:v>0.11661067693201237</c:v>
                </c:pt>
                <c:pt idx="895">
                  <c:v>0.1165007117805175</c:v>
                </c:pt>
                <c:pt idx="896">
                  <c:v>0.1168774769320606</c:v>
                </c:pt>
                <c:pt idx="897">
                  <c:v>0.11701260693203609</c:v>
                </c:pt>
                <c:pt idx="898">
                  <c:v>0.11736110693200888</c:v>
                </c:pt>
                <c:pt idx="899">
                  <c:v>0.11778888157118672</c:v>
                </c:pt>
                <c:pt idx="900">
                  <c:v>0.11828510693197818</c:v>
                </c:pt>
                <c:pt idx="901">
                  <c:v>0.11863054693201042</c:v>
                </c:pt>
                <c:pt idx="902">
                  <c:v>0.11892800693200914</c:v>
                </c:pt>
                <c:pt idx="903">
                  <c:v>0.11920988693213991</c:v>
                </c:pt>
                <c:pt idx="904">
                  <c:v>0.11949740509301421</c:v>
                </c:pt>
                <c:pt idx="905">
                  <c:v>0.12013628430908346</c:v>
                </c:pt>
                <c:pt idx="906">
                  <c:v>0.12029944693208001</c:v>
                </c:pt>
                <c:pt idx="907">
                  <c:v>0.12046480693206263</c:v>
                </c:pt>
                <c:pt idx="908">
                  <c:v>0.12057736693198252</c:v>
                </c:pt>
                <c:pt idx="909">
                  <c:v>0.12060550693205135</c:v>
                </c:pt>
                <c:pt idx="910">
                  <c:v>0.12063146693223817</c:v>
                </c:pt>
                <c:pt idx="911">
                  <c:v>0.12065594342681159</c:v>
                </c:pt>
                <c:pt idx="912">
                  <c:v>0.12062549405540327</c:v>
                </c:pt>
                <c:pt idx="913">
                  <c:v>0.12040819084953114</c:v>
                </c:pt>
                <c:pt idx="914">
                  <c:v>0.12034861693209108</c:v>
                </c:pt>
                <c:pt idx="915">
                  <c:v>0.12029592693201613</c:v>
                </c:pt>
                <c:pt idx="916">
                  <c:v>0.12012101693200353</c:v>
                </c:pt>
                <c:pt idx="917">
                  <c:v>0.11993668569495242</c:v>
                </c:pt>
                <c:pt idx="918">
                  <c:v>0.11976675693206577</c:v>
                </c:pt>
                <c:pt idx="919">
                  <c:v>0.1195793869320454</c:v>
                </c:pt>
                <c:pt idx="920">
                  <c:v>0.11945276693212747</c:v>
                </c:pt>
                <c:pt idx="921">
                  <c:v>0.11939472693205749</c:v>
                </c:pt>
                <c:pt idx="922">
                  <c:v>0.11889112129837542</c:v>
                </c:pt>
                <c:pt idx="923">
                  <c:v>0.11909708693212909</c:v>
                </c:pt>
                <c:pt idx="924">
                  <c:v>0.11941700528258536</c:v>
                </c:pt>
                <c:pt idx="925">
                  <c:v>0.11969191693205516</c:v>
                </c:pt>
                <c:pt idx="926">
                  <c:v>0.12002498693206576</c:v>
                </c:pt>
                <c:pt idx="927">
                  <c:v>0.12029264693205739</c:v>
                </c:pt>
                <c:pt idx="928">
                  <c:v>0.12055646693210066</c:v>
                </c:pt>
                <c:pt idx="929">
                  <c:v>0.12076714693195362</c:v>
                </c:pt>
                <c:pt idx="930">
                  <c:v>0.12094914359867917</c:v>
                </c:pt>
                <c:pt idx="931">
                  <c:v>0.1214728335986166</c:v>
                </c:pt>
                <c:pt idx="932">
                  <c:v>0.12152184693202629</c:v>
                </c:pt>
                <c:pt idx="933">
                  <c:v>0.12158100693216056</c:v>
                </c:pt>
                <c:pt idx="934">
                  <c:v>0.12163462693209229</c:v>
                </c:pt>
                <c:pt idx="935">
                  <c:v>0.12168917693199438</c:v>
                </c:pt>
                <c:pt idx="936">
                  <c:v>0.12170872693219795</c:v>
                </c:pt>
                <c:pt idx="937">
                  <c:v>0.12169643969801316</c:v>
                </c:pt>
                <c:pt idx="938">
                  <c:v>0.12147576490684744</c:v>
                </c:pt>
                <c:pt idx="939">
                  <c:v>0.12140180693198493</c:v>
                </c:pt>
                <c:pt idx="940">
                  <c:v>0.12137054693199906</c:v>
                </c:pt>
                <c:pt idx="941">
                  <c:v>0.12153012693210036</c:v>
                </c:pt>
                <c:pt idx="942">
                  <c:v>0.12169202590116872</c:v>
                </c:pt>
                <c:pt idx="943">
                  <c:v>0.12182265693206773</c:v>
                </c:pt>
                <c:pt idx="944">
                  <c:v>0.12194291693214154</c:v>
                </c:pt>
                <c:pt idx="945">
                  <c:v>0.12200197693213971</c:v>
                </c:pt>
                <c:pt idx="946">
                  <c:v>0.12202872693207215</c:v>
                </c:pt>
                <c:pt idx="947">
                  <c:v>0.12210886486310811</c:v>
                </c:pt>
                <c:pt idx="948">
                  <c:v>0.12212393745826952</c:v>
                </c:pt>
                <c:pt idx="949">
                  <c:v>0.12215985193209633</c:v>
                </c:pt>
                <c:pt idx="950">
                  <c:v>0.12230144693205602</c:v>
                </c:pt>
                <c:pt idx="951">
                  <c:v>0.12247791693215504</c:v>
                </c:pt>
                <c:pt idx="952">
                  <c:v>0.1226051669319617</c:v>
                </c:pt>
                <c:pt idx="953">
                  <c:v>0.1227640069321439</c:v>
                </c:pt>
                <c:pt idx="954">
                  <c:v>0.12290183109878683</c:v>
                </c:pt>
                <c:pt idx="955">
                  <c:v>0.12294872693205153</c:v>
                </c:pt>
                <c:pt idx="956">
                  <c:v>0.12327833158319379</c:v>
                </c:pt>
                <c:pt idx="957">
                  <c:v>0.12338763693205124</c:v>
                </c:pt>
                <c:pt idx="958">
                  <c:v>0.12351607693214819</c:v>
                </c:pt>
                <c:pt idx="959">
                  <c:v>0.12364315693209002</c:v>
                </c:pt>
                <c:pt idx="960">
                  <c:v>0.12375666693208137</c:v>
                </c:pt>
                <c:pt idx="961">
                  <c:v>0.12387444858160285</c:v>
                </c:pt>
                <c:pt idx="962">
                  <c:v>0.123997166932071</c:v>
                </c:pt>
                <c:pt idx="963">
                  <c:v>0.12414025693198036</c:v>
                </c:pt>
                <c:pt idx="964">
                  <c:v>0.12459143745836346</c:v>
                </c:pt>
                <c:pt idx="965">
                  <c:v>0.12449027693222099</c:v>
                </c:pt>
                <c:pt idx="966">
                  <c:v>0.12446038693209972</c:v>
                </c:pt>
                <c:pt idx="967">
                  <c:v>0.12443909806596308</c:v>
                </c:pt>
                <c:pt idx="968">
                  <c:v>0.12439944693198873</c:v>
                </c:pt>
                <c:pt idx="969">
                  <c:v>0.12437842693191217</c:v>
                </c:pt>
                <c:pt idx="970">
                  <c:v>0.12433612693206444</c:v>
                </c:pt>
                <c:pt idx="971">
                  <c:v>0.12426757693208407</c:v>
                </c:pt>
                <c:pt idx="972">
                  <c:v>0.12420372693202358</c:v>
                </c:pt>
                <c:pt idx="973">
                  <c:v>0.12385880856467674</c:v>
                </c:pt>
                <c:pt idx="974">
                  <c:v>0.1238059269320502</c:v>
                </c:pt>
                <c:pt idx="975">
                  <c:v>0.12367874693211442</c:v>
                </c:pt>
                <c:pt idx="976">
                  <c:v>0.12354162693199561</c:v>
                </c:pt>
                <c:pt idx="977">
                  <c:v>0.12342295693218835</c:v>
                </c:pt>
                <c:pt idx="978">
                  <c:v>0.123335458890935</c:v>
                </c:pt>
                <c:pt idx="979">
                  <c:v>0.12322811693212546</c:v>
                </c:pt>
                <c:pt idx="980">
                  <c:v>0.12314481693202596</c:v>
                </c:pt>
                <c:pt idx="981">
                  <c:v>0.12311081388858724</c:v>
                </c:pt>
                <c:pt idx="982">
                  <c:v>0.12295943281439743</c:v>
                </c:pt>
                <c:pt idx="983">
                  <c:v>0.12293984693206997</c:v>
                </c:pt>
                <c:pt idx="984">
                  <c:v>0.12289800693193347</c:v>
                </c:pt>
                <c:pt idx="985">
                  <c:v>0.12283203943202636</c:v>
                </c:pt>
                <c:pt idx="986">
                  <c:v>0.12277706693213022</c:v>
                </c:pt>
                <c:pt idx="987">
                  <c:v>0.12274642693198254</c:v>
                </c:pt>
                <c:pt idx="988">
                  <c:v>0.12274142693206613</c:v>
                </c:pt>
                <c:pt idx="989">
                  <c:v>0.12273789359862518</c:v>
                </c:pt>
                <c:pt idx="990">
                  <c:v>0.12273488077823921</c:v>
                </c:pt>
                <c:pt idx="991">
                  <c:v>0.12274377693199773</c:v>
                </c:pt>
                <c:pt idx="992">
                  <c:v>0.12275534855363909</c:v>
                </c:pt>
                <c:pt idx="993">
                  <c:v>0.12277442693199708</c:v>
                </c:pt>
                <c:pt idx="994">
                  <c:v>0.12279422693202954</c:v>
                </c:pt>
                <c:pt idx="995">
                  <c:v>0.12283505693207533</c:v>
                </c:pt>
                <c:pt idx="996">
                  <c:v>0.12293850693207276</c:v>
                </c:pt>
                <c:pt idx="997">
                  <c:v>0.12301672693193672</c:v>
                </c:pt>
                <c:pt idx="998">
                  <c:v>0.12310840693200475</c:v>
                </c:pt>
                <c:pt idx="999">
                  <c:v>0.12314963602297269</c:v>
                </c:pt>
                <c:pt idx="1000">
                  <c:v>0.12326872693209626</c:v>
                </c:pt>
                <c:pt idx="1001">
                  <c:v>0.12326872693212471</c:v>
                </c:pt>
                <c:pt idx="1002">
                  <c:v>0.12326794693211701</c:v>
                </c:pt>
                <c:pt idx="1003">
                  <c:v>0.12326074693201869</c:v>
                </c:pt>
                <c:pt idx="1004">
                  <c:v>0.12327973693192013</c:v>
                </c:pt>
                <c:pt idx="1005">
                  <c:v>0.12331165246384049</c:v>
                </c:pt>
                <c:pt idx="1006">
                  <c:v>0.12332854836078866</c:v>
                </c:pt>
                <c:pt idx="1007">
                  <c:v>0.1233287269322432</c:v>
                </c:pt>
                <c:pt idx="1008">
                  <c:v>0.12333185193205057</c:v>
                </c:pt>
                <c:pt idx="1009">
                  <c:v>0.12339034762172219</c:v>
                </c:pt>
                <c:pt idx="1010">
                  <c:v>0.12340352693220784</c:v>
                </c:pt>
                <c:pt idx="1011">
                  <c:v>0.12342328693210909</c:v>
                </c:pt>
                <c:pt idx="1012">
                  <c:v>0.12342507261121234</c:v>
                </c:pt>
                <c:pt idx="1013">
                  <c:v>0.12345139693204031</c:v>
                </c:pt>
                <c:pt idx="1014">
                  <c:v>0.12346382693188224</c:v>
                </c:pt>
                <c:pt idx="1015">
                  <c:v>0.12349197693191634</c:v>
                </c:pt>
                <c:pt idx="1016">
                  <c:v>0.12351998693203825</c:v>
                </c:pt>
                <c:pt idx="1017">
                  <c:v>0.12363547693200874</c:v>
                </c:pt>
                <c:pt idx="1018">
                  <c:v>0.12356689359883435</c:v>
                </c:pt>
                <c:pt idx="1019">
                  <c:v>0.12340337693208883</c:v>
                </c:pt>
                <c:pt idx="1020">
                  <c:v>0.12331297693202714</c:v>
                </c:pt>
                <c:pt idx="1021">
                  <c:v>0.12323209693221321</c:v>
                </c:pt>
                <c:pt idx="1022">
                  <c:v>0.12314664693214189</c:v>
                </c:pt>
                <c:pt idx="1023">
                  <c:v>0.12308122693207227</c:v>
                </c:pt>
                <c:pt idx="1024">
                  <c:v>0.12302722693209492</c:v>
                </c:pt>
                <c:pt idx="1025">
                  <c:v>0.12287372693207038</c:v>
                </c:pt>
                <c:pt idx="1026">
                  <c:v>0.12284863693200521</c:v>
                </c:pt>
                <c:pt idx="1027">
                  <c:v>0.12277679693205815</c:v>
                </c:pt>
                <c:pt idx="1028">
                  <c:v>0.12270295693200244</c:v>
                </c:pt>
                <c:pt idx="1029">
                  <c:v>0.12259697693198754</c:v>
                </c:pt>
                <c:pt idx="1030">
                  <c:v>0.12252326301452857</c:v>
                </c:pt>
                <c:pt idx="1031">
                  <c:v>0.12243639693203079</c:v>
                </c:pt>
                <c:pt idx="1032">
                  <c:v>0.12234236693213063</c:v>
                </c:pt>
                <c:pt idx="1033">
                  <c:v>0.12228077693208667</c:v>
                </c:pt>
                <c:pt idx="1034">
                  <c:v>0.12224206026539267</c:v>
                </c:pt>
                <c:pt idx="1035">
                  <c:v>0.12137349742387471</c:v>
                </c:pt>
                <c:pt idx="1036">
                  <c:v>0.12115593693216911</c:v>
                </c:pt>
                <c:pt idx="1037">
                  <c:v>0.12088668569489863</c:v>
                </c:pt>
                <c:pt idx="1038">
                  <c:v>0.12063745693198771</c:v>
                </c:pt>
                <c:pt idx="1039">
                  <c:v>0.12042553693210326</c:v>
                </c:pt>
                <c:pt idx="1040">
                  <c:v>0.12023653693201203</c:v>
                </c:pt>
                <c:pt idx="1041">
                  <c:v>0.12007237693210018</c:v>
                </c:pt>
                <c:pt idx="1042">
                  <c:v>0.1200001555034334</c:v>
                </c:pt>
                <c:pt idx="1043">
                  <c:v>0.12049779763901822</c:v>
                </c:pt>
                <c:pt idx="1044">
                  <c:v>0.12070984693195901</c:v>
                </c:pt>
                <c:pt idx="1045">
                  <c:v>0.12082798693204211</c:v>
                </c:pt>
                <c:pt idx="1046">
                  <c:v>0.12095821693210952</c:v>
                </c:pt>
                <c:pt idx="1047">
                  <c:v>0.12106046920007428</c:v>
                </c:pt>
                <c:pt idx="1048">
                  <c:v>0.12115308693212512</c:v>
                </c:pt>
                <c:pt idx="1049">
                  <c:v>0.1212170069319996</c:v>
                </c:pt>
                <c:pt idx="1050">
                  <c:v>0.12127535788440016</c:v>
                </c:pt>
                <c:pt idx="1051">
                  <c:v>0.12146050715180939</c:v>
                </c:pt>
                <c:pt idx="1052">
                  <c:v>0.12150859693205973</c:v>
                </c:pt>
                <c:pt idx="1053">
                  <c:v>0.12154063414848792</c:v>
                </c:pt>
                <c:pt idx="1054">
                  <c:v>0.12157372693197041</c:v>
                </c:pt>
                <c:pt idx="1055">
                  <c:v>0.12159898693222716</c:v>
                </c:pt>
                <c:pt idx="1056">
                  <c:v>0.12158089693200225</c:v>
                </c:pt>
                <c:pt idx="1057">
                  <c:v>0.12150282693205841</c:v>
                </c:pt>
                <c:pt idx="1058">
                  <c:v>0.12143755451823779</c:v>
                </c:pt>
                <c:pt idx="1059">
                  <c:v>0.12111997693207854</c:v>
                </c:pt>
                <c:pt idx="1060">
                  <c:v>0.12104894915420061</c:v>
                </c:pt>
                <c:pt idx="1061">
                  <c:v>0.12093464693211339</c:v>
                </c:pt>
                <c:pt idx="1062">
                  <c:v>0.12082404693198619</c:v>
                </c:pt>
                <c:pt idx="1063">
                  <c:v>0.12072808693213238</c:v>
                </c:pt>
                <c:pt idx="1064">
                  <c:v>0.1206590169319384</c:v>
                </c:pt>
                <c:pt idx="1065">
                  <c:v>0.12058093311762264</c:v>
                </c:pt>
                <c:pt idx="1066">
                  <c:v>0.12051482693209439</c:v>
                </c:pt>
                <c:pt idx="1067">
                  <c:v>0.12045624044570505</c:v>
                </c:pt>
                <c:pt idx="1068">
                  <c:v>0.12010548225111969</c:v>
                </c:pt>
                <c:pt idx="1069">
                  <c:v>0.11984861693207448</c:v>
                </c:pt>
                <c:pt idx="1070">
                  <c:v>0.11962586095262401</c:v>
                </c:pt>
                <c:pt idx="1071">
                  <c:v>0.11939020693212402</c:v>
                </c:pt>
                <c:pt idx="1072">
                  <c:v>0.11918888693210761</c:v>
                </c:pt>
                <c:pt idx="1073">
                  <c:v>0.11896935693204114</c:v>
                </c:pt>
                <c:pt idx="1074">
                  <c:v>0.11863828693215343</c:v>
                </c:pt>
                <c:pt idx="1075">
                  <c:v>0.11829066443206672</c:v>
                </c:pt>
                <c:pt idx="1076">
                  <c:v>0.11809439359875284</c:v>
                </c:pt>
                <c:pt idx="1077">
                  <c:v>0.1171954676727438</c:v>
                </c:pt>
                <c:pt idx="1078">
                  <c:v>0.1170218169320805</c:v>
                </c:pt>
                <c:pt idx="1079">
                  <c:v>0.11681232693192102</c:v>
                </c:pt>
                <c:pt idx="1080">
                  <c:v>0.11641729693204184</c:v>
                </c:pt>
                <c:pt idx="1081">
                  <c:v>0.11603202693193289</c:v>
                </c:pt>
                <c:pt idx="1082">
                  <c:v>0.11571474776538089</c:v>
                </c:pt>
                <c:pt idx="1083">
                  <c:v>0.11540735693208148</c:v>
                </c:pt>
                <c:pt idx="1084">
                  <c:v>0.11516539693208472</c:v>
                </c:pt>
                <c:pt idx="1085">
                  <c:v>0.11503101264634097</c:v>
                </c:pt>
                <c:pt idx="1086">
                  <c:v>0.11469879965932248</c:v>
                </c:pt>
                <c:pt idx="1087">
                  <c:v>0.11464850693208462</c:v>
                </c:pt>
                <c:pt idx="1088">
                  <c:v>0.11457576693199205</c:v>
                </c:pt>
                <c:pt idx="1089">
                  <c:v>0.11451130587954592</c:v>
                </c:pt>
                <c:pt idx="1090">
                  <c:v>0.11443522693211611</c:v>
                </c:pt>
                <c:pt idx="1091">
                  <c:v>0.11435948693207362</c:v>
                </c:pt>
                <c:pt idx="1092">
                  <c:v>0.11427335693198873</c:v>
                </c:pt>
                <c:pt idx="1093">
                  <c:v>0.11419847693217379</c:v>
                </c:pt>
                <c:pt idx="1094">
                  <c:v>0.11416122693205469</c:v>
                </c:pt>
                <c:pt idx="1095">
                  <c:v>0.11398346162597758</c:v>
                </c:pt>
                <c:pt idx="1096">
                  <c:v>0.11395824272149468</c:v>
                </c:pt>
                <c:pt idx="1097">
                  <c:v>0.11389685693208662</c:v>
                </c:pt>
                <c:pt idx="1098">
                  <c:v>0.11381250693195002</c:v>
                </c:pt>
                <c:pt idx="1099">
                  <c:v>0.11371919693206675</c:v>
                </c:pt>
                <c:pt idx="1100">
                  <c:v>0.1136632469321342</c:v>
                </c:pt>
                <c:pt idx="1101">
                  <c:v>0.11360832693196699</c:v>
                </c:pt>
                <c:pt idx="1102">
                  <c:v>0.1135495185987167</c:v>
                </c:pt>
                <c:pt idx="1103">
                  <c:v>0.11350622693203154</c:v>
                </c:pt>
                <c:pt idx="1104">
                  <c:v>0.11286086026532868</c:v>
                </c:pt>
                <c:pt idx="1105">
                  <c:v>0.11276802693207347</c:v>
                </c:pt>
                <c:pt idx="1106">
                  <c:v>0.1125648269321147</c:v>
                </c:pt>
                <c:pt idx="1107">
                  <c:v>0.11237220693209339</c:v>
                </c:pt>
                <c:pt idx="1108">
                  <c:v>0.11214245693213346</c:v>
                </c:pt>
                <c:pt idx="1109">
                  <c:v>0.11200965693215892</c:v>
                </c:pt>
                <c:pt idx="1110">
                  <c:v>0.11186653105569636</c:v>
                </c:pt>
                <c:pt idx="1111">
                  <c:v>0.11171436329580331</c:v>
                </c:pt>
                <c:pt idx="1112">
                  <c:v>0.11128767430051312</c:v>
                </c:pt>
                <c:pt idx="1113">
                  <c:v>0.11121253693202959</c:v>
                </c:pt>
                <c:pt idx="1114">
                  <c:v>0.11107681693195559</c:v>
                </c:pt>
                <c:pt idx="1115">
                  <c:v>0.11097671693211456</c:v>
                </c:pt>
                <c:pt idx="1116">
                  <c:v>0.11088603943196063</c:v>
                </c:pt>
                <c:pt idx="1117">
                  <c:v>0.11081268693219215</c:v>
                </c:pt>
                <c:pt idx="1118">
                  <c:v>0.1107506469320754</c:v>
                </c:pt>
                <c:pt idx="1119">
                  <c:v>0.11067692693218593</c:v>
                </c:pt>
                <c:pt idx="1120">
                  <c:v>0.11061065693212413</c:v>
                </c:pt>
                <c:pt idx="1121">
                  <c:v>0.11037781264639072</c:v>
                </c:pt>
                <c:pt idx="1122">
                  <c:v>0.11035372693208959</c:v>
                </c:pt>
                <c:pt idx="1123">
                  <c:v>0.11031232693204623</c:v>
                </c:pt>
                <c:pt idx="1124">
                  <c:v>0.11025312693203659</c:v>
                </c:pt>
                <c:pt idx="1125">
                  <c:v>0.11022357693195776</c:v>
                </c:pt>
                <c:pt idx="1126">
                  <c:v>0.11020602693194807</c:v>
                </c:pt>
                <c:pt idx="1127">
                  <c:v>0.11018762693217354</c:v>
                </c:pt>
                <c:pt idx="1128">
                  <c:v>0.11016912693204972</c:v>
                </c:pt>
                <c:pt idx="1129">
                  <c:v>0.11009849504807788</c:v>
                </c:pt>
                <c:pt idx="1130">
                  <c:v>0.11004537693190744</c:v>
                </c:pt>
                <c:pt idx="1131">
                  <c:v>0.10993488693210911</c:v>
                </c:pt>
                <c:pt idx="1132">
                  <c:v>0.10975763693186026</c:v>
                </c:pt>
                <c:pt idx="1133">
                  <c:v>0.10965456693197956</c:v>
                </c:pt>
                <c:pt idx="1134">
                  <c:v>0.10958924239611183</c:v>
                </c:pt>
                <c:pt idx="1135">
                  <c:v>0.10950964693205383</c:v>
                </c:pt>
                <c:pt idx="1136">
                  <c:v>0.10943152693202762</c:v>
                </c:pt>
                <c:pt idx="1137">
                  <c:v>0.10908825634381006</c:v>
                </c:pt>
                <c:pt idx="1138">
                  <c:v>0.10902219693197428</c:v>
                </c:pt>
                <c:pt idx="1139">
                  <c:v>0.10885844693210346</c:v>
                </c:pt>
                <c:pt idx="1140">
                  <c:v>0.1085622769320907</c:v>
                </c:pt>
                <c:pt idx="1141">
                  <c:v>0.10817189798471816</c:v>
                </c:pt>
                <c:pt idx="1142">
                  <c:v>0.10769825693203934</c:v>
                </c:pt>
                <c:pt idx="1143">
                  <c:v>0.10726811693200491</c:v>
                </c:pt>
                <c:pt idx="1144">
                  <c:v>0.10681396693209419</c:v>
                </c:pt>
                <c:pt idx="1145">
                  <c:v>0.10635076994279301</c:v>
                </c:pt>
                <c:pt idx="1146">
                  <c:v>0.10536464359874742</c:v>
                </c:pt>
                <c:pt idx="1147">
                  <c:v>0.1055155169321722</c:v>
                </c:pt>
                <c:pt idx="1148">
                  <c:v>0.10568984693217945</c:v>
                </c:pt>
                <c:pt idx="1149">
                  <c:v>0.10579732693209112</c:v>
                </c:pt>
                <c:pt idx="1150">
                  <c:v>0.10589778693199042</c:v>
                </c:pt>
                <c:pt idx="1151">
                  <c:v>0.10597500279408223</c:v>
                </c:pt>
                <c:pt idx="1152">
                  <c:v>0.10629457006930926</c:v>
                </c:pt>
                <c:pt idx="1153">
                  <c:v>0.106296026931986</c:v>
                </c:pt>
                <c:pt idx="1154">
                  <c:v>0.10631006693209598</c:v>
                </c:pt>
                <c:pt idx="1155">
                  <c:v>0.10631872693207356</c:v>
                </c:pt>
                <c:pt idx="1156">
                  <c:v>0.10631682693211533</c:v>
                </c:pt>
                <c:pt idx="1157">
                  <c:v>0.10632022693202717</c:v>
                </c:pt>
                <c:pt idx="1158">
                  <c:v>0.10632985193203126</c:v>
                </c:pt>
                <c:pt idx="1159">
                  <c:v>0.10633992693209393</c:v>
                </c:pt>
                <c:pt idx="1160">
                  <c:v>0.10636872693203261</c:v>
                </c:pt>
                <c:pt idx="1161">
                  <c:v>0.10636537693187623</c:v>
                </c:pt>
                <c:pt idx="1162">
                  <c:v>0.1063574769319473</c:v>
                </c:pt>
                <c:pt idx="1163">
                  <c:v>0.10634992693208289</c:v>
                </c:pt>
                <c:pt idx="1164">
                  <c:v>0.10635042693206741</c:v>
                </c:pt>
                <c:pt idx="1165">
                  <c:v>0.10634903943211782</c:v>
                </c:pt>
                <c:pt idx="1166">
                  <c:v>0.10634202693215403</c:v>
                </c:pt>
                <c:pt idx="1167">
                  <c:v>0.10641963602289195</c:v>
                </c:pt>
                <c:pt idx="1168">
                  <c:v>0.10720868569491415</c:v>
                </c:pt>
                <c:pt idx="1169">
                  <c:v>0.10742033693209407</c:v>
                </c:pt>
                <c:pt idx="1170">
                  <c:v>0.10764157693206756</c:v>
                </c:pt>
                <c:pt idx="1171">
                  <c:v>0.1078171991543115</c:v>
                </c:pt>
                <c:pt idx="1172">
                  <c:v>0.10800779693202855</c:v>
                </c:pt>
                <c:pt idx="1173">
                  <c:v>0.10819118693204648</c:v>
                </c:pt>
                <c:pt idx="1174">
                  <c:v>0.10832352693201136</c:v>
                </c:pt>
                <c:pt idx="1175">
                  <c:v>0.10844252003556676</c:v>
                </c:pt>
                <c:pt idx="1176">
                  <c:v>0.10878572693205518</c:v>
                </c:pt>
                <c:pt idx="1177">
                  <c:v>0.10866083331490017</c:v>
                </c:pt>
                <c:pt idx="1178">
                  <c:v>0.10839347693193707</c:v>
                </c:pt>
                <c:pt idx="1179">
                  <c:v>0.10796013693206419</c:v>
                </c:pt>
                <c:pt idx="1180">
                  <c:v>0.10765212693205232</c:v>
                </c:pt>
                <c:pt idx="1181">
                  <c:v>0.10741979693202097</c:v>
                </c:pt>
                <c:pt idx="1182">
                  <c:v>0.10719692693203349</c:v>
                </c:pt>
                <c:pt idx="1183">
                  <c:v>0.1063691713764712</c:v>
                </c:pt>
                <c:pt idx="1184">
                  <c:v>0.10618982693212332</c:v>
                </c:pt>
                <c:pt idx="1185">
                  <c:v>0.10599470693209415</c:v>
                </c:pt>
                <c:pt idx="1186">
                  <c:v>0.10577623693203014</c:v>
                </c:pt>
                <c:pt idx="1187">
                  <c:v>0.10561982693205607</c:v>
                </c:pt>
                <c:pt idx="1188">
                  <c:v>0.10545718526546465</c:v>
                </c:pt>
                <c:pt idx="1189">
                  <c:v>0.10532339359869525</c:v>
                </c:pt>
                <c:pt idx="1190">
                  <c:v>0.10465535958515207</c:v>
                </c:pt>
                <c:pt idx="1191">
                  <c:v>0.10458121693186229</c:v>
                </c:pt>
                <c:pt idx="1192">
                  <c:v>0.10454868693206265</c:v>
                </c:pt>
                <c:pt idx="1193">
                  <c:v>0.10449376859868667</c:v>
                </c:pt>
                <c:pt idx="1194">
                  <c:v>0.10445139359876515</c:v>
                </c:pt>
                <c:pt idx="1195">
                  <c:v>0.10434396502733989</c:v>
                </c:pt>
                <c:pt idx="1196">
                  <c:v>0.10436390693200792</c:v>
                </c:pt>
                <c:pt idx="1197">
                  <c:v>0.10448920693205821</c:v>
                </c:pt>
                <c:pt idx="1198">
                  <c:v>0.10461889693209511</c:v>
                </c:pt>
                <c:pt idx="1199">
                  <c:v>0.10474963693204134</c:v>
                </c:pt>
                <c:pt idx="1200">
                  <c:v>0.10485884151530911</c:v>
                </c:pt>
                <c:pt idx="1201">
                  <c:v>0.10497617693201283</c:v>
                </c:pt>
                <c:pt idx="1202">
                  <c:v>0.10504057878385711</c:v>
                </c:pt>
                <c:pt idx="1203">
                  <c:v>0.10530350693206003</c:v>
                </c:pt>
                <c:pt idx="1204">
                  <c:v>0.1053435469319908</c:v>
                </c:pt>
                <c:pt idx="1205">
                  <c:v>0.10538322693201967</c:v>
                </c:pt>
                <c:pt idx="1206">
                  <c:v>0.10539172693209767</c:v>
                </c:pt>
                <c:pt idx="1207">
                  <c:v>0.10539450693212872</c:v>
                </c:pt>
                <c:pt idx="1208">
                  <c:v>0.10537912693212095</c:v>
                </c:pt>
                <c:pt idx="1209">
                  <c:v>0.10537647341088534</c:v>
                </c:pt>
                <c:pt idx="1210">
                  <c:v>0.10488338407488128</c:v>
                </c:pt>
                <c:pt idx="1211">
                  <c:v>0.10445424693205047</c:v>
                </c:pt>
                <c:pt idx="1212">
                  <c:v>0.10404372693207622</c:v>
                </c:pt>
                <c:pt idx="1213">
                  <c:v>0.10370812693206236</c:v>
                </c:pt>
                <c:pt idx="1214">
                  <c:v>0.10338861693212208</c:v>
                </c:pt>
                <c:pt idx="1215">
                  <c:v>0.10317808943202067</c:v>
                </c:pt>
                <c:pt idx="1216">
                  <c:v>0.10253286522994641</c:v>
                </c:pt>
                <c:pt idx="1217">
                  <c:v>0.10234293693203256</c:v>
                </c:pt>
                <c:pt idx="1218">
                  <c:v>0.10210614359878892</c:v>
                </c:pt>
                <c:pt idx="1219">
                  <c:v>0.10190227693202306</c:v>
                </c:pt>
                <c:pt idx="1220">
                  <c:v>0.10169270693204172</c:v>
                </c:pt>
                <c:pt idx="1221">
                  <c:v>0.10151524693216629</c:v>
                </c:pt>
                <c:pt idx="1222">
                  <c:v>0.10133555693199986</c:v>
                </c:pt>
                <c:pt idx="1223">
                  <c:v>0.10119394915423645</c:v>
                </c:pt>
                <c:pt idx="1224">
                  <c:v>0.10109960928497233</c:v>
                </c:pt>
                <c:pt idx="1225">
                  <c:v>0.10075554511388421</c:v>
                </c:pt>
                <c:pt idx="1226">
                  <c:v>0.10068583693205824</c:v>
                </c:pt>
                <c:pt idx="1227">
                  <c:v>0.10062117693200893</c:v>
                </c:pt>
                <c:pt idx="1228">
                  <c:v>0.10055436693218667</c:v>
                </c:pt>
                <c:pt idx="1229">
                  <c:v>0.10051188693209664</c:v>
                </c:pt>
                <c:pt idx="1230">
                  <c:v>0.10046643101367186</c:v>
                </c:pt>
                <c:pt idx="1231">
                  <c:v>0.10044208514109698</c:v>
                </c:pt>
                <c:pt idx="1232">
                  <c:v>0.10039378575554286</c:v>
                </c:pt>
                <c:pt idx="1233">
                  <c:v>0.10040572693205266</c:v>
                </c:pt>
                <c:pt idx="1234">
                  <c:v>0.10044291693196783</c:v>
                </c:pt>
                <c:pt idx="1235">
                  <c:v>0.10061010693212324</c:v>
                </c:pt>
                <c:pt idx="1236">
                  <c:v>0.10085685693211136</c:v>
                </c:pt>
                <c:pt idx="1237">
                  <c:v>0.10112149693208042</c:v>
                </c:pt>
                <c:pt idx="1238">
                  <c:v>0.10131762592189375</c:v>
                </c:pt>
                <c:pt idx="1239">
                  <c:v>0.10151897693201306</c:v>
                </c:pt>
                <c:pt idx="1240">
                  <c:v>0.10165562026531921</c:v>
                </c:pt>
                <c:pt idx="1241">
                  <c:v>0.10213815401547777</c:v>
                </c:pt>
                <c:pt idx="1242">
                  <c:v>0.10223634693204536</c:v>
                </c:pt>
                <c:pt idx="1243">
                  <c:v>0.10230030693202251</c:v>
                </c:pt>
                <c:pt idx="1244">
                  <c:v>0.10238048693193492</c:v>
                </c:pt>
                <c:pt idx="1245">
                  <c:v>0.10245375851098973</c:v>
                </c:pt>
                <c:pt idx="1246">
                  <c:v>0.10251332693218276</c:v>
                </c:pt>
                <c:pt idx="1247">
                  <c:v>0.10255720693204751</c:v>
                </c:pt>
                <c:pt idx="1248">
                  <c:v>0.10245626640572425</c:v>
                </c:pt>
                <c:pt idx="1249">
                  <c:v>0.1018907673361156</c:v>
                </c:pt>
                <c:pt idx="1250">
                  <c:v>0.10176073693200752</c:v>
                </c:pt>
                <c:pt idx="1251">
                  <c:v>0.1016103479846891</c:v>
                </c:pt>
                <c:pt idx="1252">
                  <c:v>0.10151265693195916</c:v>
                </c:pt>
                <c:pt idx="1253">
                  <c:v>0.10141519693208069</c:v>
                </c:pt>
                <c:pt idx="1254">
                  <c:v>0.10132796693199</c:v>
                </c:pt>
                <c:pt idx="1255">
                  <c:v>0.10122017693203142</c:v>
                </c:pt>
                <c:pt idx="1256">
                  <c:v>0.1010976769320138</c:v>
                </c:pt>
                <c:pt idx="1257">
                  <c:v>0.10079088077820592</c:v>
                </c:pt>
                <c:pt idx="1258">
                  <c:v>0.10070823693210687</c:v>
                </c:pt>
                <c:pt idx="1259">
                  <c:v>0.10056703693203417</c:v>
                </c:pt>
                <c:pt idx="1260">
                  <c:v>0.10046697693213963</c:v>
                </c:pt>
                <c:pt idx="1261">
                  <c:v>0.10034135693203439</c:v>
                </c:pt>
                <c:pt idx="1262">
                  <c:v>0.10017402693195271</c:v>
                </c:pt>
                <c:pt idx="1263">
                  <c:v>0.10005363104166068</c:v>
                </c:pt>
                <c:pt idx="1264">
                  <c:v>9.9918786932036596E-2</c:v>
                </c:pt>
                <c:pt idx="1265">
                  <c:v>9.9796565316026542E-2</c:v>
                </c:pt>
                <c:pt idx="1266">
                  <c:v>9.9500042721544515E-2</c:v>
                </c:pt>
                <c:pt idx="1267">
                  <c:v>9.9440826932053056E-2</c:v>
                </c:pt>
                <c:pt idx="1268">
                  <c:v>9.9354926932093773E-2</c:v>
                </c:pt>
                <c:pt idx="1269">
                  <c:v>9.9186195682037265E-2</c:v>
                </c:pt>
                <c:pt idx="1270">
                  <c:v>9.8966866931945716E-2</c:v>
                </c:pt>
                <c:pt idx="1271">
                  <c:v>9.879628693207114E-2</c:v>
                </c:pt>
                <c:pt idx="1272">
                  <c:v>9.8648796932153032E-2</c:v>
                </c:pt>
                <c:pt idx="1273">
                  <c:v>9.8510226931978223E-2</c:v>
                </c:pt>
                <c:pt idx="1274">
                  <c:v>9.7775496162839273E-2</c:v>
                </c:pt>
                <c:pt idx="1275">
                  <c:v>9.7611626932064183E-2</c:v>
                </c:pt>
                <c:pt idx="1276">
                  <c:v>9.7372011142681431E-2</c:v>
                </c:pt>
                <c:pt idx="1277">
                  <c:v>9.7400036931944073E-2</c:v>
                </c:pt>
                <c:pt idx="1278">
                  <c:v>9.7575316931966E-2</c:v>
                </c:pt>
                <c:pt idx="1279">
                  <c:v>9.7723376932108863E-2</c:v>
                </c:pt>
                <c:pt idx="1280">
                  <c:v>9.7912526932091737E-2</c:v>
                </c:pt>
                <c:pt idx="1281">
                  <c:v>9.8050576932081496E-2</c:v>
                </c:pt>
                <c:pt idx="1282">
                  <c:v>9.8181533383666489E-2</c:v>
                </c:pt>
                <c:pt idx="1283">
                  <c:v>9.854872693205155E-2</c:v>
                </c:pt>
                <c:pt idx="1284">
                  <c:v>9.8613986931894743E-2</c:v>
                </c:pt>
                <c:pt idx="1285">
                  <c:v>9.8710546931897694E-2</c:v>
                </c:pt>
                <c:pt idx="1286">
                  <c:v>9.8819906932050158E-2</c:v>
                </c:pt>
                <c:pt idx="1287">
                  <c:v>9.8901806932005371E-2</c:v>
                </c:pt>
                <c:pt idx="1288">
                  <c:v>9.8997216931934445E-2</c:v>
                </c:pt>
                <c:pt idx="1289">
                  <c:v>9.9091029015440354E-2</c:v>
                </c:pt>
                <c:pt idx="1290">
                  <c:v>9.9154586932030539E-2</c:v>
                </c:pt>
                <c:pt idx="1291">
                  <c:v>9.9202441217698847E-2</c:v>
                </c:pt>
                <c:pt idx="1292">
                  <c:v>9.9358726932052874E-2</c:v>
                </c:pt>
                <c:pt idx="1293">
                  <c:v>9.9380446932073638E-2</c:v>
                </c:pt>
                <c:pt idx="1294">
                  <c:v>9.9408826931963318E-2</c:v>
                </c:pt>
                <c:pt idx="1295">
                  <c:v>9.9445081098664928E-2</c:v>
                </c:pt>
                <c:pt idx="1296">
                  <c:v>9.948062693210602E-2</c:v>
                </c:pt>
                <c:pt idx="1297">
                  <c:v>9.9509566931999499E-2</c:v>
                </c:pt>
                <c:pt idx="1298">
                  <c:v>9.9538366932137093E-2</c:v>
                </c:pt>
                <c:pt idx="1299">
                  <c:v>9.9572726932066785E-2</c:v>
                </c:pt>
                <c:pt idx="1300">
                  <c:v>9.9588726931955307E-2</c:v>
                </c:pt>
                <c:pt idx="1301">
                  <c:v>9.9472976932077045E-2</c:v>
                </c:pt>
                <c:pt idx="1302">
                  <c:v>9.9355652463955862E-2</c:v>
                </c:pt>
                <c:pt idx="1303">
                  <c:v>9.9124496931992295E-2</c:v>
                </c:pt>
                <c:pt idx="1304">
                  <c:v>9.8981436931950398E-2</c:v>
                </c:pt>
                <c:pt idx="1305">
                  <c:v>9.8718096932131544E-2</c:v>
                </c:pt>
                <c:pt idx="1306">
                  <c:v>9.8182186932021423E-2</c:v>
                </c:pt>
                <c:pt idx="1307">
                  <c:v>9.7612586932015688E-2</c:v>
                </c:pt>
                <c:pt idx="1308">
                  <c:v>9.70427790153678E-2</c:v>
                </c:pt>
                <c:pt idx="1309">
                  <c:v>9.6651120374758676E-2</c:v>
                </c:pt>
                <c:pt idx="1310">
                  <c:v>9.5665090568417183E-2</c:v>
                </c:pt>
                <c:pt idx="1311">
                  <c:v>9.5510706931989417E-2</c:v>
                </c:pt>
                <c:pt idx="1312">
                  <c:v>9.5446526931880299E-2</c:v>
                </c:pt>
                <c:pt idx="1313">
                  <c:v>9.5432946932135124E-2</c:v>
                </c:pt>
                <c:pt idx="1314">
                  <c:v>9.5398646932096723E-2</c:v>
                </c:pt>
                <c:pt idx="1315">
                  <c:v>9.5354305879325835E-2</c:v>
                </c:pt>
                <c:pt idx="1316">
                  <c:v>9.5319026932187953E-2</c:v>
                </c:pt>
                <c:pt idx="1317">
                  <c:v>9.5292846932054018E-2</c:v>
                </c:pt>
                <c:pt idx="1318">
                  <c:v>9.5435042149475249E-2</c:v>
                </c:pt>
                <c:pt idx="1319">
                  <c:v>9.6220159364534666E-2</c:v>
                </c:pt>
                <c:pt idx="1320">
                  <c:v>9.633130693195821E-2</c:v>
                </c:pt>
                <c:pt idx="1321">
                  <c:v>9.6445740820968198E-2</c:v>
                </c:pt>
                <c:pt idx="1322">
                  <c:v>9.655565550345109E-2</c:v>
                </c:pt>
                <c:pt idx="1323">
                  <c:v>9.6695626932174192E-2</c:v>
                </c:pt>
                <c:pt idx="1324">
                  <c:v>9.6793726932162399E-2</c:v>
                </c:pt>
                <c:pt idx="1325">
                  <c:v>9.6853209690721059E-2</c:v>
                </c:pt>
                <c:pt idx="1326">
                  <c:v>9.696910788447613E-2</c:v>
                </c:pt>
                <c:pt idx="1327">
                  <c:v>9.6987286932133501E-2</c:v>
                </c:pt>
                <c:pt idx="1328">
                  <c:v>9.7013484826831545E-2</c:v>
                </c:pt>
                <c:pt idx="1329">
                  <c:v>9.7049666932122164E-2</c:v>
                </c:pt>
                <c:pt idx="1330">
                  <c:v>9.7058726932132827E-2</c:v>
                </c:pt>
                <c:pt idx="1331">
                  <c:v>9.7047426931936784E-2</c:v>
                </c:pt>
                <c:pt idx="1332">
                  <c:v>9.7117696932102163E-2</c:v>
                </c:pt>
                <c:pt idx="1333">
                  <c:v>9.7226686932017997E-2</c:v>
                </c:pt>
                <c:pt idx="1334">
                  <c:v>9.7319486932008162E-2</c:v>
                </c:pt>
                <c:pt idx="1335">
                  <c:v>9.7322021049663504E-2</c:v>
                </c:pt>
                <c:pt idx="1336">
                  <c:v>9.7310866932062409E-2</c:v>
                </c:pt>
                <c:pt idx="1337">
                  <c:v>9.7281466932088292E-2</c:v>
                </c:pt>
                <c:pt idx="1338">
                  <c:v>9.7275606932114983E-2</c:v>
                </c:pt>
                <c:pt idx="1339">
                  <c:v>9.720631693208763E-2</c:v>
                </c:pt>
                <c:pt idx="1340">
                  <c:v>9.7051976931965128E-2</c:v>
                </c:pt>
                <c:pt idx="1341">
                  <c:v>9.6880474300476763E-2</c:v>
                </c:pt>
                <c:pt idx="1342">
                  <c:v>9.6701246932141743E-2</c:v>
                </c:pt>
                <c:pt idx="1343">
                  <c:v>9.6551915611286218E-2</c:v>
                </c:pt>
                <c:pt idx="1344">
                  <c:v>9.6036855137200033E-2</c:v>
                </c:pt>
                <c:pt idx="1345">
                  <c:v>9.592289693192417E-2</c:v>
                </c:pt>
                <c:pt idx="1346">
                  <c:v>9.5784696932014454E-2</c:v>
                </c:pt>
                <c:pt idx="1347">
                  <c:v>9.5680811439123672E-2</c:v>
                </c:pt>
                <c:pt idx="1348">
                  <c:v>9.5550356932022934E-2</c:v>
                </c:pt>
                <c:pt idx="1349">
                  <c:v>9.5454096931987961E-2</c:v>
                </c:pt>
                <c:pt idx="1350">
                  <c:v>9.5383706932054182E-2</c:v>
                </c:pt>
                <c:pt idx="1351">
                  <c:v>9.5320540491400221E-2</c:v>
                </c:pt>
                <c:pt idx="1352">
                  <c:v>9.5123726932044433E-2</c:v>
                </c:pt>
                <c:pt idx="1353">
                  <c:v>9.5089146932039667E-2</c:v>
                </c:pt>
                <c:pt idx="1354">
                  <c:v>9.5032343953320747E-2</c:v>
                </c:pt>
                <c:pt idx="1355">
                  <c:v>9.4989076931838654E-2</c:v>
                </c:pt>
                <c:pt idx="1356">
                  <c:v>9.4864376932051256E-2</c:v>
                </c:pt>
                <c:pt idx="1357">
                  <c:v>9.4551666932062614E-2</c:v>
                </c:pt>
                <c:pt idx="1358">
                  <c:v>9.4190686932194026E-2</c:v>
                </c:pt>
                <c:pt idx="1359">
                  <c:v>9.3600821668914619E-2</c:v>
                </c:pt>
                <c:pt idx="1360">
                  <c:v>9.3062956932143975E-2</c:v>
                </c:pt>
                <c:pt idx="1361">
                  <c:v>9.2820726931989866E-2</c:v>
                </c:pt>
                <c:pt idx="1362">
                  <c:v>9.1601248671111093E-2</c:v>
                </c:pt>
                <c:pt idx="1363">
                  <c:v>9.1361226932136233E-2</c:v>
                </c:pt>
                <c:pt idx="1364">
                  <c:v>9.0993096932038525E-2</c:v>
                </c:pt>
                <c:pt idx="1365">
                  <c:v>9.065025693199405E-2</c:v>
                </c:pt>
                <c:pt idx="1366">
                  <c:v>9.0467924848695688E-2</c:v>
                </c:pt>
                <c:pt idx="1367">
                  <c:v>9.0311446931963232E-2</c:v>
                </c:pt>
                <c:pt idx="1368">
                  <c:v>9.0200306932160884E-2</c:v>
                </c:pt>
                <c:pt idx="1369">
                  <c:v>9.0103048360717267E-2</c:v>
                </c:pt>
                <c:pt idx="1370">
                  <c:v>8.962391337261981E-2</c:v>
                </c:pt>
                <c:pt idx="1371">
                  <c:v>8.9479576931978513E-2</c:v>
                </c:pt>
                <c:pt idx="1372">
                  <c:v>8.912414693210742E-2</c:v>
                </c:pt>
                <c:pt idx="1373">
                  <c:v>8.8738474300427653E-2</c:v>
                </c:pt>
                <c:pt idx="1374">
                  <c:v>8.8411786932098807E-2</c:v>
                </c:pt>
                <c:pt idx="1375">
                  <c:v>8.7903606932073344E-2</c:v>
                </c:pt>
                <c:pt idx="1376">
                  <c:v>8.7327526931986227E-2</c:v>
                </c:pt>
                <c:pt idx="1377">
                  <c:v>8.5714126932060736E-2</c:v>
                </c:pt>
                <c:pt idx="1378">
                  <c:v>8.5366376932029239E-2</c:v>
                </c:pt>
                <c:pt idx="1379">
                  <c:v>8.4927186932134205E-2</c:v>
                </c:pt>
                <c:pt idx="1380">
                  <c:v>8.457645324783418E-2</c:v>
                </c:pt>
                <c:pt idx="1381">
                  <c:v>8.4121086932142972E-2</c:v>
                </c:pt>
                <c:pt idx="1382">
                  <c:v>8.3771496932030301E-2</c:v>
                </c:pt>
                <c:pt idx="1383">
                  <c:v>8.3489076931925824E-2</c:v>
                </c:pt>
                <c:pt idx="1384">
                  <c:v>8.3176786931943511E-2</c:v>
                </c:pt>
                <c:pt idx="1385">
                  <c:v>8.2936367557039217E-2</c:v>
                </c:pt>
                <c:pt idx="1386">
                  <c:v>8.237929836062105E-2</c:v>
                </c:pt>
                <c:pt idx="1387">
                  <c:v>8.2273556932008718E-2</c:v>
                </c:pt>
                <c:pt idx="1388">
                  <c:v>8.2130326932158965E-2</c:v>
                </c:pt>
                <c:pt idx="1389">
                  <c:v>8.1970936932009436E-2</c:v>
                </c:pt>
                <c:pt idx="1390">
                  <c:v>8.1828906932102569E-2</c:v>
                </c:pt>
                <c:pt idx="1391">
                  <c:v>8.1712046931983223E-2</c:v>
                </c:pt>
                <c:pt idx="1392">
                  <c:v>8.1615453247977171E-2</c:v>
                </c:pt>
                <c:pt idx="1393">
                  <c:v>8.1476936932077165E-2</c:v>
                </c:pt>
                <c:pt idx="1394">
                  <c:v>8.1397393598692303E-2</c:v>
                </c:pt>
                <c:pt idx="1395">
                  <c:v>8.1158726932059749E-2</c:v>
                </c:pt>
                <c:pt idx="1396">
                  <c:v>8.11464269321647E-2</c:v>
                </c:pt>
                <c:pt idx="1397">
                  <c:v>8.1130776931942691E-2</c:v>
                </c:pt>
                <c:pt idx="1398">
                  <c:v>8.1110626932002147E-2</c:v>
                </c:pt>
                <c:pt idx="1399">
                  <c:v>8.1087685265373452E-2</c:v>
                </c:pt>
                <c:pt idx="1400">
                  <c:v>8.1083946932096765E-2</c:v>
                </c:pt>
                <c:pt idx="1401">
                  <c:v>8.1132626932117063E-2</c:v>
                </c:pt>
                <c:pt idx="1402">
                  <c:v>8.1170156932017762E-2</c:v>
                </c:pt>
                <c:pt idx="1403">
                  <c:v>8.1200754709854522E-2</c:v>
                </c:pt>
                <c:pt idx="1404">
                  <c:v>8.1278726932055193E-2</c:v>
                </c:pt>
                <c:pt idx="1405">
                  <c:v>8.1273826932019247E-2</c:v>
                </c:pt>
                <c:pt idx="1406">
                  <c:v>8.128722693213318E-2</c:v>
                </c:pt>
                <c:pt idx="1407">
                  <c:v>8.1366653247741255E-2</c:v>
                </c:pt>
                <c:pt idx="1408">
                  <c:v>8.1540616931974313E-2</c:v>
                </c:pt>
                <c:pt idx="1409">
                  <c:v>8.1715426932021301E-2</c:v>
                </c:pt>
                <c:pt idx="1410">
                  <c:v>8.1866316932107025E-2</c:v>
                </c:pt>
                <c:pt idx="1411">
                  <c:v>8.199514693220071E-2</c:v>
                </c:pt>
                <c:pt idx="1412">
                  <c:v>8.2103616932087647E-2</c:v>
                </c:pt>
                <c:pt idx="1413">
                  <c:v>8.2149779563621877E-2</c:v>
                </c:pt>
                <c:pt idx="1414">
                  <c:v>8.3404369789320823E-2</c:v>
                </c:pt>
                <c:pt idx="1415">
                  <c:v>8.3733586932027065E-2</c:v>
                </c:pt>
                <c:pt idx="1416">
                  <c:v>8.4001496932074857E-2</c:v>
                </c:pt>
                <c:pt idx="1417">
                  <c:v>8.4247306932056218E-2</c:v>
                </c:pt>
                <c:pt idx="1418">
                  <c:v>8.4491756932138146E-2</c:v>
                </c:pt>
                <c:pt idx="1419">
                  <c:v>8.4663263163989241E-2</c:v>
                </c:pt>
                <c:pt idx="1420">
                  <c:v>8.5230766932042526E-2</c:v>
                </c:pt>
                <c:pt idx="1421">
                  <c:v>8.5393676932028498E-2</c:v>
                </c:pt>
                <c:pt idx="1422">
                  <c:v>8.5483406932141237E-2</c:v>
                </c:pt>
                <c:pt idx="1423">
                  <c:v>8.5527626932062714E-2</c:v>
                </c:pt>
                <c:pt idx="1424">
                  <c:v>8.5718346932068853E-2</c:v>
                </c:pt>
                <c:pt idx="1425">
                  <c:v>8.6104685265496556E-2</c:v>
                </c:pt>
                <c:pt idx="1426">
                  <c:v>8.6488486932026348E-2</c:v>
                </c:pt>
                <c:pt idx="1427">
                  <c:v>8.6791381477524951E-2</c:v>
                </c:pt>
                <c:pt idx="1428">
                  <c:v>8.780372693205149E-2</c:v>
                </c:pt>
                <c:pt idx="1429">
                  <c:v>8.7979036932125568E-2</c:v>
                </c:pt>
                <c:pt idx="1430">
                  <c:v>8.8275326932119993E-2</c:v>
                </c:pt>
                <c:pt idx="1431">
                  <c:v>8.8530676931995372E-2</c:v>
                </c:pt>
                <c:pt idx="1432">
                  <c:v>8.8769705879371968E-2</c:v>
                </c:pt>
                <c:pt idx="1433">
                  <c:v>8.8998116932032231E-2</c:v>
                </c:pt>
                <c:pt idx="1434">
                  <c:v>8.9184416931971128E-2</c:v>
                </c:pt>
                <c:pt idx="1435">
                  <c:v>8.9505336932120441E-2</c:v>
                </c:pt>
                <c:pt idx="1436">
                  <c:v>8.9872895763250055E-2</c:v>
                </c:pt>
                <c:pt idx="1437">
                  <c:v>9.1196105879447528E-2</c:v>
                </c:pt>
                <c:pt idx="1438">
                  <c:v>9.1836014166119667E-2</c:v>
                </c:pt>
                <c:pt idx="1439">
                  <c:v>9.2423336932142747E-2</c:v>
                </c:pt>
                <c:pt idx="1440">
                  <c:v>9.2922826931939567E-2</c:v>
                </c:pt>
                <c:pt idx="1441">
                  <c:v>9.3412536932035523E-2</c:v>
                </c:pt>
                <c:pt idx="1442">
                  <c:v>9.3832366932062525E-2</c:v>
                </c:pt>
                <c:pt idx="1443">
                  <c:v>9.4373937458442497E-2</c:v>
                </c:pt>
                <c:pt idx="1444">
                  <c:v>9.4762898975076934E-2</c:v>
                </c:pt>
                <c:pt idx="1445">
                  <c:v>9.6791963043074275E-2</c:v>
                </c:pt>
                <c:pt idx="1446">
                  <c:v>9.7225406931954708E-2</c:v>
                </c:pt>
                <c:pt idx="1447">
                  <c:v>9.7700306932054601E-2</c:v>
                </c:pt>
                <c:pt idx="1448">
                  <c:v>9.8137566931967554E-2</c:v>
                </c:pt>
                <c:pt idx="1449">
                  <c:v>9.8786126931969462E-2</c:v>
                </c:pt>
                <c:pt idx="1450">
                  <c:v>9.9318969037213406E-2</c:v>
                </c:pt>
                <c:pt idx="1451">
                  <c:v>9.9760706932087856E-2</c:v>
                </c:pt>
                <c:pt idx="1452">
                  <c:v>0.10021057878390144</c:v>
                </c:pt>
                <c:pt idx="1453">
                  <c:v>0.10189586978920319</c:v>
                </c:pt>
                <c:pt idx="1454">
                  <c:v>0.1022349969320118</c:v>
                </c:pt>
                <c:pt idx="1455">
                  <c:v>0.10273637693205732</c:v>
                </c:pt>
                <c:pt idx="1456">
                  <c:v>0.10314834548876206</c:v>
                </c:pt>
                <c:pt idx="1457">
                  <c:v>0.10361197945724147</c:v>
                </c:pt>
                <c:pt idx="1458">
                  <c:v>0.10396757693217752</c:v>
                </c:pt>
                <c:pt idx="1459">
                  <c:v>0.10430092693205496</c:v>
                </c:pt>
                <c:pt idx="1460">
                  <c:v>0.10463405693201371</c:v>
                </c:pt>
                <c:pt idx="1461">
                  <c:v>0.10489294693208256</c:v>
                </c:pt>
                <c:pt idx="1462">
                  <c:v>0.1050736834538242</c:v>
                </c:pt>
                <c:pt idx="1463">
                  <c:v>0.10578050051698545</c:v>
                </c:pt>
                <c:pt idx="1464">
                  <c:v>0.10598008693216343</c:v>
                </c:pt>
                <c:pt idx="1465">
                  <c:v>0.10617011693216227</c:v>
                </c:pt>
                <c:pt idx="1466">
                  <c:v>0.10627180693219887</c:v>
                </c:pt>
                <c:pt idx="1467">
                  <c:v>0.10626174693183552</c:v>
                </c:pt>
                <c:pt idx="1468">
                  <c:v>0.10618526693198765</c:v>
                </c:pt>
                <c:pt idx="1469">
                  <c:v>0.10615468482683359</c:v>
                </c:pt>
                <c:pt idx="1470">
                  <c:v>0.10612040084527057</c:v>
                </c:pt>
                <c:pt idx="1471">
                  <c:v>0.10610537753458975</c:v>
                </c:pt>
                <c:pt idx="1472">
                  <c:v>0.10615990693207775</c:v>
                </c:pt>
                <c:pt idx="1473">
                  <c:v>0.10622557693216102</c:v>
                </c:pt>
                <c:pt idx="1474">
                  <c:v>0.10627872693210354</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-0.2713424175125142</c:v>
                </c:pt>
                <c:pt idx="1">
                  <c:v>-0.27107425306793687</c:v>
                </c:pt>
                <c:pt idx="2">
                  <c:v>-0.27071294306789195</c:v>
                </c:pt>
                <c:pt idx="3">
                  <c:v>-0.27038884306801958</c:v>
                </c:pt>
                <c:pt idx="4">
                  <c:v>-0.27003661306800097</c:v>
                </c:pt>
                <c:pt idx="5">
                  <c:v>-0.26968188131535004</c:v>
                </c:pt>
                <c:pt idx="6">
                  <c:v>-0.26943536306795596</c:v>
                </c:pt>
                <c:pt idx="7">
                  <c:v>-0.26920138306792296</c:v>
                </c:pt>
                <c:pt idx="8">
                  <c:v>-0.26906518735370366</c:v>
                </c:pt>
                <c:pt idx="9">
                  <c:v>-0.26830180640129686</c:v>
                </c:pt>
                <c:pt idx="10">
                  <c:v>-0.26815239306780841</c:v>
                </c:pt>
                <c:pt idx="11">
                  <c:v>-0.26793660306802281</c:v>
                </c:pt>
                <c:pt idx="12">
                  <c:v>-0.26769785470058577</c:v>
                </c:pt>
                <c:pt idx="13">
                  <c:v>-0.26746265306800876</c:v>
                </c:pt>
                <c:pt idx="14">
                  <c:v>-0.26716451306801048</c:v>
                </c:pt>
                <c:pt idx="15">
                  <c:v>-0.26696688306807936</c:v>
                </c:pt>
                <c:pt idx="16">
                  <c:v>-0.26695402306803828</c:v>
                </c:pt>
                <c:pt idx="17">
                  <c:v>-0.26637616195688479</c:v>
                </c:pt>
                <c:pt idx="18">
                  <c:v>-0.26564137563201484</c:v>
                </c:pt>
                <c:pt idx="19">
                  <c:v>-0.26541452306788943</c:v>
                </c:pt>
                <c:pt idx="20">
                  <c:v>-0.26511940306784276</c:v>
                </c:pt>
                <c:pt idx="21">
                  <c:v>-0.26488910306798641</c:v>
                </c:pt>
                <c:pt idx="22">
                  <c:v>-0.264614403067853</c:v>
                </c:pt>
                <c:pt idx="23">
                  <c:v>-0.26436670306802074</c:v>
                </c:pt>
                <c:pt idx="24">
                  <c:v>-0.26416715618489661</c:v>
                </c:pt>
                <c:pt idx="25">
                  <c:v>-0.26351596123993226</c:v>
                </c:pt>
                <c:pt idx="26">
                  <c:v>-0.26330884306803182</c:v>
                </c:pt>
                <c:pt idx="27">
                  <c:v>-0.26300533306792317</c:v>
                </c:pt>
                <c:pt idx="28">
                  <c:v>-0.2627880330680058</c:v>
                </c:pt>
                <c:pt idx="29">
                  <c:v>-0.26253007306787896</c:v>
                </c:pt>
                <c:pt idx="30">
                  <c:v>-0.26223799306801254</c:v>
                </c:pt>
                <c:pt idx="31">
                  <c:v>-0.26197625306792827</c:v>
                </c:pt>
                <c:pt idx="32">
                  <c:v>-0.26167394306790481</c:v>
                </c:pt>
                <c:pt idx="33">
                  <c:v>-0.26154127306791974</c:v>
                </c:pt>
                <c:pt idx="34">
                  <c:v>-0.2607903016393891</c:v>
                </c:pt>
                <c:pt idx="35">
                  <c:v>-0.26066134306786637</c:v>
                </c:pt>
                <c:pt idx="36">
                  <c:v>-0.26046152306790316</c:v>
                </c:pt>
                <c:pt idx="37">
                  <c:v>-0.26024363306797227</c:v>
                </c:pt>
                <c:pt idx="38">
                  <c:v>-0.26005659306790124</c:v>
                </c:pt>
                <c:pt idx="39">
                  <c:v>-0.25982666306795493</c:v>
                </c:pt>
                <c:pt idx="40">
                  <c:v>-0.25958605431794995</c:v>
                </c:pt>
                <c:pt idx="41">
                  <c:v>-0.25936392691404836</c:v>
                </c:pt>
                <c:pt idx="42">
                  <c:v>-0.25855147941722134</c:v>
                </c:pt>
                <c:pt idx="43">
                  <c:v>-0.25832779306800557</c:v>
                </c:pt>
                <c:pt idx="44">
                  <c:v>-0.25807627306791425</c:v>
                </c:pt>
                <c:pt idx="45">
                  <c:v>-0.25775568306806917</c:v>
                </c:pt>
                <c:pt idx="46">
                  <c:v>-0.25747908306804856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-0.25495106306797777</c:v>
                </c:pt>
                <c:pt idx="55">
                  <c:v>-0.25465907306798385</c:v>
                </c:pt>
                <c:pt idx="56">
                  <c:v>-0.25436989162453483</c:v>
                </c:pt>
                <c:pt idx="57">
                  <c:v>-0.25413127306795502</c:v>
                </c:pt>
                <c:pt idx="58">
                  <c:v>-0.25385315306790801</c:v>
                </c:pt>
                <c:pt idx="59">
                  <c:v>-0.25370327306791296</c:v>
                </c:pt>
                <c:pt idx="60">
                  <c:v>-0.25267519198690991</c:v>
                </c:pt>
                <c:pt idx="61">
                  <c:v>-0.2524832730681511</c:v>
                </c:pt>
                <c:pt idx="62">
                  <c:v>-0.25195463306791066</c:v>
                </c:pt>
                <c:pt idx="63">
                  <c:v>-0.25148081306805647</c:v>
                </c:pt>
                <c:pt idx="64">
                  <c:v>-0.25107076306788678</c:v>
                </c:pt>
                <c:pt idx="65">
                  <c:v>-0.25084125306796068</c:v>
                </c:pt>
                <c:pt idx="66">
                  <c:v>-0.2506462730679716</c:v>
                </c:pt>
                <c:pt idx="67">
                  <c:v>-0.25042079870888767</c:v>
                </c:pt>
                <c:pt idx="68">
                  <c:v>-0.24806707306801459</c:v>
                </c:pt>
                <c:pt idx="69">
                  <c:v>-0.24782146306789349</c:v>
                </c:pt>
                <c:pt idx="70">
                  <c:v>-0.2474896230680344</c:v>
                </c:pt>
                <c:pt idx="71">
                  <c:v>-0.24710289306797512</c:v>
                </c:pt>
                <c:pt idx="72">
                  <c:v>-0.24678773306786195</c:v>
                </c:pt>
                <c:pt idx="73">
                  <c:v>-0.24643923306787499</c:v>
                </c:pt>
                <c:pt idx="74">
                  <c:v>-0.24606913306793401</c:v>
                </c:pt>
                <c:pt idx="75">
                  <c:v>-0.24591210640127781</c:v>
                </c:pt>
                <c:pt idx="76">
                  <c:v>-0.24473483670426796</c:v>
                </c:pt>
                <c:pt idx="77">
                  <c:v>-0.24443288306810027</c:v>
                </c:pt>
                <c:pt idx="78">
                  <c:v>-0.24382121306797444</c:v>
                </c:pt>
                <c:pt idx="79">
                  <c:v>-0.24306278853181601</c:v>
                </c:pt>
                <c:pt idx="80">
                  <c:v>-0.24235689306790681</c:v>
                </c:pt>
                <c:pt idx="81">
                  <c:v>-0.2419719730680896</c:v>
                </c:pt>
                <c:pt idx="82">
                  <c:v>-0.24154309306793223</c:v>
                </c:pt>
                <c:pt idx="83">
                  <c:v>-0.24119337306784422</c:v>
                </c:pt>
                <c:pt idx="84">
                  <c:v>-0.24093953393753517</c:v>
                </c:pt>
                <c:pt idx="85">
                  <c:v>-0.24013819614486925</c:v>
                </c:pt>
                <c:pt idx="86">
                  <c:v>-0.23993721306784727</c:v>
                </c:pt>
                <c:pt idx="87">
                  <c:v>-0.23958428306801241</c:v>
                </c:pt>
                <c:pt idx="88">
                  <c:v>-0.23927233306797296</c:v>
                </c:pt>
                <c:pt idx="89">
                  <c:v>-0.23902163306789254</c:v>
                </c:pt>
                <c:pt idx="90">
                  <c:v>-0.23880838647002645</c:v>
                </c:pt>
                <c:pt idx="91">
                  <c:v>-0.23856355306800481</c:v>
                </c:pt>
                <c:pt idx="92">
                  <c:v>-0.2383756630678846</c:v>
                </c:pt>
                <c:pt idx="93">
                  <c:v>-0.23821202306798744</c:v>
                </c:pt>
                <c:pt idx="94">
                  <c:v>-0.2373735230679585</c:v>
                </c:pt>
                <c:pt idx="95">
                  <c:v>-0.23720846306791549</c:v>
                </c:pt>
                <c:pt idx="96">
                  <c:v>-0.23697229390134575</c:v>
                </c:pt>
                <c:pt idx="97">
                  <c:v>-0.23658451306791051</c:v>
                </c:pt>
                <c:pt idx="98">
                  <c:v>-0.23624866306796843</c:v>
                </c:pt>
                <c:pt idx="99">
                  <c:v>-0.2358755330679827</c:v>
                </c:pt>
                <c:pt idx="100">
                  <c:v>-0.23545119306808721</c:v>
                </c:pt>
                <c:pt idx="101">
                  <c:v>-0.23505577833101648</c:v>
                </c:pt>
                <c:pt idx="102">
                  <c:v>-0.2348337730679475</c:v>
                </c:pt>
                <c:pt idx="103">
                  <c:v>-0.23404265237833499</c:v>
                </c:pt>
                <c:pt idx="104">
                  <c:v>-0.23370533306795954</c:v>
                </c:pt>
                <c:pt idx="105">
                  <c:v>-0.23326099306798659</c:v>
                </c:pt>
                <c:pt idx="106">
                  <c:v>-0.23283348306793539</c:v>
                </c:pt>
                <c:pt idx="107">
                  <c:v>-0.2323095530679069</c:v>
                </c:pt>
                <c:pt idx="108">
                  <c:v>-0.2319205430679574</c:v>
                </c:pt>
                <c:pt idx="109">
                  <c:v>-0.23160429306781793</c:v>
                </c:pt>
                <c:pt idx="110">
                  <c:v>-0.23131989551704643</c:v>
                </c:pt>
                <c:pt idx="111">
                  <c:v>-0.22994285748355026</c:v>
                </c:pt>
                <c:pt idx="112">
                  <c:v>-0.22968371056795434</c:v>
                </c:pt>
                <c:pt idx="113">
                  <c:v>-0.22945977306800103</c:v>
                </c:pt>
                <c:pt idx="114">
                  <c:v>-0.22916209306799834</c:v>
                </c:pt>
                <c:pt idx="115">
                  <c:v>-0.22882477306811205</c:v>
                </c:pt>
                <c:pt idx="116">
                  <c:v>-0.22839606094674988</c:v>
                </c:pt>
                <c:pt idx="117">
                  <c:v>-0.22782177306801535</c:v>
                </c:pt>
                <c:pt idx="118">
                  <c:v>-0.2275066630680555</c:v>
                </c:pt>
                <c:pt idx="119">
                  <c:v>-0.2272004397346592</c:v>
                </c:pt>
                <c:pt idx="120">
                  <c:v>-0.22650958556791076</c:v>
                </c:pt>
                <c:pt idx="121">
                  <c:v>-0.22627807306800207</c:v>
                </c:pt>
                <c:pt idx="122">
                  <c:v>-0.22599366890140971</c:v>
                </c:pt>
                <c:pt idx="123">
                  <c:v>-0.2256076230678587</c:v>
                </c:pt>
                <c:pt idx="124">
                  <c:v>-0.22531036306796193</c:v>
                </c:pt>
                <c:pt idx="125">
                  <c:v>-0.22489819306798614</c:v>
                </c:pt>
                <c:pt idx="126">
                  <c:v>-0.22452404306785922</c:v>
                </c:pt>
                <c:pt idx="127">
                  <c:v>-0.22433997306784192</c:v>
                </c:pt>
                <c:pt idx="128">
                  <c:v>-0.22416627306793663</c:v>
                </c:pt>
                <c:pt idx="129">
                  <c:v>-0.22342987912848855</c:v>
                </c:pt>
                <c:pt idx="130">
                  <c:v>-0.22317500306795068</c:v>
                </c:pt>
                <c:pt idx="131">
                  <c:v>-0.2228969530679592</c:v>
                </c:pt>
                <c:pt idx="132">
                  <c:v>-0.22256407919037718</c:v>
                </c:pt>
                <c:pt idx="133">
                  <c:v>-0.22215944306792329</c:v>
                </c:pt>
                <c:pt idx="134">
                  <c:v>-0.22184189306786101</c:v>
                </c:pt>
                <c:pt idx="135">
                  <c:v>-0.2215824630679038</c:v>
                </c:pt>
                <c:pt idx="136">
                  <c:v>-0.22125422306797304</c:v>
                </c:pt>
                <c:pt idx="137">
                  <c:v>-0.22106997482234197</c:v>
                </c:pt>
                <c:pt idx="138">
                  <c:v>-0.22001127306795354</c:v>
                </c:pt>
                <c:pt idx="139">
                  <c:v>-0.21986568167012888</c:v>
                </c:pt>
                <c:pt idx="140">
                  <c:v>-0.2195465330679981</c:v>
                </c:pt>
                <c:pt idx="141">
                  <c:v>-0.21931302306794018</c:v>
                </c:pt>
                <c:pt idx="142">
                  <c:v>-0.21905099306796677</c:v>
                </c:pt>
                <c:pt idx="143">
                  <c:v>-0.21886515185582325</c:v>
                </c:pt>
                <c:pt idx="144">
                  <c:v>-0.21851002306789277</c:v>
                </c:pt>
                <c:pt idx="145">
                  <c:v>-0.21816955306792363</c:v>
                </c:pt>
                <c:pt idx="146">
                  <c:v>-0.21803824449651196</c:v>
                </c:pt>
                <c:pt idx="147">
                  <c:v>-0.21733074675211134</c:v>
                </c:pt>
                <c:pt idx="148">
                  <c:v>-0.21711776801743107</c:v>
                </c:pt>
                <c:pt idx="149">
                  <c:v>-0.21687334306803058</c:v>
                </c:pt>
                <c:pt idx="150">
                  <c:v>-0.21648602306794379</c:v>
                </c:pt>
                <c:pt idx="151">
                  <c:v>-0.21616606306808706</c:v>
                </c:pt>
                <c:pt idx="152">
                  <c:v>-0.21589892306798225</c:v>
                </c:pt>
                <c:pt idx="153">
                  <c:v>-0.21554073306792546</c:v>
                </c:pt>
                <c:pt idx="154">
                  <c:v>-0.21527240306781445</c:v>
                </c:pt>
                <c:pt idx="155">
                  <c:v>-0.21498364148898474</c:v>
                </c:pt>
                <c:pt idx="156">
                  <c:v>-0.21429798460641797</c:v>
                </c:pt>
                <c:pt idx="157">
                  <c:v>-0.21416127306798671</c:v>
                </c:pt>
                <c:pt idx="158">
                  <c:v>-0.21377426306787589</c:v>
                </c:pt>
                <c:pt idx="159">
                  <c:v>-0.21339843306806483</c:v>
                </c:pt>
                <c:pt idx="160">
                  <c:v>-0.21304947306789773</c:v>
                </c:pt>
                <c:pt idx="161">
                  <c:v>-0.21274288765121702</c:v>
                </c:pt>
                <c:pt idx="162">
                  <c:v>-0.21236195306799749</c:v>
                </c:pt>
                <c:pt idx="163">
                  <c:v>-0.21212965306808937</c:v>
                </c:pt>
                <c:pt idx="164">
                  <c:v>-0.21186913021077208</c:v>
                </c:pt>
                <c:pt idx="165">
                  <c:v>-0.21074127306791024</c:v>
                </c:pt>
                <c:pt idx="166">
                  <c:v>-0.21046457306793803</c:v>
                </c:pt>
                <c:pt idx="167">
                  <c:v>-0.21009502306786496</c:v>
                </c:pt>
                <c:pt idx="168">
                  <c:v>-0.20985859221686098</c:v>
                </c:pt>
                <c:pt idx="169">
                  <c:v>-0.20954773306789332</c:v>
                </c:pt>
                <c:pt idx="170">
                  <c:v>-0.20925442306781866</c:v>
                </c:pt>
                <c:pt idx="171">
                  <c:v>-0.20887826306790208</c:v>
                </c:pt>
                <c:pt idx="172">
                  <c:v>-0.20849445306795653</c:v>
                </c:pt>
                <c:pt idx="173">
                  <c:v>-0.20838427306793511</c:v>
                </c:pt>
                <c:pt idx="174">
                  <c:v>-0.20768275454938134</c:v>
                </c:pt>
                <c:pt idx="175">
                  <c:v>-0.20732839306802481</c:v>
                </c:pt>
                <c:pt idx="176">
                  <c:v>-0.20707559306795531</c:v>
                </c:pt>
                <c:pt idx="177">
                  <c:v>-0.20678497306792573</c:v>
                </c:pt>
                <c:pt idx="178">
                  <c:v>-0.20637005306778633</c:v>
                </c:pt>
                <c:pt idx="179">
                  <c:v>-0.20602235306789402</c:v>
                </c:pt>
                <c:pt idx="180">
                  <c:v>-0.20564501796593504</c:v>
                </c:pt>
                <c:pt idx="181">
                  <c:v>-0.20525296306794871</c:v>
                </c:pt>
                <c:pt idx="182">
                  <c:v>-0.20506114263311304</c:v>
                </c:pt>
                <c:pt idx="183">
                  <c:v>-0.20273014071503331</c:v>
                </c:pt>
                <c:pt idx="184">
                  <c:v>-0.20232981306791942</c:v>
                </c:pt>
                <c:pt idx="185">
                  <c:v>-0.20198167306791959</c:v>
                </c:pt>
                <c:pt idx="186">
                  <c:v>-0.20165248306794586</c:v>
                </c:pt>
                <c:pt idx="187">
                  <c:v>-0.20132549987214088</c:v>
                </c:pt>
                <c:pt idx="188">
                  <c:v>-0.19954784449650736</c:v>
                </c:pt>
                <c:pt idx="189">
                  <c:v>-0.19921032306797323</c:v>
                </c:pt>
                <c:pt idx="190">
                  <c:v>-0.19887787306804222</c:v>
                </c:pt>
                <c:pt idx="191">
                  <c:v>-0.19841600306789087</c:v>
                </c:pt>
                <c:pt idx="192">
                  <c:v>-0.19789786069678428</c:v>
                </c:pt>
                <c:pt idx="193">
                  <c:v>-0.1975710782626976</c:v>
                </c:pt>
                <c:pt idx="194">
                  <c:v>-0.19621927306793918</c:v>
                </c:pt>
                <c:pt idx="195">
                  <c:v>-0.19593013306804613</c:v>
                </c:pt>
                <c:pt idx="196">
                  <c:v>-0.19545507306790461</c:v>
                </c:pt>
                <c:pt idx="197">
                  <c:v>-0.19510690306799466</c:v>
                </c:pt>
                <c:pt idx="198">
                  <c:v>-0.19475052049060082</c:v>
                </c:pt>
                <c:pt idx="199">
                  <c:v>-0.19443361306801418</c:v>
                </c:pt>
                <c:pt idx="200">
                  <c:v>-0.19421980306781</c:v>
                </c:pt>
                <c:pt idx="201">
                  <c:v>-0.19395591592510186</c:v>
                </c:pt>
                <c:pt idx="202">
                  <c:v>-0.19304560640127028</c:v>
                </c:pt>
                <c:pt idx="203">
                  <c:v>-0.19284404857818066</c:v>
                </c:pt>
                <c:pt idx="204">
                  <c:v>-0.19260019306788934</c:v>
                </c:pt>
                <c:pt idx="205">
                  <c:v>-0.1924050359547067</c:v>
                </c:pt>
                <c:pt idx="206">
                  <c:v>-0.19207265306796728</c:v>
                </c:pt>
                <c:pt idx="207">
                  <c:v>-0.19179009306785139</c:v>
                </c:pt>
                <c:pt idx="208">
                  <c:v>-0.19153118306788036</c:v>
                </c:pt>
                <c:pt idx="209">
                  <c:v>-0.19117882306797185</c:v>
                </c:pt>
                <c:pt idx="210">
                  <c:v>-0.19105818215889775</c:v>
                </c:pt>
                <c:pt idx="211">
                  <c:v>-0.19017627306794788</c:v>
                </c:pt>
                <c:pt idx="212">
                  <c:v>-0.19010359938384616</c:v>
                </c:pt>
                <c:pt idx="213">
                  <c:v>-0.18976487306797202</c:v>
                </c:pt>
                <c:pt idx="214">
                  <c:v>-0.18951841306805767</c:v>
                </c:pt>
                <c:pt idx="215">
                  <c:v>-0.18929461306787243</c:v>
                </c:pt>
                <c:pt idx="216">
                  <c:v>-0.18908338306799535</c:v>
                </c:pt>
                <c:pt idx="217">
                  <c:v>-0.18885641306791007</c:v>
                </c:pt>
                <c:pt idx="218">
                  <c:v>-0.18861147508813764</c:v>
                </c:pt>
                <c:pt idx="219">
                  <c:v>-0.18847948518916285</c:v>
                </c:pt>
                <c:pt idx="220">
                  <c:v>-0.18781627306800891</c:v>
                </c:pt>
                <c:pt idx="221">
                  <c:v>-0.18765556306794906</c:v>
                </c:pt>
                <c:pt idx="222">
                  <c:v>-0.18741690306801226</c:v>
                </c:pt>
                <c:pt idx="223">
                  <c:v>-0.18711467306793855</c:v>
                </c:pt>
                <c:pt idx="224">
                  <c:v>-0.18684365604663361</c:v>
                </c:pt>
                <c:pt idx="225">
                  <c:v>-0.18665499306790428</c:v>
                </c:pt>
                <c:pt idx="226">
                  <c:v>-0.18633112306787331</c:v>
                </c:pt>
                <c:pt idx="227">
                  <c:v>-0.18611739950463868</c:v>
                </c:pt>
                <c:pt idx="228">
                  <c:v>-0.18527627306795585</c:v>
                </c:pt>
                <c:pt idx="229">
                  <c:v>-0.18509214306806149</c:v>
                </c:pt>
                <c:pt idx="230">
                  <c:v>-0.18481202306790584</c:v>
                </c:pt>
                <c:pt idx="231">
                  <c:v>-0.18464625306772586</c:v>
                </c:pt>
                <c:pt idx="232">
                  <c:v>-0.18439242306803294</c:v>
                </c:pt>
                <c:pt idx="233">
                  <c:v>-0.18413277306797229</c:v>
                </c:pt>
                <c:pt idx="234">
                  <c:v>-0.18383945306796093</c:v>
                </c:pt>
                <c:pt idx="235">
                  <c:v>-0.18355003306803044</c:v>
                </c:pt>
                <c:pt idx="236">
                  <c:v>-0.18344627306792929</c:v>
                </c:pt>
                <c:pt idx="237">
                  <c:v>-0.18288139806792014</c:v>
                </c:pt>
                <c:pt idx="238">
                  <c:v>-0.18267130532591125</c:v>
                </c:pt>
                <c:pt idx="239">
                  <c:v>-0.18242393306793769</c:v>
                </c:pt>
                <c:pt idx="240">
                  <c:v>-0.18215937306800356</c:v>
                </c:pt>
                <c:pt idx="241">
                  <c:v>-0.18187887306787331</c:v>
                </c:pt>
                <c:pt idx="242">
                  <c:v>-0.18167929306798675</c:v>
                </c:pt>
                <c:pt idx="243">
                  <c:v>-0.18149400425068057</c:v>
                </c:pt>
                <c:pt idx="244">
                  <c:v>-0.18137278443153093</c:v>
                </c:pt>
                <c:pt idx="245">
                  <c:v>-0.18073372250610481</c:v>
                </c:pt>
                <c:pt idx="246">
                  <c:v>-0.18051837306806826</c:v>
                </c:pt>
                <c:pt idx="247">
                  <c:v>-0.18031779306789994</c:v>
                </c:pt>
                <c:pt idx="248">
                  <c:v>-0.18011311306797501</c:v>
                </c:pt>
                <c:pt idx="249">
                  <c:v>-0.1798892411529921</c:v>
                </c:pt>
                <c:pt idx="250">
                  <c:v>-0.17969709306774473</c:v>
                </c:pt>
                <c:pt idx="251">
                  <c:v>-0.17947041306800321</c:v>
                </c:pt>
                <c:pt idx="252">
                  <c:v>-0.17925376306784818</c:v>
                </c:pt>
                <c:pt idx="253">
                  <c:v>-0.17917971751235484</c:v>
                </c:pt>
                <c:pt idx="254">
                  <c:v>-0.17833499349794132</c:v>
                </c:pt>
                <c:pt idx="255">
                  <c:v>-0.17810997833107933</c:v>
                </c:pt>
                <c:pt idx="256">
                  <c:v>-0.17790562306780094</c:v>
                </c:pt>
                <c:pt idx="257">
                  <c:v>-0.17767365306789884</c:v>
                </c:pt>
                <c:pt idx="258">
                  <c:v>-0.17747575306795232</c:v>
                </c:pt>
                <c:pt idx="259">
                  <c:v>-0.17729253306787038</c:v>
                </c:pt>
                <c:pt idx="260">
                  <c:v>-0.17718127306794429</c:v>
                </c:pt>
                <c:pt idx="261">
                  <c:v>-0.17668081473466657</c:v>
                </c:pt>
                <c:pt idx="262">
                  <c:v>-0.17647187723459012</c:v>
                </c:pt>
                <c:pt idx="263">
                  <c:v>-0.17627141306796551</c:v>
                </c:pt>
                <c:pt idx="264">
                  <c:v>-0.17608532306805103</c:v>
                </c:pt>
                <c:pt idx="265">
                  <c:v>-0.17587145306791291</c:v>
                </c:pt>
                <c:pt idx="266">
                  <c:v>-0.1756824630678864</c:v>
                </c:pt>
                <c:pt idx="267">
                  <c:v>-0.17547876242954885</c:v>
                </c:pt>
                <c:pt idx="268">
                  <c:v>-0.17531405511932979</c:v>
                </c:pt>
                <c:pt idx="269">
                  <c:v>-0.17466680640130511</c:v>
                </c:pt>
                <c:pt idx="270">
                  <c:v>-0.17457054306794367</c:v>
                </c:pt>
                <c:pt idx="271">
                  <c:v>-0.17437778306792501</c:v>
                </c:pt>
                <c:pt idx="272">
                  <c:v>-0.17419520306786757</c:v>
                </c:pt>
                <c:pt idx="273">
                  <c:v>-0.17400974306789874</c:v>
                </c:pt>
                <c:pt idx="274">
                  <c:v>-0.1738147030680324</c:v>
                </c:pt>
                <c:pt idx="275">
                  <c:v>-0.17364302306800988</c:v>
                </c:pt>
                <c:pt idx="276">
                  <c:v>-0.1734766630678877</c:v>
                </c:pt>
                <c:pt idx="277">
                  <c:v>-0.17322627306792532</c:v>
                </c:pt>
                <c:pt idx="278">
                  <c:v>-0.17260997098466641</c:v>
                </c:pt>
                <c:pt idx="279">
                  <c:v>-0.17234823266403518</c:v>
                </c:pt>
                <c:pt idx="280">
                  <c:v>-0.17217499306802608</c:v>
                </c:pt>
                <c:pt idx="281">
                  <c:v>-0.17196246306789942</c:v>
                </c:pt>
                <c:pt idx="282">
                  <c:v>-0.17179549306803221</c:v>
                </c:pt>
                <c:pt idx="283">
                  <c:v>-0.17161846306785838</c:v>
                </c:pt>
                <c:pt idx="284">
                  <c:v>-0.17143555355579573</c:v>
                </c:pt>
                <c:pt idx="285">
                  <c:v>-0.17126260306797297</c:v>
                </c:pt>
                <c:pt idx="286">
                  <c:v>-0.17106801306778158</c:v>
                </c:pt>
                <c:pt idx="287">
                  <c:v>-0.17084255306795626</c:v>
                </c:pt>
                <c:pt idx="288">
                  <c:v>-0.17064237306793478</c:v>
                </c:pt>
                <c:pt idx="289">
                  <c:v>-0.17047413165376218</c:v>
                </c:pt>
                <c:pt idx="290">
                  <c:v>-0.17027745306799613</c:v>
                </c:pt>
                <c:pt idx="291">
                  <c:v>-0.17009168306805122</c:v>
                </c:pt>
                <c:pt idx="292">
                  <c:v>-0.16985276306802177</c:v>
                </c:pt>
                <c:pt idx="293">
                  <c:v>-0.16965557306789947</c:v>
                </c:pt>
                <c:pt idx="294">
                  <c:v>-0.16949603306805733</c:v>
                </c:pt>
                <c:pt idx="295">
                  <c:v>-0.16927105801417497</c:v>
                </c:pt>
                <c:pt idx="296">
                  <c:v>-0.16912095306801683</c:v>
                </c:pt>
                <c:pt idx="297">
                  <c:v>-0.16894968306799299</c:v>
                </c:pt>
                <c:pt idx="298">
                  <c:v>-0.16875881306810925</c:v>
                </c:pt>
                <c:pt idx="299">
                  <c:v>-0.16856993306804219</c:v>
                </c:pt>
                <c:pt idx="300">
                  <c:v>-0.16837246498722891</c:v>
                </c:pt>
                <c:pt idx="301">
                  <c:v>-0.16819281306807449</c:v>
                </c:pt>
                <c:pt idx="302">
                  <c:v>-0.16798400306790037</c:v>
                </c:pt>
                <c:pt idx="303">
                  <c:v>-0.16778609306788894</c:v>
                </c:pt>
                <c:pt idx="304">
                  <c:v>-0.16759329306792395</c:v>
                </c:pt>
                <c:pt idx="305">
                  <c:v>-0.1674114776134559</c:v>
                </c:pt>
                <c:pt idx="306">
                  <c:v>-0.16719586306788869</c:v>
                </c:pt>
                <c:pt idx="307">
                  <c:v>-0.16698051306805434</c:v>
                </c:pt>
                <c:pt idx="308">
                  <c:v>-0.1668047230679548</c:v>
                </c:pt>
                <c:pt idx="309">
                  <c:v>-0.16668820306789206</c:v>
                </c:pt>
                <c:pt idx="310">
                  <c:v>-0.16653236881255395</c:v>
                </c:pt>
                <c:pt idx="311">
                  <c:v>-0.16635760306789393</c:v>
                </c:pt>
                <c:pt idx="312">
                  <c:v>-0.16617232306801094</c:v>
                </c:pt>
                <c:pt idx="313">
                  <c:v>-0.16602746306786295</c:v>
                </c:pt>
                <c:pt idx="314">
                  <c:v>-0.16590761715394819</c:v>
                </c:pt>
                <c:pt idx="315">
                  <c:v>-0.16531994494300761</c:v>
                </c:pt>
                <c:pt idx="316">
                  <c:v>-0.16510764306802628</c:v>
                </c:pt>
                <c:pt idx="317">
                  <c:v>-0.16489374306800642</c:v>
                </c:pt>
                <c:pt idx="318">
                  <c:v>-0.16466480306792172</c:v>
                </c:pt>
                <c:pt idx="319">
                  <c:v>-0.16446314306786303</c:v>
                </c:pt>
                <c:pt idx="320">
                  <c:v>-0.16423205306797689</c:v>
                </c:pt>
                <c:pt idx="321">
                  <c:v>-0.16403895727846421</c:v>
                </c:pt>
                <c:pt idx="322">
                  <c:v>-0.16385842306789306</c:v>
                </c:pt>
                <c:pt idx="323">
                  <c:v>-0.16364595306782809</c:v>
                </c:pt>
                <c:pt idx="324">
                  <c:v>-0.16344285306800543</c:v>
                </c:pt>
                <c:pt idx="325">
                  <c:v>-0.16329558306807718</c:v>
                </c:pt>
                <c:pt idx="326">
                  <c:v>-0.16313453973450007</c:v>
                </c:pt>
                <c:pt idx="327">
                  <c:v>-0.16292891306807178</c:v>
                </c:pt>
                <c:pt idx="328">
                  <c:v>-0.16272795306787208</c:v>
                </c:pt>
                <c:pt idx="329">
                  <c:v>-0.16253641306799699</c:v>
                </c:pt>
                <c:pt idx="330">
                  <c:v>-0.16236855589616545</c:v>
                </c:pt>
                <c:pt idx="331">
                  <c:v>-0.16217037306786608</c:v>
                </c:pt>
                <c:pt idx="332">
                  <c:v>-0.16202095306793751</c:v>
                </c:pt>
                <c:pt idx="333">
                  <c:v>-0.16188627306794956</c:v>
                </c:pt>
                <c:pt idx="334">
                  <c:v>-0.16139830383710327</c:v>
                </c:pt>
                <c:pt idx="335">
                  <c:v>-0.16122881306799292</c:v>
                </c:pt>
                <c:pt idx="336">
                  <c:v>-0.16103487306794761</c:v>
                </c:pt>
                <c:pt idx="337">
                  <c:v>-0.1608248730680088</c:v>
                </c:pt>
                <c:pt idx="338">
                  <c:v>-0.16064448306799775</c:v>
                </c:pt>
                <c:pt idx="339">
                  <c:v>-0.16048767306781997</c:v>
                </c:pt>
                <c:pt idx="340">
                  <c:v>-0.16036137306799964</c:v>
                </c:pt>
                <c:pt idx="341">
                  <c:v>-0.1601425652027188</c:v>
                </c:pt>
                <c:pt idx="342">
                  <c:v>-0.16004329229872388</c:v>
                </c:pt>
                <c:pt idx="343">
                  <c:v>-0.15945877306793943</c:v>
                </c:pt>
                <c:pt idx="344">
                  <c:v>-0.15935903837397808</c:v>
                </c:pt>
                <c:pt idx="345">
                  <c:v>-0.15917185306797421</c:v>
                </c:pt>
                <c:pt idx="346">
                  <c:v>-0.15897518306800873</c:v>
                </c:pt>
                <c:pt idx="347">
                  <c:v>-0.15877986306789194</c:v>
                </c:pt>
                <c:pt idx="348">
                  <c:v>-0.15858598013866759</c:v>
                </c:pt>
                <c:pt idx="349">
                  <c:v>-0.15837133306791892</c:v>
                </c:pt>
                <c:pt idx="350">
                  <c:v>-0.15819438215888232</c:v>
                </c:pt>
                <c:pt idx="351">
                  <c:v>-0.15772421424439648</c:v>
                </c:pt>
                <c:pt idx="352">
                  <c:v>-0.15762878306784961</c:v>
                </c:pt>
                <c:pt idx="353">
                  <c:v>-0.15753055589613046</c:v>
                </c:pt>
                <c:pt idx="354">
                  <c:v>-0.15733150306802204</c:v>
                </c:pt>
                <c:pt idx="355">
                  <c:v>-0.15712397306803888</c:v>
                </c:pt>
                <c:pt idx="356">
                  <c:v>-0.15695494306785926</c:v>
                </c:pt>
                <c:pt idx="357">
                  <c:v>-0.15676314306800526</c:v>
                </c:pt>
                <c:pt idx="358">
                  <c:v>-0.15663830603506324</c:v>
                </c:pt>
                <c:pt idx="359">
                  <c:v>-0.15650286628833499</c:v>
                </c:pt>
                <c:pt idx="360">
                  <c:v>-0.155338840969165</c:v>
                </c:pt>
                <c:pt idx="361">
                  <c:v>-0.15513529306805651</c:v>
                </c:pt>
                <c:pt idx="362">
                  <c:v>-0.15496963306796388</c:v>
                </c:pt>
                <c:pt idx="363">
                  <c:v>-0.15478108306801636</c:v>
                </c:pt>
                <c:pt idx="364">
                  <c:v>-0.15458086881270111</c:v>
                </c:pt>
                <c:pt idx="365">
                  <c:v>-0.15436752306791846</c:v>
                </c:pt>
                <c:pt idx="366">
                  <c:v>-0.15382009124978419</c:v>
                </c:pt>
                <c:pt idx="367">
                  <c:v>-0.15371946306792966</c:v>
                </c:pt>
                <c:pt idx="368">
                  <c:v>-0.15355788306797544</c:v>
                </c:pt>
                <c:pt idx="369">
                  <c:v>-0.15342445306781383</c:v>
                </c:pt>
                <c:pt idx="370">
                  <c:v>-0.1531549498356384</c:v>
                </c:pt>
                <c:pt idx="371">
                  <c:v>-0.15291927306800807</c:v>
                </c:pt>
                <c:pt idx="372">
                  <c:v>-0.15271073306796282</c:v>
                </c:pt>
                <c:pt idx="373">
                  <c:v>-0.15241335306797071</c:v>
                </c:pt>
                <c:pt idx="374">
                  <c:v>-0.15224436306803577</c:v>
                </c:pt>
                <c:pt idx="375">
                  <c:v>-0.15210218973460599</c:v>
                </c:pt>
                <c:pt idx="376">
                  <c:v>-0.15163384449648737</c:v>
                </c:pt>
                <c:pt idx="377">
                  <c:v>-0.15147763176358353</c:v>
                </c:pt>
                <c:pt idx="378">
                  <c:v>-0.15131362306789248</c:v>
                </c:pt>
                <c:pt idx="379">
                  <c:v>-0.15111869306797143</c:v>
                </c:pt>
                <c:pt idx="380">
                  <c:v>-0.15094754306791469</c:v>
                </c:pt>
                <c:pt idx="381">
                  <c:v>-0.15073890306794632</c:v>
                </c:pt>
                <c:pt idx="382">
                  <c:v>-0.15060314119983792</c:v>
                </c:pt>
                <c:pt idx="383">
                  <c:v>-0.15042267605298321</c:v>
                </c:pt>
                <c:pt idx="384">
                  <c:v>-0.14942933492358179</c:v>
                </c:pt>
                <c:pt idx="385">
                  <c:v>-0.14925967306787419</c:v>
                </c:pt>
                <c:pt idx="386">
                  <c:v>-0.14906602306787425</c:v>
                </c:pt>
                <c:pt idx="387">
                  <c:v>-0.14890719306802691</c:v>
                </c:pt>
                <c:pt idx="388">
                  <c:v>-0.14872299071494416</c:v>
                </c:pt>
                <c:pt idx="389">
                  <c:v>-0.14862855878222098</c:v>
                </c:pt>
                <c:pt idx="390">
                  <c:v>-0.14813723973458084</c:v>
                </c:pt>
                <c:pt idx="391">
                  <c:v>-0.14801091306804892</c:v>
                </c:pt>
                <c:pt idx="392">
                  <c:v>-0.14781783306793284</c:v>
                </c:pt>
                <c:pt idx="393">
                  <c:v>-0.14763517306805338</c:v>
                </c:pt>
                <c:pt idx="394">
                  <c:v>-0.14752873306814251</c:v>
                </c:pt>
                <c:pt idx="395">
                  <c:v>-0.14734121930450783</c:v>
                </c:pt>
                <c:pt idx="396">
                  <c:v>-0.14717486306787464</c:v>
                </c:pt>
                <c:pt idx="397">
                  <c:v>-0.14704320565218162</c:v>
                </c:pt>
                <c:pt idx="398">
                  <c:v>-0.14653660640135519</c:v>
                </c:pt>
                <c:pt idx="399">
                  <c:v>-0.14638637306802593</c:v>
                </c:pt>
                <c:pt idx="400">
                  <c:v>-0.14619688417896276</c:v>
                </c:pt>
                <c:pt idx="401">
                  <c:v>-0.14600494306793627</c:v>
                </c:pt>
                <c:pt idx="402">
                  <c:v>-0.14580214306796796</c:v>
                </c:pt>
                <c:pt idx="403">
                  <c:v>-0.14562528306790068</c:v>
                </c:pt>
                <c:pt idx="404">
                  <c:v>-0.14546989306796845</c:v>
                </c:pt>
                <c:pt idx="405">
                  <c:v>-0.14536361830607802</c:v>
                </c:pt>
                <c:pt idx="406">
                  <c:v>-0.14465640640131033</c:v>
                </c:pt>
                <c:pt idx="407">
                  <c:v>-0.1445550430680527</c:v>
                </c:pt>
                <c:pt idx="408">
                  <c:v>-0.14438321306789709</c:v>
                </c:pt>
                <c:pt idx="409">
                  <c:v>-0.14420197306795046</c:v>
                </c:pt>
                <c:pt idx="410">
                  <c:v>-0.14404330306796007</c:v>
                </c:pt>
                <c:pt idx="411">
                  <c:v>-0.14390017205781191</c:v>
                </c:pt>
                <c:pt idx="412">
                  <c:v>-0.14375965306794575</c:v>
                </c:pt>
                <c:pt idx="413">
                  <c:v>-0.14368520855178701</c:v>
                </c:pt>
                <c:pt idx="414">
                  <c:v>-0.14335991409355126</c:v>
                </c:pt>
                <c:pt idx="415">
                  <c:v>-0.14325949306797281</c:v>
                </c:pt>
                <c:pt idx="416">
                  <c:v>-0.14312437306797676</c:v>
                </c:pt>
                <c:pt idx="417">
                  <c:v>-0.14297067306793571</c:v>
                </c:pt>
                <c:pt idx="418">
                  <c:v>-0.14278798013864963</c:v>
                </c:pt>
                <c:pt idx="419">
                  <c:v>-0.14260373306795771</c:v>
                </c:pt>
                <c:pt idx="420">
                  <c:v>-0.14239249306793067</c:v>
                </c:pt>
                <c:pt idx="421">
                  <c:v>-0.14225215914389372</c:v>
                </c:pt>
                <c:pt idx="422">
                  <c:v>-0.14167196123993617</c:v>
                </c:pt>
                <c:pt idx="423">
                  <c:v>-0.14151972761334264</c:v>
                </c:pt>
                <c:pt idx="424">
                  <c:v>-0.14136059306798643</c:v>
                </c:pt>
                <c:pt idx="425">
                  <c:v>-0.1411902730679771</c:v>
                </c:pt>
                <c:pt idx="426">
                  <c:v>-0.14107049306795721</c:v>
                </c:pt>
                <c:pt idx="427">
                  <c:v>-0.14092740306792001</c:v>
                </c:pt>
                <c:pt idx="428">
                  <c:v>-0.14076995163931377</c:v>
                </c:pt>
                <c:pt idx="429">
                  <c:v>-0.14065801725398325</c:v>
                </c:pt>
                <c:pt idx="430">
                  <c:v>-0.13997873374215436</c:v>
                </c:pt>
                <c:pt idx="431">
                  <c:v>-0.13980051306793939</c:v>
                </c:pt>
                <c:pt idx="432">
                  <c:v>-0.13964380306781271</c:v>
                </c:pt>
                <c:pt idx="433">
                  <c:v>-0.13948629306784721</c:v>
                </c:pt>
                <c:pt idx="434">
                  <c:v>-0.13936015185572623</c:v>
                </c:pt>
                <c:pt idx="435">
                  <c:v>-0.13921013306791974</c:v>
                </c:pt>
                <c:pt idx="436">
                  <c:v>-0.13904117306790914</c:v>
                </c:pt>
                <c:pt idx="437">
                  <c:v>-0.13890041306784445</c:v>
                </c:pt>
                <c:pt idx="438">
                  <c:v>-0.13881327306793884</c:v>
                </c:pt>
                <c:pt idx="439">
                  <c:v>-0.13842608008559418</c:v>
                </c:pt>
                <c:pt idx="440">
                  <c:v>-0.13830366632645053</c:v>
                </c:pt>
                <c:pt idx="441">
                  <c:v>-0.13812291306787472</c:v>
                </c:pt>
                <c:pt idx="442">
                  <c:v>-0.13796227306806941</c:v>
                </c:pt>
                <c:pt idx="443">
                  <c:v>-0.13777155306790689</c:v>
                </c:pt>
                <c:pt idx="444">
                  <c:v>-0.13761289306800961</c:v>
                </c:pt>
                <c:pt idx="445">
                  <c:v>-0.13744323266384134</c:v>
                </c:pt>
                <c:pt idx="446">
                  <c:v>-0.13729817306790446</c:v>
                </c:pt>
                <c:pt idx="447">
                  <c:v>-0.13717573973462999</c:v>
                </c:pt>
                <c:pt idx="448">
                  <c:v>-0.13668392931792539</c:v>
                </c:pt>
                <c:pt idx="449">
                  <c:v>-0.13658630306802882</c:v>
                </c:pt>
                <c:pt idx="450">
                  <c:v>-0.13639493306791911</c:v>
                </c:pt>
                <c:pt idx="451">
                  <c:v>-0.13621871306796163</c:v>
                </c:pt>
                <c:pt idx="452">
                  <c:v>-0.13604905084572758</c:v>
                </c:pt>
                <c:pt idx="453">
                  <c:v>-0.1358581130678829</c:v>
                </c:pt>
                <c:pt idx="454">
                  <c:v>-0.13568298306799426</c:v>
                </c:pt>
                <c:pt idx="455">
                  <c:v>-0.13549531306799181</c:v>
                </c:pt>
                <c:pt idx="456">
                  <c:v>-0.13540705685174723</c:v>
                </c:pt>
                <c:pt idx="457">
                  <c:v>-0.13485749181796797</c:v>
                </c:pt>
                <c:pt idx="458">
                  <c:v>-0.13474105801432762</c:v>
                </c:pt>
                <c:pt idx="459">
                  <c:v>-0.1345919730678844</c:v>
                </c:pt>
                <c:pt idx="460">
                  <c:v>-0.13442640306789153</c:v>
                </c:pt>
                <c:pt idx="461">
                  <c:v>-0.13426172306789402</c:v>
                </c:pt>
                <c:pt idx="462">
                  <c:v>-0.13408703306788541</c:v>
                </c:pt>
                <c:pt idx="463">
                  <c:v>-0.13396129480716482</c:v>
                </c:pt>
                <c:pt idx="464">
                  <c:v>-0.13315433276936525</c:v>
                </c:pt>
                <c:pt idx="465">
                  <c:v>-0.13299466306797575</c:v>
                </c:pt>
                <c:pt idx="466">
                  <c:v>-0.13287002306786633</c:v>
                </c:pt>
                <c:pt idx="467">
                  <c:v>-0.13269413306809957</c:v>
                </c:pt>
                <c:pt idx="468">
                  <c:v>-0.1325222430679816</c:v>
                </c:pt>
                <c:pt idx="469">
                  <c:v>-0.1323803071588259</c:v>
                </c:pt>
                <c:pt idx="470">
                  <c:v>-0.13189475878220946</c:v>
                </c:pt>
                <c:pt idx="471">
                  <c:v>-0.13175212000680858</c:v>
                </c:pt>
                <c:pt idx="472">
                  <c:v>-0.13158564306796455</c:v>
                </c:pt>
                <c:pt idx="473">
                  <c:v>-0.13144287306798225</c:v>
                </c:pt>
                <c:pt idx="474">
                  <c:v>-0.13130232306792783</c:v>
                </c:pt>
                <c:pt idx="475">
                  <c:v>-0.1311578930679787</c:v>
                </c:pt>
                <c:pt idx="476">
                  <c:v>-0.13100449306800499</c:v>
                </c:pt>
                <c:pt idx="477">
                  <c:v>-0.13087877306794837</c:v>
                </c:pt>
                <c:pt idx="478">
                  <c:v>-0.13040027306783492</c:v>
                </c:pt>
                <c:pt idx="479">
                  <c:v>-0.13027181306794938</c:v>
                </c:pt>
                <c:pt idx="480">
                  <c:v>-0.13010071306794657</c:v>
                </c:pt>
                <c:pt idx="481">
                  <c:v>-0.12998964306788713</c:v>
                </c:pt>
                <c:pt idx="482">
                  <c:v>-0.12982167306795128</c:v>
                </c:pt>
                <c:pt idx="483">
                  <c:v>-0.12966650776176888</c:v>
                </c:pt>
                <c:pt idx="484">
                  <c:v>-0.12952362306796772</c:v>
                </c:pt>
                <c:pt idx="485">
                  <c:v>-0.12934541306790953</c:v>
                </c:pt>
                <c:pt idx="486">
                  <c:v>-0.12926855306794494</c:v>
                </c:pt>
                <c:pt idx="487">
                  <c:v>-0.12889766195682739</c:v>
                </c:pt>
                <c:pt idx="488">
                  <c:v>-0.12882052306792957</c:v>
                </c:pt>
                <c:pt idx="489">
                  <c:v>-0.1286393235728554</c:v>
                </c:pt>
                <c:pt idx="490">
                  <c:v>-0.12846707306786703</c:v>
                </c:pt>
                <c:pt idx="491">
                  <c:v>-0.12830426306786086</c:v>
                </c:pt>
                <c:pt idx="492">
                  <c:v>-0.12812780306784077</c:v>
                </c:pt>
                <c:pt idx="493">
                  <c:v>-0.12799674306788239</c:v>
                </c:pt>
                <c:pt idx="494">
                  <c:v>-0.12786966254165577</c:v>
                </c:pt>
                <c:pt idx="495">
                  <c:v>-0.12737516347888794</c:v>
                </c:pt>
                <c:pt idx="496">
                  <c:v>-0.12723062306794475</c:v>
                </c:pt>
                <c:pt idx="497">
                  <c:v>-0.1271023630678485</c:v>
                </c:pt>
                <c:pt idx="498">
                  <c:v>-0.12693927306797553</c:v>
                </c:pt>
                <c:pt idx="499">
                  <c:v>-0.12676525306801523</c:v>
                </c:pt>
                <c:pt idx="500">
                  <c:v>-0.126640373067886</c:v>
                </c:pt>
                <c:pt idx="501">
                  <c:v>-0.12650356898637938</c:v>
                </c:pt>
                <c:pt idx="502">
                  <c:v>-0.12638699071501941</c:v>
                </c:pt>
                <c:pt idx="503">
                  <c:v>-0.12575838076024587</c:v>
                </c:pt>
                <c:pt idx="504">
                  <c:v>-0.12564544306795261</c:v>
                </c:pt>
                <c:pt idx="505">
                  <c:v>-0.12550193306796595</c:v>
                </c:pt>
                <c:pt idx="506">
                  <c:v>-0.12538018306800325</c:v>
                </c:pt>
                <c:pt idx="507">
                  <c:v>-0.12521563176352404</c:v>
                </c:pt>
                <c:pt idx="508">
                  <c:v>-0.12508235306793841</c:v>
                </c:pt>
                <c:pt idx="509">
                  <c:v>-0.12496831104260764</c:v>
                </c:pt>
                <c:pt idx="510">
                  <c:v>-0.12445839263315858</c:v>
                </c:pt>
                <c:pt idx="511">
                  <c:v>-0.12434768306793842</c:v>
                </c:pt>
                <c:pt idx="512">
                  <c:v>-0.12420173306793464</c:v>
                </c:pt>
                <c:pt idx="513">
                  <c:v>-0.12407131388425796</c:v>
                </c:pt>
                <c:pt idx="514">
                  <c:v>-0.12392010306794535</c:v>
                </c:pt>
                <c:pt idx="515">
                  <c:v>-0.12379243306793347</c:v>
                </c:pt>
                <c:pt idx="516">
                  <c:v>-0.12363492306795371</c:v>
                </c:pt>
                <c:pt idx="517">
                  <c:v>-0.12351321672993266</c:v>
                </c:pt>
                <c:pt idx="518">
                  <c:v>-0.12313502306793117</c:v>
                </c:pt>
                <c:pt idx="519">
                  <c:v>-0.12303884007828009</c:v>
                </c:pt>
                <c:pt idx="520">
                  <c:v>-0.12291384306794839</c:v>
                </c:pt>
                <c:pt idx="521">
                  <c:v>-0.12277220306802411</c:v>
                </c:pt>
                <c:pt idx="522">
                  <c:v>-0.12262253306795406</c:v>
                </c:pt>
                <c:pt idx="523">
                  <c:v>-0.1225051330679037</c:v>
                </c:pt>
                <c:pt idx="524">
                  <c:v>-0.12236029306787091</c:v>
                </c:pt>
                <c:pt idx="525">
                  <c:v>-0.12223284283527397</c:v>
                </c:pt>
                <c:pt idx="526">
                  <c:v>-0.12210983367401695</c:v>
                </c:pt>
                <c:pt idx="527">
                  <c:v>-0.1217612730679463</c:v>
                </c:pt>
                <c:pt idx="528">
                  <c:v>-0.12166164306799493</c:v>
                </c:pt>
                <c:pt idx="529">
                  <c:v>-0.12151680306797633</c:v>
                </c:pt>
                <c:pt idx="530">
                  <c:v>-0.12139811306788317</c:v>
                </c:pt>
                <c:pt idx="531">
                  <c:v>-0.1212801830680235</c:v>
                </c:pt>
                <c:pt idx="532">
                  <c:v>-0.12119219938379899</c:v>
                </c:pt>
                <c:pt idx="533">
                  <c:v>-0.12103926306789961</c:v>
                </c:pt>
                <c:pt idx="534">
                  <c:v>-0.12093385306809523</c:v>
                </c:pt>
                <c:pt idx="535">
                  <c:v>-0.12080264806795074</c:v>
                </c:pt>
                <c:pt idx="536">
                  <c:v>-0.12036855567669139</c:v>
                </c:pt>
                <c:pt idx="537">
                  <c:v>-0.12024237306791014</c:v>
                </c:pt>
                <c:pt idx="538">
                  <c:v>-0.12013925109003766</c:v>
                </c:pt>
                <c:pt idx="539">
                  <c:v>-0.12002957306793863</c:v>
                </c:pt>
                <c:pt idx="540">
                  <c:v>-0.11990082306795102</c:v>
                </c:pt>
                <c:pt idx="541">
                  <c:v>-0.11979460306795892</c:v>
                </c:pt>
                <c:pt idx="542">
                  <c:v>-0.11965299306800149</c:v>
                </c:pt>
                <c:pt idx="543">
                  <c:v>-0.11951387306802991</c:v>
                </c:pt>
                <c:pt idx="544">
                  <c:v>-0.11940220163940296</c:v>
                </c:pt>
                <c:pt idx="545">
                  <c:v>-0.11895527306793957</c:v>
                </c:pt>
                <c:pt idx="546">
                  <c:v>-0.11887760306787243</c:v>
                </c:pt>
                <c:pt idx="547">
                  <c:v>-0.11875800306796691</c:v>
                </c:pt>
                <c:pt idx="548">
                  <c:v>-0.11858725306798593</c:v>
                </c:pt>
                <c:pt idx="549">
                  <c:v>-0.11843315306798277</c:v>
                </c:pt>
                <c:pt idx="550">
                  <c:v>-0.11829778370622542</c:v>
                </c:pt>
                <c:pt idx="551">
                  <c:v>-0.11815512306802139</c:v>
                </c:pt>
                <c:pt idx="552">
                  <c:v>-0.11803603306799459</c:v>
                </c:pt>
                <c:pt idx="553">
                  <c:v>-0.11796105084572162</c:v>
                </c:pt>
                <c:pt idx="554">
                  <c:v>-0.11765588845260312</c:v>
                </c:pt>
                <c:pt idx="555">
                  <c:v>-0.11758909306797705</c:v>
                </c:pt>
                <c:pt idx="556">
                  <c:v>-0.11740865306795456</c:v>
                </c:pt>
                <c:pt idx="557">
                  <c:v>-0.11726245674137208</c:v>
                </c:pt>
                <c:pt idx="558">
                  <c:v>-0.11708410306789574</c:v>
                </c:pt>
                <c:pt idx="559">
                  <c:v>-0.11696058306800697</c:v>
                </c:pt>
                <c:pt idx="560">
                  <c:v>-0.11678558306802249</c:v>
                </c:pt>
                <c:pt idx="561">
                  <c:v>-0.11665863306798488</c:v>
                </c:pt>
                <c:pt idx="562">
                  <c:v>-0.1165612730679442</c:v>
                </c:pt>
                <c:pt idx="563">
                  <c:v>-0.1162130815785645</c:v>
                </c:pt>
                <c:pt idx="564">
                  <c:v>-0.11610360306799808</c:v>
                </c:pt>
                <c:pt idx="565">
                  <c:v>-0.11598446306791743</c:v>
                </c:pt>
                <c:pt idx="566">
                  <c:v>-0.11585592306792591</c:v>
                </c:pt>
                <c:pt idx="567">
                  <c:v>-0.11570776306777475</c:v>
                </c:pt>
                <c:pt idx="568">
                  <c:v>-0.11557474306793841</c:v>
                </c:pt>
                <c:pt idx="569">
                  <c:v>-0.11544883429237981</c:v>
                </c:pt>
                <c:pt idx="570">
                  <c:v>-0.11526749306798938</c:v>
                </c:pt>
                <c:pt idx="571">
                  <c:v>-0.11518127306794669</c:v>
                </c:pt>
                <c:pt idx="572">
                  <c:v>-0.11474064449637925</c:v>
                </c:pt>
                <c:pt idx="573">
                  <c:v>-0.11468136306787358</c:v>
                </c:pt>
                <c:pt idx="574">
                  <c:v>-0.11443060306785927</c:v>
                </c:pt>
                <c:pt idx="575">
                  <c:v>-0.11431213306791221</c:v>
                </c:pt>
                <c:pt idx="576">
                  <c:v>-0.11417374925849803</c:v>
                </c:pt>
                <c:pt idx="577">
                  <c:v>-0.11403926306780934</c:v>
                </c:pt>
                <c:pt idx="578">
                  <c:v>-0.11393621306788759</c:v>
                </c:pt>
                <c:pt idx="579">
                  <c:v>-0.11382710306779131</c:v>
                </c:pt>
                <c:pt idx="580">
                  <c:v>-0.11379275034070704</c:v>
                </c:pt>
                <c:pt idx="581">
                  <c:v>-0.11341448735362292</c:v>
                </c:pt>
                <c:pt idx="582">
                  <c:v>-0.11334263306784462</c:v>
                </c:pt>
                <c:pt idx="583">
                  <c:v>-0.11321225265976408</c:v>
                </c:pt>
                <c:pt idx="584">
                  <c:v>-0.11307604306793455</c:v>
                </c:pt>
                <c:pt idx="585">
                  <c:v>-0.11292823306789046</c:v>
                </c:pt>
                <c:pt idx="586">
                  <c:v>-0.11279508306790836</c:v>
                </c:pt>
                <c:pt idx="587">
                  <c:v>-0.11263662306785707</c:v>
                </c:pt>
                <c:pt idx="588">
                  <c:v>-0.11250749306806537</c:v>
                </c:pt>
                <c:pt idx="589">
                  <c:v>-0.11240163021075489</c:v>
                </c:pt>
                <c:pt idx="590">
                  <c:v>-0.11204348359426315</c:v>
                </c:pt>
                <c:pt idx="591">
                  <c:v>-0.11195847306794346</c:v>
                </c:pt>
                <c:pt idx="592">
                  <c:v>-0.11179136306803629</c:v>
                </c:pt>
                <c:pt idx="593">
                  <c:v>-0.11164731306809014</c:v>
                </c:pt>
                <c:pt idx="594">
                  <c:v>-0.11150433306798392</c:v>
                </c:pt>
                <c:pt idx="595">
                  <c:v>-0.11137999720587285</c:v>
                </c:pt>
                <c:pt idx="596">
                  <c:v>-0.11125611306795238</c:v>
                </c:pt>
                <c:pt idx="597">
                  <c:v>-0.11110186517313994</c:v>
                </c:pt>
                <c:pt idx="598">
                  <c:v>-0.11066440350258237</c:v>
                </c:pt>
                <c:pt idx="599">
                  <c:v>-0.11055091306778306</c:v>
                </c:pt>
                <c:pt idx="600">
                  <c:v>-0.11043014306802951</c:v>
                </c:pt>
                <c:pt idx="601">
                  <c:v>-0.11030016195678627</c:v>
                </c:pt>
                <c:pt idx="602">
                  <c:v>-0.11019357306796002</c:v>
                </c:pt>
                <c:pt idx="603">
                  <c:v>-0.11005284306803276</c:v>
                </c:pt>
                <c:pt idx="604">
                  <c:v>-0.10992533306787777</c:v>
                </c:pt>
                <c:pt idx="605">
                  <c:v>-0.1097820530679883</c:v>
                </c:pt>
                <c:pt idx="606">
                  <c:v>-0.10973122958968425</c:v>
                </c:pt>
                <c:pt idx="607">
                  <c:v>-0.10934161349352678</c:v>
                </c:pt>
                <c:pt idx="608">
                  <c:v>-0.10924321306799814</c:v>
                </c:pt>
                <c:pt idx="609">
                  <c:v>-0.10906521306796441</c:v>
                </c:pt>
                <c:pt idx="610">
                  <c:v>-0.10895057306804293</c:v>
                </c:pt>
                <c:pt idx="611">
                  <c:v>-0.10880281306796745</c:v>
                </c:pt>
                <c:pt idx="612">
                  <c:v>-0.1086913230679443</c:v>
                </c:pt>
                <c:pt idx="613">
                  <c:v>-0.10854520247958997</c:v>
                </c:pt>
                <c:pt idx="614">
                  <c:v>-0.10842981306787182</c:v>
                </c:pt>
                <c:pt idx="615">
                  <c:v>-0.10837127306788834</c:v>
                </c:pt>
                <c:pt idx="616">
                  <c:v>-0.10800566522486577</c:v>
                </c:pt>
                <c:pt idx="617">
                  <c:v>-0.10789679306802218</c:v>
                </c:pt>
                <c:pt idx="618">
                  <c:v>-0.1077599730678287</c:v>
                </c:pt>
                <c:pt idx="619">
                  <c:v>-0.10765097199269746</c:v>
                </c:pt>
                <c:pt idx="620">
                  <c:v>-0.10747251774893134</c:v>
                </c:pt>
                <c:pt idx="621">
                  <c:v>-0.10735310306792202</c:v>
                </c:pt>
                <c:pt idx="622">
                  <c:v>-0.10724418306789121</c:v>
                </c:pt>
                <c:pt idx="623">
                  <c:v>-0.10708612155283964</c:v>
                </c:pt>
                <c:pt idx="624">
                  <c:v>-0.10664596872018708</c:v>
                </c:pt>
                <c:pt idx="625">
                  <c:v>-0.10650387100602646</c:v>
                </c:pt>
                <c:pt idx="626">
                  <c:v>-0.106393703067937</c:v>
                </c:pt>
                <c:pt idx="627">
                  <c:v>-0.10625386306793416</c:v>
                </c:pt>
                <c:pt idx="628">
                  <c:v>-0.10613775306795507</c:v>
                </c:pt>
                <c:pt idx="629">
                  <c:v>-0.10599115306794718</c:v>
                </c:pt>
                <c:pt idx="630">
                  <c:v>-0.1058579567414597</c:v>
                </c:pt>
                <c:pt idx="631">
                  <c:v>-0.10574460306786196</c:v>
                </c:pt>
                <c:pt idx="632">
                  <c:v>-0.10565727306796192</c:v>
                </c:pt>
                <c:pt idx="633">
                  <c:v>-0.10528176560524116</c:v>
                </c:pt>
                <c:pt idx="634">
                  <c:v>-0.1051470830679051</c:v>
                </c:pt>
                <c:pt idx="635">
                  <c:v>-0.10503941306801323</c:v>
                </c:pt>
                <c:pt idx="636">
                  <c:v>-0.10490454306787458</c:v>
                </c:pt>
                <c:pt idx="637">
                  <c:v>-0.1048078668177794</c:v>
                </c:pt>
                <c:pt idx="638">
                  <c:v>-0.10463110306778847</c:v>
                </c:pt>
                <c:pt idx="639">
                  <c:v>-0.10451411306796389</c:v>
                </c:pt>
                <c:pt idx="640">
                  <c:v>-0.10437593306784265</c:v>
                </c:pt>
                <c:pt idx="641">
                  <c:v>-0.10428127306794015</c:v>
                </c:pt>
                <c:pt idx="642">
                  <c:v>-0.10384385515753536</c:v>
                </c:pt>
                <c:pt idx="643">
                  <c:v>-0.10372106654624252</c:v>
                </c:pt>
                <c:pt idx="644">
                  <c:v>-0.10357650836201063</c:v>
                </c:pt>
                <c:pt idx="645">
                  <c:v>-0.10343151306788914</c:v>
                </c:pt>
                <c:pt idx="646">
                  <c:v>-0.10328705306787356</c:v>
                </c:pt>
                <c:pt idx="647">
                  <c:v>-0.10314720306784864</c:v>
                </c:pt>
                <c:pt idx="648">
                  <c:v>-0.10299159306784136</c:v>
                </c:pt>
                <c:pt idx="649">
                  <c:v>-0.10286594653751996</c:v>
                </c:pt>
                <c:pt idx="650">
                  <c:v>-0.10275050836213498</c:v>
                </c:pt>
                <c:pt idx="651">
                  <c:v>-0.10240932862345173</c:v>
                </c:pt>
                <c:pt idx="652">
                  <c:v>-0.10227467306799558</c:v>
                </c:pt>
                <c:pt idx="653">
                  <c:v>-0.1021211930680011</c:v>
                </c:pt>
                <c:pt idx="654">
                  <c:v>-0.101991583067985</c:v>
                </c:pt>
                <c:pt idx="655">
                  <c:v>-0.10182925265985432</c:v>
                </c:pt>
                <c:pt idx="656">
                  <c:v>-0.10166895306795709</c:v>
                </c:pt>
                <c:pt idx="657">
                  <c:v>-0.10152551306794066</c:v>
                </c:pt>
                <c:pt idx="658">
                  <c:v>-0.1013742430678804</c:v>
                </c:pt>
                <c:pt idx="659">
                  <c:v>-0.10130127306794637</c:v>
                </c:pt>
                <c:pt idx="660">
                  <c:v>-0.10090568735364513</c:v>
                </c:pt>
                <c:pt idx="661">
                  <c:v>-0.10076194306786593</c:v>
                </c:pt>
                <c:pt idx="662">
                  <c:v>-0.10060812873790326</c:v>
                </c:pt>
                <c:pt idx="663">
                  <c:v>-0.10040176306797832</c:v>
                </c:pt>
                <c:pt idx="664">
                  <c:v>-0.10021866306797733</c:v>
                </c:pt>
                <c:pt idx="665">
                  <c:v>-0.10006102306797973</c:v>
                </c:pt>
                <c:pt idx="666">
                  <c:v>-9.9910623067984261E-2</c:v>
                </c:pt>
                <c:pt idx="667">
                  <c:v>-9.9786066546258254E-2</c:v>
                </c:pt>
                <c:pt idx="668">
                  <c:v>-9.9690333674004747E-2</c:v>
                </c:pt>
                <c:pt idx="669">
                  <c:v>-9.9336358782181874E-2</c:v>
                </c:pt>
                <c:pt idx="670">
                  <c:v>-9.9239093067922154E-2</c:v>
                </c:pt>
                <c:pt idx="671">
                  <c:v>-9.9075263067959482E-2</c:v>
                </c:pt>
                <c:pt idx="672">
                  <c:v>-9.8919183068019848E-2</c:v>
                </c:pt>
                <c:pt idx="673">
                  <c:v>-9.8720181231229304E-2</c:v>
                </c:pt>
                <c:pt idx="674">
                  <c:v>-9.8558643068003077E-2</c:v>
                </c:pt>
                <c:pt idx="675">
                  <c:v>-9.8403493068005346E-2</c:v>
                </c:pt>
                <c:pt idx="676">
                  <c:v>-9.8218613067942342E-2</c:v>
                </c:pt>
                <c:pt idx="677">
                  <c:v>-9.8110881763545876E-2</c:v>
                </c:pt>
                <c:pt idx="678">
                  <c:v>-9.733408702152245E-2</c:v>
                </c:pt>
                <c:pt idx="679">
                  <c:v>-9.7201398067881015E-2</c:v>
                </c:pt>
                <c:pt idx="680">
                  <c:v>-9.7057873067910846E-2</c:v>
                </c:pt>
                <c:pt idx="681">
                  <c:v>-9.6851113067899092E-2</c:v>
                </c:pt>
                <c:pt idx="682">
                  <c:v>-9.6700779917256369E-2</c:v>
                </c:pt>
                <c:pt idx="683">
                  <c:v>-9.6105273067948332E-2</c:v>
                </c:pt>
                <c:pt idx="684">
                  <c:v>-9.6024763067902155E-2</c:v>
                </c:pt>
                <c:pt idx="685">
                  <c:v>-9.5876015336060091E-2</c:v>
                </c:pt>
                <c:pt idx="686">
                  <c:v>-9.573753306797525E-2</c:v>
                </c:pt>
                <c:pt idx="687">
                  <c:v>-9.5575613067893556E-2</c:v>
                </c:pt>
                <c:pt idx="688">
                  <c:v>-9.5450213067792347E-2</c:v>
                </c:pt>
                <c:pt idx="689">
                  <c:v>-9.5268283067952084E-2</c:v>
                </c:pt>
                <c:pt idx="690">
                  <c:v>-9.510838699183928E-2</c:v>
                </c:pt>
                <c:pt idx="691">
                  <c:v>-9.5029660164669932E-2</c:v>
                </c:pt>
                <c:pt idx="692">
                  <c:v>-9.4482273067981695E-2</c:v>
                </c:pt>
                <c:pt idx="693">
                  <c:v>-9.4345793068001199E-2</c:v>
                </c:pt>
                <c:pt idx="694">
                  <c:v>-9.4194123067964639E-2</c:v>
                </c:pt>
                <c:pt idx="695">
                  <c:v>-9.4028863068004467E-2</c:v>
                </c:pt>
                <c:pt idx="696">
                  <c:v>-9.3867213544044176E-2</c:v>
                </c:pt>
                <c:pt idx="697">
                  <c:v>-9.3715253067955501E-2</c:v>
                </c:pt>
                <c:pt idx="698">
                  <c:v>-9.3546654646900165E-2</c:v>
                </c:pt>
                <c:pt idx="699">
                  <c:v>-9.2996313067928313E-2</c:v>
                </c:pt>
                <c:pt idx="700">
                  <c:v>-9.2883353067847466E-2</c:v>
                </c:pt>
                <c:pt idx="701">
                  <c:v>-9.2758540509819992E-2</c:v>
                </c:pt>
                <c:pt idx="702">
                  <c:v>-9.2583963067937688E-2</c:v>
                </c:pt>
                <c:pt idx="703">
                  <c:v>-9.242705306795071E-2</c:v>
                </c:pt>
                <c:pt idx="704">
                  <c:v>-9.2281193068004058E-2</c:v>
                </c:pt>
                <c:pt idx="705">
                  <c:v>-9.2120753068030595E-2</c:v>
                </c:pt>
                <c:pt idx="706">
                  <c:v>-9.199970640132446E-2</c:v>
                </c:pt>
                <c:pt idx="707">
                  <c:v>-9.1906741817922452E-2</c:v>
                </c:pt>
                <c:pt idx="708">
                  <c:v>-9.1436273067941429E-2</c:v>
                </c:pt>
                <c:pt idx="709">
                  <c:v>-9.1357473068058012E-2</c:v>
                </c:pt>
                <c:pt idx="710">
                  <c:v>-9.1183833067958603E-2</c:v>
                </c:pt>
                <c:pt idx="711">
                  <c:v>-9.1030143067868635E-2</c:v>
                </c:pt>
                <c:pt idx="712">
                  <c:v>-9.0833243067834232E-2</c:v>
                </c:pt>
                <c:pt idx="713">
                  <c:v>-9.0691446537334769E-2</c:v>
                </c:pt>
                <c:pt idx="714">
                  <c:v>-9.0492823067933201E-2</c:v>
                </c:pt>
                <c:pt idx="715">
                  <c:v>-9.0335903204916704E-2</c:v>
                </c:pt>
                <c:pt idx="716">
                  <c:v>-8.9840395019180688E-2</c:v>
                </c:pt>
                <c:pt idx="717">
                  <c:v>-8.9675493067900972E-2</c:v>
                </c:pt>
                <c:pt idx="718">
                  <c:v>-8.9536813068036777E-2</c:v>
                </c:pt>
                <c:pt idx="719">
                  <c:v>-8.9353385312847491E-2</c:v>
                </c:pt>
                <c:pt idx="720">
                  <c:v>-8.9213393067936436E-2</c:v>
                </c:pt>
                <c:pt idx="721">
                  <c:v>-8.904492306794512E-2</c:v>
                </c:pt>
                <c:pt idx="722">
                  <c:v>-8.8890813068047761E-2</c:v>
                </c:pt>
                <c:pt idx="723">
                  <c:v>-8.8758684026856854E-2</c:v>
                </c:pt>
                <c:pt idx="724">
                  <c:v>-8.8071130210821011E-2</c:v>
                </c:pt>
                <c:pt idx="725">
                  <c:v>-8.7985746040942531E-2</c:v>
                </c:pt>
                <c:pt idx="726">
                  <c:v>-8.7823743067986043E-2</c:v>
                </c:pt>
                <c:pt idx="727">
                  <c:v>-8.768674306790554E-2</c:v>
                </c:pt>
                <c:pt idx="728">
                  <c:v>-8.7507623067963919E-2</c:v>
                </c:pt>
                <c:pt idx="729">
                  <c:v>-8.7338533067935459E-2</c:v>
                </c:pt>
                <c:pt idx="730">
                  <c:v>-8.7204743067999885E-2</c:v>
                </c:pt>
                <c:pt idx="731">
                  <c:v>-8.7081273067965939E-2</c:v>
                </c:pt>
                <c:pt idx="732">
                  <c:v>-8.6217273067987293E-2</c:v>
                </c:pt>
                <c:pt idx="733">
                  <c:v>-8.6084123068019422E-2</c:v>
                </c:pt>
                <c:pt idx="734">
                  <c:v>-8.5938903067855704E-2</c:v>
                </c:pt>
                <c:pt idx="735">
                  <c:v>-8.5784743067975483E-2</c:v>
                </c:pt>
                <c:pt idx="736">
                  <c:v>-8.5637273068030637E-2</c:v>
                </c:pt>
                <c:pt idx="737">
                  <c:v>-8.554127306794615E-2</c:v>
                </c:pt>
                <c:pt idx="738">
                  <c:v>-8.5119556650027989E-2</c:v>
                </c:pt>
                <c:pt idx="739">
                  <c:v>-8.5001943171064992E-2</c:v>
                </c:pt>
                <c:pt idx="740">
                  <c:v>-8.4838403068090512E-2</c:v>
                </c:pt>
                <c:pt idx="741">
                  <c:v>-8.4703243068077014E-2</c:v>
                </c:pt>
                <c:pt idx="742">
                  <c:v>-8.456737306794089E-2</c:v>
                </c:pt>
                <c:pt idx="743">
                  <c:v>-8.4470693067927996E-2</c:v>
                </c:pt>
                <c:pt idx="744">
                  <c:v>-8.4308007761848131E-2</c:v>
                </c:pt>
                <c:pt idx="745">
                  <c:v>-8.4207155420884347E-2</c:v>
                </c:pt>
                <c:pt idx="746">
                  <c:v>-8.3941273067949865E-2</c:v>
                </c:pt>
                <c:pt idx="747">
                  <c:v>-8.3754233067907122E-2</c:v>
                </c:pt>
                <c:pt idx="748">
                  <c:v>-8.3562193068047533E-2</c:v>
                </c:pt>
                <c:pt idx="749">
                  <c:v>-8.3384593067961546E-2</c:v>
                </c:pt>
                <c:pt idx="750">
                  <c:v>-8.3203093067879791E-2</c:v>
                </c:pt>
                <c:pt idx="751">
                  <c:v>-8.3026829768925878E-2</c:v>
                </c:pt>
                <c:pt idx="752">
                  <c:v>-8.2829633067973446E-2</c:v>
                </c:pt>
                <c:pt idx="753">
                  <c:v>-8.2695153068002056E-2</c:v>
                </c:pt>
                <c:pt idx="754">
                  <c:v>-8.2588243067917219E-2</c:v>
                </c:pt>
                <c:pt idx="755">
                  <c:v>-8.248627306794272E-2</c:v>
                </c:pt>
                <c:pt idx="756">
                  <c:v>-8.2142363977013175E-2</c:v>
                </c:pt>
                <c:pt idx="757">
                  <c:v>-8.2030468470208034E-2</c:v>
                </c:pt>
                <c:pt idx="758">
                  <c:v>-8.1915687961426883E-2</c:v>
                </c:pt>
                <c:pt idx="759">
                  <c:v>-8.1722843067893874E-2</c:v>
                </c:pt>
                <c:pt idx="760">
                  <c:v>-8.1593233068005561E-2</c:v>
                </c:pt>
                <c:pt idx="761">
                  <c:v>-8.1464203067923763E-2</c:v>
                </c:pt>
                <c:pt idx="762">
                  <c:v>-8.1337703067859507E-2</c:v>
                </c:pt>
                <c:pt idx="763">
                  <c:v>-8.1224817512264763E-2</c:v>
                </c:pt>
                <c:pt idx="764">
                  <c:v>-8.0736851381161087E-2</c:v>
                </c:pt>
                <c:pt idx="765">
                  <c:v>-8.0596183067996235E-2</c:v>
                </c:pt>
                <c:pt idx="766">
                  <c:v>-8.0476733067868594E-2</c:v>
                </c:pt>
                <c:pt idx="767">
                  <c:v>-8.0335113067960165E-2</c:v>
                </c:pt>
                <c:pt idx="768">
                  <c:v>-8.0203583067913059E-2</c:v>
                </c:pt>
                <c:pt idx="769">
                  <c:v>-8.0098108119514705E-2</c:v>
                </c:pt>
                <c:pt idx="770">
                  <c:v>-7.9915473067870862E-2</c:v>
                </c:pt>
                <c:pt idx="771">
                  <c:v>-7.9792013067930198E-2</c:v>
                </c:pt>
                <c:pt idx="772">
                  <c:v>-7.9731273067906769E-2</c:v>
                </c:pt>
                <c:pt idx="773">
                  <c:v>-7.9318802479733122E-2</c:v>
                </c:pt>
                <c:pt idx="774">
                  <c:v>-7.920811306793496E-2</c:v>
                </c:pt>
                <c:pt idx="775">
                  <c:v>-7.9079133068049159E-2</c:v>
                </c:pt>
                <c:pt idx="776">
                  <c:v>-7.8931499872084032E-2</c:v>
                </c:pt>
                <c:pt idx="777">
                  <c:v>-7.877116306799789E-2</c:v>
                </c:pt>
                <c:pt idx="778">
                  <c:v>-7.8620523067939985E-2</c:v>
                </c:pt>
                <c:pt idx="779">
                  <c:v>-7.847497306788398E-2</c:v>
                </c:pt>
                <c:pt idx="780">
                  <c:v>-7.8380870082753518E-2</c:v>
                </c:pt>
                <c:pt idx="781">
                  <c:v>-7.801752306795609E-2</c:v>
                </c:pt>
                <c:pt idx="782">
                  <c:v>-7.7955223067988313E-2</c:v>
                </c:pt>
                <c:pt idx="783">
                  <c:v>-7.7843757604057373E-2</c:v>
                </c:pt>
                <c:pt idx="784">
                  <c:v>-7.769802306792431E-2</c:v>
                </c:pt>
                <c:pt idx="785">
                  <c:v>-7.7587713067870823E-2</c:v>
                </c:pt>
                <c:pt idx="786">
                  <c:v>-7.7413763068008776E-2</c:v>
                </c:pt>
                <c:pt idx="787">
                  <c:v>-7.7265243067913061E-2</c:v>
                </c:pt>
                <c:pt idx="788">
                  <c:v>-7.7130673067870276E-2</c:v>
                </c:pt>
                <c:pt idx="789">
                  <c:v>-7.6990576098324937E-2</c:v>
                </c:pt>
                <c:pt idx="790">
                  <c:v>-7.6661273067941266E-2</c:v>
                </c:pt>
                <c:pt idx="791">
                  <c:v>-7.6583813067927053E-2</c:v>
                </c:pt>
                <c:pt idx="792">
                  <c:v>-7.6394193067983479E-2</c:v>
                </c:pt>
                <c:pt idx="793">
                  <c:v>-7.621060306800588E-2</c:v>
                </c:pt>
                <c:pt idx="794">
                  <c:v>-7.6081683067883432E-2</c:v>
                </c:pt>
                <c:pt idx="795">
                  <c:v>-7.592986306777047E-2</c:v>
                </c:pt>
                <c:pt idx="796">
                  <c:v>-7.5793378950336943E-2</c:v>
                </c:pt>
                <c:pt idx="797">
                  <c:v>-7.5647063067918907E-2</c:v>
                </c:pt>
                <c:pt idx="798">
                  <c:v>-7.5519760247459544E-2</c:v>
                </c:pt>
                <c:pt idx="799">
                  <c:v>-7.5150860696794525E-2</c:v>
                </c:pt>
                <c:pt idx="800">
                  <c:v>-7.50384930680639E-2</c:v>
                </c:pt>
                <c:pt idx="801">
                  <c:v>-7.4945783067917673E-2</c:v>
                </c:pt>
                <c:pt idx="802">
                  <c:v>-7.4794077191640496E-2</c:v>
                </c:pt>
                <c:pt idx="803">
                  <c:v>-7.4668043067930512E-2</c:v>
                </c:pt>
                <c:pt idx="804">
                  <c:v>-7.4570113067991883E-2</c:v>
                </c:pt>
                <c:pt idx="805">
                  <c:v>-7.443583306779547E-2</c:v>
                </c:pt>
                <c:pt idx="806">
                  <c:v>-7.4329293067904714E-2</c:v>
                </c:pt>
                <c:pt idx="807">
                  <c:v>-7.4247273067939559E-2</c:v>
                </c:pt>
                <c:pt idx="808">
                  <c:v>-7.3970934084883339E-2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-7.2554883067937254E-2</c:v>
                </c:pt>
                <c:pt idx="818">
                  <c:v>-7.2438493067878112E-2</c:v>
                </c:pt>
                <c:pt idx="819">
                  <c:v>-7.2332983067966011E-2</c:v>
                </c:pt>
                <c:pt idx="820">
                  <c:v>-7.2205901933955402E-2</c:v>
                </c:pt>
                <c:pt idx="821">
                  <c:v>-7.2062453067943039E-2</c:v>
                </c:pt>
                <c:pt idx="822">
                  <c:v>-7.1944303067979803E-2</c:v>
                </c:pt>
                <c:pt idx="823">
                  <c:v>-7.1803955607663283E-2</c:v>
                </c:pt>
                <c:pt idx="824">
                  <c:v>-7.1368061956789602E-2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-6.9835793067966306E-2</c:v>
                </c:pt>
                <c:pt idx="834">
                  <c:v>-6.9733153068028769E-2</c:v>
                </c:pt>
                <c:pt idx="835">
                  <c:v>-6.963111306794191E-2</c:v>
                </c:pt>
                <c:pt idx="836">
                  <c:v>-6.9470653067966764E-2</c:v>
                </c:pt>
                <c:pt idx="837">
                  <c:v>-6.9302973067962653E-2</c:v>
                </c:pt>
                <c:pt idx="838">
                  <c:v>-6.9182970984726949E-2</c:v>
                </c:pt>
                <c:pt idx="839">
                  <c:v>-6.9058473067897821E-2</c:v>
                </c:pt>
                <c:pt idx="840">
                  <c:v>-6.8653736985496067E-2</c:v>
                </c:pt>
                <c:pt idx="841">
                  <c:v>-6.8533053067980632E-2</c:v>
                </c:pt>
                <c:pt idx="842">
                  <c:v>-6.8400653067939771E-2</c:v>
                </c:pt>
                <c:pt idx="843">
                  <c:v>-6.8265553067888618E-2</c:v>
                </c:pt>
                <c:pt idx="844">
                  <c:v>-6.810359265558931E-2</c:v>
                </c:pt>
                <c:pt idx="845">
                  <c:v>-6.7962203067921251E-2</c:v>
                </c:pt>
                <c:pt idx="846">
                  <c:v>-6.7806383067988932E-2</c:v>
                </c:pt>
                <c:pt idx="847">
                  <c:v>-6.7698043067878189E-2</c:v>
                </c:pt>
                <c:pt idx="848">
                  <c:v>-6.7645606401271152E-2</c:v>
                </c:pt>
                <c:pt idx="849">
                  <c:v>-6.7304091249766912E-2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-6.5023739734556357E-2</c:v>
                </c:pt>
                <c:pt idx="858">
                  <c:v>-6.4862313067948263E-2</c:v>
                </c:pt>
                <c:pt idx="859">
                  <c:v>-6.4695773067953169E-2</c:v>
                </c:pt>
                <c:pt idx="860">
                  <c:v>-6.4541763068049818E-2</c:v>
                </c:pt>
                <c:pt idx="861">
                  <c:v>-6.4426923068012371E-2</c:v>
                </c:pt>
                <c:pt idx="862">
                  <c:v>-6.4269396779209842E-2</c:v>
                </c:pt>
                <c:pt idx="863">
                  <c:v>-6.4142023067930182E-2</c:v>
                </c:pt>
                <c:pt idx="864">
                  <c:v>-6.4115273067940876E-2</c:v>
                </c:pt>
                <c:pt idx="865">
                  <c:v>-6.3763815925085524E-2</c:v>
                </c:pt>
                <c:pt idx="866">
                  <c:v>-6.3646613068115712E-2</c:v>
                </c:pt>
                <c:pt idx="867">
                  <c:v>-6.3504723067865143E-2</c:v>
                </c:pt>
                <c:pt idx="868">
                  <c:v>-6.3361783067890101E-2</c:v>
                </c:pt>
                <c:pt idx="869">
                  <c:v>-6.3261644201986683E-2</c:v>
                </c:pt>
                <c:pt idx="870">
                  <c:v>-6.3122803067955147E-2</c:v>
                </c:pt>
                <c:pt idx="871">
                  <c:v>-6.3045153067889687E-2</c:v>
                </c:pt>
                <c:pt idx="872">
                  <c:v>-6.2946506401317492E-2</c:v>
                </c:pt>
                <c:pt idx="873">
                  <c:v>-6.2561148067985059E-2</c:v>
                </c:pt>
                <c:pt idx="874">
                  <c:v>-6.2435013067940318E-2</c:v>
                </c:pt>
                <c:pt idx="875">
                  <c:v>-6.2330252449328362E-2</c:v>
                </c:pt>
                <c:pt idx="876">
                  <c:v>-6.2207053068021892E-2</c:v>
                </c:pt>
                <c:pt idx="877">
                  <c:v>-6.2096043067924725E-2</c:v>
                </c:pt>
                <c:pt idx="878">
                  <c:v>-6.1997293068060358E-2</c:v>
                </c:pt>
                <c:pt idx="879">
                  <c:v>-6.1904573068034097E-2</c:v>
                </c:pt>
                <c:pt idx="880">
                  <c:v>-6.1803317024015328E-2</c:v>
                </c:pt>
                <c:pt idx="881">
                  <c:v>-6.1280475088111082E-2</c:v>
                </c:pt>
                <c:pt idx="882">
                  <c:v>-6.1129933067888942E-2</c:v>
                </c:pt>
                <c:pt idx="883">
                  <c:v>-6.1017183068059901E-2</c:v>
                </c:pt>
                <c:pt idx="884">
                  <c:v>-6.0860443067852543E-2</c:v>
                </c:pt>
                <c:pt idx="885">
                  <c:v>-6.0724593067945434E-2</c:v>
                </c:pt>
                <c:pt idx="886">
                  <c:v>-6.0578974098874028E-2</c:v>
                </c:pt>
                <c:pt idx="887">
                  <c:v>-6.0452043067883224E-2</c:v>
                </c:pt>
                <c:pt idx="888">
                  <c:v>-6.0391273067949697E-2</c:v>
                </c:pt>
                <c:pt idx="889">
                  <c:v>-6.0008622465574035E-2</c:v>
                </c:pt>
                <c:pt idx="890">
                  <c:v>-5.9896573068058984E-2</c:v>
                </c:pt>
                <c:pt idx="891">
                  <c:v>-5.9743373067931344E-2</c:v>
                </c:pt>
                <c:pt idx="892">
                  <c:v>-5.9601499871931231E-2</c:v>
                </c:pt>
                <c:pt idx="893">
                  <c:v>-5.9383233068032872E-2</c:v>
                </c:pt>
                <c:pt idx="894">
                  <c:v>-5.9225223067784327E-2</c:v>
                </c:pt>
                <c:pt idx="895">
                  <c:v>-5.9091939734642586E-2</c:v>
                </c:pt>
                <c:pt idx="896">
                  <c:v>-5.8751273067940715E-2</c:v>
                </c:pt>
                <c:pt idx="897">
                  <c:v>-5.8662003068008076E-2</c:v>
                </c:pt>
                <c:pt idx="898">
                  <c:v>-5.8530833067791832E-2</c:v>
                </c:pt>
                <c:pt idx="899">
                  <c:v>-5.8397767913263031E-2</c:v>
                </c:pt>
                <c:pt idx="900">
                  <c:v>-5.8214843068000711E-2</c:v>
                </c:pt>
                <c:pt idx="901">
                  <c:v>-5.8109873067991202E-2</c:v>
                </c:pt>
                <c:pt idx="902">
                  <c:v>-5.8041273067857446E-2</c:v>
                </c:pt>
                <c:pt idx="903">
                  <c:v>-5.7857233067991877E-2</c:v>
                </c:pt>
                <c:pt idx="904">
                  <c:v>-5.7725031688690386E-2</c:v>
                </c:pt>
                <c:pt idx="905">
                  <c:v>-5.7276551756586983E-2</c:v>
                </c:pt>
                <c:pt idx="906">
                  <c:v>-5.7155153067952789E-2</c:v>
                </c:pt>
                <c:pt idx="907">
                  <c:v>-5.7000523067955562E-2</c:v>
                </c:pt>
                <c:pt idx="908">
                  <c:v>-5.6882113067942455E-2</c:v>
                </c:pt>
                <c:pt idx="909">
                  <c:v>-5.6756473068091416E-2</c:v>
                </c:pt>
                <c:pt idx="910">
                  <c:v>-5.6650743068061615E-2</c:v>
                </c:pt>
                <c:pt idx="911">
                  <c:v>-5.6521716366873399E-2</c:v>
                </c:pt>
                <c:pt idx="912">
                  <c:v>-5.6415067588503121E-2</c:v>
                </c:pt>
                <c:pt idx="913">
                  <c:v>-5.6033066882520202E-2</c:v>
                </c:pt>
                <c:pt idx="914">
                  <c:v>-5.588021306795099E-2</c:v>
                </c:pt>
                <c:pt idx="915">
                  <c:v>-5.5634923067813716E-2</c:v>
                </c:pt>
                <c:pt idx="916">
                  <c:v>-5.5436113067926861E-2</c:v>
                </c:pt>
                <c:pt idx="917">
                  <c:v>-5.5318953480252731E-2</c:v>
                </c:pt>
                <c:pt idx="918">
                  <c:v>-5.5203123068025675E-2</c:v>
                </c:pt>
                <c:pt idx="919">
                  <c:v>-5.5078533067913334E-2</c:v>
                </c:pt>
                <c:pt idx="920">
                  <c:v>-5.4978983067925924E-2</c:v>
                </c:pt>
                <c:pt idx="921">
                  <c:v>-5.4931273067950322E-2</c:v>
                </c:pt>
                <c:pt idx="922">
                  <c:v>-5.4595202645458592E-2</c:v>
                </c:pt>
                <c:pt idx="923">
                  <c:v>-5.4494283067967345E-2</c:v>
                </c:pt>
                <c:pt idx="924">
                  <c:v>-5.4372840078244174E-2</c:v>
                </c:pt>
                <c:pt idx="925">
                  <c:v>-5.4244303067946482E-2</c:v>
                </c:pt>
                <c:pt idx="926">
                  <c:v>-5.4085683067825144E-2</c:v>
                </c:pt>
                <c:pt idx="927">
                  <c:v>-5.3982233067941407E-2</c:v>
                </c:pt>
                <c:pt idx="928">
                  <c:v>-5.3858813067975575E-2</c:v>
                </c:pt>
                <c:pt idx="929">
                  <c:v>-5.3764753067852673E-2</c:v>
                </c:pt>
                <c:pt idx="930">
                  <c:v>-5.3652856401285476E-2</c:v>
                </c:pt>
                <c:pt idx="931">
                  <c:v>-5.321335306786068E-2</c:v>
                </c:pt>
                <c:pt idx="932">
                  <c:v>-5.3041003067903603E-2</c:v>
                </c:pt>
                <c:pt idx="933">
                  <c:v>-5.2878593068030014E-2</c:v>
                </c:pt>
                <c:pt idx="934">
                  <c:v>-5.2765683068003021E-2</c:v>
                </c:pt>
                <c:pt idx="935">
                  <c:v>-5.2666573067909894E-2</c:v>
                </c:pt>
                <c:pt idx="936">
                  <c:v>-5.2582748067763418E-2</c:v>
                </c:pt>
                <c:pt idx="937">
                  <c:v>-5.2467198599970302E-2</c:v>
                </c:pt>
                <c:pt idx="938">
                  <c:v>-5.2039893321122584E-2</c:v>
                </c:pt>
                <c:pt idx="939">
                  <c:v>-5.1913733067834776E-2</c:v>
                </c:pt>
                <c:pt idx="940">
                  <c:v>-5.1812193068002457E-2</c:v>
                </c:pt>
                <c:pt idx="941">
                  <c:v>-5.1666173068014111E-2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-5.0581825151326157E-2</c:v>
                </c:pt>
                <c:pt idx="950">
                  <c:v>-5.0469823067956554E-2</c:v>
                </c:pt>
                <c:pt idx="951">
                  <c:v>-5.0345713067983411E-2</c:v>
                </c:pt>
                <c:pt idx="952">
                  <c:v>-5.0252453067997763E-2</c:v>
                </c:pt>
                <c:pt idx="953">
                  <c:v>-5.0109033067940366E-2</c:v>
                </c:pt>
                <c:pt idx="954">
                  <c:v>-5.0010918901435317E-2</c:v>
                </c:pt>
                <c:pt idx="955">
                  <c:v>-4.9935873067951782E-2</c:v>
                </c:pt>
                <c:pt idx="956">
                  <c:v>-4.9611319579554447E-2</c:v>
                </c:pt>
                <c:pt idx="957">
                  <c:v>-4.9497193067949787E-2</c:v>
                </c:pt>
                <c:pt idx="958">
                  <c:v>-4.939056306801607E-2</c:v>
                </c:pt>
                <c:pt idx="959">
                  <c:v>-4.9261653067802072E-2</c:v>
                </c:pt>
                <c:pt idx="960">
                  <c:v>-4.9152513068023061E-2</c:v>
                </c:pt>
                <c:pt idx="961">
                  <c:v>-4.9015798841168155E-2</c:v>
                </c:pt>
                <c:pt idx="962">
                  <c:v>-4.8856073067895522E-2</c:v>
                </c:pt>
                <c:pt idx="963">
                  <c:v>-4.8746633067878534E-2</c:v>
                </c:pt>
                <c:pt idx="964">
                  <c:v>-4.7828996752130606E-2</c:v>
                </c:pt>
                <c:pt idx="965">
                  <c:v>-4.7662123067922849E-2</c:v>
                </c:pt>
                <c:pt idx="966">
                  <c:v>-4.7556733068006486E-2</c:v>
                </c:pt>
                <c:pt idx="967">
                  <c:v>-4.7405499872070336E-2</c:v>
                </c:pt>
                <c:pt idx="968">
                  <c:v>-4.7305673067953094E-2</c:v>
                </c:pt>
                <c:pt idx="969">
                  <c:v>-4.7110773067956316E-2</c:v>
                </c:pt>
                <c:pt idx="970">
                  <c:v>-4.6961423067983794E-2</c:v>
                </c:pt>
                <c:pt idx="971">
                  <c:v>-4.6893733067960866E-2</c:v>
                </c:pt>
                <c:pt idx="972">
                  <c:v>-4.6779085567948173E-2</c:v>
                </c:pt>
                <c:pt idx="973">
                  <c:v>-4.6394966945499071E-2</c:v>
                </c:pt>
                <c:pt idx="974">
                  <c:v>-4.6327723068046125E-2</c:v>
                </c:pt>
                <c:pt idx="975">
                  <c:v>-4.6152683068001486E-2</c:v>
                </c:pt>
                <c:pt idx="976">
                  <c:v>-4.6031373067947363E-2</c:v>
                </c:pt>
                <c:pt idx="977">
                  <c:v>-4.5903713067929182E-2</c:v>
                </c:pt>
                <c:pt idx="978">
                  <c:v>-4.5802716367006738E-2</c:v>
                </c:pt>
                <c:pt idx="979">
                  <c:v>-4.5683143067904525E-2</c:v>
                </c:pt>
                <c:pt idx="980">
                  <c:v>-4.5601673068134105E-2</c:v>
                </c:pt>
                <c:pt idx="981">
                  <c:v>-4.5487620894050486E-2</c:v>
                </c:pt>
                <c:pt idx="982">
                  <c:v>-4.521225346006473E-2</c:v>
                </c:pt>
                <c:pt idx="983">
                  <c:v>-4.5098603067984314E-2</c:v>
                </c:pt>
                <c:pt idx="984">
                  <c:v>-4.4955743067845326E-2</c:v>
                </c:pt>
                <c:pt idx="985">
                  <c:v>-4.4829220984595977E-2</c:v>
                </c:pt>
                <c:pt idx="986">
                  <c:v>-4.4721393067945328E-2</c:v>
                </c:pt>
                <c:pt idx="987">
                  <c:v>-4.4557943067871982E-2</c:v>
                </c:pt>
                <c:pt idx="988">
                  <c:v>-4.4464313067933879E-2</c:v>
                </c:pt>
                <c:pt idx="989">
                  <c:v>-4.4382030643660683E-2</c:v>
                </c:pt>
                <c:pt idx="990">
                  <c:v>-4.4080503837179229E-2</c:v>
                </c:pt>
                <c:pt idx="991">
                  <c:v>-4.3988813067983287E-2</c:v>
                </c:pt>
                <c:pt idx="992">
                  <c:v>-4.3881894689476994E-2</c:v>
                </c:pt>
                <c:pt idx="993">
                  <c:v>-4.3756743067874013E-2</c:v>
                </c:pt>
                <c:pt idx="994">
                  <c:v>-4.3584843067989688E-2</c:v>
                </c:pt>
                <c:pt idx="995">
                  <c:v>-4.3474793067900905E-2</c:v>
                </c:pt>
                <c:pt idx="996">
                  <c:v>-4.3366493068106172E-2</c:v>
                </c:pt>
                <c:pt idx="997">
                  <c:v>-4.3282303067982746E-2</c:v>
                </c:pt>
                <c:pt idx="998">
                  <c:v>-4.3186663067956502E-2</c:v>
                </c:pt>
                <c:pt idx="999">
                  <c:v>-4.3126273067940715E-2</c:v>
                </c:pt>
                <c:pt idx="1000">
                  <c:v>-4.2830294807089372E-2</c:v>
                </c:pt>
                <c:pt idx="1001">
                  <c:v>-4.2738853067973523E-2</c:v>
                </c:pt>
                <c:pt idx="1002">
                  <c:v>-4.2621843067948355E-2</c:v>
                </c:pt>
                <c:pt idx="1003">
                  <c:v>-4.2523503067897664E-2</c:v>
                </c:pt>
                <c:pt idx="1004">
                  <c:v>-4.2411773067854583E-2</c:v>
                </c:pt>
                <c:pt idx="1005">
                  <c:v>-4.2279570940195313E-2</c:v>
                </c:pt>
                <c:pt idx="1006">
                  <c:v>-4.2205951639431326E-2</c:v>
                </c:pt>
                <c:pt idx="1007">
                  <c:v>-4.2078103068078562E-2</c:v>
                </c:pt>
                <c:pt idx="1008">
                  <c:v>-4.1987023067932241E-2</c:v>
                </c:pt>
                <c:pt idx="1009">
                  <c:v>-4.1711238585151016E-2</c:v>
                </c:pt>
                <c:pt idx="1010">
                  <c:v>-4.1630123067889692E-2</c:v>
                </c:pt>
                <c:pt idx="1011">
                  <c:v>-4.1506113067882197E-2</c:v>
                </c:pt>
                <c:pt idx="1012">
                  <c:v>-4.1429248376644481E-2</c:v>
                </c:pt>
                <c:pt idx="1013">
                  <c:v>-4.1273913067982435E-2</c:v>
                </c:pt>
                <c:pt idx="1014">
                  <c:v>-4.1180033067917073E-2</c:v>
                </c:pt>
                <c:pt idx="1015">
                  <c:v>-4.1045373067888108E-2</c:v>
                </c:pt>
                <c:pt idx="1016">
                  <c:v>-4.0952933067984525E-2</c:v>
                </c:pt>
                <c:pt idx="1017">
                  <c:v>-4.0605939734447823E-2</c:v>
                </c:pt>
                <c:pt idx="1018">
                  <c:v>-4.052136681802667E-2</c:v>
                </c:pt>
                <c:pt idx="1019">
                  <c:v>-4.0406363067887703E-2</c:v>
                </c:pt>
                <c:pt idx="1020">
                  <c:v>-4.0301873067917875E-2</c:v>
                </c:pt>
                <c:pt idx="1021">
                  <c:v>-4.0222633067870113E-2</c:v>
                </c:pt>
                <c:pt idx="1022">
                  <c:v>-4.0109213067864843E-2</c:v>
                </c:pt>
                <c:pt idx="1023">
                  <c:v>-4.0030393067908697E-2</c:v>
                </c:pt>
                <c:pt idx="1024">
                  <c:v>-3.9949047261472991E-2</c:v>
                </c:pt>
                <c:pt idx="1025">
                  <c:v>-3.9652606401290327E-2</c:v>
                </c:pt>
                <c:pt idx="1026">
                  <c:v>-3.9600463067941405E-2</c:v>
                </c:pt>
                <c:pt idx="1027">
                  <c:v>-3.9479553068019882E-2</c:v>
                </c:pt>
                <c:pt idx="1028">
                  <c:v>-3.9371203067986485E-2</c:v>
                </c:pt>
                <c:pt idx="1029">
                  <c:v>-3.926656306803978E-2</c:v>
                </c:pt>
                <c:pt idx="1030">
                  <c:v>-3.9191840078373757E-2</c:v>
                </c:pt>
                <c:pt idx="1031">
                  <c:v>-3.909928306804035E-2</c:v>
                </c:pt>
                <c:pt idx="1032">
                  <c:v>-3.8992433067932084E-2</c:v>
                </c:pt>
                <c:pt idx="1033">
                  <c:v>-3.8900453067896024E-2</c:v>
                </c:pt>
                <c:pt idx="1034">
                  <c:v>-3.8820939734605986E-2</c:v>
                </c:pt>
                <c:pt idx="1035">
                  <c:v>-3.8552174707263034E-2</c:v>
                </c:pt>
                <c:pt idx="1036">
                  <c:v>-3.8465633067900754E-2</c:v>
                </c:pt>
                <c:pt idx="1037">
                  <c:v>-3.8351386469955187E-2</c:v>
                </c:pt>
                <c:pt idx="1038">
                  <c:v>-3.824687306803299E-2</c:v>
                </c:pt>
                <c:pt idx="1039">
                  <c:v>-3.813744306798128E-2</c:v>
                </c:pt>
                <c:pt idx="1040">
                  <c:v>-3.8036573067998354E-2</c:v>
                </c:pt>
                <c:pt idx="1041">
                  <c:v>-3.7919653067959316E-2</c:v>
                </c:pt>
                <c:pt idx="1042">
                  <c:v>-3.7835001639365401E-2</c:v>
                </c:pt>
                <c:pt idx="1043">
                  <c:v>-3.7510869027613601E-2</c:v>
                </c:pt>
                <c:pt idx="1044">
                  <c:v>-3.736795306792829E-2</c:v>
                </c:pt>
                <c:pt idx="1045">
                  <c:v>-3.7269323068130696E-2</c:v>
                </c:pt>
                <c:pt idx="1046">
                  <c:v>-3.7138093067852651E-2</c:v>
                </c:pt>
                <c:pt idx="1047">
                  <c:v>-3.7047345232920775E-2</c:v>
                </c:pt>
                <c:pt idx="1048">
                  <c:v>-3.6935973067869582E-2</c:v>
                </c:pt>
                <c:pt idx="1049">
                  <c:v>-3.6845883067982768E-2</c:v>
                </c:pt>
                <c:pt idx="1050">
                  <c:v>-3.6771320686980878E-2</c:v>
                </c:pt>
                <c:pt idx="1051">
                  <c:v>-3.6460306034982182E-2</c:v>
                </c:pt>
                <c:pt idx="1052">
                  <c:v>-3.6351303067860399E-2</c:v>
                </c:pt>
                <c:pt idx="1053">
                  <c:v>-3.6244778222524608E-2</c:v>
                </c:pt>
                <c:pt idx="1054">
                  <c:v>-3.6160203067922232E-2</c:v>
                </c:pt>
                <c:pt idx="1055">
                  <c:v>-3.606926306788695E-2</c:v>
                </c:pt>
                <c:pt idx="1056">
                  <c:v>-3.5987363068002778E-2</c:v>
                </c:pt>
                <c:pt idx="1057">
                  <c:v>-3.5896603067982376E-2</c:v>
                </c:pt>
                <c:pt idx="1058">
                  <c:v>-3.5814686861002087E-2</c:v>
                </c:pt>
                <c:pt idx="1059">
                  <c:v>-3.5561273067941115E-2</c:v>
                </c:pt>
                <c:pt idx="1060">
                  <c:v>-3.5509030643808615E-2</c:v>
                </c:pt>
                <c:pt idx="1061">
                  <c:v>-3.5413723067961214E-2</c:v>
                </c:pt>
                <c:pt idx="1062">
                  <c:v>-3.5301293068044984E-2</c:v>
                </c:pt>
                <c:pt idx="1063">
                  <c:v>-3.5216093067987231E-2</c:v>
                </c:pt>
                <c:pt idx="1064">
                  <c:v>-3.5108343068031914E-2</c:v>
                </c:pt>
                <c:pt idx="1065">
                  <c:v>-3.4986365851409587E-2</c:v>
                </c:pt>
                <c:pt idx="1066">
                  <c:v>-3.4908693067720271E-2</c:v>
                </c:pt>
                <c:pt idx="1067">
                  <c:v>-3.483696225711698E-2</c:v>
                </c:pt>
                <c:pt idx="1068">
                  <c:v>-3.4530368812653492E-2</c:v>
                </c:pt>
                <c:pt idx="1069">
                  <c:v>-3.4422053067871175E-2</c:v>
                </c:pt>
                <c:pt idx="1070">
                  <c:v>-3.4304984408208838E-2</c:v>
                </c:pt>
                <c:pt idx="1071">
                  <c:v>-3.4188683067924344E-2</c:v>
                </c:pt>
                <c:pt idx="1072">
                  <c:v>-3.409582306778703E-2</c:v>
                </c:pt>
                <c:pt idx="1073">
                  <c:v>-3.3982203067893138E-2</c:v>
                </c:pt>
                <c:pt idx="1074">
                  <c:v>-3.3864463068027817E-2</c:v>
                </c:pt>
                <c:pt idx="1075">
                  <c:v>-3.3793283484655504E-2</c:v>
                </c:pt>
                <c:pt idx="1076">
                  <c:v>-3.372382862349356E-2</c:v>
                </c:pt>
                <c:pt idx="1077">
                  <c:v>-3.3483421216104155E-2</c:v>
                </c:pt>
                <c:pt idx="1078">
                  <c:v>-3.340290306793748E-2</c:v>
                </c:pt>
                <c:pt idx="1079">
                  <c:v>-3.3305173067958556E-2</c:v>
                </c:pt>
                <c:pt idx="1080">
                  <c:v>-3.3185463067994192E-2</c:v>
                </c:pt>
                <c:pt idx="1081">
                  <c:v>-3.3070833067924368E-2</c:v>
                </c:pt>
                <c:pt idx="1082">
                  <c:v>-3.2985533484648513E-2</c:v>
                </c:pt>
                <c:pt idx="1083">
                  <c:v>-3.2905973067983055E-2</c:v>
                </c:pt>
                <c:pt idx="1084">
                  <c:v>-3.2864223067932144E-2</c:v>
                </c:pt>
                <c:pt idx="1085">
                  <c:v>-3.2770796877457556E-2</c:v>
                </c:pt>
                <c:pt idx="1086">
                  <c:v>-3.2553709431553571E-2</c:v>
                </c:pt>
                <c:pt idx="1087">
                  <c:v>-3.2475963067895491E-2</c:v>
                </c:pt>
                <c:pt idx="1088">
                  <c:v>-3.2360623067916094E-2</c:v>
                </c:pt>
                <c:pt idx="1089">
                  <c:v>-3.2288809910042474E-2</c:v>
                </c:pt>
                <c:pt idx="1090">
                  <c:v>-3.21971330680242E-2</c:v>
                </c:pt>
                <c:pt idx="1091">
                  <c:v>-3.20996930679769E-2</c:v>
                </c:pt>
                <c:pt idx="1092">
                  <c:v>-3.200574306789862E-2</c:v>
                </c:pt>
                <c:pt idx="1093">
                  <c:v>-3.191896306802279E-2</c:v>
                </c:pt>
                <c:pt idx="1094">
                  <c:v>-3.1864106401286577E-2</c:v>
                </c:pt>
                <c:pt idx="1095">
                  <c:v>-3.1634946537380429E-2</c:v>
                </c:pt>
                <c:pt idx="1096">
                  <c:v>-3.155440990994407E-2</c:v>
                </c:pt>
                <c:pt idx="1097">
                  <c:v>-3.1458883067884372E-2</c:v>
                </c:pt>
                <c:pt idx="1098">
                  <c:v>-3.1374933067922953E-2</c:v>
                </c:pt>
                <c:pt idx="1099">
                  <c:v>-3.1278893068019911E-2</c:v>
                </c:pt>
                <c:pt idx="1100">
                  <c:v>-3.1179563067922807E-2</c:v>
                </c:pt>
                <c:pt idx="1101">
                  <c:v>-3.1073773068030188E-2</c:v>
                </c:pt>
                <c:pt idx="1102">
                  <c:v>-3.0969918901163858E-2</c:v>
                </c:pt>
                <c:pt idx="1103">
                  <c:v>-3.0941273067938382E-2</c:v>
                </c:pt>
                <c:pt idx="1104">
                  <c:v>-3.0576273067950417E-2</c:v>
                </c:pt>
                <c:pt idx="1105">
                  <c:v>-3.0516213067869575E-2</c:v>
                </c:pt>
                <c:pt idx="1106">
                  <c:v>-3.0450143068023312E-2</c:v>
                </c:pt>
                <c:pt idx="1107">
                  <c:v>-3.0310353067861232E-2</c:v>
                </c:pt>
                <c:pt idx="1108">
                  <c:v>-3.0210093067921669E-2</c:v>
                </c:pt>
                <c:pt idx="1109">
                  <c:v>-3.0118723068071066E-2</c:v>
                </c:pt>
                <c:pt idx="1110">
                  <c:v>-3.0017840078230058E-2</c:v>
                </c:pt>
                <c:pt idx="1111">
                  <c:v>-2.9941709431597019E-2</c:v>
                </c:pt>
                <c:pt idx="1112">
                  <c:v>-2.9731273067909594E-2</c:v>
                </c:pt>
                <c:pt idx="1113">
                  <c:v>-2.9669013067874079E-2</c:v>
                </c:pt>
                <c:pt idx="1114">
                  <c:v>-2.9576333067822709E-2</c:v>
                </c:pt>
                <c:pt idx="1115">
                  <c:v>-2.9500073067836752E-2</c:v>
                </c:pt>
                <c:pt idx="1116">
                  <c:v>-2.9393939734646331E-2</c:v>
                </c:pt>
                <c:pt idx="1117">
                  <c:v>-2.9298493067898335E-2</c:v>
                </c:pt>
                <c:pt idx="1118">
                  <c:v>-2.9215163067860334E-2</c:v>
                </c:pt>
                <c:pt idx="1119">
                  <c:v>-2.912496306795731E-2</c:v>
                </c:pt>
                <c:pt idx="1120">
                  <c:v>-2.9050433067993712E-2</c:v>
                </c:pt>
                <c:pt idx="1121">
                  <c:v>-2.8701273067895279E-2</c:v>
                </c:pt>
                <c:pt idx="1122">
                  <c:v>-2.8628207278401881E-2</c:v>
                </c:pt>
                <c:pt idx="1123">
                  <c:v>-2.8528663067831403E-2</c:v>
                </c:pt>
                <c:pt idx="1124">
                  <c:v>-2.8416733067928142E-2</c:v>
                </c:pt>
                <c:pt idx="1125">
                  <c:v>-2.8325023067949932E-2</c:v>
                </c:pt>
                <c:pt idx="1126">
                  <c:v>-2.8213943067868293E-2</c:v>
                </c:pt>
                <c:pt idx="1127">
                  <c:v>-2.812319306802636E-2</c:v>
                </c:pt>
                <c:pt idx="1128">
                  <c:v>-2.8101273067932201E-2</c:v>
                </c:pt>
                <c:pt idx="1129">
                  <c:v>-2.7783562923005444E-2</c:v>
                </c:pt>
                <c:pt idx="1130">
                  <c:v>-2.7707213067870405E-2</c:v>
                </c:pt>
                <c:pt idx="1131">
                  <c:v>-2.7627873067970671E-2</c:v>
                </c:pt>
                <c:pt idx="1132">
                  <c:v>-2.7538493067993393E-2</c:v>
                </c:pt>
                <c:pt idx="1133">
                  <c:v>-2.7440093067951938E-2</c:v>
                </c:pt>
                <c:pt idx="1134">
                  <c:v>-2.7341376160620729E-2</c:v>
                </c:pt>
                <c:pt idx="1135">
                  <c:v>-2.7256963068111879E-2</c:v>
                </c:pt>
                <c:pt idx="1136">
                  <c:v>-2.7175091249660006E-2</c:v>
                </c:pt>
                <c:pt idx="1137">
                  <c:v>-2.6937155420881719E-2</c:v>
                </c:pt>
                <c:pt idx="1138">
                  <c:v>-2.6881173067991444E-2</c:v>
                </c:pt>
                <c:pt idx="1139">
                  <c:v>-2.6817273068004986E-2</c:v>
                </c:pt>
                <c:pt idx="1140">
                  <c:v>-2.6723183068000377E-2</c:v>
                </c:pt>
                <c:pt idx="1141">
                  <c:v>-2.6652167804812183E-2</c:v>
                </c:pt>
                <c:pt idx="1142">
                  <c:v>-2.6554873067993878E-2</c:v>
                </c:pt>
                <c:pt idx="1143">
                  <c:v>-2.6438323068020984E-2</c:v>
                </c:pt>
                <c:pt idx="1144">
                  <c:v>-2.6350463067927876E-2</c:v>
                </c:pt>
                <c:pt idx="1145">
                  <c:v>-2.6260477369007169E-2</c:v>
                </c:pt>
                <c:pt idx="1146">
                  <c:v>-2.5589439734616803E-2</c:v>
                </c:pt>
                <c:pt idx="1147">
                  <c:v>-2.5530163067983842E-2</c:v>
                </c:pt>
                <c:pt idx="1148">
                  <c:v>-2.5438543067949144E-2</c:v>
                </c:pt>
                <c:pt idx="1149">
                  <c:v>-2.5364663067961146E-2</c:v>
                </c:pt>
                <c:pt idx="1150">
                  <c:v>-2.5274993067938577E-2</c:v>
                </c:pt>
                <c:pt idx="1151">
                  <c:v>-2.5189962723132456E-2</c:v>
                </c:pt>
                <c:pt idx="1152">
                  <c:v>-2.4750018165960348E-2</c:v>
                </c:pt>
                <c:pt idx="1153">
                  <c:v>-2.4656693067967694E-2</c:v>
                </c:pt>
                <c:pt idx="1154">
                  <c:v>-2.4568083067833868E-2</c:v>
                </c:pt>
                <c:pt idx="1155">
                  <c:v>-2.4455803067951375E-2</c:v>
                </c:pt>
                <c:pt idx="1156">
                  <c:v>-2.4354213067937277E-2</c:v>
                </c:pt>
                <c:pt idx="1157">
                  <c:v>-2.4251983067927092E-2</c:v>
                </c:pt>
                <c:pt idx="1158">
                  <c:v>-2.417005431802011E-2</c:v>
                </c:pt>
                <c:pt idx="1159">
                  <c:v>-2.4076773067932329E-2</c:v>
                </c:pt>
                <c:pt idx="1160">
                  <c:v>-2.3828606401323789E-2</c:v>
                </c:pt>
                <c:pt idx="1161">
                  <c:v>-2.3772573067915921E-2</c:v>
                </c:pt>
                <c:pt idx="1162">
                  <c:v>-2.3682503068002351E-2</c:v>
                </c:pt>
                <c:pt idx="1163">
                  <c:v>-2.3592633068005846E-2</c:v>
                </c:pt>
                <c:pt idx="1164">
                  <c:v>-2.3493753067953101E-2</c:v>
                </c:pt>
                <c:pt idx="1165">
                  <c:v>-2.3388460567858253E-2</c:v>
                </c:pt>
                <c:pt idx="1166">
                  <c:v>-2.3311753068085743E-2</c:v>
                </c:pt>
                <c:pt idx="1167">
                  <c:v>-2.3230727613480447E-2</c:v>
                </c:pt>
                <c:pt idx="1168">
                  <c:v>-2.2968128738071407E-2</c:v>
                </c:pt>
                <c:pt idx="1169">
                  <c:v>-2.2891183068026084E-2</c:v>
                </c:pt>
                <c:pt idx="1170">
                  <c:v>-2.2817923067833607E-2</c:v>
                </c:pt>
                <c:pt idx="1171">
                  <c:v>-2.2765745290172397E-2</c:v>
                </c:pt>
                <c:pt idx="1172">
                  <c:v>-2.2664213067884038E-2</c:v>
                </c:pt>
                <c:pt idx="1173">
                  <c:v>-2.2578063067911113E-2</c:v>
                </c:pt>
                <c:pt idx="1174">
                  <c:v>-2.2506473067906548E-2</c:v>
                </c:pt>
                <c:pt idx="1175">
                  <c:v>-2.2444893757608504E-2</c:v>
                </c:pt>
                <c:pt idx="1176">
                  <c:v>-2.1960773067846169E-2</c:v>
                </c:pt>
                <c:pt idx="1177">
                  <c:v>-2.1878156046739157E-2</c:v>
                </c:pt>
                <c:pt idx="1178">
                  <c:v>-2.1796923067910264E-2</c:v>
                </c:pt>
                <c:pt idx="1179">
                  <c:v>-2.1699323067906579E-2</c:v>
                </c:pt>
                <c:pt idx="1180">
                  <c:v>-2.1637833067799782E-2</c:v>
                </c:pt>
                <c:pt idx="1181">
                  <c:v>-2.1552093067853668E-2</c:v>
                </c:pt>
                <c:pt idx="1182">
                  <c:v>-2.149551306796128E-2</c:v>
                </c:pt>
                <c:pt idx="1183">
                  <c:v>-2.1190638147345446E-2</c:v>
                </c:pt>
                <c:pt idx="1184">
                  <c:v>-2.1103333067998175E-2</c:v>
                </c:pt>
                <c:pt idx="1185">
                  <c:v>-2.1023503067979749E-2</c:v>
                </c:pt>
                <c:pt idx="1186">
                  <c:v>-2.0936513067979955E-2</c:v>
                </c:pt>
                <c:pt idx="1187">
                  <c:v>-2.0859593067882546E-2</c:v>
                </c:pt>
                <c:pt idx="1188">
                  <c:v>-2.078821056797155E-2</c:v>
                </c:pt>
                <c:pt idx="1189">
                  <c:v>-2.0709791586398293E-2</c:v>
                </c:pt>
                <c:pt idx="1190">
                  <c:v>-2.0173415925114589E-2</c:v>
                </c:pt>
                <c:pt idx="1191">
                  <c:v>-2.0058873067924324E-2</c:v>
                </c:pt>
                <c:pt idx="1192">
                  <c:v>-1.9984983067928404E-2</c:v>
                </c:pt>
                <c:pt idx="1193">
                  <c:v>-1.9892189734591181E-2</c:v>
                </c:pt>
                <c:pt idx="1194">
                  <c:v>-1.9823106401261732E-2</c:v>
                </c:pt>
                <c:pt idx="1195">
                  <c:v>-1.9541273067929417E-2</c:v>
                </c:pt>
                <c:pt idx="1196">
                  <c:v>-1.9481673067943468E-2</c:v>
                </c:pt>
                <c:pt idx="1197">
                  <c:v>-1.9379093067968263E-2</c:v>
                </c:pt>
                <c:pt idx="1198">
                  <c:v>-1.929194306788418E-2</c:v>
                </c:pt>
                <c:pt idx="1199">
                  <c:v>-1.9186193068009068E-2</c:v>
                </c:pt>
                <c:pt idx="1200">
                  <c:v>-1.9093481401213815E-2</c:v>
                </c:pt>
                <c:pt idx="1201">
                  <c:v>-1.9004333068011203E-2</c:v>
                </c:pt>
                <c:pt idx="1202">
                  <c:v>-1.8918847141989662E-2</c:v>
                </c:pt>
                <c:pt idx="1203">
                  <c:v>-1.8612813067804271E-2</c:v>
                </c:pt>
                <c:pt idx="1204">
                  <c:v>-1.8538793067918398E-2</c:v>
                </c:pt>
                <c:pt idx="1205">
                  <c:v>-1.8450763068003091E-2</c:v>
                </c:pt>
                <c:pt idx="1206">
                  <c:v>-1.8379970984682362E-2</c:v>
                </c:pt>
                <c:pt idx="1207">
                  <c:v>-1.8308123067882331E-2</c:v>
                </c:pt>
                <c:pt idx="1208">
                  <c:v>-1.8260353067802281E-2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-1.7042083067977394E-2</c:v>
                </c:pt>
                <c:pt idx="1218">
                  <c:v>-1.695727306797324E-2</c:v>
                </c:pt>
                <c:pt idx="1219">
                  <c:v>-1.689733306780284E-2</c:v>
                </c:pt>
                <c:pt idx="1220">
                  <c:v>-1.6805773067929415E-2</c:v>
                </c:pt>
                <c:pt idx="1221">
                  <c:v>-1.6729973067981525E-2</c:v>
                </c:pt>
                <c:pt idx="1222">
                  <c:v>-1.6652973068062248E-2</c:v>
                </c:pt>
                <c:pt idx="1223">
                  <c:v>-1.661149529017792E-2</c:v>
                </c:pt>
                <c:pt idx="1224">
                  <c:v>-1.6564214244411353E-2</c:v>
                </c:pt>
                <c:pt idx="1225">
                  <c:v>-1.6171273067953965E-2</c:v>
                </c:pt>
                <c:pt idx="1226">
                  <c:v>-1.6119163067884301E-2</c:v>
                </c:pt>
                <c:pt idx="1227">
                  <c:v>-1.6054193068129059E-2</c:v>
                </c:pt>
                <c:pt idx="1228">
                  <c:v>-1.5973233067953181E-2</c:v>
                </c:pt>
                <c:pt idx="1229">
                  <c:v>-1.5916913067997029E-2</c:v>
                </c:pt>
                <c:pt idx="1230">
                  <c:v>-1.5836752659737392E-2</c:v>
                </c:pt>
                <c:pt idx="1231">
                  <c:v>-1.5765123814119882E-2</c:v>
                </c:pt>
                <c:pt idx="1232">
                  <c:v>-1.5728763263965113E-2</c:v>
                </c:pt>
                <c:pt idx="1233">
                  <c:v>-1.5416273067941688E-2</c:v>
                </c:pt>
                <c:pt idx="1234">
                  <c:v>-1.5351773067948223E-2</c:v>
                </c:pt>
                <c:pt idx="1235">
                  <c:v>-1.5246773067957527E-2</c:v>
                </c:pt>
                <c:pt idx="1236">
                  <c:v>-1.515891306799233E-2</c:v>
                </c:pt>
                <c:pt idx="1237">
                  <c:v>-1.5064143068016737E-2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-1.3956509910030949E-2</c:v>
                </c:pt>
                <c:pt idx="1249">
                  <c:v>-1.3751424583219323E-2</c:v>
                </c:pt>
                <c:pt idx="1250">
                  <c:v>-1.3694173068046215E-2</c:v>
                </c:pt>
                <c:pt idx="1251">
                  <c:v>-1.3604736225900641E-2</c:v>
                </c:pt>
                <c:pt idx="1252">
                  <c:v>-1.352211306790708E-2</c:v>
                </c:pt>
                <c:pt idx="1253">
                  <c:v>-1.341873306795094E-2</c:v>
                </c:pt>
                <c:pt idx="1254">
                  <c:v>-1.3325563068036681E-2</c:v>
                </c:pt>
                <c:pt idx="1255">
                  <c:v>-1.3268773067906641E-2</c:v>
                </c:pt>
                <c:pt idx="1256">
                  <c:v>-1.3202723067863084E-2</c:v>
                </c:pt>
                <c:pt idx="1257">
                  <c:v>-1.3042811529487613E-2</c:v>
                </c:pt>
                <c:pt idx="1258">
                  <c:v>-1.3010503067874881E-2</c:v>
                </c:pt>
                <c:pt idx="1259">
                  <c:v>-1.2923013067819514E-2</c:v>
                </c:pt>
                <c:pt idx="1260">
                  <c:v>-1.2853853068051539E-2</c:v>
                </c:pt>
                <c:pt idx="1261">
                  <c:v>-1.2755723067925832E-2</c:v>
                </c:pt>
                <c:pt idx="1262">
                  <c:v>-1.2664093067925821E-2</c:v>
                </c:pt>
                <c:pt idx="1263">
                  <c:v>-1.2619286766621935E-2</c:v>
                </c:pt>
                <c:pt idx="1264">
                  <c:v>-1.2524953067853065E-2</c:v>
                </c:pt>
                <c:pt idx="1265">
                  <c:v>-1.2478374078099819E-2</c:v>
                </c:pt>
                <c:pt idx="1266">
                  <c:v>-1.2292444120603818E-2</c:v>
                </c:pt>
                <c:pt idx="1267">
                  <c:v>-1.222465306774723E-2</c:v>
                </c:pt>
                <c:pt idx="1268">
                  <c:v>-1.2136473067968726E-2</c:v>
                </c:pt>
                <c:pt idx="1269">
                  <c:v>-1.206479390118886E-2</c:v>
                </c:pt>
                <c:pt idx="1270">
                  <c:v>-1.1986933067987602E-2</c:v>
                </c:pt>
                <c:pt idx="1271">
                  <c:v>-1.1923213067888133E-2</c:v>
                </c:pt>
                <c:pt idx="1272">
                  <c:v>-1.1861783068027884E-2</c:v>
                </c:pt>
                <c:pt idx="1273">
                  <c:v>-1.1800466616406885E-2</c:v>
                </c:pt>
                <c:pt idx="1274">
                  <c:v>-1.1621273067916613E-2</c:v>
                </c:pt>
                <c:pt idx="1275">
                  <c:v>-1.1587763067922202E-2</c:v>
                </c:pt>
                <c:pt idx="1276">
                  <c:v>-1.1533946752237513E-2</c:v>
                </c:pt>
                <c:pt idx="1277">
                  <c:v>-1.1469453068059469E-2</c:v>
                </c:pt>
                <c:pt idx="1278">
                  <c:v>-1.1392773067996135E-2</c:v>
                </c:pt>
                <c:pt idx="1279">
                  <c:v>-1.1296873067976781E-2</c:v>
                </c:pt>
                <c:pt idx="1280">
                  <c:v>-1.1191193067958244E-2</c:v>
                </c:pt>
                <c:pt idx="1281">
                  <c:v>-1.1104923067861708E-2</c:v>
                </c:pt>
                <c:pt idx="1282">
                  <c:v>-1.1024079519586404E-2</c:v>
                </c:pt>
                <c:pt idx="1283">
                  <c:v>-1.0816273067945302E-2</c:v>
                </c:pt>
                <c:pt idx="1284">
                  <c:v>-1.0767833067887983E-2</c:v>
                </c:pt>
                <c:pt idx="1285">
                  <c:v>-1.070439306792537E-2</c:v>
                </c:pt>
                <c:pt idx="1286">
                  <c:v>-1.0620203067915673E-2</c:v>
                </c:pt>
                <c:pt idx="1287">
                  <c:v>-1.0558303067909943E-2</c:v>
                </c:pt>
                <c:pt idx="1288">
                  <c:v>-1.0467213067983041E-2</c:v>
                </c:pt>
                <c:pt idx="1289">
                  <c:v>-1.0380595984727851E-2</c:v>
                </c:pt>
                <c:pt idx="1290">
                  <c:v>-1.0321193067952103E-2</c:v>
                </c:pt>
                <c:pt idx="1291">
                  <c:v>-1.0265165925105181E-2</c:v>
                </c:pt>
                <c:pt idx="1292">
                  <c:v>-1.0061273067947244E-2</c:v>
                </c:pt>
                <c:pt idx="1293">
                  <c:v>-1.0025153068099261E-2</c:v>
                </c:pt>
                <c:pt idx="1294">
                  <c:v>-9.9693930678341758E-3</c:v>
                </c:pt>
                <c:pt idx="1295">
                  <c:v>-9.9071376512682788E-3</c:v>
                </c:pt>
                <c:pt idx="1296">
                  <c:v>-9.8534330680024682E-3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-8.8894042153811054E-3</c:v>
                </c:pt>
                <c:pt idx="1310">
                  <c:v>-8.725273067938133E-3</c:v>
                </c:pt>
                <c:pt idx="1311">
                  <c:v>-8.6873530679127953E-3</c:v>
                </c:pt>
                <c:pt idx="1312">
                  <c:v>-8.627423068077178E-3</c:v>
                </c:pt>
                <c:pt idx="1313">
                  <c:v>-8.5610530678650355E-3</c:v>
                </c:pt>
                <c:pt idx="1314">
                  <c:v>-8.4915030681287414E-3</c:v>
                </c:pt>
                <c:pt idx="1315">
                  <c:v>-8.4150835942011851E-3</c:v>
                </c:pt>
                <c:pt idx="1316">
                  <c:v>-8.3502330679436996E-3</c:v>
                </c:pt>
                <c:pt idx="1317">
                  <c:v>-8.2703630678793161E-3</c:v>
                </c:pt>
                <c:pt idx="1318">
                  <c:v>-8.2032948070889285E-3</c:v>
                </c:pt>
                <c:pt idx="1319">
                  <c:v>-7.866191986835247E-3</c:v>
                </c:pt>
                <c:pt idx="1320">
                  <c:v>-7.7962230680128711E-3</c:v>
                </c:pt>
                <c:pt idx="1321">
                  <c:v>-7.7251619567846345E-3</c:v>
                </c:pt>
                <c:pt idx="1322">
                  <c:v>-7.6729057209519169E-3</c:v>
                </c:pt>
                <c:pt idx="1323">
                  <c:v>-7.5926230679499458E-3</c:v>
                </c:pt>
                <c:pt idx="1324">
                  <c:v>-7.5283930678722317E-3</c:v>
                </c:pt>
                <c:pt idx="1325">
                  <c:v>-7.4791006541943322E-3</c:v>
                </c:pt>
                <c:pt idx="1326">
                  <c:v>-7.3312730679901995E-3</c:v>
                </c:pt>
                <c:pt idx="1327">
                  <c:v>-7.28737306792482E-3</c:v>
                </c:pt>
                <c:pt idx="1328">
                  <c:v>-7.2347467522462265E-3</c:v>
                </c:pt>
                <c:pt idx="1329">
                  <c:v>-7.161753067862266E-3</c:v>
                </c:pt>
                <c:pt idx="1330">
                  <c:v>-7.0917530678116271E-3</c:v>
                </c:pt>
                <c:pt idx="1331">
                  <c:v>-7.0387130679847604E-3</c:v>
                </c:pt>
                <c:pt idx="1332">
                  <c:v>-7.0072130681069211E-3</c:v>
                </c:pt>
                <c:pt idx="1333">
                  <c:v>-6.9121130678411191E-3</c:v>
                </c:pt>
                <c:pt idx="1334">
                  <c:v>-6.8456730679855582E-3</c:v>
                </c:pt>
                <c:pt idx="1335">
                  <c:v>-6.6235083620824753E-3</c:v>
                </c:pt>
                <c:pt idx="1336">
                  <c:v>-6.5818030679736282E-3</c:v>
                </c:pt>
                <c:pt idx="1337">
                  <c:v>-6.4874130679442032E-3</c:v>
                </c:pt>
                <c:pt idx="1338">
                  <c:v>-6.3858430678465083E-3</c:v>
                </c:pt>
                <c:pt idx="1339">
                  <c:v>-6.2967830679667713E-3</c:v>
                </c:pt>
                <c:pt idx="1340">
                  <c:v>-6.241033067965418E-3</c:v>
                </c:pt>
                <c:pt idx="1341">
                  <c:v>-6.1748309625926385E-3</c:v>
                </c:pt>
                <c:pt idx="1342">
                  <c:v>-6.1116830679992518E-3</c:v>
                </c:pt>
                <c:pt idx="1343">
                  <c:v>-6.0877825019076699E-3</c:v>
                </c:pt>
                <c:pt idx="1344">
                  <c:v>-5.9089397345672996E-3</c:v>
                </c:pt>
                <c:pt idx="1345">
                  <c:v>-5.8496730679706878E-3</c:v>
                </c:pt>
                <c:pt idx="1346">
                  <c:v>-5.7762230680253913E-3</c:v>
                </c:pt>
                <c:pt idx="1347">
                  <c:v>-5.7045406737188404E-3</c:v>
                </c:pt>
                <c:pt idx="1348">
                  <c:v>-5.6593730680418747E-3</c:v>
                </c:pt>
                <c:pt idx="1349">
                  <c:v>-5.5554930679875287E-3</c:v>
                </c:pt>
                <c:pt idx="1350">
                  <c:v>-5.4849930680234138E-3</c:v>
                </c:pt>
                <c:pt idx="1351">
                  <c:v>-5.4311035763561239E-3</c:v>
                </c:pt>
                <c:pt idx="1352">
                  <c:v>-5.282023067977093E-3</c:v>
                </c:pt>
                <c:pt idx="1353">
                  <c:v>-5.2575630680280483E-3</c:v>
                </c:pt>
                <c:pt idx="1354">
                  <c:v>-5.1983368977346371E-3</c:v>
                </c:pt>
                <c:pt idx="1355">
                  <c:v>-5.1398930678772103E-3</c:v>
                </c:pt>
                <c:pt idx="1356">
                  <c:v>-5.0793730678577757E-3</c:v>
                </c:pt>
                <c:pt idx="1357">
                  <c:v>-5.0243930677851285E-3</c:v>
                </c:pt>
                <c:pt idx="1358">
                  <c:v>-4.9747730680138637E-3</c:v>
                </c:pt>
                <c:pt idx="1359">
                  <c:v>-4.9287256994716734E-3</c:v>
                </c:pt>
                <c:pt idx="1360">
                  <c:v>-4.8690130681166011E-3</c:v>
                </c:pt>
                <c:pt idx="1361">
                  <c:v>-4.8523499909975971E-3</c:v>
                </c:pt>
                <c:pt idx="1362">
                  <c:v>-4.6462730679905934E-3</c:v>
                </c:pt>
                <c:pt idx="1363">
                  <c:v>-4.5967030679179306E-3</c:v>
                </c:pt>
                <c:pt idx="1364">
                  <c:v>-4.5055130679827471E-3</c:v>
                </c:pt>
                <c:pt idx="1365">
                  <c:v>-4.397873067929936E-3</c:v>
                </c:pt>
                <c:pt idx="1366">
                  <c:v>-4.3238251511894515E-3</c:v>
                </c:pt>
                <c:pt idx="1367">
                  <c:v>-4.220493067904842E-3</c:v>
                </c:pt>
                <c:pt idx="1368">
                  <c:v>-4.1310330679635871E-3</c:v>
                </c:pt>
                <c:pt idx="1369">
                  <c:v>-4.0588802107919264E-3</c:v>
                </c:pt>
                <c:pt idx="1370">
                  <c:v>-3.8505612035208982E-3</c:v>
                </c:pt>
                <c:pt idx="1371">
                  <c:v>-3.799533068018948E-3</c:v>
                </c:pt>
                <c:pt idx="1372">
                  <c:v>-3.7572230680496003E-3</c:v>
                </c:pt>
                <c:pt idx="1373">
                  <c:v>-3.6907888573125577E-3</c:v>
                </c:pt>
                <c:pt idx="1374">
                  <c:v>-3.6494530678368182E-3</c:v>
                </c:pt>
                <c:pt idx="1375">
                  <c:v>-3.5921230678042102E-3</c:v>
                </c:pt>
                <c:pt idx="1376">
                  <c:v>-3.5323016394812608E-3</c:v>
                </c:pt>
                <c:pt idx="1377">
                  <c:v>-3.3712730679411611E-3</c:v>
                </c:pt>
                <c:pt idx="1378">
                  <c:v>-3.3240130680241018E-3</c:v>
                </c:pt>
                <c:pt idx="1379">
                  <c:v>-3.2588830679856086E-3</c:v>
                </c:pt>
                <c:pt idx="1380">
                  <c:v>-3.1973678049013209E-3</c:v>
                </c:pt>
                <c:pt idx="1381">
                  <c:v>-3.0955530680216743E-3</c:v>
                </c:pt>
                <c:pt idx="1382">
                  <c:v>-3.0464430677881182E-3</c:v>
                </c:pt>
                <c:pt idx="1383">
                  <c:v>-2.998573068012436E-3</c:v>
                </c:pt>
                <c:pt idx="1384">
                  <c:v>-2.9209130679248591E-3</c:v>
                </c:pt>
                <c:pt idx="1385">
                  <c:v>-2.8727574429865408E-3</c:v>
                </c:pt>
                <c:pt idx="1386">
                  <c:v>-2.73127306795118E-3</c:v>
                </c:pt>
                <c:pt idx="1387">
                  <c:v>-2.6980730679611055E-3</c:v>
                </c:pt>
                <c:pt idx="1388">
                  <c:v>-2.6145130680248494E-3</c:v>
                </c:pt>
                <c:pt idx="1389">
                  <c:v>-2.5478630679884886E-3</c:v>
                </c:pt>
                <c:pt idx="1390">
                  <c:v>-2.4786130679501648E-3</c:v>
                </c:pt>
                <c:pt idx="1391">
                  <c:v>-2.4351230681674018E-3</c:v>
                </c:pt>
                <c:pt idx="1392">
                  <c:v>-2.4084941206439234E-3</c:v>
                </c:pt>
                <c:pt idx="1393">
                  <c:v>-2.3113830680188139E-3</c:v>
                </c:pt>
                <c:pt idx="1394">
                  <c:v>-2.2641162052252656E-3</c:v>
                </c:pt>
                <c:pt idx="1395">
                  <c:v>-2.1337730679675837E-3</c:v>
                </c:pt>
                <c:pt idx="1396">
                  <c:v>-2.1034130679140634E-3</c:v>
                </c:pt>
                <c:pt idx="1397">
                  <c:v>-2.0596930679204215E-3</c:v>
                </c:pt>
                <c:pt idx="1398">
                  <c:v>-2.0055330680008882E-3</c:v>
                </c:pt>
                <c:pt idx="1399">
                  <c:v>-1.9541793178916586E-3</c:v>
                </c:pt>
                <c:pt idx="1400">
                  <c:v>-1.9006930679239535E-3</c:v>
                </c:pt>
                <c:pt idx="1401">
                  <c:v>-1.8427230679378681E-3</c:v>
                </c:pt>
                <c:pt idx="1402">
                  <c:v>-1.7903430680092929E-3</c:v>
                </c:pt>
                <c:pt idx="1403">
                  <c:v>-1.7551341791346431E-3</c:v>
                </c:pt>
                <c:pt idx="1404">
                  <c:v>-1.6212730679399101E-3</c:v>
                </c:pt>
                <c:pt idx="1405">
                  <c:v>-1.5857930679175074E-3</c:v>
                </c:pt>
                <c:pt idx="1406">
                  <c:v>-1.5192530679399856E-3</c:v>
                </c:pt>
                <c:pt idx="1407">
                  <c:v>-1.4398835942159849E-3</c:v>
                </c:pt>
                <c:pt idx="1408">
                  <c:v>-1.3987730680042891E-3</c:v>
                </c:pt>
                <c:pt idx="1409">
                  <c:v>-1.332933067899944E-3</c:v>
                </c:pt>
                <c:pt idx="1410">
                  <c:v>-1.2854230679124612E-3</c:v>
                </c:pt>
                <c:pt idx="1411">
                  <c:v>-1.2275130680023949E-3</c:v>
                </c:pt>
                <c:pt idx="1412">
                  <c:v>-1.1718730679888274E-3</c:v>
                </c:pt>
                <c:pt idx="1413">
                  <c:v>-1.1524309626906879E-3</c:v>
                </c:pt>
                <c:pt idx="1414">
                  <c:v>-9.1714211558269253E-4</c:v>
                </c:pt>
                <c:pt idx="1415">
                  <c:v>-8.4527306793802522E-4</c:v>
                </c:pt>
                <c:pt idx="1416">
                  <c:v>-8.0212306789917453E-4</c:v>
                </c:pt>
                <c:pt idx="1417">
                  <c:v>-7.5524306787144724E-4</c:v>
                </c:pt>
                <c:pt idx="1418">
                  <c:v>-7.0503306770319807E-4</c:v>
                </c:pt>
                <c:pt idx="1419">
                  <c:v>-6.7837451733510122E-4</c:v>
                </c:pt>
                <c:pt idx="1420">
                  <c:v>-5.3425306788312799E-4</c:v>
                </c:pt>
                <c:pt idx="1421">
                  <c:v>-4.8542306788590395E-4</c:v>
                </c:pt>
                <c:pt idx="1422">
                  <c:v>-4.4565306789934311E-4</c:v>
                </c:pt>
                <c:pt idx="1423">
                  <c:v>-4.074230678696722E-4</c:v>
                </c:pt>
                <c:pt idx="1424">
                  <c:v>-3.402730678061519E-4</c:v>
                </c:pt>
                <c:pt idx="1425">
                  <c:v>-2.8275223455409581E-4</c:v>
                </c:pt>
                <c:pt idx="1426">
                  <c:v>-2.4267306791614393E-4</c:v>
                </c:pt>
                <c:pt idx="1427">
                  <c:v>-1.9363670429584101E-4</c:v>
                </c:pt>
                <c:pt idx="1428">
                  <c:v>6.2269320579844134E-6</c:v>
                </c:pt>
                <c:pt idx="1429">
                  <c:v>4.0616932139414557E-5</c:v>
                </c:pt>
                <c:pt idx="1430">
                  <c:v>9.4586932164020336E-5</c:v>
                </c:pt>
                <c:pt idx="1431">
                  <c:v>1.5704693198870245E-4</c:v>
                </c:pt>
                <c:pt idx="1432">
                  <c:v>2.2936903732784242E-4</c:v>
                </c:pt>
                <c:pt idx="1433">
                  <c:v>3.1302693206214388E-4</c:v>
                </c:pt>
                <c:pt idx="1434">
                  <c:v>3.8893693209729485E-4</c:v>
                </c:pt>
                <c:pt idx="1435">
                  <c:v>4.7254693215848003E-4</c:v>
                </c:pt>
                <c:pt idx="1436">
                  <c:v>5.0268797107833085E-4</c:v>
                </c:pt>
                <c:pt idx="1437">
                  <c:v>6.750427215393987E-4</c:v>
                </c:pt>
                <c:pt idx="1438">
                  <c:v>7.4328012352964411E-4</c:v>
                </c:pt>
                <c:pt idx="1439">
                  <c:v>7.9772693187862885E-4</c:v>
                </c:pt>
                <c:pt idx="1440">
                  <c:v>8.7998693207680444E-4</c:v>
                </c:pt>
                <c:pt idx="1441">
                  <c:v>9.4527693201484995E-4</c:v>
                </c:pt>
                <c:pt idx="1442">
                  <c:v>9.9848693197657277E-4</c:v>
                </c:pt>
                <c:pt idx="1443">
                  <c:v>1.0743058792854763E-3</c:v>
                </c:pt>
                <c:pt idx="1444">
                  <c:v>1.1337484375530953E-3</c:v>
                </c:pt>
                <c:pt idx="1445">
                  <c:v>1.3486435987459804E-3</c:v>
                </c:pt>
                <c:pt idx="1446">
                  <c:v>1.4230569320687898E-3</c:v>
                </c:pt>
                <c:pt idx="1447">
                  <c:v>1.5109769319252573E-3</c:v>
                </c:pt>
                <c:pt idx="1448">
                  <c:v>1.5758969320387455E-3</c:v>
                </c:pt>
                <c:pt idx="1449">
                  <c:v>1.6460269319367186E-3</c:v>
                </c:pt>
                <c:pt idx="1450">
                  <c:v>1.7045795635795007E-3</c:v>
                </c:pt>
                <c:pt idx="1451">
                  <c:v>1.7553469321285324E-3</c:v>
                </c:pt>
                <c:pt idx="1452">
                  <c:v>1.8093195246393643E-3</c:v>
                </c:pt>
                <c:pt idx="1453">
                  <c:v>1.9937269320564619E-3</c:v>
                </c:pt>
                <c:pt idx="1454">
                  <c:v>2.0504569319967914E-3</c:v>
                </c:pt>
                <c:pt idx="1455">
                  <c:v>2.1533469320189633E-3</c:v>
                </c:pt>
                <c:pt idx="1456">
                  <c:v>2.2323454888493197E-3</c:v>
                </c:pt>
                <c:pt idx="1457">
                  <c:v>2.3481410734547134E-3</c:v>
                </c:pt>
                <c:pt idx="1458">
                  <c:v>2.4354269319672994E-3</c:v>
                </c:pt>
                <c:pt idx="1459">
                  <c:v>2.5413069319597534E-3</c:v>
                </c:pt>
                <c:pt idx="1460">
                  <c:v>2.620616932048847E-3</c:v>
                </c:pt>
                <c:pt idx="1461">
                  <c:v>2.6903469320984641E-3</c:v>
                </c:pt>
                <c:pt idx="1462">
                  <c:v>2.7343791059450959E-3</c:v>
                </c:pt>
                <c:pt idx="1463">
                  <c:v>2.9093873094723239E-3</c:v>
                </c:pt>
                <c:pt idx="1464">
                  <c:v>2.9483269321701764E-3</c:v>
                </c:pt>
                <c:pt idx="1465">
                  <c:v>3.027926932162475E-3</c:v>
                </c:pt>
                <c:pt idx="1466">
                  <c:v>3.1053669321323709E-3</c:v>
                </c:pt>
                <c:pt idx="1467">
                  <c:v>3.1447469320937671E-3</c:v>
                </c:pt>
                <c:pt idx="1468">
                  <c:v>3.2082769320851412E-3</c:v>
                </c:pt>
                <c:pt idx="1469">
                  <c:v>3.2697164058390635E-3</c:v>
                </c:pt>
                <c:pt idx="1470">
                  <c:v>3.3250638885249386E-3</c:v>
                </c:pt>
                <c:pt idx="1471">
                  <c:v>3.586365486327737E-3</c:v>
                </c:pt>
                <c:pt idx="1472">
                  <c:v>3.6491469320196765E-3</c:v>
                </c:pt>
                <c:pt idx="1473">
                  <c:v>3.7084469320092239E-3</c:v>
                </c:pt>
                <c:pt idx="1474">
                  <c:v>3.7617669321434745E-3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9.271472693207275E-2</c:v>
                </c:pt>
                <c:pt idx="2">
                  <c:v>9.0556526932061912E-2</c:v>
                </c:pt>
                <c:pt idx="3">
                  <c:v>8.6663746931904498E-2</c:v>
                </c:pt>
                <c:pt idx="4">
                  <c:v>8.5267726932201512E-2</c:v>
                </c:pt>
                <c:pt idx="5">
                  <c:v>8.4088726932208133E-2</c:v>
                </c:pt>
                <c:pt idx="6">
                  <c:v>8.3423226932168873E-2</c:v>
                </c:pt>
                <c:pt idx="7">
                  <c:v>8.3158726932168733E-2</c:v>
                </c:pt>
                <c:pt idx="8">
                  <c:v>8.3158726932097735E-2</c:v>
                </c:pt>
                <c:pt idx="9">
                  <c:v>8.147872693206179E-2</c:v>
                </c:pt>
                <c:pt idx="10">
                  <c:v>8.1478726932047579E-2</c:v>
                </c:pt>
                <c:pt idx="11">
                  <c:v>8.1985226931962543E-2</c:v>
                </c:pt>
                <c:pt idx="12">
                  <c:v>8.6206461626005634E-2</c:v>
                </c:pt>
                <c:pt idx="13">
                  <c:v>9.0842086932113347E-2</c:v>
                </c:pt>
                <c:pt idx="14">
                  <c:v>9.2388086931961683E-2</c:v>
                </c:pt>
                <c:pt idx="15">
                  <c:v>9.1748726931882671E-2</c:v>
                </c:pt>
                <c:pt idx="16">
                  <c:v>9.1748726931882671E-2</c:v>
                </c:pt>
                <c:pt idx="17">
                  <c:v>9.2031319524537011E-2</c:v>
                </c:pt>
                <c:pt idx="18">
                  <c:v>9.2578726931890315E-2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9.2277026932052336E-2</c:v>
                </c:pt>
                <c:pt idx="27">
                  <c:v>9.2341726932019683E-2</c:v>
                </c:pt>
                <c:pt idx="28">
                  <c:v>9.5134086932020551E-2</c:v>
                </c:pt>
                <c:pt idx="29">
                  <c:v>9.650375693199463E-2</c:v>
                </c:pt>
                <c:pt idx="30">
                  <c:v>9.6068726931889656E-2</c:v>
                </c:pt>
                <c:pt idx="31">
                  <c:v>0.10007715693203069</c:v>
                </c:pt>
                <c:pt idx="32">
                  <c:v>0.10650442693214759</c:v>
                </c:pt>
                <c:pt idx="33">
                  <c:v>0.10713872693212072</c:v>
                </c:pt>
                <c:pt idx="34">
                  <c:v>0.10714815550355188</c:v>
                </c:pt>
                <c:pt idx="35">
                  <c:v>0.10743552693209327</c:v>
                </c:pt>
                <c:pt idx="36">
                  <c:v>0.10859712693202542</c:v>
                </c:pt>
                <c:pt idx="37">
                  <c:v>0.1120168069320755</c:v>
                </c:pt>
                <c:pt idx="38">
                  <c:v>0.1120787269320829</c:v>
                </c:pt>
                <c:pt idx="39">
                  <c:v>0.1120787269320829</c:v>
                </c:pt>
                <c:pt idx="40">
                  <c:v>0.11232048734855482</c:v>
                </c:pt>
                <c:pt idx="41">
                  <c:v>0.11384039359882078</c:v>
                </c:pt>
                <c:pt idx="42">
                  <c:v>0.11723872693197285</c:v>
                </c:pt>
                <c:pt idx="43">
                  <c:v>0.11800092693206922</c:v>
                </c:pt>
                <c:pt idx="44">
                  <c:v>0.11844872693204421</c:v>
                </c:pt>
                <c:pt idx="45">
                  <c:v>0.11844872693204421</c:v>
                </c:pt>
                <c:pt idx="46">
                  <c:v>0.11872032693204919</c:v>
                </c:pt>
                <c:pt idx="47">
                  <c:v>0.11880872693204482</c:v>
                </c:pt>
                <c:pt idx="48">
                  <c:v>0.11880872693204482</c:v>
                </c:pt>
                <c:pt idx="49">
                  <c:v>0.11880872693204482</c:v>
                </c:pt>
                <c:pt idx="50">
                  <c:v>0.11880872693204482</c:v>
                </c:pt>
                <c:pt idx="51">
                  <c:v>0.11881872693209061</c:v>
                </c:pt>
                <c:pt idx="52">
                  <c:v>0.1194137769319355</c:v>
                </c:pt>
                <c:pt idx="53">
                  <c:v>0.12095177693217354</c:v>
                </c:pt>
                <c:pt idx="54">
                  <c:v>0.12381370693195498</c:v>
                </c:pt>
                <c:pt idx="55">
                  <c:v>0.1248133669321021</c:v>
                </c:pt>
                <c:pt idx="56">
                  <c:v>0.12532852074652112</c:v>
                </c:pt>
                <c:pt idx="57">
                  <c:v>0.12637914693206653</c:v>
                </c:pt>
                <c:pt idx="58">
                  <c:v>0.12786872693217788</c:v>
                </c:pt>
                <c:pt idx="59">
                  <c:v>0.12803737558076028</c:v>
                </c:pt>
                <c:pt idx="60">
                  <c:v>0.12998953774278738</c:v>
                </c:pt>
                <c:pt idx="61">
                  <c:v>0.13051122693210004</c:v>
                </c:pt>
                <c:pt idx="62">
                  <c:v>0.13097508693203969</c:v>
                </c:pt>
                <c:pt idx="63">
                  <c:v>0.13042162693217563</c:v>
                </c:pt>
                <c:pt idx="64">
                  <c:v>0.1303887269321819</c:v>
                </c:pt>
                <c:pt idx="65">
                  <c:v>0.1303887269321819</c:v>
                </c:pt>
                <c:pt idx="66">
                  <c:v>0.13044608693201104</c:v>
                </c:pt>
                <c:pt idx="67">
                  <c:v>0.13050272693190829</c:v>
                </c:pt>
                <c:pt idx="68">
                  <c:v>0.13051436329558891</c:v>
                </c:pt>
                <c:pt idx="69">
                  <c:v>0.13245652693204588</c:v>
                </c:pt>
                <c:pt idx="70">
                  <c:v>0.13284780693210513</c:v>
                </c:pt>
                <c:pt idx="71">
                  <c:v>0.13200832693209469</c:v>
                </c:pt>
                <c:pt idx="72">
                  <c:v>0.13053857693196841</c:v>
                </c:pt>
                <c:pt idx="73">
                  <c:v>0.13083872693195525</c:v>
                </c:pt>
                <c:pt idx="74">
                  <c:v>0.13113702693195245</c:v>
                </c:pt>
                <c:pt idx="75">
                  <c:v>0.13180444915424522</c:v>
                </c:pt>
                <c:pt idx="76">
                  <c:v>0.13047010875027354</c:v>
                </c:pt>
                <c:pt idx="77">
                  <c:v>0.13000482693225018</c:v>
                </c:pt>
                <c:pt idx="78">
                  <c:v>0.12961372693217749</c:v>
                </c:pt>
                <c:pt idx="79">
                  <c:v>0.13114860322063743</c:v>
                </c:pt>
                <c:pt idx="80">
                  <c:v>0.13188227693201782</c:v>
                </c:pt>
                <c:pt idx="81">
                  <c:v>0.13191342693208696</c:v>
                </c:pt>
                <c:pt idx="82">
                  <c:v>0.1320872269319722</c:v>
                </c:pt>
                <c:pt idx="83">
                  <c:v>0.13080366693203868</c:v>
                </c:pt>
                <c:pt idx="84">
                  <c:v>0.13019872693205053</c:v>
                </c:pt>
                <c:pt idx="85">
                  <c:v>0.12862206026541395</c:v>
                </c:pt>
                <c:pt idx="86">
                  <c:v>0.1284519269320441</c:v>
                </c:pt>
                <c:pt idx="87">
                  <c:v>0.12972894693216125</c:v>
                </c:pt>
                <c:pt idx="88">
                  <c:v>0.1328298869321714</c:v>
                </c:pt>
                <c:pt idx="89">
                  <c:v>0.13509592693203842</c:v>
                </c:pt>
                <c:pt idx="90">
                  <c:v>0.13496872693207251</c:v>
                </c:pt>
                <c:pt idx="91">
                  <c:v>0.13519012693193133</c:v>
                </c:pt>
                <c:pt idx="92">
                  <c:v>0.1350822269320559</c:v>
                </c:pt>
                <c:pt idx="93">
                  <c:v>0.13474960193205734</c:v>
                </c:pt>
                <c:pt idx="94">
                  <c:v>0.13462882693202968</c:v>
                </c:pt>
                <c:pt idx="95">
                  <c:v>0.13426992693203491</c:v>
                </c:pt>
                <c:pt idx="96">
                  <c:v>0.13425872693200347</c:v>
                </c:pt>
                <c:pt idx="97">
                  <c:v>0.13425872693203189</c:v>
                </c:pt>
                <c:pt idx="98">
                  <c:v>0.13405601693204972</c:v>
                </c:pt>
                <c:pt idx="99">
                  <c:v>0.13380774693213487</c:v>
                </c:pt>
                <c:pt idx="100">
                  <c:v>0.13271902693212223</c:v>
                </c:pt>
                <c:pt idx="101">
                  <c:v>0.13086287430039079</c:v>
                </c:pt>
                <c:pt idx="102">
                  <c:v>0.13092272693204166</c:v>
                </c:pt>
                <c:pt idx="103">
                  <c:v>0.13168493382856639</c:v>
                </c:pt>
                <c:pt idx="104">
                  <c:v>0.12959662693211269</c:v>
                </c:pt>
                <c:pt idx="105">
                  <c:v>0.12908200693206595</c:v>
                </c:pt>
                <c:pt idx="106">
                  <c:v>0.13108974693220438</c:v>
                </c:pt>
                <c:pt idx="107">
                  <c:v>0.13296192693192671</c:v>
                </c:pt>
                <c:pt idx="108">
                  <c:v>0.13013548693211874</c:v>
                </c:pt>
                <c:pt idx="109">
                  <c:v>0.12885872693202316</c:v>
                </c:pt>
                <c:pt idx="110">
                  <c:v>0.12885872693200889</c:v>
                </c:pt>
                <c:pt idx="111">
                  <c:v>0.13230872693205237</c:v>
                </c:pt>
                <c:pt idx="112">
                  <c:v>0.13181278943201846</c:v>
                </c:pt>
                <c:pt idx="113">
                  <c:v>0.13037552693212717</c:v>
                </c:pt>
                <c:pt idx="114">
                  <c:v>0.12999062693216956</c:v>
                </c:pt>
                <c:pt idx="115">
                  <c:v>0.12978246693209888</c:v>
                </c:pt>
                <c:pt idx="116">
                  <c:v>0.12815195925540473</c:v>
                </c:pt>
                <c:pt idx="117">
                  <c:v>0.12760932693193183</c:v>
                </c:pt>
                <c:pt idx="118">
                  <c:v>0.12805932693204625</c:v>
                </c:pt>
                <c:pt idx="119">
                  <c:v>0.12812872693208982</c:v>
                </c:pt>
                <c:pt idx="120">
                  <c:v>0.12740072693206628</c:v>
                </c:pt>
                <c:pt idx="121">
                  <c:v>0.12657064693209463</c:v>
                </c:pt>
                <c:pt idx="122">
                  <c:v>0.12659185193199113</c:v>
                </c:pt>
                <c:pt idx="123">
                  <c:v>0.12486432693209792</c:v>
                </c:pt>
                <c:pt idx="124">
                  <c:v>0.1233287269321011</c:v>
                </c:pt>
                <c:pt idx="125">
                  <c:v>0.12288864693208269</c:v>
                </c:pt>
                <c:pt idx="126">
                  <c:v>0.123228826932035</c:v>
                </c:pt>
                <c:pt idx="127">
                  <c:v>0.12301362693190759</c:v>
                </c:pt>
                <c:pt idx="128">
                  <c:v>0.12284872693204818</c:v>
                </c:pt>
                <c:pt idx="129">
                  <c:v>0.12204554511370702</c:v>
                </c:pt>
                <c:pt idx="130">
                  <c:v>0.12166428693201689</c:v>
                </c:pt>
                <c:pt idx="131">
                  <c:v>0.12369502693196929</c:v>
                </c:pt>
                <c:pt idx="132">
                  <c:v>0.12396954325870985</c:v>
                </c:pt>
                <c:pt idx="133">
                  <c:v>0.12320577693205345</c:v>
                </c:pt>
                <c:pt idx="134">
                  <c:v>0.12358044693199594</c:v>
                </c:pt>
                <c:pt idx="135">
                  <c:v>0.12413272693194705</c:v>
                </c:pt>
                <c:pt idx="136">
                  <c:v>0.1244656869321972</c:v>
                </c:pt>
                <c:pt idx="137">
                  <c:v>0.12231311289684751</c:v>
                </c:pt>
                <c:pt idx="138">
                  <c:v>0.1259487269320374</c:v>
                </c:pt>
                <c:pt idx="139">
                  <c:v>0.1259487269319095</c:v>
                </c:pt>
                <c:pt idx="140">
                  <c:v>0.1259487269319095</c:v>
                </c:pt>
                <c:pt idx="141">
                  <c:v>0.1256941269321174</c:v>
                </c:pt>
                <c:pt idx="142">
                  <c:v>0.12277282693192154</c:v>
                </c:pt>
                <c:pt idx="143">
                  <c:v>0.12106286834604418</c:v>
                </c:pt>
                <c:pt idx="144">
                  <c:v>0.12104522693188365</c:v>
                </c:pt>
                <c:pt idx="145">
                  <c:v>0.12091452693212548</c:v>
                </c:pt>
                <c:pt idx="146">
                  <c:v>0.12091872693204664</c:v>
                </c:pt>
                <c:pt idx="147">
                  <c:v>0.12143872693202698</c:v>
                </c:pt>
                <c:pt idx="148">
                  <c:v>0.11928153501284555</c:v>
                </c:pt>
                <c:pt idx="149">
                  <c:v>0.11801872693199303</c:v>
                </c:pt>
                <c:pt idx="150">
                  <c:v>0.11801872693199303</c:v>
                </c:pt>
                <c:pt idx="151">
                  <c:v>0.11819442693190757</c:v>
                </c:pt>
                <c:pt idx="152">
                  <c:v>0.11860924693209543</c:v>
                </c:pt>
                <c:pt idx="153">
                  <c:v>0.11979138693207859</c:v>
                </c:pt>
                <c:pt idx="154">
                  <c:v>0.1177162469320763</c:v>
                </c:pt>
                <c:pt idx="155">
                  <c:v>0.11779872693206529</c:v>
                </c:pt>
                <c:pt idx="156">
                  <c:v>0.11897372693194092</c:v>
                </c:pt>
                <c:pt idx="157">
                  <c:v>0.11764068693204877</c:v>
                </c:pt>
                <c:pt idx="158">
                  <c:v>0.11704847693209786</c:v>
                </c:pt>
                <c:pt idx="159">
                  <c:v>0.11696634693204547</c:v>
                </c:pt>
                <c:pt idx="160">
                  <c:v>0.11716956693189219</c:v>
                </c:pt>
                <c:pt idx="161">
                  <c:v>0.11717472693189285</c:v>
                </c:pt>
                <c:pt idx="162">
                  <c:v>0.11681917693211119</c:v>
                </c:pt>
                <c:pt idx="163">
                  <c:v>0.11719719693184062</c:v>
                </c:pt>
                <c:pt idx="164">
                  <c:v>0.11802367931301211</c:v>
                </c:pt>
                <c:pt idx="165">
                  <c:v>0.12213872693205022</c:v>
                </c:pt>
                <c:pt idx="166">
                  <c:v>0.12144048693197362</c:v>
                </c:pt>
                <c:pt idx="167">
                  <c:v>0.11962664693201941</c:v>
                </c:pt>
                <c:pt idx="168">
                  <c:v>0.1201669716130738</c:v>
                </c:pt>
                <c:pt idx="169">
                  <c:v>0.12037862693212276</c:v>
                </c:pt>
                <c:pt idx="170">
                  <c:v>0.1203025269320506</c:v>
                </c:pt>
                <c:pt idx="171">
                  <c:v>0.12006432693216598</c:v>
                </c:pt>
                <c:pt idx="172">
                  <c:v>0.11988049693189851</c:v>
                </c:pt>
                <c:pt idx="173">
                  <c:v>0.11975372693204638</c:v>
                </c:pt>
                <c:pt idx="174">
                  <c:v>0.12460687508018972</c:v>
                </c:pt>
                <c:pt idx="175">
                  <c:v>0.12470607693195754</c:v>
                </c:pt>
                <c:pt idx="176">
                  <c:v>0.12377312693217851</c:v>
                </c:pt>
                <c:pt idx="177">
                  <c:v>0.12442532693191316</c:v>
                </c:pt>
                <c:pt idx="178">
                  <c:v>0.12475013693202189</c:v>
                </c:pt>
                <c:pt idx="179">
                  <c:v>0.12486442693199257</c:v>
                </c:pt>
                <c:pt idx="180">
                  <c:v>0.1253803595850087</c:v>
                </c:pt>
                <c:pt idx="181">
                  <c:v>0.12849737693214541</c:v>
                </c:pt>
                <c:pt idx="182">
                  <c:v>0.13070079214955393</c:v>
                </c:pt>
                <c:pt idx="183">
                  <c:v>0.13833872693190585</c:v>
                </c:pt>
                <c:pt idx="184">
                  <c:v>0.13759532693225651</c:v>
                </c:pt>
                <c:pt idx="185">
                  <c:v>0.13508559693201505</c:v>
                </c:pt>
                <c:pt idx="186">
                  <c:v>0.13139277693207418</c:v>
                </c:pt>
                <c:pt idx="187">
                  <c:v>0.13241305682899457</c:v>
                </c:pt>
                <c:pt idx="188">
                  <c:v>0.13235435958507941</c:v>
                </c:pt>
                <c:pt idx="189">
                  <c:v>0.13288432693208563</c:v>
                </c:pt>
                <c:pt idx="190">
                  <c:v>0.13350872693192173</c:v>
                </c:pt>
                <c:pt idx="191">
                  <c:v>0.13274544693204868</c:v>
                </c:pt>
                <c:pt idx="192">
                  <c:v>0.13478017023089706</c:v>
                </c:pt>
                <c:pt idx="193">
                  <c:v>0.13443580485403578</c:v>
                </c:pt>
                <c:pt idx="194">
                  <c:v>0.1300887269320441</c:v>
                </c:pt>
                <c:pt idx="195">
                  <c:v>0.12921626693193394</c:v>
                </c:pt>
                <c:pt idx="196">
                  <c:v>0.12667976693226987</c:v>
                </c:pt>
                <c:pt idx="197">
                  <c:v>0.12532487693196967</c:v>
                </c:pt>
                <c:pt idx="198">
                  <c:v>0.12453906713828647</c:v>
                </c:pt>
                <c:pt idx="199">
                  <c:v>0.12339882693207471</c:v>
                </c:pt>
                <c:pt idx="200">
                  <c:v>0.12330582693212477</c:v>
                </c:pt>
                <c:pt idx="201">
                  <c:v>0.12405086978914423</c:v>
                </c:pt>
                <c:pt idx="202">
                  <c:v>0.12352872693196564</c:v>
                </c:pt>
                <c:pt idx="203">
                  <c:v>0.1235287269320367</c:v>
                </c:pt>
                <c:pt idx="204">
                  <c:v>0.12352872693205091</c:v>
                </c:pt>
                <c:pt idx="205">
                  <c:v>0.12389922177732163</c:v>
                </c:pt>
                <c:pt idx="206">
                  <c:v>0.12550954693222141</c:v>
                </c:pt>
                <c:pt idx="207">
                  <c:v>0.12664612693193078</c:v>
                </c:pt>
                <c:pt idx="208">
                  <c:v>0.1273927069319285</c:v>
                </c:pt>
                <c:pt idx="209">
                  <c:v>0.12752872693189937</c:v>
                </c:pt>
                <c:pt idx="210">
                  <c:v>0.1276948360228829</c:v>
                </c:pt>
                <c:pt idx="211">
                  <c:v>0.13069372693205134</c:v>
                </c:pt>
                <c:pt idx="212">
                  <c:v>0.13069372693198028</c:v>
                </c:pt>
                <c:pt idx="213">
                  <c:v>0.13042923693220143</c:v>
                </c:pt>
                <c:pt idx="214">
                  <c:v>0.13017592693208252</c:v>
                </c:pt>
                <c:pt idx="215">
                  <c:v>0.12920342693193734</c:v>
                </c:pt>
                <c:pt idx="216">
                  <c:v>0.1278256769320904</c:v>
                </c:pt>
                <c:pt idx="217">
                  <c:v>0.12801842693191645</c:v>
                </c:pt>
                <c:pt idx="218">
                  <c:v>0.12794913097246777</c:v>
                </c:pt>
                <c:pt idx="219">
                  <c:v>0.12794872693210385</c:v>
                </c:pt>
                <c:pt idx="220">
                  <c:v>0.12724872693208056</c:v>
                </c:pt>
                <c:pt idx="221">
                  <c:v>0.12724872693183897</c:v>
                </c:pt>
                <c:pt idx="222">
                  <c:v>0.12579426693190499</c:v>
                </c:pt>
                <c:pt idx="223">
                  <c:v>0.12530312693210988</c:v>
                </c:pt>
                <c:pt idx="224">
                  <c:v>0.12538372693215638</c:v>
                </c:pt>
                <c:pt idx="225">
                  <c:v>0.1253010769321321</c:v>
                </c:pt>
                <c:pt idx="226">
                  <c:v>0.12516362693212102</c:v>
                </c:pt>
                <c:pt idx="227">
                  <c:v>0.12523872693218152</c:v>
                </c:pt>
                <c:pt idx="228">
                  <c:v>0.12164872693203679</c:v>
                </c:pt>
                <c:pt idx="229">
                  <c:v>0.12133776693200106</c:v>
                </c:pt>
                <c:pt idx="230">
                  <c:v>0.1209244269320067</c:v>
                </c:pt>
                <c:pt idx="231">
                  <c:v>0.12121460693198577</c:v>
                </c:pt>
                <c:pt idx="232">
                  <c:v>0.12115877693210567</c:v>
                </c:pt>
                <c:pt idx="233">
                  <c:v>0.12107872693209742</c:v>
                </c:pt>
                <c:pt idx="234">
                  <c:v>0.12153687693195542</c:v>
                </c:pt>
                <c:pt idx="235">
                  <c:v>0.12268946693200178</c:v>
                </c:pt>
                <c:pt idx="236">
                  <c:v>0.12265872693207316</c:v>
                </c:pt>
                <c:pt idx="237">
                  <c:v>0.12346435193198607</c:v>
                </c:pt>
                <c:pt idx="238">
                  <c:v>0.1236087269319342</c:v>
                </c:pt>
                <c:pt idx="239">
                  <c:v>0.12360872693199104</c:v>
                </c:pt>
                <c:pt idx="240">
                  <c:v>0.12360872693199104</c:v>
                </c:pt>
                <c:pt idx="241">
                  <c:v>0.12360872693199104</c:v>
                </c:pt>
                <c:pt idx="242">
                  <c:v>0.12360872693199104</c:v>
                </c:pt>
                <c:pt idx="243">
                  <c:v>0.1245548559644476</c:v>
                </c:pt>
                <c:pt idx="244">
                  <c:v>0.1270087269321607</c:v>
                </c:pt>
                <c:pt idx="245">
                  <c:v>0.12894973816786159</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0.12869872693208601</c:v>
                </c:pt>
                <c:pt idx="263">
                  <c:v>0.12869872693205758</c:v>
                </c:pt>
                <c:pt idx="264">
                  <c:v>0.12869872693205758</c:v>
                </c:pt>
                <c:pt idx="265">
                  <c:v>0.12846822693204274</c:v>
                </c:pt>
                <c:pt idx="266">
                  <c:v>0.12662772693202837</c:v>
                </c:pt>
                <c:pt idx="267">
                  <c:v>0.12655872693198936</c:v>
                </c:pt>
                <c:pt idx="268">
                  <c:v>0.12544782949611039</c:v>
                </c:pt>
                <c:pt idx="269">
                  <c:v>0.12367472693208022</c:v>
                </c:pt>
                <c:pt idx="270">
                  <c:v>0.12367472693210863</c:v>
                </c:pt>
                <c:pt idx="271">
                  <c:v>0.12367472693210863</c:v>
                </c:pt>
                <c:pt idx="272">
                  <c:v>0.12367472693210863</c:v>
                </c:pt>
                <c:pt idx="273">
                  <c:v>0.12367472693210863</c:v>
                </c:pt>
                <c:pt idx="274">
                  <c:v>0.12367472693210863</c:v>
                </c:pt>
                <c:pt idx="275">
                  <c:v>0.12367472693210863</c:v>
                </c:pt>
                <c:pt idx="276">
                  <c:v>0.12367472693210863</c:v>
                </c:pt>
                <c:pt idx="277">
                  <c:v>0.12367472693210863</c:v>
                </c:pt>
                <c:pt idx="278">
                  <c:v>0.12367472693213705</c:v>
                </c:pt>
                <c:pt idx="279">
                  <c:v>0.12367472693210863</c:v>
                </c:pt>
                <c:pt idx="280">
                  <c:v>0.12367472693210863</c:v>
                </c:pt>
                <c:pt idx="281">
                  <c:v>0.12367472693210863</c:v>
                </c:pt>
                <c:pt idx="282">
                  <c:v>0.12367472693210863</c:v>
                </c:pt>
                <c:pt idx="283">
                  <c:v>0.12367472693210863</c:v>
                </c:pt>
                <c:pt idx="284">
                  <c:v>0.12367472693217969</c:v>
                </c:pt>
                <c:pt idx="285">
                  <c:v>0.12367472693210863</c:v>
                </c:pt>
                <c:pt idx="286">
                  <c:v>0.12367472693210863</c:v>
                </c:pt>
                <c:pt idx="287">
                  <c:v>0.12367472693210863</c:v>
                </c:pt>
                <c:pt idx="288">
                  <c:v>0.12367472693210863</c:v>
                </c:pt>
                <c:pt idx="289">
                  <c:v>0.12250054511402197</c:v>
                </c:pt>
                <c:pt idx="290">
                  <c:v>0.1184835269321525</c:v>
                </c:pt>
                <c:pt idx="291">
                  <c:v>0.11839872693212786</c:v>
                </c:pt>
                <c:pt idx="292">
                  <c:v>0.11839872693212786</c:v>
                </c:pt>
                <c:pt idx="293">
                  <c:v>0.11839872693212786</c:v>
                </c:pt>
                <c:pt idx="294">
                  <c:v>0.11839872693212786</c:v>
                </c:pt>
                <c:pt idx="295">
                  <c:v>0.11845107101810018</c:v>
                </c:pt>
                <c:pt idx="296">
                  <c:v>0.11865872693212509</c:v>
                </c:pt>
                <c:pt idx="297">
                  <c:v>0.11865872693212509</c:v>
                </c:pt>
                <c:pt idx="298">
                  <c:v>0.11865872693212509</c:v>
                </c:pt>
                <c:pt idx="299">
                  <c:v>0.11868907693200016</c:v>
                </c:pt>
                <c:pt idx="300">
                  <c:v>0.11884155521502748</c:v>
                </c:pt>
                <c:pt idx="301">
                  <c:v>0.11888322693219777</c:v>
                </c:pt>
                <c:pt idx="302">
                  <c:v>0.11856872693198292</c:v>
                </c:pt>
                <c:pt idx="303">
                  <c:v>0.11856872693198292</c:v>
                </c:pt>
                <c:pt idx="304">
                  <c:v>0.11846822693189554</c:v>
                </c:pt>
                <c:pt idx="305">
                  <c:v>0.11727372693228241</c:v>
                </c:pt>
                <c:pt idx="306">
                  <c:v>0.11732822693213055</c:v>
                </c:pt>
                <c:pt idx="307">
                  <c:v>0.11760872693209026</c:v>
                </c:pt>
                <c:pt idx="308">
                  <c:v>0.11780752693212548</c:v>
                </c:pt>
                <c:pt idx="309">
                  <c:v>0.11938162693202514</c:v>
                </c:pt>
                <c:pt idx="310">
                  <c:v>0.11940245033638067</c:v>
                </c:pt>
                <c:pt idx="311">
                  <c:v>0.11865872693212509</c:v>
                </c:pt>
                <c:pt idx="312">
                  <c:v>0.11806287693205776</c:v>
                </c:pt>
                <c:pt idx="313">
                  <c:v>0.11717872693213852</c:v>
                </c:pt>
                <c:pt idx="314">
                  <c:v>0.11614692048036093</c:v>
                </c:pt>
                <c:pt idx="315">
                  <c:v>0.1123765394321623</c:v>
                </c:pt>
                <c:pt idx="316">
                  <c:v>0.11271788693215967</c:v>
                </c:pt>
                <c:pt idx="317">
                  <c:v>0.11305472693217666</c:v>
                </c:pt>
                <c:pt idx="318">
                  <c:v>0.1131220069320307</c:v>
                </c:pt>
                <c:pt idx="319">
                  <c:v>0.11325862693215072</c:v>
                </c:pt>
                <c:pt idx="320">
                  <c:v>0.11346497693214991</c:v>
                </c:pt>
                <c:pt idx="321">
                  <c:v>0.11346317956359545</c:v>
                </c:pt>
                <c:pt idx="322">
                  <c:v>0.11229200693192359</c:v>
                </c:pt>
                <c:pt idx="323">
                  <c:v>0.11226872693191589</c:v>
                </c:pt>
                <c:pt idx="324">
                  <c:v>0.11243077693211494</c:v>
                </c:pt>
                <c:pt idx="325">
                  <c:v>0.11254372693206</c:v>
                </c:pt>
                <c:pt idx="326">
                  <c:v>0.11254372693206</c:v>
                </c:pt>
                <c:pt idx="327">
                  <c:v>0.11254372693206</c:v>
                </c:pt>
                <c:pt idx="328">
                  <c:v>0.11254372693206</c:v>
                </c:pt>
                <c:pt idx="329">
                  <c:v>0.11254372693206</c:v>
                </c:pt>
                <c:pt idx="330">
                  <c:v>0.11254372693206</c:v>
                </c:pt>
                <c:pt idx="331">
                  <c:v>0.11254372693206</c:v>
                </c:pt>
                <c:pt idx="332">
                  <c:v>0.11254372693206</c:v>
                </c:pt>
                <c:pt idx="333">
                  <c:v>0.11254372693206</c:v>
                </c:pt>
                <c:pt idx="334">
                  <c:v>0.11268534231682284</c:v>
                </c:pt>
                <c:pt idx="335">
                  <c:v>0.11113383693188442</c:v>
                </c:pt>
                <c:pt idx="336">
                  <c:v>0.11032372693190956</c:v>
                </c:pt>
                <c:pt idx="337">
                  <c:v>0.11045603693230531</c:v>
                </c:pt>
                <c:pt idx="338">
                  <c:v>0.1104227269322991</c:v>
                </c:pt>
                <c:pt idx="339">
                  <c:v>0.11019560693216593</c:v>
                </c:pt>
                <c:pt idx="340">
                  <c:v>0.11008872693216175</c:v>
                </c:pt>
                <c:pt idx="341">
                  <c:v>0.11008872693216175</c:v>
                </c:pt>
                <c:pt idx="342">
                  <c:v>0.11008872693213337</c:v>
                </c:pt>
                <c:pt idx="343">
                  <c:v>0.11008872693203386</c:v>
                </c:pt>
                <c:pt idx="344">
                  <c:v>0.11008872693216175</c:v>
                </c:pt>
                <c:pt idx="345">
                  <c:v>0.11008872693216175</c:v>
                </c:pt>
                <c:pt idx="346">
                  <c:v>0.10891152693196207</c:v>
                </c:pt>
                <c:pt idx="347">
                  <c:v>0.10783772693208964</c:v>
                </c:pt>
                <c:pt idx="348">
                  <c:v>0.10374244410365924</c:v>
                </c:pt>
                <c:pt idx="349">
                  <c:v>0.10202872693209036</c:v>
                </c:pt>
                <c:pt idx="350">
                  <c:v>0.10202872693209036</c:v>
                </c:pt>
                <c:pt idx="351">
                  <c:v>0.10202872693209036</c:v>
                </c:pt>
                <c:pt idx="352">
                  <c:v>0.1020149269321422</c:v>
                </c:pt>
                <c:pt idx="353">
                  <c:v>0.10221229258867487</c:v>
                </c:pt>
                <c:pt idx="354">
                  <c:v>0.10398283693200483</c:v>
                </c:pt>
                <c:pt idx="355">
                  <c:v>0.10571577693200146</c:v>
                </c:pt>
                <c:pt idx="356">
                  <c:v>0.1048272269320876</c:v>
                </c:pt>
                <c:pt idx="357">
                  <c:v>0.10482272693208475</c:v>
                </c:pt>
                <c:pt idx="358">
                  <c:v>0.10482272693208475</c:v>
                </c:pt>
                <c:pt idx="359">
                  <c:v>0.10491079472866716</c:v>
                </c:pt>
                <c:pt idx="360">
                  <c:v>9.9594998536943619E-2</c:v>
                </c:pt>
                <c:pt idx="361">
                  <c:v>9.7604426932221641E-2</c:v>
                </c:pt>
                <c:pt idx="362">
                  <c:v>9.5548726932079872E-2</c:v>
                </c:pt>
                <c:pt idx="363">
                  <c:v>9.5548726932079872E-2</c:v>
                </c:pt>
                <c:pt idx="364">
                  <c:v>9.5588939698004097E-2</c:v>
                </c:pt>
                <c:pt idx="365">
                  <c:v>9.6484111547297829E-2</c:v>
                </c:pt>
                <c:pt idx="366">
                  <c:v>9.6858726932026726E-2</c:v>
                </c:pt>
                <c:pt idx="367">
                  <c:v>9.6858726931913025E-2</c:v>
                </c:pt>
                <c:pt idx="368">
                  <c:v>9.6042326932007455E-2</c:v>
                </c:pt>
                <c:pt idx="369">
                  <c:v>9.5768726932007567E-2</c:v>
                </c:pt>
                <c:pt idx="370">
                  <c:v>9.628751481088213E-2</c:v>
                </c:pt>
                <c:pt idx="371">
                  <c:v>9.6868726932129348E-2</c:v>
                </c:pt>
                <c:pt idx="372">
                  <c:v>9.6802766932057707E-2</c:v>
                </c:pt>
                <c:pt idx="373">
                  <c:v>9.7364376932134206E-2</c:v>
                </c:pt>
                <c:pt idx="374">
                  <c:v>9.8271236931836398E-2</c:v>
                </c:pt>
                <c:pt idx="375">
                  <c:v>9.8604726932066539E-2</c:v>
                </c:pt>
                <c:pt idx="376">
                  <c:v>9.9168726931935694E-2</c:v>
                </c:pt>
                <c:pt idx="377">
                  <c:v>9.9168726931836232E-2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9.5635066932104038E-2</c:v>
                </c:pt>
                <c:pt idx="386">
                  <c:v>9.7874926932064524E-2</c:v>
                </c:pt>
                <c:pt idx="387">
                  <c:v>9.8423926932014225E-2</c:v>
                </c:pt>
                <c:pt idx="388">
                  <c:v>9.8748726932143455E-2</c:v>
                </c:pt>
                <c:pt idx="389">
                  <c:v>9.874872693205819E-2</c:v>
                </c:pt>
                <c:pt idx="390">
                  <c:v>9.8984976932001728E-2</c:v>
                </c:pt>
                <c:pt idx="391">
                  <c:v>9.9153726931987762E-2</c:v>
                </c:pt>
                <c:pt idx="392">
                  <c:v>9.9153726931987762E-2</c:v>
                </c:pt>
                <c:pt idx="393">
                  <c:v>9.9153726931987762E-2</c:v>
                </c:pt>
                <c:pt idx="394">
                  <c:v>9.9153726931987762E-2</c:v>
                </c:pt>
                <c:pt idx="395">
                  <c:v>0.10018903876000707</c:v>
                </c:pt>
                <c:pt idx="396">
                  <c:v>0.10086272693207834</c:v>
                </c:pt>
                <c:pt idx="397">
                  <c:v>0.10094272693197587</c:v>
                </c:pt>
                <c:pt idx="398">
                  <c:v>0.10121872693187588</c:v>
                </c:pt>
                <c:pt idx="399">
                  <c:v>0.10121872693193273</c:v>
                </c:pt>
                <c:pt idx="400">
                  <c:v>0.10121872693187588</c:v>
                </c:pt>
                <c:pt idx="401">
                  <c:v>0.10122822693219297</c:v>
                </c:pt>
                <c:pt idx="402">
                  <c:v>0.10160732693204011</c:v>
                </c:pt>
                <c:pt idx="403">
                  <c:v>0.10174902693216836</c:v>
                </c:pt>
                <c:pt idx="404">
                  <c:v>0.10161352693201312</c:v>
                </c:pt>
                <c:pt idx="405">
                  <c:v>0.10173272693197084</c:v>
                </c:pt>
                <c:pt idx="406">
                  <c:v>9.9733726931987149E-2</c:v>
                </c:pt>
                <c:pt idx="407">
                  <c:v>9.9733726931930278E-2</c:v>
                </c:pt>
                <c:pt idx="408">
                  <c:v>9.6507276931930647E-2</c:v>
                </c:pt>
                <c:pt idx="409">
                  <c:v>9.2234026931961949E-2</c:v>
                </c:pt>
                <c:pt idx="410">
                  <c:v>9.3667586932085142E-2</c:v>
                </c:pt>
                <c:pt idx="411">
                  <c:v>9.6240747134288512E-2</c:v>
                </c:pt>
                <c:pt idx="412">
                  <c:v>9.8898726932120026E-2</c:v>
                </c:pt>
                <c:pt idx="413">
                  <c:v>9.8898726932048972E-2</c:v>
                </c:pt>
                <c:pt idx="414">
                  <c:v>9.8771291034523756E-2</c:v>
                </c:pt>
                <c:pt idx="415">
                  <c:v>9.8114566931968766E-2</c:v>
                </c:pt>
                <c:pt idx="416">
                  <c:v>9.8146426932004288E-2</c:v>
                </c:pt>
                <c:pt idx="417">
                  <c:v>0.10040038693209397</c:v>
                </c:pt>
                <c:pt idx="418">
                  <c:v>0.10166610066947612</c:v>
                </c:pt>
                <c:pt idx="419">
                  <c:v>0.10166872693208978</c:v>
                </c:pt>
                <c:pt idx="420">
                  <c:v>0.10163372693199342</c:v>
                </c:pt>
                <c:pt idx="421">
                  <c:v>0.10163372693206445</c:v>
                </c:pt>
                <c:pt idx="422">
                  <c:v>0.1011699097277301</c:v>
                </c:pt>
                <c:pt idx="423">
                  <c:v>0.10138872693195822</c:v>
                </c:pt>
                <c:pt idx="424">
                  <c:v>0.10142772693200189</c:v>
                </c:pt>
                <c:pt idx="425">
                  <c:v>0.10164872693196972</c:v>
                </c:pt>
                <c:pt idx="426">
                  <c:v>0.10164872693196972</c:v>
                </c:pt>
                <c:pt idx="427">
                  <c:v>0.10142966693203449</c:v>
                </c:pt>
                <c:pt idx="428">
                  <c:v>0.10085872693188951</c:v>
                </c:pt>
                <c:pt idx="429">
                  <c:v>0.10085872693187525</c:v>
                </c:pt>
                <c:pt idx="430">
                  <c:v>0.10085872693187525</c:v>
                </c:pt>
                <c:pt idx="431">
                  <c:v>0.10085872693193212</c:v>
                </c:pt>
                <c:pt idx="432">
                  <c:v>0.10099192693208187</c:v>
                </c:pt>
                <c:pt idx="433">
                  <c:v>0.10122872693213486</c:v>
                </c:pt>
                <c:pt idx="434">
                  <c:v>0.10122872693213486</c:v>
                </c:pt>
                <c:pt idx="435">
                  <c:v>0.1010587669320131</c:v>
                </c:pt>
                <c:pt idx="436">
                  <c:v>0.10067872693184657</c:v>
                </c:pt>
                <c:pt idx="437">
                  <c:v>0.10067872693184657</c:v>
                </c:pt>
                <c:pt idx="438">
                  <c:v>0.10067872693205973</c:v>
                </c:pt>
                <c:pt idx="439">
                  <c:v>0.10067872693200289</c:v>
                </c:pt>
                <c:pt idx="440">
                  <c:v>0.10118052468504857</c:v>
                </c:pt>
                <c:pt idx="441">
                  <c:v>0.10125872693217276</c:v>
                </c:pt>
                <c:pt idx="442">
                  <c:v>0.10144432693213905</c:v>
                </c:pt>
                <c:pt idx="443">
                  <c:v>0.10183872693210108</c:v>
                </c:pt>
                <c:pt idx="444">
                  <c:v>0.10183872693210108</c:v>
                </c:pt>
                <c:pt idx="445">
                  <c:v>0.10395219157862812</c:v>
                </c:pt>
                <c:pt idx="446">
                  <c:v>0.10535872693185412</c:v>
                </c:pt>
                <c:pt idx="447">
                  <c:v>0.10535872693209568</c:v>
                </c:pt>
                <c:pt idx="448">
                  <c:v>0.10480872693203483</c:v>
                </c:pt>
                <c:pt idx="449">
                  <c:v>0.10480872693203483</c:v>
                </c:pt>
                <c:pt idx="450">
                  <c:v>0.10480872693203483</c:v>
                </c:pt>
                <c:pt idx="451">
                  <c:v>0.10480872693203483</c:v>
                </c:pt>
                <c:pt idx="452">
                  <c:v>0.10560862592207346</c:v>
                </c:pt>
                <c:pt idx="453">
                  <c:v>0.1059087269321424</c:v>
                </c:pt>
                <c:pt idx="454">
                  <c:v>0.1059087269321424</c:v>
                </c:pt>
                <c:pt idx="455">
                  <c:v>0.1059087269321424</c:v>
                </c:pt>
                <c:pt idx="456">
                  <c:v>0.10590872693200026</c:v>
                </c:pt>
                <c:pt idx="457">
                  <c:v>0.10401872693194041</c:v>
                </c:pt>
                <c:pt idx="458">
                  <c:v>0.10401872693194041</c:v>
                </c:pt>
                <c:pt idx="459">
                  <c:v>0.10401872693199722</c:v>
                </c:pt>
                <c:pt idx="460">
                  <c:v>0.10401872693199722</c:v>
                </c:pt>
                <c:pt idx="461">
                  <c:v>0.10426792693222357</c:v>
                </c:pt>
                <c:pt idx="462">
                  <c:v>0.10455552693198919</c:v>
                </c:pt>
                <c:pt idx="463">
                  <c:v>0.10459872693195399</c:v>
                </c:pt>
                <c:pt idx="464">
                  <c:v>0.10201850305149661</c:v>
                </c:pt>
                <c:pt idx="465">
                  <c:v>0.1000436669319669</c:v>
                </c:pt>
                <c:pt idx="466">
                  <c:v>9.8968926932130372E-2</c:v>
                </c:pt>
                <c:pt idx="467">
                  <c:v>9.8579476932073432E-2</c:v>
                </c:pt>
                <c:pt idx="468">
                  <c:v>9.7673726931986948E-2</c:v>
                </c:pt>
                <c:pt idx="469">
                  <c:v>9.7673726932058003E-2</c:v>
                </c:pt>
                <c:pt idx="470">
                  <c:v>9.7833726931938259E-2</c:v>
                </c:pt>
                <c:pt idx="471">
                  <c:v>9.7862655503405463E-2</c:v>
                </c:pt>
                <c:pt idx="472">
                  <c:v>9.779672693198907E-2</c:v>
                </c:pt>
                <c:pt idx="473">
                  <c:v>9.7568726932010491E-2</c:v>
                </c:pt>
                <c:pt idx="474">
                  <c:v>9.7568726932010491E-2</c:v>
                </c:pt>
                <c:pt idx="475">
                  <c:v>9.7568726932010491E-2</c:v>
                </c:pt>
                <c:pt idx="476">
                  <c:v>9.757022693204935E-2</c:v>
                </c:pt>
                <c:pt idx="477">
                  <c:v>9.7574726932151648E-2</c:v>
                </c:pt>
                <c:pt idx="478">
                  <c:v>9.7574726932151648E-2</c:v>
                </c:pt>
                <c:pt idx="479">
                  <c:v>9.7574726932151648E-2</c:v>
                </c:pt>
                <c:pt idx="480">
                  <c:v>9.7223616932183149E-2</c:v>
                </c:pt>
                <c:pt idx="481">
                  <c:v>9.6582726932098212E-2</c:v>
                </c:pt>
                <c:pt idx="482">
                  <c:v>9.5246726932060724E-2</c:v>
                </c:pt>
                <c:pt idx="483">
                  <c:v>9.301229836052019E-2</c:v>
                </c:pt>
                <c:pt idx="484">
                  <c:v>9.290792693212778E-2</c:v>
                </c:pt>
                <c:pt idx="485">
                  <c:v>9.2778726932124272E-2</c:v>
                </c:pt>
                <c:pt idx="486">
                  <c:v>9.2778726932053232E-2</c:v>
                </c:pt>
                <c:pt idx="487">
                  <c:v>9.2424726932108542E-2</c:v>
                </c:pt>
                <c:pt idx="488">
                  <c:v>9.2424726932108542E-2</c:v>
                </c:pt>
                <c:pt idx="489">
                  <c:v>9.2424726932108542E-2</c:v>
                </c:pt>
                <c:pt idx="490">
                  <c:v>9.2424726932108542E-2</c:v>
                </c:pt>
                <c:pt idx="491">
                  <c:v>9.2424726932108542E-2</c:v>
                </c:pt>
                <c:pt idx="492">
                  <c:v>9.2424726932108542E-2</c:v>
                </c:pt>
                <c:pt idx="493">
                  <c:v>9.3058126932049914E-2</c:v>
                </c:pt>
                <c:pt idx="494">
                  <c:v>9.5510053247807064E-2</c:v>
                </c:pt>
                <c:pt idx="495">
                  <c:v>9.7322726932134146E-2</c:v>
                </c:pt>
                <c:pt idx="496">
                  <c:v>9.7322726932190989E-2</c:v>
                </c:pt>
                <c:pt idx="497">
                  <c:v>9.7322726932190989E-2</c:v>
                </c:pt>
                <c:pt idx="498">
                  <c:v>9.7322726932190989E-2</c:v>
                </c:pt>
                <c:pt idx="499">
                  <c:v>9.7322726932190989E-2</c:v>
                </c:pt>
                <c:pt idx="500">
                  <c:v>9.7253546931995033E-2</c:v>
                </c:pt>
                <c:pt idx="501">
                  <c:v>9.5534543258480736E-2</c:v>
                </c:pt>
                <c:pt idx="502">
                  <c:v>9.5528726931917191E-2</c:v>
                </c:pt>
                <c:pt idx="503">
                  <c:v>9.5003726932148411E-2</c:v>
                </c:pt>
                <c:pt idx="504">
                  <c:v>9.5003726932091595E-2</c:v>
                </c:pt>
                <c:pt idx="505">
                  <c:v>9.490232693219984E-2</c:v>
                </c:pt>
                <c:pt idx="506">
                  <c:v>9.452272693212653E-2</c:v>
                </c:pt>
                <c:pt idx="507">
                  <c:v>9.452272693212653E-2</c:v>
                </c:pt>
                <c:pt idx="508">
                  <c:v>9.4484646932102151E-2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9.4551726931939653E-2</c:v>
                </c:pt>
                <c:pt idx="521">
                  <c:v>9.3679906931981832E-2</c:v>
                </c:pt>
                <c:pt idx="522">
                  <c:v>9.2648726931955153E-2</c:v>
                </c:pt>
                <c:pt idx="523">
                  <c:v>9.2660726932038542E-2</c:v>
                </c:pt>
                <c:pt idx="524">
                  <c:v>9.2844926932130548E-2</c:v>
                </c:pt>
                <c:pt idx="525">
                  <c:v>9.2908726932165522E-2</c:v>
                </c:pt>
                <c:pt idx="526">
                  <c:v>9.2811923901663845E-2</c:v>
                </c:pt>
                <c:pt idx="527">
                  <c:v>8.79237269320612E-2</c:v>
                </c:pt>
                <c:pt idx="528">
                  <c:v>8.7923726931961682E-2</c:v>
                </c:pt>
                <c:pt idx="529">
                  <c:v>8.7946526931972385E-2</c:v>
                </c:pt>
                <c:pt idx="530">
                  <c:v>8.8456226932137866E-2</c:v>
                </c:pt>
                <c:pt idx="531">
                  <c:v>8.8458726932117343E-2</c:v>
                </c:pt>
                <c:pt idx="532">
                  <c:v>8.8458726932074724E-2</c:v>
                </c:pt>
                <c:pt idx="533">
                  <c:v>8.8458726932117343E-2</c:v>
                </c:pt>
                <c:pt idx="534">
                  <c:v>8.8681226932067175E-2</c:v>
                </c:pt>
                <c:pt idx="535">
                  <c:v>8.9467976932141396E-2</c:v>
                </c:pt>
                <c:pt idx="536">
                  <c:v>8.9808726932247437E-2</c:v>
                </c:pt>
                <c:pt idx="537">
                  <c:v>8.9808726932204749E-2</c:v>
                </c:pt>
                <c:pt idx="538">
                  <c:v>8.9808726932261634E-2</c:v>
                </c:pt>
                <c:pt idx="539">
                  <c:v>8.9808726932204749E-2</c:v>
                </c:pt>
                <c:pt idx="540">
                  <c:v>8.9808726932204749E-2</c:v>
                </c:pt>
                <c:pt idx="541">
                  <c:v>8.9808726932204749E-2</c:v>
                </c:pt>
                <c:pt idx="542">
                  <c:v>8.9808726932204749E-2</c:v>
                </c:pt>
                <c:pt idx="543">
                  <c:v>8.9808726932204749E-2</c:v>
                </c:pt>
                <c:pt idx="544">
                  <c:v>8.9906941217805098E-2</c:v>
                </c:pt>
                <c:pt idx="545">
                  <c:v>9.0028726932061501E-2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9.0028726932089922E-2</c:v>
                </c:pt>
                <c:pt idx="554">
                  <c:v>9.0028726932089922E-2</c:v>
                </c:pt>
                <c:pt idx="555">
                  <c:v>9.0028726932132527E-2</c:v>
                </c:pt>
                <c:pt idx="556">
                  <c:v>9.0028726932132527E-2</c:v>
                </c:pt>
                <c:pt idx="557">
                  <c:v>8.9922257544373024E-2</c:v>
                </c:pt>
                <c:pt idx="558">
                  <c:v>8.9726926932215248E-2</c:v>
                </c:pt>
                <c:pt idx="559">
                  <c:v>9.05847769320616E-2</c:v>
                </c:pt>
                <c:pt idx="560">
                  <c:v>9.091372693200124E-2</c:v>
                </c:pt>
                <c:pt idx="561">
                  <c:v>9.091372693200124E-2</c:v>
                </c:pt>
                <c:pt idx="562">
                  <c:v>9.0913726932072364E-2</c:v>
                </c:pt>
                <c:pt idx="563">
                  <c:v>9.0913726931972833E-2</c:v>
                </c:pt>
                <c:pt idx="564">
                  <c:v>8.9723916931973263E-2</c:v>
                </c:pt>
                <c:pt idx="565">
                  <c:v>8.7024126931893944E-2</c:v>
                </c:pt>
                <c:pt idx="566">
                  <c:v>8.6633726931921687E-2</c:v>
                </c:pt>
                <c:pt idx="567">
                  <c:v>8.6633726931921687E-2</c:v>
                </c:pt>
                <c:pt idx="568">
                  <c:v>8.6633726931921687E-2</c:v>
                </c:pt>
                <c:pt idx="569">
                  <c:v>8.6633726931921687E-2</c:v>
                </c:pt>
                <c:pt idx="570">
                  <c:v>8.6633726931921687E-2</c:v>
                </c:pt>
                <c:pt idx="571">
                  <c:v>8.6633726932049654E-2</c:v>
                </c:pt>
                <c:pt idx="572">
                  <c:v>8.7343726932019181E-2</c:v>
                </c:pt>
                <c:pt idx="573">
                  <c:v>8.7343726932019181E-2</c:v>
                </c:pt>
                <c:pt idx="574">
                  <c:v>8.7343726932019181E-2</c:v>
                </c:pt>
                <c:pt idx="575">
                  <c:v>8.7336776932033927E-2</c:v>
                </c:pt>
                <c:pt idx="576">
                  <c:v>8.6649203122689783E-2</c:v>
                </c:pt>
                <c:pt idx="577">
                  <c:v>8.6648726932139666E-2</c:v>
                </c:pt>
                <c:pt idx="578">
                  <c:v>8.6648726932139666E-2</c:v>
                </c:pt>
                <c:pt idx="579">
                  <c:v>8.6652626932163954E-2</c:v>
                </c:pt>
                <c:pt idx="580">
                  <c:v>8.6658726932043392E-2</c:v>
                </c:pt>
                <c:pt idx="581">
                  <c:v>8.6658726932043392E-2</c:v>
                </c:pt>
                <c:pt idx="582">
                  <c:v>8.6658726932114447E-2</c:v>
                </c:pt>
                <c:pt idx="583">
                  <c:v>8.6658726932100208E-2</c:v>
                </c:pt>
                <c:pt idx="584">
                  <c:v>8.6771826932107415E-2</c:v>
                </c:pt>
                <c:pt idx="585">
                  <c:v>8.6948726932092754E-2</c:v>
                </c:pt>
                <c:pt idx="586">
                  <c:v>8.7018326932081919E-2</c:v>
                </c:pt>
                <c:pt idx="587">
                  <c:v>8.8091326932016115E-2</c:v>
                </c:pt>
                <c:pt idx="588">
                  <c:v>8.8050826932018891E-2</c:v>
                </c:pt>
                <c:pt idx="589">
                  <c:v>8.7973512646314547E-2</c:v>
                </c:pt>
                <c:pt idx="590">
                  <c:v>8.7958726932043901E-2</c:v>
                </c:pt>
                <c:pt idx="591">
                  <c:v>8.7964526931926953E-2</c:v>
                </c:pt>
                <c:pt idx="592">
                  <c:v>8.7968726931947544E-2</c:v>
                </c:pt>
                <c:pt idx="593">
                  <c:v>8.8677326932114012E-2</c:v>
                </c:pt>
                <c:pt idx="594">
                  <c:v>8.9138726932120008E-2</c:v>
                </c:pt>
                <c:pt idx="595">
                  <c:v>8.9121255667663532E-2</c:v>
                </c:pt>
                <c:pt idx="596">
                  <c:v>8.9836426932123528E-2</c:v>
                </c:pt>
                <c:pt idx="597">
                  <c:v>9.1128726931941614E-2</c:v>
                </c:pt>
                <c:pt idx="598">
                  <c:v>8.9908726931966526E-2</c:v>
                </c:pt>
                <c:pt idx="599">
                  <c:v>8.990872693202337E-2</c:v>
                </c:pt>
                <c:pt idx="600">
                  <c:v>8.990872693202337E-2</c:v>
                </c:pt>
                <c:pt idx="601">
                  <c:v>8.99087269320092E-2</c:v>
                </c:pt>
                <c:pt idx="602">
                  <c:v>8.990872693202337E-2</c:v>
                </c:pt>
                <c:pt idx="603">
                  <c:v>8.990872693202337E-2</c:v>
                </c:pt>
                <c:pt idx="604">
                  <c:v>9.2094946932149993E-2</c:v>
                </c:pt>
                <c:pt idx="605">
                  <c:v>9.4528726932196674E-2</c:v>
                </c:pt>
                <c:pt idx="606">
                  <c:v>9.4528726931997722E-2</c:v>
                </c:pt>
                <c:pt idx="607">
                  <c:v>9.4528726931983512E-2</c:v>
                </c:pt>
                <c:pt idx="608">
                  <c:v>9.4528726932196674E-2</c:v>
                </c:pt>
                <c:pt idx="609">
                  <c:v>9.4239206931987965E-2</c:v>
                </c:pt>
                <c:pt idx="610">
                  <c:v>9.3912726932018145E-2</c:v>
                </c:pt>
                <c:pt idx="611">
                  <c:v>9.3912726932018145E-2</c:v>
                </c:pt>
                <c:pt idx="612">
                  <c:v>9.3920826932148357E-2</c:v>
                </c:pt>
                <c:pt idx="613">
                  <c:v>9.4056938696880435E-2</c:v>
                </c:pt>
                <c:pt idx="614">
                  <c:v>9.5264226932101764E-2</c:v>
                </c:pt>
                <c:pt idx="615">
                  <c:v>9.5288726932039963E-2</c:v>
                </c:pt>
                <c:pt idx="616">
                  <c:v>9.5288726931997289E-2</c:v>
                </c:pt>
                <c:pt idx="617">
                  <c:v>9.5569626931876497E-2</c:v>
                </c:pt>
                <c:pt idx="618">
                  <c:v>9.6095406932065017E-2</c:v>
                </c:pt>
                <c:pt idx="619">
                  <c:v>9.712418929780145E-2</c:v>
                </c:pt>
                <c:pt idx="620">
                  <c:v>9.8114312038376353E-2</c:v>
                </c:pt>
                <c:pt idx="621">
                  <c:v>9.9757576931949712E-2</c:v>
                </c:pt>
                <c:pt idx="622">
                  <c:v>0.10003872693204133</c:v>
                </c:pt>
                <c:pt idx="623">
                  <c:v>0.10061741380067699</c:v>
                </c:pt>
                <c:pt idx="624">
                  <c:v>0.1038907559174192</c:v>
                </c:pt>
                <c:pt idx="625">
                  <c:v>0.10643336610731068</c:v>
                </c:pt>
                <c:pt idx="626">
                  <c:v>0.10704616693206503</c:v>
                </c:pt>
                <c:pt idx="627">
                  <c:v>0.10950134693202077</c:v>
                </c:pt>
                <c:pt idx="628">
                  <c:v>0.11069872693212802</c:v>
                </c:pt>
                <c:pt idx="629">
                  <c:v>0.11069872693212802</c:v>
                </c:pt>
                <c:pt idx="630">
                  <c:v>0.11069872693214222</c:v>
                </c:pt>
                <c:pt idx="631">
                  <c:v>0.11058947693224751</c:v>
                </c:pt>
                <c:pt idx="632">
                  <c:v>0.11022372693206253</c:v>
                </c:pt>
                <c:pt idx="633">
                  <c:v>0.10986077170811376</c:v>
                </c:pt>
                <c:pt idx="634">
                  <c:v>0.10964472693208913</c:v>
                </c:pt>
                <c:pt idx="635">
                  <c:v>0.10964472693208913</c:v>
                </c:pt>
                <c:pt idx="636">
                  <c:v>0.10995216693218879</c:v>
                </c:pt>
                <c:pt idx="637">
                  <c:v>0.11029872693220005</c:v>
                </c:pt>
                <c:pt idx="638">
                  <c:v>0.1106003269321576</c:v>
                </c:pt>
                <c:pt idx="639">
                  <c:v>0.11106822693217566</c:v>
                </c:pt>
                <c:pt idx="640">
                  <c:v>0.11166872693215171</c:v>
                </c:pt>
                <c:pt idx="641">
                  <c:v>0.11166872693205222</c:v>
                </c:pt>
                <c:pt idx="642">
                  <c:v>0.11238372693215126</c:v>
                </c:pt>
                <c:pt idx="643">
                  <c:v>0.11324227041033913</c:v>
                </c:pt>
                <c:pt idx="644">
                  <c:v>0.11373784457897787</c:v>
                </c:pt>
                <c:pt idx="645">
                  <c:v>0.11373872693201297</c:v>
                </c:pt>
                <c:pt idx="646">
                  <c:v>0.11373872693201297</c:v>
                </c:pt>
                <c:pt idx="647">
                  <c:v>0.11493592693220479</c:v>
                </c:pt>
                <c:pt idx="648">
                  <c:v>0.11555872693222113</c:v>
                </c:pt>
                <c:pt idx="649">
                  <c:v>0.11555872693222113</c:v>
                </c:pt>
                <c:pt idx="650">
                  <c:v>0.11560725634386415</c:v>
                </c:pt>
                <c:pt idx="651">
                  <c:v>0.1164487269320631</c:v>
                </c:pt>
                <c:pt idx="652">
                  <c:v>0.11644872693182154</c:v>
                </c:pt>
                <c:pt idx="653">
                  <c:v>0.11644872693182154</c:v>
                </c:pt>
                <c:pt idx="654">
                  <c:v>0.11743212693218655</c:v>
                </c:pt>
                <c:pt idx="655">
                  <c:v>0.1191995228504652</c:v>
                </c:pt>
                <c:pt idx="656">
                  <c:v>0.12041872693214373</c:v>
                </c:pt>
                <c:pt idx="657">
                  <c:v>0.12041872693214373</c:v>
                </c:pt>
                <c:pt idx="658">
                  <c:v>0.12041872693214373</c:v>
                </c:pt>
                <c:pt idx="659">
                  <c:v>0.12053592693206386</c:v>
                </c:pt>
                <c:pt idx="660">
                  <c:v>0.12322572693217645</c:v>
                </c:pt>
                <c:pt idx="661">
                  <c:v>0.12322872693209777</c:v>
                </c:pt>
                <c:pt idx="662">
                  <c:v>0.12322872693211204</c:v>
                </c:pt>
                <c:pt idx="663">
                  <c:v>0.12322872693209777</c:v>
                </c:pt>
                <c:pt idx="664">
                  <c:v>0.12322872693209777</c:v>
                </c:pt>
                <c:pt idx="665">
                  <c:v>0.12322872693209777</c:v>
                </c:pt>
                <c:pt idx="666">
                  <c:v>0.12322872693209777</c:v>
                </c:pt>
                <c:pt idx="667">
                  <c:v>0.12322872693215464</c:v>
                </c:pt>
                <c:pt idx="668">
                  <c:v>0.12427372693208845</c:v>
                </c:pt>
                <c:pt idx="669">
                  <c:v>0.12526215550350628</c:v>
                </c:pt>
                <c:pt idx="670">
                  <c:v>0.12759383693200738</c:v>
                </c:pt>
                <c:pt idx="671">
                  <c:v>0.12900376693195875</c:v>
                </c:pt>
                <c:pt idx="672">
                  <c:v>0.1290227269319501</c:v>
                </c:pt>
                <c:pt idx="673">
                  <c:v>0.1290227269319501</c:v>
                </c:pt>
                <c:pt idx="674">
                  <c:v>0.1290227269319501</c:v>
                </c:pt>
                <c:pt idx="675">
                  <c:v>0.1290227269319501</c:v>
                </c:pt>
                <c:pt idx="676">
                  <c:v>0.1290227269319501</c:v>
                </c:pt>
                <c:pt idx="677">
                  <c:v>0.13009672693199548</c:v>
                </c:pt>
                <c:pt idx="678">
                  <c:v>0.13658291297865327</c:v>
                </c:pt>
                <c:pt idx="679">
                  <c:v>0.13586872693214502</c:v>
                </c:pt>
                <c:pt idx="680">
                  <c:v>0.13586872693214502</c:v>
                </c:pt>
                <c:pt idx="681">
                  <c:v>0.13552912693215541</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0.13834872693212225</c:v>
                </c:pt>
                <c:pt idx="690">
                  <c:v>0.13834872693219324</c:v>
                </c:pt>
                <c:pt idx="691">
                  <c:v>0.13856679144817013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0.14090292693209966</c:v>
                </c:pt>
                <c:pt idx="715">
                  <c:v>0.13902911049360966</c:v>
                </c:pt>
                <c:pt idx="716">
                  <c:v>0.13903272693195839</c:v>
                </c:pt>
                <c:pt idx="717">
                  <c:v>0.13903272693195839</c:v>
                </c:pt>
                <c:pt idx="718">
                  <c:v>0.13903272693195839</c:v>
                </c:pt>
                <c:pt idx="719">
                  <c:v>0.13897525754428841</c:v>
                </c:pt>
                <c:pt idx="720">
                  <c:v>0.13915286693213602</c:v>
                </c:pt>
                <c:pt idx="721">
                  <c:v>0.1391547269321336</c:v>
                </c:pt>
                <c:pt idx="722">
                  <c:v>0.1391547269321336</c:v>
                </c:pt>
                <c:pt idx="723">
                  <c:v>0.13915472693220465</c:v>
                </c:pt>
                <c:pt idx="724">
                  <c:v>0.13915472693211933</c:v>
                </c:pt>
                <c:pt idx="725">
                  <c:v>0.13915472693220465</c:v>
                </c:pt>
                <c:pt idx="726">
                  <c:v>0.13454883693206918</c:v>
                </c:pt>
                <c:pt idx="727">
                  <c:v>0.1299827469320434</c:v>
                </c:pt>
                <c:pt idx="728">
                  <c:v>0.12981872693214314</c:v>
                </c:pt>
                <c:pt idx="729">
                  <c:v>0.12981872693214314</c:v>
                </c:pt>
                <c:pt idx="730">
                  <c:v>0.12981872693214314</c:v>
                </c:pt>
                <c:pt idx="731">
                  <c:v>0.12981872693204366</c:v>
                </c:pt>
                <c:pt idx="732">
                  <c:v>0.12913872693208356</c:v>
                </c:pt>
                <c:pt idx="733">
                  <c:v>0.12725951693204252</c:v>
                </c:pt>
                <c:pt idx="734">
                  <c:v>0.12470472693196662</c:v>
                </c:pt>
                <c:pt idx="735">
                  <c:v>0.12470472693196662</c:v>
                </c:pt>
                <c:pt idx="736">
                  <c:v>0.12470472693196662</c:v>
                </c:pt>
                <c:pt idx="737">
                  <c:v>0.1247047269320519</c:v>
                </c:pt>
                <c:pt idx="738">
                  <c:v>0.12470472693198086</c:v>
                </c:pt>
                <c:pt idx="739">
                  <c:v>0.12470472693195243</c:v>
                </c:pt>
                <c:pt idx="740">
                  <c:v>0.12470472693196662</c:v>
                </c:pt>
                <c:pt idx="741">
                  <c:v>0.12503586693198088</c:v>
                </c:pt>
                <c:pt idx="742">
                  <c:v>0.12649752693184269</c:v>
                </c:pt>
                <c:pt idx="743">
                  <c:v>0.12652872693183775</c:v>
                </c:pt>
                <c:pt idx="744">
                  <c:v>0.1266638289728661</c:v>
                </c:pt>
                <c:pt idx="745">
                  <c:v>0.12672872693205756</c:v>
                </c:pt>
                <c:pt idx="746">
                  <c:v>0.1281287269320614</c:v>
                </c:pt>
                <c:pt idx="747">
                  <c:v>0.12812872693203298</c:v>
                </c:pt>
                <c:pt idx="748">
                  <c:v>0.12812872693203298</c:v>
                </c:pt>
                <c:pt idx="749">
                  <c:v>0.12818702693209616</c:v>
                </c:pt>
                <c:pt idx="750">
                  <c:v>0.12835492693216111</c:v>
                </c:pt>
                <c:pt idx="751">
                  <c:v>0.12790553105587321</c:v>
                </c:pt>
                <c:pt idx="752">
                  <c:v>0.12786872693217788</c:v>
                </c:pt>
                <c:pt idx="753">
                  <c:v>0.12786872693217788</c:v>
                </c:pt>
                <c:pt idx="754">
                  <c:v>0.12783767693213122</c:v>
                </c:pt>
                <c:pt idx="755">
                  <c:v>0.12773372693204971</c:v>
                </c:pt>
                <c:pt idx="756">
                  <c:v>0.12786372693217624</c:v>
                </c:pt>
                <c:pt idx="757">
                  <c:v>0.12786372693224735</c:v>
                </c:pt>
                <c:pt idx="758">
                  <c:v>0.12786372693226156</c:v>
                </c:pt>
                <c:pt idx="759">
                  <c:v>0.12938127693217888</c:v>
                </c:pt>
                <c:pt idx="760">
                  <c:v>0.12966872693218073</c:v>
                </c:pt>
                <c:pt idx="761">
                  <c:v>0.12966872693218073</c:v>
                </c:pt>
                <c:pt idx="762">
                  <c:v>0.12966872693218073</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0.13431714693204816</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0.13073755046137597</c:v>
                </c:pt>
                <c:pt idx="816">
                  <c:v>0.12974432693202695</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0.12689472693190845</c:v>
                </c:pt>
                <c:pt idx="827">
                  <c:v>0.12714376693205048</c:v>
                </c:pt>
                <c:pt idx="828">
                  <c:v>0.12750472693203108</c:v>
                </c:pt>
                <c:pt idx="829">
                  <c:v>0.12750472693203108</c:v>
                </c:pt>
                <c:pt idx="830">
                  <c:v>0.12750472693203108</c:v>
                </c:pt>
                <c:pt idx="831">
                  <c:v>0.12750472693200265</c:v>
                </c:pt>
                <c:pt idx="832">
                  <c:v>0.12750472693204523</c:v>
                </c:pt>
                <c:pt idx="833">
                  <c:v>0.12750472693198836</c:v>
                </c:pt>
                <c:pt idx="834">
                  <c:v>0.12750472693203108</c:v>
                </c:pt>
                <c:pt idx="835">
                  <c:v>0.12750472693203108</c:v>
                </c:pt>
                <c:pt idx="836">
                  <c:v>0.12766530693207301</c:v>
                </c:pt>
                <c:pt idx="837">
                  <c:v>0.12776372693213034</c:v>
                </c:pt>
                <c:pt idx="838">
                  <c:v>0.12776372693215871</c:v>
                </c:pt>
                <c:pt idx="839">
                  <c:v>0.12776372693220139</c:v>
                </c:pt>
                <c:pt idx="840">
                  <c:v>0.12767821146829306</c:v>
                </c:pt>
                <c:pt idx="841">
                  <c:v>0.12742202693195276</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0.12763912693186791</c:v>
                </c:pt>
                <c:pt idx="851">
                  <c:v>0.12767872693193277</c:v>
                </c:pt>
                <c:pt idx="852">
                  <c:v>0.12767872693189017</c:v>
                </c:pt>
                <c:pt idx="853">
                  <c:v>0.12671021693211065</c:v>
                </c:pt>
                <c:pt idx="854">
                  <c:v>0.12587332693222208</c:v>
                </c:pt>
                <c:pt idx="855">
                  <c:v>0.12611712693217214</c:v>
                </c:pt>
                <c:pt idx="856">
                  <c:v>0.12609872693215607</c:v>
                </c:pt>
                <c:pt idx="857">
                  <c:v>0.12033208693189579</c:v>
                </c:pt>
                <c:pt idx="858">
                  <c:v>0.11889564693210281</c:v>
                </c:pt>
                <c:pt idx="859">
                  <c:v>0.11560410693199691</c:v>
                </c:pt>
                <c:pt idx="860">
                  <c:v>0.11487040693205586</c:v>
                </c:pt>
                <c:pt idx="861">
                  <c:v>0.11600376693198206</c:v>
                </c:pt>
                <c:pt idx="862">
                  <c:v>0.1146693248703059</c:v>
                </c:pt>
                <c:pt idx="863">
                  <c:v>0.11427797693194466</c:v>
                </c:pt>
                <c:pt idx="864">
                  <c:v>0.1146087269320617</c:v>
                </c:pt>
                <c:pt idx="865">
                  <c:v>0.11438872693189239</c:v>
                </c:pt>
                <c:pt idx="866">
                  <c:v>0.11437132693197327</c:v>
                </c:pt>
                <c:pt idx="867">
                  <c:v>0.11373310693217323</c:v>
                </c:pt>
                <c:pt idx="868">
                  <c:v>0.1129613869320707</c:v>
                </c:pt>
                <c:pt idx="869">
                  <c:v>0.11264272693200897</c:v>
                </c:pt>
                <c:pt idx="870">
                  <c:v>0.11297656693193406</c:v>
                </c:pt>
                <c:pt idx="871">
                  <c:v>0.113333926931972</c:v>
                </c:pt>
                <c:pt idx="872">
                  <c:v>0.11376191582083096</c:v>
                </c:pt>
                <c:pt idx="873">
                  <c:v>0.11531872693198866</c:v>
                </c:pt>
                <c:pt idx="874">
                  <c:v>0.11531872693208811</c:v>
                </c:pt>
                <c:pt idx="875">
                  <c:v>0.11534594342688823</c:v>
                </c:pt>
                <c:pt idx="876">
                  <c:v>0.11661310693206417</c:v>
                </c:pt>
                <c:pt idx="877">
                  <c:v>0.11834370693209452</c:v>
                </c:pt>
                <c:pt idx="878">
                  <c:v>0.11855872693209336</c:v>
                </c:pt>
                <c:pt idx="879">
                  <c:v>0.11855872693209336</c:v>
                </c:pt>
                <c:pt idx="880">
                  <c:v>0.11855872693200808</c:v>
                </c:pt>
                <c:pt idx="881">
                  <c:v>0.11808044410383903</c:v>
                </c:pt>
                <c:pt idx="882">
                  <c:v>0.11803872693212726</c:v>
                </c:pt>
                <c:pt idx="883">
                  <c:v>0.11803872693212726</c:v>
                </c:pt>
                <c:pt idx="884">
                  <c:v>0.11803872693212726</c:v>
                </c:pt>
                <c:pt idx="885">
                  <c:v>0.11803872693212726</c:v>
                </c:pt>
                <c:pt idx="886">
                  <c:v>0.1180387269321557</c:v>
                </c:pt>
                <c:pt idx="887">
                  <c:v>0.11803872693212726</c:v>
                </c:pt>
                <c:pt idx="888">
                  <c:v>0.11803872693205619</c:v>
                </c:pt>
                <c:pt idx="889">
                  <c:v>0.11732258235373649</c:v>
                </c:pt>
                <c:pt idx="890">
                  <c:v>0.11568765693208152</c:v>
                </c:pt>
                <c:pt idx="891">
                  <c:v>0.11421472693204751</c:v>
                </c:pt>
                <c:pt idx="892">
                  <c:v>0.11422381971554786</c:v>
                </c:pt>
                <c:pt idx="893">
                  <c:v>0.11450872693215788</c:v>
                </c:pt>
                <c:pt idx="894">
                  <c:v>0.11459512693217283</c:v>
                </c:pt>
                <c:pt idx="895">
                  <c:v>0.11640049965947692</c:v>
                </c:pt>
                <c:pt idx="896">
                  <c:v>0.11843872693205526</c:v>
                </c:pt>
                <c:pt idx="897">
                  <c:v>0.11971902693218797</c:v>
                </c:pt>
                <c:pt idx="898">
                  <c:v>0.12184362693216147</c:v>
                </c:pt>
                <c:pt idx="899">
                  <c:v>0.12232872693218161</c:v>
                </c:pt>
                <c:pt idx="900">
                  <c:v>0.12232872693218161</c:v>
                </c:pt>
                <c:pt idx="901">
                  <c:v>0.12232872693218161</c:v>
                </c:pt>
                <c:pt idx="902">
                  <c:v>0.12232872693218161</c:v>
                </c:pt>
                <c:pt idx="903">
                  <c:v>0.12232872693218161</c:v>
                </c:pt>
                <c:pt idx="904">
                  <c:v>0.12212596831147954</c:v>
                </c:pt>
                <c:pt idx="905">
                  <c:v>0.1219687269321526</c:v>
                </c:pt>
                <c:pt idx="906">
                  <c:v>0.12196872693218103</c:v>
                </c:pt>
                <c:pt idx="907">
                  <c:v>0.12196872693218103</c:v>
                </c:pt>
                <c:pt idx="908">
                  <c:v>0.12131832693195577</c:v>
                </c:pt>
                <c:pt idx="909">
                  <c:v>0.1210097269320585</c:v>
                </c:pt>
                <c:pt idx="910">
                  <c:v>0.12100872693206099</c:v>
                </c:pt>
                <c:pt idx="911">
                  <c:v>0.12090212899394714</c:v>
                </c:pt>
                <c:pt idx="912">
                  <c:v>0.11993722008278956</c:v>
                </c:pt>
                <c:pt idx="913">
                  <c:v>0.11972272693216728</c:v>
                </c:pt>
                <c:pt idx="914">
                  <c:v>0.11972272693216728</c:v>
                </c:pt>
                <c:pt idx="915">
                  <c:v>0.11896266693217686</c:v>
                </c:pt>
                <c:pt idx="916">
                  <c:v>0.118430626932053</c:v>
                </c:pt>
                <c:pt idx="917">
                  <c:v>0.11780872693188374</c:v>
                </c:pt>
                <c:pt idx="918">
                  <c:v>0.11780872693188374</c:v>
                </c:pt>
                <c:pt idx="919">
                  <c:v>0.11834812693189178</c:v>
                </c:pt>
                <c:pt idx="920">
                  <c:v>0.11838872693189728</c:v>
                </c:pt>
                <c:pt idx="921">
                  <c:v>0.1183887269320536</c:v>
                </c:pt>
                <c:pt idx="922">
                  <c:v>0.11938051566446002</c:v>
                </c:pt>
                <c:pt idx="923">
                  <c:v>0.12210872693216859</c:v>
                </c:pt>
                <c:pt idx="924">
                  <c:v>0.12210872693216859</c:v>
                </c:pt>
                <c:pt idx="925">
                  <c:v>0.12271942693186591</c:v>
                </c:pt>
                <c:pt idx="926">
                  <c:v>0.12299872693188268</c:v>
                </c:pt>
                <c:pt idx="927">
                  <c:v>0.12299872693188268</c:v>
                </c:pt>
                <c:pt idx="928">
                  <c:v>0.12299872693188268</c:v>
                </c:pt>
                <c:pt idx="929">
                  <c:v>0.12299872693188268</c:v>
                </c:pt>
                <c:pt idx="930">
                  <c:v>0.12299872693208164</c:v>
                </c:pt>
                <c:pt idx="931">
                  <c:v>0.12188872693218403</c:v>
                </c:pt>
                <c:pt idx="932">
                  <c:v>0.12194420693209911</c:v>
                </c:pt>
                <c:pt idx="933">
                  <c:v>0.12210074693206255</c:v>
                </c:pt>
                <c:pt idx="934">
                  <c:v>0.1221587269320992</c:v>
                </c:pt>
                <c:pt idx="935">
                  <c:v>0.1221587269320992</c:v>
                </c:pt>
                <c:pt idx="936">
                  <c:v>0.12186700193194612</c:v>
                </c:pt>
                <c:pt idx="937">
                  <c:v>0.12166372693181424</c:v>
                </c:pt>
                <c:pt idx="938">
                  <c:v>0.12079872693198021</c:v>
                </c:pt>
                <c:pt idx="939">
                  <c:v>0.12035022693204667</c:v>
                </c:pt>
                <c:pt idx="940">
                  <c:v>0.12191322693205112</c:v>
                </c:pt>
                <c:pt idx="941">
                  <c:v>0.12322872693209777</c:v>
                </c:pt>
                <c:pt idx="942">
                  <c:v>0.12320377847852632</c:v>
                </c:pt>
                <c:pt idx="943">
                  <c:v>0.12300872693208478</c:v>
                </c:pt>
                <c:pt idx="944">
                  <c:v>0.12273152693204287</c:v>
                </c:pt>
                <c:pt idx="945">
                  <c:v>0.12239272693206263</c:v>
                </c:pt>
                <c:pt idx="946">
                  <c:v>0.12239272693206263</c:v>
                </c:pt>
                <c:pt idx="947">
                  <c:v>0.12239272693206263</c:v>
                </c:pt>
                <c:pt idx="948">
                  <c:v>0.12239272693206263</c:v>
                </c:pt>
                <c:pt idx="949">
                  <c:v>0.12321381026522718</c:v>
                </c:pt>
                <c:pt idx="950">
                  <c:v>0.12409472693184405</c:v>
                </c:pt>
                <c:pt idx="951">
                  <c:v>0.12409472693184405</c:v>
                </c:pt>
                <c:pt idx="952">
                  <c:v>0.12409472693184405</c:v>
                </c:pt>
                <c:pt idx="953">
                  <c:v>0.12415319693188569</c:v>
                </c:pt>
                <c:pt idx="954">
                  <c:v>0.12429466443215639</c:v>
                </c:pt>
                <c:pt idx="955">
                  <c:v>0.12424872693200945</c:v>
                </c:pt>
                <c:pt idx="956">
                  <c:v>0.12424872693196679</c:v>
                </c:pt>
                <c:pt idx="957">
                  <c:v>0.1248307269321885</c:v>
                </c:pt>
                <c:pt idx="958">
                  <c:v>0.12484872693218566</c:v>
                </c:pt>
                <c:pt idx="959">
                  <c:v>0.12484872693218566</c:v>
                </c:pt>
                <c:pt idx="960">
                  <c:v>0.12517092693215648</c:v>
                </c:pt>
                <c:pt idx="961">
                  <c:v>0.12492666507640145</c:v>
                </c:pt>
                <c:pt idx="962">
                  <c:v>0.12525066693203257</c:v>
                </c:pt>
                <c:pt idx="963">
                  <c:v>0.12577436693219118</c:v>
                </c:pt>
                <c:pt idx="964">
                  <c:v>0.12431306903718564</c:v>
                </c:pt>
                <c:pt idx="965">
                  <c:v>0.12413636693192137</c:v>
                </c:pt>
                <c:pt idx="966">
                  <c:v>0.12414872693190664</c:v>
                </c:pt>
                <c:pt idx="967">
                  <c:v>0.12414872693190664</c:v>
                </c:pt>
                <c:pt idx="968">
                  <c:v>0.12412158693202006</c:v>
                </c:pt>
                <c:pt idx="969">
                  <c:v>0.12379737693204619</c:v>
                </c:pt>
                <c:pt idx="970">
                  <c:v>0.1236987269321333</c:v>
                </c:pt>
                <c:pt idx="971">
                  <c:v>0.12326952693213405</c:v>
                </c:pt>
                <c:pt idx="972">
                  <c:v>0.12311872693204862</c:v>
                </c:pt>
                <c:pt idx="973">
                  <c:v>0.12301872693207372</c:v>
                </c:pt>
                <c:pt idx="974">
                  <c:v>0.12301582693200433</c:v>
                </c:pt>
                <c:pt idx="975">
                  <c:v>0.12238092693209524</c:v>
                </c:pt>
                <c:pt idx="976">
                  <c:v>0.12235872693212002</c:v>
                </c:pt>
                <c:pt idx="977">
                  <c:v>0.12235872693212002</c:v>
                </c:pt>
                <c:pt idx="978">
                  <c:v>0.12235880940639274</c:v>
                </c:pt>
                <c:pt idx="979">
                  <c:v>0.122370026931975</c:v>
                </c:pt>
                <c:pt idx="980">
                  <c:v>0.12250872693209659</c:v>
                </c:pt>
                <c:pt idx="981">
                  <c:v>0.12250872693202552</c:v>
                </c:pt>
                <c:pt idx="982">
                  <c:v>0.12250872693212503</c:v>
                </c:pt>
                <c:pt idx="983">
                  <c:v>0.12250872693209659</c:v>
                </c:pt>
                <c:pt idx="984">
                  <c:v>0.12223872693209617</c:v>
                </c:pt>
                <c:pt idx="985">
                  <c:v>0.12214872693212445</c:v>
                </c:pt>
                <c:pt idx="986">
                  <c:v>0.12229952693206769</c:v>
                </c:pt>
                <c:pt idx="987">
                  <c:v>0.12272872693202436</c:v>
                </c:pt>
                <c:pt idx="988">
                  <c:v>0.12272872693202436</c:v>
                </c:pt>
                <c:pt idx="989">
                  <c:v>0.12272872693210965</c:v>
                </c:pt>
                <c:pt idx="990">
                  <c:v>0.1228187269320529</c:v>
                </c:pt>
                <c:pt idx="991">
                  <c:v>0.12281872693195343</c:v>
                </c:pt>
                <c:pt idx="992">
                  <c:v>0.12281872693193924</c:v>
                </c:pt>
                <c:pt idx="993">
                  <c:v>0.12281872693195343</c:v>
                </c:pt>
                <c:pt idx="994">
                  <c:v>0.12281872693195343</c:v>
                </c:pt>
                <c:pt idx="995">
                  <c:v>0.12352457693228311</c:v>
                </c:pt>
                <c:pt idx="996">
                  <c:v>0.12390372693226942</c:v>
                </c:pt>
                <c:pt idx="997">
                  <c:v>0.12390372693226942</c:v>
                </c:pt>
                <c:pt idx="998">
                  <c:v>0.12388307693220216</c:v>
                </c:pt>
                <c:pt idx="999">
                  <c:v>0.12374372693206229</c:v>
                </c:pt>
                <c:pt idx="1000">
                  <c:v>0.12337872693207433</c:v>
                </c:pt>
                <c:pt idx="1001">
                  <c:v>0.12337872693200326</c:v>
                </c:pt>
                <c:pt idx="1002">
                  <c:v>0.12337872693200326</c:v>
                </c:pt>
                <c:pt idx="1003">
                  <c:v>0.12337872693200326</c:v>
                </c:pt>
                <c:pt idx="1004">
                  <c:v>0.12337872693200326</c:v>
                </c:pt>
                <c:pt idx="1005">
                  <c:v>0.12337872693204589</c:v>
                </c:pt>
                <c:pt idx="1006">
                  <c:v>0.12337872693207433</c:v>
                </c:pt>
                <c:pt idx="1007">
                  <c:v>0.12337872693200326</c:v>
                </c:pt>
                <c:pt idx="1008">
                  <c:v>0.12337872693207433</c:v>
                </c:pt>
                <c:pt idx="1009">
                  <c:v>0.12366872693205271</c:v>
                </c:pt>
                <c:pt idx="1010">
                  <c:v>0.12366872693212375</c:v>
                </c:pt>
                <c:pt idx="1011">
                  <c:v>0.12366872693212375</c:v>
                </c:pt>
                <c:pt idx="1012">
                  <c:v>0.12366872693205271</c:v>
                </c:pt>
                <c:pt idx="1013">
                  <c:v>0.12366872693212375</c:v>
                </c:pt>
                <c:pt idx="1014">
                  <c:v>0.12366872693212375</c:v>
                </c:pt>
                <c:pt idx="1015">
                  <c:v>0.12366872693212375</c:v>
                </c:pt>
                <c:pt idx="1016">
                  <c:v>0.12375552693202967</c:v>
                </c:pt>
                <c:pt idx="1017">
                  <c:v>0.12239872693221804</c:v>
                </c:pt>
                <c:pt idx="1018">
                  <c:v>0.12239872693223224</c:v>
                </c:pt>
                <c:pt idx="1019">
                  <c:v>0.12239872693223224</c:v>
                </c:pt>
                <c:pt idx="1020">
                  <c:v>0.12239872693223224</c:v>
                </c:pt>
                <c:pt idx="1021">
                  <c:v>0.12239872693223224</c:v>
                </c:pt>
                <c:pt idx="1022">
                  <c:v>0.12239872693223224</c:v>
                </c:pt>
                <c:pt idx="1023">
                  <c:v>0.12239872693223224</c:v>
                </c:pt>
                <c:pt idx="1024">
                  <c:v>0.122334372093448</c:v>
                </c:pt>
                <c:pt idx="1025">
                  <c:v>0.12232872693202523</c:v>
                </c:pt>
                <c:pt idx="1026">
                  <c:v>0.12232872693218161</c:v>
                </c:pt>
                <c:pt idx="1027">
                  <c:v>0.12175452693217895</c:v>
                </c:pt>
                <c:pt idx="1028">
                  <c:v>0.12174872693216801</c:v>
                </c:pt>
                <c:pt idx="1029">
                  <c:v>0.12174872693216801</c:v>
                </c:pt>
                <c:pt idx="1030">
                  <c:v>0.12174872693216801</c:v>
                </c:pt>
                <c:pt idx="1031">
                  <c:v>0.12161852693219546</c:v>
                </c:pt>
                <c:pt idx="1032">
                  <c:v>0.12160872693218044</c:v>
                </c:pt>
                <c:pt idx="1033">
                  <c:v>0.12155832693218827</c:v>
                </c:pt>
                <c:pt idx="1034">
                  <c:v>0.12117039359870316</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0.12242372693185652</c:v>
                </c:pt>
                <c:pt idx="1044">
                  <c:v>0.12226267693196752</c:v>
                </c:pt>
                <c:pt idx="1045">
                  <c:v>0.12207872693205961</c:v>
                </c:pt>
                <c:pt idx="1046">
                  <c:v>0.12207872693205961</c:v>
                </c:pt>
                <c:pt idx="1047">
                  <c:v>0.12207872693208802</c:v>
                </c:pt>
                <c:pt idx="1048">
                  <c:v>0.12200592693200465</c:v>
                </c:pt>
                <c:pt idx="1049">
                  <c:v>0.12193872693200095</c:v>
                </c:pt>
                <c:pt idx="1050">
                  <c:v>0.121938726932072</c:v>
                </c:pt>
                <c:pt idx="1051">
                  <c:v>0.121938726932072</c:v>
                </c:pt>
                <c:pt idx="1052">
                  <c:v>0.12193872693200095</c:v>
                </c:pt>
                <c:pt idx="1053">
                  <c:v>0.12193872693201516</c:v>
                </c:pt>
                <c:pt idx="1054">
                  <c:v>0.12193872693200095</c:v>
                </c:pt>
                <c:pt idx="1055">
                  <c:v>0.12193872693200095</c:v>
                </c:pt>
                <c:pt idx="1056">
                  <c:v>0.12088920693183526</c:v>
                </c:pt>
                <c:pt idx="1057">
                  <c:v>0.12076872693182854</c:v>
                </c:pt>
                <c:pt idx="1058">
                  <c:v>0.12066596831138557</c:v>
                </c:pt>
                <c:pt idx="1059">
                  <c:v>0.11984472693204398</c:v>
                </c:pt>
                <c:pt idx="1060">
                  <c:v>0.11984472693188768</c:v>
                </c:pt>
                <c:pt idx="1061">
                  <c:v>0.11984472693188768</c:v>
                </c:pt>
                <c:pt idx="1062">
                  <c:v>0.11984472693188768</c:v>
                </c:pt>
                <c:pt idx="1063">
                  <c:v>0.11984472693188768</c:v>
                </c:pt>
                <c:pt idx="1064">
                  <c:v>0.11984472693188768</c:v>
                </c:pt>
                <c:pt idx="1065">
                  <c:v>0.11984472693190192</c:v>
                </c:pt>
                <c:pt idx="1066">
                  <c:v>0.11984472693188768</c:v>
                </c:pt>
                <c:pt idx="1067">
                  <c:v>0.11984472693194453</c:v>
                </c:pt>
                <c:pt idx="1068">
                  <c:v>0.1182075035277137</c:v>
                </c:pt>
                <c:pt idx="1069">
                  <c:v>0.1174387269320647</c:v>
                </c:pt>
                <c:pt idx="1070">
                  <c:v>0.1174387269320647</c:v>
                </c:pt>
                <c:pt idx="1071">
                  <c:v>0.1174387269320647</c:v>
                </c:pt>
                <c:pt idx="1072">
                  <c:v>0.11707104693215346</c:v>
                </c:pt>
                <c:pt idx="1073">
                  <c:v>0.11647866693201082</c:v>
                </c:pt>
                <c:pt idx="1074">
                  <c:v>0.11500628693215736</c:v>
                </c:pt>
                <c:pt idx="1075">
                  <c:v>0.11447872693221944</c:v>
                </c:pt>
                <c:pt idx="1076">
                  <c:v>0.11447872693214833</c:v>
                </c:pt>
                <c:pt idx="1077">
                  <c:v>0.11447872693207728</c:v>
                </c:pt>
                <c:pt idx="1078">
                  <c:v>0.11447872693221944</c:v>
                </c:pt>
                <c:pt idx="1079">
                  <c:v>0.1140039269322131</c:v>
                </c:pt>
                <c:pt idx="1080">
                  <c:v>0.11274932693196149</c:v>
                </c:pt>
                <c:pt idx="1081">
                  <c:v>0.11254872693197626</c:v>
                </c:pt>
                <c:pt idx="1082">
                  <c:v>0.11254872693197626</c:v>
                </c:pt>
                <c:pt idx="1083">
                  <c:v>0.11254872693197626</c:v>
                </c:pt>
                <c:pt idx="1084">
                  <c:v>0.11291996693201155</c:v>
                </c:pt>
                <c:pt idx="1085">
                  <c:v>0.11305872693202446</c:v>
                </c:pt>
                <c:pt idx="1086">
                  <c:v>0.11393872693217591</c:v>
                </c:pt>
                <c:pt idx="1087">
                  <c:v>0.11388272693220361</c:v>
                </c:pt>
                <c:pt idx="1088">
                  <c:v>0.11385872693219311</c:v>
                </c:pt>
                <c:pt idx="1089">
                  <c:v>0.11385872693222154</c:v>
                </c:pt>
                <c:pt idx="1090">
                  <c:v>0.11383608693203943</c:v>
                </c:pt>
                <c:pt idx="1091">
                  <c:v>0.11348872693199044</c:v>
                </c:pt>
                <c:pt idx="1092">
                  <c:v>0.11348872693199044</c:v>
                </c:pt>
                <c:pt idx="1093">
                  <c:v>0.11348872693199044</c:v>
                </c:pt>
                <c:pt idx="1094">
                  <c:v>0.11348872693206147</c:v>
                </c:pt>
                <c:pt idx="1095">
                  <c:v>0.11348872693213252</c:v>
                </c:pt>
                <c:pt idx="1096">
                  <c:v>0.11348872693199044</c:v>
                </c:pt>
                <c:pt idx="1097">
                  <c:v>0.1131979669322192</c:v>
                </c:pt>
                <c:pt idx="1098">
                  <c:v>0.11309272693219447</c:v>
                </c:pt>
                <c:pt idx="1099">
                  <c:v>0.11309272693219447</c:v>
                </c:pt>
                <c:pt idx="1100">
                  <c:v>0.11309272693219447</c:v>
                </c:pt>
                <c:pt idx="1101">
                  <c:v>0.11309272693219447</c:v>
                </c:pt>
                <c:pt idx="1102">
                  <c:v>0.11282712276529597</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0.11031913930317212</c:v>
                </c:pt>
                <c:pt idx="1111">
                  <c:v>0.10999872693206217</c:v>
                </c:pt>
                <c:pt idx="1112">
                  <c:v>0.10999872693204796</c:v>
                </c:pt>
                <c:pt idx="1113">
                  <c:v>0.10999872693201959</c:v>
                </c:pt>
                <c:pt idx="1114">
                  <c:v>0.10999872693201959</c:v>
                </c:pt>
                <c:pt idx="1115">
                  <c:v>0.10999872693201959</c:v>
                </c:pt>
                <c:pt idx="1116">
                  <c:v>0.10999872693199114</c:v>
                </c:pt>
                <c:pt idx="1117">
                  <c:v>0.10999872693201959</c:v>
                </c:pt>
                <c:pt idx="1118">
                  <c:v>0.10999872693201959</c:v>
                </c:pt>
                <c:pt idx="1119">
                  <c:v>0.10999872693201959</c:v>
                </c:pt>
                <c:pt idx="1120">
                  <c:v>0.10999872693201959</c:v>
                </c:pt>
                <c:pt idx="1121">
                  <c:v>0.1099987269321048</c:v>
                </c:pt>
                <c:pt idx="1122">
                  <c:v>0.10999872693197695</c:v>
                </c:pt>
                <c:pt idx="1123">
                  <c:v>0.10998392693197451</c:v>
                </c:pt>
                <c:pt idx="1124">
                  <c:v>0.10995872693192159</c:v>
                </c:pt>
                <c:pt idx="1125">
                  <c:v>0.10995872693192159</c:v>
                </c:pt>
                <c:pt idx="1126">
                  <c:v>0.10995872693192159</c:v>
                </c:pt>
                <c:pt idx="1127">
                  <c:v>0.10995872693192159</c:v>
                </c:pt>
                <c:pt idx="1128">
                  <c:v>0.10995872693206366</c:v>
                </c:pt>
                <c:pt idx="1129">
                  <c:v>0.10939272693212848</c:v>
                </c:pt>
                <c:pt idx="1130">
                  <c:v>0.10939272693204319</c:v>
                </c:pt>
                <c:pt idx="1131">
                  <c:v>0.10823835693194897</c:v>
                </c:pt>
                <c:pt idx="1132">
                  <c:v>0.10801962693199134</c:v>
                </c:pt>
                <c:pt idx="1133">
                  <c:v>0.10896872693207629</c:v>
                </c:pt>
                <c:pt idx="1134">
                  <c:v>0.10896872693210471</c:v>
                </c:pt>
                <c:pt idx="1135">
                  <c:v>0.10880482693224283</c:v>
                </c:pt>
                <c:pt idx="1136">
                  <c:v>0.10863872693209947</c:v>
                </c:pt>
                <c:pt idx="1137">
                  <c:v>0.10790872693205249</c:v>
                </c:pt>
                <c:pt idx="1138">
                  <c:v>0.10779352693207052</c:v>
                </c:pt>
                <c:pt idx="1139">
                  <c:v>0.10677432693209712</c:v>
                </c:pt>
                <c:pt idx="1140">
                  <c:v>0.10460408693195694</c:v>
                </c:pt>
                <c:pt idx="1141">
                  <c:v>0.10375472693188222</c:v>
                </c:pt>
                <c:pt idx="1142">
                  <c:v>0.10351272693186789</c:v>
                </c:pt>
                <c:pt idx="1143">
                  <c:v>0.10292872693202072</c:v>
                </c:pt>
                <c:pt idx="1144">
                  <c:v>0.10231252693215256</c:v>
                </c:pt>
                <c:pt idx="1145">
                  <c:v>0.10183872693215792</c:v>
                </c:pt>
                <c:pt idx="1146">
                  <c:v>0.10738872693204371</c:v>
                </c:pt>
                <c:pt idx="1147">
                  <c:v>0.10738872693208637</c:v>
                </c:pt>
                <c:pt idx="1148">
                  <c:v>0.10707552693209269</c:v>
                </c:pt>
                <c:pt idx="1149">
                  <c:v>0.10702872693208579</c:v>
                </c:pt>
                <c:pt idx="1150">
                  <c:v>0.10702872693208579</c:v>
                </c:pt>
                <c:pt idx="1151">
                  <c:v>0.10702872693212843</c:v>
                </c:pt>
                <c:pt idx="1152">
                  <c:v>0.10631872693200252</c:v>
                </c:pt>
                <c:pt idx="1153">
                  <c:v>0.10631872693207356</c:v>
                </c:pt>
                <c:pt idx="1154">
                  <c:v>0.10631872693207356</c:v>
                </c:pt>
                <c:pt idx="1155">
                  <c:v>0.10631872693207356</c:v>
                </c:pt>
                <c:pt idx="1156">
                  <c:v>0.10631872693207356</c:v>
                </c:pt>
                <c:pt idx="1157">
                  <c:v>0.10631872693207356</c:v>
                </c:pt>
                <c:pt idx="1158">
                  <c:v>0.10631872693203095</c:v>
                </c:pt>
                <c:pt idx="1159">
                  <c:v>0.10631872693201672</c:v>
                </c:pt>
                <c:pt idx="1160">
                  <c:v>0.10631872693200252</c:v>
                </c:pt>
                <c:pt idx="1161">
                  <c:v>0.10631872693207356</c:v>
                </c:pt>
                <c:pt idx="1162">
                  <c:v>0.10631872693207356</c:v>
                </c:pt>
                <c:pt idx="1163">
                  <c:v>0.10631872693207356</c:v>
                </c:pt>
                <c:pt idx="1164">
                  <c:v>0.10631872693207356</c:v>
                </c:pt>
                <c:pt idx="1165">
                  <c:v>0.10631872693203095</c:v>
                </c:pt>
                <c:pt idx="1166">
                  <c:v>0.10634422693206602</c:v>
                </c:pt>
                <c:pt idx="1167">
                  <c:v>0.10840569662900634</c:v>
                </c:pt>
                <c:pt idx="1168">
                  <c:v>0.10934872693202638</c:v>
                </c:pt>
                <c:pt idx="1169">
                  <c:v>0.10950102693222168</c:v>
                </c:pt>
                <c:pt idx="1170">
                  <c:v>0.10980472693228202</c:v>
                </c:pt>
                <c:pt idx="1171">
                  <c:v>0.1098047269321967</c:v>
                </c:pt>
                <c:pt idx="1172">
                  <c:v>0.10980472693228202</c:v>
                </c:pt>
                <c:pt idx="1173">
                  <c:v>0.10980472693228202</c:v>
                </c:pt>
                <c:pt idx="1174">
                  <c:v>0.10980472693228202</c:v>
                </c:pt>
                <c:pt idx="1175">
                  <c:v>0.10980472693213991</c:v>
                </c:pt>
                <c:pt idx="1176">
                  <c:v>0.1085887269319557</c:v>
                </c:pt>
                <c:pt idx="1177">
                  <c:v>0.10624517374064628</c:v>
                </c:pt>
                <c:pt idx="1178">
                  <c:v>0.10453752693206297</c:v>
                </c:pt>
                <c:pt idx="1179">
                  <c:v>0.10447872693205798</c:v>
                </c:pt>
                <c:pt idx="1180">
                  <c:v>0.10447872693205798</c:v>
                </c:pt>
                <c:pt idx="1181">
                  <c:v>0.10447872693205798</c:v>
                </c:pt>
                <c:pt idx="1182">
                  <c:v>0.10447872693205798</c:v>
                </c:pt>
                <c:pt idx="1183">
                  <c:v>0.10447872693205798</c:v>
                </c:pt>
                <c:pt idx="1184">
                  <c:v>0.10427482693197027</c:v>
                </c:pt>
                <c:pt idx="1185">
                  <c:v>0.10395767693211158</c:v>
                </c:pt>
                <c:pt idx="1186">
                  <c:v>0.1038687269320917</c:v>
                </c:pt>
                <c:pt idx="1187">
                  <c:v>0.1038687269320917</c:v>
                </c:pt>
                <c:pt idx="1188">
                  <c:v>0.10386872693206328</c:v>
                </c:pt>
                <c:pt idx="1189">
                  <c:v>0.10386872693202066</c:v>
                </c:pt>
                <c:pt idx="1190">
                  <c:v>0.10384505346262077</c:v>
                </c:pt>
                <c:pt idx="1191">
                  <c:v>0.10411297693191562</c:v>
                </c:pt>
                <c:pt idx="1192">
                  <c:v>0.10412542693225652</c:v>
                </c:pt>
                <c:pt idx="1193">
                  <c:v>0.10395872693224817</c:v>
                </c:pt>
                <c:pt idx="1194">
                  <c:v>0.10395872693213451</c:v>
                </c:pt>
                <c:pt idx="1195">
                  <c:v>0.10488372693205862</c:v>
                </c:pt>
                <c:pt idx="1196">
                  <c:v>0.10497352693194276</c:v>
                </c:pt>
                <c:pt idx="1197">
                  <c:v>0.10582872693230172</c:v>
                </c:pt>
                <c:pt idx="1198">
                  <c:v>0.10582872693230172</c:v>
                </c:pt>
                <c:pt idx="1199">
                  <c:v>0.10582872693230172</c:v>
                </c:pt>
                <c:pt idx="1200">
                  <c:v>0.10582872693228756</c:v>
                </c:pt>
                <c:pt idx="1201">
                  <c:v>0.10582872693230172</c:v>
                </c:pt>
                <c:pt idx="1202">
                  <c:v>0.10582872693211703</c:v>
                </c:pt>
                <c:pt idx="1203">
                  <c:v>0.10582872693230172</c:v>
                </c:pt>
                <c:pt idx="1204">
                  <c:v>0.10582872693230172</c:v>
                </c:pt>
                <c:pt idx="1205">
                  <c:v>0.10558022693217599</c:v>
                </c:pt>
                <c:pt idx="1206">
                  <c:v>0.10547872693220488</c:v>
                </c:pt>
                <c:pt idx="1207">
                  <c:v>0.10547872693220488</c:v>
                </c:pt>
                <c:pt idx="1208">
                  <c:v>0.10547872693220488</c:v>
                </c:pt>
                <c:pt idx="1209">
                  <c:v>0.10547872693219065</c:v>
                </c:pt>
                <c:pt idx="1210">
                  <c:v>0.10019872693197845</c:v>
                </c:pt>
                <c:pt idx="1211">
                  <c:v>0.10019872693206366</c:v>
                </c:pt>
                <c:pt idx="1212">
                  <c:v>0.10019872693202107</c:v>
                </c:pt>
                <c:pt idx="1213">
                  <c:v>0.10016932693196169</c:v>
                </c:pt>
                <c:pt idx="1214">
                  <c:v>0.10078536693198717</c:v>
                </c:pt>
                <c:pt idx="1215">
                  <c:v>0.1008247269319896</c:v>
                </c:pt>
                <c:pt idx="1216">
                  <c:v>0.10082472693197539</c:v>
                </c:pt>
                <c:pt idx="1217">
                  <c:v>0.10035478693211533</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9.9818726932014129E-2</c:v>
                </c:pt>
                <c:pt idx="1226">
                  <c:v>9.9818726932170448E-2</c:v>
                </c:pt>
                <c:pt idx="1227">
                  <c:v>9.9818726932170448E-2</c:v>
                </c:pt>
                <c:pt idx="1228">
                  <c:v>0.10016722693198693</c:v>
                </c:pt>
                <c:pt idx="1229">
                  <c:v>0.1002087269319674</c:v>
                </c:pt>
                <c:pt idx="1230">
                  <c:v>0.10004291060559464</c:v>
                </c:pt>
                <c:pt idx="1231">
                  <c:v>9.9908726932014247E-2</c:v>
                </c:pt>
                <c:pt idx="1232">
                  <c:v>9.9908726932014247E-2</c:v>
                </c:pt>
                <c:pt idx="1233">
                  <c:v>0.10092872693205379</c:v>
                </c:pt>
                <c:pt idx="1234">
                  <c:v>0.10111112693211061</c:v>
                </c:pt>
                <c:pt idx="1235">
                  <c:v>0.10289702693231106</c:v>
                </c:pt>
                <c:pt idx="1236">
                  <c:v>0.10330872693229766</c:v>
                </c:pt>
                <c:pt idx="1237">
                  <c:v>0.10330872693229766</c:v>
                </c:pt>
                <c:pt idx="1238">
                  <c:v>0.10330872693228348</c:v>
                </c:pt>
                <c:pt idx="1239">
                  <c:v>0.10330872693228348</c:v>
                </c:pt>
                <c:pt idx="1240">
                  <c:v>0.1029359269321049</c:v>
                </c:pt>
                <c:pt idx="1241">
                  <c:v>0.10305272693213401</c:v>
                </c:pt>
                <c:pt idx="1242">
                  <c:v>0.10305272693210557</c:v>
                </c:pt>
                <c:pt idx="1243">
                  <c:v>0.10305272693210557</c:v>
                </c:pt>
                <c:pt idx="1244">
                  <c:v>0.10305272693210557</c:v>
                </c:pt>
                <c:pt idx="1245">
                  <c:v>0.10305272693214819</c:v>
                </c:pt>
                <c:pt idx="1246">
                  <c:v>0.10305272693210557</c:v>
                </c:pt>
                <c:pt idx="1247">
                  <c:v>0.10254616693211463</c:v>
                </c:pt>
                <c:pt idx="1248">
                  <c:v>0.10039306903721015</c:v>
                </c:pt>
                <c:pt idx="1249">
                  <c:v>0.1003887269318966</c:v>
                </c:pt>
                <c:pt idx="1250">
                  <c:v>0.1003887269318966</c:v>
                </c:pt>
                <c:pt idx="1251">
                  <c:v>0.10038872693191087</c:v>
                </c:pt>
                <c:pt idx="1252">
                  <c:v>0.1003887269318966</c:v>
                </c:pt>
                <c:pt idx="1253">
                  <c:v>0.1003887269318966</c:v>
                </c:pt>
                <c:pt idx="1254">
                  <c:v>0.10032512693196344</c:v>
                </c:pt>
                <c:pt idx="1255">
                  <c:v>9.9858726932183159E-2</c:v>
                </c:pt>
                <c:pt idx="1256">
                  <c:v>9.9858726932083711E-2</c:v>
                </c:pt>
                <c:pt idx="1257">
                  <c:v>9.928372693208587E-2</c:v>
                </c:pt>
                <c:pt idx="1258">
                  <c:v>9.9283726932156924E-2</c:v>
                </c:pt>
                <c:pt idx="1259">
                  <c:v>9.9283726932156924E-2</c:v>
                </c:pt>
                <c:pt idx="1260">
                  <c:v>9.9283726932156924E-2</c:v>
                </c:pt>
                <c:pt idx="1261">
                  <c:v>9.9091126932052062E-2</c:v>
                </c:pt>
                <c:pt idx="1262">
                  <c:v>9.8748726932072442E-2</c:v>
                </c:pt>
                <c:pt idx="1263">
                  <c:v>9.8748726932143455E-2</c:v>
                </c:pt>
                <c:pt idx="1264">
                  <c:v>9.8748726932072442E-2</c:v>
                </c:pt>
                <c:pt idx="1265">
                  <c:v>9.8748726932086653E-2</c:v>
                </c:pt>
                <c:pt idx="1266">
                  <c:v>9.8748726932143455E-2</c:v>
                </c:pt>
                <c:pt idx="1267">
                  <c:v>9.8745726932094227E-2</c:v>
                </c:pt>
                <c:pt idx="1268">
                  <c:v>9.8274906931990855E-2</c:v>
                </c:pt>
                <c:pt idx="1269">
                  <c:v>9.7224060265517692E-2</c:v>
                </c:pt>
                <c:pt idx="1270">
                  <c:v>9.7198726932191434E-2</c:v>
                </c:pt>
                <c:pt idx="1271">
                  <c:v>9.7198726932191434E-2</c:v>
                </c:pt>
                <c:pt idx="1272">
                  <c:v>9.7198726932191434E-2</c:v>
                </c:pt>
                <c:pt idx="1273">
                  <c:v>9.7198726932163013E-2</c:v>
                </c:pt>
                <c:pt idx="1274">
                  <c:v>9.477472693203029E-2</c:v>
                </c:pt>
                <c:pt idx="1275">
                  <c:v>9.4774726932016121E-2</c:v>
                </c:pt>
                <c:pt idx="1276">
                  <c:v>9.5264432195108453E-2</c:v>
                </c:pt>
                <c:pt idx="1277">
                  <c:v>9.8809426932007255E-2</c:v>
                </c:pt>
                <c:pt idx="1278">
                  <c:v>9.9558726932002697E-2</c:v>
                </c:pt>
                <c:pt idx="1279">
                  <c:v>9.9558726932002697E-2</c:v>
                </c:pt>
                <c:pt idx="1280">
                  <c:v>9.9558726932002697E-2</c:v>
                </c:pt>
                <c:pt idx="1281">
                  <c:v>9.9558726932002697E-2</c:v>
                </c:pt>
                <c:pt idx="1282">
                  <c:v>9.9558726932016922E-2</c:v>
                </c:pt>
                <c:pt idx="1283">
                  <c:v>9.9808726932053587E-2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9.9808726932053587E-2</c:v>
                </c:pt>
                <c:pt idx="1293">
                  <c:v>9.9808726931968295E-2</c:v>
                </c:pt>
                <c:pt idx="1294">
                  <c:v>9.9808726931968295E-2</c:v>
                </c:pt>
                <c:pt idx="1295">
                  <c:v>9.9808726931968295E-2</c:v>
                </c:pt>
                <c:pt idx="1296">
                  <c:v>9.9808726931968295E-2</c:v>
                </c:pt>
                <c:pt idx="1297">
                  <c:v>9.9808726931968295E-2</c:v>
                </c:pt>
                <c:pt idx="1298">
                  <c:v>9.9922126932043012E-2</c:v>
                </c:pt>
                <c:pt idx="1299">
                  <c:v>9.9988726932039668E-2</c:v>
                </c:pt>
                <c:pt idx="1300">
                  <c:v>9.9988726932053865E-2</c:v>
                </c:pt>
                <c:pt idx="1301">
                  <c:v>9.7218726932069927E-2</c:v>
                </c:pt>
                <c:pt idx="1302">
                  <c:v>9.7218726931913538E-2</c:v>
                </c:pt>
                <c:pt idx="1303">
                  <c:v>9.7218726931913538E-2</c:v>
                </c:pt>
                <c:pt idx="1304">
                  <c:v>9.7218726931913538E-2</c:v>
                </c:pt>
                <c:pt idx="1305">
                  <c:v>9.5432376932009816E-2</c:v>
                </c:pt>
                <c:pt idx="1306">
                  <c:v>9.2187826932089975E-2</c:v>
                </c:pt>
                <c:pt idx="1307">
                  <c:v>9.1832926932127648E-2</c:v>
                </c:pt>
                <c:pt idx="1308">
                  <c:v>9.1947372765432148E-2</c:v>
                </c:pt>
                <c:pt idx="1309">
                  <c:v>9.1918726931964984E-2</c:v>
                </c:pt>
                <c:pt idx="1310">
                  <c:v>9.2978726932088279E-2</c:v>
                </c:pt>
                <c:pt idx="1311">
                  <c:v>9.3719876932169724E-2</c:v>
                </c:pt>
                <c:pt idx="1312">
                  <c:v>9.5408726932006999E-2</c:v>
                </c:pt>
                <c:pt idx="1313">
                  <c:v>9.5131216931832782E-2</c:v>
                </c:pt>
                <c:pt idx="1314">
                  <c:v>9.493472693181107E-2</c:v>
                </c:pt>
                <c:pt idx="1315">
                  <c:v>9.4934726931825267E-2</c:v>
                </c:pt>
                <c:pt idx="1316">
                  <c:v>9.493472693181107E-2</c:v>
                </c:pt>
                <c:pt idx="1317">
                  <c:v>9.5726486931951654E-2</c:v>
                </c:pt>
                <c:pt idx="1318">
                  <c:v>9.7598726932105251E-2</c:v>
                </c:pt>
                <c:pt idx="1319">
                  <c:v>9.7578726931971005E-2</c:v>
                </c:pt>
                <c:pt idx="1320">
                  <c:v>9.7578726931914161E-2</c:v>
                </c:pt>
                <c:pt idx="1321">
                  <c:v>9.7578726931971005E-2</c:v>
                </c:pt>
                <c:pt idx="1322">
                  <c:v>9.7668379993237492E-2</c:v>
                </c:pt>
                <c:pt idx="1323">
                  <c:v>9.7828726932036175E-2</c:v>
                </c:pt>
                <c:pt idx="1324">
                  <c:v>9.7775926932058652E-2</c:v>
                </c:pt>
                <c:pt idx="1325">
                  <c:v>9.7388726932010145E-2</c:v>
                </c:pt>
                <c:pt idx="1326">
                  <c:v>9.7388726932024355E-2</c:v>
                </c:pt>
                <c:pt idx="1327">
                  <c:v>9.7388726932081199E-2</c:v>
                </c:pt>
                <c:pt idx="1328">
                  <c:v>9.7388726932038538E-2</c:v>
                </c:pt>
                <c:pt idx="1329">
                  <c:v>9.7373726932033819E-2</c:v>
                </c:pt>
                <c:pt idx="1330">
                  <c:v>9.7125226931936523E-2</c:v>
                </c:pt>
                <c:pt idx="1331">
                  <c:v>9.7150276932083585E-2</c:v>
                </c:pt>
                <c:pt idx="1332">
                  <c:v>9.8368726931965966E-2</c:v>
                </c:pt>
                <c:pt idx="1333">
                  <c:v>9.8368726931965966E-2</c:v>
                </c:pt>
                <c:pt idx="1334">
                  <c:v>9.8368726932108075E-2</c:v>
                </c:pt>
                <c:pt idx="1335">
                  <c:v>9.6908726932056752E-2</c:v>
                </c:pt>
                <c:pt idx="1336">
                  <c:v>9.6908726932127792E-2</c:v>
                </c:pt>
                <c:pt idx="1337">
                  <c:v>9.6908726932127792E-2</c:v>
                </c:pt>
                <c:pt idx="1338">
                  <c:v>9.6908726932127792E-2</c:v>
                </c:pt>
                <c:pt idx="1339">
                  <c:v>9.5839086932286974E-2</c:v>
                </c:pt>
                <c:pt idx="1340">
                  <c:v>9.5388726932299064E-2</c:v>
                </c:pt>
                <c:pt idx="1341">
                  <c:v>9.5179884826791239E-2</c:v>
                </c:pt>
                <c:pt idx="1342">
                  <c:v>9.4768726931960187E-2</c:v>
                </c:pt>
                <c:pt idx="1343">
                  <c:v>9.4768726932088071E-2</c:v>
                </c:pt>
                <c:pt idx="1344">
                  <c:v>9.4768726931988553E-2</c:v>
                </c:pt>
                <c:pt idx="1345">
                  <c:v>9.4768726931960187E-2</c:v>
                </c:pt>
                <c:pt idx="1346">
                  <c:v>9.4576226931991456E-2</c:v>
                </c:pt>
                <c:pt idx="1347">
                  <c:v>9.4518726931966085E-2</c:v>
                </c:pt>
                <c:pt idx="1348">
                  <c:v>9.4518726931994507E-2</c:v>
                </c:pt>
                <c:pt idx="1349">
                  <c:v>9.4518726931994507E-2</c:v>
                </c:pt>
                <c:pt idx="1350">
                  <c:v>9.4518726931994507E-2</c:v>
                </c:pt>
                <c:pt idx="1351">
                  <c:v>9.4518726932022942E-2</c:v>
                </c:pt>
                <c:pt idx="1352">
                  <c:v>9.4518726932037181E-2</c:v>
                </c:pt>
                <c:pt idx="1353">
                  <c:v>9.4518726931994507E-2</c:v>
                </c:pt>
                <c:pt idx="1354">
                  <c:v>9.4518726931951833E-2</c:v>
                </c:pt>
                <c:pt idx="1355">
                  <c:v>9.4518726931994507E-2</c:v>
                </c:pt>
                <c:pt idx="1356">
                  <c:v>9.2909626931927364E-2</c:v>
                </c:pt>
                <c:pt idx="1357">
                  <c:v>9.0785476931955628E-2</c:v>
                </c:pt>
                <c:pt idx="1358">
                  <c:v>8.8878376932015654E-2</c:v>
                </c:pt>
                <c:pt idx="1359">
                  <c:v>8.8738726932135165E-2</c:v>
                </c:pt>
                <c:pt idx="1360">
                  <c:v>8.8738726932092574E-2</c:v>
                </c:pt>
                <c:pt idx="1361">
                  <c:v>8.8738726932035689E-2</c:v>
                </c:pt>
                <c:pt idx="1362">
                  <c:v>8.7448726932066706E-2</c:v>
                </c:pt>
                <c:pt idx="1363">
                  <c:v>8.7448726931995638E-2</c:v>
                </c:pt>
                <c:pt idx="1364">
                  <c:v>8.7448726931995638E-2</c:v>
                </c:pt>
                <c:pt idx="1365">
                  <c:v>8.7859276932022154E-2</c:v>
                </c:pt>
                <c:pt idx="1366">
                  <c:v>8.8808726932171553E-2</c:v>
                </c:pt>
                <c:pt idx="1367">
                  <c:v>8.8808726932143187E-2</c:v>
                </c:pt>
                <c:pt idx="1368">
                  <c:v>8.8808726932143187E-2</c:v>
                </c:pt>
                <c:pt idx="1369">
                  <c:v>8.880872693218575E-2</c:v>
                </c:pt>
                <c:pt idx="1370">
                  <c:v>8.880872693218575E-2</c:v>
                </c:pt>
                <c:pt idx="1371">
                  <c:v>8.702609693193615E-2</c:v>
                </c:pt>
                <c:pt idx="1372">
                  <c:v>8.5478726931881951E-2</c:v>
                </c:pt>
                <c:pt idx="1373">
                  <c:v>8.5478726931881951E-2</c:v>
                </c:pt>
                <c:pt idx="1374">
                  <c:v>8.4843926931853317E-2</c:v>
                </c:pt>
                <c:pt idx="1375">
                  <c:v>8.2267486932281045E-2</c:v>
                </c:pt>
                <c:pt idx="1376">
                  <c:v>8.0130155503411543E-2</c:v>
                </c:pt>
                <c:pt idx="1377">
                  <c:v>7.9938726932056198E-2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8.0388726932127924E-2</c:v>
                </c:pt>
                <c:pt idx="1395">
                  <c:v>8.0890393598693405E-2</c:v>
                </c:pt>
                <c:pt idx="1396">
                  <c:v>8.0877826931825367E-2</c:v>
                </c:pt>
                <c:pt idx="1397">
                  <c:v>8.0878726931814512E-2</c:v>
                </c:pt>
                <c:pt idx="1398">
                  <c:v>8.0878726931814512E-2</c:v>
                </c:pt>
                <c:pt idx="1399">
                  <c:v>8.0878726931828709E-2</c:v>
                </c:pt>
                <c:pt idx="1400">
                  <c:v>8.1209726932058829E-2</c:v>
                </c:pt>
                <c:pt idx="1401">
                  <c:v>8.1698726932060636E-2</c:v>
                </c:pt>
                <c:pt idx="1402">
                  <c:v>8.1698726932060636E-2</c:v>
                </c:pt>
                <c:pt idx="1403">
                  <c:v>8.1698726932032215E-2</c:v>
                </c:pt>
                <c:pt idx="1404">
                  <c:v>8.126272693205297E-2</c:v>
                </c:pt>
                <c:pt idx="1405">
                  <c:v>8.1262726932266147E-2</c:v>
                </c:pt>
                <c:pt idx="1406">
                  <c:v>8.1262726932266147E-2</c:v>
                </c:pt>
                <c:pt idx="1407">
                  <c:v>8.2849432195274672E-2</c:v>
                </c:pt>
                <c:pt idx="1408">
                  <c:v>8.3348726932086975E-2</c:v>
                </c:pt>
                <c:pt idx="1409">
                  <c:v>8.3348726932086975E-2</c:v>
                </c:pt>
                <c:pt idx="1410">
                  <c:v>8.3371666932095009E-2</c:v>
                </c:pt>
                <c:pt idx="1411">
                  <c:v>8.3222726932078245E-2</c:v>
                </c:pt>
                <c:pt idx="1412">
                  <c:v>8.3118726932085024E-2</c:v>
                </c:pt>
                <c:pt idx="1413">
                  <c:v>8.3118726932085024E-2</c:v>
                </c:pt>
                <c:pt idx="1414">
                  <c:v>8.6608726932183827E-2</c:v>
                </c:pt>
                <c:pt idx="1415">
                  <c:v>8.6678026932105454E-2</c:v>
                </c:pt>
                <c:pt idx="1416">
                  <c:v>8.6763726932090918E-2</c:v>
                </c:pt>
                <c:pt idx="1417">
                  <c:v>8.6763726932090918E-2</c:v>
                </c:pt>
                <c:pt idx="1418">
                  <c:v>8.6763726932090918E-2</c:v>
                </c:pt>
                <c:pt idx="1419">
                  <c:v>8.6763726932090918E-2</c:v>
                </c:pt>
                <c:pt idx="1420">
                  <c:v>8.6763726932090918E-2</c:v>
                </c:pt>
                <c:pt idx="1421">
                  <c:v>8.6624526932112714E-2</c:v>
                </c:pt>
                <c:pt idx="1422">
                  <c:v>8.6183726932148319E-2</c:v>
                </c:pt>
                <c:pt idx="1423">
                  <c:v>8.6189526932145072E-2</c:v>
                </c:pt>
                <c:pt idx="1424">
                  <c:v>8.94394769320144E-2</c:v>
                </c:pt>
                <c:pt idx="1425">
                  <c:v>9.0338726931946653E-2</c:v>
                </c:pt>
                <c:pt idx="1426">
                  <c:v>9.0338726931975102E-2</c:v>
                </c:pt>
                <c:pt idx="1427">
                  <c:v>9.0338726931932484E-2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9.3593526932252827E-2</c:v>
                </c:pt>
                <c:pt idx="1436">
                  <c:v>9.4598726932190472E-2</c:v>
                </c:pt>
                <c:pt idx="1437">
                  <c:v>9.6703147984627008E-2</c:v>
                </c:pt>
                <c:pt idx="1438">
                  <c:v>9.7846492889488032E-2</c:v>
                </c:pt>
                <c:pt idx="1439">
                  <c:v>9.796372693210742E-2</c:v>
                </c:pt>
                <c:pt idx="1440">
                  <c:v>9.796372693210742E-2</c:v>
                </c:pt>
                <c:pt idx="1441">
                  <c:v>9.796372693210742E-2</c:v>
                </c:pt>
                <c:pt idx="1442">
                  <c:v>9.8359116932030616E-2</c:v>
                </c:pt>
                <c:pt idx="1443">
                  <c:v>0.10060159009007918</c:v>
                </c:pt>
                <c:pt idx="1444">
                  <c:v>0.10112808177083822</c:v>
                </c:pt>
                <c:pt idx="1445">
                  <c:v>0.10187872693218483</c:v>
                </c:pt>
                <c:pt idx="1446">
                  <c:v>0.10187872693219904</c:v>
                </c:pt>
                <c:pt idx="1447">
                  <c:v>0.10201632693214438</c:v>
                </c:pt>
                <c:pt idx="1448">
                  <c:v>0.10336344693209301</c:v>
                </c:pt>
                <c:pt idx="1449">
                  <c:v>0.10451348693214868</c:v>
                </c:pt>
                <c:pt idx="1450">
                  <c:v>0.10417372693227385</c:v>
                </c:pt>
                <c:pt idx="1451">
                  <c:v>0.10446767693223086</c:v>
                </c:pt>
                <c:pt idx="1452">
                  <c:v>0.10677872693213436</c:v>
                </c:pt>
                <c:pt idx="1453">
                  <c:v>0.10742872693204222</c:v>
                </c:pt>
                <c:pt idx="1454">
                  <c:v>0.10742872693209909</c:v>
                </c:pt>
                <c:pt idx="1455">
                  <c:v>0.10742872693209909</c:v>
                </c:pt>
                <c:pt idx="1456">
                  <c:v>0.10742872693209909</c:v>
                </c:pt>
                <c:pt idx="1457">
                  <c:v>0.10742872693209909</c:v>
                </c:pt>
                <c:pt idx="1458">
                  <c:v>0.10742872693209909</c:v>
                </c:pt>
                <c:pt idx="1459">
                  <c:v>0.10742872693209909</c:v>
                </c:pt>
                <c:pt idx="1460">
                  <c:v>0.10742872693209909</c:v>
                </c:pt>
                <c:pt idx="1461">
                  <c:v>0.10795072693201749</c:v>
                </c:pt>
                <c:pt idx="1462">
                  <c:v>0.10782298780159749</c:v>
                </c:pt>
                <c:pt idx="1463">
                  <c:v>0.10872872693202856</c:v>
                </c:pt>
                <c:pt idx="1464">
                  <c:v>0.10872872693202856</c:v>
                </c:pt>
                <c:pt idx="1465">
                  <c:v>0.10801306693211646</c:v>
                </c:pt>
                <c:pt idx="1466">
                  <c:v>0.10654292693220671</c:v>
                </c:pt>
                <c:pt idx="1467">
                  <c:v>0.10610760693208476</c:v>
                </c:pt>
                <c:pt idx="1468">
                  <c:v>0.10574892693195187</c:v>
                </c:pt>
                <c:pt idx="1469">
                  <c:v>0.10592872693197822</c:v>
                </c:pt>
                <c:pt idx="1470">
                  <c:v>0.10592872693199246</c:v>
                </c:pt>
                <c:pt idx="1471">
                  <c:v>0.10625197994419014</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-0.12029016178554747</c:v>
                </c:pt>
                <c:pt idx="1">
                  <c:v>-0.1189918376880712</c:v>
                </c:pt>
                <c:pt idx="2">
                  <c:v>-0.11946387965070926</c:v>
                </c:pt>
                <c:pt idx="3">
                  <c:v>-0.120011689281256</c:v>
                </c:pt>
                <c:pt idx="4">
                  <c:v>-0.11921757544014612</c:v>
                </c:pt>
                <c:pt idx="5">
                  <c:v>-0.11871965464965228</c:v>
                </c:pt>
                <c:pt idx="6">
                  <c:v>-0.11878181885747097</c:v>
                </c:pt>
                <c:pt idx="7">
                  <c:v>-0.11725264385242443</c:v>
                </c:pt>
                <c:pt idx="8">
                  <c:v>-0.11661565282132359</c:v>
                </c:pt>
                <c:pt idx="9">
                  <c:v>-0.11722571203708304</c:v>
                </c:pt>
                <c:pt idx="10">
                  <c:v>-0.11735445161654923</c:v>
                </c:pt>
                <c:pt idx="11">
                  <c:v>-0.11469677757862949</c:v>
                </c:pt>
                <c:pt idx="12">
                  <c:v>-0.11336528911817823</c:v>
                </c:pt>
                <c:pt idx="13">
                  <c:v>-0.11212216623010819</c:v>
                </c:pt>
                <c:pt idx="14">
                  <c:v>-0.11314190398681494</c:v>
                </c:pt>
                <c:pt idx="15">
                  <c:v>-0.11411749215963593</c:v>
                </c:pt>
                <c:pt idx="16">
                  <c:v>-0.11290095957747323</c:v>
                </c:pt>
                <c:pt idx="17">
                  <c:v>-0.11328188491931711</c:v>
                </c:pt>
                <c:pt idx="18">
                  <c:v>-0.1126447515926117</c:v>
                </c:pt>
                <c:pt idx="19">
                  <c:v>-0.11517894150216534</c:v>
                </c:pt>
                <c:pt idx="20">
                  <c:v>-0.11692598056897913</c:v>
                </c:pt>
                <c:pt idx="21">
                  <c:v>-0.11728926125546478</c:v>
                </c:pt>
                <c:pt idx="22">
                  <c:v>-0.11926845086308907</c:v>
                </c:pt>
                <c:pt idx="23">
                  <c:v>-0.11971328590553304</c:v>
                </c:pt>
                <c:pt idx="24">
                  <c:v>-0.11902112212413843</c:v>
                </c:pt>
                <c:pt idx="25">
                  <c:v>-0.11775233859481202</c:v>
                </c:pt>
                <c:pt idx="26">
                  <c:v>-0.11604165131257106</c:v>
                </c:pt>
                <c:pt idx="27">
                  <c:v>-0.11546346631295989</c:v>
                </c:pt>
                <c:pt idx="28">
                  <c:v>-0.11646883221328609</c:v>
                </c:pt>
                <c:pt idx="29">
                  <c:v>-0.11680716373655289</c:v>
                </c:pt>
                <c:pt idx="30">
                  <c:v>-0.11875599694785421</c:v>
                </c:pt>
                <c:pt idx="31">
                  <c:v>-0.11972696525661781</c:v>
                </c:pt>
                <c:pt idx="32">
                  <c:v>-0.12135803340316895</c:v>
                </c:pt>
                <c:pt idx="33">
                  <c:v>-0.12080697943275709</c:v>
                </c:pt>
                <c:pt idx="34">
                  <c:v>-0.12175656545485941</c:v>
                </c:pt>
                <c:pt idx="35">
                  <c:v>-0.12236465150483866</c:v>
                </c:pt>
                <c:pt idx="36">
                  <c:v>-0.122081179681544</c:v>
                </c:pt>
                <c:pt idx="37">
                  <c:v>-0.12123508999810899</c:v>
                </c:pt>
                <c:pt idx="38">
                  <c:v>-0.12074454960647077</c:v>
                </c:pt>
                <c:pt idx="39">
                  <c:v>-0.12262440739351636</c:v>
                </c:pt>
                <c:pt idx="40">
                  <c:v>-0.12309203819232548</c:v>
                </c:pt>
                <c:pt idx="41">
                  <c:v>-0.12293519048714077</c:v>
                </c:pt>
                <c:pt idx="42">
                  <c:v>-0.12328187950576816</c:v>
                </c:pt>
                <c:pt idx="43">
                  <c:v>-0.12343648842673363</c:v>
                </c:pt>
                <c:pt idx="44">
                  <c:v>-0.12366917969082182</c:v>
                </c:pt>
                <c:pt idx="45">
                  <c:v>-0.12467182300186155</c:v>
                </c:pt>
                <c:pt idx="46">
                  <c:v>-0.12573825269065253</c:v>
                </c:pt>
                <c:pt idx="47">
                  <c:v>-0.12528844678830359</c:v>
                </c:pt>
                <c:pt idx="48">
                  <c:v>-0.12610559354513384</c:v>
                </c:pt>
                <c:pt idx="49">
                  <c:v>-0.12587137497483519</c:v>
                </c:pt>
                <c:pt idx="50">
                  <c:v>-0.12479543045309077</c:v>
                </c:pt>
                <c:pt idx="51">
                  <c:v>-0.12566072055717825</c:v>
                </c:pt>
                <c:pt idx="52">
                  <c:v>-0.1256708235453487</c:v>
                </c:pt>
                <c:pt idx="53">
                  <c:v>-0.12547301367787611</c:v>
                </c:pt>
                <c:pt idx="54">
                  <c:v>-0.12607504742133818</c:v>
                </c:pt>
                <c:pt idx="55">
                  <c:v>-0.12682670973950386</c:v>
                </c:pt>
                <c:pt idx="56">
                  <c:v>-0.12614567347463887</c:v>
                </c:pt>
                <c:pt idx="57">
                  <c:v>-0.12700916116770605</c:v>
                </c:pt>
                <c:pt idx="58">
                  <c:v>-0.12842120791486877</c:v>
                </c:pt>
                <c:pt idx="59">
                  <c:v>-0.12905063830601188</c:v>
                </c:pt>
                <c:pt idx="60">
                  <c:v>-0.12984634585794208</c:v>
                </c:pt>
                <c:pt idx="61">
                  <c:v>-0.12886666905799871</c:v>
                </c:pt>
                <c:pt idx="62">
                  <c:v>-0.12966651266890486</c:v>
                </c:pt>
                <c:pt idx="63">
                  <c:v>-0.12955040893940861</c:v>
                </c:pt>
                <c:pt idx="64">
                  <c:v>-0.12909582190462737</c:v>
                </c:pt>
                <c:pt idx="65">
                  <c:v>-0.13050563935394166</c:v>
                </c:pt>
                <c:pt idx="66">
                  <c:v>-0.13216081237644067</c:v>
                </c:pt>
                <c:pt idx="67">
                  <c:v>-0.13344939396797895</c:v>
                </c:pt>
                <c:pt idx="68">
                  <c:v>-0.13324460212935213</c:v>
                </c:pt>
                <c:pt idx="69">
                  <c:v>-0.13251960600808838</c:v>
                </c:pt>
                <c:pt idx="70">
                  <c:v>-0.13322936701297294</c:v>
                </c:pt>
                <c:pt idx="71">
                  <c:v>-0.13257576534127222</c:v>
                </c:pt>
                <c:pt idx="72">
                  <c:v>-0.13425994769498573</c:v>
                </c:pt>
                <c:pt idx="73">
                  <c:v>-0.13462584662065064</c:v>
                </c:pt>
                <c:pt idx="74">
                  <c:v>-0.13537734767044191</c:v>
                </c:pt>
                <c:pt idx="75">
                  <c:v>-0.1354965913897104</c:v>
                </c:pt>
                <c:pt idx="76">
                  <c:v>-0.13457249525411891</c:v>
                </c:pt>
                <c:pt idx="77">
                  <c:v>-0.13477172807768051</c:v>
                </c:pt>
                <c:pt idx="78">
                  <c:v>-0.13441154943544126</c:v>
                </c:pt>
                <c:pt idx="79">
                  <c:v>-0.13520096752151289</c:v>
                </c:pt>
                <c:pt idx="80">
                  <c:v>-0.13677564866191005</c:v>
                </c:pt>
                <c:pt idx="81">
                  <c:v>-0.13663239493043028</c:v>
                </c:pt>
                <c:pt idx="82">
                  <c:v>-0.13646072002292448</c:v>
                </c:pt>
                <c:pt idx="83">
                  <c:v>-0.13558447315702446</c:v>
                </c:pt>
                <c:pt idx="84">
                  <c:v>-0.13496017489413253</c:v>
                </c:pt>
                <c:pt idx="85">
                  <c:v>-0.13525093225257478</c:v>
                </c:pt>
                <c:pt idx="86">
                  <c:v>-0.13557585004321027</c:v>
                </c:pt>
                <c:pt idx="87">
                  <c:v>-0.13597836637191568</c:v>
                </c:pt>
                <c:pt idx="88">
                  <c:v>-0.13682115479724644</c:v>
                </c:pt>
                <c:pt idx="89">
                  <c:v>-0.13683951093065611</c:v>
                </c:pt>
                <c:pt idx="90">
                  <c:v>-0.13546253530759605</c:v>
                </c:pt>
                <c:pt idx="91">
                  <c:v>-0.13547623363143668</c:v>
                </c:pt>
                <c:pt idx="92">
                  <c:v>-0.13512339744256968</c:v>
                </c:pt>
                <c:pt idx="93">
                  <c:v>-0.13492170764818917</c:v>
                </c:pt>
                <c:pt idx="94">
                  <c:v>-0.13577121242620649</c:v>
                </c:pt>
                <c:pt idx="95">
                  <c:v>-0.13467041360497936</c:v>
                </c:pt>
                <c:pt idx="96">
                  <c:v>-0.13506370917831134</c:v>
                </c:pt>
                <c:pt idx="97">
                  <c:v>-0.13556513992713809</c:v>
                </c:pt>
                <c:pt idx="98">
                  <c:v>-0.13650149245771112</c:v>
                </c:pt>
                <c:pt idx="99">
                  <c:v>-0.13611564368785878</c:v>
                </c:pt>
                <c:pt idx="100">
                  <c:v>-0.1359062224988179</c:v>
                </c:pt>
                <c:pt idx="101">
                  <c:v>-0.13568470618309902</c:v>
                </c:pt>
                <c:pt idx="102">
                  <c:v>-0.13458754064305367</c:v>
                </c:pt>
                <c:pt idx="103">
                  <c:v>-0.1355091987805537</c:v>
                </c:pt>
                <c:pt idx="104">
                  <c:v>-0.13833712476991877</c:v>
                </c:pt>
                <c:pt idx="105">
                  <c:v>-0.13885503335009736</c:v>
                </c:pt>
                <c:pt idx="106">
                  <c:v>-0.13874385304860939</c:v>
                </c:pt>
                <c:pt idx="107">
                  <c:v>-0.13975537560556006</c:v>
                </c:pt>
                <c:pt idx="108">
                  <c:v>-0.13886534503846809</c:v>
                </c:pt>
                <c:pt idx="109">
                  <c:v>-0.13906052718037643</c:v>
                </c:pt>
                <c:pt idx="110">
                  <c:v>-0.13943898606501653</c:v>
                </c:pt>
                <c:pt idx="111">
                  <c:v>-0.1408087330711823</c:v>
                </c:pt>
                <c:pt idx="112">
                  <c:v>-0.14324730033236238</c:v>
                </c:pt>
                <c:pt idx="113">
                  <c:v>-0.1441296184775212</c:v>
                </c:pt>
                <c:pt idx="114">
                  <c:v>-0.1431636020559211</c:v>
                </c:pt>
                <c:pt idx="115">
                  <c:v>-0.14483826009028183</c:v>
                </c:pt>
                <c:pt idx="116">
                  <c:v>-0.14469420001704242</c:v>
                </c:pt>
                <c:pt idx="117">
                  <c:v>-0.14374452861756026</c:v>
                </c:pt>
                <c:pt idx="118">
                  <c:v>-0.14269938635169421</c:v>
                </c:pt>
                <c:pt idx="119">
                  <c:v>-0.14159979229992822</c:v>
                </c:pt>
                <c:pt idx="120">
                  <c:v>-0.14206042215484166</c:v>
                </c:pt>
                <c:pt idx="121">
                  <c:v>-0.14238409723050438</c:v>
                </c:pt>
                <c:pt idx="122">
                  <c:v>-0.14048650941072088</c:v>
                </c:pt>
                <c:pt idx="123">
                  <c:v>-0.14227378018904346</c:v>
                </c:pt>
                <c:pt idx="124">
                  <c:v>-0.14172155939465367</c:v>
                </c:pt>
                <c:pt idx="125">
                  <c:v>-0.1420557263997892</c:v>
                </c:pt>
                <c:pt idx="126">
                  <c:v>-0.14194757225155286</c:v>
                </c:pt>
                <c:pt idx="127">
                  <c:v>-0.14284223216910175</c:v>
                </c:pt>
                <c:pt idx="128">
                  <c:v>-0.14389964980271941</c:v>
                </c:pt>
                <c:pt idx="129">
                  <c:v>-0.14375481184681865</c:v>
                </c:pt>
                <c:pt idx="130">
                  <c:v>-0.14450374208931294</c:v>
                </c:pt>
                <c:pt idx="131">
                  <c:v>-0.14388141699218693</c:v>
                </c:pt>
                <c:pt idx="132">
                  <c:v>-0.14292040937596093</c:v>
                </c:pt>
                <c:pt idx="133">
                  <c:v>-0.14233148580115093</c:v>
                </c:pt>
                <c:pt idx="134">
                  <c:v>-0.14056423127165374</c:v>
                </c:pt>
                <c:pt idx="135">
                  <c:v>-0.1416480210245652</c:v>
                </c:pt>
                <c:pt idx="136">
                  <c:v>-0.14227805854363851</c:v>
                </c:pt>
                <c:pt idx="137">
                  <c:v>-0.14280894448324943</c:v>
                </c:pt>
                <c:pt idx="138">
                  <c:v>-0.14477664609215424</c:v>
                </c:pt>
                <c:pt idx="139">
                  <c:v>-0.14496401146200821</c:v>
                </c:pt>
                <c:pt idx="140">
                  <c:v>-0.14273683855564917</c:v>
                </c:pt>
                <c:pt idx="141">
                  <c:v>-0.14188888005655542</c:v>
                </c:pt>
                <c:pt idx="142">
                  <c:v>-0.14274513913275666</c:v>
                </c:pt>
                <c:pt idx="143">
                  <c:v>-0.14265937282681312</c:v>
                </c:pt>
                <c:pt idx="144">
                  <c:v>-0.14211251183363061</c:v>
                </c:pt>
                <c:pt idx="145">
                  <c:v>-0.14270281093264714</c:v>
                </c:pt>
                <c:pt idx="146">
                  <c:v>-0.14276149364127388</c:v>
                </c:pt>
                <c:pt idx="147">
                  <c:v>-0.14186032607128141</c:v>
                </c:pt>
                <c:pt idx="148">
                  <c:v>-0.14328110028237978</c:v>
                </c:pt>
                <c:pt idx="149">
                  <c:v>-0.14134518751225766</c:v>
                </c:pt>
                <c:pt idx="150">
                  <c:v>-0.14002268264783879</c:v>
                </c:pt>
                <c:pt idx="151">
                  <c:v>-0.14118502906259778</c:v>
                </c:pt>
                <c:pt idx="152">
                  <c:v>-0.14112467675218449</c:v>
                </c:pt>
                <c:pt idx="153">
                  <c:v>-0.14121695071058588</c:v>
                </c:pt>
                <c:pt idx="154">
                  <c:v>-0.14127725558913093</c:v>
                </c:pt>
                <c:pt idx="155">
                  <c:v>-0.14009401069279198</c:v>
                </c:pt>
                <c:pt idx="156">
                  <c:v>-0.13902878577349048</c:v>
                </c:pt>
                <c:pt idx="157">
                  <c:v>-0.13770259070963675</c:v>
                </c:pt>
                <c:pt idx="158">
                  <c:v>-0.13788759397240824</c:v>
                </c:pt>
                <c:pt idx="159">
                  <c:v>-0.13862618406741944</c:v>
                </c:pt>
                <c:pt idx="160">
                  <c:v>-0.13885618120133364</c:v>
                </c:pt>
                <c:pt idx="161">
                  <c:v>-0.13995263526335577</c:v>
                </c:pt>
                <c:pt idx="162">
                  <c:v>-0.14093092705272176</c:v>
                </c:pt>
                <c:pt idx="163">
                  <c:v>-0.14216541734057839</c:v>
                </c:pt>
                <c:pt idx="164">
                  <c:v>-0.14060543059328276</c:v>
                </c:pt>
                <c:pt idx="165">
                  <c:v>-0.14012381687942371</c:v>
                </c:pt>
                <c:pt idx="166">
                  <c:v>-0.1397929226732515</c:v>
                </c:pt>
                <c:pt idx="167">
                  <c:v>-0.13858858008147487</c:v>
                </c:pt>
                <c:pt idx="168">
                  <c:v>-0.13851273652258561</c:v>
                </c:pt>
                <c:pt idx="169">
                  <c:v>-0.13905109772477431</c:v>
                </c:pt>
                <c:pt idx="170">
                  <c:v>-0.13722036038149107</c:v>
                </c:pt>
                <c:pt idx="171">
                  <c:v>-0.13617076900628428</c:v>
                </c:pt>
                <c:pt idx="172">
                  <c:v>-0.13463750537411551</c:v>
                </c:pt>
                <c:pt idx="173">
                  <c:v>-0.13439454985349641</c:v>
                </c:pt>
                <c:pt idx="174">
                  <c:v>-0.13470461198269845</c:v>
                </c:pt>
                <c:pt idx="175">
                  <c:v>-0.13535292025778739</c:v>
                </c:pt>
                <c:pt idx="176">
                  <c:v>-0.13278226472718307</c:v>
                </c:pt>
                <c:pt idx="177">
                  <c:v>-0.13109152728912932</c:v>
                </c:pt>
                <c:pt idx="178">
                  <c:v>-0.13041481681074174</c:v>
                </c:pt>
                <c:pt idx="179">
                  <c:v>-0.13094626244640051</c:v>
                </c:pt>
                <c:pt idx="180">
                  <c:v>-0.12931551683657005</c:v>
                </c:pt>
                <c:pt idx="181">
                  <c:v>-0.12764501383394133</c:v>
                </c:pt>
                <c:pt idx="182">
                  <c:v>-0.12830277053738826</c:v>
                </c:pt>
                <c:pt idx="183">
                  <c:v>-0.12855324875243929</c:v>
                </c:pt>
                <c:pt idx="184">
                  <c:v>-0.12755040622757008</c:v>
                </c:pt>
                <c:pt idx="185">
                  <c:v>-0.12852186782775732</c:v>
                </c:pt>
                <c:pt idx="186">
                  <c:v>-0.12861568806511059</c:v>
                </c:pt>
                <c:pt idx="187">
                  <c:v>-0.13070257647501643</c:v>
                </c:pt>
                <c:pt idx="188">
                  <c:v>-0.13147459655145616</c:v>
                </c:pt>
                <c:pt idx="189">
                  <c:v>-0.13343848463806302</c:v>
                </c:pt>
                <c:pt idx="190">
                  <c:v>-0.13305865971558717</c:v>
                </c:pt>
                <c:pt idx="191">
                  <c:v>-0.13425097358532423</c:v>
                </c:pt>
                <c:pt idx="192">
                  <c:v>-0.13277235146651378</c:v>
                </c:pt>
                <c:pt idx="193">
                  <c:v>-0.13310619593494266</c:v>
                </c:pt>
                <c:pt idx="194">
                  <c:v>-0.1325372601498174</c:v>
                </c:pt>
                <c:pt idx="195">
                  <c:v>-0.13144137527022798</c:v>
                </c:pt>
                <c:pt idx="196">
                  <c:v>-0.13278950283043406</c:v>
                </c:pt>
                <c:pt idx="197">
                  <c:v>-0.1316317478206202</c:v>
                </c:pt>
                <c:pt idx="198">
                  <c:v>-0.13115960150784645</c:v>
                </c:pt>
                <c:pt idx="199">
                  <c:v>-0.12997142369711417</c:v>
                </c:pt>
                <c:pt idx="200">
                  <c:v>-0.12880900139137458</c:v>
                </c:pt>
                <c:pt idx="201">
                  <c:v>-0.12910896053242038</c:v>
                </c:pt>
                <c:pt idx="202">
                  <c:v>-0.1281974812740572</c:v>
                </c:pt>
                <c:pt idx="203">
                  <c:v>-0.1289557271356756</c:v>
                </c:pt>
                <c:pt idx="204">
                  <c:v>-0.13003270567216421</c:v>
                </c:pt>
                <c:pt idx="205">
                  <c:v>-0.13025925925238371</c:v>
                </c:pt>
                <c:pt idx="206">
                  <c:v>-0.13046386136352339</c:v>
                </c:pt>
                <c:pt idx="207">
                  <c:v>-0.1300020457118905</c:v>
                </c:pt>
                <c:pt idx="208">
                  <c:v>-0.12933141599913256</c:v>
                </c:pt>
                <c:pt idx="209">
                  <c:v>-0.12804029205940998</c:v>
                </c:pt>
                <c:pt idx="210">
                  <c:v>-0.12819833504769926</c:v>
                </c:pt>
                <c:pt idx="211">
                  <c:v>-0.12703519177753725</c:v>
                </c:pt>
                <c:pt idx="212">
                  <c:v>-0.12712760803157147</c:v>
                </c:pt>
                <c:pt idx="213">
                  <c:v>-0.12660145579251036</c:v>
                </c:pt>
                <c:pt idx="214">
                  <c:v>-0.12521724206619933</c:v>
                </c:pt>
                <c:pt idx="215">
                  <c:v>-0.12564665226477695</c:v>
                </c:pt>
                <c:pt idx="216">
                  <c:v>-0.12646220531080138</c:v>
                </c:pt>
                <c:pt idx="217">
                  <c:v>-0.12663090149692385</c:v>
                </c:pt>
                <c:pt idx="218">
                  <c:v>-0.12650145992579098</c:v>
                </c:pt>
                <c:pt idx="219">
                  <c:v>-0.12618586724063613</c:v>
                </c:pt>
                <c:pt idx="220">
                  <c:v>-0.12673823033063064</c:v>
                </c:pt>
                <c:pt idx="221">
                  <c:v>-0.12408669397657954</c:v>
                </c:pt>
                <c:pt idx="222">
                  <c:v>-0.12316864066114877</c:v>
                </c:pt>
                <c:pt idx="223">
                  <c:v>-0.12195311363460348</c:v>
                </c:pt>
                <c:pt idx="224">
                  <c:v>-0.1216422356772569</c:v>
                </c:pt>
                <c:pt idx="225">
                  <c:v>-0.12131711867276346</c:v>
                </c:pt>
                <c:pt idx="226">
                  <c:v>-0.1201901184869599</c:v>
                </c:pt>
                <c:pt idx="227">
                  <c:v>-0.1200584571043492</c:v>
                </c:pt>
                <c:pt idx="228">
                  <c:v>-0.12092610931551923</c:v>
                </c:pt>
                <c:pt idx="229">
                  <c:v>-0.12263557285552912</c:v>
                </c:pt>
                <c:pt idx="230">
                  <c:v>-0.12418188025176846</c:v>
                </c:pt>
                <c:pt idx="231">
                  <c:v>-0.12407310000286034</c:v>
                </c:pt>
                <c:pt idx="232">
                  <c:v>-0.1239545772480142</c:v>
                </c:pt>
                <c:pt idx="233">
                  <c:v>-0.12368875956644845</c:v>
                </c:pt>
                <c:pt idx="234">
                  <c:v>-0.12346923538925128</c:v>
                </c:pt>
                <c:pt idx="235">
                  <c:v>-0.12305118986654406</c:v>
                </c:pt>
                <c:pt idx="236">
                  <c:v>-0.12283912197919736</c:v>
                </c:pt>
                <c:pt idx="237">
                  <c:v>-0.12249396026675191</c:v>
                </c:pt>
                <c:pt idx="238">
                  <c:v>-0.1261406646692364</c:v>
                </c:pt>
                <c:pt idx="239">
                  <c:v>-0.12617026215565369</c:v>
                </c:pt>
                <c:pt idx="240">
                  <c:v>-0.12732783692436556</c:v>
                </c:pt>
                <c:pt idx="241">
                  <c:v>-0.12786210001306131</c:v>
                </c:pt>
                <c:pt idx="242">
                  <c:v>-0.12719251380143248</c:v>
                </c:pt>
                <c:pt idx="243">
                  <c:v>-0.12777051855994154</c:v>
                </c:pt>
                <c:pt idx="244">
                  <c:v>-0.12556321960678923</c:v>
                </c:pt>
                <c:pt idx="245">
                  <c:v>-0.12574763471437228</c:v>
                </c:pt>
                <c:pt idx="246">
                  <c:v>-0.12614871860063198</c:v>
                </c:pt>
                <c:pt idx="247">
                  <c:v>-0.12445023079516204</c:v>
                </c:pt>
                <c:pt idx="248">
                  <c:v>-0.12354199587666416</c:v>
                </c:pt>
                <c:pt idx="249">
                  <c:v>-0.12372235081623735</c:v>
                </c:pt>
                <c:pt idx="250">
                  <c:v>-0.125153939493515</c:v>
                </c:pt>
                <c:pt idx="251">
                  <c:v>-0.12551384303091595</c:v>
                </c:pt>
                <c:pt idx="252">
                  <c:v>-0.12463170512685912</c:v>
                </c:pt>
                <c:pt idx="253">
                  <c:v>-0.12538812960470119</c:v>
                </c:pt>
                <c:pt idx="254">
                  <c:v>-0.12435269189927564</c:v>
                </c:pt>
                <c:pt idx="255">
                  <c:v>-0.12419434534700716</c:v>
                </c:pt>
                <c:pt idx="256">
                  <c:v>-0.12334400576807526</c:v>
                </c:pt>
                <c:pt idx="257">
                  <c:v>-0.1224868075408807</c:v>
                </c:pt>
                <c:pt idx="258">
                  <c:v>-0.12392871739290001</c:v>
                </c:pt>
                <c:pt idx="259">
                  <c:v>-0.12546800487248796</c:v>
                </c:pt>
                <c:pt idx="260">
                  <c:v>-0.12603215003881019</c:v>
                </c:pt>
                <c:pt idx="261">
                  <c:v>-0.1259609737758467</c:v>
                </c:pt>
                <c:pt idx="262">
                  <c:v>-0.12745325627298598</c:v>
                </c:pt>
                <c:pt idx="263">
                  <c:v>-0.1271917833506393</c:v>
                </c:pt>
                <c:pt idx="264">
                  <c:v>-0.12661967911665778</c:v>
                </c:pt>
                <c:pt idx="265">
                  <c:v>-0.12582443639705337</c:v>
                </c:pt>
                <c:pt idx="266">
                  <c:v>-0.12477487348095914</c:v>
                </c:pt>
                <c:pt idx="267">
                  <c:v>-0.12642209692216971</c:v>
                </c:pt>
                <c:pt idx="268">
                  <c:v>-0.12555371426019235</c:v>
                </c:pt>
                <c:pt idx="269">
                  <c:v>-0.12572397569800836</c:v>
                </c:pt>
                <c:pt idx="270">
                  <c:v>-0.12594021758985721</c:v>
                </c:pt>
                <c:pt idx="271">
                  <c:v>-0.12282891464093382</c:v>
                </c:pt>
                <c:pt idx="272">
                  <c:v>-0.12199461652018333</c:v>
                </c:pt>
                <c:pt idx="273">
                  <c:v>-0.12107976959910613</c:v>
                </c:pt>
                <c:pt idx="274">
                  <c:v>-0.12127790200327129</c:v>
                </c:pt>
                <c:pt idx="275">
                  <c:v>-0.11977212039613511</c:v>
                </c:pt>
                <c:pt idx="276">
                  <c:v>-0.11795010103043069</c:v>
                </c:pt>
                <c:pt idx="277">
                  <c:v>-0.11777664268461768</c:v>
                </c:pt>
                <c:pt idx="278">
                  <c:v>-0.11919444766071766</c:v>
                </c:pt>
                <c:pt idx="279">
                  <c:v>-0.11865431250659242</c:v>
                </c:pt>
                <c:pt idx="280">
                  <c:v>-0.11847623429673607</c:v>
                </c:pt>
                <c:pt idx="281">
                  <c:v>-0.11973032343297521</c:v>
                </c:pt>
                <c:pt idx="282">
                  <c:v>-0.11979271531376412</c:v>
                </c:pt>
                <c:pt idx="283">
                  <c:v>-0.11846340871929328</c:v>
                </c:pt>
                <c:pt idx="284">
                  <c:v>-0.11873924401164976</c:v>
                </c:pt>
                <c:pt idx="285">
                  <c:v>-0.11894948102883518</c:v>
                </c:pt>
                <c:pt idx="286">
                  <c:v>-0.11841979985871375</c:v>
                </c:pt>
                <c:pt idx="287">
                  <c:v>-0.11815907635990186</c:v>
                </c:pt>
                <c:pt idx="288">
                  <c:v>-0.11783982193443875</c:v>
                </c:pt>
                <c:pt idx="289">
                  <c:v>-0.11830833496600236</c:v>
                </c:pt>
                <c:pt idx="290">
                  <c:v>-0.11899176179707639</c:v>
                </c:pt>
                <c:pt idx="291">
                  <c:v>-0.12077501035290088</c:v>
                </c:pt>
                <c:pt idx="292">
                  <c:v>-0.12152528766046092</c:v>
                </c:pt>
                <c:pt idx="293">
                  <c:v>-0.12040044088152516</c:v>
                </c:pt>
                <c:pt idx="294">
                  <c:v>-0.12028797043319629</c:v>
                </c:pt>
                <c:pt idx="295">
                  <c:v>-0.11890737101535365</c:v>
                </c:pt>
                <c:pt idx="296">
                  <c:v>-0.11821456216053153</c:v>
                </c:pt>
                <c:pt idx="297">
                  <c:v>-0.11835932422543748</c:v>
                </c:pt>
                <c:pt idx="298">
                  <c:v>-0.11645594971760434</c:v>
                </c:pt>
                <c:pt idx="299">
                  <c:v>-0.11570088179124127</c:v>
                </c:pt>
                <c:pt idx="300">
                  <c:v>-0.11480482737673016</c:v>
                </c:pt>
                <c:pt idx="301">
                  <c:v>-0.11434472875878048</c:v>
                </c:pt>
                <c:pt idx="302">
                  <c:v>-0.11567530652735059</c:v>
                </c:pt>
                <c:pt idx="303">
                  <c:v>-0.11594410293029971</c:v>
                </c:pt>
                <c:pt idx="304">
                  <c:v>-0.11499116821823924</c:v>
                </c:pt>
                <c:pt idx="305">
                  <c:v>-0.11517107729824262</c:v>
                </c:pt>
                <c:pt idx="306">
                  <c:v>-0.1155151670504182</c:v>
                </c:pt>
                <c:pt idx="307">
                  <c:v>-0.11520224952269591</c:v>
                </c:pt>
                <c:pt idx="308">
                  <c:v>-0.11491556181866258</c:v>
                </c:pt>
                <c:pt idx="309">
                  <c:v>-0.11457146258010199</c:v>
                </c:pt>
                <c:pt idx="310">
                  <c:v>-0.11165191719211973</c:v>
                </c:pt>
                <c:pt idx="311">
                  <c:v>-0.11131989410748128</c:v>
                </c:pt>
                <c:pt idx="312">
                  <c:v>-0.10960113392107478</c:v>
                </c:pt>
                <c:pt idx="313">
                  <c:v>-0.10852274191488226</c:v>
                </c:pt>
                <c:pt idx="314">
                  <c:v>-0.10931753877491701</c:v>
                </c:pt>
                <c:pt idx="315">
                  <c:v>-0.10917031025280721</c:v>
                </c:pt>
                <c:pt idx="316">
                  <c:v>-0.10830302801021222</c:v>
                </c:pt>
                <c:pt idx="317">
                  <c:v>-0.10967286039374358</c:v>
                </c:pt>
                <c:pt idx="318">
                  <c:v>-0.11042197087733999</c:v>
                </c:pt>
                <c:pt idx="319">
                  <c:v>-0.11001395245179424</c:v>
                </c:pt>
                <c:pt idx="320">
                  <c:v>-0.11097225645147549</c:v>
                </c:pt>
                <c:pt idx="321">
                  <c:v>-0.11056166721861872</c:v>
                </c:pt>
                <c:pt idx="322">
                  <c:v>-0.10858226891076583</c:v>
                </c:pt>
                <c:pt idx="323">
                  <c:v>-0.10877260351564649</c:v>
                </c:pt>
                <c:pt idx="324">
                  <c:v>-0.11015332625636631</c:v>
                </c:pt>
                <c:pt idx="325">
                  <c:v>-0.1091541549581479</c:v>
                </c:pt>
                <c:pt idx="326">
                  <c:v>-0.10872612977016169</c:v>
                </c:pt>
                <c:pt idx="327">
                  <c:v>-0.11056240715576846</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-0.11090888747416722</c:v>
                </c:pt>
                <c:pt idx="337">
                  <c:v>-0.11203858179013082</c:v>
                </c:pt>
                <c:pt idx="338">
                  <c:v>-0.11352486889903445</c:v>
                </c:pt>
                <c:pt idx="339">
                  <c:v>-0.11443385324108141</c:v>
                </c:pt>
                <c:pt idx="340">
                  <c:v>-0.11424846103699339</c:v>
                </c:pt>
                <c:pt idx="341">
                  <c:v>-0.11424592817516556</c:v>
                </c:pt>
                <c:pt idx="342">
                  <c:v>-0.11508936167390971</c:v>
                </c:pt>
                <c:pt idx="343">
                  <c:v>-0.11570803451711242</c:v>
                </c:pt>
                <c:pt idx="344">
                  <c:v>-0.1171740397587229</c:v>
                </c:pt>
                <c:pt idx="345">
                  <c:v>-0.11706105704620033</c:v>
                </c:pt>
                <c:pt idx="346">
                  <c:v>-0.1148205368118482</c:v>
                </c:pt>
                <c:pt idx="347">
                  <c:v>-0.11476192050783145</c:v>
                </c:pt>
                <c:pt idx="348">
                  <c:v>-0.11630969829201372</c:v>
                </c:pt>
                <c:pt idx="349">
                  <c:v>-0.11627308088895921</c:v>
                </c:pt>
                <c:pt idx="350">
                  <c:v>-0.11629329635162838</c:v>
                </c:pt>
                <c:pt idx="351">
                  <c:v>-0.11515349904749424</c:v>
                </c:pt>
                <c:pt idx="352">
                  <c:v>-0.11434570585529971</c:v>
                </c:pt>
                <c:pt idx="353">
                  <c:v>-0.11761775540905717</c:v>
                </c:pt>
                <c:pt idx="354">
                  <c:v>-0.11832276374063615</c:v>
                </c:pt>
                <c:pt idx="355">
                  <c:v>-0.11797916727988421</c:v>
                </c:pt>
                <c:pt idx="356">
                  <c:v>-0.11576166098848269</c:v>
                </c:pt>
                <c:pt idx="357">
                  <c:v>-0.11638602565597012</c:v>
                </c:pt>
                <c:pt idx="358">
                  <c:v>-0.1167047488444837</c:v>
                </c:pt>
                <c:pt idx="359">
                  <c:v>-0.11719075474943003</c:v>
                </c:pt>
                <c:pt idx="360">
                  <c:v>-0.11783144546632229</c:v>
                </c:pt>
                <c:pt idx="361">
                  <c:v>-0.11922660646806102</c:v>
                </c:pt>
                <c:pt idx="362">
                  <c:v>-0.1195738077508679</c:v>
                </c:pt>
                <c:pt idx="363">
                  <c:v>-0.1185684323641425</c:v>
                </c:pt>
                <c:pt idx="364">
                  <c:v>-0.11820587264207918</c:v>
                </c:pt>
                <c:pt idx="365">
                  <c:v>-0.11697314681975969</c:v>
                </c:pt>
                <c:pt idx="366">
                  <c:v>-0.11681604298247808</c:v>
                </c:pt>
                <c:pt idx="367">
                  <c:v>-0.11437762750327352</c:v>
                </c:pt>
                <c:pt idx="368">
                  <c:v>-0.1138192879977566</c:v>
                </c:pt>
                <c:pt idx="369">
                  <c:v>-0.11466358475652788</c:v>
                </c:pt>
                <c:pt idx="370">
                  <c:v>-0.11419458791989712</c:v>
                </c:pt>
                <c:pt idx="371">
                  <c:v>-0.11236137463303919</c:v>
                </c:pt>
                <c:pt idx="372">
                  <c:v>-0.11256563523471642</c:v>
                </c:pt>
                <c:pt idx="373">
                  <c:v>-0.11187166904230138</c:v>
                </c:pt>
                <c:pt idx="374">
                  <c:v>-0.11193491469673231</c:v>
                </c:pt>
                <c:pt idx="375">
                  <c:v>-0.10997288593941339</c:v>
                </c:pt>
                <c:pt idx="376">
                  <c:v>-0.10786256618609971</c:v>
                </c:pt>
                <c:pt idx="377">
                  <c:v>-0.10329683137166515</c:v>
                </c:pt>
                <c:pt idx="378">
                  <c:v>-0.10423776582084089</c:v>
                </c:pt>
                <c:pt idx="379">
                  <c:v>-0.10591231001870939</c:v>
                </c:pt>
                <c:pt idx="380">
                  <c:v>-0.1047958112487635</c:v>
                </c:pt>
                <c:pt idx="381">
                  <c:v>-0.10336070312679624</c:v>
                </c:pt>
                <c:pt idx="382">
                  <c:v>-0.10067483558577806</c:v>
                </c:pt>
                <c:pt idx="383">
                  <c:v>-9.6604820723101212E-2</c:v>
                </c:pt>
                <c:pt idx="384">
                  <c:v>-9.8095092109019885E-2</c:v>
                </c:pt>
                <c:pt idx="385">
                  <c:v>-9.8218215755181873E-2</c:v>
                </c:pt>
                <c:pt idx="386">
                  <c:v>-9.835496183418975E-2</c:v>
                </c:pt>
                <c:pt idx="387">
                  <c:v>-9.9720269217414212E-2</c:v>
                </c:pt>
                <c:pt idx="388">
                  <c:v>-9.9607779796329551E-2</c:v>
                </c:pt>
                <c:pt idx="389">
                  <c:v>-9.8553682393543382E-2</c:v>
                </c:pt>
                <c:pt idx="390">
                  <c:v>-9.827173787643062E-2</c:v>
                </c:pt>
                <c:pt idx="391">
                  <c:v>-9.6052637874208785E-2</c:v>
                </c:pt>
                <c:pt idx="392">
                  <c:v>-9.580932187139983E-2</c:v>
                </c:pt>
                <c:pt idx="393">
                  <c:v>-9.5935082729511151E-2</c:v>
                </c:pt>
                <c:pt idx="394">
                  <c:v>-9.6357093556477549E-2</c:v>
                </c:pt>
                <c:pt idx="395">
                  <c:v>-9.7192122127992817E-2</c:v>
                </c:pt>
                <c:pt idx="396">
                  <c:v>-9.6709464913018947E-2</c:v>
                </c:pt>
                <c:pt idx="397">
                  <c:v>-9.6971174994720827E-2</c:v>
                </c:pt>
                <c:pt idx="398">
                  <c:v>-9.7510352025082694E-2</c:v>
                </c:pt>
                <c:pt idx="399">
                  <c:v>-9.9541185451911943E-2</c:v>
                </c:pt>
                <c:pt idx="400">
                  <c:v>-0.10155370069087155</c:v>
                </c:pt>
                <c:pt idx="401">
                  <c:v>-0.10166731899043666</c:v>
                </c:pt>
                <c:pt idx="402">
                  <c:v>-0.10131266141777928</c:v>
                </c:pt>
                <c:pt idx="403">
                  <c:v>-0.10084825598607954</c:v>
                </c:pt>
                <c:pt idx="404">
                  <c:v>-9.9839323209195668E-2</c:v>
                </c:pt>
                <c:pt idx="405">
                  <c:v>-9.9846694121666274E-2</c:v>
                </c:pt>
                <c:pt idx="406">
                  <c:v>-9.9982045703711733E-2</c:v>
                </c:pt>
                <c:pt idx="407">
                  <c:v>-9.7890850480098421E-2</c:v>
                </c:pt>
                <c:pt idx="408">
                  <c:v>-9.8850492058474598E-2</c:v>
                </c:pt>
                <c:pt idx="409">
                  <c:v>-9.8642655093854656E-2</c:v>
                </c:pt>
                <c:pt idx="410">
                  <c:v>-9.7929716153728918E-2</c:v>
                </c:pt>
                <c:pt idx="411">
                  <c:v>-9.8248249614783845E-2</c:v>
                </c:pt>
                <c:pt idx="412">
                  <c:v>-9.7864914733989422E-2</c:v>
                </c:pt>
                <c:pt idx="413">
                  <c:v>-9.8977837141006872E-2</c:v>
                </c:pt>
                <c:pt idx="414">
                  <c:v>-0.10003703821291765</c:v>
                </c:pt>
                <c:pt idx="415">
                  <c:v>-9.8161487239579528E-2</c:v>
                </c:pt>
                <c:pt idx="416">
                  <c:v>-9.9366759495993065E-2</c:v>
                </c:pt>
                <c:pt idx="417">
                  <c:v>-9.990791917849158E-2</c:v>
                </c:pt>
                <c:pt idx="418">
                  <c:v>-9.8447283224473395E-2</c:v>
                </c:pt>
                <c:pt idx="419">
                  <c:v>-9.8039179421562067E-2</c:v>
                </c:pt>
                <c:pt idx="420">
                  <c:v>-9.9323966463572375E-2</c:v>
                </c:pt>
                <c:pt idx="421">
                  <c:v>-9.9219208437176576E-2</c:v>
                </c:pt>
                <c:pt idx="422">
                  <c:v>-9.9364890680334453E-2</c:v>
                </c:pt>
                <c:pt idx="423">
                  <c:v>-0.10075262385133502</c:v>
                </c:pt>
                <c:pt idx="424">
                  <c:v>-0.10268518793149897</c:v>
                </c:pt>
                <c:pt idx="425">
                  <c:v>-0.10279109380911677</c:v>
                </c:pt>
                <c:pt idx="426">
                  <c:v>-0.10209295361221397</c:v>
                </c:pt>
                <c:pt idx="427">
                  <c:v>-0.10306586662761674</c:v>
                </c:pt>
                <c:pt idx="428">
                  <c:v>-0.10221864806568708</c:v>
                </c:pt>
                <c:pt idx="429">
                  <c:v>-0.10346187530387851</c:v>
                </c:pt>
                <c:pt idx="430">
                  <c:v>-0.10322876663931878</c:v>
                </c:pt>
                <c:pt idx="431">
                  <c:v>-0.10392309331393793</c:v>
                </c:pt>
                <c:pt idx="432">
                  <c:v>-0.10728825162701129</c:v>
                </c:pt>
                <c:pt idx="433">
                  <c:v>-0.10810424104624877</c:v>
                </c:pt>
                <c:pt idx="434">
                  <c:v>-0.10871288679227575</c:v>
                </c:pt>
                <c:pt idx="435">
                  <c:v>-0.1079606078598232</c:v>
                </c:pt>
                <c:pt idx="436">
                  <c:v>-0.10920990637725941</c:v>
                </c:pt>
                <c:pt idx="437">
                  <c:v>-0.10991091145906751</c:v>
                </c:pt>
                <c:pt idx="438">
                  <c:v>-0.11102907983081423</c:v>
                </c:pt>
                <c:pt idx="439">
                  <c:v>-0.11167072867147002</c:v>
                </c:pt>
                <c:pt idx="440">
                  <c:v>-0.11048445762187953</c:v>
                </c:pt>
                <c:pt idx="441">
                  <c:v>-0.11044455793347652</c:v>
                </c:pt>
                <c:pt idx="442">
                  <c:v>-0.1107520302825975</c:v>
                </c:pt>
                <c:pt idx="443">
                  <c:v>-0.10992139390216951</c:v>
                </c:pt>
                <c:pt idx="444">
                  <c:v>-0.10895734115995025</c:v>
                </c:pt>
                <c:pt idx="445">
                  <c:v>-0.1101921444981571</c:v>
                </c:pt>
                <c:pt idx="446">
                  <c:v>-0.10901079687657503</c:v>
                </c:pt>
                <c:pt idx="447">
                  <c:v>-0.10902026427766037</c:v>
                </c:pt>
                <c:pt idx="448">
                  <c:v>-0.10904482449957699</c:v>
                </c:pt>
                <c:pt idx="449">
                  <c:v>-0.10803610990926418</c:v>
                </c:pt>
                <c:pt idx="450">
                  <c:v>-0.10678285557392544</c:v>
                </c:pt>
                <c:pt idx="451">
                  <c:v>-0.10847678991996193</c:v>
                </c:pt>
                <c:pt idx="452">
                  <c:v>-0.10824381406465022</c:v>
                </c:pt>
                <c:pt idx="453">
                  <c:v>-0.10747903209146158</c:v>
                </c:pt>
                <c:pt idx="454">
                  <c:v>-0.1069964317947267</c:v>
                </c:pt>
                <c:pt idx="455">
                  <c:v>-0.10755673497963872</c:v>
                </c:pt>
                <c:pt idx="456">
                  <c:v>-0.10863488982650442</c:v>
                </c:pt>
                <c:pt idx="457">
                  <c:v>-0.10748561563491421</c:v>
                </c:pt>
                <c:pt idx="458">
                  <c:v>-0.11011687012165797</c:v>
                </c:pt>
                <c:pt idx="459">
                  <c:v>-0.11147875292392943</c:v>
                </c:pt>
                <c:pt idx="460">
                  <c:v>-0.1127960687418437</c:v>
                </c:pt>
                <c:pt idx="461">
                  <c:v>-0.11326867988691453</c:v>
                </c:pt>
                <c:pt idx="462">
                  <c:v>-0.11369735014832824</c:v>
                </c:pt>
                <c:pt idx="463">
                  <c:v>-0.10933704275956302</c:v>
                </c:pt>
                <c:pt idx="464">
                  <c:v>-0.10829458513748597</c:v>
                </c:pt>
                <c:pt idx="465">
                  <c:v>-0.10901032255787868</c:v>
                </c:pt>
                <c:pt idx="466">
                  <c:v>-0.10913276318513004</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-0.10536854158343094</c:v>
                </c:pt>
                <c:pt idx="475">
                  <c:v>-0.10554080464611107</c:v>
                </c:pt>
                <c:pt idx="476">
                  <c:v>-0.10478966407850979</c:v>
                </c:pt>
                <c:pt idx="477">
                  <c:v>-0.10530039147369052</c:v>
                </c:pt>
                <c:pt idx="478">
                  <c:v>-0.10543577151486262</c:v>
                </c:pt>
                <c:pt idx="479">
                  <c:v>-0.10667514728527303</c:v>
                </c:pt>
                <c:pt idx="480">
                  <c:v>-0.1068813336208336</c:v>
                </c:pt>
                <c:pt idx="481">
                  <c:v>-0.10748685834988692</c:v>
                </c:pt>
                <c:pt idx="482">
                  <c:v>-0.10932425512760351</c:v>
                </c:pt>
                <c:pt idx="483">
                  <c:v>-0.11005553122838307</c:v>
                </c:pt>
                <c:pt idx="484">
                  <c:v>-0.10905868409176375</c:v>
                </c:pt>
                <c:pt idx="485">
                  <c:v>-0.10706800648540596</c:v>
                </c:pt>
                <c:pt idx="486">
                  <c:v>-0.10540964604129502</c:v>
                </c:pt>
                <c:pt idx="487">
                  <c:v>-0.10496836838905207</c:v>
                </c:pt>
                <c:pt idx="488">
                  <c:v>-0.1053624797905286</c:v>
                </c:pt>
                <c:pt idx="489">
                  <c:v>-0.10611453105002512</c:v>
                </c:pt>
                <c:pt idx="490">
                  <c:v>-0.10685522712000761</c:v>
                </c:pt>
                <c:pt idx="491">
                  <c:v>-0.10627222304248113</c:v>
                </c:pt>
                <c:pt idx="492">
                  <c:v>-0.10716413191158844</c:v>
                </c:pt>
                <c:pt idx="493">
                  <c:v>-0.10790635528778128</c:v>
                </c:pt>
                <c:pt idx="494">
                  <c:v>-0.10746635829599427</c:v>
                </c:pt>
                <c:pt idx="495">
                  <c:v>-0.10660280419831736</c:v>
                </c:pt>
                <c:pt idx="496">
                  <c:v>-0.10784102263109219</c:v>
                </c:pt>
                <c:pt idx="497">
                  <c:v>-0.10888816652185086</c:v>
                </c:pt>
                <c:pt idx="498">
                  <c:v>-0.10871460382593061</c:v>
                </c:pt>
                <c:pt idx="499">
                  <c:v>-0.10948207992930747</c:v>
                </c:pt>
                <c:pt idx="500">
                  <c:v>-0.10938391493272093</c:v>
                </c:pt>
                <c:pt idx="501">
                  <c:v>-0.10972264488370349</c:v>
                </c:pt>
                <c:pt idx="502">
                  <c:v>-0.11139409652369636</c:v>
                </c:pt>
                <c:pt idx="503">
                  <c:v>-0.11231468270096912</c:v>
                </c:pt>
                <c:pt idx="504">
                  <c:v>-0.11367482001043072</c:v>
                </c:pt>
                <c:pt idx="505">
                  <c:v>-0.11471318900537142</c:v>
                </c:pt>
                <c:pt idx="506">
                  <c:v>-0.11428179615467116</c:v>
                </c:pt>
                <c:pt idx="507">
                  <c:v>-0.11554752507161942</c:v>
                </c:pt>
                <c:pt idx="508">
                  <c:v>-0.11656988106750532</c:v>
                </c:pt>
                <c:pt idx="509">
                  <c:v>-0.11730067336320363</c:v>
                </c:pt>
                <c:pt idx="510">
                  <c:v>-0.1182566532012857</c:v>
                </c:pt>
                <c:pt idx="511">
                  <c:v>-0.11777134928802017</c:v>
                </c:pt>
                <c:pt idx="512">
                  <c:v>-0.1183567439317415</c:v>
                </c:pt>
                <c:pt idx="513">
                  <c:v>-0.11750944947883116</c:v>
                </c:pt>
                <c:pt idx="514">
                  <c:v>-0.1188749750486551</c:v>
                </c:pt>
                <c:pt idx="515">
                  <c:v>-0.11913966385174038</c:v>
                </c:pt>
                <c:pt idx="516">
                  <c:v>-0.12034047751242838</c:v>
                </c:pt>
                <c:pt idx="517">
                  <c:v>-0.11990079357099151</c:v>
                </c:pt>
                <c:pt idx="518">
                  <c:v>-0.11973611960738142</c:v>
                </c:pt>
                <c:pt idx="519">
                  <c:v>-0.1193021559493701</c:v>
                </c:pt>
                <c:pt idx="520">
                  <c:v>-0.12049389115030351</c:v>
                </c:pt>
                <c:pt idx="521">
                  <c:v>-0.12112258160428271</c:v>
                </c:pt>
                <c:pt idx="522">
                  <c:v>-0.12088604835876995</c:v>
                </c:pt>
                <c:pt idx="523">
                  <c:v>-0.12225726575289286</c:v>
                </c:pt>
                <c:pt idx="524">
                  <c:v>-0.12238134752280415</c:v>
                </c:pt>
                <c:pt idx="525">
                  <c:v>-0.12112683149976533</c:v>
                </c:pt>
                <c:pt idx="526">
                  <c:v>-0.12197694340571279</c:v>
                </c:pt>
                <c:pt idx="527">
                  <c:v>-0.12250279208080886</c:v>
                </c:pt>
                <c:pt idx="528">
                  <c:v>-0.12188354056881683</c:v>
                </c:pt>
                <c:pt idx="529">
                  <c:v>-0.12244983914200697</c:v>
                </c:pt>
                <c:pt idx="530">
                  <c:v>-0.12380607755180509</c:v>
                </c:pt>
                <c:pt idx="531">
                  <c:v>-0.12414500671663126</c:v>
                </c:pt>
                <c:pt idx="532">
                  <c:v>-0.12383938421039885</c:v>
                </c:pt>
                <c:pt idx="533">
                  <c:v>-0.12301339615314075</c:v>
                </c:pt>
                <c:pt idx="534">
                  <c:v>-0.12304510910090016</c:v>
                </c:pt>
                <c:pt idx="535">
                  <c:v>-0.12338409518396531</c:v>
                </c:pt>
                <c:pt idx="536">
                  <c:v>-0.12460705004123446</c:v>
                </c:pt>
                <c:pt idx="537">
                  <c:v>-0.12552072065194858</c:v>
                </c:pt>
                <c:pt idx="538">
                  <c:v>-0.12853839309100584</c:v>
                </c:pt>
                <c:pt idx="539">
                  <c:v>-0.13172996024904643</c:v>
                </c:pt>
                <c:pt idx="540">
                  <c:v>-0.13299260609447577</c:v>
                </c:pt>
                <c:pt idx="541">
                  <c:v>-0.1340310604667963</c:v>
                </c:pt>
                <c:pt idx="542">
                  <c:v>-0.13413248877597544</c:v>
                </c:pt>
                <c:pt idx="543">
                  <c:v>-0.13361620236571525</c:v>
                </c:pt>
                <c:pt idx="544">
                  <c:v>-0.13301229980659468</c:v>
                </c:pt>
                <c:pt idx="545">
                  <c:v>-0.13432020514166254</c:v>
                </c:pt>
                <c:pt idx="546">
                  <c:v>-0.13546614961603617</c:v>
                </c:pt>
                <c:pt idx="547">
                  <c:v>-0.13505120613758947</c:v>
                </c:pt>
                <c:pt idx="548">
                  <c:v>-0.13595571291116926</c:v>
                </c:pt>
                <c:pt idx="549">
                  <c:v>-0.13764694364066091</c:v>
                </c:pt>
                <c:pt idx="550">
                  <c:v>-0.13769578897959889</c:v>
                </c:pt>
                <c:pt idx="551">
                  <c:v>-0.13837459594661533</c:v>
                </c:pt>
                <c:pt idx="552">
                  <c:v>-0.13875700116277306</c:v>
                </c:pt>
                <c:pt idx="553">
                  <c:v>-0.13863604040983546</c:v>
                </c:pt>
                <c:pt idx="554">
                  <c:v>-0.13799871735565716</c:v>
                </c:pt>
                <c:pt idx="555">
                  <c:v>-0.13774154176066139</c:v>
                </c:pt>
                <c:pt idx="556">
                  <c:v>-0.13846935533497634</c:v>
                </c:pt>
                <c:pt idx="557">
                  <c:v>-0.14073385712242736</c:v>
                </c:pt>
                <c:pt idx="558">
                  <c:v>-0.13945195393807808</c:v>
                </c:pt>
                <c:pt idx="559">
                  <c:v>-0.13823862775025475</c:v>
                </c:pt>
                <c:pt idx="560">
                  <c:v>-0.13720078999223526</c:v>
                </c:pt>
                <c:pt idx="561">
                  <c:v>-0.13539601685417324</c:v>
                </c:pt>
                <c:pt idx="562">
                  <c:v>-0.13628621817601078</c:v>
                </c:pt>
                <c:pt idx="563">
                  <c:v>-0.13695176319238561</c:v>
                </c:pt>
                <c:pt idx="564">
                  <c:v>-0.13780729181780776</c:v>
                </c:pt>
                <c:pt idx="565">
                  <c:v>-0.13822960620872488</c:v>
                </c:pt>
                <c:pt idx="566">
                  <c:v>-0.13768511680902409</c:v>
                </c:pt>
                <c:pt idx="567">
                  <c:v>-0.13702283510525604</c:v>
                </c:pt>
                <c:pt idx="568">
                  <c:v>-0.13808061322109211</c:v>
                </c:pt>
                <c:pt idx="569">
                  <c:v>-0.13819012392076502</c:v>
                </c:pt>
                <c:pt idx="570">
                  <c:v>-0.13876386929743495</c:v>
                </c:pt>
                <c:pt idx="571">
                  <c:v>-0.13706319962595614</c:v>
                </c:pt>
                <c:pt idx="572">
                  <c:v>-0.13721285665977234</c:v>
                </c:pt>
                <c:pt idx="573">
                  <c:v>-0.13884595489032858</c:v>
                </c:pt>
                <c:pt idx="574">
                  <c:v>-0.13784034234427628</c:v>
                </c:pt>
                <c:pt idx="575">
                  <c:v>-0.13846771419230219</c:v>
                </c:pt>
                <c:pt idx="576">
                  <c:v>-0.13790525760052225</c:v>
                </c:pt>
                <c:pt idx="577">
                  <c:v>-0.13682602130703003</c:v>
                </c:pt>
                <c:pt idx="578">
                  <c:v>-0.13686449803935835</c:v>
                </c:pt>
                <c:pt idx="579">
                  <c:v>-0.13661216049501945</c:v>
                </c:pt>
                <c:pt idx="580">
                  <c:v>-0.13672971563974551</c:v>
                </c:pt>
                <c:pt idx="581">
                  <c:v>-0.13616791360776404</c:v>
                </c:pt>
                <c:pt idx="582">
                  <c:v>-0.13459771952219068</c:v>
                </c:pt>
                <c:pt idx="583">
                  <c:v>-0.13326773939517983</c:v>
                </c:pt>
                <c:pt idx="584">
                  <c:v>-0.13264725465458582</c:v>
                </c:pt>
                <c:pt idx="585">
                  <c:v>-0.13268255345165864</c:v>
                </c:pt>
                <c:pt idx="586">
                  <c:v>-0.13250011150984164</c:v>
                </c:pt>
                <c:pt idx="587">
                  <c:v>-0.13098930212454721</c:v>
                </c:pt>
                <c:pt idx="588">
                  <c:v>-0.13132401933937388</c:v>
                </c:pt>
                <c:pt idx="589">
                  <c:v>-0.13002314340732829</c:v>
                </c:pt>
                <c:pt idx="590">
                  <c:v>-0.12941775148752308</c:v>
                </c:pt>
                <c:pt idx="591">
                  <c:v>-0.12652655138460028</c:v>
                </c:pt>
                <c:pt idx="592">
                  <c:v>-0.12722321170718942</c:v>
                </c:pt>
                <c:pt idx="593">
                  <c:v>-0.12807357974523367</c:v>
                </c:pt>
                <c:pt idx="594">
                  <c:v>-0.1271521777398163</c:v>
                </c:pt>
                <c:pt idx="595">
                  <c:v>-0.12630283423015948</c:v>
                </c:pt>
                <c:pt idx="596">
                  <c:v>-0.12398779852922812</c:v>
                </c:pt>
                <c:pt idx="597">
                  <c:v>-0.12383612089777786</c:v>
                </c:pt>
                <c:pt idx="598">
                  <c:v>-0.12467222142956307</c:v>
                </c:pt>
                <c:pt idx="599">
                  <c:v>-0.12552085346119671</c:v>
                </c:pt>
                <c:pt idx="600">
                  <c:v>-0.12910140937884762</c:v>
                </c:pt>
                <c:pt idx="601">
                  <c:v>-0.13045001125770739</c:v>
                </c:pt>
                <c:pt idx="602">
                  <c:v>-0.1288540806398828</c:v>
                </c:pt>
                <c:pt idx="603">
                  <c:v>-0.12985153490443219</c:v>
                </c:pt>
                <c:pt idx="604">
                  <c:v>-0.12886749437251416</c:v>
                </c:pt>
                <c:pt idx="605">
                  <c:v>-0.1297609495205734</c:v>
                </c:pt>
                <c:pt idx="606">
                  <c:v>-0.13007957784535046</c:v>
                </c:pt>
                <c:pt idx="607">
                  <c:v>-0.13320180909693141</c:v>
                </c:pt>
                <c:pt idx="608">
                  <c:v>-0.13477335024759896</c:v>
                </c:pt>
                <c:pt idx="609">
                  <c:v>-0.13288550493376755</c:v>
                </c:pt>
                <c:pt idx="610">
                  <c:v>-0.13320201779716007</c:v>
                </c:pt>
                <c:pt idx="611">
                  <c:v>-0.13373748565534538</c:v>
                </c:pt>
                <c:pt idx="612">
                  <c:v>-0.13408606246235882</c:v>
                </c:pt>
                <c:pt idx="613">
                  <c:v>-0.13400030564278609</c:v>
                </c:pt>
                <c:pt idx="614">
                  <c:v>-0.13234293178155099</c:v>
                </c:pt>
                <c:pt idx="615">
                  <c:v>-0.13212712626290113</c:v>
                </c:pt>
                <c:pt idx="616">
                  <c:v>-0.1328349615339022</c:v>
                </c:pt>
                <c:pt idx="617">
                  <c:v>-0.13498390031512036</c:v>
                </c:pt>
                <c:pt idx="618">
                  <c:v>-0.13545077220403812</c:v>
                </c:pt>
                <c:pt idx="619">
                  <c:v>-0.13430377474216471</c:v>
                </c:pt>
                <c:pt idx="620">
                  <c:v>-0.13445240724760771</c:v>
                </c:pt>
                <c:pt idx="621">
                  <c:v>-0.13478499002829386</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-0.13162379823933174</c:v>
                </c:pt>
                <c:pt idx="630">
                  <c:v>-0.13326870700532828</c:v>
                </c:pt>
                <c:pt idx="631">
                  <c:v>-0.13402318677650271</c:v>
                </c:pt>
                <c:pt idx="632">
                  <c:v>-0.13463982004931552</c:v>
                </c:pt>
                <c:pt idx="633">
                  <c:v>-0.13474935920814346</c:v>
                </c:pt>
                <c:pt idx="634">
                  <c:v>-0.13455336123807621</c:v>
                </c:pt>
                <c:pt idx="635">
                  <c:v>-0.13518805656670457</c:v>
                </c:pt>
                <c:pt idx="636">
                  <c:v>-0.13579529832941273</c:v>
                </c:pt>
                <c:pt idx="637">
                  <c:v>-0.13805426956091088</c:v>
                </c:pt>
                <c:pt idx="638">
                  <c:v>-0.14059614343327104</c:v>
                </c:pt>
                <c:pt idx="639">
                  <c:v>-0.14180710751399778</c:v>
                </c:pt>
                <c:pt idx="640">
                  <c:v>-0.14404471543159053</c:v>
                </c:pt>
                <c:pt idx="641">
                  <c:v>-0.1445235591242664</c:v>
                </c:pt>
                <c:pt idx="642">
                  <c:v>-0.14541314383180304</c:v>
                </c:pt>
                <c:pt idx="643">
                  <c:v>-0.14530108129753222</c:v>
                </c:pt>
                <c:pt idx="644">
                  <c:v>-0.14643434249008191</c:v>
                </c:pt>
                <c:pt idx="645">
                  <c:v>-0.14650826031510183</c:v>
                </c:pt>
                <c:pt idx="646">
                  <c:v>-0.14600166897889719</c:v>
                </c:pt>
                <c:pt idx="647">
                  <c:v>-0.1474073883147185</c:v>
                </c:pt>
                <c:pt idx="648">
                  <c:v>-0.14736758349005191</c:v>
                </c:pt>
                <c:pt idx="649">
                  <c:v>-0.14769691244453043</c:v>
                </c:pt>
                <c:pt idx="650">
                  <c:v>-0.14752071253670351</c:v>
                </c:pt>
                <c:pt idx="651">
                  <c:v>-0.14727751037037251</c:v>
                </c:pt>
                <c:pt idx="652">
                  <c:v>-0.14722450051331748</c:v>
                </c:pt>
                <c:pt idx="653">
                  <c:v>-0.14696965856629177</c:v>
                </c:pt>
                <c:pt idx="654">
                  <c:v>-0.14608038690909103</c:v>
                </c:pt>
                <c:pt idx="655">
                  <c:v>-0.14609487260196374</c:v>
                </c:pt>
                <c:pt idx="656">
                  <c:v>-0.14701599001615773</c:v>
                </c:pt>
                <c:pt idx="657">
                  <c:v>-0.14643675202904666</c:v>
                </c:pt>
                <c:pt idx="658">
                  <c:v>-0.14661334087820427</c:v>
                </c:pt>
                <c:pt idx="659">
                  <c:v>-0.14627861417700674</c:v>
                </c:pt>
                <c:pt idx="660">
                  <c:v>-0.14677699979982611</c:v>
                </c:pt>
                <c:pt idx="661">
                  <c:v>-0.14818233019430246</c:v>
                </c:pt>
                <c:pt idx="662">
                  <c:v>-0.14863273373818231</c:v>
                </c:pt>
                <c:pt idx="663">
                  <c:v>-0.14906794011118063</c:v>
                </c:pt>
                <c:pt idx="664">
                  <c:v>-0.14934567267830801</c:v>
                </c:pt>
                <c:pt idx="665">
                  <c:v>-0.14895370519730033</c:v>
                </c:pt>
                <c:pt idx="666">
                  <c:v>-0.14979555447163773</c:v>
                </c:pt>
                <c:pt idx="667">
                  <c:v>-0.1491766729282204</c:v>
                </c:pt>
                <c:pt idx="668">
                  <c:v>-0.14886591829373685</c:v>
                </c:pt>
                <c:pt idx="669">
                  <c:v>-0.14999270977929777</c:v>
                </c:pt>
                <c:pt idx="670">
                  <c:v>-0.15039146001760179</c:v>
                </c:pt>
                <c:pt idx="671">
                  <c:v>-0.15105758370278016</c:v>
                </c:pt>
                <c:pt idx="672">
                  <c:v>-0.15182302972212375</c:v>
                </c:pt>
                <c:pt idx="673">
                  <c:v>-0.15195423575882228</c:v>
                </c:pt>
                <c:pt idx="674">
                  <c:v>-0.1502854782489749</c:v>
                </c:pt>
                <c:pt idx="675">
                  <c:v>-0.14858257927966173</c:v>
                </c:pt>
                <c:pt idx="676">
                  <c:v>-0.14945907279127377</c:v>
                </c:pt>
                <c:pt idx="677">
                  <c:v>-0.15130606977933786</c:v>
                </c:pt>
                <c:pt idx="678">
                  <c:v>-0.1514125543257592</c:v>
                </c:pt>
                <c:pt idx="679">
                  <c:v>-0.15095915308774022</c:v>
                </c:pt>
                <c:pt idx="680">
                  <c:v>-0.15210641616808121</c:v>
                </c:pt>
                <c:pt idx="681">
                  <c:v>-0.15111163706094999</c:v>
                </c:pt>
                <c:pt idx="682">
                  <c:v>-0.15121052302194471</c:v>
                </c:pt>
                <c:pt idx="683">
                  <c:v>-0.15086572179171753</c:v>
                </c:pt>
                <c:pt idx="684">
                  <c:v>-0.14972828659469439</c:v>
                </c:pt>
                <c:pt idx="685">
                  <c:v>-0.14590649219010754</c:v>
                </c:pt>
                <c:pt idx="686">
                  <c:v>-0.14666022253774719</c:v>
                </c:pt>
                <c:pt idx="687">
                  <c:v>-0.1483360379097434</c:v>
                </c:pt>
                <c:pt idx="688">
                  <c:v>-0.14889141766661851</c:v>
                </c:pt>
                <c:pt idx="689">
                  <c:v>-0.14968134801689822</c:v>
                </c:pt>
                <c:pt idx="690">
                  <c:v>-0.15063695788640541</c:v>
                </c:pt>
                <c:pt idx="691">
                  <c:v>-0.14985616291414772</c:v>
                </c:pt>
                <c:pt idx="692">
                  <c:v>-0.15168491760530856</c:v>
                </c:pt>
                <c:pt idx="693">
                  <c:v>-0.15211756265733817</c:v>
                </c:pt>
                <c:pt idx="694">
                  <c:v>-0.15212134772050945</c:v>
                </c:pt>
                <c:pt idx="695">
                  <c:v>-0.15311853636659128</c:v>
                </c:pt>
                <c:pt idx="696">
                  <c:v>-0.15373090077117987</c:v>
                </c:pt>
                <c:pt idx="697">
                  <c:v>-0.15328111384158666</c:v>
                </c:pt>
                <c:pt idx="698">
                  <c:v>-0.15347840195848056</c:v>
                </c:pt>
                <c:pt idx="699">
                  <c:v>-0.15338379435209512</c:v>
                </c:pt>
                <c:pt idx="700">
                  <c:v>-0.15323535157413926</c:v>
                </c:pt>
                <c:pt idx="701">
                  <c:v>-0.15231799076400426</c:v>
                </c:pt>
                <c:pt idx="702">
                  <c:v>-0.15359201077167489</c:v>
                </c:pt>
                <c:pt idx="703">
                  <c:v>-0.15422497958024911</c:v>
                </c:pt>
                <c:pt idx="704">
                  <c:v>-0.15401729439761891</c:v>
                </c:pt>
                <c:pt idx="705">
                  <c:v>-0.15579827571008317</c:v>
                </c:pt>
                <c:pt idx="706">
                  <c:v>-0.15603238044387532</c:v>
                </c:pt>
                <c:pt idx="707">
                  <c:v>-0.1566751486766407</c:v>
                </c:pt>
                <c:pt idx="708">
                  <c:v>-0.15646924693228936</c:v>
                </c:pt>
                <c:pt idx="709">
                  <c:v>-0.15494533686472794</c:v>
                </c:pt>
                <c:pt idx="710">
                  <c:v>-0.15374653431527474</c:v>
                </c:pt>
                <c:pt idx="711">
                  <c:v>-0.15335338103756169</c:v>
                </c:pt>
                <c:pt idx="712">
                  <c:v>-0.15301727881212926</c:v>
                </c:pt>
                <c:pt idx="713">
                  <c:v>-0.1544947435933467</c:v>
                </c:pt>
                <c:pt idx="714">
                  <c:v>-0.15599560177247451</c:v>
                </c:pt>
                <c:pt idx="715">
                  <c:v>-0.15659108991798126</c:v>
                </c:pt>
                <c:pt idx="716">
                  <c:v>-0.15524989689708957</c:v>
                </c:pt>
                <c:pt idx="717">
                  <c:v>-0.15500313734057164</c:v>
                </c:pt>
                <c:pt idx="718">
                  <c:v>-0.15584729180375242</c:v>
                </c:pt>
                <c:pt idx="719">
                  <c:v>-0.15649256443921905</c:v>
                </c:pt>
                <c:pt idx="720">
                  <c:v>-0.15673045423616838</c:v>
                </c:pt>
                <c:pt idx="721">
                  <c:v>-0.15662641717419495</c:v>
                </c:pt>
                <c:pt idx="722">
                  <c:v>-0.15544062992967156</c:v>
                </c:pt>
                <c:pt idx="723">
                  <c:v>-0.15604956975329295</c:v>
                </c:pt>
                <c:pt idx="724">
                  <c:v>-0.15626282343737341</c:v>
                </c:pt>
                <c:pt idx="725">
                  <c:v>-0.15608887180013659</c:v>
                </c:pt>
                <c:pt idx="726">
                  <c:v>-0.15608416655871341</c:v>
                </c:pt>
                <c:pt idx="727">
                  <c:v>-0.15507857298541688</c:v>
                </c:pt>
                <c:pt idx="728">
                  <c:v>-0.15476902312039453</c:v>
                </c:pt>
                <c:pt idx="729">
                  <c:v>-0.15432555411578619</c:v>
                </c:pt>
                <c:pt idx="730">
                  <c:v>-0.15351631899474688</c:v>
                </c:pt>
                <c:pt idx="731">
                  <c:v>-0.15251248040060275</c:v>
                </c:pt>
                <c:pt idx="732">
                  <c:v>-0.15283892549743439</c:v>
                </c:pt>
                <c:pt idx="733">
                  <c:v>-0.15188137092130211</c:v>
                </c:pt>
                <c:pt idx="734">
                  <c:v>-0.1525352192387146</c:v>
                </c:pt>
                <c:pt idx="735">
                  <c:v>-0.15113814198949177</c:v>
                </c:pt>
                <c:pt idx="736">
                  <c:v>-0.15007506099067314</c:v>
                </c:pt>
                <c:pt idx="737">
                  <c:v>-0.14879259811027629</c:v>
                </c:pt>
                <c:pt idx="738">
                  <c:v>-0.1499837641287769</c:v>
                </c:pt>
                <c:pt idx="739">
                  <c:v>-0.15120337978243029</c:v>
                </c:pt>
                <c:pt idx="740">
                  <c:v>-0.15208108754990243</c:v>
                </c:pt>
                <c:pt idx="741">
                  <c:v>-0.15124956893669156</c:v>
                </c:pt>
                <c:pt idx="742">
                  <c:v>-0.15125976678857</c:v>
                </c:pt>
                <c:pt idx="743">
                  <c:v>-0.14972649367001628</c:v>
                </c:pt>
                <c:pt idx="744">
                  <c:v>-0.14880012080473648</c:v>
                </c:pt>
                <c:pt idx="745">
                  <c:v>-0.14853423671853255</c:v>
                </c:pt>
                <c:pt idx="746">
                  <c:v>-0.14820457574097645</c:v>
                </c:pt>
                <c:pt idx="747">
                  <c:v>-0.14834405389564159</c:v>
                </c:pt>
                <c:pt idx="748">
                  <c:v>-0.14755860111384322</c:v>
                </c:pt>
                <c:pt idx="749">
                  <c:v>-0.14772185212137862</c:v>
                </c:pt>
                <c:pt idx="750">
                  <c:v>-0.14901696982450124</c:v>
                </c:pt>
                <c:pt idx="751">
                  <c:v>-0.15066172680850792</c:v>
                </c:pt>
                <c:pt idx="752">
                  <c:v>-0.14946538122988792</c:v>
                </c:pt>
                <c:pt idx="753">
                  <c:v>-0.1499351369764243</c:v>
                </c:pt>
                <c:pt idx="754">
                  <c:v>-0.14914857428888689</c:v>
                </c:pt>
                <c:pt idx="755">
                  <c:v>-0.14882292604745828</c:v>
                </c:pt>
                <c:pt idx="756">
                  <c:v>-0.1488027200711457</c:v>
                </c:pt>
                <c:pt idx="757">
                  <c:v>-0.15090012886966525</c:v>
                </c:pt>
                <c:pt idx="758">
                  <c:v>-0.15091137970904361</c:v>
                </c:pt>
                <c:pt idx="759">
                  <c:v>-0.15136462916510141</c:v>
                </c:pt>
                <c:pt idx="760">
                  <c:v>-0.15132888450843046</c:v>
                </c:pt>
                <c:pt idx="761">
                  <c:v>-0.15126759304700962</c:v>
                </c:pt>
                <c:pt idx="762">
                  <c:v>-0.14999788933941724</c:v>
                </c:pt>
                <c:pt idx="763">
                  <c:v>-0.14993955762662386</c:v>
                </c:pt>
                <c:pt idx="764">
                  <c:v>-0.15032139366036296</c:v>
                </c:pt>
                <c:pt idx="765">
                  <c:v>-0.15102636404644448</c:v>
                </c:pt>
                <c:pt idx="766">
                  <c:v>-0.15084814354098347</c:v>
                </c:pt>
                <c:pt idx="767">
                  <c:v>-0.15086469726334428</c:v>
                </c:pt>
                <c:pt idx="768">
                  <c:v>-0.14949177232193739</c:v>
                </c:pt>
                <c:pt idx="769">
                  <c:v>-0.14731564559323834</c:v>
                </c:pt>
                <c:pt idx="770">
                  <c:v>-0.14739078716048945</c:v>
                </c:pt>
                <c:pt idx="771">
                  <c:v>-0.14743794392487081</c:v>
                </c:pt>
                <c:pt idx="772">
                  <c:v>-0.14820963197823295</c:v>
                </c:pt>
                <c:pt idx="773">
                  <c:v>-0.14859106009788553</c:v>
                </c:pt>
                <c:pt idx="774">
                  <c:v>-0.14801700167089399</c:v>
                </c:pt>
                <c:pt idx="775">
                  <c:v>-0.14843190720384314</c:v>
                </c:pt>
                <c:pt idx="776">
                  <c:v>-0.14968875687486621</c:v>
                </c:pt>
                <c:pt idx="777">
                  <c:v>-0.14929432293666883</c:v>
                </c:pt>
                <c:pt idx="778">
                  <c:v>-0.14884286640527483</c:v>
                </c:pt>
                <c:pt idx="779">
                  <c:v>-0.14973343769568723</c:v>
                </c:pt>
                <c:pt idx="780">
                  <c:v>-0.14802993159844396</c:v>
                </c:pt>
                <c:pt idx="781">
                  <c:v>-0.14767956186676656</c:v>
                </c:pt>
                <c:pt idx="782">
                  <c:v>-0.14809967541896191</c:v>
                </c:pt>
                <c:pt idx="783">
                  <c:v>-0.14795220025114025</c:v>
                </c:pt>
                <c:pt idx="784">
                  <c:v>-0.14731599658908584</c:v>
                </c:pt>
                <c:pt idx="785">
                  <c:v>-0.14756513722541348</c:v>
                </c:pt>
                <c:pt idx="786">
                  <c:v>-0.14728241482565357</c:v>
                </c:pt>
                <c:pt idx="787">
                  <c:v>-0.14793117844669729</c:v>
                </c:pt>
                <c:pt idx="788">
                  <c:v>-0.14951851440979175</c:v>
                </c:pt>
                <c:pt idx="789">
                  <c:v>-0.14933537996269314</c:v>
                </c:pt>
                <c:pt idx="790">
                  <c:v>-0.14795396471667743</c:v>
                </c:pt>
                <c:pt idx="791">
                  <c:v>-0.14863067519507922</c:v>
                </c:pt>
                <c:pt idx="792">
                  <c:v>-0.15130276852123367</c:v>
                </c:pt>
                <c:pt idx="793">
                  <c:v>-0.15144514001993073</c:v>
                </c:pt>
                <c:pt idx="794">
                  <c:v>-0.14939096062704493</c:v>
                </c:pt>
                <c:pt idx="795">
                  <c:v>-0.1490440913673298</c:v>
                </c:pt>
                <c:pt idx="796">
                  <c:v>-0.14885700110230016</c:v>
                </c:pt>
                <c:pt idx="797">
                  <c:v>-0.14783407592398135</c:v>
                </c:pt>
                <c:pt idx="798">
                  <c:v>-0.14772600715312484</c:v>
                </c:pt>
                <c:pt idx="799">
                  <c:v>-0.14618888256677573</c:v>
                </c:pt>
                <c:pt idx="800">
                  <c:v>-0.14533490022030549</c:v>
                </c:pt>
                <c:pt idx="801">
                  <c:v>-0.14622266354406582</c:v>
                </c:pt>
                <c:pt idx="802">
                  <c:v>-0.14621012255781818</c:v>
                </c:pt>
                <c:pt idx="803">
                  <c:v>-0.14643446581293076</c:v>
                </c:pt>
                <c:pt idx="804">
                  <c:v>-0.14700307906133508</c:v>
                </c:pt>
                <c:pt idx="805">
                  <c:v>-0.14790834474484893</c:v>
                </c:pt>
                <c:pt idx="806">
                  <c:v>-0.14794168934892593</c:v>
                </c:pt>
                <c:pt idx="807">
                  <c:v>-0.14634050327998688</c:v>
                </c:pt>
                <c:pt idx="808">
                  <c:v>-0.14628982707090191</c:v>
                </c:pt>
                <c:pt idx="809">
                  <c:v>-0.14728818254096168</c:v>
                </c:pt>
                <c:pt idx="810">
                  <c:v>-0.14725834789520331</c:v>
                </c:pt>
                <c:pt idx="811">
                  <c:v>-0.14718785465113626</c:v>
                </c:pt>
                <c:pt idx="812">
                  <c:v>-0.14768778655289347</c:v>
                </c:pt>
                <c:pt idx="813">
                  <c:v>-0.14819871316194624</c:v>
                </c:pt>
                <c:pt idx="814">
                  <c:v>-0.14832416096967899</c:v>
                </c:pt>
                <c:pt idx="815">
                  <c:v>-0.14813358920545738</c:v>
                </c:pt>
                <c:pt idx="816">
                  <c:v>-0.14891458339157293</c:v>
                </c:pt>
                <c:pt idx="817">
                  <c:v>-0.14436901660792506</c:v>
                </c:pt>
                <c:pt idx="818">
                  <c:v>-0.14376563579938312</c:v>
                </c:pt>
                <c:pt idx="819">
                  <c:v>-0.14320873822266839</c:v>
                </c:pt>
                <c:pt idx="820">
                  <c:v>-0.14113433388075691</c:v>
                </c:pt>
                <c:pt idx="821">
                  <c:v>-0.14132552225927947</c:v>
                </c:pt>
                <c:pt idx="822">
                  <c:v>-0.13953375493974818</c:v>
                </c:pt>
                <c:pt idx="823">
                  <c:v>-0.13956780153549186</c:v>
                </c:pt>
                <c:pt idx="824">
                  <c:v>-0.13751289169181291</c:v>
                </c:pt>
                <c:pt idx="825">
                  <c:v>-0.13777801686809715</c:v>
                </c:pt>
                <c:pt idx="826">
                  <c:v>-0.13579532678852504</c:v>
                </c:pt>
                <c:pt idx="827">
                  <c:v>-0.1351504241216617</c:v>
                </c:pt>
                <c:pt idx="828">
                  <c:v>-0.13522226443079438</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-0.13447468125339418</c:v>
                </c:pt>
                <c:pt idx="837">
                  <c:v>-0.13320508189590902</c:v>
                </c:pt>
                <c:pt idx="838">
                  <c:v>-0.13335285114132495</c:v>
                </c:pt>
                <c:pt idx="839">
                  <c:v>-0.13445207522451588</c:v>
                </c:pt>
                <c:pt idx="840">
                  <c:v>-0.13498539916221841</c:v>
                </c:pt>
                <c:pt idx="841">
                  <c:v>-0.13449953555286254</c:v>
                </c:pt>
                <c:pt idx="842">
                  <c:v>-0.13401133829557921</c:v>
                </c:pt>
                <c:pt idx="843">
                  <c:v>-0.13316763917833896</c:v>
                </c:pt>
                <c:pt idx="844">
                  <c:v>-0.13298910562255628</c:v>
                </c:pt>
                <c:pt idx="845">
                  <c:v>-0.13501940781245036</c:v>
                </c:pt>
                <c:pt idx="846">
                  <c:v>-0.13502796452166876</c:v>
                </c:pt>
                <c:pt idx="847">
                  <c:v>-0.13418507174620231</c:v>
                </c:pt>
                <c:pt idx="848">
                  <c:v>-0.13330339867447094</c:v>
                </c:pt>
                <c:pt idx="849">
                  <c:v>-0.13170609253245413</c:v>
                </c:pt>
                <c:pt idx="850">
                  <c:v>-0.13158700059517522</c:v>
                </c:pt>
                <c:pt idx="851">
                  <c:v>-0.13159381181158381</c:v>
                </c:pt>
                <c:pt idx="852">
                  <c:v>-0.13338683133245871</c:v>
                </c:pt>
                <c:pt idx="853">
                  <c:v>-0.13142386342411783</c:v>
                </c:pt>
                <c:pt idx="854">
                  <c:v>-0.13252623698340926</c:v>
                </c:pt>
                <c:pt idx="855">
                  <c:v>-0.13182159862041937</c:v>
                </c:pt>
                <c:pt idx="856">
                  <c:v>-0.13139724465909813</c:v>
                </c:pt>
                <c:pt idx="857">
                  <c:v>-0.1337945177349269</c:v>
                </c:pt>
                <c:pt idx="858">
                  <c:v>-0.13070681688411417</c:v>
                </c:pt>
                <c:pt idx="859">
                  <c:v>-0.1331763761286594</c:v>
                </c:pt>
                <c:pt idx="860">
                  <c:v>-0.13061661095522936</c:v>
                </c:pt>
                <c:pt idx="861">
                  <c:v>-0.13100843614060417</c:v>
                </c:pt>
                <c:pt idx="862">
                  <c:v>-0.13064381787540924</c:v>
                </c:pt>
                <c:pt idx="863">
                  <c:v>-0.13250072812412839</c:v>
                </c:pt>
                <c:pt idx="864">
                  <c:v>-0.13247187057488927</c:v>
                </c:pt>
                <c:pt idx="865">
                  <c:v>-0.13386638650318622</c:v>
                </c:pt>
                <c:pt idx="866">
                  <c:v>-0.13325376596651489</c:v>
                </c:pt>
                <c:pt idx="867">
                  <c:v>-0.13079439508749163</c:v>
                </c:pt>
                <c:pt idx="868">
                  <c:v>-0.13286551714405442</c:v>
                </c:pt>
                <c:pt idx="869">
                  <c:v>-0.13277712311254675</c:v>
                </c:pt>
                <c:pt idx="870">
                  <c:v>-0.13201785272255506</c:v>
                </c:pt>
                <c:pt idx="871">
                  <c:v>-0.13199328301431029</c:v>
                </c:pt>
                <c:pt idx="872">
                  <c:v>-0.13289753365579321</c:v>
                </c:pt>
                <c:pt idx="873">
                  <c:v>-0.13365059047089289</c:v>
                </c:pt>
                <c:pt idx="874">
                  <c:v>-0.13584604094310748</c:v>
                </c:pt>
                <c:pt idx="875">
                  <c:v>-0.13678875883056213</c:v>
                </c:pt>
                <c:pt idx="876">
                  <c:v>-0.13594336165242296</c:v>
                </c:pt>
                <c:pt idx="877">
                  <c:v>-0.13664900557104437</c:v>
                </c:pt>
                <c:pt idx="878">
                  <c:v>-0.1359305076158534</c:v>
                </c:pt>
                <c:pt idx="879">
                  <c:v>-0.1348775201188061</c:v>
                </c:pt>
                <c:pt idx="880">
                  <c:v>-0.1330527117591771</c:v>
                </c:pt>
                <c:pt idx="881">
                  <c:v>-0.13389309064555732</c:v>
                </c:pt>
                <c:pt idx="882">
                  <c:v>-0.13567848312186476</c:v>
                </c:pt>
                <c:pt idx="883">
                  <c:v>-0.1369558043876396</c:v>
                </c:pt>
                <c:pt idx="884">
                  <c:v>-0.13688899185663678</c:v>
                </c:pt>
                <c:pt idx="885">
                  <c:v>-0.13847393725353638</c:v>
                </c:pt>
                <c:pt idx="886">
                  <c:v>-0.13779292944779803</c:v>
                </c:pt>
                <c:pt idx="887">
                  <c:v>-0.13923951608212809</c:v>
                </c:pt>
                <c:pt idx="888">
                  <c:v>-0.14072390591624639</c:v>
                </c:pt>
                <c:pt idx="889">
                  <c:v>-0.13969313550676088</c:v>
                </c:pt>
                <c:pt idx="890">
                  <c:v>-0.13982894243474675</c:v>
                </c:pt>
                <c:pt idx="891">
                  <c:v>-0.14004431158019781</c:v>
                </c:pt>
                <c:pt idx="892">
                  <c:v>-0.13977584720032615</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-0.14230413658535224</c:v>
                </c:pt>
                <c:pt idx="901">
                  <c:v>-0.14247381935435038</c:v>
                </c:pt>
                <c:pt idx="902">
                  <c:v>-0.14314358580708136</c:v>
                </c:pt>
                <c:pt idx="903">
                  <c:v>-0.14346774468782553</c:v>
                </c:pt>
                <c:pt idx="904">
                  <c:v>-0.14370451509267923</c:v>
                </c:pt>
                <c:pt idx="905">
                  <c:v>-0.14439629941911394</c:v>
                </c:pt>
                <c:pt idx="906">
                  <c:v>-0.14376303653293135</c:v>
                </c:pt>
                <c:pt idx="907">
                  <c:v>-0.14179807648608295</c:v>
                </c:pt>
                <c:pt idx="908">
                  <c:v>-0.1403875475587455</c:v>
                </c:pt>
                <c:pt idx="909">
                  <c:v>-0.1401795113802819</c:v>
                </c:pt>
                <c:pt idx="910">
                  <c:v>-0.14096583690847814</c:v>
                </c:pt>
                <c:pt idx="911">
                  <c:v>-0.14115176034951554</c:v>
                </c:pt>
                <c:pt idx="912">
                  <c:v>-0.14050970359478754</c:v>
                </c:pt>
                <c:pt idx="913">
                  <c:v>-0.14069686026441275</c:v>
                </c:pt>
                <c:pt idx="914">
                  <c:v>-0.14082615953995514</c:v>
                </c:pt>
                <c:pt idx="915">
                  <c:v>-0.14212418955983713</c:v>
                </c:pt>
                <c:pt idx="916">
                  <c:v>-0.14178738534276658</c:v>
                </c:pt>
                <c:pt idx="917">
                  <c:v>-0.14244647962493678</c:v>
                </c:pt>
                <c:pt idx="918">
                  <c:v>-0.14430324757803709</c:v>
                </c:pt>
                <c:pt idx="919">
                  <c:v>-0.14230115786396885</c:v>
                </c:pt>
                <c:pt idx="920">
                  <c:v>-0.14047597953575064</c:v>
                </c:pt>
                <c:pt idx="921">
                  <c:v>-0.14061117933583489</c:v>
                </c:pt>
                <c:pt idx="922">
                  <c:v>-0.13958372915716671</c:v>
                </c:pt>
                <c:pt idx="923">
                  <c:v>-0.13869179182893276</c:v>
                </c:pt>
                <c:pt idx="924">
                  <c:v>-0.13866209947879329</c:v>
                </c:pt>
                <c:pt idx="925">
                  <c:v>-0.13828282476602288</c:v>
                </c:pt>
                <c:pt idx="926">
                  <c:v>-0.13770056062564601</c:v>
                </c:pt>
                <c:pt idx="927">
                  <c:v>-0.13655993800699673</c:v>
                </c:pt>
                <c:pt idx="928">
                  <c:v>-0.13686338813361942</c:v>
                </c:pt>
                <c:pt idx="929">
                  <c:v>-0.13615801931985055</c:v>
                </c:pt>
                <c:pt idx="930">
                  <c:v>-0.13540805506258385</c:v>
                </c:pt>
                <c:pt idx="931">
                  <c:v>-0.13489871267799464</c:v>
                </c:pt>
                <c:pt idx="932">
                  <c:v>-0.13262328258785774</c:v>
                </c:pt>
                <c:pt idx="933">
                  <c:v>-0.13126179821331618</c:v>
                </c:pt>
                <c:pt idx="934">
                  <c:v>-0.13155502202893388</c:v>
                </c:pt>
                <c:pt idx="935">
                  <c:v>-0.13231248052150596</c:v>
                </c:pt>
                <c:pt idx="936">
                  <c:v>-0.13276736163386721</c:v>
                </c:pt>
                <c:pt idx="937">
                  <c:v>-0.13234488597457528</c:v>
                </c:pt>
                <c:pt idx="938">
                  <c:v>-0.13380452585933256</c:v>
                </c:pt>
                <c:pt idx="939">
                  <c:v>-0.13493908668507976</c:v>
                </c:pt>
                <c:pt idx="940">
                  <c:v>-0.1341337694364455</c:v>
                </c:pt>
                <c:pt idx="941">
                  <c:v>-0.13407674684324888</c:v>
                </c:pt>
                <c:pt idx="942">
                  <c:v>-0.13529914200447032</c:v>
                </c:pt>
                <c:pt idx="943">
                  <c:v>-0.13717995791526505</c:v>
                </c:pt>
                <c:pt idx="944">
                  <c:v>-0.13777600575684801</c:v>
                </c:pt>
                <c:pt idx="945">
                  <c:v>-0.13700443153999245</c:v>
                </c:pt>
                <c:pt idx="946">
                  <c:v>-0.13586898848144824</c:v>
                </c:pt>
                <c:pt idx="947">
                  <c:v>-0.13608331412579844</c:v>
                </c:pt>
                <c:pt idx="948">
                  <c:v>-0.13551951995529521</c:v>
                </c:pt>
                <c:pt idx="949">
                  <c:v>-0.13354987363977955</c:v>
                </c:pt>
                <c:pt idx="950">
                  <c:v>-0.1338213546865461</c:v>
                </c:pt>
                <c:pt idx="951">
                  <c:v>-0.13377442559510661</c:v>
                </c:pt>
                <c:pt idx="952">
                  <c:v>-0.13413156859770936</c:v>
                </c:pt>
                <c:pt idx="953">
                  <c:v>-0.13523305043786146</c:v>
                </c:pt>
                <c:pt idx="954">
                  <c:v>-0.1358907881685667</c:v>
                </c:pt>
                <c:pt idx="955">
                  <c:v>-0.1344920792630262</c:v>
                </c:pt>
                <c:pt idx="956">
                  <c:v>-0.13275269569989234</c:v>
                </c:pt>
                <c:pt idx="957">
                  <c:v>-0.1318063729903827</c:v>
                </c:pt>
                <c:pt idx="958">
                  <c:v>-0.13307520395157718</c:v>
                </c:pt>
                <c:pt idx="959">
                  <c:v>-0.13481433138262852</c:v>
                </c:pt>
                <c:pt idx="960">
                  <c:v>-0.13573068663714594</c:v>
                </c:pt>
                <c:pt idx="961">
                  <c:v>-0.13634223521356148</c:v>
                </c:pt>
                <c:pt idx="962">
                  <c:v>-0.1366720954050038</c:v>
                </c:pt>
                <c:pt idx="963">
                  <c:v>-0.13601517350244319</c:v>
                </c:pt>
                <c:pt idx="964">
                  <c:v>-0.13768427252175286</c:v>
                </c:pt>
                <c:pt idx="965">
                  <c:v>-0.13872260357119623</c:v>
                </c:pt>
                <c:pt idx="966">
                  <c:v>-0.13712019376004039</c:v>
                </c:pt>
                <c:pt idx="967">
                  <c:v>-0.13528764451935166</c:v>
                </c:pt>
                <c:pt idx="968">
                  <c:v>-0.13532076145045835</c:v>
                </c:pt>
                <c:pt idx="969">
                  <c:v>-0.13589695431156201</c:v>
                </c:pt>
                <c:pt idx="970">
                  <c:v>-0.13660456190957848</c:v>
                </c:pt>
                <c:pt idx="971">
                  <c:v>-0.13546547608349624</c:v>
                </c:pt>
                <c:pt idx="972">
                  <c:v>-0.13376544199907422</c:v>
                </c:pt>
                <c:pt idx="973">
                  <c:v>-0.1348028433838806</c:v>
                </c:pt>
                <c:pt idx="974">
                  <c:v>-0.13500732217217154</c:v>
                </c:pt>
                <c:pt idx="975">
                  <c:v>-0.13536597350821469</c:v>
                </c:pt>
                <c:pt idx="976">
                  <c:v>-0.13612613561733161</c:v>
                </c:pt>
                <c:pt idx="977">
                  <c:v>-0.13712336220891069</c:v>
                </c:pt>
                <c:pt idx="978">
                  <c:v>-0.13695396403112176</c:v>
                </c:pt>
                <c:pt idx="979">
                  <c:v>-0.13689365915256246</c:v>
                </c:pt>
                <c:pt idx="980">
                  <c:v>-0.13685037282870383</c:v>
                </c:pt>
                <c:pt idx="981">
                  <c:v>-0.13754995495445144</c:v>
                </c:pt>
                <c:pt idx="982">
                  <c:v>-0.13800960771283144</c:v>
                </c:pt>
                <c:pt idx="983">
                  <c:v>-0.13709302478534371</c:v>
                </c:pt>
                <c:pt idx="984">
                  <c:v>-0.13549837482800348</c:v>
                </c:pt>
                <c:pt idx="985">
                  <c:v>-0.13384506113477818</c:v>
                </c:pt>
                <c:pt idx="986">
                  <c:v>-0.13480950281832804</c:v>
                </c:pt>
                <c:pt idx="987">
                  <c:v>-0.13470912749666303</c:v>
                </c:pt>
                <c:pt idx="988">
                  <c:v>-0.13371742197466574</c:v>
                </c:pt>
                <c:pt idx="989">
                  <c:v>-0.13474884694394973</c:v>
                </c:pt>
                <c:pt idx="990">
                  <c:v>-0.13603928786476172</c:v>
                </c:pt>
                <c:pt idx="991">
                  <c:v>-0.13884352637862207</c:v>
                </c:pt>
                <c:pt idx="992">
                  <c:v>-0.13910861360940885</c:v>
                </c:pt>
                <c:pt idx="993">
                  <c:v>-0.13838657723677267</c:v>
                </c:pt>
                <c:pt idx="994">
                  <c:v>-0.13875806363662946</c:v>
                </c:pt>
                <c:pt idx="995">
                  <c:v>-0.13917851869828715</c:v>
                </c:pt>
                <c:pt idx="996">
                  <c:v>-0.13907906355487398</c:v>
                </c:pt>
                <c:pt idx="997">
                  <c:v>-0.13966194430955167</c:v>
                </c:pt>
                <c:pt idx="998">
                  <c:v>-0.13831708006196675</c:v>
                </c:pt>
                <c:pt idx="999">
                  <c:v>-0.14014470587463279</c:v>
                </c:pt>
                <c:pt idx="1000">
                  <c:v>-0.14148297709239449</c:v>
                </c:pt>
                <c:pt idx="1001">
                  <c:v>-0.14200199557831189</c:v>
                </c:pt>
                <c:pt idx="1002">
                  <c:v>-0.14036581427626521</c:v>
                </c:pt>
                <c:pt idx="1003">
                  <c:v>-0.14099754036988091</c:v>
                </c:pt>
                <c:pt idx="1004">
                  <c:v>-0.14145088468966094</c:v>
                </c:pt>
                <c:pt idx="1005">
                  <c:v>-0.14015737967010011</c:v>
                </c:pt>
                <c:pt idx="1006">
                  <c:v>-0.14059869526784041</c:v>
                </c:pt>
                <c:pt idx="1007">
                  <c:v>-0.13959523612865615</c:v>
                </c:pt>
                <c:pt idx="1008">
                  <c:v>-0.14059392362180745</c:v>
                </c:pt>
                <c:pt idx="1009">
                  <c:v>-0.14018012799456867</c:v>
                </c:pt>
                <c:pt idx="1010">
                  <c:v>-0.14054449012768097</c:v>
                </c:pt>
                <c:pt idx="1011">
                  <c:v>-0.14086241646080572</c:v>
                </c:pt>
                <c:pt idx="1012">
                  <c:v>-0.14191802219701807</c:v>
                </c:pt>
                <c:pt idx="1013">
                  <c:v>-0.14190733105368741</c:v>
                </c:pt>
                <c:pt idx="1014">
                  <c:v>-0.14130407356800845</c:v>
                </c:pt>
                <c:pt idx="1015">
                  <c:v>-0.14293347211274474</c:v>
                </c:pt>
                <c:pt idx="1016">
                  <c:v>-0.14413604075261338</c:v>
                </c:pt>
                <c:pt idx="1017">
                  <c:v>-0.14422046947986195</c:v>
                </c:pt>
                <c:pt idx="1018">
                  <c:v>-0.14375990602957245</c:v>
                </c:pt>
                <c:pt idx="1019">
                  <c:v>-0.14409239394653645</c:v>
                </c:pt>
                <c:pt idx="1020">
                  <c:v>-0.14319611185908343</c:v>
                </c:pt>
                <c:pt idx="1021">
                  <c:v>-0.14402314341745645</c:v>
                </c:pt>
                <c:pt idx="1022">
                  <c:v>-0.14352828672572576</c:v>
                </c:pt>
                <c:pt idx="1023">
                  <c:v>-0.14294784396912527</c:v>
                </c:pt>
                <c:pt idx="1024">
                  <c:v>-0.14211861157203043</c:v>
                </c:pt>
                <c:pt idx="1025">
                  <c:v>-0.1408535751603637</c:v>
                </c:pt>
                <c:pt idx="1026">
                  <c:v>-0.14012588490892597</c:v>
                </c:pt>
                <c:pt idx="1027">
                  <c:v>-0.13942550592778957</c:v>
                </c:pt>
                <c:pt idx="1028">
                  <c:v>-0.13629399700256789</c:v>
                </c:pt>
                <c:pt idx="1029">
                  <c:v>-0.13645677369140691</c:v>
                </c:pt>
                <c:pt idx="1030">
                  <c:v>-0.13521656312011038</c:v>
                </c:pt>
                <c:pt idx="1031">
                  <c:v>-0.13562267478451412</c:v>
                </c:pt>
                <c:pt idx="1032">
                  <c:v>-0.13471806366081296</c:v>
                </c:pt>
                <c:pt idx="1033">
                  <c:v>-0.13372122601056441</c:v>
                </c:pt>
                <c:pt idx="1034">
                  <c:v>-0.13343102834821252</c:v>
                </c:pt>
                <c:pt idx="1035">
                  <c:v>-0.13168242402969094</c:v>
                </c:pt>
                <c:pt idx="1036">
                  <c:v>-0.13315036449156992</c:v>
                </c:pt>
                <c:pt idx="1037">
                  <c:v>-0.13492277012207415</c:v>
                </c:pt>
                <c:pt idx="1038">
                  <c:v>-0.13459573687005391</c:v>
                </c:pt>
                <c:pt idx="1039">
                  <c:v>-0.13446056552911045</c:v>
                </c:pt>
                <c:pt idx="1040">
                  <c:v>-0.13540364389875492</c:v>
                </c:pt>
                <c:pt idx="1041">
                  <c:v>-0.1353252674780237</c:v>
                </c:pt>
                <c:pt idx="1042">
                  <c:v>-0.13461449143113677</c:v>
                </c:pt>
                <c:pt idx="1043">
                  <c:v>-0.13453769923485476</c:v>
                </c:pt>
                <c:pt idx="1044">
                  <c:v>-0.13130484737781956</c:v>
                </c:pt>
                <c:pt idx="1045">
                  <c:v>-0.13195054690011432</c:v>
                </c:pt>
                <c:pt idx="1046">
                  <c:v>-0.13212161467970412</c:v>
                </c:pt>
                <c:pt idx="1047">
                  <c:v>-0.13238127570464536</c:v>
                </c:pt>
                <c:pt idx="1048">
                  <c:v>-0.13228386961799291</c:v>
                </c:pt>
                <c:pt idx="1049">
                  <c:v>-0.13148316274703126</c:v>
                </c:pt>
                <c:pt idx="1050">
                  <c:v>-0.13186478059417092</c:v>
                </c:pt>
                <c:pt idx="1051">
                  <c:v>-0.12994040325463629</c:v>
                </c:pt>
                <c:pt idx="1052">
                  <c:v>-0.12721672302748743</c:v>
                </c:pt>
                <c:pt idx="1053">
                  <c:v>-0.12757647478289871</c:v>
                </c:pt>
                <c:pt idx="1054">
                  <c:v>-0.12679750119443162</c:v>
                </c:pt>
                <c:pt idx="1055">
                  <c:v>-0.12587967555195687</c:v>
                </c:pt>
                <c:pt idx="1056">
                  <c:v>-0.12666327849086656</c:v>
                </c:pt>
                <c:pt idx="1057">
                  <c:v>-0.12815272456225557</c:v>
                </c:pt>
                <c:pt idx="1058">
                  <c:v>-0.12608230449734498</c:v>
                </c:pt>
                <c:pt idx="1059">
                  <c:v>-0.12530533253375609</c:v>
                </c:pt>
                <c:pt idx="1060">
                  <c:v>-0.12544450712447036</c:v>
                </c:pt>
                <c:pt idx="1061">
                  <c:v>-0.12480502117705329</c:v>
                </c:pt>
                <c:pt idx="1062">
                  <c:v>-0.12501625426349966</c:v>
                </c:pt>
                <c:pt idx="1063">
                  <c:v>-0.12363451648077729</c:v>
                </c:pt>
                <c:pt idx="1064">
                  <c:v>-0.12378128965696079</c:v>
                </c:pt>
                <c:pt idx="1065">
                  <c:v>-0.12440946784673201</c:v>
                </c:pt>
                <c:pt idx="1066">
                  <c:v>-0.12538845214139377</c:v>
                </c:pt>
                <c:pt idx="1067">
                  <c:v>-0.125264142698498</c:v>
                </c:pt>
                <c:pt idx="1068">
                  <c:v>-0.12449069966599778</c:v>
                </c:pt>
                <c:pt idx="1069">
                  <c:v>-0.12224840547972349</c:v>
                </c:pt>
                <c:pt idx="1070">
                  <c:v>-0.12079660133977657</c:v>
                </c:pt>
                <c:pt idx="1071">
                  <c:v>-0.11954922855622391</c:v>
                </c:pt>
                <c:pt idx="1072">
                  <c:v>-0.11795280464696134</c:v>
                </c:pt>
                <c:pt idx="1073">
                  <c:v>-0.11874813274393153</c:v>
                </c:pt>
                <c:pt idx="1074">
                  <c:v>-0.11905016940086455</c:v>
                </c:pt>
                <c:pt idx="1075">
                  <c:v>-0.11905821384590354</c:v>
                </c:pt>
                <c:pt idx="1076">
                  <c:v>-0.12075349525700574</c:v>
                </c:pt>
                <c:pt idx="1077">
                  <c:v>-0.11977623748236971</c:v>
                </c:pt>
                <c:pt idx="1078">
                  <c:v>-0.11855356721633825</c:v>
                </c:pt>
                <c:pt idx="1079">
                  <c:v>-0.11805623458103304</c:v>
                </c:pt>
                <c:pt idx="1080">
                  <c:v>-0.11719540307262837</c:v>
                </c:pt>
                <c:pt idx="1081">
                  <c:v>-0.11769949949248823</c:v>
                </c:pt>
                <c:pt idx="1082">
                  <c:v>-0.11924565510673804</c:v>
                </c:pt>
                <c:pt idx="1083">
                  <c:v>-0.11791879599671518</c:v>
                </c:pt>
                <c:pt idx="1084">
                  <c:v>-0.11895540052611867</c:v>
                </c:pt>
                <c:pt idx="1085">
                  <c:v>-0.12009242780908383</c:v>
                </c:pt>
                <c:pt idx="1086">
                  <c:v>-0.11985629299130096</c:v>
                </c:pt>
                <c:pt idx="1087">
                  <c:v>-0.11845348597225326</c:v>
                </c:pt>
                <c:pt idx="1088">
                  <c:v>-0.11772509372913478</c:v>
                </c:pt>
                <c:pt idx="1089">
                  <c:v>-0.11799167980697692</c:v>
                </c:pt>
                <c:pt idx="1090">
                  <c:v>-0.11725746293033978</c:v>
                </c:pt>
                <c:pt idx="1091">
                  <c:v>-0.11533026813776809</c:v>
                </c:pt>
                <c:pt idx="1092">
                  <c:v>-0.11421933786925817</c:v>
                </c:pt>
                <c:pt idx="1093">
                  <c:v>-0.11591434417553614</c:v>
                </c:pt>
                <c:pt idx="1094">
                  <c:v>-0.11653642262695035</c:v>
                </c:pt>
                <c:pt idx="1095">
                  <c:v>-0.11797451895668593</c:v>
                </c:pt>
                <c:pt idx="1096">
                  <c:v>-0.11711457916744906</c:v>
                </c:pt>
                <c:pt idx="1097">
                  <c:v>-0.11665338961650207</c:v>
                </c:pt>
                <c:pt idx="1098">
                  <c:v>-0.11520732473270809</c:v>
                </c:pt>
                <c:pt idx="1099">
                  <c:v>-0.11630362701274065</c:v>
                </c:pt>
                <c:pt idx="1100">
                  <c:v>-0.11692075357700563</c:v>
                </c:pt>
                <c:pt idx="1101">
                  <c:v>-0.11722359657569828</c:v>
                </c:pt>
                <c:pt idx="1102">
                  <c:v>-0.11674728574483596</c:v>
                </c:pt>
                <c:pt idx="1103">
                  <c:v>-0.11679437610462173</c:v>
                </c:pt>
                <c:pt idx="1104">
                  <c:v>-0.11718578388953921</c:v>
                </c:pt>
                <c:pt idx="1105">
                  <c:v>-0.11584147933801603</c:v>
                </c:pt>
                <c:pt idx="1106">
                  <c:v>-0.11525904444292223</c:v>
                </c:pt>
                <c:pt idx="1107">
                  <c:v>-0.11525214784913373</c:v>
                </c:pt>
                <c:pt idx="1108">
                  <c:v>-0.11462027945991345</c:v>
                </c:pt>
                <c:pt idx="1109">
                  <c:v>-0.11564073818104249</c:v>
                </c:pt>
                <c:pt idx="1110">
                  <c:v>-0.11551676076123846</c:v>
                </c:pt>
                <c:pt idx="1111">
                  <c:v>-0.1156465248690921</c:v>
                </c:pt>
                <c:pt idx="1112">
                  <c:v>-0.11518178741431487</c:v>
                </c:pt>
                <c:pt idx="1113">
                  <c:v>-0.11468275671806796</c:v>
                </c:pt>
                <c:pt idx="1114">
                  <c:v>-0.11231118222902123</c:v>
                </c:pt>
                <c:pt idx="1115">
                  <c:v>-0.11181199026441391</c:v>
                </c:pt>
                <c:pt idx="1116">
                  <c:v>-0.11135747912067014</c:v>
                </c:pt>
                <c:pt idx="1117">
                  <c:v>-0.11219255512405368</c:v>
                </c:pt>
                <c:pt idx="1118">
                  <c:v>-0.11079315371323169</c:v>
                </c:pt>
                <c:pt idx="1119">
                  <c:v>-0.11035387768585281</c:v>
                </c:pt>
                <c:pt idx="1120">
                  <c:v>-0.1108068520370864</c:v>
                </c:pt>
                <c:pt idx="1121">
                  <c:v>-0.11112119252086927</c:v>
                </c:pt>
                <c:pt idx="1122">
                  <c:v>-0.11213987729009034</c:v>
                </c:pt>
                <c:pt idx="1123">
                  <c:v>-0.11076079569204464</c:v>
                </c:pt>
                <c:pt idx="1124">
                  <c:v>-0.10894913544656507</c:v>
                </c:pt>
                <c:pt idx="1125">
                  <c:v>-0.10819338450127707</c:v>
                </c:pt>
                <c:pt idx="1126">
                  <c:v>-0.10816732543231924</c:v>
                </c:pt>
                <c:pt idx="1127">
                  <c:v>-0.10719878563526211</c:v>
                </c:pt>
                <c:pt idx="1128">
                  <c:v>-0.10794172997586318</c:v>
                </c:pt>
                <c:pt idx="1129">
                  <c:v>-0.10837258210327153</c:v>
                </c:pt>
                <c:pt idx="1130">
                  <c:v>-0.10884348570101568</c:v>
                </c:pt>
                <c:pt idx="1131">
                  <c:v>-0.1073403507921995</c:v>
                </c:pt>
                <c:pt idx="1132">
                  <c:v>-0.1074227304626732</c:v>
                </c:pt>
                <c:pt idx="1133">
                  <c:v>-0.10744087789583999</c:v>
                </c:pt>
                <c:pt idx="1134">
                  <c:v>-0.10757431323037282</c:v>
                </c:pt>
                <c:pt idx="1135">
                  <c:v>-0.10777640145245475</c:v>
                </c:pt>
                <c:pt idx="1136">
                  <c:v>-0.10917972073566776</c:v>
                </c:pt>
                <c:pt idx="1137">
                  <c:v>-0.10871664339632053</c:v>
                </c:pt>
                <c:pt idx="1138">
                  <c:v>-0.10810530352010519</c:v>
                </c:pt>
                <c:pt idx="1139">
                  <c:v>-0.11153468458411456</c:v>
                </c:pt>
                <c:pt idx="1140">
                  <c:v>-0.11017906278860323</c:v>
                </c:pt>
                <c:pt idx="1141">
                  <c:v>-0.10997950742834919</c:v>
                </c:pt>
                <c:pt idx="1142">
                  <c:v>-0.10947660629157957</c:v>
                </c:pt>
                <c:pt idx="1143">
                  <c:v>-0.1082800899582424</c:v>
                </c:pt>
                <c:pt idx="1144">
                  <c:v>-0.10651817625722516</c:v>
                </c:pt>
                <c:pt idx="1145">
                  <c:v>-0.10151334565651385</c:v>
                </c:pt>
                <c:pt idx="1146">
                  <c:v>-0.10073198150183772</c:v>
                </c:pt>
                <c:pt idx="1147">
                  <c:v>-0.10122893468221153</c:v>
                </c:pt>
                <c:pt idx="1148">
                  <c:v>-0.10418932839596093</c:v>
                </c:pt>
                <c:pt idx="1149">
                  <c:v>-0.10484655386247256</c:v>
                </c:pt>
                <c:pt idx="1150">
                  <c:v>-0.10529582852788624</c:v>
                </c:pt>
                <c:pt idx="1151">
                  <c:v>-0.10625416098667993</c:v>
                </c:pt>
                <c:pt idx="1152">
                  <c:v>-0.10738950918145919</c:v>
                </c:pt>
                <c:pt idx="1153">
                  <c:v>-0.10836947057262594</c:v>
                </c:pt>
                <c:pt idx="1154">
                  <c:v>-0.10907565521456776</c:v>
                </c:pt>
                <c:pt idx="1155">
                  <c:v>-0.10984920259718937</c:v>
                </c:pt>
                <c:pt idx="1156">
                  <c:v>-0.1086336186524193</c:v>
                </c:pt>
                <c:pt idx="1157">
                  <c:v>-0.10974439713892536</c:v>
                </c:pt>
                <c:pt idx="1158">
                  <c:v>-0.10805849775154286</c:v>
                </c:pt>
                <c:pt idx="1159">
                  <c:v>-0.10778869579294791</c:v>
                </c:pt>
                <c:pt idx="1160">
                  <c:v>-0.10816031500203849</c:v>
                </c:pt>
                <c:pt idx="1161">
                  <c:v>-0.10744252852489922</c:v>
                </c:pt>
                <c:pt idx="1162">
                  <c:v>-0.10770333740107677</c:v>
                </c:pt>
                <c:pt idx="1163">
                  <c:v>-0.10718301928193347</c:v>
                </c:pt>
                <c:pt idx="1164">
                  <c:v>-0.10697328504254247</c:v>
                </c:pt>
                <c:pt idx="1165">
                  <c:v>-0.10643962908176263</c:v>
                </c:pt>
                <c:pt idx="1166">
                  <c:v>-0.10563820124640703</c:v>
                </c:pt>
                <c:pt idx="1167">
                  <c:v>-0.10482305611445497</c:v>
                </c:pt>
                <c:pt idx="1168">
                  <c:v>-0.10530373067729216</c:v>
                </c:pt>
                <c:pt idx="1169">
                  <c:v>-0.10475235417017359</c:v>
                </c:pt>
                <c:pt idx="1170">
                  <c:v>-0.10528701568658506</c:v>
                </c:pt>
                <c:pt idx="1171">
                  <c:v>-0.1046137108163947</c:v>
                </c:pt>
                <c:pt idx="1172">
                  <c:v>-0.10359088050181246</c:v>
                </c:pt>
                <c:pt idx="1173">
                  <c:v>-0.10322003917536907</c:v>
                </c:pt>
                <c:pt idx="1174">
                  <c:v>-0.10332796565063518</c:v>
                </c:pt>
                <c:pt idx="1175">
                  <c:v>-0.10543304892559041</c:v>
                </c:pt>
                <c:pt idx="1176">
                  <c:v>-0.10401034898059439</c:v>
                </c:pt>
                <c:pt idx="1177">
                  <c:v>-0.10366784345282556</c:v>
                </c:pt>
                <c:pt idx="1178">
                  <c:v>-0.10438196818967069</c:v>
                </c:pt>
                <c:pt idx="1179">
                  <c:v>-0.10424673044411753</c:v>
                </c:pt>
                <c:pt idx="1180">
                  <c:v>-0.10323552093750271</c:v>
                </c:pt>
                <c:pt idx="1181">
                  <c:v>-0.10181487004925316</c:v>
                </c:pt>
                <c:pt idx="1182">
                  <c:v>-0.10149888842276762</c:v>
                </c:pt>
                <c:pt idx="1183">
                  <c:v>-9.8590309282968774E-2</c:v>
                </c:pt>
                <c:pt idx="1184">
                  <c:v>-9.6950447267858023E-2</c:v>
                </c:pt>
                <c:pt idx="1185">
                  <c:v>-9.7583264294470964E-2</c:v>
                </c:pt>
                <c:pt idx="1186">
                  <c:v>-9.6717386035180666E-2</c:v>
                </c:pt>
                <c:pt idx="1187">
                  <c:v>-9.6099775665862835E-2</c:v>
                </c:pt>
                <c:pt idx="1188">
                  <c:v>-9.4249989683888188E-2</c:v>
                </c:pt>
                <c:pt idx="1189">
                  <c:v>-9.4867960535424414E-2</c:v>
                </c:pt>
                <c:pt idx="1190">
                  <c:v>-9.5141187074972294E-2</c:v>
                </c:pt>
                <c:pt idx="1191">
                  <c:v>-9.5395782376286362E-2</c:v>
                </c:pt>
                <c:pt idx="1192">
                  <c:v>-9.6124867124700655E-2</c:v>
                </c:pt>
                <c:pt idx="1193">
                  <c:v>-9.5805062489546414E-2</c:v>
                </c:pt>
                <c:pt idx="1194">
                  <c:v>-9.6258368863843272E-2</c:v>
                </c:pt>
                <c:pt idx="1195">
                  <c:v>-9.6201384216143979E-2</c:v>
                </c:pt>
                <c:pt idx="1196">
                  <c:v>-9.8247263031908005E-2</c:v>
                </c:pt>
                <c:pt idx="1197">
                  <c:v>-9.8620988215998337E-2</c:v>
                </c:pt>
                <c:pt idx="1198">
                  <c:v>-0.10021580892806985</c:v>
                </c:pt>
                <c:pt idx="1199">
                  <c:v>-9.9371275009943361E-2</c:v>
                </c:pt>
                <c:pt idx="1200">
                  <c:v>-9.793227747468336E-2</c:v>
                </c:pt>
                <c:pt idx="1201">
                  <c:v>-9.922543149841094E-2</c:v>
                </c:pt>
                <c:pt idx="1202">
                  <c:v>-9.9030315761126572E-2</c:v>
                </c:pt>
                <c:pt idx="1203">
                  <c:v>-9.8465762680717744E-2</c:v>
                </c:pt>
                <c:pt idx="1204">
                  <c:v>-9.9437935758970766E-2</c:v>
                </c:pt>
                <c:pt idx="1205">
                  <c:v>-0.10187168394223538</c:v>
                </c:pt>
                <c:pt idx="1206">
                  <c:v>-0.10188593247573863</c:v>
                </c:pt>
                <c:pt idx="1207">
                  <c:v>-0.10124599118236688</c:v>
                </c:pt>
                <c:pt idx="1208">
                  <c:v>-0.10142498008411852</c:v>
                </c:pt>
                <c:pt idx="1209">
                  <c:v>-0.10175132083084293</c:v>
                </c:pt>
                <c:pt idx="1210">
                  <c:v>-0.10048693897900307</c:v>
                </c:pt>
                <c:pt idx="1211">
                  <c:v>-0.10037052219914241</c:v>
                </c:pt>
                <c:pt idx="1212">
                  <c:v>-9.9673947253918996E-2</c:v>
                </c:pt>
                <c:pt idx="1213">
                  <c:v>-9.8837362917080993E-2</c:v>
                </c:pt>
                <c:pt idx="1214">
                  <c:v>-0.10112007854229436</c:v>
                </c:pt>
                <c:pt idx="1215">
                  <c:v>-0.10345502614194402</c:v>
                </c:pt>
                <c:pt idx="1216">
                  <c:v>-0.1040827205266624</c:v>
                </c:pt>
                <c:pt idx="1217">
                  <c:v>-0.10466825746601677</c:v>
                </c:pt>
                <c:pt idx="1218">
                  <c:v>-0.10265934704912638</c:v>
                </c:pt>
                <c:pt idx="1219">
                  <c:v>-0.10376962275783801</c:v>
                </c:pt>
                <c:pt idx="1220">
                  <c:v>-0.10567661157411128</c:v>
                </c:pt>
                <c:pt idx="1221">
                  <c:v>-0.10477117513588047</c:v>
                </c:pt>
                <c:pt idx="1222">
                  <c:v>-0.10357818773360353</c:v>
                </c:pt>
                <c:pt idx="1223">
                  <c:v>-0.10292237573679588</c:v>
                </c:pt>
                <c:pt idx="1224">
                  <c:v>-0.10244266878407871</c:v>
                </c:pt>
                <c:pt idx="1225">
                  <c:v>-0.10249290861997906</c:v>
                </c:pt>
                <c:pt idx="1226">
                  <c:v>-0.10076409287731285</c:v>
                </c:pt>
                <c:pt idx="1227">
                  <c:v>-0.10014531568400287</c:v>
                </c:pt>
                <c:pt idx="1228">
                  <c:v>-9.9098484843594292E-2</c:v>
                </c:pt>
                <c:pt idx="1229">
                  <c:v>-0.10002123391407738</c:v>
                </c:pt>
                <c:pt idx="1230">
                  <c:v>-0.10088558486717147</c:v>
                </c:pt>
                <c:pt idx="1231">
                  <c:v>-0.1001584637981523</c:v>
                </c:pt>
                <c:pt idx="1232">
                  <c:v>-9.9455305309490524E-2</c:v>
                </c:pt>
                <c:pt idx="1233">
                  <c:v>-9.8095054163536657E-2</c:v>
                </c:pt>
                <c:pt idx="1234">
                  <c:v>-9.395038153867577E-2</c:v>
                </c:pt>
                <c:pt idx="1235">
                  <c:v>-9.4369726694594633E-2</c:v>
                </c:pt>
                <c:pt idx="1236">
                  <c:v>-9.4188887949940195E-2</c:v>
                </c:pt>
                <c:pt idx="1237">
                  <c:v>-9.2305577122814966E-2</c:v>
                </c:pt>
                <c:pt idx="1238">
                  <c:v>-9.3436618503858454E-2</c:v>
                </c:pt>
                <c:pt idx="1239">
                  <c:v>-9.427399969609955E-2</c:v>
                </c:pt>
                <c:pt idx="1240">
                  <c:v>-9.3098742326532216E-2</c:v>
                </c:pt>
                <c:pt idx="1241">
                  <c:v>-9.3411033753582715E-2</c:v>
                </c:pt>
                <c:pt idx="1242">
                  <c:v>-9.3765605948888789E-2</c:v>
                </c:pt>
                <c:pt idx="1243">
                  <c:v>-9.3674840323913683E-2</c:v>
                </c:pt>
                <c:pt idx="1244">
                  <c:v>-9.280726400369585E-2</c:v>
                </c:pt>
                <c:pt idx="1245">
                  <c:v>-9.3597697131784272E-2</c:v>
                </c:pt>
                <c:pt idx="1246">
                  <c:v>-9.5286651131544858E-2</c:v>
                </c:pt>
                <c:pt idx="1247">
                  <c:v>-9.7088976785158793E-2</c:v>
                </c:pt>
                <c:pt idx="1248">
                  <c:v>-9.6588902587797107E-2</c:v>
                </c:pt>
                <c:pt idx="1249">
                  <c:v>-9.5579580869582528E-2</c:v>
                </c:pt>
                <c:pt idx="1250">
                  <c:v>-9.5596817610854173E-2</c:v>
                </c:pt>
                <c:pt idx="1251">
                  <c:v>-9.5407962880301525E-2</c:v>
                </c:pt>
                <c:pt idx="1252">
                  <c:v>-9.5582237054259153E-2</c:v>
                </c:pt>
                <c:pt idx="1253">
                  <c:v>-9.5732975534687695E-2</c:v>
                </c:pt>
                <c:pt idx="1254">
                  <c:v>-9.4920268400812871E-2</c:v>
                </c:pt>
                <c:pt idx="1255">
                  <c:v>-9.5523744073105349E-2</c:v>
                </c:pt>
                <c:pt idx="1256">
                  <c:v>-9.720673114372852E-2</c:v>
                </c:pt>
                <c:pt idx="1257">
                  <c:v>-9.7683962152871159E-2</c:v>
                </c:pt>
                <c:pt idx="1258">
                  <c:v>-9.6051357213738683E-2</c:v>
                </c:pt>
                <c:pt idx="1259">
                  <c:v>-9.7422565121490876E-2</c:v>
                </c:pt>
                <c:pt idx="1260">
                  <c:v>-9.8649722442360172E-2</c:v>
                </c:pt>
                <c:pt idx="1261">
                  <c:v>-9.9054392177947759E-2</c:v>
                </c:pt>
                <c:pt idx="1262">
                  <c:v>-9.8942481425680753E-2</c:v>
                </c:pt>
                <c:pt idx="1263">
                  <c:v>-9.8851061240907284E-2</c:v>
                </c:pt>
                <c:pt idx="1264">
                  <c:v>-9.9310846808549527E-2</c:v>
                </c:pt>
                <c:pt idx="1265">
                  <c:v>-9.9272787476650137E-2</c:v>
                </c:pt>
                <c:pt idx="1266">
                  <c:v>-0.10046853541373939</c:v>
                </c:pt>
                <c:pt idx="1267">
                  <c:v>-0.10082949193861171</c:v>
                </c:pt>
                <c:pt idx="1268">
                  <c:v>-9.9858542602604045E-2</c:v>
                </c:pt>
                <c:pt idx="1269">
                  <c:v>-0.10147432820087945</c:v>
                </c:pt>
                <c:pt idx="1270">
                  <c:v>-9.9820122788528962E-2</c:v>
                </c:pt>
                <c:pt idx="1271">
                  <c:v>-9.9660950921745026E-2</c:v>
                </c:pt>
                <c:pt idx="1272">
                  <c:v>-9.7677710632495973E-2</c:v>
                </c:pt>
                <c:pt idx="1273">
                  <c:v>-9.6836041599274877E-2</c:v>
                </c:pt>
                <c:pt idx="1274">
                  <c:v>-9.6873503289586466E-2</c:v>
                </c:pt>
                <c:pt idx="1275">
                  <c:v>-9.7329352012067744E-2</c:v>
                </c:pt>
                <c:pt idx="1276">
                  <c:v>-9.8038420511656538E-2</c:v>
                </c:pt>
                <c:pt idx="1277">
                  <c:v>-9.9671556687710008E-2</c:v>
                </c:pt>
                <c:pt idx="1278">
                  <c:v>-9.9894173422768545E-2</c:v>
                </c:pt>
                <c:pt idx="1279">
                  <c:v>-0.10068932127865086</c:v>
                </c:pt>
                <c:pt idx="1280">
                  <c:v>-9.8259471995049877E-2</c:v>
                </c:pt>
                <c:pt idx="1281">
                  <c:v>-9.9548689173630606E-2</c:v>
                </c:pt>
                <c:pt idx="1282">
                  <c:v>-0.10026199808231696</c:v>
                </c:pt>
                <c:pt idx="1283">
                  <c:v>-0.10177211496232991</c:v>
                </c:pt>
                <c:pt idx="1284">
                  <c:v>-0.10390111338574567</c:v>
                </c:pt>
                <c:pt idx="1285">
                  <c:v>-0.10376064864817641</c:v>
                </c:pt>
                <c:pt idx="1286">
                  <c:v>-0.10497455350478904</c:v>
                </c:pt>
                <c:pt idx="1287">
                  <c:v>-0.10602039776233596</c:v>
                </c:pt>
                <c:pt idx="1288">
                  <c:v>-0.10581854669960933</c:v>
                </c:pt>
                <c:pt idx="1289">
                  <c:v>-0.10689692921943109</c:v>
                </c:pt>
                <c:pt idx="1290">
                  <c:v>-0.10590211216683092</c:v>
                </c:pt>
                <c:pt idx="1291">
                  <c:v>-0.1082044456131826</c:v>
                </c:pt>
                <c:pt idx="1292">
                  <c:v>-0.10934391089421068</c:v>
                </c:pt>
                <c:pt idx="1293">
                  <c:v>-0.10917352613354585</c:v>
                </c:pt>
                <c:pt idx="1294">
                  <c:v>-0.10876793621970648</c:v>
                </c:pt>
                <c:pt idx="1295">
                  <c:v>-0.10810181253452811</c:v>
                </c:pt>
                <c:pt idx="1296">
                  <c:v>-0.10601301736348037</c:v>
                </c:pt>
                <c:pt idx="1297">
                  <c:v>-0.10430636179012254</c:v>
                </c:pt>
                <c:pt idx="1298">
                  <c:v>-0.10571589464821329</c:v>
                </c:pt>
                <c:pt idx="1299">
                  <c:v>-0.10619990841465213</c:v>
                </c:pt>
                <c:pt idx="1300">
                  <c:v>-0.10484266444919399</c:v>
                </c:pt>
                <c:pt idx="1301">
                  <c:v>-0.10610872538921973</c:v>
                </c:pt>
                <c:pt idx="1302">
                  <c:v>-0.10696620820765196</c:v>
                </c:pt>
                <c:pt idx="1303">
                  <c:v>-0.10866434501730286</c:v>
                </c:pt>
                <c:pt idx="1304">
                  <c:v>-0.10761278047633034</c:v>
                </c:pt>
                <c:pt idx="1305">
                  <c:v>-0.10686555778113421</c:v>
                </c:pt>
                <c:pt idx="1306">
                  <c:v>-0.10715814600970933</c:v>
                </c:pt>
                <c:pt idx="1307">
                  <c:v>-0.10887001908866979</c:v>
                </c:pt>
                <c:pt idx="1308">
                  <c:v>-0.10895703759598516</c:v>
                </c:pt>
                <c:pt idx="1309">
                  <c:v>-0.10704936576078694</c:v>
                </c:pt>
                <c:pt idx="1310">
                  <c:v>-0.10819465567537639</c:v>
                </c:pt>
                <c:pt idx="1311">
                  <c:v>-0.10809554204141145</c:v>
                </c:pt>
                <c:pt idx="1312">
                  <c:v>-0.11166038852397264</c:v>
                </c:pt>
                <c:pt idx="1313">
                  <c:v>-0.11330119917647608</c:v>
                </c:pt>
                <c:pt idx="1314">
                  <c:v>-0.11282060050461955</c:v>
                </c:pt>
                <c:pt idx="1315">
                  <c:v>-0.11244702710251885</c:v>
                </c:pt>
                <c:pt idx="1316">
                  <c:v>-0.11305534082546841</c:v>
                </c:pt>
                <c:pt idx="1317">
                  <c:v>-0.11337236595306874</c:v>
                </c:pt>
                <c:pt idx="1318">
                  <c:v>-0.11435582781618336</c:v>
                </c:pt>
                <c:pt idx="1319">
                  <c:v>-0.11456759213956497</c:v>
                </c:pt>
                <c:pt idx="1320">
                  <c:v>-0.11727987923173092</c:v>
                </c:pt>
                <c:pt idx="1321">
                  <c:v>-0.11616794340760353</c:v>
                </c:pt>
                <c:pt idx="1322">
                  <c:v>-0.1164221687403284</c:v>
                </c:pt>
                <c:pt idx="1323">
                  <c:v>-0.116619115347774</c:v>
                </c:pt>
                <c:pt idx="1324">
                  <c:v>-0.11748150262147306</c:v>
                </c:pt>
                <c:pt idx="1325">
                  <c:v>-0.11884208579053278</c:v>
                </c:pt>
                <c:pt idx="1326">
                  <c:v>-0.11882186084147861</c:v>
                </c:pt>
                <c:pt idx="1327">
                  <c:v>-0.11771400415811688</c:v>
                </c:pt>
                <c:pt idx="1328">
                  <c:v>-0.1174743498956019</c:v>
                </c:pt>
                <c:pt idx="1329">
                  <c:v>-0.11713309656919083</c:v>
                </c:pt>
                <c:pt idx="1330">
                  <c:v>-0.11741789648483798</c:v>
                </c:pt>
                <c:pt idx="1331">
                  <c:v>-0.11700854048058323</c:v>
                </c:pt>
                <c:pt idx="1332">
                  <c:v>-0.1158610497272719</c:v>
                </c:pt>
                <c:pt idx="1333">
                  <c:v>-0.1152914593823624</c:v>
                </c:pt>
                <c:pt idx="1334">
                  <c:v>-0.11412447413079009</c:v>
                </c:pt>
                <c:pt idx="1335">
                  <c:v>-0.11498614044009517</c:v>
                </c:pt>
                <c:pt idx="1336">
                  <c:v>-0.11599849779794619</c:v>
                </c:pt>
                <c:pt idx="1337">
                  <c:v>-0.11480356568903005</c:v>
                </c:pt>
                <c:pt idx="1338">
                  <c:v>-0.11531535555808149</c:v>
                </c:pt>
                <c:pt idx="1339">
                  <c:v>-0.11612918208406597</c:v>
                </c:pt>
                <c:pt idx="1340">
                  <c:v>-0.1170161580387799</c:v>
                </c:pt>
                <c:pt idx="1341">
                  <c:v>-0.11676966410072964</c:v>
                </c:pt>
                <c:pt idx="1342">
                  <c:v>-0.11565615353853791</c:v>
                </c:pt>
                <c:pt idx="1343">
                  <c:v>-0.11571715092239289</c:v>
                </c:pt>
                <c:pt idx="1344">
                  <c:v>-0.11769364639982882</c:v>
                </c:pt>
                <c:pt idx="1345">
                  <c:v>-0.11858879012243051</c:v>
                </c:pt>
                <c:pt idx="1346">
                  <c:v>-0.11959949685123662</c:v>
                </c:pt>
                <c:pt idx="1347">
                  <c:v>-0.12073577471065286</c:v>
                </c:pt>
                <c:pt idx="1348">
                  <c:v>-0.1209650224210464</c:v>
                </c:pt>
                <c:pt idx="1349">
                  <c:v>-0.12338510073959696</c:v>
                </c:pt>
                <c:pt idx="1350">
                  <c:v>-0.12285154912893859</c:v>
                </c:pt>
                <c:pt idx="1351">
                  <c:v>-0.12152886402341778</c:v>
                </c:pt>
                <c:pt idx="1352">
                  <c:v>-0.12224181244988588</c:v>
                </c:pt>
                <c:pt idx="1353">
                  <c:v>-0.12345317495831414</c:v>
                </c:pt>
                <c:pt idx="1354">
                  <c:v>-0.12383557068810097</c:v>
                </c:pt>
                <c:pt idx="1355">
                  <c:v>-0.12448309159417191</c:v>
                </c:pt>
                <c:pt idx="1356">
                  <c:v>-0.12334673784374671</c:v>
                </c:pt>
                <c:pt idx="1357">
                  <c:v>-0.1227913486004866</c:v>
                </c:pt>
                <c:pt idx="1358">
                  <c:v>-0.12107035911624564</c:v>
                </c:pt>
                <c:pt idx="1359">
                  <c:v>-0.12010271103834216</c:v>
                </c:pt>
                <c:pt idx="1360">
                  <c:v>-0.11947724595145817</c:v>
                </c:pt>
                <c:pt idx="1361">
                  <c:v>-0.11925576758125095</c:v>
                </c:pt>
                <c:pt idx="1362">
                  <c:v>-0.11890422153922491</c:v>
                </c:pt>
                <c:pt idx="1363">
                  <c:v>-0.11902777207220089</c:v>
                </c:pt>
                <c:pt idx="1364">
                  <c:v>-0.11714943210496637</c:v>
                </c:pt>
                <c:pt idx="1365">
                  <c:v>-0.11692566751864319</c:v>
                </c:pt>
                <c:pt idx="1366">
                  <c:v>-0.11739562247905161</c:v>
                </c:pt>
                <c:pt idx="1367">
                  <c:v>-0.11863331916126188</c:v>
                </c:pt>
                <c:pt idx="1368">
                  <c:v>-0.11911258025439508</c:v>
                </c:pt>
                <c:pt idx="1369">
                  <c:v>-0.12032344947138546</c:v>
                </c:pt>
                <c:pt idx="1370">
                  <c:v>-0.12197067291258183</c:v>
                </c:pt>
                <c:pt idx="1371">
                  <c:v>-0.12133942113769082</c:v>
                </c:pt>
                <c:pt idx="1372">
                  <c:v>-0.12172028007489648</c:v>
                </c:pt>
                <c:pt idx="1373">
                  <c:v>-0.12326439611875628</c:v>
                </c:pt>
                <c:pt idx="1374">
                  <c:v>-0.122962093843384</c:v>
                </c:pt>
                <c:pt idx="1375">
                  <c:v>-0.12324881949291465</c:v>
                </c:pt>
                <c:pt idx="1376">
                  <c:v>-0.12260921970899119</c:v>
                </c:pt>
                <c:pt idx="1377">
                  <c:v>-0.12283248151749149</c:v>
                </c:pt>
                <c:pt idx="1378">
                  <c:v>-0.12182917416029684</c:v>
                </c:pt>
                <c:pt idx="1379">
                  <c:v>-0.12303049059880775</c:v>
                </c:pt>
                <c:pt idx="1380">
                  <c:v>-0.1231146631939595</c:v>
                </c:pt>
                <c:pt idx="1381">
                  <c:v>-0.12422284241404218</c:v>
                </c:pt>
                <c:pt idx="1382">
                  <c:v>-0.12534455868960487</c:v>
                </c:pt>
                <c:pt idx="1383">
                  <c:v>-0.12481253438514273</c:v>
                </c:pt>
                <c:pt idx="1384">
                  <c:v>-0.12516015306839279</c:v>
                </c:pt>
                <c:pt idx="1385">
                  <c:v>-0.12555320199601283</c:v>
                </c:pt>
                <c:pt idx="1386">
                  <c:v>-0.12449089887985565</c:v>
                </c:pt>
                <c:pt idx="1387">
                  <c:v>-0.12411507720713648</c:v>
                </c:pt>
                <c:pt idx="1388">
                  <c:v>-0.12068785903636581</c:v>
                </c:pt>
                <c:pt idx="1389">
                  <c:v>-0.12073066155514314</c:v>
                </c:pt>
                <c:pt idx="1390">
                  <c:v>-0.11984684456294303</c:v>
                </c:pt>
                <c:pt idx="1391">
                  <c:v>-0.11916941312011886</c:v>
                </c:pt>
                <c:pt idx="1392">
                  <c:v>-0.12014070396557491</c:v>
                </c:pt>
                <c:pt idx="1393">
                  <c:v>-0.12022050334240936</c:v>
                </c:pt>
                <c:pt idx="1394">
                  <c:v>-0.12006696638167118</c:v>
                </c:pt>
                <c:pt idx="1395">
                  <c:v>-0.11978342815375242</c:v>
                </c:pt>
                <c:pt idx="1396">
                  <c:v>-0.12005738514409353</c:v>
                </c:pt>
                <c:pt idx="1397">
                  <c:v>-0.11910208832493652</c:v>
                </c:pt>
                <c:pt idx="1398">
                  <c:v>-0.1192978870811317</c:v>
                </c:pt>
                <c:pt idx="1399">
                  <c:v>-0.1199466507021754</c:v>
                </c:pt>
                <c:pt idx="1400">
                  <c:v>-0.119808576530815</c:v>
                </c:pt>
                <c:pt idx="1401">
                  <c:v>-0.12039721551442994</c:v>
                </c:pt>
                <c:pt idx="1402">
                  <c:v>-0.1194557972601871</c:v>
                </c:pt>
                <c:pt idx="1403">
                  <c:v>-0.11965028689681392</c:v>
                </c:pt>
                <c:pt idx="1404">
                  <c:v>-0.11932793042710443</c:v>
                </c:pt>
                <c:pt idx="1405">
                  <c:v>-0.11847740112071391</c:v>
                </c:pt>
                <c:pt idx="1406">
                  <c:v>-0.11859152219808777</c:v>
                </c:pt>
                <c:pt idx="1407">
                  <c:v>-0.1180956884098521</c:v>
                </c:pt>
                <c:pt idx="1408">
                  <c:v>-0.1177675642248488</c:v>
                </c:pt>
                <c:pt idx="1409">
                  <c:v>-0.11731899155111591</c:v>
                </c:pt>
                <c:pt idx="1410">
                  <c:v>-0.11767571715326144</c:v>
                </c:pt>
                <c:pt idx="1411">
                  <c:v>-0.11747970969682341</c:v>
                </c:pt>
                <c:pt idx="1412">
                  <c:v>-0.11973241043520494</c:v>
                </c:pt>
                <c:pt idx="1413">
                  <c:v>-0.11820785529421586</c:v>
                </c:pt>
                <c:pt idx="1414">
                  <c:v>-0.11860679525997855</c:v>
                </c:pt>
                <c:pt idx="1415">
                  <c:v>-0.11852472863984076</c:v>
                </c:pt>
                <c:pt idx="1416">
                  <c:v>-0.11813895576096912</c:v>
                </c:pt>
                <c:pt idx="1417">
                  <c:v>-0.11757986683190325</c:v>
                </c:pt>
                <c:pt idx="1418">
                  <c:v>-0.11852035542150935</c:v>
                </c:pt>
                <c:pt idx="1419">
                  <c:v>-0.11828932427280847</c:v>
                </c:pt>
                <c:pt idx="1420">
                  <c:v>-0.11950660627852021</c:v>
                </c:pt>
                <c:pt idx="1421">
                  <c:v>-0.11917717297393444</c:v>
                </c:pt>
                <c:pt idx="1422">
                  <c:v>-0.12000041946913599</c:v>
                </c:pt>
                <c:pt idx="1423">
                  <c:v>-0.12050265655973649</c:v>
                </c:pt>
                <c:pt idx="1424">
                  <c:v>-0.12151123834080124</c:v>
                </c:pt>
                <c:pt idx="1425">
                  <c:v>-0.12228911150988608</c:v>
                </c:pt>
                <c:pt idx="1426">
                  <c:v>-0.12346754681469463</c:v>
                </c:pt>
                <c:pt idx="1427">
                  <c:v>-0.12410348485829562</c:v>
                </c:pt>
                <c:pt idx="1428">
                  <c:v>-0.12513644662016082</c:v>
                </c:pt>
                <c:pt idx="1429">
                  <c:v>-0.12592580778797924</c:v>
                </c:pt>
                <c:pt idx="1430">
                  <c:v>-0.12656428817976473</c:v>
                </c:pt>
                <c:pt idx="1431">
                  <c:v>-0.12528577163087107</c:v>
                </c:pt>
                <c:pt idx="1432">
                  <c:v>-0.12418751515784263</c:v>
                </c:pt>
                <c:pt idx="1433">
                  <c:v>-0.12387763326972845</c:v>
                </c:pt>
                <c:pt idx="1434">
                  <c:v>-0.12356573078400861</c:v>
                </c:pt>
                <c:pt idx="1435">
                  <c:v>-0.12425775226979852</c:v>
                </c:pt>
                <c:pt idx="1436">
                  <c:v>-0.12570393099005628</c:v>
                </c:pt>
                <c:pt idx="1437">
                  <c:v>-0.12590070684277072</c:v>
                </c:pt>
                <c:pt idx="1438">
                  <c:v>-0.12483440996321354</c:v>
                </c:pt>
                <c:pt idx="1439">
                  <c:v>-0.12411954528923279</c:v>
                </c:pt>
                <c:pt idx="1440">
                  <c:v>-0.12398116755390734</c:v>
                </c:pt>
                <c:pt idx="1441">
                  <c:v>-0.12456512026881236</c:v>
                </c:pt>
                <c:pt idx="1442">
                  <c:v>-0.12441452408400266</c:v>
                </c:pt>
                <c:pt idx="1443">
                  <c:v>-0.12532865952704242</c:v>
                </c:pt>
                <c:pt idx="1444">
                  <c:v>-0.1255772689264632</c:v>
                </c:pt>
                <c:pt idx="1445">
                  <c:v>-0.12623415288351225</c:v>
                </c:pt>
                <c:pt idx="1446">
                  <c:v>-0.12785948177388209</c:v>
                </c:pt>
                <c:pt idx="1447">
                  <c:v>-0.12751765926503822</c:v>
                </c:pt>
                <c:pt idx="1448">
                  <c:v>-0.12757687321060013</c:v>
                </c:pt>
                <c:pt idx="1449">
                  <c:v>-0.12807186271157883</c:v>
                </c:pt>
                <c:pt idx="1450">
                  <c:v>-0.12830721964672875</c:v>
                </c:pt>
                <c:pt idx="1451">
                  <c:v>-0.12834440623220195</c:v>
                </c:pt>
                <c:pt idx="1452">
                  <c:v>-0.12770979628093926</c:v>
                </c:pt>
                <c:pt idx="1453">
                  <c:v>-0.1275289954817822</c:v>
                </c:pt>
                <c:pt idx="1454">
                  <c:v>-0.12867076595166785</c:v>
                </c:pt>
                <c:pt idx="1455">
                  <c:v>-0.13018335877524123</c:v>
                </c:pt>
                <c:pt idx="1456">
                  <c:v>-0.13069237862313793</c:v>
                </c:pt>
                <c:pt idx="1457">
                  <c:v>-0.13210267987750512</c:v>
                </c:pt>
                <c:pt idx="1458">
                  <c:v>-0.13229123104407853</c:v>
                </c:pt>
                <c:pt idx="1459">
                  <c:v>-0.13148119906765038</c:v>
                </c:pt>
                <c:pt idx="1460">
                  <c:v>-0.13060918312449143</c:v>
                </c:pt>
                <c:pt idx="1461">
                  <c:v>-0.13063875215176779</c:v>
                </c:pt>
                <c:pt idx="1462">
                  <c:v>-0.1292370550384874</c:v>
                </c:pt>
                <c:pt idx="1463">
                  <c:v>-0.12788615745714088</c:v>
                </c:pt>
                <c:pt idx="1464">
                  <c:v>-0.12551130068271737</c:v>
                </c:pt>
                <c:pt idx="1465">
                  <c:v>-0.12422283292767139</c:v>
                </c:pt>
                <c:pt idx="1466">
                  <c:v>-0.124050512946738</c:v>
                </c:pt>
                <c:pt idx="1467">
                  <c:v>-0.12466351293836914</c:v>
                </c:pt>
                <c:pt idx="1468">
                  <c:v>-0.12397278159943426</c:v>
                </c:pt>
                <c:pt idx="1469">
                  <c:v>-0.12455244647335922</c:v>
                </c:pt>
                <c:pt idx="1470">
                  <c:v>-0.12350605200614956</c:v>
                </c:pt>
                <c:pt idx="1471">
                  <c:v>-0.12375409222312329</c:v>
                </c:pt>
                <c:pt idx="1472">
                  <c:v>-0.12284097182208599</c:v>
                </c:pt>
                <c:pt idx="1473">
                  <c:v>-0.11961725534307277</c:v>
                </c:pt>
                <c:pt idx="1474">
                  <c:v>-0.11726555480721861</c:v>
                </c:pt>
              </c:numCache>
            </c:numRef>
          </c:val>
          <c:extLst xmlns:c16r2="http://schemas.microsoft.com/office/drawing/2015/06/chart">
            <c:ext xmlns:c16="http://schemas.microsoft.com/office/drawing/2014/chart" uri="{C3380CC4-5D6E-409C-BE32-E72D297353CC}">
              <c16:uniqueId val="{00000003-823A-49D6-96BE-C4603F123EC7}"/>
            </c:ext>
          </c:extLst>
        </c:ser>
        <c:marker val="1"/>
        <c:axId val="358797312"/>
        <c:axId val="358800384"/>
        <c:extLst xmlns:c16r2="http://schemas.microsoft.com/office/drawing/2015/06/chart"/>
      </c:lineChart>
      <c:catAx>
        <c:axId val="35879731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800384"/>
        <c:crosses val="autoZero"/>
        <c:auto val="1"/>
        <c:lblAlgn val="ctr"/>
        <c:lblOffset val="100"/>
      </c:catAx>
      <c:valAx>
        <c:axId val="35880038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5879731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1.3959923685853961</c:v>
                </c:pt>
                <c:pt idx="1">
                  <c:v>1.4310098685854338</c:v>
                </c:pt>
                <c:pt idx="2">
                  <c:v>1.4340468685857251</c:v>
                </c:pt>
                <c:pt idx="3">
                  <c:v>1.4393285685856796</c:v>
                </c:pt>
                <c:pt idx="4">
                  <c:v>1.4435196567208799</c:v>
                </c:pt>
                <c:pt idx="5">
                  <c:v>1.4571783685854172</c:v>
                </c:pt>
                <c:pt idx="6">
                  <c:v>1.4588282685855485</c:v>
                </c:pt>
                <c:pt idx="7">
                  <c:v>1.4591410554538835</c:v>
                </c:pt>
                <c:pt idx="8">
                  <c:v>1.4538099727518699</c:v>
                </c:pt>
                <c:pt idx="9">
                  <c:v>1.4295610685851576</c:v>
                </c:pt>
                <c:pt idx="10">
                  <c:v>1.4139169685851838</c:v>
                </c:pt>
                <c:pt idx="11">
                  <c:v>1.4095621685854238</c:v>
                </c:pt>
                <c:pt idx="12">
                  <c:v>1.3876587322218517</c:v>
                </c:pt>
                <c:pt idx="13">
                  <c:v>0.82749147572845061</c:v>
                </c:pt>
                <c:pt idx="14">
                  <c:v>0.56664696858537433</c:v>
                </c:pt>
                <c:pt idx="15">
                  <c:v>0.28764356858535228</c:v>
                </c:pt>
                <c:pt idx="16">
                  <c:v>0.13233766858469664</c:v>
                </c:pt>
                <c:pt idx="17">
                  <c:v>0.22933086858553509</c:v>
                </c:pt>
                <c:pt idx="18">
                  <c:v>0.32562634817738012</c:v>
                </c:pt>
                <c:pt idx="19">
                  <c:v>0.39519226757501275</c:v>
                </c:pt>
                <c:pt idx="20">
                  <c:v>0.43179313781611472</c:v>
                </c:pt>
                <c:pt idx="21">
                  <c:v>-0.41722663141443672</c:v>
                </c:pt>
                <c:pt idx="22">
                  <c:v>-0.53956903141470058</c:v>
                </c:pt>
                <c:pt idx="23">
                  <c:v>-0.69430243141486869</c:v>
                </c:pt>
                <c:pt idx="24">
                  <c:v>-0.28077263141476305</c:v>
                </c:pt>
                <c:pt idx="25">
                  <c:v>0.49790006858519581</c:v>
                </c:pt>
                <c:pt idx="26">
                  <c:v>0.62020216656544869</c:v>
                </c:pt>
                <c:pt idx="27">
                  <c:v>0.2401009685854803</c:v>
                </c:pt>
                <c:pt idx="28">
                  <c:v>0.11104594001410817</c:v>
                </c:pt>
                <c:pt idx="29">
                  <c:v>1.347744368585452</c:v>
                </c:pt>
                <c:pt idx="30">
                  <c:v>1.5902083281814758</c:v>
                </c:pt>
                <c:pt idx="31">
                  <c:v>1.9862032685853852</c:v>
                </c:pt>
                <c:pt idx="32">
                  <c:v>2.2298240685859287</c:v>
                </c:pt>
                <c:pt idx="33">
                  <c:v>2.6967946685860094</c:v>
                </c:pt>
                <c:pt idx="34">
                  <c:v>3.5553125685854212</c:v>
                </c:pt>
                <c:pt idx="35">
                  <c:v>4.4356155393173395</c:v>
                </c:pt>
                <c:pt idx="36">
                  <c:v>6.1560623685854363</c:v>
                </c:pt>
                <c:pt idx="37">
                  <c:v>6.2267206685853704</c:v>
                </c:pt>
                <c:pt idx="38">
                  <c:v>6.6151339685854484</c:v>
                </c:pt>
                <c:pt idx="39">
                  <c:v>7.241438286953171</c:v>
                </c:pt>
                <c:pt idx="40">
                  <c:v>8.437902968585334</c:v>
                </c:pt>
                <c:pt idx="41">
                  <c:v>9.3307079568207492</c:v>
                </c:pt>
                <c:pt idx="42">
                  <c:v>14.526254427409086</c:v>
                </c:pt>
                <c:pt idx="43">
                  <c:v>15.675442768585262</c:v>
                </c:pt>
                <c:pt idx="44">
                  <c:v>17.6994889685853</c:v>
                </c:pt>
                <c:pt idx="45">
                  <c:v>19.274878668585831</c:v>
                </c:pt>
                <c:pt idx="46">
                  <c:v>20.163036568585376</c:v>
                </c:pt>
                <c:pt idx="47">
                  <c:v>21.37094156858543</c:v>
                </c:pt>
                <c:pt idx="48">
                  <c:v>21.62154096858508</c:v>
                </c:pt>
                <c:pt idx="49">
                  <c:v>21.564375268585721</c:v>
                </c:pt>
                <c:pt idx="50">
                  <c:v>21.043525526480053</c:v>
                </c:pt>
                <c:pt idx="51">
                  <c:v>11.689191431085375</c:v>
                </c:pt>
                <c:pt idx="52">
                  <c:v>10.208248968585064</c:v>
                </c:pt>
                <c:pt idx="53">
                  <c:v>8.9584130977515457</c:v>
                </c:pt>
                <c:pt idx="54">
                  <c:v>7.4053316685850765</c:v>
                </c:pt>
                <c:pt idx="55">
                  <c:v>5.6738209685855292</c:v>
                </c:pt>
                <c:pt idx="56">
                  <c:v>4.2218927795443779</c:v>
                </c:pt>
                <c:pt idx="57">
                  <c:v>1.3666050958580769</c:v>
                </c:pt>
                <c:pt idx="58">
                  <c:v>1.523240368585576</c:v>
                </c:pt>
                <c:pt idx="59">
                  <c:v>2.0245043685854558</c:v>
                </c:pt>
                <c:pt idx="60">
                  <c:v>3.2899811685856699</c:v>
                </c:pt>
                <c:pt idx="61">
                  <c:v>4.8066833685852686</c:v>
                </c:pt>
                <c:pt idx="62">
                  <c:v>6.2334670685853126</c:v>
                </c:pt>
                <c:pt idx="63">
                  <c:v>7.4489840685852293</c:v>
                </c:pt>
                <c:pt idx="64">
                  <c:v>8.4700358112088647</c:v>
                </c:pt>
                <c:pt idx="65">
                  <c:v>10.358460368585456</c:v>
                </c:pt>
                <c:pt idx="66">
                  <c:v>10.650212068585649</c:v>
                </c:pt>
                <c:pt idx="67">
                  <c:v>11.1209239685851</c:v>
                </c:pt>
                <c:pt idx="68">
                  <c:v>11.91749156858528</c:v>
                </c:pt>
                <c:pt idx="69">
                  <c:v>12.979793268585599</c:v>
                </c:pt>
                <c:pt idx="70">
                  <c:v>14.014795768585444</c:v>
                </c:pt>
                <c:pt idx="71">
                  <c:v>15.039916468585673</c:v>
                </c:pt>
                <c:pt idx="72">
                  <c:v>16.118733368585552</c:v>
                </c:pt>
                <c:pt idx="73">
                  <c:v>16.8789402633222</c:v>
                </c:pt>
                <c:pt idx="74">
                  <c:v>20.382551868585509</c:v>
                </c:pt>
                <c:pt idx="75">
                  <c:v>21.428556268585403</c:v>
                </c:pt>
                <c:pt idx="76">
                  <c:v>22.664880268585378</c:v>
                </c:pt>
                <c:pt idx="77">
                  <c:v>23.874717568584927</c:v>
                </c:pt>
                <c:pt idx="78">
                  <c:v>24.841723968585612</c:v>
                </c:pt>
                <c:pt idx="79">
                  <c:v>25.789137268585538</c:v>
                </c:pt>
                <c:pt idx="80">
                  <c:v>27.163502668585359</c:v>
                </c:pt>
                <c:pt idx="81">
                  <c:v>28.182963268585709</c:v>
                </c:pt>
                <c:pt idx="82">
                  <c:v>28.711862368585479</c:v>
                </c:pt>
                <c:pt idx="83">
                  <c:v>27.201381192114717</c:v>
                </c:pt>
                <c:pt idx="84">
                  <c:v>26.282349668585312</c:v>
                </c:pt>
                <c:pt idx="85">
                  <c:v>24.578523968585731</c:v>
                </c:pt>
                <c:pt idx="86">
                  <c:v>22.496888268585636</c:v>
                </c:pt>
                <c:pt idx="87">
                  <c:v>19.986605768585562</c:v>
                </c:pt>
                <c:pt idx="88">
                  <c:v>17.749097164503226</c:v>
                </c:pt>
                <c:pt idx="89">
                  <c:v>14.263827468585717</c:v>
                </c:pt>
                <c:pt idx="90">
                  <c:v>11.00052776858503</c:v>
                </c:pt>
                <c:pt idx="91">
                  <c:v>7.9857215466677314</c:v>
                </c:pt>
                <c:pt idx="92">
                  <c:v>0.14157491760535373</c:v>
                </c:pt>
                <c:pt idx="93">
                  <c:v>-0.43170213141472402</c:v>
                </c:pt>
                <c:pt idx="94">
                  <c:v>-1.0134797963631137</c:v>
                </c:pt>
                <c:pt idx="95">
                  <c:v>-1.5007826314141397</c:v>
                </c:pt>
                <c:pt idx="96">
                  <c:v>-1.8685459314145738</c:v>
                </c:pt>
                <c:pt idx="97">
                  <c:v>-1.7162028314145776</c:v>
                </c:pt>
                <c:pt idx="98">
                  <c:v>-1.2270344314143666</c:v>
                </c:pt>
                <c:pt idx="99">
                  <c:v>-0.57944286218365471</c:v>
                </c:pt>
                <c:pt idx="100">
                  <c:v>1.8334374629251471</c:v>
                </c:pt>
                <c:pt idx="101">
                  <c:v>2.5713535685852236</c:v>
                </c:pt>
                <c:pt idx="102">
                  <c:v>3.5485268685849451</c:v>
                </c:pt>
                <c:pt idx="103">
                  <c:v>4.716245768585523</c:v>
                </c:pt>
                <c:pt idx="104">
                  <c:v>6.1148960685852218</c:v>
                </c:pt>
                <c:pt idx="105">
                  <c:v>8.3292718583812935</c:v>
                </c:pt>
                <c:pt idx="106">
                  <c:v>10.832565412063975</c:v>
                </c:pt>
                <c:pt idx="107">
                  <c:v>23.708769368585372</c:v>
                </c:pt>
                <c:pt idx="108">
                  <c:v>24.83936296858532</c:v>
                </c:pt>
                <c:pt idx="109">
                  <c:v>26.326336768585421</c:v>
                </c:pt>
                <c:pt idx="110">
                  <c:v>27.247721068586046</c:v>
                </c:pt>
                <c:pt idx="111">
                  <c:v>27.838628568585662</c:v>
                </c:pt>
                <c:pt idx="112">
                  <c:v>29.095485368585237</c:v>
                </c:pt>
                <c:pt idx="113">
                  <c:v>29.430894068585374</c:v>
                </c:pt>
                <c:pt idx="114">
                  <c:v>29.348218201918783</c:v>
                </c:pt>
                <c:pt idx="115">
                  <c:v>22.17530518108579</c:v>
                </c:pt>
                <c:pt idx="116">
                  <c:v>20.49480368171659</c:v>
                </c:pt>
                <c:pt idx="117">
                  <c:v>18.278537168584997</c:v>
                </c:pt>
                <c:pt idx="118">
                  <c:v>15.664482668585453</c:v>
                </c:pt>
                <c:pt idx="119">
                  <c:v>12.691312168585299</c:v>
                </c:pt>
                <c:pt idx="120">
                  <c:v>9.759028768585793</c:v>
                </c:pt>
                <c:pt idx="121">
                  <c:v>6.5371099685854794</c:v>
                </c:pt>
                <c:pt idx="122">
                  <c:v>4.3803219631802364</c:v>
                </c:pt>
                <c:pt idx="123">
                  <c:v>-3.7392776314143674</c:v>
                </c:pt>
                <c:pt idx="124">
                  <c:v>-4.5434229314143293</c:v>
                </c:pt>
                <c:pt idx="125">
                  <c:v>-5.1395015314149495</c:v>
                </c:pt>
                <c:pt idx="126">
                  <c:v>-5.2791160314148886</c:v>
                </c:pt>
                <c:pt idx="127">
                  <c:v>-4.9648758314144574</c:v>
                </c:pt>
                <c:pt idx="128">
                  <c:v>-4.6099577314151219</c:v>
                </c:pt>
                <c:pt idx="129">
                  <c:v>-3.904408163329534</c:v>
                </c:pt>
                <c:pt idx="130">
                  <c:v>-0.42780763141455241</c:v>
                </c:pt>
                <c:pt idx="131">
                  <c:v>0.71520906858525279</c:v>
                </c:pt>
                <c:pt idx="132">
                  <c:v>2.228870068585949</c:v>
                </c:pt>
                <c:pt idx="133">
                  <c:v>4.0493521623999564</c:v>
                </c:pt>
                <c:pt idx="134">
                  <c:v>6.0477423685851619</c:v>
                </c:pt>
                <c:pt idx="135">
                  <c:v>7.8397206685852563</c:v>
                </c:pt>
                <c:pt idx="136">
                  <c:v>10.180174068585657</c:v>
                </c:pt>
                <c:pt idx="137">
                  <c:v>12.925780347308848</c:v>
                </c:pt>
                <c:pt idx="138">
                  <c:v>14.719742368585472</c:v>
                </c:pt>
                <c:pt idx="139">
                  <c:v>24.91050798262075</c:v>
                </c:pt>
                <c:pt idx="140">
                  <c:v>24.989186668585038</c:v>
                </c:pt>
                <c:pt idx="141">
                  <c:v>24.251781168585488</c:v>
                </c:pt>
                <c:pt idx="142">
                  <c:v>22.751213568585413</c:v>
                </c:pt>
                <c:pt idx="143">
                  <c:v>20.539878052795778</c:v>
                </c:pt>
                <c:pt idx="144">
                  <c:v>17.599864768585313</c:v>
                </c:pt>
                <c:pt idx="145">
                  <c:v>14.684412257474452</c:v>
                </c:pt>
                <c:pt idx="146">
                  <c:v>5.5785223685854373</c:v>
                </c:pt>
                <c:pt idx="147">
                  <c:v>4.2944092685855937</c:v>
                </c:pt>
                <c:pt idx="148">
                  <c:v>1.8579592685853328</c:v>
                </c:pt>
                <c:pt idx="149">
                  <c:v>-0.34697573141458815</c:v>
                </c:pt>
                <c:pt idx="150">
                  <c:v>-1.9894639314145905</c:v>
                </c:pt>
                <c:pt idx="151">
                  <c:v>-3.3487790107248392</c:v>
                </c:pt>
                <c:pt idx="152">
                  <c:v>-5.1809512577881218</c:v>
                </c:pt>
                <c:pt idx="153">
                  <c:v>-4.9356092443179467</c:v>
                </c:pt>
                <c:pt idx="154">
                  <c:v>-4.4205744314144653</c:v>
                </c:pt>
                <c:pt idx="155">
                  <c:v>-3.7106000314146144</c:v>
                </c:pt>
                <c:pt idx="156">
                  <c:v>-3.15731703141482</c:v>
                </c:pt>
                <c:pt idx="157">
                  <c:v>-2.9184917130468611</c:v>
                </c:pt>
                <c:pt idx="158">
                  <c:v>0.28755836858540834</c:v>
                </c:pt>
                <c:pt idx="159">
                  <c:v>1.9721831685852331</c:v>
                </c:pt>
                <c:pt idx="160">
                  <c:v>4.4892250685854975</c:v>
                </c:pt>
                <c:pt idx="161">
                  <c:v>6.0375303685854185</c:v>
                </c:pt>
                <c:pt idx="162">
                  <c:v>8.2825217685854788</c:v>
                </c:pt>
                <c:pt idx="163">
                  <c:v>10.440426168585947</c:v>
                </c:pt>
                <c:pt idx="164">
                  <c:v>12.970738068585224</c:v>
                </c:pt>
                <c:pt idx="165">
                  <c:v>16.046008368585504</c:v>
                </c:pt>
                <c:pt idx="166">
                  <c:v>17.684755445508266</c:v>
                </c:pt>
                <c:pt idx="167">
                  <c:v>25.214322881406027</c:v>
                </c:pt>
                <c:pt idx="168">
                  <c:v>26.410454893838121</c:v>
                </c:pt>
                <c:pt idx="169">
                  <c:v>26.91532566858497</c:v>
                </c:pt>
                <c:pt idx="170">
                  <c:v>26.644124868585507</c:v>
                </c:pt>
                <c:pt idx="171">
                  <c:v>26.266085168586031</c:v>
                </c:pt>
                <c:pt idx="172">
                  <c:v>25.866511068585346</c:v>
                </c:pt>
                <c:pt idx="173">
                  <c:v>24.719375701918658</c:v>
                </c:pt>
                <c:pt idx="174">
                  <c:v>23.747285868585223</c:v>
                </c:pt>
                <c:pt idx="175">
                  <c:v>16.217493097752154</c:v>
                </c:pt>
                <c:pt idx="176">
                  <c:v>13.768072668585617</c:v>
                </c:pt>
                <c:pt idx="177">
                  <c:v>10.860614768585169</c:v>
                </c:pt>
                <c:pt idx="178">
                  <c:v>8.0039050685852704</c:v>
                </c:pt>
                <c:pt idx="179">
                  <c:v>5.2949819685854429</c:v>
                </c:pt>
                <c:pt idx="180">
                  <c:v>2.4929555685853444</c:v>
                </c:pt>
                <c:pt idx="181">
                  <c:v>0.41640266858526342</c:v>
                </c:pt>
                <c:pt idx="182">
                  <c:v>-0.82256942245958031</c:v>
                </c:pt>
                <c:pt idx="183">
                  <c:v>-3.0094162028431555</c:v>
                </c:pt>
                <c:pt idx="184">
                  <c:v>-2.8395053314149399</c:v>
                </c:pt>
                <c:pt idx="185">
                  <c:v>-2.1870783314143836</c:v>
                </c:pt>
                <c:pt idx="186">
                  <c:v>-1.6041064314143085</c:v>
                </c:pt>
                <c:pt idx="187">
                  <c:v>-0.88672593141465961</c:v>
                </c:pt>
                <c:pt idx="188">
                  <c:v>0.20248646858523511</c:v>
                </c:pt>
                <c:pt idx="189">
                  <c:v>1.7775800685852943</c:v>
                </c:pt>
                <c:pt idx="190">
                  <c:v>3.2342841685853769</c:v>
                </c:pt>
                <c:pt idx="191">
                  <c:v>4.0853697019187099</c:v>
                </c:pt>
                <c:pt idx="192">
                  <c:v>10.494057168585599</c:v>
                </c:pt>
                <c:pt idx="193">
                  <c:v>12.749766168584999</c:v>
                </c:pt>
                <c:pt idx="194">
                  <c:v>16.195894668585616</c:v>
                </c:pt>
                <c:pt idx="195">
                  <c:v>19.345803268585556</c:v>
                </c:pt>
                <c:pt idx="196">
                  <c:v>22.189220368585453</c:v>
                </c:pt>
                <c:pt idx="197">
                  <c:v>24.69227466858543</c:v>
                </c:pt>
                <c:pt idx="198">
                  <c:v>27.40894470191899</c:v>
                </c:pt>
                <c:pt idx="199">
                  <c:v>35.058848618585351</c:v>
                </c:pt>
                <c:pt idx="200">
                  <c:v>35.805308468585523</c:v>
                </c:pt>
                <c:pt idx="201">
                  <c:v>37.345020968585253</c:v>
                </c:pt>
                <c:pt idx="202">
                  <c:v>38.276832968585694</c:v>
                </c:pt>
                <c:pt idx="203">
                  <c:v>38.552474168585277</c:v>
                </c:pt>
                <c:pt idx="204">
                  <c:v>38.143099268585516</c:v>
                </c:pt>
                <c:pt idx="205">
                  <c:v>37.326336943053562</c:v>
                </c:pt>
                <c:pt idx="206">
                  <c:v>36.199691968585199</c:v>
                </c:pt>
                <c:pt idx="207">
                  <c:v>35.081938320966302</c:v>
                </c:pt>
                <c:pt idx="208">
                  <c:v>28.973673883736982</c:v>
                </c:pt>
                <c:pt idx="209">
                  <c:v>27.084601768585756</c:v>
                </c:pt>
                <c:pt idx="210">
                  <c:v>23.177574768585281</c:v>
                </c:pt>
                <c:pt idx="211">
                  <c:v>19.84059943929249</c:v>
                </c:pt>
                <c:pt idx="212">
                  <c:v>16.181412889418553</c:v>
                </c:pt>
                <c:pt idx="213">
                  <c:v>12.010513568585697</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-5.3144749314145487</c:v>
                </c:pt>
                <c:pt idx="230">
                  <c:v>-3.9078076314141157</c:v>
                </c:pt>
                <c:pt idx="231">
                  <c:v>-2.0204772147480838</c:v>
                </c:pt>
                <c:pt idx="232">
                  <c:v>8.5716267019190688</c:v>
                </c:pt>
                <c:pt idx="233">
                  <c:v>10.902692568585303</c:v>
                </c:pt>
                <c:pt idx="234">
                  <c:v>13.270476668585633</c:v>
                </c:pt>
                <c:pt idx="235">
                  <c:v>15.746448263322193</c:v>
                </c:pt>
                <c:pt idx="236">
                  <c:v>17.657895668585834</c:v>
                </c:pt>
                <c:pt idx="237">
                  <c:v>19.35119926858534</c:v>
                </c:pt>
                <c:pt idx="238">
                  <c:v>20.981007968585189</c:v>
                </c:pt>
                <c:pt idx="239">
                  <c:v>21.94204969001396</c:v>
                </c:pt>
                <c:pt idx="240">
                  <c:v>22.871974035252066</c:v>
                </c:pt>
                <c:pt idx="241">
                  <c:v>22.634466506516524</c:v>
                </c:pt>
                <c:pt idx="242">
                  <c:v>21.591203914977264</c:v>
                </c:pt>
                <c:pt idx="243">
                  <c:v>20.169629068585724</c:v>
                </c:pt>
                <c:pt idx="244">
                  <c:v>18.554939268585272</c:v>
                </c:pt>
                <c:pt idx="245">
                  <c:v>16.589138568585504</c:v>
                </c:pt>
                <c:pt idx="246">
                  <c:v>14.864799338282715</c:v>
                </c:pt>
                <c:pt idx="247">
                  <c:v>12.325356413529299</c:v>
                </c:pt>
                <c:pt idx="248">
                  <c:v>3.0405435224318609</c:v>
                </c:pt>
                <c:pt idx="249">
                  <c:v>0.31692976858529692</c:v>
                </c:pt>
                <c:pt idx="250">
                  <c:v>-2.7812874314145546</c:v>
                </c:pt>
                <c:pt idx="251">
                  <c:v>-5.440970431414188</c:v>
                </c:pt>
                <c:pt idx="252">
                  <c:v>-7.4156746011113199</c:v>
                </c:pt>
                <c:pt idx="253">
                  <c:v>-8.9291844314146704</c:v>
                </c:pt>
                <c:pt idx="254">
                  <c:v>-9.2976206314150289</c:v>
                </c:pt>
                <c:pt idx="255">
                  <c:v>-9.082022685178158</c:v>
                </c:pt>
                <c:pt idx="256">
                  <c:v>-4.5898714119023687</c:v>
                </c:pt>
                <c:pt idx="257">
                  <c:v>-2.2062038679737137</c:v>
                </c:pt>
                <c:pt idx="258">
                  <c:v>0.37371556858552435</c:v>
                </c:pt>
                <c:pt idx="259">
                  <c:v>3.0635501685853956</c:v>
                </c:pt>
                <c:pt idx="260">
                  <c:v>5.3880906685854608</c:v>
                </c:pt>
                <c:pt idx="261">
                  <c:v>7.8531275685854878</c:v>
                </c:pt>
                <c:pt idx="262">
                  <c:v>9.9700442786975891</c:v>
                </c:pt>
                <c:pt idx="263">
                  <c:v>12.749189243585832</c:v>
                </c:pt>
                <c:pt idx="264">
                  <c:v>21.236224977280934</c:v>
                </c:pt>
                <c:pt idx="265">
                  <c:v>23.123476868585229</c:v>
                </c:pt>
                <c:pt idx="266">
                  <c:v>24.888021368585221</c:v>
                </c:pt>
                <c:pt idx="267">
                  <c:v>26.21530970901064</c:v>
                </c:pt>
                <c:pt idx="268">
                  <c:v>27.344492668585712</c:v>
                </c:pt>
                <c:pt idx="269">
                  <c:v>27.705402168585074</c:v>
                </c:pt>
                <c:pt idx="270">
                  <c:v>27.093829168585685</c:v>
                </c:pt>
                <c:pt idx="271">
                  <c:v>26.204787968585052</c:v>
                </c:pt>
                <c:pt idx="272">
                  <c:v>25.445359590807527</c:v>
                </c:pt>
                <c:pt idx="273">
                  <c:v>20.447272368585352</c:v>
                </c:pt>
                <c:pt idx="274">
                  <c:v>18.724713168585382</c:v>
                </c:pt>
                <c:pt idx="275">
                  <c:v>15.640697468585316</c:v>
                </c:pt>
                <c:pt idx="276">
                  <c:v>12.548126668585621</c:v>
                </c:pt>
                <c:pt idx="277">
                  <c:v>8.7372099685852724</c:v>
                </c:pt>
                <c:pt idx="278">
                  <c:v>5.0606577221208937</c:v>
                </c:pt>
                <c:pt idx="279">
                  <c:v>1.4073266685852694</c:v>
                </c:pt>
                <c:pt idx="280">
                  <c:v>-1.7801670314143365</c:v>
                </c:pt>
                <c:pt idx="281">
                  <c:v>-3.5902636314145724</c:v>
                </c:pt>
                <c:pt idx="282">
                  <c:v>-11.044848412664448</c:v>
                </c:pt>
                <c:pt idx="283">
                  <c:v>-12.888401431414575</c:v>
                </c:pt>
                <c:pt idx="284">
                  <c:v>-14.040782984949702</c:v>
                </c:pt>
                <c:pt idx="285">
                  <c:v>-14.127275331414335</c:v>
                </c:pt>
                <c:pt idx="286">
                  <c:v>-13.410641231414772</c:v>
                </c:pt>
                <c:pt idx="287">
                  <c:v>-11.986978231414682</c:v>
                </c:pt>
                <c:pt idx="288">
                  <c:v>-10.605823995051351</c:v>
                </c:pt>
                <c:pt idx="289">
                  <c:v>-8.8319834268692006</c:v>
                </c:pt>
                <c:pt idx="290">
                  <c:v>-2.9637377596197196</c:v>
                </c:pt>
                <c:pt idx="291">
                  <c:v>1.6024068585366542E-2</c:v>
                </c:pt>
                <c:pt idx="292">
                  <c:v>2.9960531685859024</c:v>
                </c:pt>
                <c:pt idx="293">
                  <c:v>6.4653645424983353</c:v>
                </c:pt>
                <c:pt idx="294">
                  <c:v>9.9451179685853077</c:v>
                </c:pt>
                <c:pt idx="295">
                  <c:v>13.59015866858546</c:v>
                </c:pt>
                <c:pt idx="296">
                  <c:v>17.197071168585495</c:v>
                </c:pt>
                <c:pt idx="297">
                  <c:v>20.445185947532543</c:v>
                </c:pt>
                <c:pt idx="298">
                  <c:v>25.953335035252231</c:v>
                </c:pt>
                <c:pt idx="299">
                  <c:v>26.148631868585319</c:v>
                </c:pt>
                <c:pt idx="300">
                  <c:v>25.88516086858511</c:v>
                </c:pt>
                <c:pt idx="301">
                  <c:v>25.013256768585471</c:v>
                </c:pt>
                <c:pt idx="302">
                  <c:v>23.10630396858523</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-14.389486731414756</c:v>
                </c:pt>
                <c:pt idx="318">
                  <c:v>-11.563139131415017</c:v>
                </c:pt>
                <c:pt idx="319">
                  <c:v>-8.4259381314146147</c:v>
                </c:pt>
                <c:pt idx="320">
                  <c:v>-6.289571315625027</c:v>
                </c:pt>
                <c:pt idx="321">
                  <c:v>4.4842785950007329</c:v>
                </c:pt>
                <c:pt idx="322">
                  <c:v>8.0423116685851816</c:v>
                </c:pt>
                <c:pt idx="323">
                  <c:v>12.010001055454168</c:v>
                </c:pt>
                <c:pt idx="324">
                  <c:v>15.24044766858556</c:v>
                </c:pt>
                <c:pt idx="325">
                  <c:v>17.747789068585696</c:v>
                </c:pt>
                <c:pt idx="326">
                  <c:v>20.19661116858596</c:v>
                </c:pt>
                <c:pt idx="327">
                  <c:v>22.820868868585443</c:v>
                </c:pt>
                <c:pt idx="328">
                  <c:v>24.982497533420819</c:v>
                </c:pt>
                <c:pt idx="329">
                  <c:v>26.436294186767277</c:v>
                </c:pt>
                <c:pt idx="330">
                  <c:v>30.977936535251963</c:v>
                </c:pt>
                <c:pt idx="331">
                  <c:v>31.475853368585106</c:v>
                </c:pt>
                <c:pt idx="332">
                  <c:v>31.483450568585628</c:v>
                </c:pt>
                <c:pt idx="333">
                  <c:v>30.737205468585586</c:v>
                </c:pt>
                <c:pt idx="334">
                  <c:v>29.45456536858525</c:v>
                </c:pt>
                <c:pt idx="335">
                  <c:v>27.738183013746962</c:v>
                </c:pt>
                <c:pt idx="336">
                  <c:v>24.872714368585385</c:v>
                </c:pt>
                <c:pt idx="337">
                  <c:v>20.60482376858598</c:v>
                </c:pt>
                <c:pt idx="338">
                  <c:v>16.925586506516545</c:v>
                </c:pt>
                <c:pt idx="339">
                  <c:v>1.4036802257283654</c:v>
                </c:pt>
                <c:pt idx="340">
                  <c:v>-1.4848077324246418</c:v>
                </c:pt>
                <c:pt idx="341">
                  <c:v>-5.2655040314148067</c:v>
                </c:pt>
                <c:pt idx="342">
                  <c:v>-7.5449423122658317</c:v>
                </c:pt>
                <c:pt idx="343">
                  <c:v>-9.3507438314147642</c:v>
                </c:pt>
                <c:pt idx="344">
                  <c:v>-9.969353631414819</c:v>
                </c:pt>
                <c:pt idx="345">
                  <c:v>-9.6441037314141678</c:v>
                </c:pt>
                <c:pt idx="346">
                  <c:v>-8.8978081314145179</c:v>
                </c:pt>
                <c:pt idx="347">
                  <c:v>-7.9112605725908223</c:v>
                </c:pt>
                <c:pt idx="348">
                  <c:v>-3.0968776314145843</c:v>
                </c:pt>
                <c:pt idx="349">
                  <c:v>-2.036594331414662</c:v>
                </c:pt>
                <c:pt idx="350">
                  <c:v>0.10060766858534008</c:v>
                </c:pt>
                <c:pt idx="351">
                  <c:v>1.7984398685855609</c:v>
                </c:pt>
                <c:pt idx="352">
                  <c:v>2.4265865685855639</c:v>
                </c:pt>
                <c:pt idx="353">
                  <c:v>2.9957705685857983</c:v>
                </c:pt>
                <c:pt idx="354">
                  <c:v>3.3610561059588369</c:v>
                </c:pt>
                <c:pt idx="355">
                  <c:v>3.9947836685856402</c:v>
                </c:pt>
                <c:pt idx="356">
                  <c:v>4.9070604042999122</c:v>
                </c:pt>
                <c:pt idx="357">
                  <c:v>6.7997123685855865</c:v>
                </c:pt>
                <c:pt idx="358">
                  <c:v>6.5223059685855089</c:v>
                </c:pt>
                <c:pt idx="359">
                  <c:v>6.2333509685852402</c:v>
                </c:pt>
                <c:pt idx="360">
                  <c:v>6.0563036451809058</c:v>
                </c:pt>
                <c:pt idx="361">
                  <c:v>5.8457705685855892</c:v>
                </c:pt>
                <c:pt idx="362">
                  <c:v>5.2924211685853635</c:v>
                </c:pt>
                <c:pt idx="363">
                  <c:v>4.9239379685850047</c:v>
                </c:pt>
                <c:pt idx="364">
                  <c:v>4.8277223685854089</c:v>
                </c:pt>
                <c:pt idx="365">
                  <c:v>4.1532135550260847</c:v>
                </c:pt>
                <c:pt idx="366">
                  <c:v>4.063263443854356</c:v>
                </c:pt>
                <c:pt idx="367">
                  <c:v>3.9032607685852141</c:v>
                </c:pt>
                <c:pt idx="368">
                  <c:v>3.8547777685851239</c:v>
                </c:pt>
                <c:pt idx="369">
                  <c:v>3.7542007685854211</c:v>
                </c:pt>
                <c:pt idx="370">
                  <c:v>3.7006065685851737</c:v>
                </c:pt>
                <c:pt idx="371">
                  <c:v>3.7360354868652186</c:v>
                </c:pt>
                <c:pt idx="372">
                  <c:v>3.8569008301234495</c:v>
                </c:pt>
                <c:pt idx="373">
                  <c:v>4.1972514935854548</c:v>
                </c:pt>
                <c:pt idx="374">
                  <c:v>4.2863162685856775</c:v>
                </c:pt>
                <c:pt idx="375">
                  <c:v>4.3605344685855236</c:v>
                </c:pt>
                <c:pt idx="376">
                  <c:v>4.4357299443427838</c:v>
                </c:pt>
                <c:pt idx="377">
                  <c:v>4.4760305685856121</c:v>
                </c:pt>
                <c:pt idx="378">
                  <c:v>4.497042968585232</c:v>
                </c:pt>
                <c:pt idx="379">
                  <c:v>4.6170919685851697</c:v>
                </c:pt>
                <c:pt idx="380">
                  <c:v>4.8715107685857344</c:v>
                </c:pt>
                <c:pt idx="381">
                  <c:v>5.0689323685854326</c:v>
                </c:pt>
                <c:pt idx="382">
                  <c:v>7.1008025325200625</c:v>
                </c:pt>
                <c:pt idx="383">
                  <c:v>7.5240839685856269</c:v>
                </c:pt>
                <c:pt idx="384">
                  <c:v>7.9820408685851145</c:v>
                </c:pt>
                <c:pt idx="385">
                  <c:v>8.4214393685858404</c:v>
                </c:pt>
                <c:pt idx="386">
                  <c:v>8.6356223685853735</c:v>
                </c:pt>
                <c:pt idx="387">
                  <c:v>8.8338062069690508</c:v>
                </c:pt>
                <c:pt idx="388">
                  <c:v>8.4360043685853334</c:v>
                </c:pt>
                <c:pt idx="389">
                  <c:v>7.7184434685852485</c:v>
                </c:pt>
                <c:pt idx="390">
                  <c:v>7.4558368968872752</c:v>
                </c:pt>
                <c:pt idx="391">
                  <c:v>7.4304388903247105</c:v>
                </c:pt>
                <c:pt idx="392">
                  <c:v>7.4352327685852089</c:v>
                </c:pt>
                <c:pt idx="393">
                  <c:v>7.4162643685853737</c:v>
                </c:pt>
                <c:pt idx="394">
                  <c:v>7.4098917685852967</c:v>
                </c:pt>
                <c:pt idx="395">
                  <c:v>7.3382597685855018</c:v>
                </c:pt>
                <c:pt idx="396">
                  <c:v>7.2255461685856659</c:v>
                </c:pt>
                <c:pt idx="397">
                  <c:v>7.1119005504033463</c:v>
                </c:pt>
                <c:pt idx="398">
                  <c:v>7.0248208685853335</c:v>
                </c:pt>
                <c:pt idx="399">
                  <c:v>7.0174601463630903</c:v>
                </c:pt>
                <c:pt idx="400">
                  <c:v>7.0024011921148777</c:v>
                </c:pt>
                <c:pt idx="401">
                  <c:v>7.0039281685854018</c:v>
                </c:pt>
                <c:pt idx="402">
                  <c:v>7.0618053685853504</c:v>
                </c:pt>
                <c:pt idx="403">
                  <c:v>7.1746842877772785</c:v>
                </c:pt>
                <c:pt idx="404">
                  <c:v>7.1437487685855805</c:v>
                </c:pt>
                <c:pt idx="405">
                  <c:v>7.0791927685852016</c:v>
                </c:pt>
                <c:pt idx="406">
                  <c:v>6.9761273685858916</c:v>
                </c:pt>
                <c:pt idx="407">
                  <c:v>6.7964707685855643</c:v>
                </c:pt>
                <c:pt idx="408">
                  <c:v>6.5255553231306873</c:v>
                </c:pt>
                <c:pt idx="409">
                  <c:v>6.3259399685854403</c:v>
                </c:pt>
                <c:pt idx="410">
                  <c:v>6.4284988685854616</c:v>
                </c:pt>
                <c:pt idx="411">
                  <c:v>6.6106073685856046</c:v>
                </c:pt>
                <c:pt idx="412">
                  <c:v>6.684626268585486</c:v>
                </c:pt>
                <c:pt idx="413">
                  <c:v>6.7242132685859257</c:v>
                </c:pt>
                <c:pt idx="414">
                  <c:v>6.7531525859768795</c:v>
                </c:pt>
                <c:pt idx="415">
                  <c:v>6.7703452685853005</c:v>
                </c:pt>
                <c:pt idx="416">
                  <c:v>6.7884494140397065</c:v>
                </c:pt>
                <c:pt idx="417">
                  <c:v>6.8322489568211182</c:v>
                </c:pt>
                <c:pt idx="418">
                  <c:v>6.8415777685852506</c:v>
                </c:pt>
                <c:pt idx="419">
                  <c:v>6.8533346026279798</c:v>
                </c:pt>
                <c:pt idx="420">
                  <c:v>6.8628630685854084</c:v>
                </c:pt>
                <c:pt idx="421">
                  <c:v>6.8709171685855051</c:v>
                </c:pt>
                <c:pt idx="422">
                  <c:v>6.8794309685854493</c:v>
                </c:pt>
                <c:pt idx="423">
                  <c:v>6.8859331849117371</c:v>
                </c:pt>
                <c:pt idx="424">
                  <c:v>6.8910608632089208</c:v>
                </c:pt>
                <c:pt idx="425">
                  <c:v>6.8959740352520509</c:v>
                </c:pt>
                <c:pt idx="426">
                  <c:v>6.9091773685854747</c:v>
                </c:pt>
                <c:pt idx="427">
                  <c:v>6.9120956685855059</c:v>
                </c:pt>
                <c:pt idx="428">
                  <c:v>6.9161889685853009</c:v>
                </c:pt>
                <c:pt idx="429">
                  <c:v>6.9194107524238166</c:v>
                </c:pt>
                <c:pt idx="430">
                  <c:v>6.9233802685851753</c:v>
                </c:pt>
                <c:pt idx="431">
                  <c:v>6.9288719685856801</c:v>
                </c:pt>
                <c:pt idx="432">
                  <c:v>6.9386347685850875</c:v>
                </c:pt>
                <c:pt idx="433">
                  <c:v>6.9509801685851595</c:v>
                </c:pt>
                <c:pt idx="434">
                  <c:v>6.9666406294552559</c:v>
                </c:pt>
                <c:pt idx="435">
                  <c:v>7.028303479696504</c:v>
                </c:pt>
                <c:pt idx="436">
                  <c:v>7.0415748685852684</c:v>
                </c:pt>
                <c:pt idx="437">
                  <c:v>7.0721772685856319</c:v>
                </c:pt>
                <c:pt idx="438">
                  <c:v>7.0989817685854852</c:v>
                </c:pt>
                <c:pt idx="439">
                  <c:v>7.1309629685849956</c:v>
                </c:pt>
                <c:pt idx="440">
                  <c:v>7.1588074772810852</c:v>
                </c:pt>
                <c:pt idx="441">
                  <c:v>7.1872787685852142</c:v>
                </c:pt>
                <c:pt idx="442">
                  <c:v>7.2128456685855546</c:v>
                </c:pt>
                <c:pt idx="443">
                  <c:v>7.2305727607422483</c:v>
                </c:pt>
                <c:pt idx="444">
                  <c:v>7.2907399685855268</c:v>
                </c:pt>
                <c:pt idx="445">
                  <c:v>7.3006372072947112</c:v>
                </c:pt>
                <c:pt idx="446">
                  <c:v>7.3179324685857647</c:v>
                </c:pt>
                <c:pt idx="447">
                  <c:v>7.3373000685854333</c:v>
                </c:pt>
                <c:pt idx="448">
                  <c:v>7.3515886685855882</c:v>
                </c:pt>
                <c:pt idx="449">
                  <c:v>7.3663694685850629</c:v>
                </c:pt>
                <c:pt idx="450">
                  <c:v>7.3796593382824804</c:v>
                </c:pt>
                <c:pt idx="451">
                  <c:v>7.3905243898619375</c:v>
                </c:pt>
                <c:pt idx="452">
                  <c:v>7.4219907019185758</c:v>
                </c:pt>
                <c:pt idx="453">
                  <c:v>7.429508768585448</c:v>
                </c:pt>
                <c:pt idx="454">
                  <c:v>7.4374301685854345</c:v>
                </c:pt>
                <c:pt idx="455">
                  <c:v>7.447154815394029</c:v>
                </c:pt>
                <c:pt idx="456">
                  <c:v>7.4558424685855158</c:v>
                </c:pt>
                <c:pt idx="457">
                  <c:v>7.4627817685854545</c:v>
                </c:pt>
                <c:pt idx="458">
                  <c:v>7.4705532685856175</c:v>
                </c:pt>
                <c:pt idx="459">
                  <c:v>7.4764589277251776</c:v>
                </c:pt>
                <c:pt idx="460">
                  <c:v>7.4805062574743744</c:v>
                </c:pt>
                <c:pt idx="461">
                  <c:v>7.4967712147391303</c:v>
                </c:pt>
                <c:pt idx="462">
                  <c:v>7.4990548685854721</c:v>
                </c:pt>
                <c:pt idx="463">
                  <c:v>7.5051034685853466</c:v>
                </c:pt>
                <c:pt idx="464">
                  <c:v>7.5091317685857586</c:v>
                </c:pt>
                <c:pt idx="465">
                  <c:v>7.5109758029291385</c:v>
                </c:pt>
                <c:pt idx="466">
                  <c:v>7.51645846858578</c:v>
                </c:pt>
                <c:pt idx="467">
                  <c:v>7.5205861685852362</c:v>
                </c:pt>
                <c:pt idx="468">
                  <c:v>7.5236300685853745</c:v>
                </c:pt>
                <c:pt idx="469">
                  <c:v>7.525833899197222</c:v>
                </c:pt>
                <c:pt idx="470">
                  <c:v>7.5281400608931364</c:v>
                </c:pt>
                <c:pt idx="471">
                  <c:v>7.5355609400143226</c:v>
                </c:pt>
                <c:pt idx="472">
                  <c:v>7.5384178685850536</c:v>
                </c:pt>
                <c:pt idx="473">
                  <c:v>7.5417287685853154</c:v>
                </c:pt>
                <c:pt idx="474">
                  <c:v>7.5445657685851986</c:v>
                </c:pt>
                <c:pt idx="475">
                  <c:v>7.5474680685855571</c:v>
                </c:pt>
                <c:pt idx="476">
                  <c:v>7.5496977221207713</c:v>
                </c:pt>
                <c:pt idx="477">
                  <c:v>7.5516450191879727</c:v>
                </c:pt>
                <c:pt idx="478">
                  <c:v>7.5576857393719035</c:v>
                </c:pt>
                <c:pt idx="479">
                  <c:v>7.559270868585612</c:v>
                </c:pt>
                <c:pt idx="480">
                  <c:v>7.5613475685850755</c:v>
                </c:pt>
                <c:pt idx="481">
                  <c:v>7.5648303685855565</c:v>
                </c:pt>
                <c:pt idx="482">
                  <c:v>7.5687148938379334</c:v>
                </c:pt>
                <c:pt idx="483">
                  <c:v>7.5731952685852777</c:v>
                </c:pt>
                <c:pt idx="484">
                  <c:v>7.5773684685853624</c:v>
                </c:pt>
                <c:pt idx="485">
                  <c:v>7.5815343685856771</c:v>
                </c:pt>
                <c:pt idx="486">
                  <c:v>7.5849990352522383</c:v>
                </c:pt>
                <c:pt idx="487">
                  <c:v>7.5997768998351631</c:v>
                </c:pt>
                <c:pt idx="488">
                  <c:v>7.6025250859764935</c:v>
                </c:pt>
                <c:pt idx="489">
                  <c:v>7.6060661685857109</c:v>
                </c:pt>
                <c:pt idx="490">
                  <c:v>7.6087528685848298</c:v>
                </c:pt>
                <c:pt idx="491">
                  <c:v>7.6116141685851186</c:v>
                </c:pt>
                <c:pt idx="492">
                  <c:v>7.6141540685852158</c:v>
                </c:pt>
                <c:pt idx="493">
                  <c:v>7.6159776559416201</c:v>
                </c:pt>
                <c:pt idx="494">
                  <c:v>7.6196705264804461</c:v>
                </c:pt>
                <c:pt idx="495">
                  <c:v>7.6206490685851946</c:v>
                </c:pt>
                <c:pt idx="496">
                  <c:v>7.6219087685851274</c:v>
                </c:pt>
                <c:pt idx="497">
                  <c:v>7.6232630685855867</c:v>
                </c:pt>
                <c:pt idx="498">
                  <c:v>7.6249340685852269</c:v>
                </c:pt>
                <c:pt idx="499">
                  <c:v>7.6261879685854499</c:v>
                </c:pt>
                <c:pt idx="500">
                  <c:v>7.6274506481553974</c:v>
                </c:pt>
                <c:pt idx="501">
                  <c:v>7.6283368685854027</c:v>
                </c:pt>
                <c:pt idx="502">
                  <c:v>7.6289737322216684</c:v>
                </c:pt>
                <c:pt idx="503">
                  <c:v>7.6308737478958761</c:v>
                </c:pt>
                <c:pt idx="504">
                  <c:v>7.6312201685854717</c:v>
                </c:pt>
                <c:pt idx="505">
                  <c:v>7.6318682685852215</c:v>
                </c:pt>
                <c:pt idx="506">
                  <c:v>7.6321806685851463</c:v>
                </c:pt>
                <c:pt idx="507">
                  <c:v>7.6319440169369956</c:v>
                </c:pt>
                <c:pt idx="508">
                  <c:v>7.6307150685858121</c:v>
                </c:pt>
                <c:pt idx="509">
                  <c:v>7.6283658685855578</c:v>
                </c:pt>
                <c:pt idx="510">
                  <c:v>7.6252588332323086</c:v>
                </c:pt>
                <c:pt idx="511">
                  <c:v>7.6163599492306986</c:v>
                </c:pt>
                <c:pt idx="512">
                  <c:v>7.6150058379734666</c:v>
                </c:pt>
                <c:pt idx="513">
                  <c:v>7.6121995685853232</c:v>
                </c:pt>
                <c:pt idx="514">
                  <c:v>7.6101115685853635</c:v>
                </c:pt>
                <c:pt idx="515">
                  <c:v>7.6086119685849791</c:v>
                </c:pt>
                <c:pt idx="516">
                  <c:v>7.6070586685854202</c:v>
                </c:pt>
                <c:pt idx="517">
                  <c:v>7.6051487322216804</c:v>
                </c:pt>
                <c:pt idx="518">
                  <c:v>7.6036771463638662</c:v>
                </c:pt>
                <c:pt idx="519">
                  <c:v>7.6027036893401174</c:v>
                </c:pt>
                <c:pt idx="520">
                  <c:v>7.5976823685852661</c:v>
                </c:pt>
                <c:pt idx="521">
                  <c:v>7.5967592685854139</c:v>
                </c:pt>
                <c:pt idx="522">
                  <c:v>7.5955406685852838</c:v>
                </c:pt>
                <c:pt idx="523">
                  <c:v>7.5943595685854</c:v>
                </c:pt>
                <c:pt idx="524">
                  <c:v>7.5933686729332681</c:v>
                </c:pt>
                <c:pt idx="525">
                  <c:v>7.5922890685855702</c:v>
                </c:pt>
                <c:pt idx="526">
                  <c:v>7.5914822685852652</c:v>
                </c:pt>
                <c:pt idx="527">
                  <c:v>7.5912423685854407</c:v>
                </c:pt>
                <c:pt idx="528">
                  <c:v>7.5903223685854311</c:v>
                </c:pt>
                <c:pt idx="529">
                  <c:v>7.5902324685857945</c:v>
                </c:pt>
                <c:pt idx="530">
                  <c:v>7.5899940685856802</c:v>
                </c:pt>
                <c:pt idx="531">
                  <c:v>7.5901098685852846</c:v>
                </c:pt>
                <c:pt idx="532">
                  <c:v>7.5912416394189268</c:v>
                </c:pt>
                <c:pt idx="533">
                  <c:v>7.5927135685850669</c:v>
                </c:pt>
                <c:pt idx="534">
                  <c:v>7.5942943685852917</c:v>
                </c:pt>
                <c:pt idx="535">
                  <c:v>7.5957680675102903</c:v>
                </c:pt>
                <c:pt idx="536">
                  <c:v>7.6000778402834168</c:v>
                </c:pt>
                <c:pt idx="537">
                  <c:v>7.6010132869525506</c:v>
                </c:pt>
                <c:pt idx="538">
                  <c:v>7.6018287685854045</c:v>
                </c:pt>
                <c:pt idx="539">
                  <c:v>7.6023765685855089</c:v>
                </c:pt>
                <c:pt idx="540">
                  <c:v>7.6023592685853147</c:v>
                </c:pt>
                <c:pt idx="541">
                  <c:v>7.6021955685850555</c:v>
                </c:pt>
                <c:pt idx="542">
                  <c:v>7.6016291685855464</c:v>
                </c:pt>
                <c:pt idx="543">
                  <c:v>7.6011359400141165</c:v>
                </c:pt>
                <c:pt idx="544">
                  <c:v>7.5993429091259515</c:v>
                </c:pt>
                <c:pt idx="545">
                  <c:v>7.5985744685852508</c:v>
                </c:pt>
                <c:pt idx="546">
                  <c:v>7.5979467685859383</c:v>
                </c:pt>
                <c:pt idx="547">
                  <c:v>7.5980610685854915</c:v>
                </c:pt>
                <c:pt idx="548">
                  <c:v>7.5984820114423002</c:v>
                </c:pt>
                <c:pt idx="549">
                  <c:v>7.6002767685853456</c:v>
                </c:pt>
                <c:pt idx="550">
                  <c:v>7.6028977685852057</c:v>
                </c:pt>
                <c:pt idx="551">
                  <c:v>7.6063200029941704</c:v>
                </c:pt>
                <c:pt idx="552">
                  <c:v>7.6316365065166707</c:v>
                </c:pt>
                <c:pt idx="553">
                  <c:v>7.6358422665447971</c:v>
                </c:pt>
                <c:pt idx="554">
                  <c:v>7.6436755685856053</c:v>
                </c:pt>
                <c:pt idx="555">
                  <c:v>7.6514186685853476</c:v>
                </c:pt>
                <c:pt idx="556">
                  <c:v>7.6581649685857194</c:v>
                </c:pt>
                <c:pt idx="557">
                  <c:v>7.6651807685855813</c:v>
                </c:pt>
                <c:pt idx="558">
                  <c:v>7.6712385302020181</c:v>
                </c:pt>
                <c:pt idx="559">
                  <c:v>7.674785811208336</c:v>
                </c:pt>
                <c:pt idx="560">
                  <c:v>7.6912302473733813</c:v>
                </c:pt>
                <c:pt idx="561">
                  <c:v>7.6966558685850366</c:v>
                </c:pt>
                <c:pt idx="562">
                  <c:v>7.7009981685856843</c:v>
                </c:pt>
                <c:pt idx="563">
                  <c:v>7.7052227767484975</c:v>
                </c:pt>
                <c:pt idx="564">
                  <c:v>7.7087393685849435</c:v>
                </c:pt>
                <c:pt idx="565">
                  <c:v>7.7119394685858094</c:v>
                </c:pt>
                <c:pt idx="566">
                  <c:v>7.7144684555426171</c:v>
                </c:pt>
                <c:pt idx="567">
                  <c:v>7.7248377110509665</c:v>
                </c:pt>
                <c:pt idx="568">
                  <c:v>7.726595940014036</c:v>
                </c:pt>
                <c:pt idx="569">
                  <c:v>7.7280935685854057</c:v>
                </c:pt>
                <c:pt idx="570">
                  <c:v>7.7299980685852008</c:v>
                </c:pt>
                <c:pt idx="571">
                  <c:v>7.7315832685856236</c:v>
                </c:pt>
                <c:pt idx="572">
                  <c:v>7.7330500685851717</c:v>
                </c:pt>
                <c:pt idx="573">
                  <c:v>7.7347631212731089</c:v>
                </c:pt>
                <c:pt idx="574">
                  <c:v>7.7355223685854195</c:v>
                </c:pt>
                <c:pt idx="575">
                  <c:v>7.7406297456345401</c:v>
                </c:pt>
                <c:pt idx="576">
                  <c:v>7.7422487685853554</c:v>
                </c:pt>
                <c:pt idx="577">
                  <c:v>7.7439163685851451</c:v>
                </c:pt>
                <c:pt idx="578">
                  <c:v>7.7458824685856058</c:v>
                </c:pt>
                <c:pt idx="579">
                  <c:v>7.7473971413124474</c:v>
                </c:pt>
                <c:pt idx="580">
                  <c:v>7.7489395685852962</c:v>
                </c:pt>
                <c:pt idx="581">
                  <c:v>7.7503563685853702</c:v>
                </c:pt>
                <c:pt idx="582">
                  <c:v>7.7510315685859847</c:v>
                </c:pt>
                <c:pt idx="583">
                  <c:v>7.7512998685854892</c:v>
                </c:pt>
                <c:pt idx="584">
                  <c:v>7.7503201810853444</c:v>
                </c:pt>
                <c:pt idx="585">
                  <c:v>7.7489661463632302</c:v>
                </c:pt>
                <c:pt idx="586">
                  <c:v>7.7465399685853082</c:v>
                </c:pt>
                <c:pt idx="587">
                  <c:v>7.7440180685854436</c:v>
                </c:pt>
                <c:pt idx="588">
                  <c:v>7.7416641685856167</c:v>
                </c:pt>
                <c:pt idx="589">
                  <c:v>7.7393714685853894</c:v>
                </c:pt>
                <c:pt idx="590">
                  <c:v>7.7368918583819237</c:v>
                </c:pt>
                <c:pt idx="591">
                  <c:v>7.7347597549491116</c:v>
                </c:pt>
                <c:pt idx="592">
                  <c:v>7.7296416439478595</c:v>
                </c:pt>
                <c:pt idx="593">
                  <c:v>7.7289258685857005</c:v>
                </c:pt>
                <c:pt idx="594">
                  <c:v>7.7279921685854553</c:v>
                </c:pt>
                <c:pt idx="595">
                  <c:v>7.7271181849119017</c:v>
                </c:pt>
                <c:pt idx="596">
                  <c:v>7.7264334685851974</c:v>
                </c:pt>
                <c:pt idx="597">
                  <c:v>7.7256894685851449</c:v>
                </c:pt>
                <c:pt idx="598">
                  <c:v>7.7253092685856046</c:v>
                </c:pt>
                <c:pt idx="599">
                  <c:v>7.7249269519185866</c:v>
                </c:pt>
                <c:pt idx="600">
                  <c:v>7.7240523685860119</c:v>
                </c:pt>
                <c:pt idx="601">
                  <c:v>7.7243386685854141</c:v>
                </c:pt>
                <c:pt idx="602">
                  <c:v>7.7257648685856113</c:v>
                </c:pt>
                <c:pt idx="603">
                  <c:v>7.7279447685857683</c:v>
                </c:pt>
                <c:pt idx="604">
                  <c:v>7.7306894094019913</c:v>
                </c:pt>
                <c:pt idx="605">
                  <c:v>7.7335338685858375</c:v>
                </c:pt>
                <c:pt idx="606">
                  <c:v>7.7365451685852378</c:v>
                </c:pt>
                <c:pt idx="607">
                  <c:v>7.7389089685851911</c:v>
                </c:pt>
                <c:pt idx="608">
                  <c:v>7.7403928814058691</c:v>
                </c:pt>
                <c:pt idx="609">
                  <c:v>7.7457823685857203</c:v>
                </c:pt>
                <c:pt idx="610">
                  <c:v>7.7469847685853885</c:v>
                </c:pt>
                <c:pt idx="611">
                  <c:v>7.7486809685854157</c:v>
                </c:pt>
                <c:pt idx="612">
                  <c:v>7.7500183685858817</c:v>
                </c:pt>
                <c:pt idx="613">
                  <c:v>7.7515030685855901</c:v>
                </c:pt>
                <c:pt idx="614">
                  <c:v>7.7529678787893888</c:v>
                </c:pt>
                <c:pt idx="615">
                  <c:v>7.7548278685852772</c:v>
                </c:pt>
                <c:pt idx="616">
                  <c:v>7.7569256685853372</c:v>
                </c:pt>
                <c:pt idx="617">
                  <c:v>7.7584551810853259</c:v>
                </c:pt>
                <c:pt idx="618">
                  <c:v>7.7642829241409705</c:v>
                </c:pt>
                <c:pt idx="619">
                  <c:v>7.7655985685853581</c:v>
                </c:pt>
                <c:pt idx="620">
                  <c:v>7.7675996685857287</c:v>
                </c:pt>
                <c:pt idx="621">
                  <c:v>7.7689304685852782</c:v>
                </c:pt>
                <c:pt idx="622">
                  <c:v>7.7701446266500085</c:v>
                </c:pt>
                <c:pt idx="623">
                  <c:v>7.7705301685854362</c:v>
                </c:pt>
                <c:pt idx="624">
                  <c:v>7.7696586685856488</c:v>
                </c:pt>
                <c:pt idx="625">
                  <c:v>7.7686660685849489</c:v>
                </c:pt>
                <c:pt idx="626">
                  <c:v>7.7680479618057472</c:v>
                </c:pt>
                <c:pt idx="627">
                  <c:v>7.7642373685855084</c:v>
                </c:pt>
                <c:pt idx="628">
                  <c:v>7.7633443685858889</c:v>
                </c:pt>
                <c:pt idx="629">
                  <c:v>7.7608861685852846</c:v>
                </c:pt>
                <c:pt idx="630">
                  <c:v>7.7590352685854338</c:v>
                </c:pt>
                <c:pt idx="631">
                  <c:v>7.757411868585347</c:v>
                </c:pt>
                <c:pt idx="632">
                  <c:v>7.7555239685854769</c:v>
                </c:pt>
                <c:pt idx="633">
                  <c:v>7.7540433685857266</c:v>
                </c:pt>
                <c:pt idx="634">
                  <c:v>7.7526468004036406</c:v>
                </c:pt>
                <c:pt idx="635">
                  <c:v>7.7489970521298943</c:v>
                </c:pt>
                <c:pt idx="636">
                  <c:v>7.749311268585485</c:v>
                </c:pt>
                <c:pt idx="637">
                  <c:v>7.7509742685852059</c:v>
                </c:pt>
                <c:pt idx="638">
                  <c:v>7.7538271685853175</c:v>
                </c:pt>
                <c:pt idx="639">
                  <c:v>7.7570197685855771</c:v>
                </c:pt>
                <c:pt idx="640">
                  <c:v>7.7602087971570359</c:v>
                </c:pt>
                <c:pt idx="641">
                  <c:v>7.7638517685854938</c:v>
                </c:pt>
                <c:pt idx="642">
                  <c:v>7.7670053685855684</c:v>
                </c:pt>
                <c:pt idx="643">
                  <c:v>7.7687103685853574</c:v>
                </c:pt>
                <c:pt idx="644">
                  <c:v>7.7780967164114401</c:v>
                </c:pt>
                <c:pt idx="645">
                  <c:v>7.7806030685855632</c:v>
                </c:pt>
                <c:pt idx="646">
                  <c:v>7.7837513685856976</c:v>
                </c:pt>
                <c:pt idx="647">
                  <c:v>7.7862701066809024</c:v>
                </c:pt>
                <c:pt idx="648">
                  <c:v>7.789316468585481</c:v>
                </c:pt>
                <c:pt idx="649">
                  <c:v>7.7919158685853747</c:v>
                </c:pt>
                <c:pt idx="650">
                  <c:v>7.7945074685848805</c:v>
                </c:pt>
                <c:pt idx="651">
                  <c:v>7.7973445560854868</c:v>
                </c:pt>
                <c:pt idx="652">
                  <c:v>7.8076844812615178</c:v>
                </c:pt>
                <c:pt idx="653">
                  <c:v>7.8108505129153656</c:v>
                </c:pt>
                <c:pt idx="654">
                  <c:v>7.8142271685857292</c:v>
                </c:pt>
                <c:pt idx="655">
                  <c:v>7.8171524685853457</c:v>
                </c:pt>
                <c:pt idx="656">
                  <c:v>7.8198692685848101</c:v>
                </c:pt>
                <c:pt idx="657">
                  <c:v>7.8220342685850239</c:v>
                </c:pt>
                <c:pt idx="658">
                  <c:v>7.8249633786864017</c:v>
                </c:pt>
                <c:pt idx="659">
                  <c:v>7.8268785685854807</c:v>
                </c:pt>
                <c:pt idx="660">
                  <c:v>7.8280453685855047</c:v>
                </c:pt>
                <c:pt idx="661">
                  <c:v>7.8318641185856714</c:v>
                </c:pt>
                <c:pt idx="662">
                  <c:v>7.832589768585434</c:v>
                </c:pt>
                <c:pt idx="663">
                  <c:v>7.8335602685855976</c:v>
                </c:pt>
                <c:pt idx="664">
                  <c:v>7.8339550685855226</c:v>
                </c:pt>
                <c:pt idx="665">
                  <c:v>7.8343462057947164</c:v>
                </c:pt>
                <c:pt idx="666">
                  <c:v>7.8346578685855217</c:v>
                </c:pt>
                <c:pt idx="667">
                  <c:v>7.8349242685856213</c:v>
                </c:pt>
                <c:pt idx="668">
                  <c:v>7.8350618422694094</c:v>
                </c:pt>
                <c:pt idx="669">
                  <c:v>7.8321780828713514</c:v>
                </c:pt>
                <c:pt idx="670">
                  <c:v>7.8317408209664015</c:v>
                </c:pt>
                <c:pt idx="671">
                  <c:v>7.8305974685855073</c:v>
                </c:pt>
                <c:pt idx="672">
                  <c:v>7.8296466685855091</c:v>
                </c:pt>
                <c:pt idx="673">
                  <c:v>7.82801196858561</c:v>
                </c:pt>
                <c:pt idx="674">
                  <c:v>7.8265058685859223</c:v>
                </c:pt>
                <c:pt idx="675">
                  <c:v>7.8250999685853468</c:v>
                </c:pt>
                <c:pt idx="676">
                  <c:v>7.8243016542996457</c:v>
                </c:pt>
                <c:pt idx="677">
                  <c:v>7.8183142290506114</c:v>
                </c:pt>
                <c:pt idx="678">
                  <c:v>7.8165883685856681</c:v>
                </c:pt>
                <c:pt idx="679">
                  <c:v>7.8125014685855483</c:v>
                </c:pt>
                <c:pt idx="680">
                  <c:v>7.8090897685859346</c:v>
                </c:pt>
                <c:pt idx="681">
                  <c:v>7.8060705685858363</c:v>
                </c:pt>
                <c:pt idx="682">
                  <c:v>7.8026280828709824</c:v>
                </c:pt>
                <c:pt idx="683">
                  <c:v>7.799574840495449</c:v>
                </c:pt>
                <c:pt idx="684">
                  <c:v>7.796636268585031</c:v>
                </c:pt>
                <c:pt idx="685">
                  <c:v>7.7875318923953643</c:v>
                </c:pt>
                <c:pt idx="686">
                  <c:v>7.7843662685853712</c:v>
                </c:pt>
                <c:pt idx="687">
                  <c:v>7.7799380685853095</c:v>
                </c:pt>
                <c:pt idx="688">
                  <c:v>7.77458767470746</c:v>
                </c:pt>
                <c:pt idx="689">
                  <c:v>7.7688470685853446</c:v>
                </c:pt>
                <c:pt idx="690">
                  <c:v>7.7631762685853793</c:v>
                </c:pt>
                <c:pt idx="691">
                  <c:v>7.7572447685854655</c:v>
                </c:pt>
                <c:pt idx="692">
                  <c:v>7.7528213685855132</c:v>
                </c:pt>
                <c:pt idx="693">
                  <c:v>7.7501498685854369</c:v>
                </c:pt>
                <c:pt idx="694">
                  <c:v>7.7407242733473955</c:v>
                </c:pt>
                <c:pt idx="695">
                  <c:v>7.7385589665233425</c:v>
                </c:pt>
                <c:pt idx="696">
                  <c:v>7.7359035685855275</c:v>
                </c:pt>
                <c:pt idx="697">
                  <c:v>7.733581568585306</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7.7401163685854151</c:v>
                </c:pt>
                <c:pt idx="706">
                  <c:v>7.7418490012385233</c:v>
                </c:pt>
                <c:pt idx="707">
                  <c:v>7.7437856685854847</c:v>
                </c:pt>
                <c:pt idx="708">
                  <c:v>7.7449157685849856</c:v>
                </c:pt>
                <c:pt idx="709">
                  <c:v>7.7458858130301707</c:v>
                </c:pt>
                <c:pt idx="710">
                  <c:v>7.748441027122297</c:v>
                </c:pt>
                <c:pt idx="711">
                  <c:v>7.7479877685854719</c:v>
                </c:pt>
                <c:pt idx="712">
                  <c:v>7.7470618531214797</c:v>
                </c:pt>
                <c:pt idx="713">
                  <c:v>7.7446002685852138</c:v>
                </c:pt>
                <c:pt idx="714">
                  <c:v>7.7414993685853943</c:v>
                </c:pt>
                <c:pt idx="715">
                  <c:v>7.7372636685854701</c:v>
                </c:pt>
                <c:pt idx="716">
                  <c:v>7.7329150281599475</c:v>
                </c:pt>
                <c:pt idx="717">
                  <c:v>7.7243551083115118</c:v>
                </c:pt>
                <c:pt idx="718">
                  <c:v>7.7217953582761094</c:v>
                </c:pt>
                <c:pt idx="719">
                  <c:v>7.7175246685856234</c:v>
                </c:pt>
                <c:pt idx="720">
                  <c:v>7.7125111685856051</c:v>
                </c:pt>
                <c:pt idx="721">
                  <c:v>7.7061014685858851</c:v>
                </c:pt>
                <c:pt idx="722">
                  <c:v>7.700932868584756</c:v>
                </c:pt>
                <c:pt idx="723">
                  <c:v>7.6955669685855908</c:v>
                </c:pt>
                <c:pt idx="724">
                  <c:v>7.6908015522592557</c:v>
                </c:pt>
                <c:pt idx="725">
                  <c:v>7.6882935450560286</c:v>
                </c:pt>
                <c:pt idx="726">
                  <c:v>7.677329243585417</c:v>
                </c:pt>
                <c:pt idx="727">
                  <c:v>7.6748721685855914</c:v>
                </c:pt>
                <c:pt idx="728">
                  <c:v>7.6714714685851515</c:v>
                </c:pt>
                <c:pt idx="729">
                  <c:v>7.6687988685855082</c:v>
                </c:pt>
                <c:pt idx="730">
                  <c:v>7.6655808743328855</c:v>
                </c:pt>
                <c:pt idx="731">
                  <c:v>7.6628180685853637</c:v>
                </c:pt>
                <c:pt idx="732">
                  <c:v>7.659957268585468</c:v>
                </c:pt>
                <c:pt idx="733">
                  <c:v>7.657830068584996</c:v>
                </c:pt>
                <c:pt idx="734">
                  <c:v>7.6567112574742966</c:v>
                </c:pt>
                <c:pt idx="735">
                  <c:v>7.6517294056225911</c:v>
                </c:pt>
                <c:pt idx="736">
                  <c:v>7.6505367685855488</c:v>
                </c:pt>
                <c:pt idx="737">
                  <c:v>7.6491592053199753</c:v>
                </c:pt>
                <c:pt idx="738">
                  <c:v>7.647914968585563</c:v>
                </c:pt>
                <c:pt idx="739">
                  <c:v>7.647010668585505</c:v>
                </c:pt>
                <c:pt idx="740">
                  <c:v>7.6463067685854309</c:v>
                </c:pt>
                <c:pt idx="741">
                  <c:v>7.6459473685859631</c:v>
                </c:pt>
                <c:pt idx="742">
                  <c:v>7.6459686951159966</c:v>
                </c:pt>
                <c:pt idx="743">
                  <c:v>7.6460611490729917</c:v>
                </c:pt>
                <c:pt idx="744">
                  <c:v>7.6462499547924523</c:v>
                </c:pt>
                <c:pt idx="745">
                  <c:v>7.6462623685855684</c:v>
                </c:pt>
                <c:pt idx="746">
                  <c:v>7.6462938685853175</c:v>
                </c:pt>
                <c:pt idx="747">
                  <c:v>7.6464157685851557</c:v>
                </c:pt>
                <c:pt idx="748">
                  <c:v>7.6464950685859883</c:v>
                </c:pt>
                <c:pt idx="749">
                  <c:v>7.6465896134827886</c:v>
                </c:pt>
                <c:pt idx="750">
                  <c:v>7.6467091685850175</c:v>
                </c:pt>
                <c:pt idx="751">
                  <c:v>7.6467849685860294</c:v>
                </c:pt>
                <c:pt idx="752">
                  <c:v>7.6468223685855161</c:v>
                </c:pt>
                <c:pt idx="753">
                  <c:v>7.6468223685854015</c:v>
                </c:pt>
                <c:pt idx="754">
                  <c:v>7.646830568585596</c:v>
                </c:pt>
                <c:pt idx="755">
                  <c:v>7.6468223685858003</c:v>
                </c:pt>
                <c:pt idx="756">
                  <c:v>7.6468318531216966</c:v>
                </c:pt>
                <c:pt idx="757">
                  <c:v>7.6468531685852241</c:v>
                </c:pt>
                <c:pt idx="758">
                  <c:v>7.6468957685849102</c:v>
                </c:pt>
                <c:pt idx="759">
                  <c:v>7.646915910252984</c:v>
                </c:pt>
                <c:pt idx="760">
                  <c:v>7.6469391587096567</c:v>
                </c:pt>
                <c:pt idx="761">
                  <c:v>7.64692236858623</c:v>
                </c:pt>
                <c:pt idx="762">
                  <c:v>7.6469125685851056</c:v>
                </c:pt>
                <c:pt idx="763">
                  <c:v>7.6468798685849748</c:v>
                </c:pt>
                <c:pt idx="764">
                  <c:v>7.6468501685854555</c:v>
                </c:pt>
                <c:pt idx="765">
                  <c:v>7.6468043685862437</c:v>
                </c:pt>
                <c:pt idx="766">
                  <c:v>7.6467883685861704</c:v>
                </c:pt>
                <c:pt idx="767">
                  <c:v>7.6467823685861305</c:v>
                </c:pt>
                <c:pt idx="768">
                  <c:v>7.6467823685854457</c:v>
                </c:pt>
                <c:pt idx="769">
                  <c:v>7.646775701918969</c:v>
                </c:pt>
                <c:pt idx="770">
                  <c:v>7.6467855685861075</c:v>
                </c:pt>
                <c:pt idx="771">
                  <c:v>7.6468299685856351</c:v>
                </c:pt>
                <c:pt idx="772">
                  <c:v>7.6468684685849704</c:v>
                </c:pt>
                <c:pt idx="773">
                  <c:v>7.6468951520906927</c:v>
                </c:pt>
                <c:pt idx="774">
                  <c:v>7.6467819685855272</c:v>
                </c:pt>
                <c:pt idx="775">
                  <c:v>7.6466482685848565</c:v>
                </c:pt>
                <c:pt idx="776">
                  <c:v>7.6465166843753565</c:v>
                </c:pt>
                <c:pt idx="777">
                  <c:v>7.646142368585414</c:v>
                </c:pt>
                <c:pt idx="778">
                  <c:v>7.6460803685847178</c:v>
                </c:pt>
                <c:pt idx="779">
                  <c:v>7.6460065953896379</c:v>
                </c:pt>
                <c:pt idx="780">
                  <c:v>7.6459077685847348</c:v>
                </c:pt>
                <c:pt idx="781">
                  <c:v>7.645796368586117</c:v>
                </c:pt>
                <c:pt idx="782">
                  <c:v>7.645707868585486</c:v>
                </c:pt>
                <c:pt idx="783">
                  <c:v>7.6456067685850382</c:v>
                </c:pt>
                <c:pt idx="784">
                  <c:v>7.6455071511943675</c:v>
                </c:pt>
                <c:pt idx="785">
                  <c:v>7.6454423685847956</c:v>
                </c:pt>
                <c:pt idx="786">
                  <c:v>7.6454423685847388</c:v>
                </c:pt>
                <c:pt idx="787">
                  <c:v>7.6454245685851676</c:v>
                </c:pt>
                <c:pt idx="788">
                  <c:v>7.6453457685859796</c:v>
                </c:pt>
                <c:pt idx="789">
                  <c:v>7.6453047685852313</c:v>
                </c:pt>
                <c:pt idx="790">
                  <c:v>7.6452318583817611</c:v>
                </c:pt>
                <c:pt idx="791">
                  <c:v>7.6452145685859243</c:v>
                </c:pt>
                <c:pt idx="792">
                  <c:v>7.6451750001638885</c:v>
                </c:pt>
                <c:pt idx="793">
                  <c:v>7.6450700309231507</c:v>
                </c:pt>
                <c:pt idx="794">
                  <c:v>7.645042368584555</c:v>
                </c:pt>
                <c:pt idx="795">
                  <c:v>7.6450262861107046</c:v>
                </c:pt>
                <c:pt idx="796">
                  <c:v>7.6450277685847965</c:v>
                </c:pt>
                <c:pt idx="797">
                  <c:v>7.645054368585714</c:v>
                </c:pt>
                <c:pt idx="798">
                  <c:v>7.6450894685855371</c:v>
                </c:pt>
                <c:pt idx="799">
                  <c:v>7.6451029685857286</c:v>
                </c:pt>
                <c:pt idx="800">
                  <c:v>7.6451223685853744</c:v>
                </c:pt>
                <c:pt idx="801">
                  <c:v>7.6451269839700018</c:v>
                </c:pt>
                <c:pt idx="802">
                  <c:v>7.6451786451807067</c:v>
                </c:pt>
                <c:pt idx="803">
                  <c:v>7.6451499685853275</c:v>
                </c:pt>
                <c:pt idx="804">
                  <c:v>7.6451223685853744</c:v>
                </c:pt>
                <c:pt idx="805">
                  <c:v>7.6451004685858486</c:v>
                </c:pt>
                <c:pt idx="806">
                  <c:v>7.6450732964209607</c:v>
                </c:pt>
                <c:pt idx="807">
                  <c:v>7.6450723685858417</c:v>
                </c:pt>
                <c:pt idx="808">
                  <c:v>7.6451023685857074</c:v>
                </c:pt>
                <c:pt idx="809">
                  <c:v>7.6451191685853939</c:v>
                </c:pt>
                <c:pt idx="810">
                  <c:v>7.6451607685850274</c:v>
                </c:pt>
                <c:pt idx="811">
                  <c:v>7.6451707191012712</c:v>
                </c:pt>
                <c:pt idx="812">
                  <c:v>7.6452175685857462</c:v>
                </c:pt>
                <c:pt idx="813">
                  <c:v>7.6452223685856904</c:v>
                </c:pt>
                <c:pt idx="814">
                  <c:v>7.6452121685859549</c:v>
                </c:pt>
                <c:pt idx="815">
                  <c:v>7.6451828787894662</c:v>
                </c:pt>
                <c:pt idx="816">
                  <c:v>7.6452215685855096</c:v>
                </c:pt>
                <c:pt idx="817">
                  <c:v>7.6452277685855403</c:v>
                </c:pt>
                <c:pt idx="818">
                  <c:v>7.6452253685856846</c:v>
                </c:pt>
                <c:pt idx="819">
                  <c:v>7.6452451685854745</c:v>
                </c:pt>
                <c:pt idx="820">
                  <c:v>7.6452858685849607</c:v>
                </c:pt>
                <c:pt idx="821">
                  <c:v>7.645333388994473</c:v>
                </c:pt>
                <c:pt idx="822">
                  <c:v>7.6453277685847212</c:v>
                </c:pt>
                <c:pt idx="823">
                  <c:v>7.6453223685848144</c:v>
                </c:pt>
                <c:pt idx="824">
                  <c:v>7.6452223685855785</c:v>
                </c:pt>
                <c:pt idx="825">
                  <c:v>7.6452223685856904</c:v>
                </c:pt>
                <c:pt idx="826">
                  <c:v>7.6452253685856277</c:v>
                </c:pt>
                <c:pt idx="827">
                  <c:v>7.6452441185855502</c:v>
                </c:pt>
                <c:pt idx="828">
                  <c:v>7.6452517685855934</c:v>
                </c:pt>
                <c:pt idx="829">
                  <c:v>7.6452223685856904</c:v>
                </c:pt>
                <c:pt idx="830">
                  <c:v>7.6452502685855954</c:v>
                </c:pt>
                <c:pt idx="831">
                  <c:v>7.6452523685856155</c:v>
                </c:pt>
                <c:pt idx="832">
                  <c:v>7.6452523685855009</c:v>
                </c:pt>
                <c:pt idx="833">
                  <c:v>7.6452420560853653</c:v>
                </c:pt>
                <c:pt idx="834">
                  <c:v>7.6452220494367804</c:v>
                </c:pt>
                <c:pt idx="835">
                  <c:v>7.6451914685862459</c:v>
                </c:pt>
                <c:pt idx="836">
                  <c:v>7.6451647685850741</c:v>
                </c:pt>
                <c:pt idx="837">
                  <c:v>7.6451303685853524</c:v>
                </c:pt>
                <c:pt idx="838">
                  <c:v>7.645102368585766</c:v>
                </c:pt>
                <c:pt idx="839">
                  <c:v>7.6450774685858507</c:v>
                </c:pt>
                <c:pt idx="840">
                  <c:v>7.6450522123356706</c:v>
                </c:pt>
                <c:pt idx="841">
                  <c:v>7.6451223685854295</c:v>
                </c:pt>
                <c:pt idx="842">
                  <c:v>7.6451227685854066</c:v>
                </c:pt>
                <c:pt idx="843">
                  <c:v>7.6451327685851549</c:v>
                </c:pt>
                <c:pt idx="844">
                  <c:v>7.6453044685853904</c:v>
                </c:pt>
                <c:pt idx="845">
                  <c:v>7.6456842685853523</c:v>
                </c:pt>
                <c:pt idx="846">
                  <c:v>7.6459418685854637</c:v>
                </c:pt>
                <c:pt idx="847">
                  <c:v>7.646222780956764</c:v>
                </c:pt>
                <c:pt idx="848">
                  <c:v>7.6465651685852674</c:v>
                </c:pt>
                <c:pt idx="849">
                  <c:v>7.6468041867671701</c:v>
                </c:pt>
                <c:pt idx="850">
                  <c:v>7.6476470352523194</c:v>
                </c:pt>
                <c:pt idx="851">
                  <c:v>7.6479311564643933</c:v>
                </c:pt>
                <c:pt idx="852">
                  <c:v>7.6489500685854166</c:v>
                </c:pt>
                <c:pt idx="853">
                  <c:v>7.649796168585409</c:v>
                </c:pt>
                <c:pt idx="854">
                  <c:v>7.6510234910343966</c:v>
                </c:pt>
                <c:pt idx="855">
                  <c:v>7.652102168584987</c:v>
                </c:pt>
                <c:pt idx="856">
                  <c:v>7.6535327685853769</c:v>
                </c:pt>
                <c:pt idx="857">
                  <c:v>7.6548799685853162</c:v>
                </c:pt>
                <c:pt idx="858">
                  <c:v>7.6558648685853079</c:v>
                </c:pt>
                <c:pt idx="859">
                  <c:v>7.6601826185851785</c:v>
                </c:pt>
                <c:pt idx="860">
                  <c:v>7.661906158059038</c:v>
                </c:pt>
                <c:pt idx="861">
                  <c:v>7.6641312685852743</c:v>
                </c:pt>
                <c:pt idx="862">
                  <c:v>7.6658328685850936</c:v>
                </c:pt>
                <c:pt idx="863">
                  <c:v>7.6677646685859129</c:v>
                </c:pt>
                <c:pt idx="864">
                  <c:v>7.6698545685853876</c:v>
                </c:pt>
                <c:pt idx="865">
                  <c:v>7.6716003203924998</c:v>
                </c:pt>
                <c:pt idx="866">
                  <c:v>7.6776093422697187</c:v>
                </c:pt>
                <c:pt idx="867">
                  <c:v>7.6790533685853148</c:v>
                </c:pt>
                <c:pt idx="868">
                  <c:v>7.6812319685852355</c:v>
                </c:pt>
                <c:pt idx="869">
                  <c:v>7.6833905685854358</c:v>
                </c:pt>
                <c:pt idx="870">
                  <c:v>7.6861950685854596</c:v>
                </c:pt>
                <c:pt idx="871">
                  <c:v>7.6874623685853418</c:v>
                </c:pt>
                <c:pt idx="872">
                  <c:v>7.6893885541523019</c:v>
                </c:pt>
                <c:pt idx="873">
                  <c:v>7.6932113341026298</c:v>
                </c:pt>
                <c:pt idx="874">
                  <c:v>7.7001198384650831</c:v>
                </c:pt>
                <c:pt idx="875">
                  <c:v>7.7021774685853881</c:v>
                </c:pt>
                <c:pt idx="876">
                  <c:v>7.7041100685850772</c:v>
                </c:pt>
                <c:pt idx="877">
                  <c:v>7.7060771108537134</c:v>
                </c:pt>
                <c:pt idx="878">
                  <c:v>7.7077370685853577</c:v>
                </c:pt>
                <c:pt idx="879">
                  <c:v>7.7094237685854097</c:v>
                </c:pt>
                <c:pt idx="880">
                  <c:v>7.7113527685851437</c:v>
                </c:pt>
                <c:pt idx="881">
                  <c:v>7.7126935685856903</c:v>
                </c:pt>
                <c:pt idx="882">
                  <c:v>7.7136223685854617</c:v>
                </c:pt>
                <c:pt idx="883">
                  <c:v>7.7174632509383674</c:v>
                </c:pt>
                <c:pt idx="884">
                  <c:v>7.7185728840490953</c:v>
                </c:pt>
                <c:pt idx="885">
                  <c:v>7.719906368585681</c:v>
                </c:pt>
                <c:pt idx="886">
                  <c:v>7.7209493685856065</c:v>
                </c:pt>
                <c:pt idx="887">
                  <c:v>7.7219339685853026</c:v>
                </c:pt>
                <c:pt idx="888">
                  <c:v>7.7228365685852038</c:v>
                </c:pt>
                <c:pt idx="889">
                  <c:v>7.7235807685855331</c:v>
                </c:pt>
                <c:pt idx="890">
                  <c:v>7.7242144519185683</c:v>
                </c:pt>
                <c:pt idx="891">
                  <c:v>7.7248072170701896</c:v>
                </c:pt>
                <c:pt idx="892">
                  <c:v>7.7263690352521799</c:v>
                </c:pt>
                <c:pt idx="893">
                  <c:v>7.7265765685855392</c:v>
                </c:pt>
                <c:pt idx="894">
                  <c:v>7.7271451685853787</c:v>
                </c:pt>
                <c:pt idx="895">
                  <c:v>7.7275817685854902</c:v>
                </c:pt>
                <c:pt idx="896">
                  <c:v>7.7279067685851839</c:v>
                </c:pt>
                <c:pt idx="897">
                  <c:v>7.7282610283794071</c:v>
                </c:pt>
                <c:pt idx="898">
                  <c:v>7.7285606685852146</c:v>
                </c:pt>
                <c:pt idx="899">
                  <c:v>7.7287970685850498</c:v>
                </c:pt>
                <c:pt idx="900">
                  <c:v>7.7289216542998957</c:v>
                </c:pt>
                <c:pt idx="901">
                  <c:v>7.7294896413127514</c:v>
                </c:pt>
                <c:pt idx="902">
                  <c:v>7.7295793685851351</c:v>
                </c:pt>
                <c:pt idx="903">
                  <c:v>7.729723168585295</c:v>
                </c:pt>
                <c:pt idx="904">
                  <c:v>7.7297672139460634</c:v>
                </c:pt>
                <c:pt idx="905">
                  <c:v>7.7291716685849803</c:v>
                </c:pt>
                <c:pt idx="906">
                  <c:v>7.7275909685854556</c:v>
                </c:pt>
                <c:pt idx="907">
                  <c:v>7.7260548685852193</c:v>
                </c:pt>
                <c:pt idx="908">
                  <c:v>7.7248665352522163</c:v>
                </c:pt>
                <c:pt idx="909">
                  <c:v>7.7212682988181482</c:v>
                </c:pt>
                <c:pt idx="910">
                  <c:v>7.7202817685854486</c:v>
                </c:pt>
                <c:pt idx="911">
                  <c:v>7.7194740685852263</c:v>
                </c:pt>
                <c:pt idx="912">
                  <c:v>7.7188649685851498</c:v>
                </c:pt>
                <c:pt idx="913">
                  <c:v>7.7184072685856906</c:v>
                </c:pt>
                <c:pt idx="914">
                  <c:v>7.7180154685854747</c:v>
                </c:pt>
                <c:pt idx="915">
                  <c:v>7.7179115438432406</c:v>
                </c:pt>
                <c:pt idx="916">
                  <c:v>7.7182200685853815</c:v>
                </c:pt>
                <c:pt idx="917">
                  <c:v>7.7184544616087702</c:v>
                </c:pt>
                <c:pt idx="918">
                  <c:v>7.7209357019187461</c:v>
                </c:pt>
                <c:pt idx="919">
                  <c:v>7.7216669685857493</c:v>
                </c:pt>
                <c:pt idx="920">
                  <c:v>7.7228239685850451</c:v>
                </c:pt>
                <c:pt idx="921">
                  <c:v>7.7241291685853763</c:v>
                </c:pt>
                <c:pt idx="922">
                  <c:v>7.7253481417808576</c:v>
                </c:pt>
                <c:pt idx="923">
                  <c:v>7.7264005685855297</c:v>
                </c:pt>
                <c:pt idx="924">
                  <c:v>7.7275285685850683</c:v>
                </c:pt>
                <c:pt idx="925">
                  <c:v>7.728336868585199</c:v>
                </c:pt>
                <c:pt idx="926">
                  <c:v>7.7289562901541586</c:v>
                </c:pt>
                <c:pt idx="927">
                  <c:v>7.7307436729331762</c:v>
                </c:pt>
                <c:pt idx="928">
                  <c:v>7.7311055685853045</c:v>
                </c:pt>
                <c:pt idx="929">
                  <c:v>7.7316284102524433</c:v>
                </c:pt>
                <c:pt idx="930">
                  <c:v>7.7321536685859211</c:v>
                </c:pt>
                <c:pt idx="931">
                  <c:v>7.7325598685853958</c:v>
                </c:pt>
                <c:pt idx="932">
                  <c:v>7.7330202685848954</c:v>
                </c:pt>
                <c:pt idx="933">
                  <c:v>7.7334447685854126</c:v>
                </c:pt>
                <c:pt idx="934">
                  <c:v>7.7337748343383774</c:v>
                </c:pt>
                <c:pt idx="935">
                  <c:v>7.7341126584405071</c:v>
                </c:pt>
                <c:pt idx="936">
                  <c:v>7.7354623685854005</c:v>
                </c:pt>
                <c:pt idx="937">
                  <c:v>7.7357563685857382</c:v>
                </c:pt>
                <c:pt idx="938">
                  <c:v>7.7365185685855078</c:v>
                </c:pt>
                <c:pt idx="939">
                  <c:v>7.7374989685852835</c:v>
                </c:pt>
                <c:pt idx="940">
                  <c:v>7.7384971685852548</c:v>
                </c:pt>
                <c:pt idx="941">
                  <c:v>7.7394341211625761</c:v>
                </c:pt>
                <c:pt idx="942">
                  <c:v>7.7402669685852317</c:v>
                </c:pt>
                <c:pt idx="943">
                  <c:v>7.7409026283258555</c:v>
                </c:pt>
                <c:pt idx="944">
                  <c:v>7.7447915083703407</c:v>
                </c:pt>
                <c:pt idx="945">
                  <c:v>7.7461968685851295</c:v>
                </c:pt>
                <c:pt idx="946">
                  <c:v>7.747745468585391</c:v>
                </c:pt>
                <c:pt idx="947">
                  <c:v>7.7491096881731387</c:v>
                </c:pt>
                <c:pt idx="948">
                  <c:v>7.7502105685855556</c:v>
                </c:pt>
                <c:pt idx="949">
                  <c:v>7.7517295685857004</c:v>
                </c:pt>
                <c:pt idx="950">
                  <c:v>7.7546579685850476</c:v>
                </c:pt>
                <c:pt idx="951">
                  <c:v>7.7587865685853892</c:v>
                </c:pt>
                <c:pt idx="952">
                  <c:v>7.7614458979971488</c:v>
                </c:pt>
                <c:pt idx="953">
                  <c:v>7.7724771900139036</c:v>
                </c:pt>
                <c:pt idx="954">
                  <c:v>7.7749002685852258</c:v>
                </c:pt>
                <c:pt idx="955">
                  <c:v>7.7782824685853171</c:v>
                </c:pt>
                <c:pt idx="956">
                  <c:v>7.7814377685855476</c:v>
                </c:pt>
                <c:pt idx="957">
                  <c:v>7.7851114685856384</c:v>
                </c:pt>
                <c:pt idx="958">
                  <c:v>7.7884989665237327</c:v>
                </c:pt>
                <c:pt idx="959">
                  <c:v>7.7916631685858579</c:v>
                </c:pt>
                <c:pt idx="960">
                  <c:v>7.7941691634574815</c:v>
                </c:pt>
                <c:pt idx="961">
                  <c:v>7.8047150958578992</c:v>
                </c:pt>
                <c:pt idx="962">
                  <c:v>7.8068067685853872</c:v>
                </c:pt>
                <c:pt idx="963">
                  <c:v>7.8088532685852776</c:v>
                </c:pt>
                <c:pt idx="964">
                  <c:v>7.8110351533955651</c:v>
                </c:pt>
                <c:pt idx="965">
                  <c:v>7.8131076685855421</c:v>
                </c:pt>
                <c:pt idx="966">
                  <c:v>7.8150542685855369</c:v>
                </c:pt>
                <c:pt idx="967">
                  <c:v>7.8166754536915324</c:v>
                </c:pt>
                <c:pt idx="968">
                  <c:v>7.8224556562563636</c:v>
                </c:pt>
                <c:pt idx="969">
                  <c:v>7.8242153685855076</c:v>
                </c:pt>
                <c:pt idx="970">
                  <c:v>7.8258159768324829</c:v>
                </c:pt>
                <c:pt idx="971">
                  <c:v>7.8273365685852339</c:v>
                </c:pt>
                <c:pt idx="972">
                  <c:v>7.8288995685852107</c:v>
                </c:pt>
                <c:pt idx="973">
                  <c:v>7.830186168584774</c:v>
                </c:pt>
                <c:pt idx="974">
                  <c:v>7.8321767685852821</c:v>
                </c:pt>
                <c:pt idx="975">
                  <c:v>7.8336119562145683</c:v>
                </c:pt>
                <c:pt idx="976">
                  <c:v>7.8348081580588893</c:v>
                </c:pt>
                <c:pt idx="977">
                  <c:v>7.8412543685853517</c:v>
                </c:pt>
                <c:pt idx="978">
                  <c:v>7.8422558685854931</c:v>
                </c:pt>
                <c:pt idx="979">
                  <c:v>7.8442547685853139</c:v>
                </c:pt>
                <c:pt idx="980">
                  <c:v>7.8460887685853455</c:v>
                </c:pt>
                <c:pt idx="981">
                  <c:v>7.8474379685856217</c:v>
                </c:pt>
                <c:pt idx="982">
                  <c:v>7.8491396881734801</c:v>
                </c:pt>
                <c:pt idx="983">
                  <c:v>7.8505389685848979</c:v>
                </c:pt>
                <c:pt idx="984">
                  <c:v>7.8519112574743541</c:v>
                </c:pt>
                <c:pt idx="985">
                  <c:v>7.8561776317434475</c:v>
                </c:pt>
                <c:pt idx="986">
                  <c:v>7.8565970685851996</c:v>
                </c:pt>
                <c:pt idx="987">
                  <c:v>7.8576713685856276</c:v>
                </c:pt>
                <c:pt idx="988">
                  <c:v>7.8584520685860877</c:v>
                </c:pt>
                <c:pt idx="989">
                  <c:v>7.8591484510595393</c:v>
                </c:pt>
                <c:pt idx="990">
                  <c:v>7.8599233685853971</c:v>
                </c:pt>
                <c:pt idx="991">
                  <c:v>7.8604127685853316</c:v>
                </c:pt>
                <c:pt idx="992">
                  <c:v>7.8611854935854932</c:v>
                </c:pt>
                <c:pt idx="993">
                  <c:v>7.8637294796964294</c:v>
                </c:pt>
                <c:pt idx="994">
                  <c:v>7.8643362685855429</c:v>
                </c:pt>
                <c:pt idx="995">
                  <c:v>7.8648337609905763</c:v>
                </c:pt>
                <c:pt idx="996">
                  <c:v>7.8654979685852702</c:v>
                </c:pt>
                <c:pt idx="997">
                  <c:v>7.8662526685850045</c:v>
                </c:pt>
                <c:pt idx="998">
                  <c:v>7.8670290685852926</c:v>
                </c:pt>
                <c:pt idx="999">
                  <c:v>7.8676562685856872</c:v>
                </c:pt>
                <c:pt idx="1000">
                  <c:v>7.8681456542995676</c:v>
                </c:pt>
                <c:pt idx="1001">
                  <c:v>7.8700470062663754</c:v>
                </c:pt>
                <c:pt idx="1002">
                  <c:v>7.8709198685854282</c:v>
                </c:pt>
                <c:pt idx="1003">
                  <c:v>7.8717777685853463</c:v>
                </c:pt>
                <c:pt idx="1004">
                  <c:v>7.872678368585369</c:v>
                </c:pt>
                <c:pt idx="1005">
                  <c:v>7.8734315685856711</c:v>
                </c:pt>
                <c:pt idx="1006">
                  <c:v>7.8741504685855377</c:v>
                </c:pt>
                <c:pt idx="1007">
                  <c:v>7.8747851520904089</c:v>
                </c:pt>
                <c:pt idx="1008">
                  <c:v>7.875297734438691</c:v>
                </c:pt>
                <c:pt idx="1009">
                  <c:v>7.8772979568206694</c:v>
                </c:pt>
                <c:pt idx="1010">
                  <c:v>7.877492768585924</c:v>
                </c:pt>
                <c:pt idx="1011">
                  <c:v>7.877812268585342</c:v>
                </c:pt>
                <c:pt idx="1012">
                  <c:v>7.8780746685853957</c:v>
                </c:pt>
                <c:pt idx="1013">
                  <c:v>7.8782828840494554</c:v>
                </c:pt>
                <c:pt idx="1014">
                  <c:v>7.8784829685854554</c:v>
                </c:pt>
                <c:pt idx="1015">
                  <c:v>7.8786511685855354</c:v>
                </c:pt>
                <c:pt idx="1016">
                  <c:v>7.8787279685854656</c:v>
                </c:pt>
                <c:pt idx="1017">
                  <c:v>7.8790823685854559</c:v>
                </c:pt>
                <c:pt idx="1018">
                  <c:v>7.8791549685850093</c:v>
                </c:pt>
                <c:pt idx="1019">
                  <c:v>7.8792585685860264</c:v>
                </c:pt>
                <c:pt idx="1020">
                  <c:v>7.8794687227515565</c:v>
                </c:pt>
                <c:pt idx="1021">
                  <c:v>7.8796175685856866</c:v>
                </c:pt>
                <c:pt idx="1022">
                  <c:v>7.8797290685853483</c:v>
                </c:pt>
                <c:pt idx="1023">
                  <c:v>7.8798720685847599</c:v>
                </c:pt>
                <c:pt idx="1024">
                  <c:v>7.8799515685860904</c:v>
                </c:pt>
                <c:pt idx="1025">
                  <c:v>7.8799923685854321</c:v>
                </c:pt>
                <c:pt idx="1026">
                  <c:v>7.8814551272065065</c:v>
                </c:pt>
                <c:pt idx="1027">
                  <c:v>7.8818142685855266</c:v>
                </c:pt>
                <c:pt idx="1028">
                  <c:v>7.8821180685853385</c:v>
                </c:pt>
                <c:pt idx="1029">
                  <c:v>7.8823795685852476</c:v>
                </c:pt>
                <c:pt idx="1030">
                  <c:v>7.8826521685851514</c:v>
                </c:pt>
                <c:pt idx="1031">
                  <c:v>7.8828365953898043</c:v>
                </c:pt>
                <c:pt idx="1032">
                  <c:v>7.8829923685853611</c:v>
                </c:pt>
                <c:pt idx="1033">
                  <c:v>7.8824577019187956</c:v>
                </c:pt>
                <c:pt idx="1034">
                  <c:v>7.8818414685852787</c:v>
                </c:pt>
                <c:pt idx="1035">
                  <c:v>7.8810448685855032</c:v>
                </c:pt>
                <c:pt idx="1036">
                  <c:v>7.8803965685856507</c:v>
                </c:pt>
                <c:pt idx="1037">
                  <c:v>7.8797058685854733</c:v>
                </c:pt>
                <c:pt idx="1038">
                  <c:v>7.8790334102524904</c:v>
                </c:pt>
                <c:pt idx="1039">
                  <c:v>7.8783592257285164</c:v>
                </c:pt>
                <c:pt idx="1040">
                  <c:v>7.8762463685855115</c:v>
                </c:pt>
                <c:pt idx="1041">
                  <c:v>7.8757462685851021</c:v>
                </c:pt>
                <c:pt idx="1042">
                  <c:v>7.8751841685853048</c:v>
                </c:pt>
                <c:pt idx="1043">
                  <c:v>7.8745470685855263</c:v>
                </c:pt>
                <c:pt idx="1044">
                  <c:v>7.8740229685854626</c:v>
                </c:pt>
                <c:pt idx="1045">
                  <c:v>7.8736540180697858</c:v>
                </c:pt>
                <c:pt idx="1046">
                  <c:v>7.8731811685857007</c:v>
                </c:pt>
                <c:pt idx="1047">
                  <c:v>7.8728455685849346</c:v>
                </c:pt>
                <c:pt idx="1048">
                  <c:v>7.872642701918851</c:v>
                </c:pt>
                <c:pt idx="1049">
                  <c:v>7.8723876627030478</c:v>
                </c:pt>
                <c:pt idx="1050">
                  <c:v>7.8729631685855122</c:v>
                </c:pt>
                <c:pt idx="1051">
                  <c:v>7.8746649727520008</c:v>
                </c:pt>
                <c:pt idx="1052">
                  <c:v>7.8771975685854834</c:v>
                </c:pt>
                <c:pt idx="1053">
                  <c:v>7.8794168685853485</c:v>
                </c:pt>
                <c:pt idx="1054">
                  <c:v>7.8817377685854932</c:v>
                </c:pt>
                <c:pt idx="1055">
                  <c:v>7.8836624685855714</c:v>
                </c:pt>
                <c:pt idx="1056">
                  <c:v>7.8853372139463556</c:v>
                </c:pt>
                <c:pt idx="1057">
                  <c:v>7.8906868130299141</c:v>
                </c:pt>
                <c:pt idx="1058">
                  <c:v>7.8913882685852297</c:v>
                </c:pt>
                <c:pt idx="1059">
                  <c:v>7.8928666685854507</c:v>
                </c:pt>
                <c:pt idx="1060">
                  <c:v>7.8939892685850275</c:v>
                </c:pt>
                <c:pt idx="1061">
                  <c:v>7.8953290685855801</c:v>
                </c:pt>
                <c:pt idx="1062">
                  <c:v>7.8964737199365373</c:v>
                </c:pt>
                <c:pt idx="1063">
                  <c:v>7.8977337685854074</c:v>
                </c:pt>
                <c:pt idx="1064">
                  <c:v>7.8987724685855625</c:v>
                </c:pt>
                <c:pt idx="1065">
                  <c:v>7.8992750958582434</c:v>
                </c:pt>
                <c:pt idx="1066">
                  <c:v>7.9013840828710205</c:v>
                </c:pt>
                <c:pt idx="1067">
                  <c:v>7.9017399685851775</c:v>
                </c:pt>
                <c:pt idx="1068">
                  <c:v>7.9023768685854181</c:v>
                </c:pt>
                <c:pt idx="1069">
                  <c:v>7.9029332964204979</c:v>
                </c:pt>
                <c:pt idx="1070">
                  <c:v>7.9033840685857655</c:v>
                </c:pt>
                <c:pt idx="1071">
                  <c:v>7.9038232685854393</c:v>
                </c:pt>
                <c:pt idx="1072">
                  <c:v>7.9042452685856261</c:v>
                </c:pt>
                <c:pt idx="1073">
                  <c:v>7.9045518477523284</c:v>
                </c:pt>
                <c:pt idx="1074">
                  <c:v>7.90548782313091</c:v>
                </c:pt>
                <c:pt idx="1075">
                  <c:v>7.9057788685852994</c:v>
                </c:pt>
                <c:pt idx="1076">
                  <c:v>7.9060634685854012</c:v>
                </c:pt>
                <c:pt idx="1077">
                  <c:v>7.9063063685853336</c:v>
                </c:pt>
                <c:pt idx="1078">
                  <c:v>7.9065259685853118</c:v>
                </c:pt>
                <c:pt idx="1079">
                  <c:v>7.9067233060853974</c:v>
                </c:pt>
                <c:pt idx="1080">
                  <c:v>7.9068999685851082</c:v>
                </c:pt>
                <c:pt idx="1081">
                  <c:v>7.9070581927611148</c:v>
                </c:pt>
                <c:pt idx="1082">
                  <c:v>7.9073119982154045</c:v>
                </c:pt>
                <c:pt idx="1083">
                  <c:v>7.9073552685855031</c:v>
                </c:pt>
                <c:pt idx="1084">
                  <c:v>7.9074136685851641</c:v>
                </c:pt>
                <c:pt idx="1085">
                  <c:v>7.907550701919277</c:v>
                </c:pt>
                <c:pt idx="1086">
                  <c:v>7.9076297685856671</c:v>
                </c:pt>
                <c:pt idx="1087">
                  <c:v>7.9076540685852708</c:v>
                </c:pt>
                <c:pt idx="1088">
                  <c:v>7.9076804685847861</c:v>
                </c:pt>
                <c:pt idx="1089">
                  <c:v>7.9076850859760981</c:v>
                </c:pt>
                <c:pt idx="1090">
                  <c:v>7.9077044519190309</c:v>
                </c:pt>
                <c:pt idx="1091">
                  <c:v>7.9078923685854203</c:v>
                </c:pt>
                <c:pt idx="1092">
                  <c:v>7.907940068585118</c:v>
                </c:pt>
                <c:pt idx="1093">
                  <c:v>7.9079808685849686</c:v>
                </c:pt>
                <c:pt idx="1094">
                  <c:v>7.9079823685849675</c:v>
                </c:pt>
                <c:pt idx="1095">
                  <c:v>7.9079823685849675</c:v>
                </c:pt>
                <c:pt idx="1096">
                  <c:v>7.9079823685851363</c:v>
                </c:pt>
                <c:pt idx="1097">
                  <c:v>7.9079823685849675</c:v>
                </c:pt>
                <c:pt idx="1098">
                  <c:v>7.9079953918417374</c:v>
                </c:pt>
                <c:pt idx="1099">
                  <c:v>7.9081214162042262</c:v>
                </c:pt>
                <c:pt idx="1100">
                  <c:v>7.9080906685853307</c:v>
                </c:pt>
                <c:pt idx="1101">
                  <c:v>7.9080742242555981</c:v>
                </c:pt>
                <c:pt idx="1102">
                  <c:v>7.9080723685855361</c:v>
                </c:pt>
                <c:pt idx="1103">
                  <c:v>7.908084068585266</c:v>
                </c:pt>
                <c:pt idx="1104">
                  <c:v>7.9081179685851009</c:v>
                </c:pt>
                <c:pt idx="1105">
                  <c:v>7.9081231685850213</c:v>
                </c:pt>
                <c:pt idx="1106">
                  <c:v>7.9081791332916564</c:v>
                </c:pt>
                <c:pt idx="1107">
                  <c:v>7.9081968366707098</c:v>
                </c:pt>
                <c:pt idx="1108">
                  <c:v>7.9083223685853596</c:v>
                </c:pt>
                <c:pt idx="1109">
                  <c:v>7.9082702685851274</c:v>
                </c:pt>
                <c:pt idx="1110">
                  <c:v>7.9082421685851783</c:v>
                </c:pt>
                <c:pt idx="1111">
                  <c:v>7.9082220352521126</c:v>
                </c:pt>
                <c:pt idx="1112">
                  <c:v>7.9081957393724585</c:v>
                </c:pt>
                <c:pt idx="1113">
                  <c:v>7.9081923685859703</c:v>
                </c:pt>
                <c:pt idx="1114">
                  <c:v>7.9081878231315406</c:v>
                </c:pt>
                <c:pt idx="1115">
                  <c:v>7.9081623685854225</c:v>
                </c:pt>
                <c:pt idx="1116">
                  <c:v>7.9082393835103808</c:v>
                </c:pt>
                <c:pt idx="1117">
                  <c:v>7.9082844685853644</c:v>
                </c:pt>
                <c:pt idx="1118">
                  <c:v>7.9083395560855489</c:v>
                </c:pt>
                <c:pt idx="1119">
                  <c:v>7.9083790685850905</c:v>
                </c:pt>
                <c:pt idx="1120">
                  <c:v>7.9084131685848584</c:v>
                </c:pt>
                <c:pt idx="1121">
                  <c:v>7.9084335685863749</c:v>
                </c:pt>
                <c:pt idx="1122">
                  <c:v>7.9084586185858399</c:v>
                </c:pt>
                <c:pt idx="1123">
                  <c:v>7.9084833145315816</c:v>
                </c:pt>
                <c:pt idx="1124">
                  <c:v>7.9085223685851957</c:v>
                </c:pt>
                <c:pt idx="1125">
                  <c:v>7.9085319685849669</c:v>
                </c:pt>
                <c:pt idx="1126">
                  <c:v>7.9085731685856473</c:v>
                </c:pt>
                <c:pt idx="1127">
                  <c:v>7.9085966543002684</c:v>
                </c:pt>
                <c:pt idx="1128">
                  <c:v>7.9085987322223037</c:v>
                </c:pt>
                <c:pt idx="1129">
                  <c:v>7.9086223685860233</c:v>
                </c:pt>
                <c:pt idx="1130">
                  <c:v>7.9085992685861157</c:v>
                </c:pt>
                <c:pt idx="1131">
                  <c:v>7.9085623685852653</c:v>
                </c:pt>
                <c:pt idx="1132">
                  <c:v>7.908502368585415</c:v>
                </c:pt>
                <c:pt idx="1133">
                  <c:v>7.9084660527963866</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7.9083940352518471</c:v>
                </c:pt>
                <c:pt idx="1142">
                  <c:v>7.9083523685856267</c:v>
                </c:pt>
                <c:pt idx="1143">
                  <c:v>7.9083238685858106</c:v>
                </c:pt>
                <c:pt idx="1144">
                  <c:v>7.9082963685846881</c:v>
                </c:pt>
                <c:pt idx="1145">
                  <c:v>7.908276368584966</c:v>
                </c:pt>
                <c:pt idx="1146">
                  <c:v>7.9082617435846796</c:v>
                </c:pt>
                <c:pt idx="1147">
                  <c:v>7.9082577685849333</c:v>
                </c:pt>
                <c:pt idx="1148">
                  <c:v>7.9082304685852725</c:v>
                </c:pt>
                <c:pt idx="1149">
                  <c:v>7.9082223685854416</c:v>
                </c:pt>
                <c:pt idx="1150">
                  <c:v>7.9082223685854416</c:v>
                </c:pt>
                <c:pt idx="1151">
                  <c:v>7.9080548685854062</c:v>
                </c:pt>
                <c:pt idx="1152">
                  <c:v>7.9079112574734278</c:v>
                </c:pt>
                <c:pt idx="1153">
                  <c:v>7.9077898685853949</c:v>
                </c:pt>
                <c:pt idx="1154">
                  <c:v>7.9076120685858342</c:v>
                </c:pt>
                <c:pt idx="1155">
                  <c:v>7.9074449685847545</c:v>
                </c:pt>
                <c:pt idx="1156">
                  <c:v>7.9073306685855416</c:v>
                </c:pt>
                <c:pt idx="1157">
                  <c:v>7.907199868585975</c:v>
                </c:pt>
                <c:pt idx="1158">
                  <c:v>7.9071061830180316</c:v>
                </c:pt>
                <c:pt idx="1159">
                  <c:v>7.9070923685854497</c:v>
                </c:pt>
                <c:pt idx="1160">
                  <c:v>7.9070023685860207</c:v>
                </c:pt>
                <c:pt idx="1161">
                  <c:v>7.9069732685851051</c:v>
                </c:pt>
                <c:pt idx="1162">
                  <c:v>7.9069483685852475</c:v>
                </c:pt>
                <c:pt idx="1163">
                  <c:v>7.9069480685850095</c:v>
                </c:pt>
                <c:pt idx="1164">
                  <c:v>7.9069423685850904</c:v>
                </c:pt>
                <c:pt idx="1165">
                  <c:v>7.9069411185851264</c:v>
                </c:pt>
                <c:pt idx="1166">
                  <c:v>7.9069223685854819</c:v>
                </c:pt>
                <c:pt idx="1167">
                  <c:v>7.9069150567577378</c:v>
                </c:pt>
                <c:pt idx="1168">
                  <c:v>7.9059123685853603</c:v>
                </c:pt>
                <c:pt idx="1169">
                  <c:v>7.9052155685856302</c:v>
                </c:pt>
                <c:pt idx="1170">
                  <c:v>7.9043088685855434</c:v>
                </c:pt>
                <c:pt idx="1171">
                  <c:v>7.9034633060853867</c:v>
                </c:pt>
                <c:pt idx="1172">
                  <c:v>7.9027124685853902</c:v>
                </c:pt>
                <c:pt idx="1173">
                  <c:v>7.9020881685858768</c:v>
                </c:pt>
                <c:pt idx="1174">
                  <c:v>7.9014028685852651</c:v>
                </c:pt>
                <c:pt idx="1175">
                  <c:v>7.9010895114427218</c:v>
                </c:pt>
                <c:pt idx="1176">
                  <c:v>7.8997797685853612</c:v>
                </c:pt>
                <c:pt idx="1177">
                  <c:v>7.8994671602522573</c:v>
                </c:pt>
                <c:pt idx="1178">
                  <c:v>7.8990708685854081</c:v>
                </c:pt>
                <c:pt idx="1179">
                  <c:v>7.8984085685854772</c:v>
                </c:pt>
                <c:pt idx="1180">
                  <c:v>7.8976914685854478</c:v>
                </c:pt>
                <c:pt idx="1181">
                  <c:v>7.8971462685854688</c:v>
                </c:pt>
                <c:pt idx="1182">
                  <c:v>7.8967798685856252</c:v>
                </c:pt>
                <c:pt idx="1183">
                  <c:v>7.8968430728107961</c:v>
                </c:pt>
                <c:pt idx="1184">
                  <c:v>7.896963035251888</c:v>
                </c:pt>
                <c:pt idx="1185">
                  <c:v>7.8973023685853843</c:v>
                </c:pt>
                <c:pt idx="1186">
                  <c:v>7.8973737685855792</c:v>
                </c:pt>
                <c:pt idx="1187">
                  <c:v>7.8974274685853176</c:v>
                </c:pt>
                <c:pt idx="1188">
                  <c:v>7.8974924685858934</c:v>
                </c:pt>
                <c:pt idx="1189">
                  <c:v>7.8975556627031107</c:v>
                </c:pt>
                <c:pt idx="1190">
                  <c:v>7.8976078130292091</c:v>
                </c:pt>
                <c:pt idx="1191">
                  <c:v>7.8976815685856661</c:v>
                </c:pt>
                <c:pt idx="1192">
                  <c:v>7.8977388903244465</c:v>
                </c:pt>
                <c:pt idx="1193">
                  <c:v>7.8980076144868718</c:v>
                </c:pt>
                <c:pt idx="1194">
                  <c:v>7.8980732685859145</c:v>
                </c:pt>
                <c:pt idx="1195">
                  <c:v>7.89813933828232</c:v>
                </c:pt>
                <c:pt idx="1196">
                  <c:v>7.8981986185862194</c:v>
                </c:pt>
                <c:pt idx="1197">
                  <c:v>7.8982345685858606</c:v>
                </c:pt>
                <c:pt idx="1198">
                  <c:v>7.8982567685855098</c:v>
                </c:pt>
                <c:pt idx="1199">
                  <c:v>7.8983093685848331</c:v>
                </c:pt>
                <c:pt idx="1200">
                  <c:v>7.8983269685846409</c:v>
                </c:pt>
                <c:pt idx="1201">
                  <c:v>7.8983407896382829</c:v>
                </c:pt>
                <c:pt idx="1202">
                  <c:v>7.8983223685853101</c:v>
                </c:pt>
                <c:pt idx="1203">
                  <c:v>7.8983237685847758</c:v>
                </c:pt>
                <c:pt idx="1204">
                  <c:v>7.8983556685860883</c:v>
                </c:pt>
                <c:pt idx="1205">
                  <c:v>7.8983810685858886</c:v>
                </c:pt>
                <c:pt idx="1206">
                  <c:v>7.8983756685860387</c:v>
                </c:pt>
                <c:pt idx="1207">
                  <c:v>7.8983371685851145</c:v>
                </c:pt>
                <c:pt idx="1208">
                  <c:v>7.8983223685847435</c:v>
                </c:pt>
                <c:pt idx="1209">
                  <c:v>7.8982814594947541</c:v>
                </c:pt>
                <c:pt idx="1210">
                  <c:v>7.8973710144188232</c:v>
                </c:pt>
                <c:pt idx="1211">
                  <c:v>7.8969277685851704</c:v>
                </c:pt>
                <c:pt idx="1212">
                  <c:v>7.896551368585575</c:v>
                </c:pt>
                <c:pt idx="1213">
                  <c:v>7.8961751685852288</c:v>
                </c:pt>
                <c:pt idx="1214">
                  <c:v>7.8958299727521695</c:v>
                </c:pt>
                <c:pt idx="1215">
                  <c:v>7.8955518685853683</c:v>
                </c:pt>
                <c:pt idx="1216">
                  <c:v>7.8952950685857246</c:v>
                </c:pt>
                <c:pt idx="1217">
                  <c:v>7.8951055685859712</c:v>
                </c:pt>
                <c:pt idx="1218">
                  <c:v>7.8950114796966346</c:v>
                </c:pt>
                <c:pt idx="1219">
                  <c:v>7.8928830465516864</c:v>
                </c:pt>
                <c:pt idx="1220">
                  <c:v>7.8924374223486353</c:v>
                </c:pt>
                <c:pt idx="1221">
                  <c:v>7.891990668585505</c:v>
                </c:pt>
                <c:pt idx="1222">
                  <c:v>7.891507768585269</c:v>
                </c:pt>
                <c:pt idx="1223">
                  <c:v>7.8910712685853479</c:v>
                </c:pt>
                <c:pt idx="1224">
                  <c:v>7.8904887685855094</c:v>
                </c:pt>
                <c:pt idx="1225">
                  <c:v>7.8900019519183076</c:v>
                </c:pt>
                <c:pt idx="1226">
                  <c:v>7.8896793497176692</c:v>
                </c:pt>
                <c:pt idx="1227">
                  <c:v>7.8886315685856072</c:v>
                </c:pt>
                <c:pt idx="1228">
                  <c:v>7.8885758685856446</c:v>
                </c:pt>
                <c:pt idx="1229">
                  <c:v>7.8882226685854695</c:v>
                </c:pt>
                <c:pt idx="1230">
                  <c:v>7.8879543685855067</c:v>
                </c:pt>
                <c:pt idx="1231">
                  <c:v>7.8876276932605425</c:v>
                </c:pt>
                <c:pt idx="1232">
                  <c:v>7.887271431084983</c:v>
                </c:pt>
                <c:pt idx="1233">
                  <c:v>7.8868884685854947</c:v>
                </c:pt>
                <c:pt idx="1234">
                  <c:v>7.8866463685851764</c:v>
                </c:pt>
                <c:pt idx="1235">
                  <c:v>7.8864743685854366</c:v>
                </c:pt>
                <c:pt idx="1236">
                  <c:v>7.8857565504040519</c:v>
                </c:pt>
                <c:pt idx="1237">
                  <c:v>7.8855817685855065</c:v>
                </c:pt>
                <c:pt idx="1238">
                  <c:v>7.8854004935850686</c:v>
                </c:pt>
                <c:pt idx="1239">
                  <c:v>7.885226268585269</c:v>
                </c:pt>
                <c:pt idx="1240">
                  <c:v>7.8849510685852904</c:v>
                </c:pt>
                <c:pt idx="1241">
                  <c:v>7.8846671685852945</c:v>
                </c:pt>
                <c:pt idx="1242">
                  <c:v>7.8844321685856595</c:v>
                </c:pt>
                <c:pt idx="1243">
                  <c:v>7.8842242435856207</c:v>
                </c:pt>
                <c:pt idx="1244">
                  <c:v>7.884085168585397</c:v>
                </c:pt>
                <c:pt idx="1245">
                  <c:v>7.8835017164113452</c:v>
                </c:pt>
                <c:pt idx="1246">
                  <c:v>7.8833894685848964</c:v>
                </c:pt>
                <c:pt idx="1247">
                  <c:v>7.8832920685855612</c:v>
                </c:pt>
                <c:pt idx="1248">
                  <c:v>7.8826151685853576</c:v>
                </c:pt>
                <c:pt idx="1249">
                  <c:v>7.8811118685852186</c:v>
                </c:pt>
                <c:pt idx="1250">
                  <c:v>7.8797287199369226</c:v>
                </c:pt>
                <c:pt idx="1251">
                  <c:v>7.8782218685853556</c:v>
                </c:pt>
                <c:pt idx="1252">
                  <c:v>7.8759915685857438</c:v>
                </c:pt>
                <c:pt idx="1253">
                  <c:v>7.8749081132664411</c:v>
                </c:pt>
                <c:pt idx="1254">
                  <c:v>7.8707340927234259</c:v>
                </c:pt>
                <c:pt idx="1255">
                  <c:v>7.8699578231306315</c:v>
                </c:pt>
                <c:pt idx="1256">
                  <c:v>7.868699868585125</c:v>
                </c:pt>
                <c:pt idx="1257">
                  <c:v>7.8675840352520474</c:v>
                </c:pt>
                <c:pt idx="1258">
                  <c:v>7.8664903685852448</c:v>
                </c:pt>
                <c:pt idx="1259">
                  <c:v>7.8655802685854699</c:v>
                </c:pt>
                <c:pt idx="1260">
                  <c:v>7.8647177685854324</c:v>
                </c:pt>
                <c:pt idx="1261">
                  <c:v>7.8640245034167826</c:v>
                </c:pt>
                <c:pt idx="1262">
                  <c:v>7.8621028231305106</c:v>
                </c:pt>
                <c:pt idx="1263">
                  <c:v>7.8616940685854626</c:v>
                </c:pt>
                <c:pt idx="1264">
                  <c:v>7.8612888685851887</c:v>
                </c:pt>
                <c:pt idx="1265">
                  <c:v>7.8609850685858857</c:v>
                </c:pt>
                <c:pt idx="1266">
                  <c:v>7.8606126685852598</c:v>
                </c:pt>
                <c:pt idx="1267">
                  <c:v>7.8603373685852036</c:v>
                </c:pt>
                <c:pt idx="1268">
                  <c:v>7.8601281685855158</c:v>
                </c:pt>
                <c:pt idx="1269">
                  <c:v>7.8598610865342522</c:v>
                </c:pt>
                <c:pt idx="1270">
                  <c:v>7.8598523685854058</c:v>
                </c:pt>
                <c:pt idx="1271">
                  <c:v>7.8598989685858793</c:v>
                </c:pt>
                <c:pt idx="1272">
                  <c:v>7.8599892685850925</c:v>
                </c:pt>
                <c:pt idx="1273">
                  <c:v>7.8600987896382577</c:v>
                </c:pt>
                <c:pt idx="1274">
                  <c:v>7.8601985685857123</c:v>
                </c:pt>
                <c:pt idx="1275">
                  <c:v>7.8603097685850809</c:v>
                </c:pt>
                <c:pt idx="1276">
                  <c:v>7.8603630685857535</c:v>
                </c:pt>
                <c:pt idx="1277">
                  <c:v>7.8603914310854872</c:v>
                </c:pt>
                <c:pt idx="1278">
                  <c:v>7.8604023685856088</c:v>
                </c:pt>
                <c:pt idx="1279">
                  <c:v>7.86056258363881</c:v>
                </c:pt>
                <c:pt idx="1280">
                  <c:v>7.8606472685858204</c:v>
                </c:pt>
                <c:pt idx="1281">
                  <c:v>7.8607115685851561</c:v>
                </c:pt>
                <c:pt idx="1282">
                  <c:v>7.8607786685856365</c:v>
                </c:pt>
                <c:pt idx="1283">
                  <c:v>7.86084041206324</c:v>
                </c:pt>
                <c:pt idx="1284">
                  <c:v>7.8609139685862139</c:v>
                </c:pt>
                <c:pt idx="1285">
                  <c:v>7.8609325685859623</c:v>
                </c:pt>
                <c:pt idx="1286">
                  <c:v>7.8609523685860943</c:v>
                </c:pt>
                <c:pt idx="1287">
                  <c:v>7.8609385224323347</c:v>
                </c:pt>
                <c:pt idx="1288">
                  <c:v>7.8609223685861149</c:v>
                </c:pt>
                <c:pt idx="1289">
                  <c:v>7.8609223685862277</c:v>
                </c:pt>
                <c:pt idx="1290">
                  <c:v>7.8609223685862277</c:v>
                </c:pt>
                <c:pt idx="1291">
                  <c:v>7.8609229685861921</c:v>
                </c:pt>
                <c:pt idx="1292">
                  <c:v>7.8609803685853965</c:v>
                </c:pt>
                <c:pt idx="1293">
                  <c:v>7.8610321685845435</c:v>
                </c:pt>
                <c:pt idx="1294">
                  <c:v>7.8610756118288947</c:v>
                </c:pt>
                <c:pt idx="1295">
                  <c:v>7.8611152452978788</c:v>
                </c:pt>
                <c:pt idx="1296">
                  <c:v>7.8611723685851445</c:v>
                </c:pt>
                <c:pt idx="1297">
                  <c:v>7.8611367685856077</c:v>
                </c:pt>
                <c:pt idx="1298">
                  <c:v>7.8611878685853291</c:v>
                </c:pt>
                <c:pt idx="1299">
                  <c:v>7.8613439685856985</c:v>
                </c:pt>
                <c:pt idx="1300">
                  <c:v>7.8614667435854386</c:v>
                </c:pt>
                <c:pt idx="1301">
                  <c:v>7.8615659685850794</c:v>
                </c:pt>
                <c:pt idx="1302">
                  <c:v>7.8617796054273459</c:v>
                </c:pt>
                <c:pt idx="1303">
                  <c:v>7.8658407191010298</c:v>
                </c:pt>
                <c:pt idx="1304">
                  <c:v>7.8672795685857402</c:v>
                </c:pt>
                <c:pt idx="1305">
                  <c:v>7.868660868585108</c:v>
                </c:pt>
                <c:pt idx="1306">
                  <c:v>7.8698520560855174</c:v>
                </c:pt>
                <c:pt idx="1307">
                  <c:v>7.8709220685854699</c:v>
                </c:pt>
                <c:pt idx="1308">
                  <c:v>7.871939268585221</c:v>
                </c:pt>
                <c:pt idx="1309">
                  <c:v>7.872775468585429</c:v>
                </c:pt>
                <c:pt idx="1310">
                  <c:v>7.8735745685853669</c:v>
                </c:pt>
                <c:pt idx="1311">
                  <c:v>7.8739223685852959</c:v>
                </c:pt>
                <c:pt idx="1312">
                  <c:v>7.8755632574744396</c:v>
                </c:pt>
                <c:pt idx="1313">
                  <c:v>7.8759633685853165</c:v>
                </c:pt>
                <c:pt idx="1314">
                  <c:v>7.8768624685855144</c:v>
                </c:pt>
                <c:pt idx="1315">
                  <c:v>7.8775419685858985</c:v>
                </c:pt>
                <c:pt idx="1316">
                  <c:v>7.8783705685855363</c:v>
                </c:pt>
                <c:pt idx="1317">
                  <c:v>7.8801672685858772</c:v>
                </c:pt>
                <c:pt idx="1318">
                  <c:v>7.8830588685857048</c:v>
                </c:pt>
                <c:pt idx="1319">
                  <c:v>7.8882215083705365</c:v>
                </c:pt>
                <c:pt idx="1320">
                  <c:v>7.9072773685854383</c:v>
                </c:pt>
                <c:pt idx="1321">
                  <c:v>7.9121235685851854</c:v>
                </c:pt>
                <c:pt idx="1322">
                  <c:v>7.9170512685847845</c:v>
                </c:pt>
                <c:pt idx="1323">
                  <c:v>7.9214089685851965</c:v>
                </c:pt>
                <c:pt idx="1324">
                  <c:v>7.9250214685852836</c:v>
                </c:pt>
                <c:pt idx="1325">
                  <c:v>7.9286963685854186</c:v>
                </c:pt>
                <c:pt idx="1326">
                  <c:v>7.9317563685860506</c:v>
                </c:pt>
                <c:pt idx="1327">
                  <c:v>7.9342031280792904</c:v>
                </c:pt>
                <c:pt idx="1328">
                  <c:v>7.9416215546321105</c:v>
                </c:pt>
                <c:pt idx="1329">
                  <c:v>7.943326468585397</c:v>
                </c:pt>
                <c:pt idx="1330">
                  <c:v>7.9450585685854218</c:v>
                </c:pt>
                <c:pt idx="1331">
                  <c:v>7.9466196602517858</c:v>
                </c:pt>
                <c:pt idx="1332">
                  <c:v>7.9480346685853203</c:v>
                </c:pt>
                <c:pt idx="1333">
                  <c:v>7.9492748685852472</c:v>
                </c:pt>
                <c:pt idx="1334">
                  <c:v>7.9505372685855047</c:v>
                </c:pt>
                <c:pt idx="1335">
                  <c:v>7.9515359685855298</c:v>
                </c:pt>
                <c:pt idx="1336">
                  <c:v>7.9521839070469698</c:v>
                </c:pt>
                <c:pt idx="1337">
                  <c:v>7.9543929400141593</c:v>
                </c:pt>
                <c:pt idx="1338">
                  <c:v>7.9546635513808184</c:v>
                </c:pt>
                <c:pt idx="1339">
                  <c:v>7.955412268585361</c:v>
                </c:pt>
                <c:pt idx="1340">
                  <c:v>7.9559995685855949</c:v>
                </c:pt>
                <c:pt idx="1341">
                  <c:v>7.9564779685853315</c:v>
                </c:pt>
                <c:pt idx="1342">
                  <c:v>7.9568732685853103</c:v>
                </c:pt>
                <c:pt idx="1343">
                  <c:v>7.9573624727521697</c:v>
                </c:pt>
                <c:pt idx="1344">
                  <c:v>7.9577862685852203</c:v>
                </c:pt>
                <c:pt idx="1345">
                  <c:v>7.9580309650765013</c:v>
                </c:pt>
                <c:pt idx="1346">
                  <c:v>7.9590023685854145</c:v>
                </c:pt>
                <c:pt idx="1347">
                  <c:v>7.9591675685854408</c:v>
                </c:pt>
                <c:pt idx="1348">
                  <c:v>7.9594029685856782</c:v>
                </c:pt>
                <c:pt idx="1349">
                  <c:v>7.9595411685853179</c:v>
                </c:pt>
                <c:pt idx="1350">
                  <c:v>7.9597603483833428</c:v>
                </c:pt>
                <c:pt idx="1351">
                  <c:v>7.9598933995134358</c:v>
                </c:pt>
                <c:pt idx="1352">
                  <c:v>7.9600058685859478</c:v>
                </c:pt>
                <c:pt idx="1353">
                  <c:v>7.9600524920422391</c:v>
                </c:pt>
                <c:pt idx="1354">
                  <c:v>7.9567653822845905</c:v>
                </c:pt>
                <c:pt idx="1355">
                  <c:v>7.9560032685856328</c:v>
                </c:pt>
                <c:pt idx="1356">
                  <c:v>7.9552145603662545</c:v>
                </c:pt>
                <c:pt idx="1357">
                  <c:v>7.9544085685852348</c:v>
                </c:pt>
                <c:pt idx="1358">
                  <c:v>7.9536350685853705</c:v>
                </c:pt>
                <c:pt idx="1359">
                  <c:v>7.9530623685851234</c:v>
                </c:pt>
                <c:pt idx="1360">
                  <c:v>7.9527340049489368</c:v>
                </c:pt>
                <c:pt idx="1361">
                  <c:v>7.9504443685854209</c:v>
                </c:pt>
                <c:pt idx="1362">
                  <c:v>7.9500085685852016</c:v>
                </c:pt>
                <c:pt idx="1363">
                  <c:v>7.9491728949014524</c:v>
                </c:pt>
                <c:pt idx="1364">
                  <c:v>7.9483078685856441</c:v>
                </c:pt>
                <c:pt idx="1365">
                  <c:v>7.9470834685852889</c:v>
                </c:pt>
                <c:pt idx="1366">
                  <c:v>7.9459719685855372</c:v>
                </c:pt>
                <c:pt idx="1367">
                  <c:v>7.9449756685852542</c:v>
                </c:pt>
                <c:pt idx="1368">
                  <c:v>7.9440254212176598</c:v>
                </c:pt>
                <c:pt idx="1369">
                  <c:v>7.9433255393174846</c:v>
                </c:pt>
                <c:pt idx="1370">
                  <c:v>7.9390830352520716</c:v>
                </c:pt>
                <c:pt idx="1371">
                  <c:v>7.9379279685852113</c:v>
                </c:pt>
                <c:pt idx="1372">
                  <c:v>7.9369935685856063</c:v>
                </c:pt>
                <c:pt idx="1373">
                  <c:v>7.9353818685854778</c:v>
                </c:pt>
                <c:pt idx="1374">
                  <c:v>7.9343705791117287</c:v>
                </c:pt>
                <c:pt idx="1375">
                  <c:v>7.9334824685854084</c:v>
                </c:pt>
                <c:pt idx="1376">
                  <c:v>7.9324433685853961</c:v>
                </c:pt>
                <c:pt idx="1377">
                  <c:v>7.9317404685856037</c:v>
                </c:pt>
                <c:pt idx="1378">
                  <c:v>7.9307470114425929</c:v>
                </c:pt>
                <c:pt idx="1379">
                  <c:v>7.9236320237577775</c:v>
                </c:pt>
                <c:pt idx="1380">
                  <c:v>7.9222657685858877</c:v>
                </c:pt>
                <c:pt idx="1381">
                  <c:v>7.9197726843746832</c:v>
                </c:pt>
                <c:pt idx="1382">
                  <c:v>7.917512968585652</c:v>
                </c:pt>
                <c:pt idx="1383">
                  <c:v>7.9158665685847751</c:v>
                </c:pt>
                <c:pt idx="1384">
                  <c:v>7.9142087685851408</c:v>
                </c:pt>
                <c:pt idx="1385">
                  <c:v>7.9125284685852773</c:v>
                </c:pt>
                <c:pt idx="1386">
                  <c:v>7.9115354935855891</c:v>
                </c:pt>
                <c:pt idx="1387">
                  <c:v>7.9105408468461871</c:v>
                </c:pt>
                <c:pt idx="1388">
                  <c:v>7.9076626716155403</c:v>
                </c:pt>
                <c:pt idx="1389">
                  <c:v>7.9070180685855131</c:v>
                </c:pt>
                <c:pt idx="1390">
                  <c:v>7.906385068585406</c:v>
                </c:pt>
                <c:pt idx="1391">
                  <c:v>7.9056226685854227</c:v>
                </c:pt>
                <c:pt idx="1392">
                  <c:v>7.9050050685856501</c:v>
                </c:pt>
                <c:pt idx="1393">
                  <c:v>7.904543737006648</c:v>
                </c:pt>
                <c:pt idx="1394">
                  <c:v>7.9040777685851396</c:v>
                </c:pt>
                <c:pt idx="1395">
                  <c:v>7.9035414475330459</c:v>
                </c:pt>
                <c:pt idx="1396">
                  <c:v>7.9025608301232779</c:v>
                </c:pt>
                <c:pt idx="1397">
                  <c:v>7.9023296685850397</c:v>
                </c:pt>
                <c:pt idx="1398">
                  <c:v>7.9020268477521105</c:v>
                </c:pt>
                <c:pt idx="1399">
                  <c:v>7.9018581685854343</c:v>
                </c:pt>
                <c:pt idx="1400">
                  <c:v>7.9016639685853702</c:v>
                </c:pt>
                <c:pt idx="1401">
                  <c:v>7.9014262685852383</c:v>
                </c:pt>
                <c:pt idx="1402">
                  <c:v>7.9009740685856515</c:v>
                </c:pt>
                <c:pt idx="1403">
                  <c:v>7.9001637370062809</c:v>
                </c:pt>
                <c:pt idx="1404">
                  <c:v>7.8997409400141292</c:v>
                </c:pt>
                <c:pt idx="1405">
                  <c:v>7.8970823685854263</c:v>
                </c:pt>
                <c:pt idx="1406">
                  <c:v>7.8968367685856844</c:v>
                </c:pt>
                <c:pt idx="1407">
                  <c:v>7.896397068585614</c:v>
                </c:pt>
                <c:pt idx="1408">
                  <c:v>7.8960313685852945</c:v>
                </c:pt>
                <c:pt idx="1409">
                  <c:v>7.8957088685855981</c:v>
                </c:pt>
                <c:pt idx="1410">
                  <c:v>7.8952922633221334</c:v>
                </c:pt>
                <c:pt idx="1411">
                  <c:v>7.894964168585954</c:v>
                </c:pt>
                <c:pt idx="1412">
                  <c:v>7.8947663685853655</c:v>
                </c:pt>
                <c:pt idx="1413">
                  <c:v>7.8940643040691185</c:v>
                </c:pt>
                <c:pt idx="1414">
                  <c:v>7.8939009685851271</c:v>
                </c:pt>
                <c:pt idx="1415">
                  <c:v>7.893744068585546</c:v>
                </c:pt>
                <c:pt idx="1416">
                  <c:v>7.8935807728406786</c:v>
                </c:pt>
                <c:pt idx="1417">
                  <c:v>7.8934837685849981</c:v>
                </c:pt>
                <c:pt idx="1418">
                  <c:v>7.8933587685855411</c:v>
                </c:pt>
                <c:pt idx="1419">
                  <c:v>7.8932729685850074</c:v>
                </c:pt>
                <c:pt idx="1420">
                  <c:v>7.8932263685858413</c:v>
                </c:pt>
                <c:pt idx="1421">
                  <c:v>7.8931797759926923</c:v>
                </c:pt>
                <c:pt idx="1422">
                  <c:v>7.8929923685854071</c:v>
                </c:pt>
                <c:pt idx="1423">
                  <c:v>7.8929295424986901</c:v>
                </c:pt>
                <c:pt idx="1424">
                  <c:v>7.8928207685855902</c:v>
                </c:pt>
                <c:pt idx="1425">
                  <c:v>7.8927274685849085</c:v>
                </c:pt>
                <c:pt idx="1426">
                  <c:v>7.8926054685852707</c:v>
                </c:pt>
                <c:pt idx="1427">
                  <c:v>7.8924916685858317</c:v>
                </c:pt>
                <c:pt idx="1428">
                  <c:v>7.8924257370063176</c:v>
                </c:pt>
                <c:pt idx="1429">
                  <c:v>7.8923349685861801</c:v>
                </c:pt>
                <c:pt idx="1430">
                  <c:v>7.8923223685859067</c:v>
                </c:pt>
                <c:pt idx="1431">
                  <c:v>7.8923217435859794</c:v>
                </c:pt>
                <c:pt idx="1432">
                  <c:v>7.892296868584836</c:v>
                </c:pt>
                <c:pt idx="1433">
                  <c:v>7.8922923685849042</c:v>
                </c:pt>
                <c:pt idx="1434">
                  <c:v>7.8922888949008012</c:v>
                </c:pt>
                <c:pt idx="1435">
                  <c:v>7.8922725685851107</c:v>
                </c:pt>
                <c:pt idx="1436">
                  <c:v>7.8923808685849046</c:v>
                </c:pt>
                <c:pt idx="1437">
                  <c:v>7.8925230685851044</c:v>
                </c:pt>
                <c:pt idx="1438">
                  <c:v>7.8925723685854443</c:v>
                </c:pt>
                <c:pt idx="1439">
                  <c:v>7.8933055504038663</c:v>
                </c:pt>
                <c:pt idx="1440">
                  <c:v>7.8934438685849511</c:v>
                </c:pt>
                <c:pt idx="1441">
                  <c:v>7.8936322633222886</c:v>
                </c:pt>
                <c:pt idx="1442">
                  <c:v>7.8937874685855842</c:v>
                </c:pt>
                <c:pt idx="1443">
                  <c:v>7.8939197685854303</c:v>
                </c:pt>
                <c:pt idx="1444">
                  <c:v>7.8940409685857951</c:v>
                </c:pt>
                <c:pt idx="1445">
                  <c:v>7.8941671685855797</c:v>
                </c:pt>
                <c:pt idx="1446">
                  <c:v>7.8943184724817694</c:v>
                </c:pt>
                <c:pt idx="1447">
                  <c:v>7.8943849400138344</c:v>
                </c:pt>
                <c:pt idx="1448">
                  <c:v>7.8946423685854477</c:v>
                </c:pt>
                <c:pt idx="1449">
                  <c:v>7.8946798685852393</c:v>
                </c:pt>
                <c:pt idx="1450">
                  <c:v>7.894761568585932</c:v>
                </c:pt>
                <c:pt idx="1451">
                  <c:v>7.8948211685855778</c:v>
                </c:pt>
                <c:pt idx="1452">
                  <c:v>7.8948530685849061</c:v>
                </c:pt>
                <c:pt idx="1453">
                  <c:v>7.894892993584806</c:v>
                </c:pt>
                <c:pt idx="1454">
                  <c:v>7.8949373685856123</c:v>
                </c:pt>
                <c:pt idx="1455">
                  <c:v>7.8950033685847671</c:v>
                </c:pt>
                <c:pt idx="1456">
                  <c:v>7.8950423685854059</c:v>
                </c:pt>
                <c:pt idx="1457">
                  <c:v>7.8951184249234085</c:v>
                </c:pt>
                <c:pt idx="1458">
                  <c:v>7.8951809685861578</c:v>
                </c:pt>
                <c:pt idx="1459">
                  <c:v>7.8952783685850942</c:v>
                </c:pt>
                <c:pt idx="1460">
                  <c:v>7.8953293159542728</c:v>
                </c:pt>
                <c:pt idx="1461">
                  <c:v>7.895342368586185</c:v>
                </c:pt>
                <c:pt idx="1462">
                  <c:v>7.8953631685856323</c:v>
                </c:pt>
                <c:pt idx="1463">
                  <c:v>7.8954191685850343</c:v>
                </c:pt>
                <c:pt idx="1464">
                  <c:v>7.8954471685846261</c:v>
                </c:pt>
                <c:pt idx="1465">
                  <c:v>7.8954601810854825</c:v>
                </c:pt>
                <c:pt idx="1466">
                  <c:v>7.8956320744675974</c:v>
                </c:pt>
                <c:pt idx="1467">
                  <c:v>7.8957504331018686</c:v>
                </c:pt>
                <c:pt idx="1468">
                  <c:v>7.8958654685848302</c:v>
                </c:pt>
                <c:pt idx="1469">
                  <c:v>7.8959889685849696</c:v>
                </c:pt>
                <c:pt idx="1470">
                  <c:v>7.8961215685852277</c:v>
                </c:pt>
                <c:pt idx="1471">
                  <c:v>7.8962602685854355</c:v>
                </c:pt>
                <c:pt idx="1472">
                  <c:v>7.8965144685851216</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1.6563320685852012</c:v>
                </c:pt>
                <c:pt idx="3">
                  <c:v>1.6561119685855068</c:v>
                </c:pt>
                <c:pt idx="4">
                  <c:v>1.6559820296024701</c:v>
                </c:pt>
                <c:pt idx="5">
                  <c:v>1.6554428685856384</c:v>
                </c:pt>
                <c:pt idx="6">
                  <c:v>1.6551567685857127</c:v>
                </c:pt>
                <c:pt idx="7">
                  <c:v>1.6543404493933884</c:v>
                </c:pt>
                <c:pt idx="8">
                  <c:v>1.6521948685850845</c:v>
                </c:pt>
                <c:pt idx="9">
                  <c:v>1.6483397685850747</c:v>
                </c:pt>
                <c:pt idx="10">
                  <c:v>1.6441938685855042</c:v>
                </c:pt>
                <c:pt idx="11">
                  <c:v>1.6422784685854173</c:v>
                </c:pt>
                <c:pt idx="12">
                  <c:v>1.6408329746459605</c:v>
                </c:pt>
                <c:pt idx="13">
                  <c:v>1.0767880828709764</c:v>
                </c:pt>
                <c:pt idx="14">
                  <c:v>0.77695876858543078</c:v>
                </c:pt>
                <c:pt idx="15">
                  <c:v>0.47736486858549676</c:v>
                </c:pt>
                <c:pt idx="16">
                  <c:v>0.29606326858517207</c:v>
                </c:pt>
                <c:pt idx="17">
                  <c:v>0.36575596858530446</c:v>
                </c:pt>
                <c:pt idx="18">
                  <c:v>0.43305563389164103</c:v>
                </c:pt>
                <c:pt idx="19">
                  <c:v>0.4768377221210045</c:v>
                </c:pt>
                <c:pt idx="20">
                  <c:v>0.53563621473922751</c:v>
                </c:pt>
                <c:pt idx="21">
                  <c:v>-0.20149323141428974</c:v>
                </c:pt>
                <c:pt idx="22">
                  <c:v>-0.27241443141478788</c:v>
                </c:pt>
                <c:pt idx="23">
                  <c:v>-0.35411083141501376</c:v>
                </c:pt>
                <c:pt idx="24">
                  <c:v>8.1335268585874643E-2</c:v>
                </c:pt>
                <c:pt idx="25">
                  <c:v>1.0564574685855783</c:v>
                </c:pt>
                <c:pt idx="26">
                  <c:v>1.3453389342417528</c:v>
                </c:pt>
                <c:pt idx="27">
                  <c:v>1.182329268584922</c:v>
                </c:pt>
                <c:pt idx="28">
                  <c:v>1.1389016542996298</c:v>
                </c:pt>
                <c:pt idx="29">
                  <c:v>2.3821758685853789</c:v>
                </c:pt>
                <c:pt idx="30">
                  <c:v>2.6687725706059542</c:v>
                </c:pt>
                <c:pt idx="31">
                  <c:v>3.0317344685858671</c:v>
                </c:pt>
                <c:pt idx="32">
                  <c:v>3.2546494685854697</c:v>
                </c:pt>
                <c:pt idx="33">
                  <c:v>3.6017847685856896</c:v>
                </c:pt>
                <c:pt idx="34">
                  <c:v>4.2552373685855516</c:v>
                </c:pt>
                <c:pt idx="35">
                  <c:v>5.0349665149267491</c:v>
                </c:pt>
                <c:pt idx="36">
                  <c:v>5.9230923685854133</c:v>
                </c:pt>
                <c:pt idx="37">
                  <c:v>5.9629050685852105</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c:v>
                </c:pt>
                <c:pt idx="46">
                  <c:v>20.062378468584839</c:v>
                </c:pt>
                <c:pt idx="47">
                  <c:v>20.853561168584935</c:v>
                </c:pt>
                <c:pt idx="48">
                  <c:v>21.172924468585528</c:v>
                </c:pt>
                <c:pt idx="49">
                  <c:v>21.081171368585061</c:v>
                </c:pt>
                <c:pt idx="50">
                  <c:v>20.451281315953977</c:v>
                </c:pt>
                <c:pt idx="51">
                  <c:v>10.90924174358544</c:v>
                </c:pt>
                <c:pt idx="52">
                  <c:v>9.7175943685853241</c:v>
                </c:pt>
                <c:pt idx="53">
                  <c:v>8.7044575769188697</c:v>
                </c:pt>
                <c:pt idx="54">
                  <c:v>6.8758210685857204</c:v>
                </c:pt>
                <c:pt idx="55">
                  <c:v>5.2809895685856665</c:v>
                </c:pt>
                <c:pt idx="56">
                  <c:v>3.8409878480375861</c:v>
                </c:pt>
                <c:pt idx="57">
                  <c:v>0.65778873222178946</c:v>
                </c:pt>
                <c:pt idx="58">
                  <c:v>0.78599986858525051</c:v>
                </c:pt>
                <c:pt idx="59">
                  <c:v>1.3001689685852544</c:v>
                </c:pt>
                <c:pt idx="60">
                  <c:v>2.5731325685854518</c:v>
                </c:pt>
                <c:pt idx="61">
                  <c:v>4.1299623685855655</c:v>
                </c:pt>
                <c:pt idx="62">
                  <c:v>5.6807963685855745</c:v>
                </c:pt>
                <c:pt idx="63">
                  <c:v>7.0410510685852756</c:v>
                </c:pt>
                <c:pt idx="64">
                  <c:v>8.1784569587492442</c:v>
                </c:pt>
                <c:pt idx="65">
                  <c:v>10.330185701918721</c:v>
                </c:pt>
                <c:pt idx="66">
                  <c:v>10.636803468585541</c:v>
                </c:pt>
                <c:pt idx="67">
                  <c:v>11.142110168585262</c:v>
                </c:pt>
                <c:pt idx="68">
                  <c:v>11.90848386858552</c:v>
                </c:pt>
                <c:pt idx="69">
                  <c:v>12.9800914685854</c:v>
                </c:pt>
                <c:pt idx="70">
                  <c:v>14.003430068585338</c:v>
                </c:pt>
                <c:pt idx="71">
                  <c:v>15.019235168585698</c:v>
                </c:pt>
                <c:pt idx="72">
                  <c:v>16.081875368585621</c:v>
                </c:pt>
                <c:pt idx="73">
                  <c:v>16.8314250001646</c:v>
                </c:pt>
                <c:pt idx="74">
                  <c:v>20.288768118585104</c:v>
                </c:pt>
                <c:pt idx="75">
                  <c:v>21.392028968585532</c:v>
                </c:pt>
                <c:pt idx="76">
                  <c:v>22.64116406858524</c:v>
                </c:pt>
                <c:pt idx="77">
                  <c:v>23.799741568586008</c:v>
                </c:pt>
                <c:pt idx="78">
                  <c:v>24.657321268584575</c:v>
                </c:pt>
                <c:pt idx="79">
                  <c:v>25.866870068585477</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c:v>
                </c:pt>
                <c:pt idx="88">
                  <c:v>18.169077980829982</c:v>
                </c:pt>
                <c:pt idx="89">
                  <c:v>14.303233668585353</c:v>
                </c:pt>
                <c:pt idx="90">
                  <c:v>11.078376968585882</c:v>
                </c:pt>
                <c:pt idx="91">
                  <c:v>8.6818581220100626</c:v>
                </c:pt>
                <c:pt idx="92">
                  <c:v>0.16425570191860567</c:v>
                </c:pt>
                <c:pt idx="93">
                  <c:v>-0.44866163141459475</c:v>
                </c:pt>
                <c:pt idx="94">
                  <c:v>-0.94829876543529679</c:v>
                </c:pt>
                <c:pt idx="95">
                  <c:v>-1.4244842314146098</c:v>
                </c:pt>
                <c:pt idx="96">
                  <c:v>-1.78469193141477</c:v>
                </c:pt>
                <c:pt idx="97">
                  <c:v>-1.6478871314147772</c:v>
                </c:pt>
                <c:pt idx="98">
                  <c:v>-1.2221462314143845</c:v>
                </c:pt>
                <c:pt idx="99">
                  <c:v>-0.80694747756830099</c:v>
                </c:pt>
                <c:pt idx="100">
                  <c:v>1.6197919912269896</c:v>
                </c:pt>
                <c:pt idx="101">
                  <c:v>2.3935855685858352</c:v>
                </c:pt>
                <c:pt idx="102">
                  <c:v>3.4245589685853171</c:v>
                </c:pt>
                <c:pt idx="103">
                  <c:v>4.6243107685855405</c:v>
                </c:pt>
                <c:pt idx="104">
                  <c:v>6.1086330685855756</c:v>
                </c:pt>
                <c:pt idx="105">
                  <c:v>8.2817442053200416</c:v>
                </c:pt>
                <c:pt idx="106">
                  <c:v>10.712486172933454</c:v>
                </c:pt>
                <c:pt idx="107">
                  <c:v>23.358782368585544</c:v>
                </c:pt>
                <c:pt idx="108">
                  <c:v>24.759220468585525</c:v>
                </c:pt>
                <c:pt idx="109">
                  <c:v>26.085132868585674</c:v>
                </c:pt>
                <c:pt idx="110">
                  <c:v>26.496306668585255</c:v>
                </c:pt>
                <c:pt idx="111">
                  <c:v>28.031079468586164</c:v>
                </c:pt>
                <c:pt idx="112">
                  <c:v>28.962839068585311</c:v>
                </c:pt>
                <c:pt idx="113">
                  <c:v>29.299158768585144</c:v>
                </c:pt>
                <c:pt idx="114">
                  <c:v>29.29442320191891</c:v>
                </c:pt>
                <c:pt idx="115">
                  <c:v>22.725327837335779</c:v>
                </c:pt>
                <c:pt idx="116">
                  <c:v>20.639940651413738</c:v>
                </c:pt>
                <c:pt idx="117">
                  <c:v>18.414308768585066</c:v>
                </c:pt>
                <c:pt idx="118">
                  <c:v>15.750271468585378</c:v>
                </c:pt>
                <c:pt idx="119">
                  <c:v>12.862214368585587</c:v>
                </c:pt>
                <c:pt idx="120">
                  <c:v>10.099769568585334</c:v>
                </c:pt>
                <c:pt idx="121">
                  <c:v>6.7166294685856816</c:v>
                </c:pt>
                <c:pt idx="122">
                  <c:v>4.5321162875045644</c:v>
                </c:pt>
                <c:pt idx="123">
                  <c:v>-3.531827909192244</c:v>
                </c:pt>
                <c:pt idx="124">
                  <c:v>-4.4377914314143716</c:v>
                </c:pt>
                <c:pt idx="125">
                  <c:v>-5.0442901314142876</c:v>
                </c:pt>
                <c:pt idx="126">
                  <c:v>-5.1932410314146171</c:v>
                </c:pt>
                <c:pt idx="127">
                  <c:v>-4.870219431414613</c:v>
                </c:pt>
                <c:pt idx="128">
                  <c:v>-4.5402549314141414</c:v>
                </c:pt>
                <c:pt idx="129">
                  <c:v>-3.8172817803506272</c:v>
                </c:pt>
                <c:pt idx="130">
                  <c:v>-5.1502631414550151E-2</c:v>
                </c:pt>
                <c:pt idx="131">
                  <c:v>0.68835706858557466</c:v>
                </c:pt>
                <c:pt idx="132">
                  <c:v>2.1879156685851786</c:v>
                </c:pt>
                <c:pt idx="133">
                  <c:v>4.1880378325030403</c:v>
                </c:pt>
                <c:pt idx="134">
                  <c:v>5.9958172685855509</c:v>
                </c:pt>
                <c:pt idx="135">
                  <c:v>7.6848832685855761</c:v>
                </c:pt>
                <c:pt idx="136">
                  <c:v>10.040598368585464</c:v>
                </c:pt>
                <c:pt idx="137">
                  <c:v>12.751131836670609</c:v>
                </c:pt>
                <c:pt idx="138">
                  <c:v>14.504252368585483</c:v>
                </c:pt>
                <c:pt idx="139">
                  <c:v>24.7725206141995</c:v>
                </c:pt>
                <c:pt idx="140">
                  <c:v>24.936249868585094</c:v>
                </c:pt>
                <c:pt idx="141">
                  <c:v>24.183026468585304</c:v>
                </c:pt>
                <c:pt idx="142">
                  <c:v>22.71587166858577</c:v>
                </c:pt>
                <c:pt idx="143">
                  <c:v>20.543113000164915</c:v>
                </c:pt>
                <c:pt idx="144">
                  <c:v>17.618037968585689</c:v>
                </c:pt>
                <c:pt idx="145">
                  <c:v>14.721505479696543</c:v>
                </c:pt>
                <c:pt idx="146">
                  <c:v>5.6417611185853662</c:v>
                </c:pt>
                <c:pt idx="147">
                  <c:v>4.3153380685852873</c:v>
                </c:pt>
                <c:pt idx="148">
                  <c:v>1.9309697685856264</c:v>
                </c:pt>
                <c:pt idx="149">
                  <c:v>-0.34676463141447311</c:v>
                </c:pt>
                <c:pt idx="150">
                  <c:v>-2.0059338314146515</c:v>
                </c:pt>
                <c:pt idx="151">
                  <c:v>-3.3592539532535128</c:v>
                </c:pt>
                <c:pt idx="152">
                  <c:v>-5.1800520270187871</c:v>
                </c:pt>
                <c:pt idx="153">
                  <c:v>-4.9116075238878691</c:v>
                </c:pt>
                <c:pt idx="154">
                  <c:v>-4.3793716314145161</c:v>
                </c:pt>
                <c:pt idx="155">
                  <c:v>-3.6411282314145836</c:v>
                </c:pt>
                <c:pt idx="156">
                  <c:v>-3.0604168314144289</c:v>
                </c:pt>
                <c:pt idx="157">
                  <c:v>-2.7504889579453082</c:v>
                </c:pt>
                <c:pt idx="158">
                  <c:v>0.51152236858531785</c:v>
                </c:pt>
                <c:pt idx="159">
                  <c:v>1.8034334685850837</c:v>
                </c:pt>
                <c:pt idx="160">
                  <c:v>4.4848785685858399</c:v>
                </c:pt>
                <c:pt idx="161">
                  <c:v>6.2490742685847778</c:v>
                </c:pt>
                <c:pt idx="162">
                  <c:v>8.3139931685854691</c:v>
                </c:pt>
                <c:pt idx="163">
                  <c:v>10.494302468585332</c:v>
                </c:pt>
                <c:pt idx="164">
                  <c:v>12.873974168585352</c:v>
                </c:pt>
                <c:pt idx="165">
                  <c:v>16.001985868585695</c:v>
                </c:pt>
                <c:pt idx="166">
                  <c:v>17.55498134294438</c:v>
                </c:pt>
                <c:pt idx="167">
                  <c:v>25.282660060892809</c:v>
                </c:pt>
                <c:pt idx="168">
                  <c:v>26.33536176252445</c:v>
                </c:pt>
                <c:pt idx="169">
                  <c:v>26.868112468585771</c:v>
                </c:pt>
                <c:pt idx="170">
                  <c:v>26.579025268585511</c:v>
                </c:pt>
                <c:pt idx="171">
                  <c:v>26.170038468585425</c:v>
                </c:pt>
                <c:pt idx="172">
                  <c:v>25.667871468584764</c:v>
                </c:pt>
                <c:pt idx="173">
                  <c:v>24.955096307979034</c:v>
                </c:pt>
                <c:pt idx="174">
                  <c:v>23.873721868585406</c:v>
                </c:pt>
                <c:pt idx="175">
                  <c:v>16.352059972751825</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-1.605594831414336</c:v>
                </c:pt>
                <c:pt idx="187">
                  <c:v>-0.87292993141436193</c:v>
                </c:pt>
                <c:pt idx="188">
                  <c:v>0.19572086858484283</c:v>
                </c:pt>
                <c:pt idx="189">
                  <c:v>1.8491374685850843</c:v>
                </c:pt>
                <c:pt idx="190">
                  <c:v>3.2744343685852906</c:v>
                </c:pt>
                <c:pt idx="191">
                  <c:v>4.297058368585466</c:v>
                </c:pt>
                <c:pt idx="192">
                  <c:v>10.665064635252024</c:v>
                </c:pt>
                <c:pt idx="193">
                  <c:v>12.775116068585721</c:v>
                </c:pt>
                <c:pt idx="194">
                  <c:v>16.177362268585291</c:v>
                </c:pt>
                <c:pt idx="195">
                  <c:v>19.263865068585247</c:v>
                </c:pt>
                <c:pt idx="196">
                  <c:v>22.091078168585355</c:v>
                </c:pt>
                <c:pt idx="197">
                  <c:v>24.735843668585751</c:v>
                </c:pt>
                <c:pt idx="198">
                  <c:v>27.33603114636351</c:v>
                </c:pt>
                <c:pt idx="199">
                  <c:v>34.934332368585416</c:v>
                </c:pt>
                <c:pt idx="200">
                  <c:v>35.705920868585892</c:v>
                </c:pt>
                <c:pt idx="201">
                  <c:v>37.271333668585633</c:v>
                </c:pt>
                <c:pt idx="202">
                  <c:v>38.150561868585115</c:v>
                </c:pt>
                <c:pt idx="203">
                  <c:v>38.429171868585598</c:v>
                </c:pt>
                <c:pt idx="204">
                  <c:v>38.036995468585602</c:v>
                </c:pt>
                <c:pt idx="205">
                  <c:v>37.323554283479282</c:v>
                </c:pt>
                <c:pt idx="206">
                  <c:v>36.154146868585606</c:v>
                </c:pt>
                <c:pt idx="207">
                  <c:v>35.173529749537948</c:v>
                </c:pt>
                <c:pt idx="208">
                  <c:v>28.99319236858566</c:v>
                </c:pt>
                <c:pt idx="209">
                  <c:v>27.791212368585043</c:v>
                </c:pt>
                <c:pt idx="210">
                  <c:v>23.249784668585686</c:v>
                </c:pt>
                <c:pt idx="211">
                  <c:v>20.583196712020492</c:v>
                </c:pt>
                <c:pt idx="212">
                  <c:v>17.220346326918516</c:v>
                </c:pt>
                <c:pt idx="213">
                  <c:v>12.311567668585742</c:v>
                </c:pt>
                <c:pt idx="214">
                  <c:v>8.2705323685853678</c:v>
                </c:pt>
                <c:pt idx="215">
                  <c:v>3.6393065685851562</c:v>
                </c:pt>
                <c:pt idx="216">
                  <c:v>1.5315410828711289</c:v>
                </c:pt>
                <c:pt idx="217">
                  <c:v>-6.7816276314144819</c:v>
                </c:pt>
                <c:pt idx="218">
                  <c:v>-8.1537785787828501</c:v>
                </c:pt>
                <c:pt idx="219">
                  <c:v>-10.233983131414945</c:v>
                </c:pt>
                <c:pt idx="220">
                  <c:v>-11.318967031414545</c:v>
                </c:pt>
                <c:pt idx="221">
                  <c:v>-11.682345631414861</c:v>
                </c:pt>
                <c:pt idx="222">
                  <c:v>-11.731738431414422</c:v>
                </c:pt>
                <c:pt idx="223">
                  <c:v>-11.926885397372516</c:v>
                </c:pt>
                <c:pt idx="224">
                  <c:v>-11.889591544458018</c:v>
                </c:pt>
                <c:pt idx="225">
                  <c:v>-9.6425114612019733</c:v>
                </c:pt>
                <c:pt idx="226">
                  <c:v>-8.8192204314146743</c:v>
                </c:pt>
                <c:pt idx="227">
                  <c:v>-7.34625753141448</c:v>
                </c:pt>
                <c:pt idx="228">
                  <c:v>-6.3834889314143624</c:v>
                </c:pt>
                <c:pt idx="229">
                  <c:v>-5.3228277314146197</c:v>
                </c:pt>
                <c:pt idx="230">
                  <c:v>-3.9894368233338318</c:v>
                </c:pt>
                <c:pt idx="231">
                  <c:v>-2.0594465897481609</c:v>
                </c:pt>
                <c:pt idx="232">
                  <c:v>8.3159005908075478</c:v>
                </c:pt>
                <c:pt idx="233">
                  <c:v>10.892980968585638</c:v>
                </c:pt>
                <c:pt idx="234">
                  <c:v>13.322321768585152</c:v>
                </c:pt>
                <c:pt idx="235">
                  <c:v>15.756211421216918</c:v>
                </c:pt>
                <c:pt idx="236">
                  <c:v>17.717975868585448</c:v>
                </c:pt>
                <c:pt idx="237">
                  <c:v>19.39892036858528</c:v>
                </c:pt>
                <c:pt idx="238">
                  <c:v>21.08616466858571</c:v>
                </c:pt>
                <c:pt idx="239">
                  <c:v>21.784791654299525</c:v>
                </c:pt>
                <c:pt idx="240">
                  <c:v>23.166995701918744</c:v>
                </c:pt>
                <c:pt idx="241">
                  <c:v>22.858415242148922</c:v>
                </c:pt>
                <c:pt idx="242">
                  <c:v>21.825299585080131</c:v>
                </c:pt>
                <c:pt idx="243">
                  <c:v>20.456561968585746</c:v>
                </c:pt>
                <c:pt idx="244">
                  <c:v>18.902162668585056</c:v>
                </c:pt>
                <c:pt idx="245">
                  <c:v>16.88756016858493</c:v>
                </c:pt>
                <c:pt idx="246">
                  <c:v>15.164885903938696</c:v>
                </c:pt>
                <c:pt idx="247">
                  <c:v>12.503539447236976</c:v>
                </c:pt>
                <c:pt idx="248">
                  <c:v>3.2525049326880122</c:v>
                </c:pt>
                <c:pt idx="249">
                  <c:v>0.71763886858515513</c:v>
                </c:pt>
                <c:pt idx="250">
                  <c:v>-2.2874284314144546</c:v>
                </c:pt>
                <c:pt idx="251">
                  <c:v>-5.1922872314142818</c:v>
                </c:pt>
                <c:pt idx="252">
                  <c:v>-7.1199253081818341</c:v>
                </c:pt>
                <c:pt idx="253">
                  <c:v>-8.7736142314145553</c:v>
                </c:pt>
                <c:pt idx="254">
                  <c:v>-9.1835470314145908</c:v>
                </c:pt>
                <c:pt idx="255">
                  <c:v>-9.0193537604470571</c:v>
                </c:pt>
                <c:pt idx="256">
                  <c:v>-4.4992272655606929</c:v>
                </c:pt>
                <c:pt idx="257">
                  <c:v>-2.2067858034576915</c:v>
                </c:pt>
                <c:pt idx="258">
                  <c:v>0.34880476858553788</c:v>
                </c:pt>
                <c:pt idx="259">
                  <c:v>3.0783168685853344</c:v>
                </c:pt>
                <c:pt idx="260">
                  <c:v>5.3661020685855876</c:v>
                </c:pt>
                <c:pt idx="261">
                  <c:v>7.875319968585428</c:v>
                </c:pt>
                <c:pt idx="262">
                  <c:v>9.7835633798208193</c:v>
                </c:pt>
                <c:pt idx="263">
                  <c:v>12.761909972752402</c:v>
                </c:pt>
                <c:pt idx="264">
                  <c:v>20.969665412063662</c:v>
                </c:pt>
                <c:pt idx="265">
                  <c:v>23.133988668585538</c:v>
                </c:pt>
                <c:pt idx="266">
                  <c:v>24.813233368585216</c:v>
                </c:pt>
                <c:pt idx="267">
                  <c:v>26.271918219649155</c:v>
                </c:pt>
                <c:pt idx="268">
                  <c:v>27.330436268585416</c:v>
                </c:pt>
                <c:pt idx="269">
                  <c:v>27.674541268585493</c:v>
                </c:pt>
                <c:pt idx="270">
                  <c:v>27.026829368585261</c:v>
                </c:pt>
                <c:pt idx="271">
                  <c:v>26.128458668585459</c:v>
                </c:pt>
                <c:pt idx="272">
                  <c:v>25.344485701918721</c:v>
                </c:pt>
                <c:pt idx="273">
                  <c:v>20.460240989275292</c:v>
                </c:pt>
                <c:pt idx="274">
                  <c:v>18.838272768585753</c:v>
                </c:pt>
                <c:pt idx="275">
                  <c:v>15.786106568585371</c:v>
                </c:pt>
                <c:pt idx="276">
                  <c:v>12.740275668585308</c:v>
                </c:pt>
                <c:pt idx="277">
                  <c:v>8.9893011685853281</c:v>
                </c:pt>
                <c:pt idx="278">
                  <c:v>5.5143078231305491</c:v>
                </c:pt>
                <c:pt idx="279">
                  <c:v>1.7252203685858518</c:v>
                </c:pt>
                <c:pt idx="280">
                  <c:v>-1.2890836314148686</c:v>
                </c:pt>
                <c:pt idx="281">
                  <c:v>-3.1603036314145792</c:v>
                </c:pt>
                <c:pt idx="282">
                  <c:v>-10.695119662664339</c:v>
                </c:pt>
                <c:pt idx="283">
                  <c:v>-12.66022293141468</c:v>
                </c:pt>
                <c:pt idx="284">
                  <c:v>-13.865163591010386</c:v>
                </c:pt>
                <c:pt idx="285">
                  <c:v>-14.015438831414022</c:v>
                </c:pt>
                <c:pt idx="286">
                  <c:v>-13.288677831414347</c:v>
                </c:pt>
                <c:pt idx="287">
                  <c:v>-11.880122831414425</c:v>
                </c:pt>
                <c:pt idx="288">
                  <c:v>-10.495050863737607</c:v>
                </c:pt>
                <c:pt idx="289">
                  <c:v>-8.8393312677777516</c:v>
                </c:pt>
                <c:pt idx="290">
                  <c:v>-3.156665323722037</c:v>
                </c:pt>
                <c:pt idx="291">
                  <c:v>-0.28109593141452649</c:v>
                </c:pt>
                <c:pt idx="292">
                  <c:v>2.5795965685852744</c:v>
                </c:pt>
                <c:pt idx="293">
                  <c:v>5.9942938903245313</c:v>
                </c:pt>
                <c:pt idx="294">
                  <c:v>9.4579009685857205</c:v>
                </c:pt>
                <c:pt idx="295">
                  <c:v>13.119449968585304</c:v>
                </c:pt>
                <c:pt idx="296">
                  <c:v>16.581127768585372</c:v>
                </c:pt>
                <c:pt idx="297">
                  <c:v>20.097739315953966</c:v>
                </c:pt>
                <c:pt idx="298">
                  <c:v>25.598011968585425</c:v>
                </c:pt>
                <c:pt idx="299">
                  <c:v>25.829416768584863</c:v>
                </c:pt>
                <c:pt idx="300">
                  <c:v>25.590885168585569</c:v>
                </c:pt>
                <c:pt idx="301">
                  <c:v>24.816748468585288</c:v>
                </c:pt>
                <c:pt idx="302">
                  <c:v>22.99072196858538</c:v>
                </c:pt>
                <c:pt idx="303">
                  <c:v>20.06393428777745</c:v>
                </c:pt>
                <c:pt idx="304">
                  <c:v>16.682739759889564</c:v>
                </c:pt>
                <c:pt idx="305">
                  <c:v>12.315995068585227</c:v>
                </c:pt>
                <c:pt idx="306">
                  <c:v>10.203472368585452</c:v>
                </c:pt>
                <c:pt idx="307">
                  <c:v>-0.68183963141466131</c:v>
                </c:pt>
                <c:pt idx="308">
                  <c:v>-3.3002404314143936</c:v>
                </c:pt>
                <c:pt idx="309">
                  <c:v>-4.9463914314141455</c:v>
                </c:pt>
                <c:pt idx="310">
                  <c:v>-6.702824931415007</c:v>
                </c:pt>
                <c:pt idx="311">
                  <c:v>-9.500019247575878</c:v>
                </c:pt>
                <c:pt idx="312">
                  <c:v>-12.079324931414178</c:v>
                </c:pt>
                <c:pt idx="313">
                  <c:v>-14.504088431414671</c:v>
                </c:pt>
                <c:pt idx="314">
                  <c:v>-16.037520562449046</c:v>
                </c:pt>
                <c:pt idx="315">
                  <c:v>-20.408947401529566</c:v>
                </c:pt>
                <c:pt idx="316">
                  <c:v>-17.425478641515873</c:v>
                </c:pt>
                <c:pt idx="317">
                  <c:v>-14.443132631414855</c:v>
                </c:pt>
                <c:pt idx="318">
                  <c:v>-11.670131431414561</c:v>
                </c:pt>
                <c:pt idx="319">
                  <c:v>-8.6604797314148385</c:v>
                </c:pt>
                <c:pt idx="320">
                  <c:v>-7.0981134208882253</c:v>
                </c:pt>
                <c:pt idx="321">
                  <c:v>3.7979921799062177</c:v>
                </c:pt>
                <c:pt idx="322">
                  <c:v>7.1298155685852951</c:v>
                </c:pt>
                <c:pt idx="323">
                  <c:v>11.241866712019839</c:v>
                </c:pt>
                <c:pt idx="324">
                  <c:v>14.539771968585413</c:v>
                </c:pt>
                <c:pt idx="325">
                  <c:v>17.10658666858491</c:v>
                </c:pt>
                <c:pt idx="326">
                  <c:v>19.41903576858563</c:v>
                </c:pt>
                <c:pt idx="327">
                  <c:v>22.30936116858512</c:v>
                </c:pt>
                <c:pt idx="328">
                  <c:v>24.233020280672989</c:v>
                </c:pt>
                <c:pt idx="329">
                  <c:v>25.93230509585813</c:v>
                </c:pt>
                <c:pt idx="330">
                  <c:v>30.770401535252187</c:v>
                </c:pt>
                <c:pt idx="331">
                  <c:v>31.292791768585637</c:v>
                </c:pt>
                <c:pt idx="332">
                  <c:v>31.387488168585513</c:v>
                </c:pt>
                <c:pt idx="333">
                  <c:v>30.694931368585245</c:v>
                </c:pt>
                <c:pt idx="334">
                  <c:v>29.38227106858529</c:v>
                </c:pt>
                <c:pt idx="335">
                  <c:v>27.973342153531803</c:v>
                </c:pt>
                <c:pt idx="336">
                  <c:v>24.900934368585485</c:v>
                </c:pt>
                <c:pt idx="337">
                  <c:v>21.215788368584768</c:v>
                </c:pt>
                <c:pt idx="338">
                  <c:v>17.72313892030963</c:v>
                </c:pt>
                <c:pt idx="339">
                  <c:v>1.8964252257283789</c:v>
                </c:pt>
                <c:pt idx="340">
                  <c:v>-1.3692505607074141</c:v>
                </c:pt>
                <c:pt idx="341">
                  <c:v>-4.7838948314144289</c:v>
                </c:pt>
                <c:pt idx="342">
                  <c:v>-6.8678570994997417</c:v>
                </c:pt>
                <c:pt idx="343">
                  <c:v>-9.031340931414757</c:v>
                </c:pt>
                <c:pt idx="344">
                  <c:v>-9.7255295314146117</c:v>
                </c:pt>
                <c:pt idx="345">
                  <c:v>-9.4259216314142549</c:v>
                </c:pt>
                <c:pt idx="346">
                  <c:v>-8.7263577314152307</c:v>
                </c:pt>
                <c:pt idx="347">
                  <c:v>-8.2755605725909511</c:v>
                </c:pt>
                <c:pt idx="348">
                  <c:v>-3.0222370064145001</c:v>
                </c:pt>
                <c:pt idx="349">
                  <c:v>-1.9985818314145125</c:v>
                </c:pt>
                <c:pt idx="350">
                  <c:v>0.23441776858545899</c:v>
                </c:pt>
                <c:pt idx="351">
                  <c:v>1.8270004685852119</c:v>
                </c:pt>
                <c:pt idx="352">
                  <c:v>2.8104385685850417</c:v>
                </c:pt>
                <c:pt idx="353">
                  <c:v>3.0108368685852298</c:v>
                </c:pt>
                <c:pt idx="354">
                  <c:v>3.466230348383661</c:v>
                </c:pt>
                <c:pt idx="355">
                  <c:v>4.0368428685859641</c:v>
                </c:pt>
                <c:pt idx="356">
                  <c:v>4.6568923685853303</c:v>
                </c:pt>
                <c:pt idx="357">
                  <c:v>6.9870820560852955</c:v>
                </c:pt>
                <c:pt idx="358">
                  <c:v>6.729546968585181</c:v>
                </c:pt>
                <c:pt idx="359">
                  <c:v>6.5466001685851012</c:v>
                </c:pt>
                <c:pt idx="360">
                  <c:v>6.4377065175212485</c:v>
                </c:pt>
                <c:pt idx="361">
                  <c:v>6.386606868585444</c:v>
                </c:pt>
                <c:pt idx="362">
                  <c:v>6.0193904685854278</c:v>
                </c:pt>
                <c:pt idx="363">
                  <c:v>5.7865187685849406</c:v>
                </c:pt>
                <c:pt idx="364">
                  <c:v>5.742632368585376</c:v>
                </c:pt>
                <c:pt idx="365">
                  <c:v>5.4142060973989743</c:v>
                </c:pt>
                <c:pt idx="366">
                  <c:v>5.3840568847142105</c:v>
                </c:pt>
                <c:pt idx="367">
                  <c:v>5.3292512685853364</c:v>
                </c:pt>
                <c:pt idx="368">
                  <c:v>5.3035428685848975</c:v>
                </c:pt>
                <c:pt idx="369">
                  <c:v>5.250559568585528</c:v>
                </c:pt>
                <c:pt idx="370">
                  <c:v>5.2193718685851556</c:v>
                </c:pt>
                <c:pt idx="371">
                  <c:v>5.2163408632086004</c:v>
                </c:pt>
                <c:pt idx="372">
                  <c:v>5.2084166542998265</c:v>
                </c:pt>
                <c:pt idx="373">
                  <c:v>5.1674771185854649</c:v>
                </c:pt>
                <c:pt idx="374">
                  <c:v>5.1716629685852382</c:v>
                </c:pt>
                <c:pt idx="375">
                  <c:v>5.1708964685854664</c:v>
                </c:pt>
                <c:pt idx="376">
                  <c:v>5.1694618635345506</c:v>
                </c:pt>
                <c:pt idx="377">
                  <c:v>5.1692985685856012</c:v>
                </c:pt>
                <c:pt idx="378">
                  <c:v>5.1732015685853545</c:v>
                </c:pt>
                <c:pt idx="379">
                  <c:v>5.202351268585927</c:v>
                </c:pt>
                <c:pt idx="380">
                  <c:v>5.2714292685855213</c:v>
                </c:pt>
                <c:pt idx="381">
                  <c:v>5.3196483685854465</c:v>
                </c:pt>
                <c:pt idx="382">
                  <c:v>6.4871808931755615</c:v>
                </c:pt>
                <c:pt idx="383">
                  <c:v>6.5244963685853001</c:v>
                </c:pt>
                <c:pt idx="384">
                  <c:v>6.537880868585499</c:v>
                </c:pt>
                <c:pt idx="385">
                  <c:v>6.549879868584938</c:v>
                </c:pt>
                <c:pt idx="386">
                  <c:v>6.5617869685850234</c:v>
                </c:pt>
                <c:pt idx="387">
                  <c:v>6.5653808534336946</c:v>
                </c:pt>
                <c:pt idx="388">
                  <c:v>6.0240834685855136</c:v>
                </c:pt>
                <c:pt idx="389">
                  <c:v>5.3785978685861675</c:v>
                </c:pt>
                <c:pt idx="390">
                  <c:v>4.9627314251890908</c:v>
                </c:pt>
                <c:pt idx="391">
                  <c:v>4.9166667164115134</c:v>
                </c:pt>
                <c:pt idx="392">
                  <c:v>4.9235576685853868</c:v>
                </c:pt>
                <c:pt idx="393">
                  <c:v>4.9344650001642263</c:v>
                </c:pt>
                <c:pt idx="394">
                  <c:v>4.9438240685850143</c:v>
                </c:pt>
                <c:pt idx="395">
                  <c:v>4.9471705685852037</c:v>
                </c:pt>
                <c:pt idx="396">
                  <c:v>4.9507457685852065</c:v>
                </c:pt>
                <c:pt idx="397">
                  <c:v>4.9531329746461239</c:v>
                </c:pt>
                <c:pt idx="398">
                  <c:v>4.9580747685859148</c:v>
                </c:pt>
                <c:pt idx="399">
                  <c:v>4.9620107019186577</c:v>
                </c:pt>
                <c:pt idx="400">
                  <c:v>4.9749900156442814</c:v>
                </c:pt>
                <c:pt idx="401">
                  <c:v>4.977165468585568</c:v>
                </c:pt>
                <c:pt idx="402">
                  <c:v>4.979812668585069</c:v>
                </c:pt>
                <c:pt idx="403">
                  <c:v>4.9838117625249234</c:v>
                </c:pt>
                <c:pt idx="404">
                  <c:v>4.985442068585952</c:v>
                </c:pt>
                <c:pt idx="405">
                  <c:v>4.9865877685853786</c:v>
                </c:pt>
                <c:pt idx="406">
                  <c:v>4.9875346685854067</c:v>
                </c:pt>
                <c:pt idx="407">
                  <c:v>4.9871401685853272</c:v>
                </c:pt>
                <c:pt idx="408">
                  <c:v>4.9866150958579434</c:v>
                </c:pt>
                <c:pt idx="409">
                  <c:v>4.9879091685853165</c:v>
                </c:pt>
                <c:pt idx="410">
                  <c:v>4.9890571685857736</c:v>
                </c:pt>
                <c:pt idx="411">
                  <c:v>4.9915069685855098</c:v>
                </c:pt>
                <c:pt idx="412">
                  <c:v>4.9927855685856564</c:v>
                </c:pt>
                <c:pt idx="413">
                  <c:v>4.9934716685855971</c:v>
                </c:pt>
                <c:pt idx="414">
                  <c:v>4.9949069338027385</c:v>
                </c:pt>
                <c:pt idx="415">
                  <c:v>4.9957404685853959</c:v>
                </c:pt>
                <c:pt idx="416">
                  <c:v>4.9967525958577585</c:v>
                </c:pt>
                <c:pt idx="417">
                  <c:v>5.0016660156442372</c:v>
                </c:pt>
                <c:pt idx="418">
                  <c:v>5.0027934685852671</c:v>
                </c:pt>
                <c:pt idx="419">
                  <c:v>5.0041198153937909</c:v>
                </c:pt>
                <c:pt idx="420">
                  <c:v>5.0054597685851405</c:v>
                </c:pt>
                <c:pt idx="421">
                  <c:v>5.0067081685854316</c:v>
                </c:pt>
                <c:pt idx="422">
                  <c:v>5.0078538685854257</c:v>
                </c:pt>
                <c:pt idx="423">
                  <c:v>5.0088603277689705</c:v>
                </c:pt>
                <c:pt idx="424">
                  <c:v>5.0100323685858381</c:v>
                </c:pt>
                <c:pt idx="425">
                  <c:v>5.0108677852520191</c:v>
                </c:pt>
                <c:pt idx="426">
                  <c:v>5.0136182019190443</c:v>
                </c:pt>
                <c:pt idx="427">
                  <c:v>5.0145110685852039</c:v>
                </c:pt>
                <c:pt idx="428">
                  <c:v>5.0155730685855939</c:v>
                </c:pt>
                <c:pt idx="429">
                  <c:v>5.0163508534337353</c:v>
                </c:pt>
                <c:pt idx="430">
                  <c:v>5.0176227685855803</c:v>
                </c:pt>
                <c:pt idx="431">
                  <c:v>5.019149968585694</c:v>
                </c:pt>
                <c:pt idx="432">
                  <c:v>5.0205931685851075</c:v>
                </c:pt>
                <c:pt idx="433">
                  <c:v>5.0221455685849721</c:v>
                </c:pt>
                <c:pt idx="434">
                  <c:v>5.0235262816287465</c:v>
                </c:pt>
                <c:pt idx="435">
                  <c:v>5.0292923685854145</c:v>
                </c:pt>
                <c:pt idx="436">
                  <c:v>5.0301138685857847</c:v>
                </c:pt>
                <c:pt idx="437">
                  <c:v>5.0316184685858776</c:v>
                </c:pt>
                <c:pt idx="438">
                  <c:v>5.0327472685854797</c:v>
                </c:pt>
                <c:pt idx="439">
                  <c:v>5.0339307685853907</c:v>
                </c:pt>
                <c:pt idx="440">
                  <c:v>5.0350542164112086</c:v>
                </c:pt>
                <c:pt idx="441">
                  <c:v>5.03628966858561</c:v>
                </c:pt>
                <c:pt idx="442">
                  <c:v>5.0374547685851896</c:v>
                </c:pt>
                <c:pt idx="443">
                  <c:v>5.0383747215268073</c:v>
                </c:pt>
                <c:pt idx="444">
                  <c:v>5.044094368585502</c:v>
                </c:pt>
                <c:pt idx="445">
                  <c:v>5.0451245191229201</c:v>
                </c:pt>
                <c:pt idx="446">
                  <c:v>5.0473098685857956</c:v>
                </c:pt>
                <c:pt idx="447">
                  <c:v>5.0494828685856543</c:v>
                </c:pt>
                <c:pt idx="448">
                  <c:v>5.0513532685848901</c:v>
                </c:pt>
                <c:pt idx="449">
                  <c:v>5.0535251685855211</c:v>
                </c:pt>
                <c:pt idx="450">
                  <c:v>5.0550060049489076</c:v>
                </c:pt>
                <c:pt idx="451">
                  <c:v>5.0561899217767765</c:v>
                </c:pt>
                <c:pt idx="452">
                  <c:v>5.0621197296969287</c:v>
                </c:pt>
                <c:pt idx="453">
                  <c:v>5.0641012685852722</c:v>
                </c:pt>
                <c:pt idx="454">
                  <c:v>5.0658575685859066</c:v>
                </c:pt>
                <c:pt idx="455">
                  <c:v>5.0684680068834069</c:v>
                </c:pt>
                <c:pt idx="456">
                  <c:v>5.0704338685848294</c:v>
                </c:pt>
                <c:pt idx="457">
                  <c:v>5.0723139685852754</c:v>
                </c:pt>
                <c:pt idx="458">
                  <c:v>5.0738655685854734</c:v>
                </c:pt>
                <c:pt idx="459">
                  <c:v>5.0751292503054071</c:v>
                </c:pt>
                <c:pt idx="460">
                  <c:v>5.0762468130298712</c:v>
                </c:pt>
                <c:pt idx="461">
                  <c:v>5.0809523685856117</c:v>
                </c:pt>
                <c:pt idx="462">
                  <c:v>5.0828291685854321</c:v>
                </c:pt>
                <c:pt idx="463">
                  <c:v>5.0850118685857062</c:v>
                </c:pt>
                <c:pt idx="464">
                  <c:v>5.0862555685857398</c:v>
                </c:pt>
                <c:pt idx="465">
                  <c:v>5.0887921665646036</c:v>
                </c:pt>
                <c:pt idx="466">
                  <c:v>5.0906204685853851</c:v>
                </c:pt>
                <c:pt idx="467">
                  <c:v>5.0929591685854358</c:v>
                </c:pt>
                <c:pt idx="468">
                  <c:v>5.0939672685856419</c:v>
                </c:pt>
                <c:pt idx="469">
                  <c:v>5.0958928787889706</c:v>
                </c:pt>
                <c:pt idx="470">
                  <c:v>5.0970877532008254</c:v>
                </c:pt>
                <c:pt idx="471">
                  <c:v>5.1019468583811101</c:v>
                </c:pt>
                <c:pt idx="472">
                  <c:v>5.103430968585438</c:v>
                </c:pt>
                <c:pt idx="473">
                  <c:v>5.1047640685853377</c:v>
                </c:pt>
                <c:pt idx="474">
                  <c:v>5.1064996685853554</c:v>
                </c:pt>
                <c:pt idx="475">
                  <c:v>5.108604068585306</c:v>
                </c:pt>
                <c:pt idx="476">
                  <c:v>5.1103118635354106</c:v>
                </c:pt>
                <c:pt idx="477">
                  <c:v>5.1118686336456713</c:v>
                </c:pt>
                <c:pt idx="478">
                  <c:v>5.1171920315064874</c:v>
                </c:pt>
                <c:pt idx="479">
                  <c:v>5.1188693685854894</c:v>
                </c:pt>
                <c:pt idx="480">
                  <c:v>5.1208924685856916</c:v>
                </c:pt>
                <c:pt idx="481">
                  <c:v>5.1231560685853967</c:v>
                </c:pt>
                <c:pt idx="482">
                  <c:v>5.1246934796966581</c:v>
                </c:pt>
                <c:pt idx="483">
                  <c:v>5.1270406685856198</c:v>
                </c:pt>
                <c:pt idx="484">
                  <c:v>5.1288771685854737</c:v>
                </c:pt>
                <c:pt idx="485">
                  <c:v>5.1306828685853372</c:v>
                </c:pt>
                <c:pt idx="486">
                  <c:v>5.13177500016441</c:v>
                </c:pt>
                <c:pt idx="487">
                  <c:v>5.1395478373353409</c:v>
                </c:pt>
                <c:pt idx="488">
                  <c:v>5.1410394338025345</c:v>
                </c:pt>
                <c:pt idx="489">
                  <c:v>5.1432280685857705</c:v>
                </c:pt>
                <c:pt idx="490">
                  <c:v>5.1450327685848976</c:v>
                </c:pt>
                <c:pt idx="491">
                  <c:v>5.1476691685854945</c:v>
                </c:pt>
                <c:pt idx="492">
                  <c:v>5.1503946685854318</c:v>
                </c:pt>
                <c:pt idx="493">
                  <c:v>5.152225472033777</c:v>
                </c:pt>
                <c:pt idx="494">
                  <c:v>5.1579421054273258</c:v>
                </c:pt>
                <c:pt idx="495">
                  <c:v>5.1602591685857089</c:v>
                </c:pt>
                <c:pt idx="496">
                  <c:v>5.1627707685847355</c:v>
                </c:pt>
                <c:pt idx="497">
                  <c:v>5.1648771685854156</c:v>
                </c:pt>
                <c:pt idx="498">
                  <c:v>5.1671170685852497</c:v>
                </c:pt>
                <c:pt idx="499">
                  <c:v>5.1688915685854333</c:v>
                </c:pt>
                <c:pt idx="500">
                  <c:v>5.1705995728864433</c:v>
                </c:pt>
                <c:pt idx="501">
                  <c:v>5.1722876685857493</c:v>
                </c:pt>
                <c:pt idx="502">
                  <c:v>5.1732619140399425</c:v>
                </c:pt>
                <c:pt idx="503">
                  <c:v>5.1783096099644723</c:v>
                </c:pt>
                <c:pt idx="504">
                  <c:v>5.1790851685850168</c:v>
                </c:pt>
                <c:pt idx="505">
                  <c:v>5.1812775685850863</c:v>
                </c:pt>
                <c:pt idx="506">
                  <c:v>5.1827066685856487</c:v>
                </c:pt>
                <c:pt idx="507">
                  <c:v>5.18475280814563</c:v>
                </c:pt>
                <c:pt idx="508">
                  <c:v>5.1862973685852705</c:v>
                </c:pt>
                <c:pt idx="509">
                  <c:v>5.1880048685853346</c:v>
                </c:pt>
                <c:pt idx="510">
                  <c:v>5.1896953988882188</c:v>
                </c:pt>
                <c:pt idx="511">
                  <c:v>5.1944446266495099</c:v>
                </c:pt>
                <c:pt idx="512">
                  <c:v>5.1955712461369874</c:v>
                </c:pt>
                <c:pt idx="513">
                  <c:v>5.1977625685855857</c:v>
                </c:pt>
                <c:pt idx="514">
                  <c:v>5.1996698685853318</c:v>
                </c:pt>
                <c:pt idx="515">
                  <c:v>5.2010364685850865</c:v>
                </c:pt>
                <c:pt idx="516">
                  <c:v>5.202357768585399</c:v>
                </c:pt>
                <c:pt idx="517">
                  <c:v>5.2043247928281335</c:v>
                </c:pt>
                <c:pt idx="518">
                  <c:v>5.2053137019189695</c:v>
                </c:pt>
                <c:pt idx="519">
                  <c:v>5.206672934623457</c:v>
                </c:pt>
                <c:pt idx="520">
                  <c:v>5.211975701918746</c:v>
                </c:pt>
                <c:pt idx="521">
                  <c:v>5.2136780685851392</c:v>
                </c:pt>
                <c:pt idx="522">
                  <c:v>5.2156449685853215</c:v>
                </c:pt>
                <c:pt idx="523">
                  <c:v>5.2175426685857467</c:v>
                </c:pt>
                <c:pt idx="524">
                  <c:v>5.2191689990209671</c:v>
                </c:pt>
                <c:pt idx="525">
                  <c:v>5.221271968585496</c:v>
                </c:pt>
                <c:pt idx="526">
                  <c:v>5.2230002685851797</c:v>
                </c:pt>
                <c:pt idx="527">
                  <c:v>5.2236523685854319</c:v>
                </c:pt>
                <c:pt idx="528">
                  <c:v>5.2287223685854212</c:v>
                </c:pt>
                <c:pt idx="529">
                  <c:v>5.2294294685854226</c:v>
                </c:pt>
                <c:pt idx="530">
                  <c:v>5.2313436685856392</c:v>
                </c:pt>
                <c:pt idx="531">
                  <c:v>5.2335210144186872</c:v>
                </c:pt>
                <c:pt idx="532">
                  <c:v>5.2351420560851949</c:v>
                </c:pt>
                <c:pt idx="533">
                  <c:v>5.2375973685854671</c:v>
                </c:pt>
                <c:pt idx="534">
                  <c:v>5.2389749685858771</c:v>
                </c:pt>
                <c:pt idx="535">
                  <c:v>5.2409319384777406</c:v>
                </c:pt>
                <c:pt idx="536">
                  <c:v>5.2466499157553876</c:v>
                </c:pt>
                <c:pt idx="537">
                  <c:v>5.2480424706264017</c:v>
                </c:pt>
                <c:pt idx="538">
                  <c:v>5.2500190685857557</c:v>
                </c:pt>
                <c:pt idx="539">
                  <c:v>5.2517255685854263</c:v>
                </c:pt>
                <c:pt idx="540">
                  <c:v>5.2531193685847057</c:v>
                </c:pt>
                <c:pt idx="541">
                  <c:v>5.2549730685854676</c:v>
                </c:pt>
                <c:pt idx="542">
                  <c:v>5.2567016685855066</c:v>
                </c:pt>
                <c:pt idx="543">
                  <c:v>5.2582926066807705</c:v>
                </c:pt>
                <c:pt idx="544">
                  <c:v>5.263408855071944</c:v>
                </c:pt>
                <c:pt idx="545">
                  <c:v>5.2647913685857031</c:v>
                </c:pt>
                <c:pt idx="546">
                  <c:v>5.2664308685857106</c:v>
                </c:pt>
                <c:pt idx="547">
                  <c:v>5.2680236685854549</c:v>
                </c:pt>
                <c:pt idx="548">
                  <c:v>5.2696251066806923</c:v>
                </c:pt>
                <c:pt idx="549">
                  <c:v>5.2716930685852095</c:v>
                </c:pt>
                <c:pt idx="550">
                  <c:v>5.2735300685853987</c:v>
                </c:pt>
                <c:pt idx="551">
                  <c:v>5.2751209707361815</c:v>
                </c:pt>
                <c:pt idx="552">
                  <c:v>5.2827771961716099</c:v>
                </c:pt>
                <c:pt idx="553">
                  <c:v>5.2847749196054785</c:v>
                </c:pt>
                <c:pt idx="554">
                  <c:v>5.2869594685854651</c:v>
                </c:pt>
                <c:pt idx="555">
                  <c:v>5.2886179685851413</c:v>
                </c:pt>
                <c:pt idx="556">
                  <c:v>5.2901452685853876</c:v>
                </c:pt>
                <c:pt idx="557">
                  <c:v>5.2919337685851957</c:v>
                </c:pt>
                <c:pt idx="558">
                  <c:v>5.2934028736351166</c:v>
                </c:pt>
                <c:pt idx="559">
                  <c:v>5.2944435161264884</c:v>
                </c:pt>
                <c:pt idx="560">
                  <c:v>5.2998259039390092</c:v>
                </c:pt>
                <c:pt idx="561">
                  <c:v>5.3016037685851689</c:v>
                </c:pt>
                <c:pt idx="562">
                  <c:v>5.303052768585486</c:v>
                </c:pt>
                <c:pt idx="563">
                  <c:v>5.3051618583807114</c:v>
                </c:pt>
                <c:pt idx="564">
                  <c:v>5.3066569685856404</c:v>
                </c:pt>
                <c:pt idx="565">
                  <c:v>5.3084691685853764</c:v>
                </c:pt>
                <c:pt idx="566">
                  <c:v>5.3098932381511901</c:v>
                </c:pt>
                <c:pt idx="567">
                  <c:v>5.3172479850238297</c:v>
                </c:pt>
                <c:pt idx="568">
                  <c:v>5.3185535930750945</c:v>
                </c:pt>
                <c:pt idx="569">
                  <c:v>5.3197397685851371</c:v>
                </c:pt>
                <c:pt idx="570">
                  <c:v>5.3217071685852613</c:v>
                </c:pt>
                <c:pt idx="571">
                  <c:v>5.3234231685858173</c:v>
                </c:pt>
                <c:pt idx="572">
                  <c:v>5.3249751685855911</c:v>
                </c:pt>
                <c:pt idx="573">
                  <c:v>5.32661183095105</c:v>
                </c:pt>
                <c:pt idx="574">
                  <c:v>5.3273523685854336</c:v>
                </c:pt>
                <c:pt idx="575">
                  <c:v>5.3317984341592979</c:v>
                </c:pt>
                <c:pt idx="576">
                  <c:v>5.3332547685858014</c:v>
                </c:pt>
                <c:pt idx="577">
                  <c:v>5.3347664685856699</c:v>
                </c:pt>
                <c:pt idx="578">
                  <c:v>5.3369334685854275</c:v>
                </c:pt>
                <c:pt idx="579">
                  <c:v>5.3383790731301861</c:v>
                </c:pt>
                <c:pt idx="580">
                  <c:v>5.3402629685858329</c:v>
                </c:pt>
                <c:pt idx="581">
                  <c:v>5.3422247685852087</c:v>
                </c:pt>
                <c:pt idx="582">
                  <c:v>5.3434797685853965</c:v>
                </c:pt>
                <c:pt idx="583">
                  <c:v>5.3450055828712504</c:v>
                </c:pt>
                <c:pt idx="584">
                  <c:v>5.3490823685854831</c:v>
                </c:pt>
                <c:pt idx="585">
                  <c:v>5.350073813029681</c:v>
                </c:pt>
                <c:pt idx="586">
                  <c:v>5.3516401685853481</c:v>
                </c:pt>
                <c:pt idx="587">
                  <c:v>5.353580168585621</c:v>
                </c:pt>
                <c:pt idx="588">
                  <c:v>5.3547423685848941</c:v>
                </c:pt>
                <c:pt idx="589">
                  <c:v>5.3564170685854826</c:v>
                </c:pt>
                <c:pt idx="590">
                  <c:v>5.3578994094013552</c:v>
                </c:pt>
                <c:pt idx="591">
                  <c:v>5.3596786185857042</c:v>
                </c:pt>
                <c:pt idx="592">
                  <c:v>5.3656503395998385</c:v>
                </c:pt>
                <c:pt idx="593">
                  <c:v>5.367336768585413</c:v>
                </c:pt>
                <c:pt idx="594">
                  <c:v>5.3687814685852242</c:v>
                </c:pt>
                <c:pt idx="595">
                  <c:v>5.3702245114424301</c:v>
                </c:pt>
                <c:pt idx="596">
                  <c:v>5.3715590685849435</c:v>
                </c:pt>
                <c:pt idx="597">
                  <c:v>5.3735467685855394</c:v>
                </c:pt>
                <c:pt idx="598">
                  <c:v>5.3752822685853072</c:v>
                </c:pt>
                <c:pt idx="599">
                  <c:v>5.3770742435853673</c:v>
                </c:pt>
                <c:pt idx="600">
                  <c:v>5.3823696762779161</c:v>
                </c:pt>
                <c:pt idx="601">
                  <c:v>5.3842962685856843</c:v>
                </c:pt>
                <c:pt idx="602">
                  <c:v>5.3857622685849975</c:v>
                </c:pt>
                <c:pt idx="603">
                  <c:v>5.3877758685855603</c:v>
                </c:pt>
                <c:pt idx="604">
                  <c:v>5.3895892053204895</c:v>
                </c:pt>
                <c:pt idx="605">
                  <c:v>5.3912173685850586</c:v>
                </c:pt>
                <c:pt idx="606">
                  <c:v>5.3931923685854146</c:v>
                </c:pt>
                <c:pt idx="607">
                  <c:v>5.3944469685849974</c:v>
                </c:pt>
                <c:pt idx="608">
                  <c:v>5.3956305737136887</c:v>
                </c:pt>
                <c:pt idx="609">
                  <c:v>5.3999101810854455</c:v>
                </c:pt>
                <c:pt idx="610">
                  <c:v>5.4009772685852901</c:v>
                </c:pt>
                <c:pt idx="611">
                  <c:v>5.4024269685856563</c:v>
                </c:pt>
                <c:pt idx="612">
                  <c:v>5.40380826858582</c:v>
                </c:pt>
                <c:pt idx="613">
                  <c:v>5.4053997685852693</c:v>
                </c:pt>
                <c:pt idx="614">
                  <c:v>5.4071403277695955</c:v>
                </c:pt>
                <c:pt idx="615">
                  <c:v>5.4089825685852126</c:v>
                </c:pt>
                <c:pt idx="616">
                  <c:v>5.4108136685859556</c:v>
                </c:pt>
                <c:pt idx="617">
                  <c:v>5.4118942435855075</c:v>
                </c:pt>
                <c:pt idx="618">
                  <c:v>5.4176148685856553</c:v>
                </c:pt>
                <c:pt idx="619">
                  <c:v>5.4190224685850836</c:v>
                </c:pt>
                <c:pt idx="620">
                  <c:v>5.4209733685852486</c:v>
                </c:pt>
                <c:pt idx="621">
                  <c:v>5.4223290685852845</c:v>
                </c:pt>
                <c:pt idx="622">
                  <c:v>5.4246314008433529</c:v>
                </c:pt>
                <c:pt idx="623">
                  <c:v>5.4263738685856566</c:v>
                </c:pt>
                <c:pt idx="624">
                  <c:v>5.4276606685854301</c:v>
                </c:pt>
                <c:pt idx="625">
                  <c:v>5.4280097685856514</c:v>
                </c:pt>
                <c:pt idx="626">
                  <c:v>5.430379656720973</c:v>
                </c:pt>
                <c:pt idx="627">
                  <c:v>5.4350134796965914</c:v>
                </c:pt>
                <c:pt idx="628">
                  <c:v>5.4356861580591982</c:v>
                </c:pt>
                <c:pt idx="629">
                  <c:v>5.4375069685854216</c:v>
                </c:pt>
                <c:pt idx="630">
                  <c:v>5.4395371685855736</c:v>
                </c:pt>
                <c:pt idx="631">
                  <c:v>5.4412055685853744</c:v>
                </c:pt>
                <c:pt idx="632">
                  <c:v>5.4432787685855306</c:v>
                </c:pt>
                <c:pt idx="633">
                  <c:v>5.4448083685853277</c:v>
                </c:pt>
                <c:pt idx="634">
                  <c:v>5.446323050403822</c:v>
                </c:pt>
                <c:pt idx="635">
                  <c:v>5.4519913559271505</c:v>
                </c:pt>
                <c:pt idx="636">
                  <c:v>5.4535032685852913</c:v>
                </c:pt>
                <c:pt idx="637">
                  <c:v>5.4551781685850775</c:v>
                </c:pt>
                <c:pt idx="638">
                  <c:v>5.4571171685854667</c:v>
                </c:pt>
                <c:pt idx="639">
                  <c:v>5.4587910685850289</c:v>
                </c:pt>
                <c:pt idx="640">
                  <c:v>5.4602530828713789</c:v>
                </c:pt>
                <c:pt idx="641">
                  <c:v>5.4626768685854579</c:v>
                </c:pt>
                <c:pt idx="642">
                  <c:v>5.4642655685853594</c:v>
                </c:pt>
                <c:pt idx="643">
                  <c:v>5.4656751685854044</c:v>
                </c:pt>
                <c:pt idx="644">
                  <c:v>5.4703223685850872</c:v>
                </c:pt>
                <c:pt idx="645">
                  <c:v>5.4722208685855795</c:v>
                </c:pt>
                <c:pt idx="646">
                  <c:v>5.4748478685853126</c:v>
                </c:pt>
                <c:pt idx="647">
                  <c:v>5.476729273346864</c:v>
                </c:pt>
                <c:pt idx="648">
                  <c:v>5.4792226685851961</c:v>
                </c:pt>
                <c:pt idx="649">
                  <c:v>5.4807879685852878</c:v>
                </c:pt>
                <c:pt idx="650">
                  <c:v>5.4820956685854414</c:v>
                </c:pt>
                <c:pt idx="651">
                  <c:v>5.4832108060856664</c:v>
                </c:pt>
                <c:pt idx="652">
                  <c:v>5.488540396754459</c:v>
                </c:pt>
                <c:pt idx="653">
                  <c:v>5.4901811314720854</c:v>
                </c:pt>
                <c:pt idx="654">
                  <c:v>5.4919591685858915</c:v>
                </c:pt>
                <c:pt idx="655">
                  <c:v>5.4935290685854863</c:v>
                </c:pt>
                <c:pt idx="656">
                  <c:v>5.4952112685845815</c:v>
                </c:pt>
                <c:pt idx="657">
                  <c:v>5.4960552685853488</c:v>
                </c:pt>
                <c:pt idx="658">
                  <c:v>5.499137318080173</c:v>
                </c:pt>
                <c:pt idx="659">
                  <c:v>5.5008485685854787</c:v>
                </c:pt>
                <c:pt idx="660">
                  <c:v>5.5018703685852994</c:v>
                </c:pt>
                <c:pt idx="661">
                  <c:v>5.5063818685852768</c:v>
                </c:pt>
                <c:pt idx="662">
                  <c:v>5.5073304685858044</c:v>
                </c:pt>
                <c:pt idx="663">
                  <c:v>5.5090607685849733</c:v>
                </c:pt>
                <c:pt idx="664">
                  <c:v>5.5102895685854048</c:v>
                </c:pt>
                <c:pt idx="665">
                  <c:v>5.5118750430040269</c:v>
                </c:pt>
                <c:pt idx="666">
                  <c:v>5.5131203685858292</c:v>
                </c:pt>
                <c:pt idx="667">
                  <c:v>5.5145236685852508</c:v>
                </c:pt>
                <c:pt idx="668">
                  <c:v>5.5161278422696816</c:v>
                </c:pt>
                <c:pt idx="669">
                  <c:v>5.5217127767486005</c:v>
                </c:pt>
                <c:pt idx="670">
                  <c:v>5.5232935590619405</c:v>
                </c:pt>
                <c:pt idx="671">
                  <c:v>5.5253131685855807</c:v>
                </c:pt>
                <c:pt idx="672">
                  <c:v>5.5269445685859848</c:v>
                </c:pt>
                <c:pt idx="673">
                  <c:v>5.5285031685854857</c:v>
                </c:pt>
                <c:pt idx="674">
                  <c:v>5.5300036685852785</c:v>
                </c:pt>
                <c:pt idx="675">
                  <c:v>5.5314676685855062</c:v>
                </c:pt>
                <c:pt idx="676">
                  <c:v>5.5325102257283003</c:v>
                </c:pt>
                <c:pt idx="677">
                  <c:v>5.5369628337017094</c:v>
                </c:pt>
                <c:pt idx="678">
                  <c:v>5.5380518685852396</c:v>
                </c:pt>
                <c:pt idx="679">
                  <c:v>5.5397184685856065</c:v>
                </c:pt>
                <c:pt idx="680">
                  <c:v>5.5410046685853001</c:v>
                </c:pt>
                <c:pt idx="681">
                  <c:v>5.5429300685856457</c:v>
                </c:pt>
                <c:pt idx="682">
                  <c:v>5.5445544094017265</c:v>
                </c:pt>
                <c:pt idx="683">
                  <c:v>5.5457304584736136</c:v>
                </c:pt>
                <c:pt idx="684">
                  <c:v>5.5474108685851427</c:v>
                </c:pt>
                <c:pt idx="685">
                  <c:v>5.5512203050931426</c:v>
                </c:pt>
                <c:pt idx="686">
                  <c:v>5.5537255685857296</c:v>
                </c:pt>
                <c:pt idx="687">
                  <c:v>5.5553839685852733</c:v>
                </c:pt>
                <c:pt idx="688">
                  <c:v>5.5571437971568276</c:v>
                </c:pt>
                <c:pt idx="689">
                  <c:v>5.5588645685857738</c:v>
                </c:pt>
                <c:pt idx="690">
                  <c:v>5.5604817685856007</c:v>
                </c:pt>
                <c:pt idx="691">
                  <c:v>5.5621820685854102</c:v>
                </c:pt>
                <c:pt idx="692">
                  <c:v>5.5632675685855713</c:v>
                </c:pt>
                <c:pt idx="693">
                  <c:v>5.5640273685853687</c:v>
                </c:pt>
                <c:pt idx="694">
                  <c:v>5.567807368585318</c:v>
                </c:pt>
                <c:pt idx="695">
                  <c:v>5.568586079925705</c:v>
                </c:pt>
                <c:pt idx="696">
                  <c:v>5.5698380685850113</c:v>
                </c:pt>
                <c:pt idx="697">
                  <c:v>5.5713100685852766</c:v>
                </c:pt>
                <c:pt idx="698">
                  <c:v>5.5725758685857265</c:v>
                </c:pt>
                <c:pt idx="699">
                  <c:v>5.5742646685851716</c:v>
                </c:pt>
                <c:pt idx="700">
                  <c:v>5.5759433685855271</c:v>
                </c:pt>
                <c:pt idx="701">
                  <c:v>5.5775423685852399</c:v>
                </c:pt>
                <c:pt idx="702">
                  <c:v>5.5825188949011295</c:v>
                </c:pt>
                <c:pt idx="703">
                  <c:v>5.5839810685853983</c:v>
                </c:pt>
                <c:pt idx="704">
                  <c:v>5.5859046685849982</c:v>
                </c:pt>
                <c:pt idx="705">
                  <c:v>5.5873982685857992</c:v>
                </c:pt>
                <c:pt idx="706">
                  <c:v>5.5893542053198804</c:v>
                </c:pt>
                <c:pt idx="707">
                  <c:v>5.5917276685855342</c:v>
                </c:pt>
                <c:pt idx="708">
                  <c:v>5.5932795685851175</c:v>
                </c:pt>
                <c:pt idx="709">
                  <c:v>5.5944637019185421</c:v>
                </c:pt>
                <c:pt idx="710">
                  <c:v>5.6010472466335965</c:v>
                </c:pt>
                <c:pt idx="711">
                  <c:v>5.6028364685850658</c:v>
                </c:pt>
                <c:pt idx="712">
                  <c:v>5.6040926778643563</c:v>
                </c:pt>
                <c:pt idx="713">
                  <c:v>5.6058951685854597</c:v>
                </c:pt>
                <c:pt idx="714">
                  <c:v>5.6075694685853374</c:v>
                </c:pt>
                <c:pt idx="715">
                  <c:v>5.609251768585537</c:v>
                </c:pt>
                <c:pt idx="716">
                  <c:v>5.6108968366701895</c:v>
                </c:pt>
                <c:pt idx="717">
                  <c:v>5.6153279850239102</c:v>
                </c:pt>
                <c:pt idx="718">
                  <c:v>5.6167771108533913</c:v>
                </c:pt>
                <c:pt idx="719">
                  <c:v>5.6183398685851786</c:v>
                </c:pt>
                <c:pt idx="720">
                  <c:v>5.6194549685857949</c:v>
                </c:pt>
                <c:pt idx="721">
                  <c:v>5.6212178685854139</c:v>
                </c:pt>
                <c:pt idx="722">
                  <c:v>5.6227430685853648</c:v>
                </c:pt>
                <c:pt idx="723">
                  <c:v>5.6244030685854334</c:v>
                </c:pt>
                <c:pt idx="724">
                  <c:v>5.626194817565203</c:v>
                </c:pt>
                <c:pt idx="725">
                  <c:v>5.6272335450559696</c:v>
                </c:pt>
                <c:pt idx="726">
                  <c:v>5.6311908060855096</c:v>
                </c:pt>
                <c:pt idx="727">
                  <c:v>5.6322888685853751</c:v>
                </c:pt>
                <c:pt idx="728">
                  <c:v>5.6339253685852215</c:v>
                </c:pt>
                <c:pt idx="729">
                  <c:v>5.6353404685858237</c:v>
                </c:pt>
                <c:pt idx="730">
                  <c:v>5.6371055869763156</c:v>
                </c:pt>
                <c:pt idx="731">
                  <c:v>5.6387868685856795</c:v>
                </c:pt>
                <c:pt idx="732">
                  <c:v>5.6403028685851497</c:v>
                </c:pt>
                <c:pt idx="733">
                  <c:v>5.6414581685857126</c:v>
                </c:pt>
                <c:pt idx="734">
                  <c:v>5.6421223685853876</c:v>
                </c:pt>
                <c:pt idx="735">
                  <c:v>5.6459868130298894</c:v>
                </c:pt>
                <c:pt idx="736">
                  <c:v>5.6472225685858586</c:v>
                </c:pt>
                <c:pt idx="737">
                  <c:v>5.6487782869533163</c:v>
                </c:pt>
                <c:pt idx="738">
                  <c:v>5.6503891685850487</c:v>
                </c:pt>
                <c:pt idx="739">
                  <c:v>5.6521134685855934</c:v>
                </c:pt>
                <c:pt idx="740">
                  <c:v>5.6534150685852849</c:v>
                </c:pt>
                <c:pt idx="741">
                  <c:v>5.6549209685856097</c:v>
                </c:pt>
                <c:pt idx="742">
                  <c:v>5.6560644094015675</c:v>
                </c:pt>
                <c:pt idx="743">
                  <c:v>5.6572989539511287</c:v>
                </c:pt>
                <c:pt idx="744">
                  <c:v>5.6611523685853751</c:v>
                </c:pt>
                <c:pt idx="745">
                  <c:v>5.6617827685852378</c:v>
                </c:pt>
                <c:pt idx="746">
                  <c:v>5.6634936685851605</c:v>
                </c:pt>
                <c:pt idx="747">
                  <c:v>5.6649451685848478</c:v>
                </c:pt>
                <c:pt idx="748">
                  <c:v>5.6662383685855495</c:v>
                </c:pt>
                <c:pt idx="749">
                  <c:v>5.6679301236877233</c:v>
                </c:pt>
                <c:pt idx="750">
                  <c:v>5.6695072685856864</c:v>
                </c:pt>
                <c:pt idx="751">
                  <c:v>5.6712959685850848</c:v>
                </c:pt>
                <c:pt idx="752">
                  <c:v>5.6720386542997545</c:v>
                </c:pt>
                <c:pt idx="753">
                  <c:v>5.6771723685853992</c:v>
                </c:pt>
                <c:pt idx="754">
                  <c:v>5.677649268585311</c:v>
                </c:pt>
                <c:pt idx="755">
                  <c:v>5.6789042685852671</c:v>
                </c:pt>
                <c:pt idx="756">
                  <c:v>5.6798801005445672</c:v>
                </c:pt>
                <c:pt idx="757">
                  <c:v>5.6816233685852495</c:v>
                </c:pt>
                <c:pt idx="758">
                  <c:v>5.6827197685856401</c:v>
                </c:pt>
                <c:pt idx="759">
                  <c:v>5.6844300769187832</c:v>
                </c:pt>
                <c:pt idx="760">
                  <c:v>5.6887400229063161</c:v>
                </c:pt>
                <c:pt idx="761">
                  <c:v>5.689637626317861</c:v>
                </c:pt>
                <c:pt idx="762">
                  <c:v>5.6905668685852877</c:v>
                </c:pt>
                <c:pt idx="763">
                  <c:v>5.6917987685859099</c:v>
                </c:pt>
                <c:pt idx="764">
                  <c:v>5.6928512685855805</c:v>
                </c:pt>
                <c:pt idx="765">
                  <c:v>5.6944358685852388</c:v>
                </c:pt>
                <c:pt idx="766">
                  <c:v>5.6955721685853966</c:v>
                </c:pt>
                <c:pt idx="767">
                  <c:v>5.6971080828709102</c:v>
                </c:pt>
                <c:pt idx="768">
                  <c:v>5.6977701463631689</c:v>
                </c:pt>
                <c:pt idx="769">
                  <c:v>5.7012317336649003</c:v>
                </c:pt>
                <c:pt idx="770">
                  <c:v>5.7022576685855721</c:v>
                </c:pt>
                <c:pt idx="771">
                  <c:v>5.7036011685855375</c:v>
                </c:pt>
                <c:pt idx="772">
                  <c:v>5.7051238685857708</c:v>
                </c:pt>
                <c:pt idx="773">
                  <c:v>5.7063393788943859</c:v>
                </c:pt>
                <c:pt idx="774">
                  <c:v>5.7079475685857357</c:v>
                </c:pt>
                <c:pt idx="775">
                  <c:v>5.7090396685858451</c:v>
                </c:pt>
                <c:pt idx="776">
                  <c:v>5.7105794212171901</c:v>
                </c:pt>
                <c:pt idx="777">
                  <c:v>5.7149623685854296</c:v>
                </c:pt>
                <c:pt idx="778">
                  <c:v>5.7155660685853746</c:v>
                </c:pt>
                <c:pt idx="779">
                  <c:v>5.7167330902348299</c:v>
                </c:pt>
                <c:pt idx="780">
                  <c:v>5.7178981685857604</c:v>
                </c:pt>
                <c:pt idx="781">
                  <c:v>5.7189454685860275</c:v>
                </c:pt>
                <c:pt idx="782">
                  <c:v>5.7202370685856874</c:v>
                </c:pt>
                <c:pt idx="783">
                  <c:v>5.7212942685854493</c:v>
                </c:pt>
                <c:pt idx="784">
                  <c:v>5.7224730207590397</c:v>
                </c:pt>
                <c:pt idx="785">
                  <c:v>5.7269409400139608</c:v>
                </c:pt>
                <c:pt idx="786">
                  <c:v>5.7280420685853084</c:v>
                </c:pt>
                <c:pt idx="787">
                  <c:v>5.7289668685852</c:v>
                </c:pt>
                <c:pt idx="788">
                  <c:v>5.7304174685852569</c:v>
                </c:pt>
                <c:pt idx="789">
                  <c:v>5.7314359685847336</c:v>
                </c:pt>
                <c:pt idx="790">
                  <c:v>5.7328242053200293</c:v>
                </c:pt>
                <c:pt idx="791">
                  <c:v>5.7339317685849238</c:v>
                </c:pt>
                <c:pt idx="792">
                  <c:v>5.7349178422697484</c:v>
                </c:pt>
                <c:pt idx="793">
                  <c:v>5.738577303650473</c:v>
                </c:pt>
                <c:pt idx="794">
                  <c:v>5.739716468585371</c:v>
                </c:pt>
                <c:pt idx="795">
                  <c:v>5.7408880386885386</c:v>
                </c:pt>
                <c:pt idx="796">
                  <c:v>5.7423199685851642</c:v>
                </c:pt>
                <c:pt idx="797">
                  <c:v>5.7436765685848883</c:v>
                </c:pt>
                <c:pt idx="798">
                  <c:v>5.7451097685856904</c:v>
                </c:pt>
                <c:pt idx="799">
                  <c:v>5.7463252685852932</c:v>
                </c:pt>
                <c:pt idx="800">
                  <c:v>5.747279205320142</c:v>
                </c:pt>
                <c:pt idx="801">
                  <c:v>5.7482723685855177</c:v>
                </c:pt>
                <c:pt idx="802">
                  <c:v>5.7539903473087977</c:v>
                </c:pt>
                <c:pt idx="803">
                  <c:v>5.7551393685851178</c:v>
                </c:pt>
                <c:pt idx="804">
                  <c:v>5.7560550685858658</c:v>
                </c:pt>
                <c:pt idx="805">
                  <c:v>5.7572502685851665</c:v>
                </c:pt>
                <c:pt idx="806">
                  <c:v>5.7583749459045794</c:v>
                </c:pt>
                <c:pt idx="807">
                  <c:v>5.7596313376573267</c:v>
                </c:pt>
                <c:pt idx="808">
                  <c:v>5.7633246413129342</c:v>
                </c:pt>
                <c:pt idx="809">
                  <c:v>5.7643400685851827</c:v>
                </c:pt>
                <c:pt idx="810">
                  <c:v>5.7655861685855818</c:v>
                </c:pt>
                <c:pt idx="811">
                  <c:v>5.7666678325030771</c:v>
                </c:pt>
                <c:pt idx="812">
                  <c:v>5.7681772685856574</c:v>
                </c:pt>
                <c:pt idx="813">
                  <c:v>5.7694770685853456</c:v>
                </c:pt>
                <c:pt idx="814">
                  <c:v>5.7705384685852561</c:v>
                </c:pt>
                <c:pt idx="815">
                  <c:v>5.7717914502178642</c:v>
                </c:pt>
                <c:pt idx="816">
                  <c:v>5.7759567685852868</c:v>
                </c:pt>
                <c:pt idx="817">
                  <c:v>5.7771432685855881</c:v>
                </c:pt>
                <c:pt idx="818">
                  <c:v>5.7782463685858403</c:v>
                </c:pt>
                <c:pt idx="819">
                  <c:v>5.7792869685854509</c:v>
                </c:pt>
                <c:pt idx="820">
                  <c:v>5.7807560685850614</c:v>
                </c:pt>
                <c:pt idx="821">
                  <c:v>5.7822172665447766</c:v>
                </c:pt>
                <c:pt idx="822">
                  <c:v>5.7833129685850064</c:v>
                </c:pt>
                <c:pt idx="823">
                  <c:v>5.7846937816289765</c:v>
                </c:pt>
                <c:pt idx="824">
                  <c:v>5.788188493585281</c:v>
                </c:pt>
                <c:pt idx="825">
                  <c:v>5.7893077685851182</c:v>
                </c:pt>
                <c:pt idx="826">
                  <c:v>5.7906456685857517</c:v>
                </c:pt>
                <c:pt idx="827">
                  <c:v>5.7915731185853065</c:v>
                </c:pt>
                <c:pt idx="828">
                  <c:v>5.7930464685853877</c:v>
                </c:pt>
                <c:pt idx="829">
                  <c:v>5.7941006685853838</c:v>
                </c:pt>
                <c:pt idx="830">
                  <c:v>5.7954239685851814</c:v>
                </c:pt>
                <c:pt idx="831">
                  <c:v>5.7965034685855272</c:v>
                </c:pt>
                <c:pt idx="832">
                  <c:v>5.7970523685853674</c:v>
                </c:pt>
                <c:pt idx="833">
                  <c:v>5.8009429935855374</c:v>
                </c:pt>
                <c:pt idx="834">
                  <c:v>5.8017618366702806</c:v>
                </c:pt>
                <c:pt idx="835">
                  <c:v>5.8033835685855149</c:v>
                </c:pt>
                <c:pt idx="836">
                  <c:v>5.8044703685856245</c:v>
                </c:pt>
                <c:pt idx="837">
                  <c:v>5.8059052685851613</c:v>
                </c:pt>
                <c:pt idx="838">
                  <c:v>5.8073208685855331</c:v>
                </c:pt>
                <c:pt idx="839">
                  <c:v>5.8082685685852891</c:v>
                </c:pt>
                <c:pt idx="840">
                  <c:v>5.8097931498353024</c:v>
                </c:pt>
                <c:pt idx="841">
                  <c:v>5.8132223685854116</c:v>
                </c:pt>
                <c:pt idx="842">
                  <c:v>5.8136640685858785</c:v>
                </c:pt>
                <c:pt idx="843">
                  <c:v>5.8150067685854303</c:v>
                </c:pt>
                <c:pt idx="844">
                  <c:v>5.8159823685858338</c:v>
                </c:pt>
                <c:pt idx="845">
                  <c:v>5.8171589685856127</c:v>
                </c:pt>
                <c:pt idx="846">
                  <c:v>5.8181130685854434</c:v>
                </c:pt>
                <c:pt idx="847">
                  <c:v>5.8194818531216157</c:v>
                </c:pt>
                <c:pt idx="848">
                  <c:v>5.8207959685858093</c:v>
                </c:pt>
                <c:pt idx="849">
                  <c:v>5.8213223685854816</c:v>
                </c:pt>
                <c:pt idx="850">
                  <c:v>5.8254780352522317</c:v>
                </c:pt>
                <c:pt idx="851">
                  <c:v>5.8264050958588474</c:v>
                </c:pt>
                <c:pt idx="852">
                  <c:v>5.8279025685853396</c:v>
                </c:pt>
                <c:pt idx="853">
                  <c:v>5.8288022685857293</c:v>
                </c:pt>
                <c:pt idx="854">
                  <c:v>5.8300593073606866</c:v>
                </c:pt>
                <c:pt idx="855">
                  <c:v>5.8311805685850793</c:v>
                </c:pt>
                <c:pt idx="856">
                  <c:v>5.8322536685852935</c:v>
                </c:pt>
                <c:pt idx="857">
                  <c:v>5.8335102685852105</c:v>
                </c:pt>
                <c:pt idx="858">
                  <c:v>5.8344638685856145</c:v>
                </c:pt>
                <c:pt idx="859">
                  <c:v>5.8381787435856314</c:v>
                </c:pt>
                <c:pt idx="860">
                  <c:v>5.8393120527959042</c:v>
                </c:pt>
                <c:pt idx="861">
                  <c:v>5.8406097685859351</c:v>
                </c:pt>
                <c:pt idx="862">
                  <c:v>5.8415972685856001</c:v>
                </c:pt>
                <c:pt idx="863">
                  <c:v>5.8429246685850664</c:v>
                </c:pt>
                <c:pt idx="864">
                  <c:v>5.8441517685853457</c:v>
                </c:pt>
                <c:pt idx="865">
                  <c:v>5.8452441758140186</c:v>
                </c:pt>
                <c:pt idx="866">
                  <c:v>5.8490950001641568</c:v>
                </c:pt>
                <c:pt idx="867">
                  <c:v>5.8500322685856769</c:v>
                </c:pt>
                <c:pt idx="868">
                  <c:v>5.8511113685850766</c:v>
                </c:pt>
                <c:pt idx="869">
                  <c:v>5.8519870685851298</c:v>
                </c:pt>
                <c:pt idx="870">
                  <c:v>5.8522372685851689</c:v>
                </c:pt>
                <c:pt idx="871">
                  <c:v>5.8536003685856155</c:v>
                </c:pt>
                <c:pt idx="872">
                  <c:v>5.855198451059394</c:v>
                </c:pt>
                <c:pt idx="873">
                  <c:v>5.8563639777807595</c:v>
                </c:pt>
                <c:pt idx="874">
                  <c:v>5.8601545372599828</c:v>
                </c:pt>
                <c:pt idx="875">
                  <c:v>5.8611883685852719</c:v>
                </c:pt>
                <c:pt idx="876">
                  <c:v>5.8623539685852499</c:v>
                </c:pt>
                <c:pt idx="877">
                  <c:v>5.8635566984822969</c:v>
                </c:pt>
                <c:pt idx="878">
                  <c:v>5.8646097685845717</c:v>
                </c:pt>
                <c:pt idx="879">
                  <c:v>5.8656337685856794</c:v>
                </c:pt>
                <c:pt idx="880">
                  <c:v>5.8667674685854774</c:v>
                </c:pt>
                <c:pt idx="881">
                  <c:v>5.8675790685853837</c:v>
                </c:pt>
                <c:pt idx="882">
                  <c:v>5.8682223685854193</c:v>
                </c:pt>
                <c:pt idx="883">
                  <c:v>5.8715256038795633</c:v>
                </c:pt>
                <c:pt idx="884">
                  <c:v>5.872327007761001</c:v>
                </c:pt>
                <c:pt idx="885">
                  <c:v>5.8736728685860964</c:v>
                </c:pt>
                <c:pt idx="886">
                  <c:v>5.8747714685852213</c:v>
                </c:pt>
                <c:pt idx="887">
                  <c:v>5.8759249685853776</c:v>
                </c:pt>
                <c:pt idx="888">
                  <c:v>5.8773477685852669</c:v>
                </c:pt>
                <c:pt idx="889">
                  <c:v>5.8784933685862626</c:v>
                </c:pt>
                <c:pt idx="890">
                  <c:v>5.8800536185858174</c:v>
                </c:pt>
                <c:pt idx="891">
                  <c:v>5.8806650958582791</c:v>
                </c:pt>
                <c:pt idx="892">
                  <c:v>5.884934590807644</c:v>
                </c:pt>
                <c:pt idx="893">
                  <c:v>5.8853699685860335</c:v>
                </c:pt>
                <c:pt idx="894">
                  <c:v>5.886549468585784</c:v>
                </c:pt>
                <c:pt idx="895">
                  <c:v>5.8875344685859652</c:v>
                </c:pt>
                <c:pt idx="896">
                  <c:v>5.8886591685856189</c:v>
                </c:pt>
                <c:pt idx="897">
                  <c:v>5.8898872139461265</c:v>
                </c:pt>
                <c:pt idx="898">
                  <c:v>5.8910062685854534</c:v>
                </c:pt>
                <c:pt idx="899">
                  <c:v>5.892050268585205</c:v>
                </c:pt>
                <c:pt idx="900">
                  <c:v>5.8925509400139742</c:v>
                </c:pt>
                <c:pt idx="901">
                  <c:v>5.8962280504037663</c:v>
                </c:pt>
                <c:pt idx="902">
                  <c:v>5.8971435685855447</c:v>
                </c:pt>
                <c:pt idx="903">
                  <c:v>5.8985141685855167</c:v>
                </c:pt>
                <c:pt idx="904">
                  <c:v>5.8997406160080601</c:v>
                </c:pt>
                <c:pt idx="905">
                  <c:v>5.9006999685856982</c:v>
                </c:pt>
                <c:pt idx="906">
                  <c:v>5.9018631685851961</c:v>
                </c:pt>
                <c:pt idx="907">
                  <c:v>5.9029344685852267</c:v>
                </c:pt>
                <c:pt idx="908">
                  <c:v>5.9038762971568559</c:v>
                </c:pt>
                <c:pt idx="909">
                  <c:v>5.9080805081200785</c:v>
                </c:pt>
                <c:pt idx="910">
                  <c:v>5.9095258685855594</c:v>
                </c:pt>
                <c:pt idx="911">
                  <c:v>5.9108947685853215</c:v>
                </c:pt>
                <c:pt idx="912">
                  <c:v>5.9124681685858178</c:v>
                </c:pt>
                <c:pt idx="913">
                  <c:v>5.9134209685848464</c:v>
                </c:pt>
                <c:pt idx="914">
                  <c:v>5.9151706685855299</c:v>
                </c:pt>
                <c:pt idx="915">
                  <c:v>5.9165566984823528</c:v>
                </c:pt>
                <c:pt idx="916">
                  <c:v>5.9176255685860157</c:v>
                </c:pt>
                <c:pt idx="917">
                  <c:v>5.9181114383526525</c:v>
                </c:pt>
                <c:pt idx="918">
                  <c:v>5.9215770352519854</c:v>
                </c:pt>
                <c:pt idx="919">
                  <c:v>5.9225330685855635</c:v>
                </c:pt>
                <c:pt idx="920">
                  <c:v>5.9237084685858719</c:v>
                </c:pt>
                <c:pt idx="921">
                  <c:v>5.9248647685854046</c:v>
                </c:pt>
                <c:pt idx="922">
                  <c:v>5.9262887603378118</c:v>
                </c:pt>
                <c:pt idx="923">
                  <c:v>5.9274176685858722</c:v>
                </c:pt>
                <c:pt idx="924">
                  <c:v>5.9290249685850664</c:v>
                </c:pt>
                <c:pt idx="925">
                  <c:v>5.9299713685863491</c:v>
                </c:pt>
                <c:pt idx="926">
                  <c:v>5.9307753097617866</c:v>
                </c:pt>
                <c:pt idx="927">
                  <c:v>5.9344210642374406</c:v>
                </c:pt>
                <c:pt idx="928">
                  <c:v>5.9351134685856692</c:v>
                </c:pt>
                <c:pt idx="929">
                  <c:v>5.936107681085689</c:v>
                </c:pt>
                <c:pt idx="930">
                  <c:v>5.9374818685855768</c:v>
                </c:pt>
                <c:pt idx="931">
                  <c:v>5.938810768585439</c:v>
                </c:pt>
                <c:pt idx="932">
                  <c:v>5.9403711685856866</c:v>
                </c:pt>
                <c:pt idx="933">
                  <c:v>5.9419103685851393</c:v>
                </c:pt>
                <c:pt idx="934">
                  <c:v>5.9433766151612009</c:v>
                </c:pt>
                <c:pt idx="935">
                  <c:v>5.9440567164113673</c:v>
                </c:pt>
                <c:pt idx="936">
                  <c:v>5.9477363685853799</c:v>
                </c:pt>
                <c:pt idx="937">
                  <c:v>5.9483228685855485</c:v>
                </c:pt>
                <c:pt idx="938">
                  <c:v>5.9496563685855914</c:v>
                </c:pt>
                <c:pt idx="939">
                  <c:v>5.9510097685858483</c:v>
                </c:pt>
                <c:pt idx="940">
                  <c:v>5.9522629685853454</c:v>
                </c:pt>
                <c:pt idx="941">
                  <c:v>5.9537757706472263</c:v>
                </c:pt>
                <c:pt idx="942">
                  <c:v>5.9550037685851995</c:v>
                </c:pt>
                <c:pt idx="943">
                  <c:v>5.9562276932607183</c:v>
                </c:pt>
                <c:pt idx="944">
                  <c:v>5.9594981750370994</c:v>
                </c:pt>
                <c:pt idx="945">
                  <c:v>5.96028826858584</c:v>
                </c:pt>
                <c:pt idx="946">
                  <c:v>5.9616531685851584</c:v>
                </c:pt>
                <c:pt idx="947">
                  <c:v>5.9629474201316413</c:v>
                </c:pt>
                <c:pt idx="948">
                  <c:v>5.9642567685854839</c:v>
                </c:pt>
                <c:pt idx="949">
                  <c:v>5.9655914685852292</c:v>
                </c:pt>
                <c:pt idx="950">
                  <c:v>5.9667741685854718</c:v>
                </c:pt>
                <c:pt idx="951">
                  <c:v>5.967831368585915</c:v>
                </c:pt>
                <c:pt idx="952">
                  <c:v>5.9686676627030852</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5.9856785049490382</c:v>
                </c:pt>
                <c:pt idx="962">
                  <c:v>5.9870070685852408</c:v>
                </c:pt>
                <c:pt idx="963">
                  <c:v>5.9880756685854655</c:v>
                </c:pt>
                <c:pt idx="964">
                  <c:v>5.9893711027626928</c:v>
                </c:pt>
                <c:pt idx="965">
                  <c:v>5.9905846685853259</c:v>
                </c:pt>
                <c:pt idx="966">
                  <c:v>5.9921955685854398</c:v>
                </c:pt>
                <c:pt idx="967">
                  <c:v>5.9933181132660867</c:v>
                </c:pt>
                <c:pt idx="968">
                  <c:v>5.9974108617358972</c:v>
                </c:pt>
                <c:pt idx="969">
                  <c:v>5.9985793685851405</c:v>
                </c:pt>
                <c:pt idx="970">
                  <c:v>6.0000332964203977</c:v>
                </c:pt>
                <c:pt idx="971">
                  <c:v>6.001574768585682</c:v>
                </c:pt>
                <c:pt idx="972">
                  <c:v>6.0027961685854168</c:v>
                </c:pt>
                <c:pt idx="973">
                  <c:v>6.0041135685852485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6.0150472685853753</c:v>
                </c:pt>
                <c:pt idx="982">
                  <c:v>6.0163184510594885</c:v>
                </c:pt>
                <c:pt idx="983">
                  <c:v>6.0174300685855657</c:v>
                </c:pt>
                <c:pt idx="984">
                  <c:v>6.0183295908076531</c:v>
                </c:pt>
                <c:pt idx="985">
                  <c:v>6.0221407896380725</c:v>
                </c:pt>
                <c:pt idx="986">
                  <c:v>6.0226925685856383</c:v>
                </c:pt>
                <c:pt idx="987">
                  <c:v>6.024159368585468</c:v>
                </c:pt>
                <c:pt idx="988">
                  <c:v>6.0256745685857807</c:v>
                </c:pt>
                <c:pt idx="989">
                  <c:v>6.0269941211623888</c:v>
                </c:pt>
                <c:pt idx="990">
                  <c:v>6.0286178685857505</c:v>
                </c:pt>
                <c:pt idx="991">
                  <c:v>6.0300127685855642</c:v>
                </c:pt>
                <c:pt idx="992">
                  <c:v>6.0312686185855728</c:v>
                </c:pt>
                <c:pt idx="993">
                  <c:v>6.0350334796963381</c:v>
                </c:pt>
                <c:pt idx="994">
                  <c:v>6.036046468586008</c:v>
                </c:pt>
                <c:pt idx="995">
                  <c:v>6.0370294571930714</c:v>
                </c:pt>
                <c:pt idx="996">
                  <c:v>6.0383342685850732</c:v>
                </c:pt>
                <c:pt idx="997">
                  <c:v>6.0392543685858993</c:v>
                </c:pt>
                <c:pt idx="998">
                  <c:v>6.0407321685853654</c:v>
                </c:pt>
                <c:pt idx="999">
                  <c:v>6.0417436685858803</c:v>
                </c:pt>
                <c:pt idx="1000">
                  <c:v>6.0429135114427615</c:v>
                </c:pt>
                <c:pt idx="1001">
                  <c:v>6.0473004845274705</c:v>
                </c:pt>
                <c:pt idx="1002">
                  <c:v>6.0489582685851371</c:v>
                </c:pt>
                <c:pt idx="1003">
                  <c:v>6.0502571685854161</c:v>
                </c:pt>
                <c:pt idx="1004">
                  <c:v>6.051466368585821</c:v>
                </c:pt>
                <c:pt idx="1005">
                  <c:v>6.0524124685858407</c:v>
                </c:pt>
                <c:pt idx="1006">
                  <c:v>6.0535828685854192</c:v>
                </c:pt>
                <c:pt idx="1007">
                  <c:v>6.0548972139458908</c:v>
                </c:pt>
                <c:pt idx="1008">
                  <c:v>6.0560556612681609</c:v>
                </c:pt>
                <c:pt idx="1009">
                  <c:v>6.06170972152667</c:v>
                </c:pt>
                <c:pt idx="1010">
                  <c:v>6.062214168585184</c:v>
                </c:pt>
                <c:pt idx="1011">
                  <c:v>6.0634145685854248</c:v>
                </c:pt>
                <c:pt idx="1012">
                  <c:v>6.0644323685854253</c:v>
                </c:pt>
                <c:pt idx="1013">
                  <c:v>6.0655374201320011</c:v>
                </c:pt>
                <c:pt idx="1014">
                  <c:v>6.0665836685854639</c:v>
                </c:pt>
                <c:pt idx="1015">
                  <c:v>6.0675755685856059</c:v>
                </c:pt>
                <c:pt idx="1016">
                  <c:v>6.068415968585394</c:v>
                </c:pt>
                <c:pt idx="1017">
                  <c:v>6.0721023685854458</c:v>
                </c:pt>
                <c:pt idx="1018">
                  <c:v>6.0725702685854897</c:v>
                </c:pt>
                <c:pt idx="1019">
                  <c:v>6.0742377685850908</c:v>
                </c:pt>
                <c:pt idx="1020">
                  <c:v>6.0757097644190186</c:v>
                </c:pt>
                <c:pt idx="1021">
                  <c:v>6.0769710685851948</c:v>
                </c:pt>
                <c:pt idx="1022">
                  <c:v>6.0779289685856508</c:v>
                </c:pt>
                <c:pt idx="1023">
                  <c:v>6.0794220685856004</c:v>
                </c:pt>
                <c:pt idx="1024">
                  <c:v>6.0803175685850999</c:v>
                </c:pt>
                <c:pt idx="1025">
                  <c:v>6.080856832870964</c:v>
                </c:pt>
                <c:pt idx="1026">
                  <c:v>6.0859661616891154</c:v>
                </c:pt>
                <c:pt idx="1027">
                  <c:v>6.0871621685852375</c:v>
                </c:pt>
                <c:pt idx="1028">
                  <c:v>6.0882932685855309</c:v>
                </c:pt>
                <c:pt idx="1029">
                  <c:v>6.0893143685854163</c:v>
                </c:pt>
                <c:pt idx="1030">
                  <c:v>6.0904664685857153</c:v>
                </c:pt>
                <c:pt idx="1031">
                  <c:v>6.0912772139459577</c:v>
                </c:pt>
                <c:pt idx="1032">
                  <c:v>6.0918635450560306</c:v>
                </c:pt>
                <c:pt idx="1033">
                  <c:v>6.0980223685854877</c:v>
                </c:pt>
                <c:pt idx="1034">
                  <c:v>6.0986004685856443</c:v>
                </c:pt>
                <c:pt idx="1035">
                  <c:v>6.0998509685858959</c:v>
                </c:pt>
                <c:pt idx="1036">
                  <c:v>6.1009508685856524</c:v>
                </c:pt>
                <c:pt idx="1037">
                  <c:v>6.1022213685856865</c:v>
                </c:pt>
                <c:pt idx="1038">
                  <c:v>6.1030824727520354</c:v>
                </c:pt>
                <c:pt idx="1039">
                  <c:v>6.1037280828710596</c:v>
                </c:pt>
                <c:pt idx="1040">
                  <c:v>6.1069417971570061</c:v>
                </c:pt>
                <c:pt idx="1041">
                  <c:v>6.1082363685855645</c:v>
                </c:pt>
                <c:pt idx="1042">
                  <c:v>6.1091535685846026</c:v>
                </c:pt>
                <c:pt idx="1043">
                  <c:v>6.1107350685856083</c:v>
                </c:pt>
                <c:pt idx="1044">
                  <c:v>6.112308868585739</c:v>
                </c:pt>
                <c:pt idx="1045">
                  <c:v>6.1133194819871193</c:v>
                </c:pt>
                <c:pt idx="1046">
                  <c:v>6.1147147685853263</c:v>
                </c:pt>
                <c:pt idx="1047">
                  <c:v>6.1157823685861246</c:v>
                </c:pt>
                <c:pt idx="1048">
                  <c:v>6.1164063685853982</c:v>
                </c:pt>
                <c:pt idx="1049">
                  <c:v>6.1191561921147724</c:v>
                </c:pt>
                <c:pt idx="1050">
                  <c:v>6.119928268585749</c:v>
                </c:pt>
                <c:pt idx="1051">
                  <c:v>6.1209945560854724</c:v>
                </c:pt>
                <c:pt idx="1052">
                  <c:v>6.1221590685855283</c:v>
                </c:pt>
                <c:pt idx="1053">
                  <c:v>6.1230008685855166</c:v>
                </c:pt>
                <c:pt idx="1054">
                  <c:v>6.1240499685853926</c:v>
                </c:pt>
                <c:pt idx="1055">
                  <c:v>6.1251487685859836</c:v>
                </c:pt>
                <c:pt idx="1056">
                  <c:v>6.1259988634307776</c:v>
                </c:pt>
                <c:pt idx="1057">
                  <c:v>6.130059775992736</c:v>
                </c:pt>
                <c:pt idx="1058">
                  <c:v>6.1308742685860249</c:v>
                </c:pt>
                <c:pt idx="1059">
                  <c:v>6.1323902685852669</c:v>
                </c:pt>
                <c:pt idx="1060">
                  <c:v>6.1338853685856645</c:v>
                </c:pt>
                <c:pt idx="1061">
                  <c:v>6.1351162685860556</c:v>
                </c:pt>
                <c:pt idx="1062">
                  <c:v>6.1361808820987118</c:v>
                </c:pt>
                <c:pt idx="1063">
                  <c:v>6.1372698685856477</c:v>
                </c:pt>
                <c:pt idx="1064">
                  <c:v>6.1386137685857545</c:v>
                </c:pt>
                <c:pt idx="1065">
                  <c:v>6.1393750958581732</c:v>
                </c:pt>
                <c:pt idx="1066">
                  <c:v>6.1420989400142076</c:v>
                </c:pt>
                <c:pt idx="1067">
                  <c:v>6.142666168585448</c:v>
                </c:pt>
                <c:pt idx="1068">
                  <c:v>6.1437424685854145</c:v>
                </c:pt>
                <c:pt idx="1069">
                  <c:v>6.1447718531217799</c:v>
                </c:pt>
                <c:pt idx="1070">
                  <c:v>6.145736568585515</c:v>
                </c:pt>
                <c:pt idx="1071">
                  <c:v>6.1470130685854762</c:v>
                </c:pt>
                <c:pt idx="1072">
                  <c:v>6.1481611685853315</c:v>
                </c:pt>
                <c:pt idx="1073">
                  <c:v>6.1493938269189945</c:v>
                </c:pt>
                <c:pt idx="1074">
                  <c:v>6.1532780828709566</c:v>
                </c:pt>
                <c:pt idx="1075">
                  <c:v>6.1544282685852165</c:v>
                </c:pt>
                <c:pt idx="1076">
                  <c:v>6.1557360685853375</c:v>
                </c:pt>
                <c:pt idx="1077">
                  <c:v>6.1571177685855325</c:v>
                </c:pt>
                <c:pt idx="1078">
                  <c:v>6.1583116685855668</c:v>
                </c:pt>
                <c:pt idx="1079">
                  <c:v>6.1595253894190725</c:v>
                </c:pt>
                <c:pt idx="1080">
                  <c:v>6.1607124685851442</c:v>
                </c:pt>
                <c:pt idx="1081">
                  <c:v>6.1619488521016725</c:v>
                </c:pt>
                <c:pt idx="1082">
                  <c:v>6.1649863192028658</c:v>
                </c:pt>
                <c:pt idx="1083">
                  <c:v>6.1660298685853947</c:v>
                </c:pt>
                <c:pt idx="1084">
                  <c:v>6.1670715685853672</c:v>
                </c:pt>
                <c:pt idx="1085">
                  <c:v>6.1683574727520778</c:v>
                </c:pt>
                <c:pt idx="1086">
                  <c:v>6.1694207685854501</c:v>
                </c:pt>
                <c:pt idx="1087">
                  <c:v>6.170242468585414</c:v>
                </c:pt>
                <c:pt idx="1088">
                  <c:v>6.1715929685852426</c:v>
                </c:pt>
                <c:pt idx="1089">
                  <c:v>6.1724624772806624</c:v>
                </c:pt>
                <c:pt idx="1090">
                  <c:v>6.1730292435854164</c:v>
                </c:pt>
                <c:pt idx="1091">
                  <c:v>6.1764223685854205</c:v>
                </c:pt>
                <c:pt idx="1092">
                  <c:v>6.1771753685853907</c:v>
                </c:pt>
                <c:pt idx="1093">
                  <c:v>6.1784823685852199</c:v>
                </c:pt>
                <c:pt idx="1094">
                  <c:v>6.179427368585392</c:v>
                </c:pt>
                <c:pt idx="1095">
                  <c:v>6.180546568585509</c:v>
                </c:pt>
                <c:pt idx="1096">
                  <c:v>6.1813021246829463</c:v>
                </c:pt>
                <c:pt idx="1097">
                  <c:v>6.1824334685854403</c:v>
                </c:pt>
                <c:pt idx="1098">
                  <c:v>6.1832995778872952</c:v>
                </c:pt>
                <c:pt idx="1099">
                  <c:v>6.1870261781098304</c:v>
                </c:pt>
                <c:pt idx="1100">
                  <c:v>6.1879968685858078</c:v>
                </c:pt>
                <c:pt idx="1101">
                  <c:v>6.1891946366266222</c:v>
                </c:pt>
                <c:pt idx="1102">
                  <c:v>6.1902347685857073</c:v>
                </c:pt>
                <c:pt idx="1103">
                  <c:v>6.1914958685854451</c:v>
                </c:pt>
                <c:pt idx="1104">
                  <c:v>6.1926467685856466</c:v>
                </c:pt>
                <c:pt idx="1105">
                  <c:v>6.1938050685854007</c:v>
                </c:pt>
                <c:pt idx="1106">
                  <c:v>6.1946185450565396</c:v>
                </c:pt>
                <c:pt idx="1107">
                  <c:v>6.1954681132663874</c:v>
                </c:pt>
                <c:pt idx="1108">
                  <c:v>6.1997818601110009</c:v>
                </c:pt>
                <c:pt idx="1109">
                  <c:v>6.2005977685852951</c:v>
                </c:pt>
                <c:pt idx="1110">
                  <c:v>6.2016350685855866</c:v>
                </c:pt>
                <c:pt idx="1111">
                  <c:v>6.2028201463630381</c:v>
                </c:pt>
                <c:pt idx="1112">
                  <c:v>6.2040861888099945</c:v>
                </c:pt>
                <c:pt idx="1113">
                  <c:v>6.205437468585286</c:v>
                </c:pt>
                <c:pt idx="1114">
                  <c:v>6.2065246918174495</c:v>
                </c:pt>
                <c:pt idx="1115">
                  <c:v>6.207110701918749</c:v>
                </c:pt>
                <c:pt idx="1116">
                  <c:v>6.2104566969436092</c:v>
                </c:pt>
                <c:pt idx="1117">
                  <c:v>6.2114164685851971</c:v>
                </c:pt>
                <c:pt idx="1118">
                  <c:v>6.2129946602522192</c:v>
                </c:pt>
                <c:pt idx="1119">
                  <c:v>6.2143306685854434</c:v>
                </c:pt>
                <c:pt idx="1120">
                  <c:v>6.2157054685855675</c:v>
                </c:pt>
                <c:pt idx="1121">
                  <c:v>6.2168689685854144</c:v>
                </c:pt>
                <c:pt idx="1122">
                  <c:v>6.2180626810852724</c:v>
                </c:pt>
                <c:pt idx="1123">
                  <c:v>6.2192985848018516</c:v>
                </c:pt>
                <c:pt idx="1124">
                  <c:v>6.2229417685853843</c:v>
                </c:pt>
                <c:pt idx="1125">
                  <c:v>6.2240194685857206</c:v>
                </c:pt>
                <c:pt idx="1126">
                  <c:v>6.225418168585362</c:v>
                </c:pt>
                <c:pt idx="1127">
                  <c:v>6.2267119789749046</c:v>
                </c:pt>
                <c:pt idx="1128">
                  <c:v>6.2279383281816205</c:v>
                </c:pt>
                <c:pt idx="1129">
                  <c:v>6.2292791685853377</c:v>
                </c:pt>
                <c:pt idx="1130">
                  <c:v>6.2301954685859311</c:v>
                </c:pt>
                <c:pt idx="1131">
                  <c:v>6.2311470560854465</c:v>
                </c:pt>
                <c:pt idx="1132">
                  <c:v>6.23421236858543</c:v>
                </c:pt>
                <c:pt idx="1133">
                  <c:v>6.2347384212167327</c:v>
                </c:pt>
                <c:pt idx="1134">
                  <c:v>6.2357037685851697</c:v>
                </c:pt>
                <c:pt idx="1135">
                  <c:v>6.2370720685858743</c:v>
                </c:pt>
                <c:pt idx="1136">
                  <c:v>6.2379495685849085</c:v>
                </c:pt>
                <c:pt idx="1137">
                  <c:v>6.2391990685853926</c:v>
                </c:pt>
                <c:pt idx="1138">
                  <c:v>6.2404201685856293</c:v>
                </c:pt>
                <c:pt idx="1139">
                  <c:v>6.2414622644186171</c:v>
                </c:pt>
                <c:pt idx="1140">
                  <c:v>6.2421825685854158</c:v>
                </c:pt>
                <c:pt idx="1141">
                  <c:v>6.2430801463633117</c:v>
                </c:pt>
                <c:pt idx="1142">
                  <c:v>6.2459859400140783</c:v>
                </c:pt>
                <c:pt idx="1143">
                  <c:v>6.2466505685857356</c:v>
                </c:pt>
                <c:pt idx="1144">
                  <c:v>6.2478142685857936</c:v>
                </c:pt>
                <c:pt idx="1145">
                  <c:v>6.2489026685854707</c:v>
                </c:pt>
                <c:pt idx="1146">
                  <c:v>6.2501974727520784</c:v>
                </c:pt>
                <c:pt idx="1147">
                  <c:v>6.2511131685856896</c:v>
                </c:pt>
                <c:pt idx="1148">
                  <c:v>6.252477468585667</c:v>
                </c:pt>
                <c:pt idx="1149">
                  <c:v>6.2535312685859701</c:v>
                </c:pt>
                <c:pt idx="1150">
                  <c:v>6.2540948685853666</c:v>
                </c:pt>
                <c:pt idx="1151">
                  <c:v>6.2566423685854176</c:v>
                </c:pt>
                <c:pt idx="1152">
                  <c:v>6.2575652978784557</c:v>
                </c:pt>
                <c:pt idx="1153">
                  <c:v>6.2583775769178498</c:v>
                </c:pt>
                <c:pt idx="1154">
                  <c:v>6.2591050685852103</c:v>
                </c:pt>
                <c:pt idx="1155">
                  <c:v>6.2606301685853065</c:v>
                </c:pt>
                <c:pt idx="1156">
                  <c:v>6.2617866685853416</c:v>
                </c:pt>
                <c:pt idx="1157">
                  <c:v>6.2630916685857416</c:v>
                </c:pt>
                <c:pt idx="1158">
                  <c:v>6.2641740180703334</c:v>
                </c:pt>
                <c:pt idx="1159">
                  <c:v>6.2649423685854346</c:v>
                </c:pt>
                <c:pt idx="1160">
                  <c:v>6.2678761843744315</c:v>
                </c:pt>
                <c:pt idx="1161">
                  <c:v>6.268716168585696</c:v>
                </c:pt>
                <c:pt idx="1162">
                  <c:v>6.2699246685855439</c:v>
                </c:pt>
                <c:pt idx="1163">
                  <c:v>6.2710801685858115</c:v>
                </c:pt>
                <c:pt idx="1164">
                  <c:v>6.2722134685852904</c:v>
                </c:pt>
                <c:pt idx="1165">
                  <c:v>6.2731407019187078</c:v>
                </c:pt>
                <c:pt idx="1166">
                  <c:v>6.2744246685856666</c:v>
                </c:pt>
                <c:pt idx="1167">
                  <c:v>6.2754238739616586</c:v>
                </c:pt>
                <c:pt idx="1168">
                  <c:v>6.2794891542998412</c:v>
                </c:pt>
                <c:pt idx="1169">
                  <c:v>6.2805183685857298</c:v>
                </c:pt>
                <c:pt idx="1170">
                  <c:v>6.2815289685854179</c:v>
                </c:pt>
                <c:pt idx="1171">
                  <c:v>6.2825470560856171</c:v>
                </c:pt>
                <c:pt idx="1172">
                  <c:v>6.2837100685852203</c:v>
                </c:pt>
                <c:pt idx="1173">
                  <c:v>6.2846401685852271</c:v>
                </c:pt>
                <c:pt idx="1174">
                  <c:v>6.286032268585485</c:v>
                </c:pt>
                <c:pt idx="1175">
                  <c:v>6.2867420114425432</c:v>
                </c:pt>
                <c:pt idx="1176">
                  <c:v>6.2900647685857063</c:v>
                </c:pt>
                <c:pt idx="1177">
                  <c:v>6.290895076918912</c:v>
                </c:pt>
                <c:pt idx="1178">
                  <c:v>6.2919277685849835</c:v>
                </c:pt>
                <c:pt idx="1179">
                  <c:v>6.2931668685853435</c:v>
                </c:pt>
                <c:pt idx="1180">
                  <c:v>6.2944219685852669</c:v>
                </c:pt>
                <c:pt idx="1181">
                  <c:v>6.2954055685848527</c:v>
                </c:pt>
                <c:pt idx="1182">
                  <c:v>6.2967397685857378</c:v>
                </c:pt>
                <c:pt idx="1183">
                  <c:v>6.2976334953464335</c:v>
                </c:pt>
                <c:pt idx="1184">
                  <c:v>6.2979530352520925</c:v>
                </c:pt>
                <c:pt idx="1185">
                  <c:v>6.3012039070469683</c:v>
                </c:pt>
                <c:pt idx="1186">
                  <c:v>6.3017451685852972</c:v>
                </c:pt>
                <c:pt idx="1187">
                  <c:v>6.302767168585504</c:v>
                </c:pt>
                <c:pt idx="1188">
                  <c:v>6.3037511685856895</c:v>
                </c:pt>
                <c:pt idx="1189">
                  <c:v>6.3049847215266475</c:v>
                </c:pt>
                <c:pt idx="1190">
                  <c:v>6.3058683685853918</c:v>
                </c:pt>
                <c:pt idx="1191">
                  <c:v>6.307181768585405</c:v>
                </c:pt>
                <c:pt idx="1192">
                  <c:v>6.3081999772812321</c:v>
                </c:pt>
                <c:pt idx="1193">
                  <c:v>6.3118797456345579</c:v>
                </c:pt>
                <c:pt idx="1194">
                  <c:v>6.3128111685855508</c:v>
                </c:pt>
                <c:pt idx="1195">
                  <c:v>6.3138561059586369</c:v>
                </c:pt>
                <c:pt idx="1196">
                  <c:v>6.3147413269185906</c:v>
                </c:pt>
                <c:pt idx="1197">
                  <c:v>6.3161373685854967</c:v>
                </c:pt>
                <c:pt idx="1198">
                  <c:v>6.3171078685850928</c:v>
                </c:pt>
                <c:pt idx="1199">
                  <c:v>6.3181494685853874</c:v>
                </c:pt>
                <c:pt idx="1200">
                  <c:v>6.3188005685856972</c:v>
                </c:pt>
                <c:pt idx="1201">
                  <c:v>6.3197571054276569</c:v>
                </c:pt>
                <c:pt idx="1202">
                  <c:v>6.3223459400141016</c:v>
                </c:pt>
                <c:pt idx="1203">
                  <c:v>6.3227567685854744</c:v>
                </c:pt>
                <c:pt idx="1204">
                  <c:v>6.32392536858573</c:v>
                </c:pt>
                <c:pt idx="1205">
                  <c:v>6.3251084685852099</c:v>
                </c:pt>
                <c:pt idx="1206">
                  <c:v>6.3259004685854272</c:v>
                </c:pt>
                <c:pt idx="1207">
                  <c:v>6.3270159685854503</c:v>
                </c:pt>
                <c:pt idx="1208">
                  <c:v>6.3279200769187112</c:v>
                </c:pt>
                <c:pt idx="1209">
                  <c:v>6.3289069140402745</c:v>
                </c:pt>
                <c:pt idx="1210">
                  <c:v>6.3320648685854737</c:v>
                </c:pt>
                <c:pt idx="1211">
                  <c:v>6.3332877685851505</c:v>
                </c:pt>
                <c:pt idx="1212">
                  <c:v>6.3344148685849957</c:v>
                </c:pt>
                <c:pt idx="1213">
                  <c:v>6.3357123685857575</c:v>
                </c:pt>
                <c:pt idx="1214">
                  <c:v>6.3369392435854603</c:v>
                </c:pt>
                <c:pt idx="1215">
                  <c:v>6.3379455685861892</c:v>
                </c:pt>
                <c:pt idx="1216">
                  <c:v>6.3394007685856337</c:v>
                </c:pt>
                <c:pt idx="1217">
                  <c:v>6.3404369685856192</c:v>
                </c:pt>
                <c:pt idx="1218">
                  <c:v>6.3409112574741027</c:v>
                </c:pt>
                <c:pt idx="1219">
                  <c:v>6.344311521127862</c:v>
                </c:pt>
                <c:pt idx="1220">
                  <c:v>6.3444723685850137</c:v>
                </c:pt>
                <c:pt idx="1221">
                  <c:v>6.3458945685853889</c:v>
                </c:pt>
                <c:pt idx="1222">
                  <c:v>6.3469873685854274</c:v>
                </c:pt>
                <c:pt idx="1223">
                  <c:v>6.3477696685856841</c:v>
                </c:pt>
                <c:pt idx="1224">
                  <c:v>6.3488424685854294</c:v>
                </c:pt>
                <c:pt idx="1225">
                  <c:v>6.3496987227517412</c:v>
                </c:pt>
                <c:pt idx="1226">
                  <c:v>6.3503140666985693</c:v>
                </c:pt>
                <c:pt idx="1227">
                  <c:v>6.3529295685854201</c:v>
                </c:pt>
                <c:pt idx="1228">
                  <c:v>6.3538534685850561</c:v>
                </c:pt>
                <c:pt idx="1229">
                  <c:v>6.3548737685854455</c:v>
                </c:pt>
                <c:pt idx="1230">
                  <c:v>6.3557979685860575</c:v>
                </c:pt>
                <c:pt idx="1231">
                  <c:v>6.3566483426114502</c:v>
                </c:pt>
                <c:pt idx="1232">
                  <c:v>6.3573945560852483</c:v>
                </c:pt>
                <c:pt idx="1233">
                  <c:v>6.3586331685855395</c:v>
                </c:pt>
                <c:pt idx="1234">
                  <c:v>6.3595985685850689</c:v>
                </c:pt>
                <c:pt idx="1235">
                  <c:v>6.360102368585455</c:v>
                </c:pt>
                <c:pt idx="1236">
                  <c:v>6.3625181867673302</c:v>
                </c:pt>
                <c:pt idx="1237">
                  <c:v>6.3637933685853465</c:v>
                </c:pt>
                <c:pt idx="1238">
                  <c:v>6.3646932019185112</c:v>
                </c:pt>
                <c:pt idx="1239">
                  <c:v>6.365879868585365</c:v>
                </c:pt>
                <c:pt idx="1240">
                  <c:v>6.3666451685857179</c:v>
                </c:pt>
                <c:pt idx="1241">
                  <c:v>6.3675949685854869</c:v>
                </c:pt>
                <c:pt idx="1242">
                  <c:v>6.3686451685857275</c:v>
                </c:pt>
                <c:pt idx="1243">
                  <c:v>6.3695695560858345</c:v>
                </c:pt>
                <c:pt idx="1244">
                  <c:v>6.3698623685852009</c:v>
                </c:pt>
                <c:pt idx="1245">
                  <c:v>6.3728601946725298</c:v>
                </c:pt>
                <c:pt idx="1246">
                  <c:v>6.3735634685858304</c:v>
                </c:pt>
                <c:pt idx="1247">
                  <c:v>6.3745894685854507</c:v>
                </c:pt>
                <c:pt idx="1248">
                  <c:v>6.3756325685851749</c:v>
                </c:pt>
                <c:pt idx="1249">
                  <c:v>6.3767031685855073</c:v>
                </c:pt>
                <c:pt idx="1250">
                  <c:v>6.3772227739908258</c:v>
                </c:pt>
                <c:pt idx="1251">
                  <c:v>6.3783625685851604</c:v>
                </c:pt>
                <c:pt idx="1252">
                  <c:v>6.379670868585448</c:v>
                </c:pt>
                <c:pt idx="1253">
                  <c:v>6.3802479005001524</c:v>
                </c:pt>
                <c:pt idx="1254">
                  <c:v>6.3826523685855943</c:v>
                </c:pt>
                <c:pt idx="1255">
                  <c:v>6.3830529746457643</c:v>
                </c:pt>
                <c:pt idx="1256">
                  <c:v>6.3842270276763458</c:v>
                </c:pt>
                <c:pt idx="1257">
                  <c:v>6.3847885590617581</c:v>
                </c:pt>
                <c:pt idx="1258">
                  <c:v>6.3862110685854665</c:v>
                </c:pt>
                <c:pt idx="1259">
                  <c:v>6.3872283685854665</c:v>
                </c:pt>
                <c:pt idx="1260">
                  <c:v>6.3883480685856426</c:v>
                </c:pt>
                <c:pt idx="1261">
                  <c:v>6.3894742786979579</c:v>
                </c:pt>
                <c:pt idx="1262">
                  <c:v>6.3926024822219034</c:v>
                </c:pt>
                <c:pt idx="1263">
                  <c:v>6.3935232685854668</c:v>
                </c:pt>
                <c:pt idx="1264">
                  <c:v>6.3944971685858842</c:v>
                </c:pt>
                <c:pt idx="1265">
                  <c:v>6.3953698685852043</c:v>
                </c:pt>
                <c:pt idx="1266">
                  <c:v>6.3965110685852666</c:v>
                </c:pt>
                <c:pt idx="1267">
                  <c:v>6.3976471602520784</c:v>
                </c:pt>
                <c:pt idx="1268">
                  <c:v>6.3986204685851495</c:v>
                </c:pt>
                <c:pt idx="1269">
                  <c:v>6.3994265993548698</c:v>
                </c:pt>
                <c:pt idx="1270">
                  <c:v>6.4022723685853995</c:v>
                </c:pt>
                <c:pt idx="1271">
                  <c:v>6.4025557685848327</c:v>
                </c:pt>
                <c:pt idx="1272">
                  <c:v>6.4036473685849984</c:v>
                </c:pt>
                <c:pt idx="1273">
                  <c:v>6.4047514212169414</c:v>
                </c:pt>
                <c:pt idx="1274">
                  <c:v>6.4057381685855859</c:v>
                </c:pt>
                <c:pt idx="1275">
                  <c:v>6.4065880685852896</c:v>
                </c:pt>
                <c:pt idx="1276">
                  <c:v>6.4073328685851285</c:v>
                </c:pt>
                <c:pt idx="1277">
                  <c:v>6.4082111185857276</c:v>
                </c:pt>
                <c:pt idx="1278">
                  <c:v>6.4092149935851968</c:v>
                </c:pt>
                <c:pt idx="1279">
                  <c:v>6.4121487126715397</c:v>
                </c:pt>
                <c:pt idx="1280">
                  <c:v>6.4130625685854294</c:v>
                </c:pt>
                <c:pt idx="1281">
                  <c:v>6.4139845685854295</c:v>
                </c:pt>
                <c:pt idx="1282">
                  <c:v>6.4147461685856371</c:v>
                </c:pt>
                <c:pt idx="1283">
                  <c:v>6.4155873685856601</c:v>
                </c:pt>
                <c:pt idx="1284">
                  <c:v>6.4165990685854819</c:v>
                </c:pt>
                <c:pt idx="1285">
                  <c:v>6.4174071685855107</c:v>
                </c:pt>
                <c:pt idx="1286">
                  <c:v>6.4182441685849909</c:v>
                </c:pt>
                <c:pt idx="1287">
                  <c:v>6.4190239070470785</c:v>
                </c:pt>
                <c:pt idx="1288">
                  <c:v>6.4221883900901418</c:v>
                </c:pt>
                <c:pt idx="1289">
                  <c:v>6.4232761685855877</c:v>
                </c:pt>
                <c:pt idx="1290">
                  <c:v>6.4243716685854348</c:v>
                </c:pt>
                <c:pt idx="1291">
                  <c:v>6.425425468585571</c:v>
                </c:pt>
                <c:pt idx="1292">
                  <c:v>6.4263964685856223</c:v>
                </c:pt>
                <c:pt idx="1293">
                  <c:v>6.4273840685858765</c:v>
                </c:pt>
                <c:pt idx="1294">
                  <c:v>6.4281742604772596</c:v>
                </c:pt>
                <c:pt idx="1295">
                  <c:v>6.4287201768049869</c:v>
                </c:pt>
                <c:pt idx="1296">
                  <c:v>6.4317081580591271</c:v>
                </c:pt>
                <c:pt idx="1297">
                  <c:v>6.4324886685858615</c:v>
                </c:pt>
                <c:pt idx="1298">
                  <c:v>6.4335762685852398</c:v>
                </c:pt>
                <c:pt idx="1299">
                  <c:v>6.4344832685855078</c:v>
                </c:pt>
                <c:pt idx="1300">
                  <c:v>6.4353635144189116</c:v>
                </c:pt>
                <c:pt idx="1301">
                  <c:v>6.4362634685854392</c:v>
                </c:pt>
                <c:pt idx="1302">
                  <c:v>6.4370496054277897</c:v>
                </c:pt>
                <c:pt idx="1303">
                  <c:v>6.4400279355960652</c:v>
                </c:pt>
                <c:pt idx="1304">
                  <c:v>6.4410381685849103</c:v>
                </c:pt>
                <c:pt idx="1305">
                  <c:v>6.4419950685852552</c:v>
                </c:pt>
                <c:pt idx="1306">
                  <c:v>6.4428563269186867</c:v>
                </c:pt>
                <c:pt idx="1307">
                  <c:v>6.4438064685854357</c:v>
                </c:pt>
                <c:pt idx="1308">
                  <c:v>6.4447022685853996</c:v>
                </c:pt>
                <c:pt idx="1309">
                  <c:v>6.445557768585287</c:v>
                </c:pt>
                <c:pt idx="1310">
                  <c:v>6.4464299685855764</c:v>
                </c:pt>
                <c:pt idx="1311">
                  <c:v>6.4470131685853413</c:v>
                </c:pt>
                <c:pt idx="1312">
                  <c:v>6.4494574796965054</c:v>
                </c:pt>
                <c:pt idx="1313">
                  <c:v>6.4499747971568286</c:v>
                </c:pt>
                <c:pt idx="1314">
                  <c:v>6.4509689685855403</c:v>
                </c:pt>
                <c:pt idx="1315">
                  <c:v>6.4521568685853596</c:v>
                </c:pt>
                <c:pt idx="1316">
                  <c:v>6.4531817685854778</c:v>
                </c:pt>
                <c:pt idx="1317">
                  <c:v>6.4542617685849724</c:v>
                </c:pt>
                <c:pt idx="1318">
                  <c:v>6.4550308685854354</c:v>
                </c:pt>
                <c:pt idx="1319">
                  <c:v>6.4564441965425914</c:v>
                </c:pt>
                <c:pt idx="1320">
                  <c:v>6.459195368585382</c:v>
                </c:pt>
                <c:pt idx="1321">
                  <c:v>6.4602624685855554</c:v>
                </c:pt>
                <c:pt idx="1322">
                  <c:v>6.4613995685853212</c:v>
                </c:pt>
                <c:pt idx="1323">
                  <c:v>6.4623603685851236</c:v>
                </c:pt>
                <c:pt idx="1324">
                  <c:v>6.4631952685850926</c:v>
                </c:pt>
                <c:pt idx="1325">
                  <c:v>6.4642797370062368</c:v>
                </c:pt>
                <c:pt idx="1326">
                  <c:v>6.4651083685854598</c:v>
                </c:pt>
                <c:pt idx="1327">
                  <c:v>6.4658985711168508</c:v>
                </c:pt>
                <c:pt idx="1328">
                  <c:v>6.4695912057943179</c:v>
                </c:pt>
                <c:pt idx="1329">
                  <c:v>6.4705807685851493</c:v>
                </c:pt>
                <c:pt idx="1330">
                  <c:v>6.4719212685854046</c:v>
                </c:pt>
                <c:pt idx="1331">
                  <c:v>6.4730843477517652</c:v>
                </c:pt>
                <c:pt idx="1332">
                  <c:v>6.4741036685854967</c:v>
                </c:pt>
                <c:pt idx="1333">
                  <c:v>6.4749914685850865</c:v>
                </c:pt>
                <c:pt idx="1334">
                  <c:v>6.4760002685852793</c:v>
                </c:pt>
                <c:pt idx="1335">
                  <c:v>6.4767862685857391</c:v>
                </c:pt>
                <c:pt idx="1336">
                  <c:v>6.4774341634573176</c:v>
                </c:pt>
                <c:pt idx="1337">
                  <c:v>6.4797923685854499</c:v>
                </c:pt>
                <c:pt idx="1338">
                  <c:v>6.4804260244998924</c:v>
                </c:pt>
                <c:pt idx="1339">
                  <c:v>6.4816178685852748</c:v>
                </c:pt>
                <c:pt idx="1340">
                  <c:v>6.4829155685852236</c:v>
                </c:pt>
                <c:pt idx="1341">
                  <c:v>6.4839533685855741</c:v>
                </c:pt>
                <c:pt idx="1342">
                  <c:v>6.4849944685854677</c:v>
                </c:pt>
                <c:pt idx="1343">
                  <c:v>6.4862480977518731</c:v>
                </c:pt>
                <c:pt idx="1344">
                  <c:v>6.4870938685853758</c:v>
                </c:pt>
                <c:pt idx="1345">
                  <c:v>6.487871842269854</c:v>
                </c:pt>
                <c:pt idx="1346">
                  <c:v>6.4908923685853903</c:v>
                </c:pt>
                <c:pt idx="1347">
                  <c:v>6.4914863685854254</c:v>
                </c:pt>
                <c:pt idx="1348">
                  <c:v>6.4924499685856318</c:v>
                </c:pt>
                <c:pt idx="1349">
                  <c:v>6.4932140685854858</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6.5050890685854039</c:v>
                </c:pt>
                <c:pt idx="1358">
                  <c:v>6.5064978685857255</c:v>
                </c:pt>
                <c:pt idx="1359">
                  <c:v>6.5074656685857359</c:v>
                </c:pt>
                <c:pt idx="1360">
                  <c:v>6.5085274594943758</c:v>
                </c:pt>
                <c:pt idx="1361">
                  <c:v>6.5112090352521532</c:v>
                </c:pt>
                <c:pt idx="1362">
                  <c:v>6.5115893685858293</c:v>
                </c:pt>
                <c:pt idx="1363">
                  <c:v>6.5124030001644115</c:v>
                </c:pt>
                <c:pt idx="1364">
                  <c:v>6.5131914685853314</c:v>
                </c:pt>
                <c:pt idx="1365">
                  <c:v>6.514039568585372</c:v>
                </c:pt>
                <c:pt idx="1366">
                  <c:v>6.5149297685860121</c:v>
                </c:pt>
                <c:pt idx="1367">
                  <c:v>6.5158375685849821</c:v>
                </c:pt>
                <c:pt idx="1368">
                  <c:v>6.5171583685858074</c:v>
                </c:pt>
                <c:pt idx="1369">
                  <c:v>6.5177067588292754</c:v>
                </c:pt>
                <c:pt idx="1370">
                  <c:v>6.5203330352520794</c:v>
                </c:pt>
                <c:pt idx="1371">
                  <c:v>6.5210743685857544</c:v>
                </c:pt>
                <c:pt idx="1372">
                  <c:v>6.5218966685859652</c:v>
                </c:pt>
                <c:pt idx="1373">
                  <c:v>6.5229504685856456</c:v>
                </c:pt>
                <c:pt idx="1374">
                  <c:v>6.5239551054272766</c:v>
                </c:pt>
                <c:pt idx="1375">
                  <c:v>6.5249620685858769</c:v>
                </c:pt>
                <c:pt idx="1376">
                  <c:v>6.5261051685850031</c:v>
                </c:pt>
                <c:pt idx="1377">
                  <c:v>6.5269809685856996</c:v>
                </c:pt>
                <c:pt idx="1378">
                  <c:v>6.5278262971568886</c:v>
                </c:pt>
                <c:pt idx="1379">
                  <c:v>6.5303768513440019</c:v>
                </c:pt>
                <c:pt idx="1380">
                  <c:v>6.5308382685858675</c:v>
                </c:pt>
                <c:pt idx="1381">
                  <c:v>6.5318228949009995</c:v>
                </c:pt>
                <c:pt idx="1382">
                  <c:v>6.5328833685852157</c:v>
                </c:pt>
                <c:pt idx="1383">
                  <c:v>6.5338129685852788</c:v>
                </c:pt>
                <c:pt idx="1384">
                  <c:v>6.5348115685853365</c:v>
                </c:pt>
                <c:pt idx="1385">
                  <c:v>6.5358305685850375</c:v>
                </c:pt>
                <c:pt idx="1386">
                  <c:v>6.5366613269194573</c:v>
                </c:pt>
                <c:pt idx="1387">
                  <c:v>6.5375882381507147</c:v>
                </c:pt>
                <c:pt idx="1388">
                  <c:v>6.5399284291914483</c:v>
                </c:pt>
                <c:pt idx="1389">
                  <c:v>6.5406276685853442</c:v>
                </c:pt>
                <c:pt idx="1390">
                  <c:v>6.5412347685848573</c:v>
                </c:pt>
                <c:pt idx="1391">
                  <c:v>6.5421351685853448</c:v>
                </c:pt>
                <c:pt idx="1392">
                  <c:v>6.5430402685848463</c:v>
                </c:pt>
                <c:pt idx="1393">
                  <c:v>6.543407315953873</c:v>
                </c:pt>
                <c:pt idx="1394">
                  <c:v>6.5447542685858018</c:v>
                </c:pt>
                <c:pt idx="1395">
                  <c:v>6.5456625001642292</c:v>
                </c:pt>
                <c:pt idx="1396">
                  <c:v>6.5483631378163691</c:v>
                </c:pt>
                <c:pt idx="1397">
                  <c:v>6.5496690685851773</c:v>
                </c:pt>
                <c:pt idx="1398">
                  <c:v>6.5508113269189145</c:v>
                </c:pt>
                <c:pt idx="1399">
                  <c:v>6.551822168585673</c:v>
                </c:pt>
                <c:pt idx="1400">
                  <c:v>6.5530418685853675</c:v>
                </c:pt>
                <c:pt idx="1401">
                  <c:v>6.5545197685858749</c:v>
                </c:pt>
                <c:pt idx="1402">
                  <c:v>6.5556690685854306</c:v>
                </c:pt>
                <c:pt idx="1403">
                  <c:v>6.5566213159545041</c:v>
                </c:pt>
                <c:pt idx="1404">
                  <c:v>6.5571809400139616</c:v>
                </c:pt>
                <c:pt idx="1405">
                  <c:v>6.5607223685854148</c:v>
                </c:pt>
                <c:pt idx="1406">
                  <c:v>6.5611370685847543</c:v>
                </c:pt>
                <c:pt idx="1407">
                  <c:v>6.5621509685855246</c:v>
                </c:pt>
                <c:pt idx="1408">
                  <c:v>6.5629278685848478</c:v>
                </c:pt>
                <c:pt idx="1409">
                  <c:v>6.5640847685854826</c:v>
                </c:pt>
                <c:pt idx="1410">
                  <c:v>6.564985631743367</c:v>
                </c:pt>
                <c:pt idx="1411">
                  <c:v>6.5658915685859931</c:v>
                </c:pt>
                <c:pt idx="1412">
                  <c:v>6.5663303685854082</c:v>
                </c:pt>
                <c:pt idx="1413">
                  <c:v>6.5687444653591029</c:v>
                </c:pt>
                <c:pt idx="1414">
                  <c:v>6.5694002685851398</c:v>
                </c:pt>
                <c:pt idx="1415">
                  <c:v>6.5703398685856893</c:v>
                </c:pt>
                <c:pt idx="1416">
                  <c:v>6.5713466239045779</c:v>
                </c:pt>
                <c:pt idx="1417">
                  <c:v>6.572379168585158</c:v>
                </c:pt>
                <c:pt idx="1418">
                  <c:v>6.5730884685852526</c:v>
                </c:pt>
                <c:pt idx="1419">
                  <c:v>6.5742529685850979</c:v>
                </c:pt>
                <c:pt idx="1420">
                  <c:v>6.5749316685855321</c:v>
                </c:pt>
                <c:pt idx="1421">
                  <c:v>6.5756223685854849</c:v>
                </c:pt>
                <c:pt idx="1422">
                  <c:v>6.5782044738484871</c:v>
                </c:pt>
                <c:pt idx="1423">
                  <c:v>6.5783446511944295</c:v>
                </c:pt>
                <c:pt idx="1424">
                  <c:v>6.5798431685855832</c:v>
                </c:pt>
                <c:pt idx="1425">
                  <c:v>6.5806420685854761</c:v>
                </c:pt>
                <c:pt idx="1426">
                  <c:v>6.5814488685853263</c:v>
                </c:pt>
                <c:pt idx="1427">
                  <c:v>6.5824328685853963</c:v>
                </c:pt>
                <c:pt idx="1428">
                  <c:v>6.5831557370064626</c:v>
                </c:pt>
                <c:pt idx="1429">
                  <c:v>6.5841722685850756</c:v>
                </c:pt>
                <c:pt idx="1430">
                  <c:v>6.5847599295612564</c:v>
                </c:pt>
                <c:pt idx="1431">
                  <c:v>6.5880438269186499</c:v>
                </c:pt>
                <c:pt idx="1432">
                  <c:v>6.5888368685850871</c:v>
                </c:pt>
                <c:pt idx="1433">
                  <c:v>6.5898236685851117</c:v>
                </c:pt>
                <c:pt idx="1434">
                  <c:v>6.5910524738487339</c:v>
                </c:pt>
                <c:pt idx="1435">
                  <c:v>6.5918911685855761</c:v>
                </c:pt>
                <c:pt idx="1436">
                  <c:v>6.5929213685854045</c:v>
                </c:pt>
                <c:pt idx="1437">
                  <c:v>6.5938694685850274</c:v>
                </c:pt>
                <c:pt idx="1438">
                  <c:v>6.5943348685854151</c:v>
                </c:pt>
                <c:pt idx="1439">
                  <c:v>6.5966225958582232</c:v>
                </c:pt>
                <c:pt idx="1440">
                  <c:v>6.597116468585865</c:v>
                </c:pt>
                <c:pt idx="1441">
                  <c:v>6.5980155264800935</c:v>
                </c:pt>
                <c:pt idx="1442">
                  <c:v>6.5986415685855615</c:v>
                </c:pt>
                <c:pt idx="1443">
                  <c:v>6.5994981685856402</c:v>
                </c:pt>
                <c:pt idx="1444">
                  <c:v>6.600256168584977</c:v>
                </c:pt>
                <c:pt idx="1445">
                  <c:v>6.6010809685852347</c:v>
                </c:pt>
                <c:pt idx="1446">
                  <c:v>6.6020083426113416</c:v>
                </c:pt>
                <c:pt idx="1447">
                  <c:v>6.6023777971568185</c:v>
                </c:pt>
                <c:pt idx="1448">
                  <c:v>6.6047623685854084</c:v>
                </c:pt>
                <c:pt idx="1449">
                  <c:v>6.6051312685857617</c:v>
                </c:pt>
                <c:pt idx="1450">
                  <c:v>6.6059596685852959</c:v>
                </c:pt>
                <c:pt idx="1451">
                  <c:v>6.6067793685852063</c:v>
                </c:pt>
                <c:pt idx="1452">
                  <c:v>6.6076879685850933</c:v>
                </c:pt>
                <c:pt idx="1453">
                  <c:v>6.6084443477518695</c:v>
                </c:pt>
                <c:pt idx="1454">
                  <c:v>6.6093566685853613</c:v>
                </c:pt>
                <c:pt idx="1455">
                  <c:v>6.6100632685856464</c:v>
                </c:pt>
                <c:pt idx="1456">
                  <c:v>6.6105923685854107</c:v>
                </c:pt>
                <c:pt idx="1457">
                  <c:v>6.6128085657685007</c:v>
                </c:pt>
                <c:pt idx="1458">
                  <c:v>6.6136558685856919</c:v>
                </c:pt>
                <c:pt idx="1459">
                  <c:v>6.6147319685854411</c:v>
                </c:pt>
                <c:pt idx="1460">
                  <c:v>6.6153958422698462</c:v>
                </c:pt>
                <c:pt idx="1461">
                  <c:v>6.616556868585473</c:v>
                </c:pt>
                <c:pt idx="1462">
                  <c:v>6.6173293685853434</c:v>
                </c:pt>
                <c:pt idx="1463">
                  <c:v>6.6183638685855168</c:v>
                </c:pt>
                <c:pt idx="1464">
                  <c:v>6.6192201685850725</c:v>
                </c:pt>
                <c:pt idx="1465">
                  <c:v>6.6195039310853883</c:v>
                </c:pt>
                <c:pt idx="1466">
                  <c:v>6.6218558979971487</c:v>
                </c:pt>
                <c:pt idx="1467">
                  <c:v>6.6223389277250355</c:v>
                </c:pt>
                <c:pt idx="1468">
                  <c:v>6.6230609685852757</c:v>
                </c:pt>
                <c:pt idx="1469">
                  <c:v>6.6237043685853347</c:v>
                </c:pt>
                <c:pt idx="1470">
                  <c:v>6.6245086685854151</c:v>
                </c:pt>
                <c:pt idx="1471">
                  <c:v>6.6252398685848695</c:v>
                </c:pt>
                <c:pt idx="1472">
                  <c:v>6.6261781685852945</c:v>
                </c:pt>
                <c:pt idx="1473">
                  <c:v>6.627066599354535</c:v>
                </c:pt>
                <c:pt idx="1474">
                  <c:v>6.629847368585116</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c:v>
                </c:pt>
                <c:pt idx="3">
                  <c:v>1.4912788685851552</c:v>
                </c:pt>
                <c:pt idx="4">
                  <c:v>1.4912115211274255</c:v>
                </c:pt>
                <c:pt idx="5">
                  <c:v>1.4874823685857597</c:v>
                </c:pt>
                <c:pt idx="6">
                  <c:v>1.4775773685852442</c:v>
                </c:pt>
                <c:pt idx="7">
                  <c:v>1.4505398433329471</c:v>
                </c:pt>
                <c:pt idx="8">
                  <c:v>1.3611536185858455</c:v>
                </c:pt>
                <c:pt idx="9">
                  <c:v>1.1751461685855282</c:v>
                </c:pt>
                <c:pt idx="10">
                  <c:v>1.3564494685854953</c:v>
                </c:pt>
                <c:pt idx="11">
                  <c:v>1.2760022685855721</c:v>
                </c:pt>
                <c:pt idx="12">
                  <c:v>0.79240206555506609</c:v>
                </c:pt>
                <c:pt idx="13">
                  <c:v>0.97649665429959542</c:v>
                </c:pt>
                <c:pt idx="14">
                  <c:v>0.79587896858511464</c:v>
                </c:pt>
                <c:pt idx="15">
                  <c:v>0.73377516858518321</c:v>
                </c:pt>
                <c:pt idx="16">
                  <c:v>0.67998546858571296</c:v>
                </c:pt>
                <c:pt idx="17">
                  <c:v>0.51153346858565341</c:v>
                </c:pt>
                <c:pt idx="18">
                  <c:v>0.43775410327909037</c:v>
                </c:pt>
                <c:pt idx="19">
                  <c:v>0.4263264089896811</c:v>
                </c:pt>
                <c:pt idx="20">
                  <c:v>0.2917369839699549</c:v>
                </c:pt>
                <c:pt idx="21">
                  <c:v>-1.0989926314146459</c:v>
                </c:pt>
                <c:pt idx="22">
                  <c:v>-1.6429082314142391</c:v>
                </c:pt>
                <c:pt idx="23">
                  <c:v>-2.1510713314142285</c:v>
                </c:pt>
                <c:pt idx="24">
                  <c:v>-2.4100337314149414</c:v>
                </c:pt>
                <c:pt idx="25">
                  <c:v>-2.4724799314149513</c:v>
                </c:pt>
                <c:pt idx="26">
                  <c:v>-2.4247975304051441</c:v>
                </c:pt>
                <c:pt idx="27">
                  <c:v>-2.5416990314143817</c:v>
                </c:pt>
                <c:pt idx="28">
                  <c:v>-2.4171266790336707</c:v>
                </c:pt>
                <c:pt idx="29">
                  <c:v>0.16160636858542443</c:v>
                </c:pt>
                <c:pt idx="30">
                  <c:v>0.74893509585832874</c:v>
                </c:pt>
                <c:pt idx="31">
                  <c:v>1.692804568585601</c:v>
                </c:pt>
                <c:pt idx="32">
                  <c:v>2.1234244685856121</c:v>
                </c:pt>
                <c:pt idx="33">
                  <c:v>3.9558700685852983</c:v>
                </c:pt>
                <c:pt idx="34">
                  <c:v>6.9898795685852075</c:v>
                </c:pt>
                <c:pt idx="35">
                  <c:v>7.8249179783413849</c:v>
                </c:pt>
                <c:pt idx="36">
                  <c:v>7.4439623685854155</c:v>
                </c:pt>
                <c:pt idx="37">
                  <c:v>7.4268166685853441</c:v>
                </c:pt>
                <c:pt idx="38">
                  <c:v>7.5966544685853847</c:v>
                </c:pt>
                <c:pt idx="39">
                  <c:v>7.9394524706268204</c:v>
                </c:pt>
                <c:pt idx="40">
                  <c:v>8.877286668585235</c:v>
                </c:pt>
                <c:pt idx="41">
                  <c:v>9.7697594274091148</c:v>
                </c:pt>
                <c:pt idx="42">
                  <c:v>16.129082074467711</c:v>
                </c:pt>
                <c:pt idx="43">
                  <c:v>17.811760868585239</c:v>
                </c:pt>
                <c:pt idx="44">
                  <c:v>19.491643668585823</c:v>
                </c:pt>
                <c:pt idx="45">
                  <c:v>20.681213468585455</c:v>
                </c:pt>
                <c:pt idx="46">
                  <c:v>21.759707968585829</c:v>
                </c:pt>
                <c:pt idx="47">
                  <c:v>22.545492568585079</c:v>
                </c:pt>
                <c:pt idx="48">
                  <c:v>22.611301068585099</c:v>
                </c:pt>
                <c:pt idx="49">
                  <c:v>22.428972768585496</c:v>
                </c:pt>
                <c:pt idx="50">
                  <c:v>21.830199210690765</c:v>
                </c:pt>
                <c:pt idx="51">
                  <c:v>13.692260806085319</c:v>
                </c:pt>
                <c:pt idx="52">
                  <c:v>12.122291668585103</c:v>
                </c:pt>
                <c:pt idx="53">
                  <c:v>11.335671743585705</c:v>
                </c:pt>
                <c:pt idx="54">
                  <c:v>8.8735585685853042</c:v>
                </c:pt>
                <c:pt idx="55">
                  <c:v>5.9462532685854086</c:v>
                </c:pt>
                <c:pt idx="56">
                  <c:v>5.2128145603661089</c:v>
                </c:pt>
                <c:pt idx="57">
                  <c:v>2.793909186767352</c:v>
                </c:pt>
                <c:pt idx="58">
                  <c:v>2.5879477685857797</c:v>
                </c:pt>
                <c:pt idx="59">
                  <c:v>2.5517037685853143</c:v>
                </c:pt>
                <c:pt idx="60">
                  <c:v>3.3975987685852402</c:v>
                </c:pt>
                <c:pt idx="61">
                  <c:v>4.3254574685854079</c:v>
                </c:pt>
                <c:pt idx="62">
                  <c:v>2.8053440685856259</c:v>
                </c:pt>
                <c:pt idx="63">
                  <c:v>4.0402625685848808</c:v>
                </c:pt>
                <c:pt idx="64">
                  <c:v>5.2278161390772873</c:v>
                </c:pt>
                <c:pt idx="65">
                  <c:v>8.1803317019187691</c:v>
                </c:pt>
                <c:pt idx="66">
                  <c:v>8.8118388685849318</c:v>
                </c:pt>
                <c:pt idx="67">
                  <c:v>10.383107268585338</c:v>
                </c:pt>
                <c:pt idx="68">
                  <c:v>12.753771068585095</c:v>
                </c:pt>
                <c:pt idx="69">
                  <c:v>12.823134668585645</c:v>
                </c:pt>
                <c:pt idx="70">
                  <c:v>13.999267868585562</c:v>
                </c:pt>
                <c:pt idx="71">
                  <c:v>15.707669368585371</c:v>
                </c:pt>
                <c:pt idx="72">
                  <c:v>15.991901268585551</c:v>
                </c:pt>
                <c:pt idx="73">
                  <c:v>16.710683245778178</c:v>
                </c:pt>
                <c:pt idx="74">
                  <c:v>20.50445686858513</c:v>
                </c:pt>
                <c:pt idx="75">
                  <c:v>21.383781168585312</c:v>
                </c:pt>
                <c:pt idx="76">
                  <c:v>23.15665606858569</c:v>
                </c:pt>
                <c:pt idx="77">
                  <c:v>24.71696636858589</c:v>
                </c:pt>
                <c:pt idx="78">
                  <c:v>25.647764368585015</c:v>
                </c:pt>
                <c:pt idx="79">
                  <c:v>26.583937268585551</c:v>
                </c:pt>
                <c:pt idx="80">
                  <c:v>29.557472168585392</c:v>
                </c:pt>
                <c:pt idx="81">
                  <c:v>30.500179568585857</c:v>
                </c:pt>
                <c:pt idx="82">
                  <c:v>30.961032368585457</c:v>
                </c:pt>
                <c:pt idx="83">
                  <c:v>29.873001780350208</c:v>
                </c:pt>
                <c:pt idx="84">
                  <c:v>28.581924668585671</c:v>
                </c:pt>
                <c:pt idx="85">
                  <c:v>26.835057268585405</c:v>
                </c:pt>
                <c:pt idx="86">
                  <c:v>24.641853268585365</c:v>
                </c:pt>
                <c:pt idx="87">
                  <c:v>21.696968768585542</c:v>
                </c:pt>
                <c:pt idx="88">
                  <c:v>19.428454307360546</c:v>
                </c:pt>
                <c:pt idx="89">
                  <c:v>14.17361116858531</c:v>
                </c:pt>
                <c:pt idx="90">
                  <c:v>10.637353168585786</c:v>
                </c:pt>
                <c:pt idx="91">
                  <c:v>8.519640724750003</c:v>
                </c:pt>
                <c:pt idx="92">
                  <c:v>0.1178276627029646</c:v>
                </c:pt>
                <c:pt idx="93">
                  <c:v>-1.0521191314143581</c:v>
                </c:pt>
                <c:pt idx="94">
                  <c:v>-1.6107334046100594</c:v>
                </c:pt>
                <c:pt idx="95">
                  <c:v>-3.2048057314143392</c:v>
                </c:pt>
                <c:pt idx="96">
                  <c:v>-5.2931018314147735</c:v>
                </c:pt>
                <c:pt idx="97">
                  <c:v>-5.3563361314142952</c:v>
                </c:pt>
                <c:pt idx="98">
                  <c:v>-4.7399395314143806</c:v>
                </c:pt>
                <c:pt idx="99">
                  <c:v>-4.1350264006455717</c:v>
                </c:pt>
                <c:pt idx="100">
                  <c:v>1.7080618025477319</c:v>
                </c:pt>
                <c:pt idx="101">
                  <c:v>4.5388940685854884</c:v>
                </c:pt>
                <c:pt idx="102">
                  <c:v>5.7554202685851266</c:v>
                </c:pt>
                <c:pt idx="103">
                  <c:v>6.7565790685851095</c:v>
                </c:pt>
                <c:pt idx="104">
                  <c:v>7.8735798685854776</c:v>
                </c:pt>
                <c:pt idx="105">
                  <c:v>9.7530400216466706</c:v>
                </c:pt>
                <c:pt idx="106">
                  <c:v>12.174616825107154</c:v>
                </c:pt>
                <c:pt idx="107">
                  <c:v>25.13407436858531</c:v>
                </c:pt>
                <c:pt idx="108">
                  <c:v>26.37508246858534</c:v>
                </c:pt>
                <c:pt idx="109">
                  <c:v>27.77400416858525</c:v>
                </c:pt>
                <c:pt idx="110">
                  <c:v>28.531122368584718</c:v>
                </c:pt>
                <c:pt idx="111">
                  <c:v>29.346507468585699</c:v>
                </c:pt>
                <c:pt idx="112">
                  <c:v>30.705256168584992</c:v>
                </c:pt>
                <c:pt idx="113">
                  <c:v>31.342007568585089</c:v>
                </c:pt>
                <c:pt idx="114">
                  <c:v>31.891186118585455</c:v>
                </c:pt>
                <c:pt idx="115">
                  <c:v>25.615342056085304</c:v>
                </c:pt>
                <c:pt idx="116">
                  <c:v>23.061965802928754</c:v>
                </c:pt>
                <c:pt idx="117">
                  <c:v>20.671379668585033</c:v>
                </c:pt>
                <c:pt idx="118">
                  <c:v>17.730433668585427</c:v>
                </c:pt>
                <c:pt idx="119">
                  <c:v>13.851068168585371</c:v>
                </c:pt>
                <c:pt idx="120">
                  <c:v>10.915676468585634</c:v>
                </c:pt>
                <c:pt idx="121">
                  <c:v>6.7643799685853434</c:v>
                </c:pt>
                <c:pt idx="122">
                  <c:v>4.5184488550716697</c:v>
                </c:pt>
                <c:pt idx="123">
                  <c:v>-2.9387262425257044</c:v>
                </c:pt>
                <c:pt idx="124">
                  <c:v>-4.3704009314144372</c:v>
                </c:pt>
                <c:pt idx="125">
                  <c:v>-5.1561240314143664</c:v>
                </c:pt>
                <c:pt idx="126">
                  <c:v>-5.880762231414268</c:v>
                </c:pt>
                <c:pt idx="127">
                  <c:v>-6.3091854314145479</c:v>
                </c:pt>
                <c:pt idx="128">
                  <c:v>-6.285887231414776</c:v>
                </c:pt>
                <c:pt idx="129">
                  <c:v>-6.0030017803502904</c:v>
                </c:pt>
                <c:pt idx="130">
                  <c:v>-2.6330816314145835</c:v>
                </c:pt>
                <c:pt idx="131">
                  <c:v>-1.5023724314149121</c:v>
                </c:pt>
                <c:pt idx="132">
                  <c:v>-7.1024314150207619E-3</c:v>
                </c:pt>
                <c:pt idx="133">
                  <c:v>1.778285667554272</c:v>
                </c:pt>
                <c:pt idx="134">
                  <c:v>3.4470370685858294</c:v>
                </c:pt>
                <c:pt idx="135">
                  <c:v>5.1911780685854403</c:v>
                </c:pt>
                <c:pt idx="136">
                  <c:v>7.5632418685857612</c:v>
                </c:pt>
                <c:pt idx="137">
                  <c:v>10.092219389861913</c:v>
                </c:pt>
                <c:pt idx="138">
                  <c:v>11.961443368585453</c:v>
                </c:pt>
                <c:pt idx="139">
                  <c:v>23.987542368585764</c:v>
                </c:pt>
                <c:pt idx="140">
                  <c:v>24.429665768585451</c:v>
                </c:pt>
                <c:pt idx="141">
                  <c:v>24.155279468585221</c:v>
                </c:pt>
                <c:pt idx="142">
                  <c:v>23.002055868585337</c:v>
                </c:pt>
                <c:pt idx="143">
                  <c:v>21.205158263322129</c:v>
                </c:pt>
                <c:pt idx="144">
                  <c:v>18.326813368585661</c:v>
                </c:pt>
                <c:pt idx="145">
                  <c:v>15.36147592414132</c:v>
                </c:pt>
                <c:pt idx="146">
                  <c:v>6.7893273685854325</c:v>
                </c:pt>
                <c:pt idx="147">
                  <c:v>5.295746368585311</c:v>
                </c:pt>
                <c:pt idx="148">
                  <c:v>2.9520291685850708</c:v>
                </c:pt>
                <c:pt idx="149">
                  <c:v>0.48102236858552783</c:v>
                </c:pt>
                <c:pt idx="150">
                  <c:v>-1.5249675314144469</c:v>
                </c:pt>
                <c:pt idx="151">
                  <c:v>-3.2352054475062877</c:v>
                </c:pt>
                <c:pt idx="152">
                  <c:v>-6.1721311478984084</c:v>
                </c:pt>
                <c:pt idx="153">
                  <c:v>-6.1139851582961287</c:v>
                </c:pt>
                <c:pt idx="154">
                  <c:v>-5.4285668314144981</c:v>
                </c:pt>
                <c:pt idx="155">
                  <c:v>-4.8278298314145758</c:v>
                </c:pt>
                <c:pt idx="156">
                  <c:v>-5.7199000314151789</c:v>
                </c:pt>
                <c:pt idx="157">
                  <c:v>-5.8431444681495304</c:v>
                </c:pt>
                <c:pt idx="158">
                  <c:v>-0.7711776314146026</c:v>
                </c:pt>
                <c:pt idx="159">
                  <c:v>1.0924924685850925</c:v>
                </c:pt>
                <c:pt idx="160">
                  <c:v>4.2176382685854144</c:v>
                </c:pt>
                <c:pt idx="161">
                  <c:v>6.1010871685854902</c:v>
                </c:pt>
                <c:pt idx="162">
                  <c:v>7.9793621685851859</c:v>
                </c:pt>
                <c:pt idx="163">
                  <c:v>10.037581768585099</c:v>
                </c:pt>
                <c:pt idx="164">
                  <c:v>12.302976068585355</c:v>
                </c:pt>
                <c:pt idx="165">
                  <c:v>15.47389266858541</c:v>
                </c:pt>
                <c:pt idx="166">
                  <c:v>16.971760060892983</c:v>
                </c:pt>
                <c:pt idx="167">
                  <c:v>25.325282368585256</c:v>
                </c:pt>
                <c:pt idx="168">
                  <c:v>26.754777722121119</c:v>
                </c:pt>
                <c:pt idx="169">
                  <c:v>27.680650568585186</c:v>
                </c:pt>
                <c:pt idx="170">
                  <c:v>27.694868668585599</c:v>
                </c:pt>
                <c:pt idx="171">
                  <c:v>27.413659368585812</c:v>
                </c:pt>
                <c:pt idx="172">
                  <c:v>27.122876168584888</c:v>
                </c:pt>
                <c:pt idx="173">
                  <c:v>26.378322671615489</c:v>
                </c:pt>
                <c:pt idx="174">
                  <c:v>25.424921368585288</c:v>
                </c:pt>
                <c:pt idx="175">
                  <c:v>18.934112472751689</c:v>
                </c:pt>
                <c:pt idx="176">
                  <c:v>17.952860168585133</c:v>
                </c:pt>
                <c:pt idx="177">
                  <c:v>14.272957368584926</c:v>
                </c:pt>
                <c:pt idx="178">
                  <c:v>10.48156506858551</c:v>
                </c:pt>
                <c:pt idx="179">
                  <c:v>7.1019582685855873</c:v>
                </c:pt>
                <c:pt idx="180">
                  <c:v>3.6281886685852252</c:v>
                </c:pt>
                <c:pt idx="181">
                  <c:v>1.1295858685850961</c:v>
                </c:pt>
                <c:pt idx="182">
                  <c:v>-0.39395539260884527</c:v>
                </c:pt>
                <c:pt idx="183">
                  <c:v>-2.7504190599860152</c:v>
                </c:pt>
                <c:pt idx="184">
                  <c:v>-2.7439765314146456</c:v>
                </c:pt>
                <c:pt idx="185">
                  <c:v>-2.4078789314144577</c:v>
                </c:pt>
                <c:pt idx="186">
                  <c:v>-2.1053706314145169</c:v>
                </c:pt>
                <c:pt idx="187">
                  <c:v>-1.7982128314148871</c:v>
                </c:pt>
                <c:pt idx="188">
                  <c:v>-1.0644271314149449</c:v>
                </c:pt>
                <c:pt idx="189">
                  <c:v>0.33505366858561575</c:v>
                </c:pt>
                <c:pt idx="190">
                  <c:v>0.24561306858596774</c:v>
                </c:pt>
                <c:pt idx="191">
                  <c:v>0.78810636858538863</c:v>
                </c:pt>
                <c:pt idx="192">
                  <c:v>8.402546368585627</c:v>
                </c:pt>
                <c:pt idx="193">
                  <c:v>10.575920768585394</c:v>
                </c:pt>
                <c:pt idx="194">
                  <c:v>14.153532668585022</c:v>
                </c:pt>
                <c:pt idx="195">
                  <c:v>17.541272168585927</c:v>
                </c:pt>
                <c:pt idx="196">
                  <c:v>20.901152168585284</c:v>
                </c:pt>
                <c:pt idx="197">
                  <c:v>23.69667646858575</c:v>
                </c:pt>
                <c:pt idx="198">
                  <c:v>26.670456479696803</c:v>
                </c:pt>
                <c:pt idx="199">
                  <c:v>35.625722368585443</c:v>
                </c:pt>
                <c:pt idx="200">
                  <c:v>36.463211868585262</c:v>
                </c:pt>
                <c:pt idx="201">
                  <c:v>38.328812368585687</c:v>
                </c:pt>
                <c:pt idx="202">
                  <c:v>39.150387868584701</c:v>
                </c:pt>
                <c:pt idx="203">
                  <c:v>39.239341168585185</c:v>
                </c:pt>
                <c:pt idx="204">
                  <c:v>38.957297268584746</c:v>
                </c:pt>
                <c:pt idx="205">
                  <c:v>38.143782049436155</c:v>
                </c:pt>
                <c:pt idx="206">
                  <c:v>37.0530279685848</c:v>
                </c:pt>
                <c:pt idx="207">
                  <c:v>36.263121892395105</c:v>
                </c:pt>
                <c:pt idx="208">
                  <c:v>30.307717217070326</c:v>
                </c:pt>
                <c:pt idx="209">
                  <c:v>28.90304886858474</c:v>
                </c:pt>
                <c:pt idx="210">
                  <c:v>24.83158126858509</c:v>
                </c:pt>
                <c:pt idx="211">
                  <c:v>21.775906712020074</c:v>
                </c:pt>
                <c:pt idx="212">
                  <c:v>17.800441743585122</c:v>
                </c:pt>
                <c:pt idx="213">
                  <c:v>13.073780768585507</c:v>
                </c:pt>
                <c:pt idx="214">
                  <c:v>9.145083168585483</c:v>
                </c:pt>
                <c:pt idx="215">
                  <c:v>3.7862187685853588</c:v>
                </c:pt>
                <c:pt idx="216">
                  <c:v>1.4613449400138876</c:v>
                </c:pt>
                <c:pt idx="217">
                  <c:v>-6.3490076314146098</c:v>
                </c:pt>
                <c:pt idx="218">
                  <c:v>-7.6715267893091994</c:v>
                </c:pt>
                <c:pt idx="219">
                  <c:v>-9.3976409314143865</c:v>
                </c:pt>
                <c:pt idx="220">
                  <c:v>-10.527748031414362</c:v>
                </c:pt>
                <c:pt idx="221">
                  <c:v>-11.285792731414674</c:v>
                </c:pt>
                <c:pt idx="222">
                  <c:v>-11.739677731414915</c:v>
                </c:pt>
                <c:pt idx="223">
                  <c:v>-12.21914667396776</c:v>
                </c:pt>
                <c:pt idx="224">
                  <c:v>-12.37587763141447</c:v>
                </c:pt>
                <c:pt idx="225">
                  <c:v>-9.5392044399253475</c:v>
                </c:pt>
                <c:pt idx="226">
                  <c:v>-8.3830517314146817</c:v>
                </c:pt>
                <c:pt idx="227">
                  <c:v>-7.0901180314141783</c:v>
                </c:pt>
                <c:pt idx="228">
                  <c:v>-6.2774769314143981</c:v>
                </c:pt>
                <c:pt idx="229">
                  <c:v>-4.9888364314147537</c:v>
                </c:pt>
                <c:pt idx="230">
                  <c:v>-3.4866466213137373</c:v>
                </c:pt>
                <c:pt idx="231">
                  <c:v>-1.860092631414759</c:v>
                </c:pt>
                <c:pt idx="232">
                  <c:v>7.2936374796966703</c:v>
                </c:pt>
                <c:pt idx="233">
                  <c:v>9.5495444685855233</c:v>
                </c:pt>
                <c:pt idx="234">
                  <c:v>11.115745968585447</c:v>
                </c:pt>
                <c:pt idx="235">
                  <c:v>11.500120368585568</c:v>
                </c:pt>
                <c:pt idx="236">
                  <c:v>13.680143268585272</c:v>
                </c:pt>
                <c:pt idx="237">
                  <c:v>15.638633368585161</c:v>
                </c:pt>
                <c:pt idx="238">
                  <c:v>17.514967868585607</c:v>
                </c:pt>
                <c:pt idx="239">
                  <c:v>18.586663440014163</c:v>
                </c:pt>
                <c:pt idx="240">
                  <c:v>21.114462368585428</c:v>
                </c:pt>
                <c:pt idx="241">
                  <c:v>21.163218690424756</c:v>
                </c:pt>
                <c:pt idx="242">
                  <c:v>20.491338451059526</c:v>
                </c:pt>
                <c:pt idx="243">
                  <c:v>19.393795368585032</c:v>
                </c:pt>
                <c:pt idx="244">
                  <c:v>18.073610368585729</c:v>
                </c:pt>
                <c:pt idx="245">
                  <c:v>16.066215668585542</c:v>
                </c:pt>
                <c:pt idx="246">
                  <c:v>14.214812267576018</c:v>
                </c:pt>
                <c:pt idx="247">
                  <c:v>11.637433042742956</c:v>
                </c:pt>
                <c:pt idx="248">
                  <c:v>5.4160795480722896</c:v>
                </c:pt>
                <c:pt idx="249">
                  <c:v>3.1579890685850547</c:v>
                </c:pt>
                <c:pt idx="250">
                  <c:v>-0.52849963141459044</c:v>
                </c:pt>
                <c:pt idx="251">
                  <c:v>-3.3506517314145157</c:v>
                </c:pt>
                <c:pt idx="252">
                  <c:v>-5.4365619748492566</c:v>
                </c:pt>
                <c:pt idx="253">
                  <c:v>-7.3530704314147659</c:v>
                </c:pt>
                <c:pt idx="254">
                  <c:v>-7.7112910314146923</c:v>
                </c:pt>
                <c:pt idx="255">
                  <c:v>-7.5997097819523454</c:v>
                </c:pt>
                <c:pt idx="256">
                  <c:v>-3.6199645826342106</c:v>
                </c:pt>
                <c:pt idx="257">
                  <c:v>-1.2800612873284498</c:v>
                </c:pt>
                <c:pt idx="258">
                  <c:v>0.91107676858565856</c:v>
                </c:pt>
                <c:pt idx="259">
                  <c:v>3.2515126685852493</c:v>
                </c:pt>
                <c:pt idx="260">
                  <c:v>5.3230820685849496</c:v>
                </c:pt>
                <c:pt idx="261">
                  <c:v>7.8096788685855483</c:v>
                </c:pt>
                <c:pt idx="262">
                  <c:v>9.6500130427430229</c:v>
                </c:pt>
                <c:pt idx="263">
                  <c:v>12.499619764419108</c:v>
                </c:pt>
                <c:pt idx="264">
                  <c:v>21.178603962788443</c:v>
                </c:pt>
                <c:pt idx="265">
                  <c:v>23.227455068585314</c:v>
                </c:pt>
                <c:pt idx="266">
                  <c:v>24.847502368584983</c:v>
                </c:pt>
                <c:pt idx="267">
                  <c:v>26.640804283479113</c:v>
                </c:pt>
                <c:pt idx="268">
                  <c:v>28.060444768585121</c:v>
                </c:pt>
                <c:pt idx="269">
                  <c:v>28.462165468585752</c:v>
                </c:pt>
                <c:pt idx="270">
                  <c:v>28.10515866858551</c:v>
                </c:pt>
                <c:pt idx="271">
                  <c:v>27.599230368585509</c:v>
                </c:pt>
                <c:pt idx="272">
                  <c:v>27.272004313029989</c:v>
                </c:pt>
                <c:pt idx="273">
                  <c:v>22.279553403068192</c:v>
                </c:pt>
                <c:pt idx="274">
                  <c:v>20.579317968585613</c:v>
                </c:pt>
                <c:pt idx="275">
                  <c:v>17.573313468585084</c:v>
                </c:pt>
                <c:pt idx="276">
                  <c:v>14.771403868585153</c:v>
                </c:pt>
                <c:pt idx="277">
                  <c:v>10.535853668585293</c:v>
                </c:pt>
                <c:pt idx="278">
                  <c:v>6.8495524695952241</c:v>
                </c:pt>
                <c:pt idx="279">
                  <c:v>2.7809702685851385</c:v>
                </c:pt>
                <c:pt idx="280">
                  <c:v>-0.36753203141465485</c:v>
                </c:pt>
                <c:pt idx="281">
                  <c:v>-2.2524496314146472</c:v>
                </c:pt>
                <c:pt idx="282">
                  <c:v>-9.7909204439147093</c:v>
                </c:pt>
                <c:pt idx="283">
                  <c:v>-11.826129231414129</c:v>
                </c:pt>
                <c:pt idx="284">
                  <c:v>-13.357194904141911</c:v>
                </c:pt>
                <c:pt idx="285">
                  <c:v>-13.822057631414273</c:v>
                </c:pt>
                <c:pt idx="286">
                  <c:v>-13.6461637314146</c:v>
                </c:pt>
                <c:pt idx="287">
                  <c:v>-12.715359831414375</c:v>
                </c:pt>
                <c:pt idx="288">
                  <c:v>-11.70633864151544</c:v>
                </c:pt>
                <c:pt idx="289">
                  <c:v>-10.449485017778095</c:v>
                </c:pt>
                <c:pt idx="290">
                  <c:v>-4.9660398109014485</c:v>
                </c:pt>
                <c:pt idx="291">
                  <c:v>-1.6794496314150109</c:v>
                </c:pt>
                <c:pt idx="292">
                  <c:v>1.3214473685851686</c:v>
                </c:pt>
                <c:pt idx="293">
                  <c:v>4.8288938903249488</c:v>
                </c:pt>
                <c:pt idx="294">
                  <c:v>8.2516645685849035</c:v>
                </c:pt>
                <c:pt idx="295">
                  <c:v>12.011735068585452</c:v>
                </c:pt>
                <c:pt idx="296">
                  <c:v>15.346796268585155</c:v>
                </c:pt>
                <c:pt idx="297">
                  <c:v>18.637699526480631</c:v>
                </c:pt>
                <c:pt idx="298">
                  <c:v>25.748023435252222</c:v>
                </c:pt>
                <c:pt idx="299">
                  <c:v>26.30321286858544</c:v>
                </c:pt>
                <c:pt idx="300">
                  <c:v>26.538931268585557</c:v>
                </c:pt>
                <c:pt idx="301">
                  <c:v>26.132002368585418</c:v>
                </c:pt>
                <c:pt idx="302">
                  <c:v>24.700805968585897</c:v>
                </c:pt>
                <c:pt idx="303">
                  <c:v>21.587101459494384</c:v>
                </c:pt>
                <c:pt idx="304">
                  <c:v>18.310791499019864</c:v>
                </c:pt>
                <c:pt idx="305">
                  <c:v>13.698688668585433</c:v>
                </c:pt>
                <c:pt idx="306">
                  <c:v>11.595202368585451</c:v>
                </c:pt>
                <c:pt idx="307">
                  <c:v>0.22805236858569344</c:v>
                </c:pt>
                <c:pt idx="308">
                  <c:v>-1.941898031414425</c:v>
                </c:pt>
                <c:pt idx="309">
                  <c:v>-4.027724831414714</c:v>
                </c:pt>
                <c:pt idx="310">
                  <c:v>-6.0993572314146025</c:v>
                </c:pt>
                <c:pt idx="311">
                  <c:v>-9.3754980354546475</c:v>
                </c:pt>
                <c:pt idx="312">
                  <c:v>-11.861130831414631</c:v>
                </c:pt>
                <c:pt idx="313">
                  <c:v>-13.80662803141432</c:v>
                </c:pt>
                <c:pt idx="314">
                  <c:v>-14.646058321070122</c:v>
                </c:pt>
                <c:pt idx="315">
                  <c:v>-19.875492459000654</c:v>
                </c:pt>
                <c:pt idx="316">
                  <c:v>-17.339454803131773</c:v>
                </c:pt>
                <c:pt idx="317">
                  <c:v>-15.141470231414798</c:v>
                </c:pt>
                <c:pt idx="318">
                  <c:v>-14.382435231414142</c:v>
                </c:pt>
                <c:pt idx="319">
                  <c:v>-11.57465973141511</c:v>
                </c:pt>
                <c:pt idx="320">
                  <c:v>-9.8054349998356507</c:v>
                </c:pt>
                <c:pt idx="321">
                  <c:v>1.6398601044344474</c:v>
                </c:pt>
                <c:pt idx="322">
                  <c:v>5.3498045685852382</c:v>
                </c:pt>
                <c:pt idx="323">
                  <c:v>9.5436190352522345</c:v>
                </c:pt>
                <c:pt idx="324">
                  <c:v>12.874135068585323</c:v>
                </c:pt>
                <c:pt idx="325">
                  <c:v>15.332270068585458</c:v>
                </c:pt>
                <c:pt idx="326">
                  <c:v>17.281631168585488</c:v>
                </c:pt>
                <c:pt idx="327">
                  <c:v>19.881594468585327</c:v>
                </c:pt>
                <c:pt idx="328">
                  <c:v>22.344998961991756</c:v>
                </c:pt>
                <c:pt idx="329">
                  <c:v>23.813002823130894</c:v>
                </c:pt>
                <c:pt idx="330">
                  <c:v>29.461566118585218</c:v>
                </c:pt>
                <c:pt idx="331">
                  <c:v>30.234154168585135</c:v>
                </c:pt>
                <c:pt idx="332">
                  <c:v>30.713300468585558</c:v>
                </c:pt>
                <c:pt idx="333">
                  <c:v>30.544751868585379</c:v>
                </c:pt>
                <c:pt idx="334">
                  <c:v>29.547044668585684</c:v>
                </c:pt>
                <c:pt idx="335">
                  <c:v>28.15184677718743</c:v>
                </c:pt>
                <c:pt idx="336">
                  <c:v>25.11777896858532</c:v>
                </c:pt>
                <c:pt idx="337">
                  <c:v>21.36036086858617</c:v>
                </c:pt>
                <c:pt idx="338">
                  <c:v>18.402111334102706</c:v>
                </c:pt>
                <c:pt idx="339">
                  <c:v>2.9004595114425484</c:v>
                </c:pt>
                <c:pt idx="340">
                  <c:v>0.10140943929299337</c:v>
                </c:pt>
                <c:pt idx="341">
                  <c:v>-3.4209409314141639</c:v>
                </c:pt>
                <c:pt idx="342">
                  <c:v>-5.3346216739682148</c:v>
                </c:pt>
                <c:pt idx="343">
                  <c:v>-8.2261910314146984</c:v>
                </c:pt>
                <c:pt idx="344">
                  <c:v>-9.1482177314142454</c:v>
                </c:pt>
                <c:pt idx="345">
                  <c:v>-9.5238417314148869</c:v>
                </c:pt>
                <c:pt idx="346">
                  <c:v>-9.1547191314149785</c:v>
                </c:pt>
                <c:pt idx="347">
                  <c:v>-8.621829396120841</c:v>
                </c:pt>
                <c:pt idx="348">
                  <c:v>-3.7119326314146264</c:v>
                </c:pt>
                <c:pt idx="349">
                  <c:v>-2.6177685314143986</c:v>
                </c:pt>
                <c:pt idx="350">
                  <c:v>-0.28168843141439481</c:v>
                </c:pt>
                <c:pt idx="351">
                  <c:v>1.5673509685855302</c:v>
                </c:pt>
                <c:pt idx="352">
                  <c:v>2.4356429685852401</c:v>
                </c:pt>
                <c:pt idx="353">
                  <c:v>2.6548731685853832</c:v>
                </c:pt>
                <c:pt idx="354">
                  <c:v>3.1355499443427135</c:v>
                </c:pt>
                <c:pt idx="355">
                  <c:v>3.4720623685855827</c:v>
                </c:pt>
                <c:pt idx="356">
                  <c:v>4.0765393328715778</c:v>
                </c:pt>
                <c:pt idx="357">
                  <c:v>5.8485998685855067</c:v>
                </c:pt>
                <c:pt idx="358">
                  <c:v>5.2080123685854121</c:v>
                </c:pt>
                <c:pt idx="359">
                  <c:v>4.6041194685854636</c:v>
                </c:pt>
                <c:pt idx="360">
                  <c:v>3.7234114111384002</c:v>
                </c:pt>
                <c:pt idx="361">
                  <c:v>2.4564571685857706</c:v>
                </c:pt>
                <c:pt idx="362">
                  <c:v>1.9598510685852522</c:v>
                </c:pt>
                <c:pt idx="363">
                  <c:v>1.9125317685853389</c:v>
                </c:pt>
                <c:pt idx="364">
                  <c:v>2.0699423685854441</c:v>
                </c:pt>
                <c:pt idx="365">
                  <c:v>2.524535249941509</c:v>
                </c:pt>
                <c:pt idx="366">
                  <c:v>2.6084503255744522</c:v>
                </c:pt>
                <c:pt idx="367">
                  <c:v>3.0494405685852399</c:v>
                </c:pt>
                <c:pt idx="368">
                  <c:v>3.3545353685856441</c:v>
                </c:pt>
                <c:pt idx="369">
                  <c:v>2.8762403685858109</c:v>
                </c:pt>
                <c:pt idx="370">
                  <c:v>3.8012776685852288</c:v>
                </c:pt>
                <c:pt idx="371">
                  <c:v>4.1438098954677827</c:v>
                </c:pt>
                <c:pt idx="372">
                  <c:v>5.3178179729812438</c:v>
                </c:pt>
                <c:pt idx="373">
                  <c:v>5.1633063685854479</c:v>
                </c:pt>
                <c:pt idx="374">
                  <c:v>5.1494425685855969</c:v>
                </c:pt>
                <c:pt idx="375">
                  <c:v>5.0892544685851959</c:v>
                </c:pt>
                <c:pt idx="376">
                  <c:v>4.9794296413124517</c:v>
                </c:pt>
                <c:pt idx="377">
                  <c:v>4.5627902685851156</c:v>
                </c:pt>
                <c:pt idx="378">
                  <c:v>5.0203799685852575</c:v>
                </c:pt>
                <c:pt idx="379">
                  <c:v>6.0448676685859475</c:v>
                </c:pt>
                <c:pt idx="380">
                  <c:v>7.856783968585674</c:v>
                </c:pt>
                <c:pt idx="381">
                  <c:v>8.6959723685854016</c:v>
                </c:pt>
                <c:pt idx="382">
                  <c:v>11.479424171863704</c:v>
                </c:pt>
                <c:pt idx="383">
                  <c:v>12.466755368585741</c:v>
                </c:pt>
                <c:pt idx="384">
                  <c:v>12.668630968585735</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7.4421015685859508</c:v>
                </c:pt>
                <c:pt idx="393">
                  <c:v>7.0944274212166221</c:v>
                </c:pt>
                <c:pt idx="394">
                  <c:v>7.0350527685855715</c:v>
                </c:pt>
                <c:pt idx="395">
                  <c:v>6.2874754685853542</c:v>
                </c:pt>
                <c:pt idx="396">
                  <c:v>6.215713168585367</c:v>
                </c:pt>
                <c:pt idx="397">
                  <c:v>5.7587746918180898</c:v>
                </c:pt>
                <c:pt idx="398">
                  <c:v>6.7100268685854978</c:v>
                </c:pt>
                <c:pt idx="399">
                  <c:v>7.1816838500671585</c:v>
                </c:pt>
                <c:pt idx="400">
                  <c:v>6.9974811921147904</c:v>
                </c:pt>
                <c:pt idx="401">
                  <c:v>7.1198720685850496</c:v>
                </c:pt>
                <c:pt idx="402">
                  <c:v>8.2484514685850829</c:v>
                </c:pt>
                <c:pt idx="403">
                  <c:v>7.7913312574741704</c:v>
                </c:pt>
                <c:pt idx="404">
                  <c:v>6.2707952685852444</c:v>
                </c:pt>
                <c:pt idx="405">
                  <c:v>6.6684663685854382</c:v>
                </c:pt>
                <c:pt idx="406">
                  <c:v>5.0068999685847899</c:v>
                </c:pt>
                <c:pt idx="407">
                  <c:v>3.7924026685859786</c:v>
                </c:pt>
                <c:pt idx="408">
                  <c:v>3.7731691867671922</c:v>
                </c:pt>
                <c:pt idx="409">
                  <c:v>7.9915611685853074</c:v>
                </c:pt>
                <c:pt idx="410">
                  <c:v>8.4262692685852727</c:v>
                </c:pt>
                <c:pt idx="411">
                  <c:v>7.6615812685856337</c:v>
                </c:pt>
                <c:pt idx="412">
                  <c:v>7.2093934685857022</c:v>
                </c:pt>
                <c:pt idx="413">
                  <c:v>7.0580002685855554</c:v>
                </c:pt>
                <c:pt idx="414">
                  <c:v>6.9689448685853232</c:v>
                </c:pt>
                <c:pt idx="415">
                  <c:v>6.9546185685857838</c:v>
                </c:pt>
                <c:pt idx="416">
                  <c:v>6.954692027676586</c:v>
                </c:pt>
                <c:pt idx="417">
                  <c:v>6.9528307215264373</c:v>
                </c:pt>
                <c:pt idx="418">
                  <c:v>6.952992368585809</c:v>
                </c:pt>
                <c:pt idx="419">
                  <c:v>6.952992368585809</c:v>
                </c:pt>
                <c:pt idx="420">
                  <c:v>6.952992368585809</c:v>
                </c:pt>
                <c:pt idx="421">
                  <c:v>6.952992368585809</c:v>
                </c:pt>
                <c:pt idx="422">
                  <c:v>6.952992368585809</c:v>
                </c:pt>
                <c:pt idx="423">
                  <c:v>6.952992368585809</c:v>
                </c:pt>
                <c:pt idx="424">
                  <c:v>6.952992368585809</c:v>
                </c:pt>
                <c:pt idx="425">
                  <c:v>6.9529807019189445</c:v>
                </c:pt>
                <c:pt idx="426">
                  <c:v>6.9529223685857007</c:v>
                </c:pt>
                <c:pt idx="427">
                  <c:v>6.9529223685848507</c:v>
                </c:pt>
                <c:pt idx="428">
                  <c:v>6.9529223685848507</c:v>
                </c:pt>
                <c:pt idx="429">
                  <c:v>6.9529781261606587</c:v>
                </c:pt>
                <c:pt idx="430">
                  <c:v>6.9645679685854258</c:v>
                </c:pt>
                <c:pt idx="431">
                  <c:v>7.0057877685854466</c:v>
                </c:pt>
                <c:pt idx="432">
                  <c:v>7.0580172685859672</c:v>
                </c:pt>
                <c:pt idx="433">
                  <c:v>7.1148549685854698</c:v>
                </c:pt>
                <c:pt idx="434">
                  <c:v>7.1619219338027875</c:v>
                </c:pt>
                <c:pt idx="435">
                  <c:v>7.2929223685854474</c:v>
                </c:pt>
                <c:pt idx="436">
                  <c:v>7.3114309685850118</c:v>
                </c:pt>
                <c:pt idx="437">
                  <c:v>7.3602959685856746</c:v>
                </c:pt>
                <c:pt idx="438">
                  <c:v>7.3904783685858995</c:v>
                </c:pt>
                <c:pt idx="439">
                  <c:v>7.4178003685850173</c:v>
                </c:pt>
                <c:pt idx="440">
                  <c:v>7.4361810642379975</c:v>
                </c:pt>
                <c:pt idx="441">
                  <c:v>7.4600019685849617</c:v>
                </c:pt>
                <c:pt idx="442">
                  <c:v>7.474389468585926</c:v>
                </c:pt>
                <c:pt idx="443">
                  <c:v>7.4814129568205354</c:v>
                </c:pt>
                <c:pt idx="444">
                  <c:v>7.486322368585336</c:v>
                </c:pt>
                <c:pt idx="445">
                  <c:v>7.48632236858505</c:v>
                </c:pt>
                <c:pt idx="446">
                  <c:v>7.4940537685856299</c:v>
                </c:pt>
                <c:pt idx="447">
                  <c:v>7.4997823685859686</c:v>
                </c:pt>
                <c:pt idx="448">
                  <c:v>7.4997823685859686</c:v>
                </c:pt>
                <c:pt idx="449">
                  <c:v>7.5004290685861426</c:v>
                </c:pt>
                <c:pt idx="450">
                  <c:v>7.5062628736361772</c:v>
                </c:pt>
                <c:pt idx="451">
                  <c:v>7.5062823685856443</c:v>
                </c:pt>
                <c:pt idx="452">
                  <c:v>7.5063609796967654</c:v>
                </c:pt>
                <c:pt idx="453">
                  <c:v>7.5147946685855347</c:v>
                </c:pt>
                <c:pt idx="454">
                  <c:v>7.5324874685852707</c:v>
                </c:pt>
                <c:pt idx="455">
                  <c:v>7.5361453473083344</c:v>
                </c:pt>
                <c:pt idx="456">
                  <c:v>7.5361523685849221</c:v>
                </c:pt>
                <c:pt idx="457">
                  <c:v>7.5361523685849221</c:v>
                </c:pt>
                <c:pt idx="458">
                  <c:v>7.5361523685849221</c:v>
                </c:pt>
                <c:pt idx="459">
                  <c:v>7.5389949492309949</c:v>
                </c:pt>
                <c:pt idx="460">
                  <c:v>7.5399723685857367</c:v>
                </c:pt>
                <c:pt idx="461">
                  <c:v>7.5520223685853267</c:v>
                </c:pt>
                <c:pt idx="462">
                  <c:v>7.5520223685862344</c:v>
                </c:pt>
                <c:pt idx="463">
                  <c:v>7.5520223685862344</c:v>
                </c:pt>
                <c:pt idx="464">
                  <c:v>7.5520223685862344</c:v>
                </c:pt>
                <c:pt idx="465">
                  <c:v>7.5520369140403565</c:v>
                </c:pt>
                <c:pt idx="466">
                  <c:v>7.5520823685855136</c:v>
                </c:pt>
                <c:pt idx="467">
                  <c:v>7.5540219685849603</c:v>
                </c:pt>
                <c:pt idx="468">
                  <c:v>7.5546967685855417</c:v>
                </c:pt>
                <c:pt idx="469">
                  <c:v>7.5546823685854285</c:v>
                </c:pt>
                <c:pt idx="470">
                  <c:v>7.5546823685854285</c:v>
                </c:pt>
                <c:pt idx="471">
                  <c:v>7.5726066542994364</c:v>
                </c:pt>
                <c:pt idx="472">
                  <c:v>7.5731423685849268</c:v>
                </c:pt>
                <c:pt idx="473">
                  <c:v>7.5731423685849268</c:v>
                </c:pt>
                <c:pt idx="474">
                  <c:v>7.5731423685849268</c:v>
                </c:pt>
                <c:pt idx="475">
                  <c:v>7.5731423685849268</c:v>
                </c:pt>
                <c:pt idx="476">
                  <c:v>7.5731423685849268</c:v>
                </c:pt>
                <c:pt idx="477">
                  <c:v>7.5731423685849819</c:v>
                </c:pt>
                <c:pt idx="478">
                  <c:v>7.5744083236422313</c:v>
                </c:pt>
                <c:pt idx="479">
                  <c:v>7.5778462685857555</c:v>
                </c:pt>
                <c:pt idx="480">
                  <c:v>7.586038568585435</c:v>
                </c:pt>
                <c:pt idx="481">
                  <c:v>7.6016356685849615</c:v>
                </c:pt>
                <c:pt idx="482">
                  <c:v>7.6115401463628274</c:v>
                </c:pt>
                <c:pt idx="483">
                  <c:v>7.6172989685858408</c:v>
                </c:pt>
                <c:pt idx="484">
                  <c:v>7.619314368585334</c:v>
                </c:pt>
                <c:pt idx="485">
                  <c:v>7.6243856685853277</c:v>
                </c:pt>
                <c:pt idx="486">
                  <c:v>7.6339139475326325</c:v>
                </c:pt>
                <c:pt idx="487">
                  <c:v>7.6376523685851367</c:v>
                </c:pt>
                <c:pt idx="488">
                  <c:v>7.6376523685850213</c:v>
                </c:pt>
                <c:pt idx="489">
                  <c:v>7.6386133685848714</c:v>
                </c:pt>
                <c:pt idx="490">
                  <c:v>7.6377155685859277</c:v>
                </c:pt>
                <c:pt idx="491">
                  <c:v>7.6370849685851674</c:v>
                </c:pt>
                <c:pt idx="492">
                  <c:v>7.6350671685859322</c:v>
                </c:pt>
                <c:pt idx="493">
                  <c:v>7.6322920237584686</c:v>
                </c:pt>
                <c:pt idx="494">
                  <c:v>7.6314234212172369</c:v>
                </c:pt>
                <c:pt idx="495">
                  <c:v>7.6314356685852669</c:v>
                </c:pt>
                <c:pt idx="496">
                  <c:v>7.6319000685862317</c:v>
                </c:pt>
                <c:pt idx="497">
                  <c:v>7.6394566685846303</c:v>
                </c:pt>
                <c:pt idx="498">
                  <c:v>7.6396435685854964</c:v>
                </c:pt>
                <c:pt idx="499">
                  <c:v>7.6391853685852418</c:v>
                </c:pt>
                <c:pt idx="500">
                  <c:v>7.6376689277248184</c:v>
                </c:pt>
                <c:pt idx="501">
                  <c:v>7.6376523685850781</c:v>
                </c:pt>
                <c:pt idx="502">
                  <c:v>7.6376523685852478</c:v>
                </c:pt>
                <c:pt idx="503">
                  <c:v>7.6377699547922067</c:v>
                </c:pt>
                <c:pt idx="504">
                  <c:v>7.6377823685852606</c:v>
                </c:pt>
                <c:pt idx="505">
                  <c:v>7.636452368584699</c:v>
                </c:pt>
                <c:pt idx="506">
                  <c:v>7.6339908685848865</c:v>
                </c:pt>
                <c:pt idx="507">
                  <c:v>7.6207354455085135</c:v>
                </c:pt>
                <c:pt idx="508">
                  <c:v>7.610462268585378</c:v>
                </c:pt>
                <c:pt idx="509">
                  <c:v>7.6018338685850733</c:v>
                </c:pt>
                <c:pt idx="510">
                  <c:v>7.593715095858002</c:v>
                </c:pt>
                <c:pt idx="511">
                  <c:v>7.5917188201987216</c:v>
                </c:pt>
                <c:pt idx="512">
                  <c:v>7.5916223685862425</c:v>
                </c:pt>
                <c:pt idx="513">
                  <c:v>7.5916363685859221</c:v>
                </c:pt>
                <c:pt idx="514">
                  <c:v>7.591662368585915</c:v>
                </c:pt>
                <c:pt idx="515">
                  <c:v>7.591662368585915</c:v>
                </c:pt>
                <c:pt idx="516">
                  <c:v>7.5914535685858615</c:v>
                </c:pt>
                <c:pt idx="517">
                  <c:v>7.587880247374029</c:v>
                </c:pt>
                <c:pt idx="518">
                  <c:v>7.5878823685860777</c:v>
                </c:pt>
                <c:pt idx="519">
                  <c:v>7.5878750100947201</c:v>
                </c:pt>
                <c:pt idx="520">
                  <c:v>7.5851023685854226</c:v>
                </c:pt>
                <c:pt idx="521">
                  <c:v>7.5851145685846406</c:v>
                </c:pt>
                <c:pt idx="522">
                  <c:v>7.584713768585301</c:v>
                </c:pt>
                <c:pt idx="523">
                  <c:v>7.5832723685862362</c:v>
                </c:pt>
                <c:pt idx="524">
                  <c:v>7.5832723685861234</c:v>
                </c:pt>
                <c:pt idx="525">
                  <c:v>7.5832561685859465</c:v>
                </c:pt>
                <c:pt idx="526">
                  <c:v>7.5847073685853399</c:v>
                </c:pt>
                <c:pt idx="527">
                  <c:v>7.5856823685854362</c:v>
                </c:pt>
                <c:pt idx="528">
                  <c:v>7.5876223685854285</c:v>
                </c:pt>
                <c:pt idx="529">
                  <c:v>7.5876223685861106</c:v>
                </c:pt>
                <c:pt idx="530">
                  <c:v>7.5878473685853702</c:v>
                </c:pt>
                <c:pt idx="531">
                  <c:v>7.5967153894187174</c:v>
                </c:pt>
                <c:pt idx="532">
                  <c:v>7.6033563269192097</c:v>
                </c:pt>
                <c:pt idx="533">
                  <c:v>7.6093346685850758</c:v>
                </c:pt>
                <c:pt idx="534">
                  <c:v>7.6109121685855818</c:v>
                </c:pt>
                <c:pt idx="535">
                  <c:v>7.6119046266504258</c:v>
                </c:pt>
                <c:pt idx="536">
                  <c:v>7.6091167082074778</c:v>
                </c:pt>
                <c:pt idx="537">
                  <c:v>7.6090935930753432</c:v>
                </c:pt>
                <c:pt idx="538">
                  <c:v>7.6091232685852894</c:v>
                </c:pt>
                <c:pt idx="539">
                  <c:v>7.6037300685849365</c:v>
                </c:pt>
                <c:pt idx="540">
                  <c:v>7.6021023685850766</c:v>
                </c:pt>
                <c:pt idx="541">
                  <c:v>7.5983914685849783</c:v>
                </c:pt>
                <c:pt idx="542">
                  <c:v>7.5957553685849017</c:v>
                </c:pt>
                <c:pt idx="543">
                  <c:v>7.5956880828717477</c:v>
                </c:pt>
                <c:pt idx="544">
                  <c:v>7.5900539902073234</c:v>
                </c:pt>
                <c:pt idx="545">
                  <c:v>7.5911369685859533</c:v>
                </c:pt>
                <c:pt idx="546">
                  <c:v>7.5936423685852361</c:v>
                </c:pt>
                <c:pt idx="547">
                  <c:v>7.6017939685858238</c:v>
                </c:pt>
                <c:pt idx="548">
                  <c:v>7.6063237971570894</c:v>
                </c:pt>
                <c:pt idx="549">
                  <c:v>7.6243893685861632</c:v>
                </c:pt>
                <c:pt idx="550">
                  <c:v>7.634447168585508</c:v>
                </c:pt>
                <c:pt idx="551">
                  <c:v>7.6453111857901082</c:v>
                </c:pt>
                <c:pt idx="552">
                  <c:v>7.6971934030681979</c:v>
                </c:pt>
                <c:pt idx="553">
                  <c:v>7.7047342053196095</c:v>
                </c:pt>
                <c:pt idx="554">
                  <c:v>7.7142907685852276</c:v>
                </c:pt>
                <c:pt idx="555">
                  <c:v>7.7277547685846013</c:v>
                </c:pt>
                <c:pt idx="556">
                  <c:v>7.7279259685854047</c:v>
                </c:pt>
                <c:pt idx="557">
                  <c:v>7.7278571685860813</c:v>
                </c:pt>
                <c:pt idx="558">
                  <c:v>7.7294318635354227</c:v>
                </c:pt>
                <c:pt idx="559">
                  <c:v>7.7296223685858223</c:v>
                </c:pt>
                <c:pt idx="560">
                  <c:v>7.7430140857577072</c:v>
                </c:pt>
                <c:pt idx="561">
                  <c:v>7.7428961685850055</c:v>
                </c:pt>
                <c:pt idx="562">
                  <c:v>7.7428292685849112</c:v>
                </c:pt>
                <c:pt idx="563">
                  <c:v>7.7428223685846707</c:v>
                </c:pt>
                <c:pt idx="564">
                  <c:v>7.742822368584612</c:v>
                </c:pt>
                <c:pt idx="565">
                  <c:v>7.7428524685858076</c:v>
                </c:pt>
                <c:pt idx="566">
                  <c:v>7.7429538903245572</c:v>
                </c:pt>
                <c:pt idx="567">
                  <c:v>7.7445923685860532</c:v>
                </c:pt>
                <c:pt idx="568">
                  <c:v>7.7446150216467915</c:v>
                </c:pt>
                <c:pt idx="569">
                  <c:v>7.7446502685860548</c:v>
                </c:pt>
                <c:pt idx="570">
                  <c:v>7.7465223685851043</c:v>
                </c:pt>
                <c:pt idx="571">
                  <c:v>7.7474996685853768</c:v>
                </c:pt>
                <c:pt idx="572">
                  <c:v>7.7486385685855463</c:v>
                </c:pt>
                <c:pt idx="573">
                  <c:v>7.7502333363266995</c:v>
                </c:pt>
                <c:pt idx="574">
                  <c:v>7.7501723685854369</c:v>
                </c:pt>
                <c:pt idx="575">
                  <c:v>7.7634658112082349</c:v>
                </c:pt>
                <c:pt idx="576">
                  <c:v>7.7618331685848307</c:v>
                </c:pt>
                <c:pt idx="577">
                  <c:v>7.7618005685847749</c:v>
                </c:pt>
                <c:pt idx="578">
                  <c:v>7.7634043685855669</c:v>
                </c:pt>
                <c:pt idx="579">
                  <c:v>7.763621914040316</c:v>
                </c:pt>
                <c:pt idx="580">
                  <c:v>7.7635776685858797</c:v>
                </c:pt>
                <c:pt idx="581">
                  <c:v>7.7586447685848885</c:v>
                </c:pt>
                <c:pt idx="582">
                  <c:v>7.7573423685851282</c:v>
                </c:pt>
                <c:pt idx="583">
                  <c:v>7.7566455828711183</c:v>
                </c:pt>
                <c:pt idx="584">
                  <c:v>7.7375170560853359</c:v>
                </c:pt>
                <c:pt idx="585">
                  <c:v>7.7269313685851682</c:v>
                </c:pt>
                <c:pt idx="586">
                  <c:v>7.72354626858505</c:v>
                </c:pt>
                <c:pt idx="587">
                  <c:v>7.7191623685850015</c:v>
                </c:pt>
                <c:pt idx="588">
                  <c:v>7.7174045685855619</c:v>
                </c:pt>
                <c:pt idx="589">
                  <c:v>7.714492368585252</c:v>
                </c:pt>
                <c:pt idx="590">
                  <c:v>7.7136423685858677</c:v>
                </c:pt>
                <c:pt idx="591">
                  <c:v>7.7136587322217594</c:v>
                </c:pt>
                <c:pt idx="592">
                  <c:v>7.7211643975704884</c:v>
                </c:pt>
                <c:pt idx="593">
                  <c:v>7.7195066685852796</c:v>
                </c:pt>
                <c:pt idx="594">
                  <c:v>7.7192923685852435</c:v>
                </c:pt>
                <c:pt idx="595">
                  <c:v>7.7192427767491996</c:v>
                </c:pt>
                <c:pt idx="596">
                  <c:v>7.7192223685861023</c:v>
                </c:pt>
                <c:pt idx="597">
                  <c:v>7.7210430685855869</c:v>
                </c:pt>
                <c:pt idx="598">
                  <c:v>7.721881168585254</c:v>
                </c:pt>
                <c:pt idx="599">
                  <c:v>7.7218298685859956</c:v>
                </c:pt>
                <c:pt idx="600">
                  <c:v>7.7219223685851395</c:v>
                </c:pt>
                <c:pt idx="601">
                  <c:v>7.7352888685861805</c:v>
                </c:pt>
                <c:pt idx="602">
                  <c:v>7.741822368586341</c:v>
                </c:pt>
                <c:pt idx="603">
                  <c:v>7.7529431685847072</c:v>
                </c:pt>
                <c:pt idx="604">
                  <c:v>7.7604018583809999</c:v>
                </c:pt>
                <c:pt idx="605">
                  <c:v>7.762522368584726</c:v>
                </c:pt>
                <c:pt idx="606">
                  <c:v>7.7625375685859783</c:v>
                </c:pt>
                <c:pt idx="607">
                  <c:v>7.7626177685855966</c:v>
                </c:pt>
                <c:pt idx="608">
                  <c:v>7.7626223685855518</c:v>
                </c:pt>
                <c:pt idx="609">
                  <c:v>7.7645523685854512</c:v>
                </c:pt>
                <c:pt idx="610">
                  <c:v>7.7645523685848854</c:v>
                </c:pt>
                <c:pt idx="611">
                  <c:v>7.7645915685857956</c:v>
                </c:pt>
                <c:pt idx="612">
                  <c:v>7.7646223685857887</c:v>
                </c:pt>
                <c:pt idx="613">
                  <c:v>7.7653572685855581</c:v>
                </c:pt>
                <c:pt idx="614">
                  <c:v>7.7691411440959115</c:v>
                </c:pt>
                <c:pt idx="615">
                  <c:v>7.7757791685848083</c:v>
                </c:pt>
                <c:pt idx="616">
                  <c:v>7.780977668584752</c:v>
                </c:pt>
                <c:pt idx="617">
                  <c:v>7.7827014310856413</c:v>
                </c:pt>
                <c:pt idx="618">
                  <c:v>7.7846623685854421</c:v>
                </c:pt>
                <c:pt idx="619">
                  <c:v>7.7846543685856346</c:v>
                </c:pt>
                <c:pt idx="620">
                  <c:v>7.7846623685854421</c:v>
                </c:pt>
                <c:pt idx="621">
                  <c:v>7.7832546685862791</c:v>
                </c:pt>
                <c:pt idx="622">
                  <c:v>7.7790849492308354</c:v>
                </c:pt>
                <c:pt idx="623">
                  <c:v>7.7656061685852489</c:v>
                </c:pt>
                <c:pt idx="624">
                  <c:v>7.7589749685861982</c:v>
                </c:pt>
                <c:pt idx="625">
                  <c:v>7.7589623685862676</c:v>
                </c:pt>
                <c:pt idx="626">
                  <c:v>7.7589549109581082</c:v>
                </c:pt>
                <c:pt idx="627">
                  <c:v>7.7461268130299015</c:v>
                </c:pt>
                <c:pt idx="628">
                  <c:v>7.7416352106904611</c:v>
                </c:pt>
                <c:pt idx="629">
                  <c:v>7.7416223685850287</c:v>
                </c:pt>
                <c:pt idx="630">
                  <c:v>7.7416223685850287</c:v>
                </c:pt>
                <c:pt idx="631">
                  <c:v>7.7392417685851624</c:v>
                </c:pt>
                <c:pt idx="632">
                  <c:v>7.7378723685851725</c:v>
                </c:pt>
                <c:pt idx="633">
                  <c:v>7.7378534685849019</c:v>
                </c:pt>
                <c:pt idx="634">
                  <c:v>7.7384521413122958</c:v>
                </c:pt>
                <c:pt idx="635">
                  <c:v>7.742660849598181</c:v>
                </c:pt>
                <c:pt idx="636">
                  <c:v>7.7637979685855054</c:v>
                </c:pt>
                <c:pt idx="637">
                  <c:v>7.7699186685848218</c:v>
                </c:pt>
                <c:pt idx="638">
                  <c:v>7.7863836685852004</c:v>
                </c:pt>
                <c:pt idx="639">
                  <c:v>7.7887456685849799</c:v>
                </c:pt>
                <c:pt idx="640">
                  <c:v>7.7948268583808851</c:v>
                </c:pt>
                <c:pt idx="641">
                  <c:v>7.797197368585512</c:v>
                </c:pt>
                <c:pt idx="642">
                  <c:v>7.7991127685856565</c:v>
                </c:pt>
                <c:pt idx="643">
                  <c:v>7.7991523685852382</c:v>
                </c:pt>
                <c:pt idx="644">
                  <c:v>7.810991933802951</c:v>
                </c:pt>
                <c:pt idx="645">
                  <c:v>7.8117859685854238</c:v>
                </c:pt>
                <c:pt idx="646">
                  <c:v>7.813254868585954</c:v>
                </c:pt>
                <c:pt idx="647">
                  <c:v>7.8138814162048913</c:v>
                </c:pt>
                <c:pt idx="648">
                  <c:v>7.8155849685857204</c:v>
                </c:pt>
                <c:pt idx="649">
                  <c:v>7.8156647685847389</c:v>
                </c:pt>
                <c:pt idx="650">
                  <c:v>7.8226345685849967</c:v>
                </c:pt>
                <c:pt idx="651">
                  <c:v>7.8300614310855536</c:v>
                </c:pt>
                <c:pt idx="652">
                  <c:v>7.8401796925285385</c:v>
                </c:pt>
                <c:pt idx="653">
                  <c:v>7.8468335026057172</c:v>
                </c:pt>
                <c:pt idx="654">
                  <c:v>7.847322368585095</c:v>
                </c:pt>
                <c:pt idx="655">
                  <c:v>7.8473023685856003</c:v>
                </c:pt>
                <c:pt idx="656">
                  <c:v>7.8473165685850388</c:v>
                </c:pt>
                <c:pt idx="657">
                  <c:v>7.8472847685858476</c:v>
                </c:pt>
                <c:pt idx="658">
                  <c:v>7.8455432776770078</c:v>
                </c:pt>
                <c:pt idx="659">
                  <c:v>7.8455325685862469</c:v>
                </c:pt>
                <c:pt idx="660">
                  <c:v>7.8438393685851917</c:v>
                </c:pt>
                <c:pt idx="661">
                  <c:v>7.8437223685851478</c:v>
                </c:pt>
                <c:pt idx="662">
                  <c:v>7.8435067685853275</c:v>
                </c:pt>
                <c:pt idx="663">
                  <c:v>7.8387232685850705</c:v>
                </c:pt>
                <c:pt idx="664">
                  <c:v>7.8379139685855073</c:v>
                </c:pt>
                <c:pt idx="665">
                  <c:v>7.8379423685854697</c:v>
                </c:pt>
                <c:pt idx="666">
                  <c:v>7.8379423685854697</c:v>
                </c:pt>
                <c:pt idx="667">
                  <c:v>7.8379423685854697</c:v>
                </c:pt>
                <c:pt idx="668">
                  <c:v>7.8335356317441125</c:v>
                </c:pt>
                <c:pt idx="669">
                  <c:v>7.8230648175651938</c:v>
                </c:pt>
                <c:pt idx="670">
                  <c:v>7.8225223685856919</c:v>
                </c:pt>
                <c:pt idx="671">
                  <c:v>7.8225223685857479</c:v>
                </c:pt>
                <c:pt idx="672">
                  <c:v>7.8163544685850868</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7.7748223685858999</c:v>
                </c:pt>
                <c:pt idx="681">
                  <c:v>7.7748223685858999</c:v>
                </c:pt>
                <c:pt idx="682">
                  <c:v>7.7705931849117924</c:v>
                </c:pt>
                <c:pt idx="683">
                  <c:v>7.7690205708321542</c:v>
                </c:pt>
                <c:pt idx="684">
                  <c:v>7.7689423685857957</c:v>
                </c:pt>
                <c:pt idx="685">
                  <c:v>7.7502036384265285</c:v>
                </c:pt>
                <c:pt idx="686">
                  <c:v>7.7451677685850342</c:v>
                </c:pt>
                <c:pt idx="687">
                  <c:v>7.7328649685851616</c:v>
                </c:pt>
                <c:pt idx="688">
                  <c:v>7.7174074706258136</c:v>
                </c:pt>
                <c:pt idx="689">
                  <c:v>7.7106008685855851</c:v>
                </c:pt>
                <c:pt idx="690">
                  <c:v>7.70480606858548</c:v>
                </c:pt>
                <c:pt idx="691">
                  <c:v>7.7032952685853076</c:v>
                </c:pt>
                <c:pt idx="692">
                  <c:v>7.7032324685855116</c:v>
                </c:pt>
                <c:pt idx="693">
                  <c:v>7.7048263685854401</c:v>
                </c:pt>
                <c:pt idx="694">
                  <c:v>7.7123223685852755</c:v>
                </c:pt>
                <c:pt idx="695">
                  <c:v>7.7123223685858999</c:v>
                </c:pt>
                <c:pt idx="696">
                  <c:v>7.7123223685858999</c:v>
                </c:pt>
                <c:pt idx="697">
                  <c:v>7.7123095685856375</c:v>
                </c:pt>
                <c:pt idx="698">
                  <c:v>7.7135302685853278</c:v>
                </c:pt>
                <c:pt idx="699">
                  <c:v>7.7253802685860471</c:v>
                </c:pt>
                <c:pt idx="700">
                  <c:v>7.7281909685853067</c:v>
                </c:pt>
                <c:pt idx="701">
                  <c:v>7.7407600901039642</c:v>
                </c:pt>
                <c:pt idx="702">
                  <c:v>7.7499412106905234</c:v>
                </c:pt>
                <c:pt idx="703">
                  <c:v>7.7571110685860951</c:v>
                </c:pt>
                <c:pt idx="704">
                  <c:v>7.7591237685859493</c:v>
                </c:pt>
                <c:pt idx="705">
                  <c:v>7.7591423685859819</c:v>
                </c:pt>
                <c:pt idx="706">
                  <c:v>7.7591423685859819</c:v>
                </c:pt>
                <c:pt idx="707">
                  <c:v>7.7588891685854957</c:v>
                </c:pt>
                <c:pt idx="708">
                  <c:v>7.7555153685855869</c:v>
                </c:pt>
                <c:pt idx="709">
                  <c:v>7.7543668130304155</c:v>
                </c:pt>
                <c:pt idx="710">
                  <c:v>7.7469559051707666</c:v>
                </c:pt>
                <c:pt idx="711">
                  <c:v>7.7403505685849296</c:v>
                </c:pt>
                <c:pt idx="712">
                  <c:v>7.7327524716775002</c:v>
                </c:pt>
                <c:pt idx="713">
                  <c:v>7.7199558685853278</c:v>
                </c:pt>
                <c:pt idx="714">
                  <c:v>7.6988495685856275</c:v>
                </c:pt>
                <c:pt idx="715">
                  <c:v>7.6930116685852674</c:v>
                </c:pt>
                <c:pt idx="716">
                  <c:v>7.6935029005001212</c:v>
                </c:pt>
                <c:pt idx="717">
                  <c:v>7.7004299028316892</c:v>
                </c:pt>
                <c:pt idx="718">
                  <c:v>7.6874435026054595</c:v>
                </c:pt>
                <c:pt idx="719">
                  <c:v>7.6690755685853667</c:v>
                </c:pt>
                <c:pt idx="720">
                  <c:v>7.65387176858526</c:v>
                </c:pt>
                <c:pt idx="721">
                  <c:v>7.6470991685849992</c:v>
                </c:pt>
                <c:pt idx="722">
                  <c:v>7.6466023685850484</c:v>
                </c:pt>
                <c:pt idx="723">
                  <c:v>7.6466023685850484</c:v>
                </c:pt>
                <c:pt idx="724">
                  <c:v>7.6452076747085727</c:v>
                </c:pt>
                <c:pt idx="725">
                  <c:v>7.6439223685852777</c:v>
                </c:pt>
                <c:pt idx="726">
                  <c:v>7.6393223685856384</c:v>
                </c:pt>
                <c:pt idx="727">
                  <c:v>7.6393089685862066</c:v>
                </c:pt>
                <c:pt idx="728">
                  <c:v>7.6392531685848599</c:v>
                </c:pt>
                <c:pt idx="729">
                  <c:v>7.6390556685858675</c:v>
                </c:pt>
                <c:pt idx="730">
                  <c:v>7.6357471961722059</c:v>
                </c:pt>
                <c:pt idx="731">
                  <c:v>7.6355799685859544</c:v>
                </c:pt>
                <c:pt idx="732">
                  <c:v>7.6355772685860863</c:v>
                </c:pt>
                <c:pt idx="733">
                  <c:v>7.6355872685852653</c:v>
                </c:pt>
                <c:pt idx="734">
                  <c:v>7.6356223685854285</c:v>
                </c:pt>
                <c:pt idx="735">
                  <c:v>7.6355823685858137</c:v>
                </c:pt>
                <c:pt idx="736">
                  <c:v>7.6355823685859825</c:v>
                </c:pt>
                <c:pt idx="737">
                  <c:v>7.6355260420553019</c:v>
                </c:pt>
                <c:pt idx="738">
                  <c:v>7.6367894685854605</c:v>
                </c:pt>
                <c:pt idx="739">
                  <c:v>7.6392223685852674</c:v>
                </c:pt>
                <c:pt idx="740">
                  <c:v>7.6396283685847521</c:v>
                </c:pt>
                <c:pt idx="741">
                  <c:v>7.6452232685859487</c:v>
                </c:pt>
                <c:pt idx="742">
                  <c:v>7.6467823685861305</c:v>
                </c:pt>
                <c:pt idx="743">
                  <c:v>7.646782368585276</c:v>
                </c:pt>
                <c:pt idx="744">
                  <c:v>7.6468423685854665</c:v>
                </c:pt>
                <c:pt idx="745">
                  <c:v>7.6468423685854665</c:v>
                </c:pt>
                <c:pt idx="746">
                  <c:v>7.6468423685854665</c:v>
                </c:pt>
                <c:pt idx="747">
                  <c:v>7.6469087685862407</c:v>
                </c:pt>
                <c:pt idx="748">
                  <c:v>7.6469223685862868</c:v>
                </c:pt>
                <c:pt idx="749">
                  <c:v>7.6470050216460788</c:v>
                </c:pt>
                <c:pt idx="750">
                  <c:v>7.6469773685859757</c:v>
                </c:pt>
                <c:pt idx="751">
                  <c:v>7.6469623685859007</c:v>
                </c:pt>
                <c:pt idx="752">
                  <c:v>7.6469623685855606</c:v>
                </c:pt>
                <c:pt idx="753">
                  <c:v>7.6469623685854469</c:v>
                </c:pt>
                <c:pt idx="754">
                  <c:v>7.6469617685859372</c:v>
                </c:pt>
                <c:pt idx="755">
                  <c:v>7.6469023685848612</c:v>
                </c:pt>
                <c:pt idx="756">
                  <c:v>7.6469023685848612</c:v>
                </c:pt>
                <c:pt idx="757">
                  <c:v>7.6469383685859613</c:v>
                </c:pt>
                <c:pt idx="758">
                  <c:v>7.6469623685859007</c:v>
                </c:pt>
                <c:pt idx="759">
                  <c:v>7.6469240352528942</c:v>
                </c:pt>
                <c:pt idx="760">
                  <c:v>7.6469223685860594</c:v>
                </c:pt>
                <c:pt idx="761">
                  <c:v>7.6468826778633012</c:v>
                </c:pt>
                <c:pt idx="762">
                  <c:v>7.6468462685856604</c:v>
                </c:pt>
                <c:pt idx="763">
                  <c:v>7.6468223685858003</c:v>
                </c:pt>
                <c:pt idx="764">
                  <c:v>7.6468223685858003</c:v>
                </c:pt>
                <c:pt idx="765">
                  <c:v>7.6468435685853375</c:v>
                </c:pt>
                <c:pt idx="766">
                  <c:v>7.6469023685848612</c:v>
                </c:pt>
                <c:pt idx="767">
                  <c:v>7.6468986951154108</c:v>
                </c:pt>
                <c:pt idx="768">
                  <c:v>7.6469023685854278</c:v>
                </c:pt>
                <c:pt idx="769">
                  <c:v>7.6469023685853141</c:v>
                </c:pt>
                <c:pt idx="770">
                  <c:v>7.6469023685848612</c:v>
                </c:pt>
                <c:pt idx="771">
                  <c:v>7.6468852685852191</c:v>
                </c:pt>
                <c:pt idx="772">
                  <c:v>7.646872368584992</c:v>
                </c:pt>
                <c:pt idx="773">
                  <c:v>7.6464047397191308</c:v>
                </c:pt>
                <c:pt idx="774">
                  <c:v>7.6449823685852705</c:v>
                </c:pt>
                <c:pt idx="775">
                  <c:v>7.6449823685852705</c:v>
                </c:pt>
                <c:pt idx="776">
                  <c:v>7.6449823685852705</c:v>
                </c:pt>
                <c:pt idx="777">
                  <c:v>7.6449823685854401</c:v>
                </c:pt>
                <c:pt idx="778">
                  <c:v>7.6449823685852705</c:v>
                </c:pt>
                <c:pt idx="779">
                  <c:v>7.6449823685852705</c:v>
                </c:pt>
                <c:pt idx="780">
                  <c:v>7.6449823685852705</c:v>
                </c:pt>
                <c:pt idx="781">
                  <c:v>7.6449823685852705</c:v>
                </c:pt>
                <c:pt idx="782">
                  <c:v>7.6449823685852705</c:v>
                </c:pt>
                <c:pt idx="783">
                  <c:v>7.6449823685852705</c:v>
                </c:pt>
                <c:pt idx="784">
                  <c:v>7.6449823685852705</c:v>
                </c:pt>
                <c:pt idx="785">
                  <c:v>7.6449583685855593</c:v>
                </c:pt>
                <c:pt idx="786">
                  <c:v>7.6450195685849396</c:v>
                </c:pt>
                <c:pt idx="787">
                  <c:v>7.6450223685849465</c:v>
                </c:pt>
                <c:pt idx="788">
                  <c:v>7.6450223685849465</c:v>
                </c:pt>
                <c:pt idx="789">
                  <c:v>7.6450223685849465</c:v>
                </c:pt>
                <c:pt idx="790">
                  <c:v>7.6450223685849465</c:v>
                </c:pt>
                <c:pt idx="791">
                  <c:v>7.6450223685849465</c:v>
                </c:pt>
                <c:pt idx="792">
                  <c:v>7.6450223685849465</c:v>
                </c:pt>
                <c:pt idx="793">
                  <c:v>7.6450223685851721</c:v>
                </c:pt>
                <c:pt idx="794">
                  <c:v>7.6450223685849465</c:v>
                </c:pt>
                <c:pt idx="795">
                  <c:v>7.6450223685849465</c:v>
                </c:pt>
                <c:pt idx="796">
                  <c:v>7.6450223685849465</c:v>
                </c:pt>
                <c:pt idx="797">
                  <c:v>7.6450223685849465</c:v>
                </c:pt>
                <c:pt idx="798">
                  <c:v>7.6450551685858956</c:v>
                </c:pt>
                <c:pt idx="799">
                  <c:v>7.6450723685858417</c:v>
                </c:pt>
                <c:pt idx="800">
                  <c:v>7.6450723685858977</c:v>
                </c:pt>
                <c:pt idx="801">
                  <c:v>7.6450723685855566</c:v>
                </c:pt>
                <c:pt idx="802">
                  <c:v>7.6451223685853744</c:v>
                </c:pt>
                <c:pt idx="803">
                  <c:v>7.6451223685853744</c:v>
                </c:pt>
                <c:pt idx="804">
                  <c:v>7.6451223685853744</c:v>
                </c:pt>
                <c:pt idx="805">
                  <c:v>7.6451223685853744</c:v>
                </c:pt>
                <c:pt idx="806">
                  <c:v>7.6451223685853744</c:v>
                </c:pt>
                <c:pt idx="807">
                  <c:v>7.6451223685853744</c:v>
                </c:pt>
                <c:pt idx="808">
                  <c:v>7.6451623685853303</c:v>
                </c:pt>
                <c:pt idx="809">
                  <c:v>7.6451623685850461</c:v>
                </c:pt>
                <c:pt idx="810">
                  <c:v>7.6451623685850461</c:v>
                </c:pt>
                <c:pt idx="811">
                  <c:v>7.6451623685850461</c:v>
                </c:pt>
                <c:pt idx="812">
                  <c:v>7.6451623685850461</c:v>
                </c:pt>
                <c:pt idx="813">
                  <c:v>7.6451623685850461</c:v>
                </c:pt>
                <c:pt idx="814">
                  <c:v>7.6451623685850461</c:v>
                </c:pt>
                <c:pt idx="815">
                  <c:v>7.6451623685849892</c:v>
                </c:pt>
                <c:pt idx="816">
                  <c:v>7.6451223685853744</c:v>
                </c:pt>
                <c:pt idx="817">
                  <c:v>7.6451223685853744</c:v>
                </c:pt>
                <c:pt idx="818">
                  <c:v>7.6451223685853744</c:v>
                </c:pt>
                <c:pt idx="819">
                  <c:v>7.6451223685853744</c:v>
                </c:pt>
                <c:pt idx="820">
                  <c:v>7.6451223685853744</c:v>
                </c:pt>
                <c:pt idx="821">
                  <c:v>7.6451223685853744</c:v>
                </c:pt>
                <c:pt idx="822">
                  <c:v>7.6451223685853744</c:v>
                </c:pt>
                <c:pt idx="823">
                  <c:v>7.6450962816292787</c:v>
                </c:pt>
                <c:pt idx="824">
                  <c:v>7.645072368585728</c:v>
                </c:pt>
                <c:pt idx="825">
                  <c:v>7.6450723685858417</c:v>
                </c:pt>
                <c:pt idx="826">
                  <c:v>7.6450723685858417</c:v>
                </c:pt>
                <c:pt idx="827">
                  <c:v>7.645072368585728</c:v>
                </c:pt>
                <c:pt idx="828">
                  <c:v>7.6450723685858417</c:v>
                </c:pt>
                <c:pt idx="829">
                  <c:v>7.6450723685858417</c:v>
                </c:pt>
                <c:pt idx="830">
                  <c:v>7.6450723685858417</c:v>
                </c:pt>
                <c:pt idx="831">
                  <c:v>7.6450723685858417</c:v>
                </c:pt>
                <c:pt idx="832">
                  <c:v>7.6450723685854998</c:v>
                </c:pt>
                <c:pt idx="833">
                  <c:v>7.6451179935853713</c:v>
                </c:pt>
                <c:pt idx="834">
                  <c:v>7.6451068366707879</c:v>
                </c:pt>
                <c:pt idx="835">
                  <c:v>7.645102368585766</c:v>
                </c:pt>
                <c:pt idx="836">
                  <c:v>7.645102368585766</c:v>
                </c:pt>
                <c:pt idx="837">
                  <c:v>7.645116968585465</c:v>
                </c:pt>
                <c:pt idx="838">
                  <c:v>7.6451223685853744</c:v>
                </c:pt>
                <c:pt idx="839">
                  <c:v>7.6451223685853744</c:v>
                </c:pt>
                <c:pt idx="840">
                  <c:v>7.6450825248354706</c:v>
                </c:pt>
                <c:pt idx="841">
                  <c:v>7.6450723685854438</c:v>
                </c:pt>
                <c:pt idx="842">
                  <c:v>7.6450723685858417</c:v>
                </c:pt>
                <c:pt idx="843">
                  <c:v>7.6450723685858417</c:v>
                </c:pt>
                <c:pt idx="844">
                  <c:v>7.6484240685850979</c:v>
                </c:pt>
                <c:pt idx="845">
                  <c:v>7.6488823685851468</c:v>
                </c:pt>
                <c:pt idx="846">
                  <c:v>7.6488823685851468</c:v>
                </c:pt>
                <c:pt idx="847">
                  <c:v>7.64933144075043</c:v>
                </c:pt>
                <c:pt idx="848">
                  <c:v>7.6508223685859882</c:v>
                </c:pt>
                <c:pt idx="849">
                  <c:v>7.6508223685851942</c:v>
                </c:pt>
                <c:pt idx="850">
                  <c:v>7.6507450352518873</c:v>
                </c:pt>
                <c:pt idx="851">
                  <c:v>7.6563122675751867</c:v>
                </c:pt>
                <c:pt idx="852">
                  <c:v>7.657222368585292</c:v>
                </c:pt>
                <c:pt idx="853">
                  <c:v>7.6599663685858106</c:v>
                </c:pt>
                <c:pt idx="854">
                  <c:v>7.6625783889930545</c:v>
                </c:pt>
                <c:pt idx="855">
                  <c:v>7.6647437685857209</c:v>
                </c:pt>
                <c:pt idx="856">
                  <c:v>7.6671223685859324</c:v>
                </c:pt>
                <c:pt idx="857">
                  <c:v>7.6671223685859324</c:v>
                </c:pt>
                <c:pt idx="858">
                  <c:v>7.6671223685858756</c:v>
                </c:pt>
                <c:pt idx="859">
                  <c:v>7.6750897435850476</c:v>
                </c:pt>
                <c:pt idx="860">
                  <c:v>7.6807432106904372</c:v>
                </c:pt>
                <c:pt idx="861">
                  <c:v>7.683462368585209</c:v>
                </c:pt>
                <c:pt idx="862">
                  <c:v>7.683462368585209</c:v>
                </c:pt>
                <c:pt idx="863">
                  <c:v>7.6878211685856979</c:v>
                </c:pt>
                <c:pt idx="864">
                  <c:v>7.6924923685854871</c:v>
                </c:pt>
                <c:pt idx="865">
                  <c:v>7.6924923685854871</c:v>
                </c:pt>
                <c:pt idx="866">
                  <c:v>7.6924923685854871</c:v>
                </c:pt>
                <c:pt idx="867">
                  <c:v>7.6975773685845867</c:v>
                </c:pt>
                <c:pt idx="868">
                  <c:v>7.7043273685859059</c:v>
                </c:pt>
                <c:pt idx="869">
                  <c:v>7.7075723685858417</c:v>
                </c:pt>
                <c:pt idx="870">
                  <c:v>7.7105679685860888</c:v>
                </c:pt>
                <c:pt idx="871">
                  <c:v>7.7114523685859364</c:v>
                </c:pt>
                <c:pt idx="872">
                  <c:v>7.7118035026064291</c:v>
                </c:pt>
                <c:pt idx="873">
                  <c:v>7.7140723685858577</c:v>
                </c:pt>
                <c:pt idx="874">
                  <c:v>7.723162368585589</c:v>
                </c:pt>
                <c:pt idx="875">
                  <c:v>7.723162368585589</c:v>
                </c:pt>
                <c:pt idx="876">
                  <c:v>7.723162368585589</c:v>
                </c:pt>
                <c:pt idx="877">
                  <c:v>7.723162368585589</c:v>
                </c:pt>
                <c:pt idx="878">
                  <c:v>7.7249027685860039</c:v>
                </c:pt>
                <c:pt idx="879">
                  <c:v>7.7277223685860132</c:v>
                </c:pt>
                <c:pt idx="880">
                  <c:v>7.7277223685860132</c:v>
                </c:pt>
                <c:pt idx="881">
                  <c:v>7.7277097685857381</c:v>
                </c:pt>
                <c:pt idx="882">
                  <c:v>7.7276523685853942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7.7315628231309166</c:v>
                </c:pt>
                <c:pt idx="892">
                  <c:v>7.7316823685854512</c:v>
                </c:pt>
                <c:pt idx="893">
                  <c:v>7.7316823685851119</c:v>
                </c:pt>
                <c:pt idx="894">
                  <c:v>7.7316823685851119</c:v>
                </c:pt>
                <c:pt idx="895">
                  <c:v>7.7316517685856798</c:v>
                </c:pt>
                <c:pt idx="896">
                  <c:v>7.7316523685857561</c:v>
                </c:pt>
                <c:pt idx="897">
                  <c:v>7.7316393788945721</c:v>
                </c:pt>
                <c:pt idx="898">
                  <c:v>7.7315923685845434</c:v>
                </c:pt>
                <c:pt idx="899">
                  <c:v>7.7315923685845434</c:v>
                </c:pt>
                <c:pt idx="900">
                  <c:v>7.7315923685854511</c:v>
                </c:pt>
                <c:pt idx="901">
                  <c:v>7.7315923685854511</c:v>
                </c:pt>
                <c:pt idx="902">
                  <c:v>7.7315923685845434</c:v>
                </c:pt>
                <c:pt idx="903">
                  <c:v>7.7310890685846694</c:v>
                </c:pt>
                <c:pt idx="904">
                  <c:v>7.7279461830182896</c:v>
                </c:pt>
                <c:pt idx="905">
                  <c:v>7.7184133685853578</c:v>
                </c:pt>
                <c:pt idx="906">
                  <c:v>7.7117823685856735</c:v>
                </c:pt>
                <c:pt idx="907">
                  <c:v>7.7117823685856735</c:v>
                </c:pt>
                <c:pt idx="908">
                  <c:v>7.7117823685856166</c:v>
                </c:pt>
                <c:pt idx="909">
                  <c:v>7.7117359732365145</c:v>
                </c:pt>
                <c:pt idx="910">
                  <c:v>7.7118150685859748</c:v>
                </c:pt>
                <c:pt idx="911">
                  <c:v>7.7126829685855798</c:v>
                </c:pt>
                <c:pt idx="912">
                  <c:v>7.7138023685855757</c:v>
                </c:pt>
                <c:pt idx="913">
                  <c:v>7.7138023685855757</c:v>
                </c:pt>
                <c:pt idx="914">
                  <c:v>7.7141822685853292</c:v>
                </c:pt>
                <c:pt idx="915">
                  <c:v>7.7207903067297945</c:v>
                </c:pt>
                <c:pt idx="916">
                  <c:v>7.7211523685854342</c:v>
                </c:pt>
                <c:pt idx="917">
                  <c:v>7.7215112057948705</c:v>
                </c:pt>
                <c:pt idx="918">
                  <c:v>7.7321423685854835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7.7368723685852512</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7.7388523685857091</c:v>
                </c:pt>
                <c:pt idx="936">
                  <c:v>7.7405623685854295</c:v>
                </c:pt>
                <c:pt idx="937">
                  <c:v>7.7413237685853034</c:v>
                </c:pt>
                <c:pt idx="938">
                  <c:v>7.744946168584832</c:v>
                </c:pt>
                <c:pt idx="939">
                  <c:v>7.7469779685850551</c:v>
                </c:pt>
                <c:pt idx="940">
                  <c:v>7.7479584685851375</c:v>
                </c:pt>
                <c:pt idx="941">
                  <c:v>7.7478523685848728</c:v>
                </c:pt>
                <c:pt idx="942">
                  <c:v>7.7478523685848728</c:v>
                </c:pt>
                <c:pt idx="943">
                  <c:v>7.7481484724816765</c:v>
                </c:pt>
                <c:pt idx="944">
                  <c:v>7.7618023685847266</c:v>
                </c:pt>
                <c:pt idx="945">
                  <c:v>7.7618023685847266</c:v>
                </c:pt>
                <c:pt idx="946">
                  <c:v>7.7618023685847266</c:v>
                </c:pt>
                <c:pt idx="947">
                  <c:v>7.7618023685847266</c:v>
                </c:pt>
                <c:pt idx="948">
                  <c:v>7.7618023685847266</c:v>
                </c:pt>
                <c:pt idx="949">
                  <c:v>7.7713709685853729</c:v>
                </c:pt>
                <c:pt idx="950">
                  <c:v>7.7933414685854387</c:v>
                </c:pt>
                <c:pt idx="951">
                  <c:v>7.8024577685854517</c:v>
                </c:pt>
                <c:pt idx="952">
                  <c:v>7.8043882509384837</c:v>
                </c:pt>
                <c:pt idx="953">
                  <c:v>7.8082523685857392</c:v>
                </c:pt>
                <c:pt idx="954">
                  <c:v>7.8082523685859098</c:v>
                </c:pt>
                <c:pt idx="955">
                  <c:v>7.8087729685855845</c:v>
                </c:pt>
                <c:pt idx="956">
                  <c:v>7.8175671685852537</c:v>
                </c:pt>
                <c:pt idx="957">
                  <c:v>7.8209423685856461</c:v>
                </c:pt>
                <c:pt idx="958">
                  <c:v>7.8209423685856461</c:v>
                </c:pt>
                <c:pt idx="959">
                  <c:v>7.8209423685856461</c:v>
                </c:pt>
                <c:pt idx="960">
                  <c:v>7.8209535224315365</c:v>
                </c:pt>
                <c:pt idx="961">
                  <c:v>7.8310441867670466</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7.8407794819878109</c:v>
                </c:pt>
                <c:pt idx="971">
                  <c:v>7.8429822685855113</c:v>
                </c:pt>
                <c:pt idx="972">
                  <c:v>7.8429823685854769</c:v>
                </c:pt>
                <c:pt idx="973">
                  <c:v>7.8461231685861463</c:v>
                </c:pt>
                <c:pt idx="974">
                  <c:v>7.8484967685853473</c:v>
                </c:pt>
                <c:pt idx="975">
                  <c:v>7.8493223685854465</c:v>
                </c:pt>
                <c:pt idx="976">
                  <c:v>7.8509813159539714</c:v>
                </c:pt>
                <c:pt idx="977">
                  <c:v>7.8628590352521002</c:v>
                </c:pt>
                <c:pt idx="978">
                  <c:v>7.862822368585638</c:v>
                </c:pt>
                <c:pt idx="979">
                  <c:v>7.862822368585638</c:v>
                </c:pt>
                <c:pt idx="980">
                  <c:v>7.862822368585638</c:v>
                </c:pt>
                <c:pt idx="981">
                  <c:v>7.862822368585638</c:v>
                </c:pt>
                <c:pt idx="982">
                  <c:v>7.862822368585638</c:v>
                </c:pt>
                <c:pt idx="983">
                  <c:v>7.8657673685850797</c:v>
                </c:pt>
                <c:pt idx="984">
                  <c:v>7.866622368585082</c:v>
                </c:pt>
                <c:pt idx="985">
                  <c:v>7.866542368585284</c:v>
                </c:pt>
                <c:pt idx="986">
                  <c:v>7.8665423685861375</c:v>
                </c:pt>
                <c:pt idx="987">
                  <c:v>7.8665423685861375</c:v>
                </c:pt>
                <c:pt idx="988">
                  <c:v>7.8665423685861375</c:v>
                </c:pt>
                <c:pt idx="989">
                  <c:v>7.8665423685860798</c:v>
                </c:pt>
                <c:pt idx="990">
                  <c:v>7.8665423685861375</c:v>
                </c:pt>
                <c:pt idx="991">
                  <c:v>7.8672318685850193</c:v>
                </c:pt>
                <c:pt idx="992">
                  <c:v>7.8698479935857364</c:v>
                </c:pt>
                <c:pt idx="993">
                  <c:v>7.8704723685857072</c:v>
                </c:pt>
                <c:pt idx="994">
                  <c:v>7.8704723685857072</c:v>
                </c:pt>
                <c:pt idx="995">
                  <c:v>7.8704723685857072</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7.8805453685859677</c:v>
                </c:pt>
                <c:pt idx="1004">
                  <c:v>7.8805423685859761</c:v>
                </c:pt>
                <c:pt idx="1005">
                  <c:v>7.8805423685859761</c:v>
                </c:pt>
                <c:pt idx="1006">
                  <c:v>7.8805297685861007</c:v>
                </c:pt>
                <c:pt idx="1007">
                  <c:v>7.8805223685859698</c:v>
                </c:pt>
                <c:pt idx="1008">
                  <c:v>7.8805223685857992</c:v>
                </c:pt>
                <c:pt idx="1009">
                  <c:v>7.8805223685853445</c:v>
                </c:pt>
                <c:pt idx="1010">
                  <c:v>7.8805573685857677</c:v>
                </c:pt>
                <c:pt idx="1011">
                  <c:v>7.8805223685859698</c:v>
                </c:pt>
                <c:pt idx="1012">
                  <c:v>7.8805223685859698</c:v>
                </c:pt>
                <c:pt idx="1013">
                  <c:v>7.8805223685859698</c:v>
                </c:pt>
                <c:pt idx="1014">
                  <c:v>7.8805223685859698</c:v>
                </c:pt>
                <c:pt idx="1015">
                  <c:v>7.8805223685859698</c:v>
                </c:pt>
                <c:pt idx="1016">
                  <c:v>7.8805231685855812</c:v>
                </c:pt>
                <c:pt idx="1017">
                  <c:v>7.8805423685854645</c:v>
                </c:pt>
                <c:pt idx="1018">
                  <c:v>7.8805423685859761</c:v>
                </c:pt>
                <c:pt idx="1019">
                  <c:v>7.8805423685859761</c:v>
                </c:pt>
                <c:pt idx="1020">
                  <c:v>7.8805423685859761</c:v>
                </c:pt>
                <c:pt idx="1021">
                  <c:v>7.8805369685861262</c:v>
                </c:pt>
                <c:pt idx="1022">
                  <c:v>7.8805903685849454</c:v>
                </c:pt>
                <c:pt idx="1023">
                  <c:v>7.8806223685849233</c:v>
                </c:pt>
                <c:pt idx="1024">
                  <c:v>7.8806223685849233</c:v>
                </c:pt>
                <c:pt idx="1025">
                  <c:v>7.8806223685854899</c:v>
                </c:pt>
                <c:pt idx="1026">
                  <c:v>7.8850923685850045</c:v>
                </c:pt>
                <c:pt idx="1027">
                  <c:v>7.8850923685848926</c:v>
                </c:pt>
                <c:pt idx="1028">
                  <c:v>7.8850923685848926</c:v>
                </c:pt>
                <c:pt idx="1029">
                  <c:v>7.8850923685848926</c:v>
                </c:pt>
                <c:pt idx="1030">
                  <c:v>7.8850923685848926</c:v>
                </c:pt>
                <c:pt idx="1031">
                  <c:v>7.8850923685848926</c:v>
                </c:pt>
                <c:pt idx="1032">
                  <c:v>7.8850923685855161</c:v>
                </c:pt>
                <c:pt idx="1033">
                  <c:v>7.874222368585448</c:v>
                </c:pt>
                <c:pt idx="1034">
                  <c:v>7.874222368585734</c:v>
                </c:pt>
                <c:pt idx="1035">
                  <c:v>7.874222368585734</c:v>
                </c:pt>
                <c:pt idx="1036">
                  <c:v>7.874222368585734</c:v>
                </c:pt>
                <c:pt idx="1037">
                  <c:v>7.8734596685856815</c:v>
                </c:pt>
                <c:pt idx="1038">
                  <c:v>7.8715223685850475</c:v>
                </c:pt>
                <c:pt idx="1039">
                  <c:v>7.8702080828713461</c:v>
                </c:pt>
                <c:pt idx="1040">
                  <c:v>7.8695223685856615</c:v>
                </c:pt>
                <c:pt idx="1041">
                  <c:v>7.8695223685852067</c:v>
                </c:pt>
                <c:pt idx="1042">
                  <c:v>7.8695223685852067</c:v>
                </c:pt>
                <c:pt idx="1043">
                  <c:v>7.8695223685852067</c:v>
                </c:pt>
                <c:pt idx="1044">
                  <c:v>7.8695223685852067</c:v>
                </c:pt>
                <c:pt idx="1045">
                  <c:v>7.8695223685852067</c:v>
                </c:pt>
                <c:pt idx="1046">
                  <c:v>7.8695223685852067</c:v>
                </c:pt>
                <c:pt idx="1047">
                  <c:v>7.8695223685852067</c:v>
                </c:pt>
                <c:pt idx="1048">
                  <c:v>7.8695223685855478</c:v>
                </c:pt>
                <c:pt idx="1049">
                  <c:v>7.8807888391739445</c:v>
                </c:pt>
                <c:pt idx="1050">
                  <c:v>7.8842177685857102</c:v>
                </c:pt>
                <c:pt idx="1051">
                  <c:v>7.8965632019187098</c:v>
                </c:pt>
                <c:pt idx="1052">
                  <c:v>7.9024923685849018</c:v>
                </c:pt>
                <c:pt idx="1053">
                  <c:v>7.9024923685849018</c:v>
                </c:pt>
                <c:pt idx="1054">
                  <c:v>7.9024923685849018</c:v>
                </c:pt>
                <c:pt idx="1055">
                  <c:v>7.9024923685849018</c:v>
                </c:pt>
                <c:pt idx="1056">
                  <c:v>7.904363605699376</c:v>
                </c:pt>
                <c:pt idx="1057">
                  <c:v>7.9044223685853146</c:v>
                </c:pt>
                <c:pt idx="1058">
                  <c:v>7.9044223685859958</c:v>
                </c:pt>
                <c:pt idx="1059">
                  <c:v>7.9044012685852296</c:v>
                </c:pt>
                <c:pt idx="1060">
                  <c:v>7.9066525685847893</c:v>
                </c:pt>
                <c:pt idx="1061">
                  <c:v>7.9081223685850688</c:v>
                </c:pt>
                <c:pt idx="1062">
                  <c:v>7.9081223685852375</c:v>
                </c:pt>
                <c:pt idx="1063">
                  <c:v>7.9081223685850688</c:v>
                </c:pt>
                <c:pt idx="1064">
                  <c:v>7.9081223685850688</c:v>
                </c:pt>
                <c:pt idx="1065">
                  <c:v>7.9081223685855235</c:v>
                </c:pt>
                <c:pt idx="1066">
                  <c:v>7.9081520828709859</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7.9081623685852502</c:v>
                </c:pt>
                <c:pt idx="1091">
                  <c:v>7.9082223685854416</c:v>
                </c:pt>
                <c:pt idx="1092">
                  <c:v>7.9082223685854416</c:v>
                </c:pt>
                <c:pt idx="1093">
                  <c:v>7.9082223685854416</c:v>
                </c:pt>
                <c:pt idx="1094">
                  <c:v>7.9082223685854416</c:v>
                </c:pt>
                <c:pt idx="1095">
                  <c:v>7.9082166685855242</c:v>
                </c:pt>
                <c:pt idx="1096">
                  <c:v>7.9081923685859135</c:v>
                </c:pt>
                <c:pt idx="1097">
                  <c:v>7.9081923685859703</c:v>
                </c:pt>
                <c:pt idx="1098">
                  <c:v>7.9081923685859703</c:v>
                </c:pt>
                <c:pt idx="1099">
                  <c:v>7.9081923685859135</c:v>
                </c:pt>
                <c:pt idx="1100">
                  <c:v>7.9081923685859703</c:v>
                </c:pt>
                <c:pt idx="1101">
                  <c:v>7.9081923685859703</c:v>
                </c:pt>
                <c:pt idx="1102">
                  <c:v>7.9081923685859703</c:v>
                </c:pt>
                <c:pt idx="1103">
                  <c:v>7.9081923685859703</c:v>
                </c:pt>
                <c:pt idx="1104">
                  <c:v>7.9081923685859703</c:v>
                </c:pt>
                <c:pt idx="1105">
                  <c:v>7.9081923685859703</c:v>
                </c:pt>
                <c:pt idx="1106">
                  <c:v>7.908194574468169</c:v>
                </c:pt>
                <c:pt idx="1107">
                  <c:v>7.9082223685854416</c:v>
                </c:pt>
                <c:pt idx="1108">
                  <c:v>7.9081923685858015</c:v>
                </c:pt>
                <c:pt idx="1109">
                  <c:v>7.9081923685859703</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7.9082639685849072</c:v>
                </c:pt>
                <c:pt idx="1122">
                  <c:v>7.9082523685849111</c:v>
                </c:pt>
                <c:pt idx="1123">
                  <c:v>7.9082523685849697</c:v>
                </c:pt>
                <c:pt idx="1124">
                  <c:v>7.9083823685850945</c:v>
                </c:pt>
                <c:pt idx="1125">
                  <c:v>7.9083823685850945</c:v>
                </c:pt>
                <c:pt idx="1126">
                  <c:v>7.9083823685850945</c:v>
                </c:pt>
                <c:pt idx="1127">
                  <c:v>7.9083823685851495</c:v>
                </c:pt>
                <c:pt idx="1128">
                  <c:v>7.9083991362615098</c:v>
                </c:pt>
                <c:pt idx="1129">
                  <c:v>7.9084223685848816</c:v>
                </c:pt>
                <c:pt idx="1130">
                  <c:v>7.9084223685848816</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7.9083843685850308</c:v>
                </c:pt>
                <c:pt idx="1141">
                  <c:v>7.9084223685856774</c:v>
                </c:pt>
                <c:pt idx="1142">
                  <c:v>7.9084223685856774</c:v>
                </c:pt>
                <c:pt idx="1143">
                  <c:v>7.9084223685848816</c:v>
                </c:pt>
                <c:pt idx="1144">
                  <c:v>7.9084223685848816</c:v>
                </c:pt>
                <c:pt idx="1145">
                  <c:v>7.9084223685848816</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7.906452368585418</c:v>
                </c:pt>
                <c:pt idx="1160">
                  <c:v>7.9064523685855885</c:v>
                </c:pt>
                <c:pt idx="1161">
                  <c:v>7.9064676685854485</c:v>
                </c:pt>
                <c:pt idx="1162">
                  <c:v>7.9065463685850101</c:v>
                </c:pt>
                <c:pt idx="1163">
                  <c:v>7.906542368584967</c:v>
                </c:pt>
                <c:pt idx="1164">
                  <c:v>7.906542368584967</c:v>
                </c:pt>
                <c:pt idx="1165">
                  <c:v>7.9065811185859758</c:v>
                </c:pt>
                <c:pt idx="1166">
                  <c:v>7.906626468584891</c:v>
                </c:pt>
                <c:pt idx="1167">
                  <c:v>7.9066723685848102</c:v>
                </c:pt>
                <c:pt idx="1168">
                  <c:v>7.8987891542991093</c:v>
                </c:pt>
                <c:pt idx="1169">
                  <c:v>7.8976175685851997</c:v>
                </c:pt>
                <c:pt idx="1170">
                  <c:v>7.8958223685857671</c:v>
                </c:pt>
                <c:pt idx="1171">
                  <c:v>7.8958223685857671</c:v>
                </c:pt>
                <c:pt idx="1172">
                  <c:v>7.8958223685857671</c:v>
                </c:pt>
                <c:pt idx="1173">
                  <c:v>7.895820368585829</c:v>
                </c:pt>
                <c:pt idx="1174">
                  <c:v>7.8958023685861018</c:v>
                </c:pt>
                <c:pt idx="1175">
                  <c:v>7.8958023685855334</c:v>
                </c:pt>
                <c:pt idx="1176">
                  <c:v>7.8958023685858745</c:v>
                </c:pt>
                <c:pt idx="1177">
                  <c:v>7.8958023685861018</c:v>
                </c:pt>
                <c:pt idx="1178">
                  <c:v>7.8937484685850574</c:v>
                </c:pt>
                <c:pt idx="1179">
                  <c:v>7.8905846685857544</c:v>
                </c:pt>
                <c:pt idx="1180">
                  <c:v>7.8905733685845263</c:v>
                </c:pt>
                <c:pt idx="1181">
                  <c:v>7.8905463685852748</c:v>
                </c:pt>
                <c:pt idx="1182">
                  <c:v>7.8967558685859087</c:v>
                </c:pt>
                <c:pt idx="1183">
                  <c:v>7.8980923685856652</c:v>
                </c:pt>
                <c:pt idx="1184">
                  <c:v>7.8981163685853168</c:v>
                </c:pt>
                <c:pt idx="1185">
                  <c:v>7.8982531378162104</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7.8983723685852407</c:v>
                </c:pt>
                <c:pt idx="1202">
                  <c:v>7.8983723685852407</c:v>
                </c:pt>
                <c:pt idx="1203">
                  <c:v>7.8983723685860365</c:v>
                </c:pt>
                <c:pt idx="1204">
                  <c:v>7.8983723685860365</c:v>
                </c:pt>
                <c:pt idx="1205">
                  <c:v>7.8983723685860365</c:v>
                </c:pt>
                <c:pt idx="1206">
                  <c:v>7.8983723685860365</c:v>
                </c:pt>
                <c:pt idx="1207">
                  <c:v>7.8983723685860365</c:v>
                </c:pt>
                <c:pt idx="1208">
                  <c:v>7.8983723685860365</c:v>
                </c:pt>
                <c:pt idx="1209">
                  <c:v>7.8983723685858092</c:v>
                </c:pt>
                <c:pt idx="1210">
                  <c:v>7.8931223685850798</c:v>
                </c:pt>
                <c:pt idx="1211">
                  <c:v>7.8931223685851375</c:v>
                </c:pt>
                <c:pt idx="1212">
                  <c:v>7.8931223685851375</c:v>
                </c:pt>
                <c:pt idx="1213">
                  <c:v>7.8931223685851375</c:v>
                </c:pt>
                <c:pt idx="1214">
                  <c:v>7.8931223685850798</c:v>
                </c:pt>
                <c:pt idx="1215">
                  <c:v>7.8931223685851375</c:v>
                </c:pt>
                <c:pt idx="1216">
                  <c:v>7.8931223685851375</c:v>
                </c:pt>
                <c:pt idx="1217">
                  <c:v>7.8930323685851373</c:v>
                </c:pt>
                <c:pt idx="1218">
                  <c:v>7.8913223685852483</c:v>
                </c:pt>
                <c:pt idx="1219">
                  <c:v>7.8874723685856463</c:v>
                </c:pt>
                <c:pt idx="1220">
                  <c:v>7.8874723685857031</c:v>
                </c:pt>
                <c:pt idx="1221">
                  <c:v>7.8874723685857031</c:v>
                </c:pt>
                <c:pt idx="1222">
                  <c:v>7.8873103685855437</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7.8844828685859145</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7.881952368586111</c:v>
                </c:pt>
                <c:pt idx="1241">
                  <c:v>7.881952368586111</c:v>
                </c:pt>
                <c:pt idx="1242">
                  <c:v>7.881952368586111</c:v>
                </c:pt>
                <c:pt idx="1243">
                  <c:v>7.881952368586111</c:v>
                </c:pt>
                <c:pt idx="1244">
                  <c:v>7.8819523685853721</c:v>
                </c:pt>
                <c:pt idx="1245">
                  <c:v>7.8819523685852575</c:v>
                </c:pt>
                <c:pt idx="1246">
                  <c:v>7.881952368586111</c:v>
                </c:pt>
                <c:pt idx="1247">
                  <c:v>7.8811797685855955</c:v>
                </c:pt>
                <c:pt idx="1248">
                  <c:v>7.8685902685845255</c:v>
                </c:pt>
                <c:pt idx="1249">
                  <c:v>7.8655223685845055</c:v>
                </c:pt>
                <c:pt idx="1250">
                  <c:v>7.8655223685848465</c:v>
                </c:pt>
                <c:pt idx="1251">
                  <c:v>7.8605085685851002</c:v>
                </c:pt>
                <c:pt idx="1252">
                  <c:v>7.8571223685850775</c:v>
                </c:pt>
                <c:pt idx="1253">
                  <c:v>7.8571223685851921</c:v>
                </c:pt>
                <c:pt idx="1254">
                  <c:v>7.8570823685856901</c:v>
                </c:pt>
                <c:pt idx="1255">
                  <c:v>7.8570823685858047</c:v>
                </c:pt>
                <c:pt idx="1256">
                  <c:v>7.8570823685858047</c:v>
                </c:pt>
                <c:pt idx="1257">
                  <c:v>7.8570898685858968</c:v>
                </c:pt>
                <c:pt idx="1258">
                  <c:v>7.8571723685862587</c:v>
                </c:pt>
                <c:pt idx="1259">
                  <c:v>7.8571763685861917</c:v>
                </c:pt>
                <c:pt idx="1260">
                  <c:v>7.8571723685862587</c:v>
                </c:pt>
                <c:pt idx="1261">
                  <c:v>7.8571723685861468</c:v>
                </c:pt>
                <c:pt idx="1262">
                  <c:v>7.8571723685861468</c:v>
                </c:pt>
                <c:pt idx="1263">
                  <c:v>7.8571723685862587</c:v>
                </c:pt>
                <c:pt idx="1264">
                  <c:v>7.8571723685862587</c:v>
                </c:pt>
                <c:pt idx="1265">
                  <c:v>7.85713686858504</c:v>
                </c:pt>
                <c:pt idx="1266">
                  <c:v>7.8572707685849679</c:v>
                </c:pt>
                <c:pt idx="1267">
                  <c:v>7.8572923685849361</c:v>
                </c:pt>
                <c:pt idx="1268">
                  <c:v>7.8572076685857848</c:v>
                </c:pt>
                <c:pt idx="1269">
                  <c:v>7.8572044198675846</c:v>
                </c:pt>
                <c:pt idx="1270">
                  <c:v>7.8609223685854319</c:v>
                </c:pt>
                <c:pt idx="1271">
                  <c:v>7.8609223685862277</c:v>
                </c:pt>
                <c:pt idx="1272">
                  <c:v>7.8609223685862277</c:v>
                </c:pt>
                <c:pt idx="1273">
                  <c:v>7.8610211054273291</c:v>
                </c:pt>
                <c:pt idx="1274">
                  <c:v>7.8611217685855888</c:v>
                </c:pt>
                <c:pt idx="1275">
                  <c:v>7.86112236858561</c:v>
                </c:pt>
                <c:pt idx="1276">
                  <c:v>7.8611391685852947</c:v>
                </c:pt>
                <c:pt idx="1277">
                  <c:v>7.8611023685859447</c:v>
                </c:pt>
                <c:pt idx="1278">
                  <c:v>7.8611023685858878</c:v>
                </c:pt>
                <c:pt idx="1279">
                  <c:v>7.8612023685846157</c:v>
                </c:pt>
                <c:pt idx="1280">
                  <c:v>7.8612023685845003</c:v>
                </c:pt>
                <c:pt idx="1281">
                  <c:v>7.8612023685845003</c:v>
                </c:pt>
                <c:pt idx="1282">
                  <c:v>7.8612023685845003</c:v>
                </c:pt>
                <c:pt idx="1283">
                  <c:v>7.8612023685846157</c:v>
                </c:pt>
                <c:pt idx="1284">
                  <c:v>7.8612023685845003</c:v>
                </c:pt>
                <c:pt idx="1285">
                  <c:v>7.8612023685845003</c:v>
                </c:pt>
                <c:pt idx="1286">
                  <c:v>7.8612023685845003</c:v>
                </c:pt>
                <c:pt idx="1287">
                  <c:v>7.8612023685847854</c:v>
                </c:pt>
                <c:pt idx="1288">
                  <c:v>7.8612023685846157</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c:v>
                </c:pt>
                <c:pt idx="1297">
                  <c:v>7.8613730685854204</c:v>
                </c:pt>
                <c:pt idx="1298">
                  <c:v>7.8630023685854091</c:v>
                </c:pt>
                <c:pt idx="1299">
                  <c:v>7.8630023685854091</c:v>
                </c:pt>
                <c:pt idx="1300">
                  <c:v>7.8630023685854091</c:v>
                </c:pt>
                <c:pt idx="1301">
                  <c:v>7.8630023685854091</c:v>
                </c:pt>
                <c:pt idx="1302">
                  <c:v>7.8681307896380446</c:v>
                </c:pt>
                <c:pt idx="1303">
                  <c:v>7.8796557706478012</c:v>
                </c:pt>
                <c:pt idx="1304">
                  <c:v>7.8809423685861617</c:v>
                </c:pt>
                <c:pt idx="1305">
                  <c:v>7.8809423685861617</c:v>
                </c:pt>
                <c:pt idx="1306">
                  <c:v>7.8809423685861049</c:v>
                </c:pt>
                <c:pt idx="1307">
                  <c:v>7.880882068585505</c:v>
                </c:pt>
                <c:pt idx="1308">
                  <c:v>7.8808523685855896</c:v>
                </c:pt>
                <c:pt idx="1309">
                  <c:v>7.8808523685855896</c:v>
                </c:pt>
                <c:pt idx="1310">
                  <c:v>7.8808523685855896</c:v>
                </c:pt>
                <c:pt idx="1311">
                  <c:v>7.8808523685855896</c:v>
                </c:pt>
                <c:pt idx="1312">
                  <c:v>7.8812830352522534</c:v>
                </c:pt>
                <c:pt idx="1313">
                  <c:v>7.8846623685851815</c:v>
                </c:pt>
                <c:pt idx="1314">
                  <c:v>7.8846623685848414</c:v>
                </c:pt>
                <c:pt idx="1315">
                  <c:v>7.8846623685848414</c:v>
                </c:pt>
                <c:pt idx="1316">
                  <c:v>7.8905202685857718</c:v>
                </c:pt>
                <c:pt idx="1317">
                  <c:v>7.9042388685849261</c:v>
                </c:pt>
                <c:pt idx="1318">
                  <c:v>7.9200228685863419</c:v>
                </c:pt>
                <c:pt idx="1319">
                  <c:v>7.9474075298756617</c:v>
                </c:pt>
                <c:pt idx="1320">
                  <c:v>7.9616023685856163</c:v>
                </c:pt>
                <c:pt idx="1321">
                  <c:v>7.9616023685859005</c:v>
                </c:pt>
                <c:pt idx="1322">
                  <c:v>7.9616023685859005</c:v>
                </c:pt>
                <c:pt idx="1323">
                  <c:v>7.9615957685856671</c:v>
                </c:pt>
                <c:pt idx="1324">
                  <c:v>7.9615525685846507</c:v>
                </c:pt>
                <c:pt idx="1325">
                  <c:v>7.9615723685846707</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7.9615384685855144</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7.948022468585366</c:v>
                </c:pt>
                <c:pt idx="1356">
                  <c:v>7.9466341494078989</c:v>
                </c:pt>
                <c:pt idx="1357">
                  <c:v>7.9466223685859774</c:v>
                </c:pt>
                <c:pt idx="1358">
                  <c:v>7.9466275685858392</c:v>
                </c:pt>
                <c:pt idx="1359">
                  <c:v>7.9466423685859837</c:v>
                </c:pt>
                <c:pt idx="1360">
                  <c:v>7.9466423685858132</c:v>
                </c:pt>
                <c:pt idx="1361">
                  <c:v>7.9421923685855074</c:v>
                </c:pt>
                <c:pt idx="1362">
                  <c:v>7.9421923685857907</c:v>
                </c:pt>
                <c:pt idx="1363">
                  <c:v>7.9414193159540947</c:v>
                </c:pt>
                <c:pt idx="1364">
                  <c:v>7.9373114685853485</c:v>
                </c:pt>
                <c:pt idx="1365">
                  <c:v>7.9356223685852143</c:v>
                </c:pt>
                <c:pt idx="1366">
                  <c:v>7.9356440685857166</c:v>
                </c:pt>
                <c:pt idx="1367">
                  <c:v>7.9350192685855765</c:v>
                </c:pt>
                <c:pt idx="1368">
                  <c:v>7.9335665791114849</c:v>
                </c:pt>
                <c:pt idx="1369">
                  <c:v>7.9296135880978937</c:v>
                </c:pt>
                <c:pt idx="1370">
                  <c:v>7.9243663685855497</c:v>
                </c:pt>
                <c:pt idx="1371">
                  <c:v>7.9244223685845006</c:v>
                </c:pt>
                <c:pt idx="1372">
                  <c:v>7.9244271685846144</c:v>
                </c:pt>
                <c:pt idx="1373">
                  <c:v>7.9244329685851209</c:v>
                </c:pt>
                <c:pt idx="1374">
                  <c:v>7.9245223685849862</c:v>
                </c:pt>
                <c:pt idx="1375">
                  <c:v>7.9245268685849162</c:v>
                </c:pt>
                <c:pt idx="1376">
                  <c:v>7.9245523685848545</c:v>
                </c:pt>
                <c:pt idx="1377">
                  <c:v>7.9233596685850909</c:v>
                </c:pt>
                <c:pt idx="1378">
                  <c:v>7.9117791542998521</c:v>
                </c:pt>
                <c:pt idx="1379">
                  <c:v>7.8976223685856564</c:v>
                </c:pt>
                <c:pt idx="1380">
                  <c:v>7.8976223685848623</c:v>
                </c:pt>
                <c:pt idx="1381">
                  <c:v>7.8976291054274412</c:v>
                </c:pt>
                <c:pt idx="1382">
                  <c:v>7.8976623685858964</c:v>
                </c:pt>
                <c:pt idx="1383">
                  <c:v>7.8976989685852006</c:v>
                </c:pt>
                <c:pt idx="1384">
                  <c:v>7.8977223685851765</c:v>
                </c:pt>
                <c:pt idx="1385">
                  <c:v>7.8977223685851765</c:v>
                </c:pt>
                <c:pt idx="1386">
                  <c:v>7.8977004935857309</c:v>
                </c:pt>
                <c:pt idx="1387">
                  <c:v>7.8976923685857656</c:v>
                </c:pt>
                <c:pt idx="1388">
                  <c:v>7.8995223685852931</c:v>
                </c:pt>
                <c:pt idx="1389">
                  <c:v>7.8995223685860889</c:v>
                </c:pt>
                <c:pt idx="1390">
                  <c:v>7.8994749685850367</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7.8995175685860319</c:v>
                </c:pt>
                <c:pt idx="1400">
                  <c:v>7.899459568585554</c:v>
                </c:pt>
                <c:pt idx="1401">
                  <c:v>7.8979129685848317</c:v>
                </c:pt>
                <c:pt idx="1402">
                  <c:v>7.8942598685859018</c:v>
                </c:pt>
                <c:pt idx="1403">
                  <c:v>7.8919223685858935</c:v>
                </c:pt>
                <c:pt idx="1404">
                  <c:v>7.8919223685855515</c:v>
                </c:pt>
                <c:pt idx="1405">
                  <c:v>7.8919623685853955</c:v>
                </c:pt>
                <c:pt idx="1406">
                  <c:v>7.891962368585169</c:v>
                </c:pt>
                <c:pt idx="1407">
                  <c:v>7.891962368585169</c:v>
                </c:pt>
                <c:pt idx="1408">
                  <c:v>7.891962368585169</c:v>
                </c:pt>
                <c:pt idx="1409">
                  <c:v>7.891962368585169</c:v>
                </c:pt>
                <c:pt idx="1410">
                  <c:v>7.891962368585169</c:v>
                </c:pt>
                <c:pt idx="1411">
                  <c:v>7.8919818685849457</c:v>
                </c:pt>
                <c:pt idx="1412">
                  <c:v>7.8919923685853766</c:v>
                </c:pt>
                <c:pt idx="1413">
                  <c:v>7.8920223685851294</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7.8920223685854118</c:v>
                </c:pt>
                <c:pt idx="1422">
                  <c:v>7.8920223685854118</c:v>
                </c:pt>
                <c:pt idx="1423">
                  <c:v>7.8920223685846196</c:v>
                </c:pt>
                <c:pt idx="1424">
                  <c:v>7.8920223685845627</c:v>
                </c:pt>
                <c:pt idx="1425">
                  <c:v>7.8919315685857434</c:v>
                </c:pt>
                <c:pt idx="1426">
                  <c:v>7.8919023685858871</c:v>
                </c:pt>
                <c:pt idx="1427">
                  <c:v>7.8919023685858871</c:v>
                </c:pt>
                <c:pt idx="1428">
                  <c:v>7.8919023685858871</c:v>
                </c:pt>
                <c:pt idx="1429">
                  <c:v>7.8918528685847615</c:v>
                </c:pt>
                <c:pt idx="1430">
                  <c:v>7.8918423685847898</c:v>
                </c:pt>
                <c:pt idx="1431">
                  <c:v>7.8919211185859268</c:v>
                </c:pt>
                <c:pt idx="1432">
                  <c:v>7.8918052685859941</c:v>
                </c:pt>
                <c:pt idx="1433">
                  <c:v>7.8917723685860466</c:v>
                </c:pt>
                <c:pt idx="1434">
                  <c:v>7.8918692106899613</c:v>
                </c:pt>
                <c:pt idx="1435">
                  <c:v>7.8918886685846843</c:v>
                </c:pt>
                <c:pt idx="1436">
                  <c:v>7.8936423685861001</c:v>
                </c:pt>
                <c:pt idx="1437">
                  <c:v>7.8936441685860483</c:v>
                </c:pt>
                <c:pt idx="1438">
                  <c:v>7.8936423685855317</c:v>
                </c:pt>
                <c:pt idx="1439">
                  <c:v>7.8955623685852299</c:v>
                </c:pt>
                <c:pt idx="1440">
                  <c:v>7.8955623685851748</c:v>
                </c:pt>
                <c:pt idx="1441">
                  <c:v>7.8955614212164402</c:v>
                </c:pt>
                <c:pt idx="1442">
                  <c:v>7.8955923685850955</c:v>
                </c:pt>
                <c:pt idx="1443">
                  <c:v>7.8955212685858216</c:v>
                </c:pt>
                <c:pt idx="1444">
                  <c:v>7.8955023685858921</c:v>
                </c:pt>
                <c:pt idx="1445">
                  <c:v>7.8955023685858921</c:v>
                </c:pt>
                <c:pt idx="1446">
                  <c:v>7.8955023685856665</c:v>
                </c:pt>
                <c:pt idx="1447">
                  <c:v>7.8955023685856087</c:v>
                </c:pt>
                <c:pt idx="1448">
                  <c:v>7.8955923685854366</c:v>
                </c:pt>
                <c:pt idx="1449">
                  <c:v>7.8955923685850955</c:v>
                </c:pt>
                <c:pt idx="1450">
                  <c:v>7.8955923685850955</c:v>
                </c:pt>
                <c:pt idx="1451">
                  <c:v>7.8955923685850955</c:v>
                </c:pt>
                <c:pt idx="1452">
                  <c:v>7.8955923685850955</c:v>
                </c:pt>
                <c:pt idx="1453">
                  <c:v>7.8955923685850955</c:v>
                </c:pt>
                <c:pt idx="1454">
                  <c:v>7.8955923685850955</c:v>
                </c:pt>
                <c:pt idx="1455">
                  <c:v>7.8955923685850955</c:v>
                </c:pt>
                <c:pt idx="1456">
                  <c:v>7.8955923685854366</c:v>
                </c:pt>
                <c:pt idx="1457">
                  <c:v>7.8955023685856087</c:v>
                </c:pt>
                <c:pt idx="1458">
                  <c:v>7.8955107685856776</c:v>
                </c:pt>
                <c:pt idx="1459">
                  <c:v>7.8955089685844779</c:v>
                </c:pt>
                <c:pt idx="1460">
                  <c:v>7.8954723685846631</c:v>
                </c:pt>
                <c:pt idx="1461">
                  <c:v>7.8954723685846062</c:v>
                </c:pt>
                <c:pt idx="1462">
                  <c:v>7.8954723685846062</c:v>
                </c:pt>
                <c:pt idx="1463">
                  <c:v>7.8954933685859148</c:v>
                </c:pt>
                <c:pt idx="1464">
                  <c:v>7.8955023685858921</c:v>
                </c:pt>
                <c:pt idx="1465">
                  <c:v>7.8955023685853796</c:v>
                </c:pt>
                <c:pt idx="1466">
                  <c:v>7.8973223685855611</c:v>
                </c:pt>
                <c:pt idx="1467">
                  <c:v>7.8973223685850487</c:v>
                </c:pt>
                <c:pt idx="1468">
                  <c:v>7.8973223685850487</c:v>
                </c:pt>
                <c:pt idx="1469">
                  <c:v>7.8973223685850487</c:v>
                </c:pt>
                <c:pt idx="1470">
                  <c:v>7.8973223685850487</c:v>
                </c:pt>
                <c:pt idx="1471">
                  <c:v>7.8988503685849434</c:v>
                </c:pt>
                <c:pt idx="1472">
                  <c:v>7.8991923685851049</c:v>
                </c:pt>
                <c:pt idx="1473">
                  <c:v>7.8992142916624317</c:v>
                </c:pt>
                <c:pt idx="1474">
                  <c:v>7.8976748685848417</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-33.864023771753317</c:v>
                </c:pt>
                <c:pt idx="1">
                  <c:v>-33.855256844498555</c:v>
                </c:pt>
                <c:pt idx="2">
                  <c:v>-33.845445657210526</c:v>
                </c:pt>
                <c:pt idx="3">
                  <c:v>-33.838184407213312</c:v>
                </c:pt>
                <c:pt idx="4">
                  <c:v>-33.82931062544354</c:v>
                </c:pt>
                <c:pt idx="5">
                  <c:v>-33.820524270095049</c:v>
                </c:pt>
                <c:pt idx="6">
                  <c:v>-33.793966066090526</c:v>
                </c:pt>
                <c:pt idx="7">
                  <c:v>-33.79385921157558</c:v>
                </c:pt>
                <c:pt idx="8">
                  <c:v>-33.790517579469608</c:v>
                </c:pt>
                <c:pt idx="9">
                  <c:v>-33.781502944021113</c:v>
                </c:pt>
                <c:pt idx="10">
                  <c:v>-33.768704687336346</c:v>
                </c:pt>
                <c:pt idx="11">
                  <c:v>-33.75947634285761</c:v>
                </c:pt>
                <c:pt idx="12">
                  <c:v>-33.750039146372316</c:v>
                </c:pt>
                <c:pt idx="13">
                  <c:v>-33.834901059388315</c:v>
                </c:pt>
                <c:pt idx="14">
                  <c:v>-34.977778095805078</c:v>
                </c:pt>
                <c:pt idx="15">
                  <c:v>-35.261340836514826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-29.875839280579584</c:v>
                </c:pt>
                <c:pt idx="33">
                  <c:v>-28.960533219005043</c:v>
                </c:pt>
                <c:pt idx="34">
                  <c:v>-27.789077456845561</c:v>
                </c:pt>
                <c:pt idx="35">
                  <c:v>-28.304227930757563</c:v>
                </c:pt>
                <c:pt idx="36">
                  <c:v>-28.406453702463324</c:v>
                </c:pt>
                <c:pt idx="37">
                  <c:v>-28.499795978352587</c:v>
                </c:pt>
                <c:pt idx="38">
                  <c:v>-28.328503333759819</c:v>
                </c:pt>
                <c:pt idx="39">
                  <c:v>-27.857546915853092</c:v>
                </c:pt>
                <c:pt idx="40">
                  <c:v>-26.872576567512326</c:v>
                </c:pt>
                <c:pt idx="41">
                  <c:v>-25.68881796505535</c:v>
                </c:pt>
                <c:pt idx="42">
                  <c:v>-24.715815322396331</c:v>
                </c:pt>
                <c:pt idx="43">
                  <c:v>-23.309789614661078</c:v>
                </c:pt>
                <c:pt idx="44">
                  <c:v>-16.681458337559025</c:v>
                </c:pt>
                <c:pt idx="45">
                  <c:v>-15.320355239340572</c:v>
                </c:pt>
                <c:pt idx="46">
                  <c:v>-14.607261633386301</c:v>
                </c:pt>
                <c:pt idx="47">
                  <c:v>-14.387913599176827</c:v>
                </c:pt>
                <c:pt idx="48">
                  <c:v>-14.409177647664805</c:v>
                </c:pt>
                <c:pt idx="49">
                  <c:v>-15.294370164098305</c:v>
                </c:pt>
                <c:pt idx="50">
                  <c:v>-21.51625600822279</c:v>
                </c:pt>
                <c:pt idx="51">
                  <c:v>-23.74257468559032</c:v>
                </c:pt>
                <c:pt idx="52">
                  <c:v>-25.72505135969282</c:v>
                </c:pt>
                <c:pt idx="53">
                  <c:v>-27.353781304813587</c:v>
                </c:pt>
                <c:pt idx="54">
                  <c:v>-28.77967709531832</c:v>
                </c:pt>
                <c:pt idx="55">
                  <c:v>-30.427616568024789</c:v>
                </c:pt>
                <c:pt idx="56">
                  <c:v>-32.187296721297074</c:v>
                </c:pt>
                <c:pt idx="57">
                  <c:v>-33.829592332801617</c:v>
                </c:pt>
                <c:pt idx="58">
                  <c:v>-35.715404527002335</c:v>
                </c:pt>
                <c:pt idx="59">
                  <c:v>-35.598918534565328</c:v>
                </c:pt>
                <c:pt idx="60">
                  <c:v>-35.352958869093548</c:v>
                </c:pt>
                <c:pt idx="61">
                  <c:v>-34.403308794988845</c:v>
                </c:pt>
                <c:pt idx="62">
                  <c:v>-32.934724625735292</c:v>
                </c:pt>
                <c:pt idx="63">
                  <c:v>-31.314849034290599</c:v>
                </c:pt>
                <c:pt idx="64">
                  <c:v>-29.714877524779055</c:v>
                </c:pt>
                <c:pt idx="65">
                  <c:v>-28.090625755242101</c:v>
                </c:pt>
                <c:pt idx="66">
                  <c:v>-26.756071146981796</c:v>
                </c:pt>
                <c:pt idx="67">
                  <c:v>-24.454760028167051</c:v>
                </c:pt>
                <c:pt idx="68">
                  <c:v>-23.801004677210067</c:v>
                </c:pt>
                <c:pt idx="69">
                  <c:v>-22.887005154932851</c:v>
                </c:pt>
                <c:pt idx="70">
                  <c:v>-21.813296988895317</c:v>
                </c:pt>
                <c:pt idx="71">
                  <c:v>-20.869344203249774</c:v>
                </c:pt>
                <c:pt idx="72">
                  <c:v>-19.855280284684326</c:v>
                </c:pt>
                <c:pt idx="73">
                  <c:v>-18.890005166270097</c:v>
                </c:pt>
                <c:pt idx="74">
                  <c:v>-18.036713579592096</c:v>
                </c:pt>
                <c:pt idx="75">
                  <c:v>-17.194316296421825</c:v>
                </c:pt>
                <c:pt idx="76">
                  <c:v>-14.933439897493873</c:v>
                </c:pt>
                <c:pt idx="77">
                  <c:v>-13.596141071006842</c:v>
                </c:pt>
                <c:pt idx="78">
                  <c:v>-12.482241036253345</c:v>
                </c:pt>
                <c:pt idx="79">
                  <c:v>-11.478595432901599</c:v>
                </c:pt>
                <c:pt idx="80">
                  <c:v>-10.439668411501582</c:v>
                </c:pt>
                <c:pt idx="81">
                  <c:v>-9.3682041902792861</c:v>
                </c:pt>
                <c:pt idx="82">
                  <c:v>-8.3419394289081055</c:v>
                </c:pt>
                <c:pt idx="83">
                  <c:v>-7.6498864483650486</c:v>
                </c:pt>
                <c:pt idx="84">
                  <c:v>-7.7215421147290488</c:v>
                </c:pt>
                <c:pt idx="85">
                  <c:v>-11.796414759721063</c:v>
                </c:pt>
                <c:pt idx="86">
                  <c:v>-13.899433040807867</c:v>
                </c:pt>
                <c:pt idx="87">
                  <c:v>-16.343234655395044</c:v>
                </c:pt>
                <c:pt idx="88">
                  <c:v>-19.039902622742815</c:v>
                </c:pt>
                <c:pt idx="89">
                  <c:v>-22.051990547345824</c:v>
                </c:pt>
                <c:pt idx="90">
                  <c:v>-25.266630919206577</c:v>
                </c:pt>
                <c:pt idx="91">
                  <c:v>-28.60483882363615</c:v>
                </c:pt>
                <c:pt idx="92">
                  <c:v>-31.750737743178298</c:v>
                </c:pt>
                <c:pt idx="93">
                  <c:v>-37.201687689560828</c:v>
                </c:pt>
                <c:pt idx="94">
                  <c:v>-37.671585276364326</c:v>
                </c:pt>
                <c:pt idx="95">
                  <c:v>-37.982808765393052</c:v>
                </c:pt>
                <c:pt idx="96">
                  <c:v>-38.218826103944856</c:v>
                </c:pt>
                <c:pt idx="97">
                  <c:v>-37.858483537172816</c:v>
                </c:pt>
                <c:pt idx="98">
                  <c:v>-37.110856494774595</c:v>
                </c:pt>
                <c:pt idx="99">
                  <c:v>-36.016763401485804</c:v>
                </c:pt>
                <c:pt idx="100">
                  <c:v>-32.26769988682257</c:v>
                </c:pt>
                <c:pt idx="101">
                  <c:v>-31.452118229898065</c:v>
                </c:pt>
                <c:pt idx="102">
                  <c:v>-30.656435797883361</c:v>
                </c:pt>
                <c:pt idx="103">
                  <c:v>-29.61100036511408</c:v>
                </c:pt>
                <c:pt idx="104">
                  <c:v>-28.004972147410566</c:v>
                </c:pt>
                <c:pt idx="105">
                  <c:v>-25.699989118898369</c:v>
                </c:pt>
                <c:pt idx="106">
                  <c:v>-22.94533800608432</c:v>
                </c:pt>
                <c:pt idx="107">
                  <c:v>-20.022701881619845</c:v>
                </c:pt>
                <c:pt idx="108">
                  <c:v>-12.23641736743734</c:v>
                </c:pt>
                <c:pt idx="109">
                  <c:v>-10.672912389686573</c:v>
                </c:pt>
                <c:pt idx="110">
                  <c:v>-9.6479055973785925</c:v>
                </c:pt>
                <c:pt idx="111">
                  <c:v>-8.7426827164030527</c:v>
                </c:pt>
                <c:pt idx="112">
                  <c:v>-7.98793042066238</c:v>
                </c:pt>
                <c:pt idx="113">
                  <c:v>-7.5884111030670596</c:v>
                </c:pt>
                <c:pt idx="114">
                  <c:v>-7.8260312593441057</c:v>
                </c:pt>
                <c:pt idx="115">
                  <c:v>-9.2309932789525959</c:v>
                </c:pt>
                <c:pt idx="116">
                  <c:v>-16.594779897788086</c:v>
                </c:pt>
                <c:pt idx="117">
                  <c:v>-18.803093589375102</c:v>
                </c:pt>
                <c:pt idx="118">
                  <c:v>-21.467117502385832</c:v>
                </c:pt>
                <c:pt idx="119">
                  <c:v>-24.333004165330571</c:v>
                </c:pt>
                <c:pt idx="120">
                  <c:v>-27.401618128376576</c:v>
                </c:pt>
                <c:pt idx="121">
                  <c:v>-30.476682218510554</c:v>
                </c:pt>
                <c:pt idx="122">
                  <c:v>-33.401275723409341</c:v>
                </c:pt>
                <c:pt idx="123">
                  <c:v>-40.927058644031312</c:v>
                </c:pt>
                <c:pt idx="124">
                  <c:v>-42.362532484700338</c:v>
                </c:pt>
                <c:pt idx="125">
                  <c:v>-43.091508557205003</c:v>
                </c:pt>
                <c:pt idx="126">
                  <c:v>-43.387335282024821</c:v>
                </c:pt>
                <c:pt idx="127">
                  <c:v>-43.122209802178368</c:v>
                </c:pt>
                <c:pt idx="128">
                  <c:v>-42.570238233796296</c:v>
                </c:pt>
                <c:pt idx="129">
                  <c:v>-41.828478475677095</c:v>
                </c:pt>
                <c:pt idx="130">
                  <c:v>-40.764795205957114</c:v>
                </c:pt>
                <c:pt idx="131">
                  <c:v>-39.573148797483086</c:v>
                </c:pt>
                <c:pt idx="132">
                  <c:v>-30.742186546183035</c:v>
                </c:pt>
                <c:pt idx="133">
                  <c:v>-28.701916150527531</c:v>
                </c:pt>
                <c:pt idx="134">
                  <c:v>-26.477049723159823</c:v>
                </c:pt>
                <c:pt idx="135">
                  <c:v>-23.632626246662802</c:v>
                </c:pt>
                <c:pt idx="136">
                  <c:v>-20.391233389860574</c:v>
                </c:pt>
                <c:pt idx="137">
                  <c:v>-17.259118702755337</c:v>
                </c:pt>
                <c:pt idx="138">
                  <c:v>-14.612813211143802</c:v>
                </c:pt>
                <c:pt idx="139">
                  <c:v>-9.7865250454938</c:v>
                </c:pt>
                <c:pt idx="140">
                  <c:v>-9.1872800682643145</c:v>
                </c:pt>
                <c:pt idx="141">
                  <c:v>-9.5203941618013186</c:v>
                </c:pt>
                <c:pt idx="142">
                  <c:v>-10.706095573621823</c:v>
                </c:pt>
                <c:pt idx="143">
                  <c:v>-12.543080111484347</c:v>
                </c:pt>
                <c:pt idx="144">
                  <c:v>-15.168155553771822</c:v>
                </c:pt>
                <c:pt idx="145">
                  <c:v>-28.856962051814829</c:v>
                </c:pt>
                <c:pt idx="146">
                  <c:v>-31.329429818566815</c:v>
                </c:pt>
                <c:pt idx="147">
                  <c:v>-33.717302808590532</c:v>
                </c:pt>
                <c:pt idx="148">
                  <c:v>-35.566303622368302</c:v>
                </c:pt>
                <c:pt idx="149">
                  <c:v>-37.064146500642508</c:v>
                </c:pt>
                <c:pt idx="150">
                  <c:v>-38.302051200071602</c:v>
                </c:pt>
                <c:pt idx="151">
                  <c:v>-39.441309754047808</c:v>
                </c:pt>
                <c:pt idx="152">
                  <c:v>-39.263824404607334</c:v>
                </c:pt>
                <c:pt idx="153">
                  <c:v>-38.949997551030563</c:v>
                </c:pt>
                <c:pt idx="154">
                  <c:v>-38.419251174949792</c:v>
                </c:pt>
                <c:pt idx="155">
                  <c:v>-37.661196103290344</c:v>
                </c:pt>
                <c:pt idx="156">
                  <c:v>-36.827546319281325</c:v>
                </c:pt>
                <c:pt idx="157">
                  <c:v>-36.259226010102594</c:v>
                </c:pt>
                <c:pt idx="158">
                  <c:v>-35.595703185068082</c:v>
                </c:pt>
                <c:pt idx="159">
                  <c:v>-34.772656283162554</c:v>
                </c:pt>
                <c:pt idx="160">
                  <c:v>-29.267123107701341</c:v>
                </c:pt>
                <c:pt idx="161">
                  <c:v>-27.114412620109064</c:v>
                </c:pt>
                <c:pt idx="162">
                  <c:v>-25.415236407452291</c:v>
                </c:pt>
                <c:pt idx="163">
                  <c:v>-23.345313883880323</c:v>
                </c:pt>
                <c:pt idx="164">
                  <c:v>-20.950014505063368</c:v>
                </c:pt>
                <c:pt idx="165">
                  <c:v>-18.110117774384086</c:v>
                </c:pt>
                <c:pt idx="166">
                  <c:v>-15.422347873923048</c:v>
                </c:pt>
                <c:pt idx="167">
                  <c:v>-12.690991045382569</c:v>
                </c:pt>
                <c:pt idx="168">
                  <c:v>-6.9609711049441092</c:v>
                </c:pt>
                <c:pt idx="169">
                  <c:v>-6.1112980007062987</c:v>
                </c:pt>
                <c:pt idx="170">
                  <c:v>-6.2129312155561092</c:v>
                </c:pt>
                <c:pt idx="171">
                  <c:v>-6.6767818082141019</c:v>
                </c:pt>
                <c:pt idx="172">
                  <c:v>-7.2135800354633233</c:v>
                </c:pt>
                <c:pt idx="173">
                  <c:v>-8.2465523461635684</c:v>
                </c:pt>
                <c:pt idx="174">
                  <c:v>-9.6486972921945657</c:v>
                </c:pt>
                <c:pt idx="175">
                  <c:v>-11.547667162812314</c:v>
                </c:pt>
                <c:pt idx="176">
                  <c:v>-16.630187598445605</c:v>
                </c:pt>
                <c:pt idx="177">
                  <c:v>-19.325704451245073</c:v>
                </c:pt>
                <c:pt idx="178">
                  <c:v>-22.288299307302083</c:v>
                </c:pt>
                <c:pt idx="179">
                  <c:v>-25.44550537734208</c:v>
                </c:pt>
                <c:pt idx="180">
                  <c:v>-28.454703373016329</c:v>
                </c:pt>
                <c:pt idx="181">
                  <c:v>-31.309006035128824</c:v>
                </c:pt>
                <c:pt idx="182">
                  <c:v>-33.714208884678314</c:v>
                </c:pt>
                <c:pt idx="183">
                  <c:v>-35.654886015316038</c:v>
                </c:pt>
                <c:pt idx="184">
                  <c:v>-37.07450653157558</c:v>
                </c:pt>
                <c:pt idx="185">
                  <c:v>-37.448681901018844</c:v>
                </c:pt>
                <c:pt idx="186">
                  <c:v>-36.801041542534591</c:v>
                </c:pt>
                <c:pt idx="187">
                  <c:v>-36.122811650615105</c:v>
                </c:pt>
                <c:pt idx="188">
                  <c:v>-35.042138513007842</c:v>
                </c:pt>
                <c:pt idx="189">
                  <c:v>-33.510952169025863</c:v>
                </c:pt>
                <c:pt idx="190">
                  <c:v>-31.83216088362034</c:v>
                </c:pt>
                <c:pt idx="191">
                  <c:v>-29.977744488740072</c:v>
                </c:pt>
                <c:pt idx="192">
                  <c:v>-24.101193009051592</c:v>
                </c:pt>
                <c:pt idx="193">
                  <c:v>-21.491358906224306</c:v>
                </c:pt>
                <c:pt idx="194">
                  <c:v>-18.247979526847288</c:v>
                </c:pt>
                <c:pt idx="195">
                  <c:v>-14.830908133313343</c:v>
                </c:pt>
                <c:pt idx="196">
                  <c:v>-11.831404756365306</c:v>
                </c:pt>
                <c:pt idx="197">
                  <c:v>-8.8806173242175976</c:v>
                </c:pt>
                <c:pt idx="198">
                  <c:v>-6.1329894672540899</c:v>
                </c:pt>
                <c:pt idx="199">
                  <c:v>-3.5883706177498178</c:v>
                </c:pt>
                <c:pt idx="200">
                  <c:v>-1.2743875248593648</c:v>
                </c:pt>
                <c:pt idx="201">
                  <c:v>2.4509154312833767</c:v>
                </c:pt>
                <c:pt idx="202">
                  <c:v>3.9196064550516923</c:v>
                </c:pt>
                <c:pt idx="203">
                  <c:v>5.0059185968378976</c:v>
                </c:pt>
                <c:pt idx="204">
                  <c:v>5.4478348717771734</c:v>
                </c:pt>
                <c:pt idx="205">
                  <c:v>5.2246497890741521</c:v>
                </c:pt>
                <c:pt idx="206">
                  <c:v>4.4157222542209098</c:v>
                </c:pt>
                <c:pt idx="207">
                  <c:v>3.4267448615671734</c:v>
                </c:pt>
                <c:pt idx="208">
                  <c:v>1.8572366028816558</c:v>
                </c:pt>
                <c:pt idx="209">
                  <c:v>-0.33040559707357897</c:v>
                </c:pt>
                <c:pt idx="210">
                  <c:v>-8.8565459161986198</c:v>
                </c:pt>
                <c:pt idx="211">
                  <c:v>-12.535085450951822</c:v>
                </c:pt>
                <c:pt idx="212">
                  <c:v>-16.241441158772812</c:v>
                </c:pt>
                <c:pt idx="213">
                  <c:v>-20.163740127393091</c:v>
                </c:pt>
                <c:pt idx="214">
                  <c:v>-24.320944176204065</c:v>
                </c:pt>
                <c:pt idx="215">
                  <c:v>-28.756028248336044</c:v>
                </c:pt>
                <c:pt idx="216">
                  <c:v>-32.214515480485311</c:v>
                </c:pt>
                <c:pt idx="217">
                  <c:v>-34.769819781491307</c:v>
                </c:pt>
                <c:pt idx="218">
                  <c:v>-41.411838150562303</c:v>
                </c:pt>
                <c:pt idx="219">
                  <c:v>-43.185977662525083</c:v>
                </c:pt>
                <c:pt idx="220">
                  <c:v>-44.658330881944536</c:v>
                </c:pt>
                <c:pt idx="221">
                  <c:v>-45.158949141814595</c:v>
                </c:pt>
                <c:pt idx="222">
                  <c:v>-45.192151753843852</c:v>
                </c:pt>
                <c:pt idx="223">
                  <c:v>-45.308691173538563</c:v>
                </c:pt>
                <c:pt idx="224">
                  <c:v>-45.213444944472528</c:v>
                </c:pt>
                <c:pt idx="225">
                  <c:v>-42.434829278154822</c:v>
                </c:pt>
                <c:pt idx="226">
                  <c:v>-41.074576159033285</c:v>
                </c:pt>
                <c:pt idx="227">
                  <c:v>-39.81523255827355</c:v>
                </c:pt>
                <c:pt idx="228">
                  <c:v>-38.887609085332031</c:v>
                </c:pt>
                <c:pt idx="229">
                  <c:v>-37.732380638384363</c:v>
                </c:pt>
                <c:pt idx="230">
                  <c:v>-36.054084769366796</c:v>
                </c:pt>
                <c:pt idx="231">
                  <c:v>-33.940575317714817</c:v>
                </c:pt>
                <c:pt idx="232">
                  <c:v>-31.30390130352508</c:v>
                </c:pt>
                <c:pt idx="233">
                  <c:v>-25.49011228033757</c:v>
                </c:pt>
                <c:pt idx="234">
                  <c:v>-23.182603599652317</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-8.3814610283935558</c:v>
                </c:pt>
                <c:pt idx="243">
                  <c:v>-9.4260950523003455</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-34.625639041571866</c:v>
                </c:pt>
                <c:pt idx="252">
                  <c:v>-37.06918809094185</c:v>
                </c:pt>
                <c:pt idx="253">
                  <c:v>-38.928014663078315</c:v>
                </c:pt>
                <c:pt idx="254">
                  <c:v>-39.773078452100137</c:v>
                </c:pt>
                <c:pt idx="255">
                  <c:v>-39.869626363439849</c:v>
                </c:pt>
                <c:pt idx="256">
                  <c:v>-39.351464535013513</c:v>
                </c:pt>
                <c:pt idx="257">
                  <c:v>-34.199197243215792</c:v>
                </c:pt>
                <c:pt idx="258">
                  <c:v>-31.729828257399319</c:v>
                </c:pt>
                <c:pt idx="259">
                  <c:v>-29.144065562590804</c:v>
                </c:pt>
                <c:pt idx="260">
                  <c:v>-26.585618767438561</c:v>
                </c:pt>
                <c:pt idx="261">
                  <c:v>-24.243387226396564</c:v>
                </c:pt>
                <c:pt idx="262">
                  <c:v>-21.995347940340793</c:v>
                </c:pt>
                <c:pt idx="263">
                  <c:v>-19.490493541492626</c:v>
                </c:pt>
                <c:pt idx="264">
                  <c:v>-16.505988652833864</c:v>
                </c:pt>
                <c:pt idx="265">
                  <c:v>-13.394448316892341</c:v>
                </c:pt>
                <c:pt idx="266">
                  <c:v>-9.0933355214726106</c:v>
                </c:pt>
                <c:pt idx="267">
                  <c:v>-7.1376210463578644</c:v>
                </c:pt>
                <c:pt idx="268">
                  <c:v>-5.5729358119186099</c:v>
                </c:pt>
                <c:pt idx="269">
                  <c:v>-4.5022681425353301</c:v>
                </c:pt>
                <c:pt idx="270">
                  <c:v>-3.847672526528342</c:v>
                </c:pt>
                <c:pt idx="271">
                  <c:v>-4.1170090456708284</c:v>
                </c:pt>
                <c:pt idx="272">
                  <c:v>-5.1095757786248299</c:v>
                </c:pt>
                <c:pt idx="273">
                  <c:v>-6.2439530240743464</c:v>
                </c:pt>
                <c:pt idx="274">
                  <c:v>-7.795849715875578</c:v>
                </c:pt>
                <c:pt idx="275">
                  <c:v>-12.308772445172831</c:v>
                </c:pt>
                <c:pt idx="276">
                  <c:v>-15.344193510236082</c:v>
                </c:pt>
                <c:pt idx="277">
                  <c:v>-18.684611360317362</c:v>
                </c:pt>
                <c:pt idx="278">
                  <c:v>-22.272159418511286</c:v>
                </c:pt>
                <c:pt idx="279">
                  <c:v>-26.168468454865817</c:v>
                </c:pt>
                <c:pt idx="280">
                  <c:v>-29.874639595797333</c:v>
                </c:pt>
                <c:pt idx="281">
                  <c:v>-33.350830678275344</c:v>
                </c:pt>
                <c:pt idx="282">
                  <c:v>-36.596915419691342</c:v>
                </c:pt>
                <c:pt idx="283">
                  <c:v>-45.049525261415546</c:v>
                </c:pt>
                <c:pt idx="284">
                  <c:v>-46.718859922242274</c:v>
                </c:pt>
                <c:pt idx="285">
                  <c:v>-47.143844613575354</c:v>
                </c:pt>
                <c:pt idx="286">
                  <c:v>-46.767881859517573</c:v>
                </c:pt>
                <c:pt idx="287">
                  <c:v>-45.503321815615578</c:v>
                </c:pt>
                <c:pt idx="288">
                  <c:v>-43.797952898111888</c:v>
                </c:pt>
                <c:pt idx="289">
                  <c:v>-42.120851856852575</c:v>
                </c:pt>
                <c:pt idx="290">
                  <c:v>-40.053994115052063</c:v>
                </c:pt>
                <c:pt idx="291">
                  <c:v>-33.372599857197855</c:v>
                </c:pt>
                <c:pt idx="292">
                  <c:v>-30.053280916809044</c:v>
                </c:pt>
                <c:pt idx="293">
                  <c:v>-26.687164555867113</c:v>
                </c:pt>
                <c:pt idx="294">
                  <c:v>-23.356995025181099</c:v>
                </c:pt>
                <c:pt idx="295">
                  <c:v>-19.860156736187527</c:v>
                </c:pt>
                <c:pt idx="296">
                  <c:v>-16.071566765015568</c:v>
                </c:pt>
                <c:pt idx="297">
                  <c:v>-12.286745844009307</c:v>
                </c:pt>
                <c:pt idx="298">
                  <c:v>-9.0873662397021207</c:v>
                </c:pt>
                <c:pt idx="299">
                  <c:v>-6.9698206015965951</c:v>
                </c:pt>
                <c:pt idx="300">
                  <c:v>-5.2335707292530618</c:v>
                </c:pt>
                <c:pt idx="301">
                  <c:v>-5.8484310367451098</c:v>
                </c:pt>
                <c:pt idx="302">
                  <c:v>-7.3908613899208584</c:v>
                </c:pt>
                <c:pt idx="303">
                  <c:v>-10.089035034525569</c:v>
                </c:pt>
                <c:pt idx="304">
                  <c:v>-13.600716387059309</c:v>
                </c:pt>
                <c:pt idx="305">
                  <c:v>-17.700617273681619</c:v>
                </c:pt>
                <c:pt idx="306">
                  <c:v>-22.131606875078816</c:v>
                </c:pt>
                <c:pt idx="307">
                  <c:v>-25.805133961673313</c:v>
                </c:pt>
                <c:pt idx="308">
                  <c:v>-38.53658228945983</c:v>
                </c:pt>
                <c:pt idx="309">
                  <c:v>-40.666202487762092</c:v>
                </c:pt>
                <c:pt idx="310">
                  <c:v>-43.175870196809612</c:v>
                </c:pt>
                <c:pt idx="311">
                  <c:v>-45.697214190134105</c:v>
                </c:pt>
                <c:pt idx="312">
                  <c:v>-48.068291593206851</c:v>
                </c:pt>
                <c:pt idx="313">
                  <c:v>-50.454935756307542</c:v>
                </c:pt>
                <c:pt idx="314">
                  <c:v>-54.536311955645573</c:v>
                </c:pt>
                <c:pt idx="315">
                  <c:v>-54.71169907097287</c:v>
                </c:pt>
                <c:pt idx="316">
                  <c:v>-53.107613662633092</c:v>
                </c:pt>
                <c:pt idx="317">
                  <c:v>-50.523157507121581</c:v>
                </c:pt>
                <c:pt idx="318">
                  <c:v>-47.628750402714843</c:v>
                </c:pt>
                <c:pt idx="319">
                  <c:v>-44.678472958024891</c:v>
                </c:pt>
                <c:pt idx="320">
                  <c:v>-41.381365185689297</c:v>
                </c:pt>
                <c:pt idx="321">
                  <c:v>-37.536166606676076</c:v>
                </c:pt>
                <c:pt idx="322">
                  <c:v>-33.413301713371808</c:v>
                </c:pt>
                <c:pt idx="323">
                  <c:v>-24.268235758161076</c:v>
                </c:pt>
                <c:pt idx="324">
                  <c:v>-20.022206465231854</c:v>
                </c:pt>
                <c:pt idx="325">
                  <c:v>-16.391552324275821</c:v>
                </c:pt>
                <c:pt idx="326">
                  <c:v>-13.382155190642084</c:v>
                </c:pt>
                <c:pt idx="327">
                  <c:v>-10.700514853724076</c:v>
                </c:pt>
                <c:pt idx="328">
                  <c:v>-7.9275090494448222</c:v>
                </c:pt>
                <c:pt idx="329">
                  <c:v>-5.2681284508141033</c:v>
                </c:pt>
                <c:pt idx="330">
                  <c:v>-2.6620731121990806</c:v>
                </c:pt>
                <c:pt idx="331">
                  <c:v>-0.29439562551355891</c:v>
                </c:pt>
                <c:pt idx="332">
                  <c:v>2.4653262197401351</c:v>
                </c:pt>
                <c:pt idx="333">
                  <c:v>2.9077621961846627</c:v>
                </c:pt>
                <c:pt idx="334">
                  <c:v>2.416134286645915</c:v>
                </c:pt>
                <c:pt idx="335">
                  <c:v>1.4300516799441563</c:v>
                </c:pt>
                <c:pt idx="336">
                  <c:v>-5.3657260207316433E-2</c:v>
                </c:pt>
                <c:pt idx="337">
                  <c:v>-2.3619673497553189</c:v>
                </c:pt>
                <c:pt idx="338">
                  <c:v>-6.0717909722908292</c:v>
                </c:pt>
                <c:pt idx="339">
                  <c:v>-11.695650952061825</c:v>
                </c:pt>
                <c:pt idx="340">
                  <c:v>-17.643872669184866</c:v>
                </c:pt>
                <c:pt idx="341">
                  <c:v>-28.57076680441655</c:v>
                </c:pt>
                <c:pt idx="342">
                  <c:v>-32.624462827341851</c:v>
                </c:pt>
                <c:pt idx="343">
                  <c:v>-35.475414143301336</c:v>
                </c:pt>
                <c:pt idx="344">
                  <c:v>-37.512585758021302</c:v>
                </c:pt>
                <c:pt idx="345">
                  <c:v>-38.610506185756805</c:v>
                </c:pt>
                <c:pt idx="346">
                  <c:v>-38.638604066182523</c:v>
                </c:pt>
                <c:pt idx="347">
                  <c:v>-37.922314538824317</c:v>
                </c:pt>
                <c:pt idx="348">
                  <c:v>-36.709350654604556</c:v>
                </c:pt>
                <c:pt idx="349">
                  <c:v>-34.971497964535828</c:v>
                </c:pt>
                <c:pt idx="350">
                  <c:v>-29.264864591815574</c:v>
                </c:pt>
                <c:pt idx="351">
                  <c:v>-27.162982854206842</c:v>
                </c:pt>
                <c:pt idx="352">
                  <c:v>-25.911206495919359</c:v>
                </c:pt>
                <c:pt idx="353">
                  <c:v>-25.424464751931318</c:v>
                </c:pt>
                <c:pt idx="354">
                  <c:v>-25.055471826466302</c:v>
                </c:pt>
                <c:pt idx="355">
                  <c:v>-24.570090049032828</c:v>
                </c:pt>
                <c:pt idx="356">
                  <c:v>-23.42679530860282</c:v>
                </c:pt>
                <c:pt idx="357">
                  <c:v>-21.838116378519072</c:v>
                </c:pt>
                <c:pt idx="358">
                  <c:v>-20.888913150567795</c:v>
                </c:pt>
                <c:pt idx="359">
                  <c:v>-21.188008652142557</c:v>
                </c:pt>
                <c:pt idx="360">
                  <c:v>-21.412971405413305</c:v>
                </c:pt>
                <c:pt idx="361">
                  <c:v>-21.469954004057328</c:v>
                </c:pt>
                <c:pt idx="362">
                  <c:v>-21.34116031429982</c:v>
                </c:pt>
                <c:pt idx="363">
                  <c:v>-21.442633247377351</c:v>
                </c:pt>
                <c:pt idx="364">
                  <c:v>-21.667154011517873</c:v>
                </c:pt>
                <c:pt idx="365">
                  <c:v>-21.592375279100825</c:v>
                </c:pt>
                <c:pt idx="366">
                  <c:v>-21.684114737265006</c:v>
                </c:pt>
                <c:pt idx="367">
                  <c:v>-21.780089519842576</c:v>
                </c:pt>
                <c:pt idx="368">
                  <c:v>-21.818969992237598</c:v>
                </c:pt>
                <c:pt idx="369">
                  <c:v>-21.891441638535326</c:v>
                </c:pt>
                <c:pt idx="370">
                  <c:v>-21.892068194554831</c:v>
                </c:pt>
                <c:pt idx="371">
                  <c:v>-21.882033584190573</c:v>
                </c:pt>
                <c:pt idx="372">
                  <c:v>-21.812655861805339</c:v>
                </c:pt>
                <c:pt idx="373">
                  <c:v>-21.856048508948092</c:v>
                </c:pt>
                <c:pt idx="374">
                  <c:v>-21.930841812435041</c:v>
                </c:pt>
                <c:pt idx="375">
                  <c:v>-21.925771079995549</c:v>
                </c:pt>
                <c:pt idx="376">
                  <c:v>-21.909257200402109</c:v>
                </c:pt>
                <c:pt idx="377">
                  <c:v>-21.897692627663602</c:v>
                </c:pt>
                <c:pt idx="378">
                  <c:v>-21.863431184531045</c:v>
                </c:pt>
                <c:pt idx="379">
                  <c:v>-21.720654124376821</c:v>
                </c:pt>
                <c:pt idx="380">
                  <c:v>-21.41438965624927</c:v>
                </c:pt>
                <c:pt idx="381">
                  <c:v>-20.944307502556548</c:v>
                </c:pt>
                <c:pt idx="382">
                  <c:v>-20.422561190853614</c:v>
                </c:pt>
                <c:pt idx="383">
                  <c:v>-19.863833502909053</c:v>
                </c:pt>
                <c:pt idx="384">
                  <c:v>-18.849011888691322</c:v>
                </c:pt>
                <c:pt idx="385">
                  <c:v>-18.794851220648866</c:v>
                </c:pt>
                <c:pt idx="386">
                  <c:v>-18.797974286701546</c:v>
                </c:pt>
                <c:pt idx="387">
                  <c:v>-18.80614380007686</c:v>
                </c:pt>
                <c:pt idx="388">
                  <c:v>-18.955837261566366</c:v>
                </c:pt>
                <c:pt idx="389">
                  <c:v>-19.502684670250837</c:v>
                </c:pt>
                <c:pt idx="390">
                  <c:v>-20.324240465969567</c:v>
                </c:pt>
                <c:pt idx="391">
                  <c:v>-21.034720993329572</c:v>
                </c:pt>
                <c:pt idx="392">
                  <c:v>-21.539385153700032</c:v>
                </c:pt>
                <c:pt idx="393">
                  <c:v>-21.726001707150814</c:v>
                </c:pt>
                <c:pt idx="394">
                  <c:v>-21.653544631923783</c:v>
                </c:pt>
                <c:pt idx="395">
                  <c:v>-21.641936345974312</c:v>
                </c:pt>
                <c:pt idx="396">
                  <c:v>-21.634281677080871</c:v>
                </c:pt>
                <c:pt idx="397">
                  <c:v>-21.628540675410289</c:v>
                </c:pt>
                <c:pt idx="398">
                  <c:v>-21.620380876081569</c:v>
                </c:pt>
                <c:pt idx="399">
                  <c:v>-21.613823894478564</c:v>
                </c:pt>
                <c:pt idx="400">
                  <c:v>-21.608787161202596</c:v>
                </c:pt>
                <c:pt idx="401">
                  <c:v>-21.603794141137293</c:v>
                </c:pt>
                <c:pt idx="402">
                  <c:v>-21.599704527426567</c:v>
                </c:pt>
                <c:pt idx="403">
                  <c:v>-21.605819519899327</c:v>
                </c:pt>
                <c:pt idx="404">
                  <c:v>-21.601608480602856</c:v>
                </c:pt>
                <c:pt idx="405">
                  <c:v>-21.597251730604331</c:v>
                </c:pt>
                <c:pt idx="406">
                  <c:v>-21.592826982277792</c:v>
                </c:pt>
                <c:pt idx="407">
                  <c:v>-21.587741678767799</c:v>
                </c:pt>
                <c:pt idx="408">
                  <c:v>-21.582991509873324</c:v>
                </c:pt>
                <c:pt idx="409">
                  <c:v>-21.578221912884814</c:v>
                </c:pt>
                <c:pt idx="410">
                  <c:v>-21.563432276601837</c:v>
                </c:pt>
                <c:pt idx="411">
                  <c:v>-21.565904501517799</c:v>
                </c:pt>
                <c:pt idx="412">
                  <c:v>-21.561183474763062</c:v>
                </c:pt>
                <c:pt idx="413">
                  <c:v>-21.556744155366836</c:v>
                </c:pt>
                <c:pt idx="414">
                  <c:v>-21.552649684632314</c:v>
                </c:pt>
                <c:pt idx="415">
                  <c:v>-21.548268649516601</c:v>
                </c:pt>
                <c:pt idx="416">
                  <c:v>-21.5432562013576</c:v>
                </c:pt>
                <c:pt idx="417">
                  <c:v>-21.537165494001837</c:v>
                </c:pt>
                <c:pt idx="418">
                  <c:v>-21.530535657047537</c:v>
                </c:pt>
                <c:pt idx="419">
                  <c:v>-21.519976488154548</c:v>
                </c:pt>
                <c:pt idx="420">
                  <c:v>-21.521555020762591</c:v>
                </c:pt>
                <c:pt idx="421">
                  <c:v>-21.515639166249834</c:v>
                </c:pt>
                <c:pt idx="422">
                  <c:v>-21.510262441335026</c:v>
                </c:pt>
                <c:pt idx="423">
                  <c:v>-21.505186851871805</c:v>
                </c:pt>
                <c:pt idx="424">
                  <c:v>-21.499596417927282</c:v>
                </c:pt>
                <c:pt idx="425">
                  <c:v>-21.494515971440862</c:v>
                </c:pt>
                <c:pt idx="426">
                  <c:v>-21.489134389502546</c:v>
                </c:pt>
                <c:pt idx="427">
                  <c:v>-21.483471100206593</c:v>
                </c:pt>
                <c:pt idx="428">
                  <c:v>-21.47749210438932</c:v>
                </c:pt>
                <c:pt idx="429">
                  <c:v>-21.47811380338581</c:v>
                </c:pt>
                <c:pt idx="430">
                  <c:v>-21.471687961414595</c:v>
                </c:pt>
                <c:pt idx="431">
                  <c:v>-21.465922674626853</c:v>
                </c:pt>
                <c:pt idx="432">
                  <c:v>-21.460793657906589</c:v>
                </c:pt>
                <c:pt idx="433">
                  <c:v>-21.455849208075307</c:v>
                </c:pt>
                <c:pt idx="434">
                  <c:v>-21.450705620284097</c:v>
                </c:pt>
                <c:pt idx="435">
                  <c:v>-21.445348323463037</c:v>
                </c:pt>
                <c:pt idx="436">
                  <c:v>-21.440287305070612</c:v>
                </c:pt>
                <c:pt idx="437">
                  <c:v>-21.43622197647634</c:v>
                </c:pt>
                <c:pt idx="438">
                  <c:v>-21.438548490689847</c:v>
                </c:pt>
                <c:pt idx="439">
                  <c:v>-21.434303452229287</c:v>
                </c:pt>
                <c:pt idx="440">
                  <c:v>-21.429325003234322</c:v>
                </c:pt>
                <c:pt idx="441">
                  <c:v>-21.425269388687049</c:v>
                </c:pt>
                <c:pt idx="442">
                  <c:v>-21.420237512434802</c:v>
                </c:pt>
                <c:pt idx="443">
                  <c:v>-21.414161376148897</c:v>
                </c:pt>
                <c:pt idx="444">
                  <c:v>-21.410499180498093</c:v>
                </c:pt>
                <c:pt idx="445">
                  <c:v>-21.400760848561077</c:v>
                </c:pt>
                <c:pt idx="446">
                  <c:v>-21.40392762782459</c:v>
                </c:pt>
                <c:pt idx="447">
                  <c:v>-21.400615137859106</c:v>
                </c:pt>
                <c:pt idx="448">
                  <c:v>-21.39781749237504</c:v>
                </c:pt>
                <c:pt idx="449">
                  <c:v>-21.393315031674021</c:v>
                </c:pt>
                <c:pt idx="450">
                  <c:v>-21.389643121976324</c:v>
                </c:pt>
                <c:pt idx="451">
                  <c:v>-21.385529223148325</c:v>
                </c:pt>
                <c:pt idx="452">
                  <c:v>-21.38129875575833</c:v>
                </c:pt>
                <c:pt idx="453">
                  <c:v>-21.377811412950336</c:v>
                </c:pt>
                <c:pt idx="454">
                  <c:v>-21.370462736531103</c:v>
                </c:pt>
                <c:pt idx="455">
                  <c:v>-21.373537232349612</c:v>
                </c:pt>
                <c:pt idx="456">
                  <c:v>-21.369739040043299</c:v>
                </c:pt>
                <c:pt idx="457">
                  <c:v>-21.363998038372571</c:v>
                </c:pt>
                <c:pt idx="458">
                  <c:v>-21.359354723992844</c:v>
                </c:pt>
                <c:pt idx="459">
                  <c:v>-21.356935926334863</c:v>
                </c:pt>
                <c:pt idx="460">
                  <c:v>-21.353808003259068</c:v>
                </c:pt>
                <c:pt idx="461">
                  <c:v>-21.350145807607802</c:v>
                </c:pt>
                <c:pt idx="462">
                  <c:v>-21.346386471488856</c:v>
                </c:pt>
                <c:pt idx="463">
                  <c:v>-21.342355142058576</c:v>
                </c:pt>
                <c:pt idx="464">
                  <c:v>-21.341514877008802</c:v>
                </c:pt>
                <c:pt idx="465">
                  <c:v>-21.337906108615584</c:v>
                </c:pt>
                <c:pt idx="466">
                  <c:v>-21.333913635372291</c:v>
                </c:pt>
                <c:pt idx="467">
                  <c:v>-21.330032873668053</c:v>
                </c:pt>
                <c:pt idx="468">
                  <c:v>-21.326569815977024</c:v>
                </c:pt>
                <c:pt idx="469">
                  <c:v>-21.321790504941795</c:v>
                </c:pt>
                <c:pt idx="470">
                  <c:v>-21.317224902936566</c:v>
                </c:pt>
                <c:pt idx="471">
                  <c:v>-21.306607449762552</c:v>
                </c:pt>
                <c:pt idx="472">
                  <c:v>-21.312703014142059</c:v>
                </c:pt>
                <c:pt idx="473">
                  <c:v>-21.308380263307331</c:v>
                </c:pt>
                <c:pt idx="474">
                  <c:v>-21.30495606180358</c:v>
                </c:pt>
                <c:pt idx="475">
                  <c:v>-21.302240985717308</c:v>
                </c:pt>
                <c:pt idx="476">
                  <c:v>-21.298199942240366</c:v>
                </c:pt>
                <c:pt idx="477">
                  <c:v>-21.294513461472086</c:v>
                </c:pt>
                <c:pt idx="478">
                  <c:v>-21.290263565988585</c:v>
                </c:pt>
                <c:pt idx="479">
                  <c:v>-21.285430827696054</c:v>
                </c:pt>
                <c:pt idx="480">
                  <c:v>-21.28235147485411</c:v>
                </c:pt>
                <c:pt idx="481">
                  <c:v>-21.278106436394104</c:v>
                </c:pt>
                <c:pt idx="482">
                  <c:v>-21.275109652950313</c:v>
                </c:pt>
                <c:pt idx="483">
                  <c:v>-21.271301746596848</c:v>
                </c:pt>
                <c:pt idx="484">
                  <c:v>-21.266794428872558</c:v>
                </c:pt>
                <c:pt idx="485">
                  <c:v>-21.263234230713266</c:v>
                </c:pt>
                <c:pt idx="486">
                  <c:v>-21.258168355297066</c:v>
                </c:pt>
                <c:pt idx="487">
                  <c:v>-21.250887677205334</c:v>
                </c:pt>
                <c:pt idx="488">
                  <c:v>-21.258110071016041</c:v>
                </c:pt>
                <c:pt idx="489">
                  <c:v>-21.254156453960533</c:v>
                </c:pt>
                <c:pt idx="490">
                  <c:v>-21.251572517506574</c:v>
                </c:pt>
                <c:pt idx="491">
                  <c:v>-21.249066293427099</c:v>
                </c:pt>
                <c:pt idx="492">
                  <c:v>-21.246020939749066</c:v>
                </c:pt>
                <c:pt idx="493">
                  <c:v>-21.244262697274827</c:v>
                </c:pt>
                <c:pt idx="494">
                  <c:v>-21.241639904633566</c:v>
                </c:pt>
                <c:pt idx="495">
                  <c:v>-21.238759689751056</c:v>
                </c:pt>
                <c:pt idx="496">
                  <c:v>-21.232144423867322</c:v>
                </c:pt>
                <c:pt idx="497">
                  <c:v>-21.238808259985593</c:v>
                </c:pt>
                <c:pt idx="498">
                  <c:v>-21.234611791759605</c:v>
                </c:pt>
                <c:pt idx="499">
                  <c:v>-21.230677602797627</c:v>
                </c:pt>
                <c:pt idx="500">
                  <c:v>-21.226587989086553</c:v>
                </c:pt>
                <c:pt idx="501">
                  <c:v>-21.224790890425062</c:v>
                </c:pt>
                <c:pt idx="502">
                  <c:v>-21.222056386245331</c:v>
                </c:pt>
                <c:pt idx="503">
                  <c:v>-21.218816751630797</c:v>
                </c:pt>
                <c:pt idx="504">
                  <c:v>-21.208893852804621</c:v>
                </c:pt>
                <c:pt idx="505">
                  <c:v>-21.215742255812572</c:v>
                </c:pt>
                <c:pt idx="506">
                  <c:v>-21.212803756649336</c:v>
                </c:pt>
                <c:pt idx="507">
                  <c:v>-21.208485862838337</c:v>
                </c:pt>
                <c:pt idx="508">
                  <c:v>-21.204813953140317</c:v>
                </c:pt>
                <c:pt idx="509">
                  <c:v>-21.200233780064799</c:v>
                </c:pt>
                <c:pt idx="510">
                  <c:v>-21.197154427223094</c:v>
                </c:pt>
                <c:pt idx="511">
                  <c:v>-21.193458232408084</c:v>
                </c:pt>
                <c:pt idx="512">
                  <c:v>-21.189762037593582</c:v>
                </c:pt>
                <c:pt idx="513">
                  <c:v>-21.191355141271845</c:v>
                </c:pt>
                <c:pt idx="514">
                  <c:v>-21.189684325218813</c:v>
                </c:pt>
                <c:pt idx="515">
                  <c:v>-21.188212647125539</c:v>
                </c:pt>
                <c:pt idx="516">
                  <c:v>-21.186468975721574</c:v>
                </c:pt>
                <c:pt idx="517">
                  <c:v>-21.182321077729821</c:v>
                </c:pt>
                <c:pt idx="518">
                  <c:v>-21.179183440606828</c:v>
                </c:pt>
                <c:pt idx="519">
                  <c:v>-21.17684235532332</c:v>
                </c:pt>
                <c:pt idx="520">
                  <c:v>-21.174093280073329</c:v>
                </c:pt>
                <c:pt idx="521">
                  <c:v>-21.166832030075824</c:v>
                </c:pt>
                <c:pt idx="522">
                  <c:v>-21.172500176395076</c:v>
                </c:pt>
                <c:pt idx="523">
                  <c:v>-21.170931357833794</c:v>
                </c:pt>
                <c:pt idx="524">
                  <c:v>-21.168531988269283</c:v>
                </c:pt>
                <c:pt idx="525">
                  <c:v>-21.166069477400576</c:v>
                </c:pt>
                <c:pt idx="526">
                  <c:v>-21.164121811013317</c:v>
                </c:pt>
                <c:pt idx="527">
                  <c:v>-21.162285856164353</c:v>
                </c:pt>
                <c:pt idx="528">
                  <c:v>-21.158099101985087</c:v>
                </c:pt>
                <c:pt idx="529">
                  <c:v>-21.155146031752089</c:v>
                </c:pt>
                <c:pt idx="530">
                  <c:v>-21.162237285930047</c:v>
                </c:pt>
                <c:pt idx="531">
                  <c:v>-21.159658206499831</c:v>
                </c:pt>
                <c:pt idx="532">
                  <c:v>-21.157375405497078</c:v>
                </c:pt>
                <c:pt idx="533">
                  <c:v>-21.155082890447527</c:v>
                </c:pt>
                <c:pt idx="534">
                  <c:v>-21.152256102823326</c:v>
                </c:pt>
                <c:pt idx="535">
                  <c:v>-21.148467624563562</c:v>
                </c:pt>
                <c:pt idx="536">
                  <c:v>-21.146811379580576</c:v>
                </c:pt>
                <c:pt idx="537">
                  <c:v>-21.13822901921559</c:v>
                </c:pt>
                <c:pt idx="538">
                  <c:v>-21.145786547641336</c:v>
                </c:pt>
                <c:pt idx="539">
                  <c:v>-21.142814049314595</c:v>
                </c:pt>
                <c:pt idx="540">
                  <c:v>-21.141730933094301</c:v>
                </c:pt>
                <c:pt idx="541">
                  <c:v>-21.139948405502814</c:v>
                </c:pt>
                <c:pt idx="542">
                  <c:v>-21.139559843629833</c:v>
                </c:pt>
                <c:pt idx="543">
                  <c:v>-21.137252757510332</c:v>
                </c:pt>
                <c:pt idx="544">
                  <c:v>-21.134595965705095</c:v>
                </c:pt>
                <c:pt idx="545">
                  <c:v>-21.133357424735543</c:v>
                </c:pt>
                <c:pt idx="546">
                  <c:v>-21.131832319385111</c:v>
                </c:pt>
                <c:pt idx="547">
                  <c:v>-21.129486377078067</c:v>
                </c:pt>
                <c:pt idx="548">
                  <c:v>-21.126751872898289</c:v>
                </c:pt>
                <c:pt idx="549">
                  <c:v>-21.122783684772319</c:v>
                </c:pt>
                <c:pt idx="550">
                  <c:v>-21.121001157181055</c:v>
                </c:pt>
                <c:pt idx="551">
                  <c:v>-21.118543503335818</c:v>
                </c:pt>
                <c:pt idx="552">
                  <c:v>-21.116930971563576</c:v>
                </c:pt>
                <c:pt idx="553">
                  <c:v>-21.119908326913837</c:v>
                </c:pt>
                <c:pt idx="554">
                  <c:v>-21.120292031763285</c:v>
                </c:pt>
                <c:pt idx="555">
                  <c:v>-21.116887258353124</c:v>
                </c:pt>
                <c:pt idx="556">
                  <c:v>-21.115289297651074</c:v>
                </c:pt>
                <c:pt idx="557">
                  <c:v>-21.11360876755133</c:v>
                </c:pt>
                <c:pt idx="558">
                  <c:v>-21.112098233271052</c:v>
                </c:pt>
                <c:pt idx="559">
                  <c:v>-21.111024831097595</c:v>
                </c:pt>
                <c:pt idx="560">
                  <c:v>-21.114657884607865</c:v>
                </c:pt>
                <c:pt idx="561">
                  <c:v>-21.11509987373833</c:v>
                </c:pt>
                <c:pt idx="562">
                  <c:v>-21.113618481598273</c:v>
                </c:pt>
                <c:pt idx="563">
                  <c:v>-21.110014570228302</c:v>
                </c:pt>
                <c:pt idx="564">
                  <c:v>-21.107790053506321</c:v>
                </c:pt>
                <c:pt idx="565">
                  <c:v>-21.106745793473564</c:v>
                </c:pt>
                <c:pt idx="566">
                  <c:v>-21.104793270062586</c:v>
                </c:pt>
                <c:pt idx="567">
                  <c:v>-21.102724178090327</c:v>
                </c:pt>
                <c:pt idx="568">
                  <c:v>-21.097158029262573</c:v>
                </c:pt>
                <c:pt idx="569">
                  <c:v>-21.103078740799091</c:v>
                </c:pt>
                <c:pt idx="570">
                  <c:v>-21.105351827754582</c:v>
                </c:pt>
                <c:pt idx="571">
                  <c:v>-21.102763034277629</c:v>
                </c:pt>
                <c:pt idx="572">
                  <c:v>-21.101927626250866</c:v>
                </c:pt>
                <c:pt idx="573">
                  <c:v>-21.100130527589307</c:v>
                </c:pt>
                <c:pt idx="574">
                  <c:v>-21.09916397993053</c:v>
                </c:pt>
                <c:pt idx="575">
                  <c:v>-21.096900607021823</c:v>
                </c:pt>
                <c:pt idx="576">
                  <c:v>-21.094447810199803</c:v>
                </c:pt>
                <c:pt idx="577">
                  <c:v>-21.091494739966592</c:v>
                </c:pt>
                <c:pt idx="578">
                  <c:v>-21.096011771737814</c:v>
                </c:pt>
                <c:pt idx="579">
                  <c:v>-21.098080863710301</c:v>
                </c:pt>
                <c:pt idx="580">
                  <c:v>-21.096414904680543</c:v>
                </c:pt>
                <c:pt idx="581">
                  <c:v>-21.094190387959074</c:v>
                </c:pt>
                <c:pt idx="582">
                  <c:v>-21.092398146320797</c:v>
                </c:pt>
                <c:pt idx="583">
                  <c:v>-21.089386791806803</c:v>
                </c:pt>
                <c:pt idx="584">
                  <c:v>-21.088201678094528</c:v>
                </c:pt>
                <c:pt idx="585">
                  <c:v>-21.080182732445316</c:v>
                </c:pt>
                <c:pt idx="586">
                  <c:v>-21.085083469065843</c:v>
                </c:pt>
                <c:pt idx="587">
                  <c:v>-21.084830903848328</c:v>
                </c:pt>
                <c:pt idx="588">
                  <c:v>-21.083130945655093</c:v>
                </c:pt>
                <c:pt idx="589">
                  <c:v>-21.083028948163278</c:v>
                </c:pt>
                <c:pt idx="590">
                  <c:v>-21.083723502511049</c:v>
                </c:pt>
                <c:pt idx="591">
                  <c:v>-21.084311202343578</c:v>
                </c:pt>
                <c:pt idx="592">
                  <c:v>-21.082756954852627</c:v>
                </c:pt>
                <c:pt idx="593">
                  <c:v>-21.076729388801063</c:v>
                </c:pt>
                <c:pt idx="594">
                  <c:v>-21.082450962377528</c:v>
                </c:pt>
                <c:pt idx="595">
                  <c:v>-21.083971210705087</c:v>
                </c:pt>
                <c:pt idx="596">
                  <c:v>-21.082446105354023</c:v>
                </c:pt>
                <c:pt idx="597">
                  <c:v>-21.080930714050325</c:v>
                </c:pt>
                <c:pt idx="598">
                  <c:v>-21.079731029268302</c:v>
                </c:pt>
                <c:pt idx="599">
                  <c:v>-21.078458489135059</c:v>
                </c:pt>
                <c:pt idx="600">
                  <c:v>-21.077336516726831</c:v>
                </c:pt>
                <c:pt idx="601">
                  <c:v>-21.075991121242794</c:v>
                </c:pt>
                <c:pt idx="602">
                  <c:v>-21.070216120408347</c:v>
                </c:pt>
                <c:pt idx="603">
                  <c:v>-21.07642825334964</c:v>
                </c:pt>
                <c:pt idx="604">
                  <c:v>-21.079114187295303</c:v>
                </c:pt>
                <c:pt idx="605">
                  <c:v>-21.077467656359083</c:v>
                </c:pt>
                <c:pt idx="606">
                  <c:v>-21.075757984119079</c:v>
                </c:pt>
                <c:pt idx="607">
                  <c:v>-21.072727201511078</c:v>
                </c:pt>
                <c:pt idx="608">
                  <c:v>-21.073441183952333</c:v>
                </c:pt>
                <c:pt idx="609">
                  <c:v>-21.074577727430601</c:v>
                </c:pt>
                <c:pt idx="610">
                  <c:v>-21.07411631020635</c:v>
                </c:pt>
                <c:pt idx="611">
                  <c:v>-21.073480040139806</c:v>
                </c:pt>
                <c:pt idx="612">
                  <c:v>-21.079468750004079</c:v>
                </c:pt>
                <c:pt idx="613">
                  <c:v>-21.079468750003841</c:v>
                </c:pt>
                <c:pt idx="614">
                  <c:v>-21.077865932278826</c:v>
                </c:pt>
                <c:pt idx="615">
                  <c:v>-21.076272828600551</c:v>
                </c:pt>
                <c:pt idx="616">
                  <c:v>-21.073514039303781</c:v>
                </c:pt>
                <c:pt idx="617">
                  <c:v>-21.071974362882827</c:v>
                </c:pt>
                <c:pt idx="618">
                  <c:v>-21.070672680609313</c:v>
                </c:pt>
                <c:pt idx="619">
                  <c:v>-21.070560969070854</c:v>
                </c:pt>
                <c:pt idx="620">
                  <c:v>-21.069613849505544</c:v>
                </c:pt>
                <c:pt idx="621">
                  <c:v>-21.075923122915057</c:v>
                </c:pt>
                <c:pt idx="622">
                  <c:v>-21.076413682279032</c:v>
                </c:pt>
                <c:pt idx="623">
                  <c:v>-21.073489754186589</c:v>
                </c:pt>
                <c:pt idx="624">
                  <c:v>-21.072790342815587</c:v>
                </c:pt>
                <c:pt idx="625">
                  <c:v>-21.071746082782319</c:v>
                </c:pt>
                <c:pt idx="626">
                  <c:v>-21.070327831946805</c:v>
                </c:pt>
                <c:pt idx="627">
                  <c:v>-21.069987840308087</c:v>
                </c:pt>
                <c:pt idx="628">
                  <c:v>-21.064834538470606</c:v>
                </c:pt>
                <c:pt idx="629">
                  <c:v>-21.068263596997532</c:v>
                </c:pt>
                <c:pt idx="630">
                  <c:v>-21.0676807541888</c:v>
                </c:pt>
                <c:pt idx="631">
                  <c:v>-21.066257646329323</c:v>
                </c:pt>
                <c:pt idx="632">
                  <c:v>-21.063460000845609</c:v>
                </c:pt>
                <c:pt idx="633">
                  <c:v>-21.061507477434574</c:v>
                </c:pt>
                <c:pt idx="634">
                  <c:v>-21.059618095328329</c:v>
                </c:pt>
                <c:pt idx="635">
                  <c:v>-21.057107014225309</c:v>
                </c:pt>
                <c:pt idx="636">
                  <c:v>-21.054362795998877</c:v>
                </c:pt>
                <c:pt idx="637">
                  <c:v>-21.049539771752823</c:v>
                </c:pt>
                <c:pt idx="638">
                  <c:v>-21.055086492486836</c:v>
                </c:pt>
                <c:pt idx="639">
                  <c:v>-21.057107014225537</c:v>
                </c:pt>
                <c:pt idx="640">
                  <c:v>-21.055411913055352</c:v>
                </c:pt>
                <c:pt idx="641">
                  <c:v>-21.053425390480854</c:v>
                </c:pt>
                <c:pt idx="642">
                  <c:v>-21.052186849511287</c:v>
                </c:pt>
                <c:pt idx="643">
                  <c:v>-21.049583484963513</c:v>
                </c:pt>
                <c:pt idx="644">
                  <c:v>-21.049204637137542</c:v>
                </c:pt>
                <c:pt idx="645">
                  <c:v>-21.044265044329826</c:v>
                </c:pt>
                <c:pt idx="646">
                  <c:v>-21.050103186468377</c:v>
                </c:pt>
                <c:pt idx="647">
                  <c:v>-21.05101630686935</c:v>
                </c:pt>
                <c:pt idx="648">
                  <c:v>-21.048898644662799</c:v>
                </c:pt>
                <c:pt idx="649">
                  <c:v>-21.048655793492564</c:v>
                </c:pt>
                <c:pt idx="650">
                  <c:v>-21.047854384629591</c:v>
                </c:pt>
                <c:pt idx="651">
                  <c:v>-21.046440990817572</c:v>
                </c:pt>
                <c:pt idx="652">
                  <c:v>-21.045435586971536</c:v>
                </c:pt>
                <c:pt idx="653">
                  <c:v>-21.04449332443032</c:v>
                </c:pt>
                <c:pt idx="654">
                  <c:v>-21.039286595335092</c:v>
                </c:pt>
                <c:pt idx="655">
                  <c:v>-21.042895363728327</c:v>
                </c:pt>
                <c:pt idx="656">
                  <c:v>-21.043361637975558</c:v>
                </c:pt>
                <c:pt idx="657">
                  <c:v>-21.0411274072071</c:v>
                </c:pt>
                <c:pt idx="658">
                  <c:v>-21.039315737475292</c:v>
                </c:pt>
                <c:pt idx="659">
                  <c:v>-21.03828604851234</c:v>
                </c:pt>
                <c:pt idx="660">
                  <c:v>-21.034541283463824</c:v>
                </c:pt>
                <c:pt idx="661">
                  <c:v>-21.0313307909896</c:v>
                </c:pt>
                <c:pt idx="662">
                  <c:v>-21.029543406375041</c:v>
                </c:pt>
                <c:pt idx="663">
                  <c:v>-21.031306505872564</c:v>
                </c:pt>
                <c:pt idx="664">
                  <c:v>-21.029708545170514</c:v>
                </c:pt>
                <c:pt idx="665">
                  <c:v>-21.026396055205318</c:v>
                </c:pt>
                <c:pt idx="666">
                  <c:v>-21.026342627947805</c:v>
                </c:pt>
                <c:pt idx="667">
                  <c:v>-21.025876353700585</c:v>
                </c:pt>
                <c:pt idx="668">
                  <c:v>-21.024836950690815</c:v>
                </c:pt>
                <c:pt idx="669">
                  <c:v>-21.022549292664817</c:v>
                </c:pt>
                <c:pt idx="670">
                  <c:v>-21.022350154705329</c:v>
                </c:pt>
                <c:pt idx="671">
                  <c:v>-21.026036635473108</c:v>
                </c:pt>
                <c:pt idx="672">
                  <c:v>-21.031121938982821</c:v>
                </c:pt>
                <c:pt idx="673">
                  <c:v>-21.030500239986317</c:v>
                </c:pt>
                <c:pt idx="674">
                  <c:v>-21.029859112896588</c:v>
                </c:pt>
                <c:pt idx="675">
                  <c:v>-21.027450029285305</c:v>
                </c:pt>
                <c:pt idx="676">
                  <c:v>-21.02519637042306</c:v>
                </c:pt>
                <c:pt idx="677">
                  <c:v>-21.022976710724819</c:v>
                </c:pt>
                <c:pt idx="678">
                  <c:v>-21.019644792665574</c:v>
                </c:pt>
                <c:pt idx="679">
                  <c:v>-21.022869856209567</c:v>
                </c:pt>
                <c:pt idx="680">
                  <c:v>-21.026677762563033</c:v>
                </c:pt>
                <c:pt idx="681">
                  <c:v>-21.025963780121831</c:v>
                </c:pt>
                <c:pt idx="682">
                  <c:v>-21.024050112898344</c:v>
                </c:pt>
                <c:pt idx="683">
                  <c:v>-21.022160730792322</c:v>
                </c:pt>
                <c:pt idx="684">
                  <c:v>-21.020839620424326</c:v>
                </c:pt>
                <c:pt idx="685">
                  <c:v>-21.019125091160827</c:v>
                </c:pt>
                <c:pt idx="686">
                  <c:v>-21.018357681462064</c:v>
                </c:pt>
                <c:pt idx="687">
                  <c:v>-21.018207113736587</c:v>
                </c:pt>
                <c:pt idx="688">
                  <c:v>-21.020101352866092</c:v>
                </c:pt>
                <c:pt idx="689">
                  <c:v>-21.022126731628056</c:v>
                </c:pt>
                <c:pt idx="690">
                  <c:v>-21.019435940659086</c:v>
                </c:pt>
                <c:pt idx="691">
                  <c:v>-21.019431083635581</c:v>
                </c:pt>
                <c:pt idx="692">
                  <c:v>-21.018435393836555</c:v>
                </c:pt>
                <c:pt idx="693">
                  <c:v>-21.016322588653317</c:v>
                </c:pt>
                <c:pt idx="694">
                  <c:v>-21.01529289969055</c:v>
                </c:pt>
                <c:pt idx="695">
                  <c:v>-21.009629610394803</c:v>
                </c:pt>
                <c:pt idx="696">
                  <c:v>-21.011820127952376</c:v>
                </c:pt>
                <c:pt idx="697">
                  <c:v>-21.013422945677611</c:v>
                </c:pt>
                <c:pt idx="698">
                  <c:v>-21.011742415578091</c:v>
                </c:pt>
                <c:pt idx="699">
                  <c:v>-21.009712179792849</c:v>
                </c:pt>
                <c:pt idx="700">
                  <c:v>-21.007856796850316</c:v>
                </c:pt>
                <c:pt idx="701">
                  <c:v>-21.005889702369053</c:v>
                </c:pt>
                <c:pt idx="702">
                  <c:v>-21.005122292670571</c:v>
                </c:pt>
                <c:pt idx="703">
                  <c:v>-21.007409950696271</c:v>
                </c:pt>
                <c:pt idx="704">
                  <c:v>-21.009741321933323</c:v>
                </c:pt>
                <c:pt idx="705">
                  <c:v>-21.008017078622782</c:v>
                </c:pt>
                <c:pt idx="706">
                  <c:v>-21.006967961566303</c:v>
                </c:pt>
                <c:pt idx="707">
                  <c:v>-21.008463924776301</c:v>
                </c:pt>
                <c:pt idx="708">
                  <c:v>-21.007881081967334</c:v>
                </c:pt>
                <c:pt idx="709">
                  <c:v>-21.006428831967554</c:v>
                </c:pt>
                <c:pt idx="710">
                  <c:v>-21.001843801868787</c:v>
                </c:pt>
                <c:pt idx="711">
                  <c:v>-21.006462831131586</c:v>
                </c:pt>
                <c:pt idx="712">
                  <c:v>-21.010168739993034</c:v>
                </c:pt>
                <c:pt idx="713">
                  <c:v>-21.00793936624784</c:v>
                </c:pt>
                <c:pt idx="714">
                  <c:v>-21.007856796850376</c:v>
                </c:pt>
                <c:pt idx="715">
                  <c:v>-21.006181123773828</c:v>
                </c:pt>
                <c:pt idx="716">
                  <c:v>-21.005588566917801</c:v>
                </c:pt>
                <c:pt idx="717">
                  <c:v>-21.003451476617606</c:v>
                </c:pt>
                <c:pt idx="718">
                  <c:v>-21.004529735814558</c:v>
                </c:pt>
                <c:pt idx="719">
                  <c:v>-21.004588020095341</c:v>
                </c:pt>
                <c:pt idx="720">
                  <c:v>-21.008570779291329</c:v>
                </c:pt>
                <c:pt idx="721">
                  <c:v>-21.012568109557591</c:v>
                </c:pt>
                <c:pt idx="722">
                  <c:v>-21.010756439825833</c:v>
                </c:pt>
                <c:pt idx="723">
                  <c:v>-21.008211359558842</c:v>
                </c:pt>
                <c:pt idx="724">
                  <c:v>-21.005651708222032</c:v>
                </c:pt>
                <c:pt idx="725">
                  <c:v>-21.004461737486558</c:v>
                </c:pt>
                <c:pt idx="726">
                  <c:v>-21.004398596182327</c:v>
                </c:pt>
                <c:pt idx="727">
                  <c:v>-21.003708898858051</c:v>
                </c:pt>
                <c:pt idx="728">
                  <c:v>-21.00298034534659</c:v>
                </c:pt>
                <c:pt idx="729">
                  <c:v>-21.006166552703554</c:v>
                </c:pt>
                <c:pt idx="730">
                  <c:v>-21.010193025110588</c:v>
                </c:pt>
                <c:pt idx="731">
                  <c:v>-21.009294475779349</c:v>
                </c:pt>
                <c:pt idx="732">
                  <c:v>-21.008682490829784</c:v>
                </c:pt>
                <c:pt idx="733">
                  <c:v>-21.008429925612329</c:v>
                </c:pt>
                <c:pt idx="734">
                  <c:v>-21.008109362067366</c:v>
                </c:pt>
                <c:pt idx="735">
                  <c:v>-21.008017078622835</c:v>
                </c:pt>
                <c:pt idx="736">
                  <c:v>-21.007191384643125</c:v>
                </c:pt>
                <c:pt idx="737">
                  <c:v>-21.008323071097529</c:v>
                </c:pt>
                <c:pt idx="738">
                  <c:v>-21.011271284307028</c:v>
                </c:pt>
                <c:pt idx="739">
                  <c:v>-21.01540946825229</c:v>
                </c:pt>
                <c:pt idx="740">
                  <c:v>-21.015258900526803</c:v>
                </c:pt>
                <c:pt idx="741">
                  <c:v>-21.01566689049308</c:v>
                </c:pt>
                <c:pt idx="742">
                  <c:v>-21.014889766747551</c:v>
                </c:pt>
                <c:pt idx="743">
                  <c:v>-21.014238925610805</c:v>
                </c:pt>
                <c:pt idx="744">
                  <c:v>-21.014248639657339</c:v>
                </c:pt>
                <c:pt idx="745">
                  <c:v>-21.014695485810812</c:v>
                </c:pt>
                <c:pt idx="746">
                  <c:v>-21.013354947350074</c:v>
                </c:pt>
                <c:pt idx="747">
                  <c:v>-21.017070570258561</c:v>
                </c:pt>
                <c:pt idx="748">
                  <c:v>-21.016414872098309</c:v>
                </c:pt>
                <c:pt idx="749">
                  <c:v>-21.015487180626828</c:v>
                </c:pt>
                <c:pt idx="750">
                  <c:v>-21.013845506714283</c:v>
                </c:pt>
                <c:pt idx="751">
                  <c:v>-21.0131995226008</c:v>
                </c:pt>
                <c:pt idx="752">
                  <c:v>-21.01131985454132</c:v>
                </c:pt>
                <c:pt idx="753">
                  <c:v>-21.005777990830587</c:v>
                </c:pt>
                <c:pt idx="754">
                  <c:v>-21.009663609558558</c:v>
                </c:pt>
                <c:pt idx="755">
                  <c:v>-21.012922672266583</c:v>
                </c:pt>
                <c:pt idx="756">
                  <c:v>-21.010678727451076</c:v>
                </c:pt>
                <c:pt idx="757">
                  <c:v>-21.00847363882329</c:v>
                </c:pt>
                <c:pt idx="758">
                  <c:v>-21.007497377117812</c:v>
                </c:pt>
                <c:pt idx="759">
                  <c:v>-21.007031102870357</c:v>
                </c:pt>
                <c:pt idx="760">
                  <c:v>-21.005967414743836</c:v>
                </c:pt>
                <c:pt idx="761">
                  <c:v>-21.00463173330585</c:v>
                </c:pt>
                <c:pt idx="762">
                  <c:v>-21.002285790999096</c:v>
                </c:pt>
                <c:pt idx="763">
                  <c:v>-21.004286884644088</c:v>
                </c:pt>
                <c:pt idx="764">
                  <c:v>-21.011120716581601</c:v>
                </c:pt>
                <c:pt idx="765">
                  <c:v>-21.011635561062846</c:v>
                </c:pt>
                <c:pt idx="766">
                  <c:v>-21.012534110394071</c:v>
                </c:pt>
                <c:pt idx="767">
                  <c:v>-21.010819581130058</c:v>
                </c:pt>
                <c:pt idx="768">
                  <c:v>-21.009245905545331</c:v>
                </c:pt>
                <c:pt idx="769">
                  <c:v>-21.008692204876784</c:v>
                </c:pt>
                <c:pt idx="770">
                  <c:v>-21.008303643003821</c:v>
                </c:pt>
                <c:pt idx="771">
                  <c:v>-21.00973160788628</c:v>
                </c:pt>
                <c:pt idx="772">
                  <c:v>-21.016507155543124</c:v>
                </c:pt>
                <c:pt idx="773">
                  <c:v>-21.015662033469582</c:v>
                </c:pt>
                <c:pt idx="774">
                  <c:v>-21.015977739991328</c:v>
                </c:pt>
                <c:pt idx="775">
                  <c:v>-21.016584867917558</c:v>
                </c:pt>
                <c:pt idx="776">
                  <c:v>-21.016172020927833</c:v>
                </c:pt>
                <c:pt idx="777">
                  <c:v>-21.015637748352603</c:v>
                </c:pt>
                <c:pt idx="778">
                  <c:v>-21.012339829457616</c:v>
                </c:pt>
                <c:pt idx="779">
                  <c:v>-21.014200069423325</c:v>
                </c:pt>
                <c:pt idx="780">
                  <c:v>-21.020616197347838</c:v>
                </c:pt>
                <c:pt idx="781">
                  <c:v>-21.019795360391576</c:v>
                </c:pt>
                <c:pt idx="782">
                  <c:v>-21.018566533468892</c:v>
                </c:pt>
                <c:pt idx="783">
                  <c:v>-21.017949691495623</c:v>
                </c:pt>
                <c:pt idx="784">
                  <c:v>-21.016784005877568</c:v>
                </c:pt>
                <c:pt idx="785">
                  <c:v>-21.017648556044364</c:v>
                </c:pt>
                <c:pt idx="786">
                  <c:v>-21.018517963234601</c:v>
                </c:pt>
                <c:pt idx="787">
                  <c:v>-21.019717648016574</c:v>
                </c:pt>
                <c:pt idx="788">
                  <c:v>-21.027046896342341</c:v>
                </c:pt>
                <c:pt idx="789">
                  <c:v>-21.027299461559593</c:v>
                </c:pt>
                <c:pt idx="790">
                  <c:v>-21.026736046844043</c:v>
                </c:pt>
                <c:pt idx="791">
                  <c:v>-21.028402005873346</c:v>
                </c:pt>
                <c:pt idx="792">
                  <c:v>-21.02914998747881</c:v>
                </c:pt>
                <c:pt idx="793">
                  <c:v>-21.031282220755585</c:v>
                </c:pt>
                <c:pt idx="794">
                  <c:v>-21.031510500855617</c:v>
                </c:pt>
                <c:pt idx="795">
                  <c:v>-21.041112836136822</c:v>
                </c:pt>
                <c:pt idx="796">
                  <c:v>-21.041457684799056</c:v>
                </c:pt>
                <c:pt idx="797">
                  <c:v>-21.041608252524817</c:v>
                </c:pt>
                <c:pt idx="798">
                  <c:v>-21.041540254196811</c:v>
                </c:pt>
                <c:pt idx="799">
                  <c:v>-21.041554825267134</c:v>
                </c:pt>
                <c:pt idx="800">
                  <c:v>-21.042599085300623</c:v>
                </c:pt>
                <c:pt idx="801">
                  <c:v>-21.041671393829041</c:v>
                </c:pt>
                <c:pt idx="802">
                  <c:v>-21.044648749179295</c:v>
                </c:pt>
                <c:pt idx="803">
                  <c:v>-21.051327156367549</c:v>
                </c:pt>
                <c:pt idx="804">
                  <c:v>-21.051885714059839</c:v>
                </c:pt>
                <c:pt idx="805">
                  <c:v>-21.051706004193576</c:v>
                </c:pt>
                <c:pt idx="806">
                  <c:v>-21.050384893826092</c:v>
                </c:pt>
                <c:pt idx="807">
                  <c:v>-21.051196016735773</c:v>
                </c:pt>
                <c:pt idx="808">
                  <c:v>-21.052045995832302</c:v>
                </c:pt>
                <c:pt idx="809">
                  <c:v>-21.052225705698831</c:v>
                </c:pt>
                <c:pt idx="810">
                  <c:v>-21.054149086968813</c:v>
                </c:pt>
                <c:pt idx="811">
                  <c:v>-21.060487502518626</c:v>
                </c:pt>
                <c:pt idx="812">
                  <c:v>-21.060516644659096</c:v>
                </c:pt>
                <c:pt idx="813">
                  <c:v>-21.059501526766304</c:v>
                </c:pt>
                <c:pt idx="814">
                  <c:v>-21.059506383789802</c:v>
                </c:pt>
                <c:pt idx="815">
                  <c:v>-21.057485862051337</c:v>
                </c:pt>
                <c:pt idx="816">
                  <c:v>-21.056213321917809</c:v>
                </c:pt>
                <c:pt idx="817">
                  <c:v>-21.059676379609112</c:v>
                </c:pt>
                <c:pt idx="818">
                  <c:v>-21.063392002517595</c:v>
                </c:pt>
                <c:pt idx="819">
                  <c:v>-21.069201002515612</c:v>
                </c:pt>
                <c:pt idx="820">
                  <c:v>-21.069244715726583</c:v>
                </c:pt>
                <c:pt idx="821">
                  <c:v>-21.069958698167831</c:v>
                </c:pt>
                <c:pt idx="822">
                  <c:v>-21.06827816806809</c:v>
                </c:pt>
                <c:pt idx="823">
                  <c:v>-21.067175623753815</c:v>
                </c:pt>
                <c:pt idx="824">
                  <c:v>-21.065257099507086</c:v>
                </c:pt>
                <c:pt idx="825">
                  <c:v>-21.06640335703182</c:v>
                </c:pt>
                <c:pt idx="826">
                  <c:v>-21.071163239973068</c:v>
                </c:pt>
                <c:pt idx="827">
                  <c:v>-21.078205923917309</c:v>
                </c:pt>
                <c:pt idx="828">
                  <c:v>-21.077744506693289</c:v>
                </c:pt>
                <c:pt idx="829">
                  <c:v>-21.077307374586823</c:v>
                </c:pt>
                <c:pt idx="830">
                  <c:v>-21.076977096995094</c:v>
                </c:pt>
                <c:pt idx="831">
                  <c:v>-21.077253947329304</c:v>
                </c:pt>
                <c:pt idx="832">
                  <c:v>-21.078511916392287</c:v>
                </c:pt>
                <c:pt idx="833">
                  <c:v>-21.078191352847099</c:v>
                </c:pt>
                <c:pt idx="834">
                  <c:v>-21.079658173916798</c:v>
                </c:pt>
                <c:pt idx="835">
                  <c:v>-21.084000352845329</c:v>
                </c:pt>
                <c:pt idx="836">
                  <c:v>-21.091183890468571</c:v>
                </c:pt>
                <c:pt idx="837">
                  <c:v>-21.091417027592328</c:v>
                </c:pt>
                <c:pt idx="838">
                  <c:v>-21.091587023411584</c:v>
                </c:pt>
                <c:pt idx="839">
                  <c:v>-21.091689020903267</c:v>
                </c:pt>
                <c:pt idx="840">
                  <c:v>-21.093923251671278</c:v>
                </c:pt>
                <c:pt idx="841">
                  <c:v>-21.093991249999583</c:v>
                </c:pt>
                <c:pt idx="842">
                  <c:v>-21.093714399665068</c:v>
                </c:pt>
                <c:pt idx="843">
                  <c:v>-21.092621569397842</c:v>
                </c:pt>
                <c:pt idx="844">
                  <c:v>-21.096609185617332</c:v>
                </c:pt>
                <c:pt idx="845">
                  <c:v>-21.104579561032821</c:v>
                </c:pt>
                <c:pt idx="846">
                  <c:v>-21.105040978256831</c:v>
                </c:pt>
                <c:pt idx="847">
                  <c:v>-21.10736263544657</c:v>
                </c:pt>
                <c:pt idx="848">
                  <c:v>-21.110315705679618</c:v>
                </c:pt>
                <c:pt idx="849">
                  <c:v>-21.112166231598607</c:v>
                </c:pt>
                <c:pt idx="850">
                  <c:v>-21.114453889624819</c:v>
                </c:pt>
                <c:pt idx="851">
                  <c:v>-21.116168418888609</c:v>
                </c:pt>
                <c:pt idx="852">
                  <c:v>-21.121972561863103</c:v>
                </c:pt>
                <c:pt idx="853">
                  <c:v>-21.127582423901327</c:v>
                </c:pt>
                <c:pt idx="854">
                  <c:v>-21.127941843633593</c:v>
                </c:pt>
                <c:pt idx="855">
                  <c:v>-21.128233265038297</c:v>
                </c:pt>
                <c:pt idx="856">
                  <c:v>-21.130180931425556</c:v>
                </c:pt>
                <c:pt idx="857">
                  <c:v>-21.131176621224817</c:v>
                </c:pt>
                <c:pt idx="858">
                  <c:v>-21.131060052662853</c:v>
                </c:pt>
                <c:pt idx="859">
                  <c:v>-21.134649392962309</c:v>
                </c:pt>
                <c:pt idx="860">
                  <c:v>-21.136563060186056</c:v>
                </c:pt>
                <c:pt idx="861">
                  <c:v>-21.145203704832099</c:v>
                </c:pt>
                <c:pt idx="862">
                  <c:v>-21.146903663025327</c:v>
                </c:pt>
                <c:pt idx="863">
                  <c:v>-21.149103894630102</c:v>
                </c:pt>
                <c:pt idx="864">
                  <c:v>-21.150313293459341</c:v>
                </c:pt>
                <c:pt idx="865">
                  <c:v>-21.151993823558819</c:v>
                </c:pt>
                <c:pt idx="866">
                  <c:v>-21.153815207337558</c:v>
                </c:pt>
                <c:pt idx="867">
                  <c:v>-21.158536234091827</c:v>
                </c:pt>
                <c:pt idx="868">
                  <c:v>-21.160333332753602</c:v>
                </c:pt>
                <c:pt idx="869">
                  <c:v>-21.168531988269283</c:v>
                </c:pt>
                <c:pt idx="870">
                  <c:v>-21.16994052505833</c:v>
                </c:pt>
                <c:pt idx="871">
                  <c:v>-21.170508796796803</c:v>
                </c:pt>
                <c:pt idx="872">
                  <c:v>-21.17013480599455</c:v>
                </c:pt>
                <c:pt idx="873">
                  <c:v>-21.171902762515845</c:v>
                </c:pt>
                <c:pt idx="874">
                  <c:v>-21.173631862849604</c:v>
                </c:pt>
                <c:pt idx="875">
                  <c:v>-21.175700954822087</c:v>
                </c:pt>
                <c:pt idx="876">
                  <c:v>-21.17970314211162</c:v>
                </c:pt>
                <c:pt idx="877">
                  <c:v>-21.179489433081791</c:v>
                </c:pt>
                <c:pt idx="878">
                  <c:v>-21.188343786758061</c:v>
                </c:pt>
                <c:pt idx="879">
                  <c:v>-21.189980603647079</c:v>
                </c:pt>
                <c:pt idx="880">
                  <c:v>-21.190471163011338</c:v>
                </c:pt>
                <c:pt idx="881">
                  <c:v>-21.191301714014628</c:v>
                </c:pt>
                <c:pt idx="882">
                  <c:v>-21.192617967358544</c:v>
                </c:pt>
                <c:pt idx="883">
                  <c:v>-21.193953648796079</c:v>
                </c:pt>
                <c:pt idx="884">
                  <c:v>-21.195619607825822</c:v>
                </c:pt>
                <c:pt idx="885">
                  <c:v>-21.197397278393552</c:v>
                </c:pt>
                <c:pt idx="886">
                  <c:v>-21.200500916352592</c:v>
                </c:pt>
                <c:pt idx="887">
                  <c:v>-21.210443243272298</c:v>
                </c:pt>
                <c:pt idx="888">
                  <c:v>-21.212823184743382</c:v>
                </c:pt>
                <c:pt idx="889">
                  <c:v>-21.214790279224339</c:v>
                </c:pt>
                <c:pt idx="890">
                  <c:v>-21.216781658822057</c:v>
                </c:pt>
                <c:pt idx="891">
                  <c:v>-21.219535591095323</c:v>
                </c:pt>
                <c:pt idx="892">
                  <c:v>-21.221687252466083</c:v>
                </c:pt>
                <c:pt idx="893">
                  <c:v>-21.225300877882809</c:v>
                </c:pt>
                <c:pt idx="894">
                  <c:v>-21.228895075206076</c:v>
                </c:pt>
                <c:pt idx="895">
                  <c:v>-21.229366206476847</c:v>
                </c:pt>
                <c:pt idx="896">
                  <c:v>-21.237244298447578</c:v>
                </c:pt>
                <c:pt idx="897">
                  <c:v>-21.23767171650757</c:v>
                </c:pt>
                <c:pt idx="898">
                  <c:v>-21.237579433062802</c:v>
                </c:pt>
                <c:pt idx="899">
                  <c:v>-21.237526005805343</c:v>
                </c:pt>
                <c:pt idx="900">
                  <c:v>-21.239507671356577</c:v>
                </c:pt>
                <c:pt idx="901">
                  <c:v>-21.241406767509812</c:v>
                </c:pt>
                <c:pt idx="902">
                  <c:v>-21.246035510819283</c:v>
                </c:pt>
                <c:pt idx="903">
                  <c:v>-21.246802920517823</c:v>
                </c:pt>
                <c:pt idx="904">
                  <c:v>-21.254200167171049</c:v>
                </c:pt>
                <c:pt idx="905">
                  <c:v>-21.256157547605589</c:v>
                </c:pt>
                <c:pt idx="906">
                  <c:v>-21.257007526702111</c:v>
                </c:pt>
                <c:pt idx="907">
                  <c:v>-21.25885319559756</c:v>
                </c:pt>
                <c:pt idx="908">
                  <c:v>-21.26009659359082</c:v>
                </c:pt>
                <c:pt idx="909">
                  <c:v>-21.260596867001574</c:v>
                </c:pt>
                <c:pt idx="910">
                  <c:v>-21.263263372853807</c:v>
                </c:pt>
                <c:pt idx="911">
                  <c:v>-21.268110682216538</c:v>
                </c:pt>
                <c:pt idx="912">
                  <c:v>-21.269373508303346</c:v>
                </c:pt>
                <c:pt idx="913">
                  <c:v>-21.277688732380781</c:v>
                </c:pt>
                <c:pt idx="914">
                  <c:v>-21.278932130373533</c:v>
                </c:pt>
                <c:pt idx="915">
                  <c:v>-21.279879249938837</c:v>
                </c:pt>
                <c:pt idx="916">
                  <c:v>-21.281652063483289</c:v>
                </c:pt>
                <c:pt idx="917">
                  <c:v>-21.282788606961073</c:v>
                </c:pt>
                <c:pt idx="918">
                  <c:v>-21.283862009134552</c:v>
                </c:pt>
                <c:pt idx="919">
                  <c:v>-21.284954839401827</c:v>
                </c:pt>
                <c:pt idx="920">
                  <c:v>-21.284240856960572</c:v>
                </c:pt>
                <c:pt idx="921">
                  <c:v>-21.28562025160878</c:v>
                </c:pt>
                <c:pt idx="922">
                  <c:v>-21.293731480703318</c:v>
                </c:pt>
                <c:pt idx="923">
                  <c:v>-21.294984592743088</c:v>
                </c:pt>
                <c:pt idx="924">
                  <c:v>-21.296009424682595</c:v>
                </c:pt>
                <c:pt idx="925">
                  <c:v>-21.297374248260596</c:v>
                </c:pt>
                <c:pt idx="926">
                  <c:v>-21.297447103611532</c:v>
                </c:pt>
                <c:pt idx="927">
                  <c:v>-21.29908392050082</c:v>
                </c:pt>
                <c:pt idx="928">
                  <c:v>-21.300487600266344</c:v>
                </c:pt>
                <c:pt idx="929">
                  <c:v>-21.303338673008099</c:v>
                </c:pt>
                <c:pt idx="930">
                  <c:v>-21.304135224846831</c:v>
                </c:pt>
                <c:pt idx="931">
                  <c:v>-21.311430474008535</c:v>
                </c:pt>
                <c:pt idx="932">
                  <c:v>-21.312882724008091</c:v>
                </c:pt>
                <c:pt idx="933">
                  <c:v>-21.313237286717069</c:v>
                </c:pt>
                <c:pt idx="934">
                  <c:v>-21.313489851934587</c:v>
                </c:pt>
                <c:pt idx="935">
                  <c:v>-21.314130979024334</c:v>
                </c:pt>
                <c:pt idx="936">
                  <c:v>-21.315014957284845</c:v>
                </c:pt>
                <c:pt idx="937">
                  <c:v>-21.31529180761958</c:v>
                </c:pt>
                <c:pt idx="938">
                  <c:v>-21.315840651264573</c:v>
                </c:pt>
                <c:pt idx="939">
                  <c:v>-21.323655601931062</c:v>
                </c:pt>
                <c:pt idx="940">
                  <c:v>-21.325748979020581</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-21.356848499913376</c:v>
                </c:pt>
                <c:pt idx="955">
                  <c:v>-21.363750330178821</c:v>
                </c:pt>
                <c:pt idx="956">
                  <c:v>-21.364697449743559</c:v>
                </c:pt>
                <c:pt idx="957">
                  <c:v>-21.367796230679318</c:v>
                </c:pt>
                <c:pt idx="958">
                  <c:v>-21.36896191629733</c:v>
                </c:pt>
                <c:pt idx="959">
                  <c:v>-21.371783846898595</c:v>
                </c:pt>
                <c:pt idx="960">
                  <c:v>-21.372614397901863</c:v>
                </c:pt>
                <c:pt idx="961">
                  <c:v>-21.376140596897059</c:v>
                </c:pt>
                <c:pt idx="962">
                  <c:v>-21.376271736529286</c:v>
                </c:pt>
                <c:pt idx="963">
                  <c:v>-21.38260043803232</c:v>
                </c:pt>
                <c:pt idx="964">
                  <c:v>-21.386612339368554</c:v>
                </c:pt>
                <c:pt idx="965">
                  <c:v>-21.388132587695825</c:v>
                </c:pt>
                <c:pt idx="966">
                  <c:v>-21.387690598565577</c:v>
                </c:pt>
                <c:pt idx="967">
                  <c:v>-21.388297726491871</c:v>
                </c:pt>
                <c:pt idx="968">
                  <c:v>-21.389939400404543</c:v>
                </c:pt>
                <c:pt idx="969">
                  <c:v>-21.392567050069076</c:v>
                </c:pt>
                <c:pt idx="970">
                  <c:v>-21.395578404583354</c:v>
                </c:pt>
                <c:pt idx="971">
                  <c:v>-21.397229792542287</c:v>
                </c:pt>
                <c:pt idx="972">
                  <c:v>-21.403184503243022</c:v>
                </c:pt>
                <c:pt idx="973">
                  <c:v>-21.405715012439291</c:v>
                </c:pt>
                <c:pt idx="974">
                  <c:v>-21.406472708091293</c:v>
                </c:pt>
                <c:pt idx="975">
                  <c:v>-21.406841841870325</c:v>
                </c:pt>
                <c:pt idx="976">
                  <c:v>-21.40702640875984</c:v>
                </c:pt>
                <c:pt idx="977">
                  <c:v>-21.407448969796565</c:v>
                </c:pt>
                <c:pt idx="978">
                  <c:v>-21.411086880330551</c:v>
                </c:pt>
                <c:pt idx="979">
                  <c:v>-21.411397729829091</c:v>
                </c:pt>
                <c:pt idx="980">
                  <c:v>-21.418255846883589</c:v>
                </c:pt>
                <c:pt idx="981">
                  <c:v>-21.422146322634809</c:v>
                </c:pt>
                <c:pt idx="982">
                  <c:v>-21.424346554239072</c:v>
                </c:pt>
                <c:pt idx="983">
                  <c:v>-21.424987681329327</c:v>
                </c:pt>
                <c:pt idx="984">
                  <c:v>-21.425269388687049</c:v>
                </c:pt>
                <c:pt idx="985">
                  <c:v>-21.42471083099511</c:v>
                </c:pt>
                <c:pt idx="986">
                  <c:v>-21.430573258250817</c:v>
                </c:pt>
                <c:pt idx="987">
                  <c:v>-21.4338808911928</c:v>
                </c:pt>
                <c:pt idx="988">
                  <c:v>-21.44071958015379</c:v>
                </c:pt>
                <c:pt idx="989">
                  <c:v>-21.445285182159104</c:v>
                </c:pt>
                <c:pt idx="990">
                  <c:v>-21.448019686338821</c:v>
                </c:pt>
                <c:pt idx="991">
                  <c:v>-21.450278202224052</c:v>
                </c:pt>
                <c:pt idx="992">
                  <c:v>-21.452818425467328</c:v>
                </c:pt>
                <c:pt idx="993">
                  <c:v>-21.454518383660783</c:v>
                </c:pt>
                <c:pt idx="994">
                  <c:v>-21.461609637839302</c:v>
                </c:pt>
                <c:pt idx="995">
                  <c:v>-21.46409643382507</c:v>
                </c:pt>
                <c:pt idx="996">
                  <c:v>-21.468487182987619</c:v>
                </c:pt>
                <c:pt idx="997">
                  <c:v>-21.470153142017054</c:v>
                </c:pt>
                <c:pt idx="998">
                  <c:v>-21.472163949708527</c:v>
                </c:pt>
                <c:pt idx="999">
                  <c:v>-21.473815337668093</c:v>
                </c:pt>
                <c:pt idx="1000">
                  <c:v>-21.475525009908083</c:v>
                </c:pt>
                <c:pt idx="1001">
                  <c:v>-21.477161826797314</c:v>
                </c:pt>
                <c:pt idx="1002">
                  <c:v>-21.481756570943073</c:v>
                </c:pt>
                <c:pt idx="1003">
                  <c:v>-21.48750242963682</c:v>
                </c:pt>
                <c:pt idx="1004">
                  <c:v>-21.490309789167583</c:v>
                </c:pt>
                <c:pt idx="1005">
                  <c:v>-21.492038889501579</c:v>
                </c:pt>
                <c:pt idx="1006">
                  <c:v>-21.494894819266833</c:v>
                </c:pt>
                <c:pt idx="1007">
                  <c:v>-21.49678420137278</c:v>
                </c:pt>
                <c:pt idx="1008">
                  <c:v>-21.497313616924586</c:v>
                </c:pt>
                <c:pt idx="1009">
                  <c:v>-21.498105311740325</c:v>
                </c:pt>
                <c:pt idx="1010">
                  <c:v>-21.502131784147061</c:v>
                </c:pt>
                <c:pt idx="1011">
                  <c:v>-21.502136641170559</c:v>
                </c:pt>
                <c:pt idx="1012">
                  <c:v>-21.508946187990873</c:v>
                </c:pt>
                <c:pt idx="1013">
                  <c:v>-21.51184097394308</c:v>
                </c:pt>
                <c:pt idx="1014">
                  <c:v>-21.513375793340845</c:v>
                </c:pt>
                <c:pt idx="1015">
                  <c:v>-21.514250057554534</c:v>
                </c:pt>
                <c:pt idx="1016">
                  <c:v>-21.516430861065526</c:v>
                </c:pt>
                <c:pt idx="1017">
                  <c:v>-21.517139986483571</c:v>
                </c:pt>
                <c:pt idx="1018">
                  <c:v>-21.516731996516839</c:v>
                </c:pt>
                <c:pt idx="1019">
                  <c:v>-21.526596611062281</c:v>
                </c:pt>
                <c:pt idx="1020">
                  <c:v>-21.528927982299066</c:v>
                </c:pt>
                <c:pt idx="1021">
                  <c:v>-21.529967385308787</c:v>
                </c:pt>
                <c:pt idx="1022">
                  <c:v>-21.531890766578837</c:v>
                </c:pt>
                <c:pt idx="1023">
                  <c:v>-21.535149829286844</c:v>
                </c:pt>
                <c:pt idx="1024">
                  <c:v>-21.535382966410616</c:v>
                </c:pt>
                <c:pt idx="1025">
                  <c:v>-21.537374346008555</c:v>
                </c:pt>
                <c:pt idx="1026">
                  <c:v>-21.549861753195096</c:v>
                </c:pt>
                <c:pt idx="1027">
                  <c:v>-21.552703111889834</c:v>
                </c:pt>
                <c:pt idx="1028">
                  <c:v>-21.553621089314376</c:v>
                </c:pt>
                <c:pt idx="1029">
                  <c:v>-21.554830488143331</c:v>
                </c:pt>
                <c:pt idx="1030">
                  <c:v>-21.555573612724835</c:v>
                </c:pt>
                <c:pt idx="1031">
                  <c:v>-21.556258453025791</c:v>
                </c:pt>
                <c:pt idx="1032">
                  <c:v>-21.557632990650788</c:v>
                </c:pt>
                <c:pt idx="1033">
                  <c:v>-21.560246069244826</c:v>
                </c:pt>
                <c:pt idx="1034">
                  <c:v>-21.560994050850063</c:v>
                </c:pt>
                <c:pt idx="1035">
                  <c:v>-21.565637365230067</c:v>
                </c:pt>
                <c:pt idx="1036">
                  <c:v>-21.567274182119306</c:v>
                </c:pt>
                <c:pt idx="1037">
                  <c:v>-21.569838690479557</c:v>
                </c:pt>
                <c:pt idx="1038">
                  <c:v>-21.570800381114836</c:v>
                </c:pt>
                <c:pt idx="1039">
                  <c:v>-21.571504649509087</c:v>
                </c:pt>
                <c:pt idx="1040">
                  <c:v>-21.572553766565576</c:v>
                </c:pt>
                <c:pt idx="1041">
                  <c:v>-21.574695713889579</c:v>
                </c:pt>
                <c:pt idx="1042">
                  <c:v>-21.577716782450331</c:v>
                </c:pt>
                <c:pt idx="1043">
                  <c:v>-21.578231626931583</c:v>
                </c:pt>
                <c:pt idx="1044">
                  <c:v>-21.582957510709356</c:v>
                </c:pt>
                <c:pt idx="1045">
                  <c:v>-21.586775131109313</c:v>
                </c:pt>
                <c:pt idx="1046">
                  <c:v>-21.58786796137661</c:v>
                </c:pt>
                <c:pt idx="1047">
                  <c:v>-21.589218213884564</c:v>
                </c:pt>
                <c:pt idx="1048">
                  <c:v>-21.591374732278538</c:v>
                </c:pt>
                <c:pt idx="1049">
                  <c:v>-21.592525846826597</c:v>
                </c:pt>
                <c:pt idx="1050">
                  <c:v>-21.59435694465207</c:v>
                </c:pt>
                <c:pt idx="1051">
                  <c:v>-21.593264114384837</c:v>
                </c:pt>
                <c:pt idx="1052">
                  <c:v>-21.596732029099293</c:v>
                </c:pt>
                <c:pt idx="1053">
                  <c:v>-21.600054233111827</c:v>
                </c:pt>
                <c:pt idx="1054">
                  <c:v>-21.600554506522812</c:v>
                </c:pt>
                <c:pt idx="1055">
                  <c:v>-21.603007303345109</c:v>
                </c:pt>
                <c:pt idx="1056">
                  <c:v>-21.605105537457842</c:v>
                </c:pt>
                <c:pt idx="1057">
                  <c:v>-21.60653835936408</c:v>
                </c:pt>
                <c:pt idx="1058">
                  <c:v>-21.605824376922591</c:v>
                </c:pt>
                <c:pt idx="1059">
                  <c:v>-21.606883208026083</c:v>
                </c:pt>
                <c:pt idx="1060">
                  <c:v>-21.607616618560812</c:v>
                </c:pt>
                <c:pt idx="1061">
                  <c:v>-21.610846539128588</c:v>
                </c:pt>
                <c:pt idx="1062">
                  <c:v>-21.61350333093359</c:v>
                </c:pt>
                <c:pt idx="1063">
                  <c:v>-21.615145004846045</c:v>
                </c:pt>
                <c:pt idx="1064">
                  <c:v>-21.616636111032832</c:v>
                </c:pt>
                <c:pt idx="1065">
                  <c:v>-21.617869794978837</c:v>
                </c:pt>
                <c:pt idx="1066">
                  <c:v>-21.619720320898118</c:v>
                </c:pt>
                <c:pt idx="1067">
                  <c:v>-21.62065772641585</c:v>
                </c:pt>
                <c:pt idx="1068">
                  <c:v>-21.621230855178322</c:v>
                </c:pt>
                <c:pt idx="1069">
                  <c:v>-21.625165044140303</c:v>
                </c:pt>
                <c:pt idx="1070">
                  <c:v>-21.630138636111823</c:v>
                </c:pt>
                <c:pt idx="1071">
                  <c:v>-21.63041062942283</c:v>
                </c:pt>
                <c:pt idx="1072">
                  <c:v>-21.63115861102807</c:v>
                </c:pt>
                <c:pt idx="1073">
                  <c:v>-21.631527744807091</c:v>
                </c:pt>
                <c:pt idx="1074">
                  <c:v>-21.633198560860293</c:v>
                </c:pt>
                <c:pt idx="1075">
                  <c:v>-21.637875874403839</c:v>
                </c:pt>
                <c:pt idx="1076">
                  <c:v>-21.638978418717837</c:v>
                </c:pt>
                <c:pt idx="1077">
                  <c:v>-21.642825181258097</c:v>
                </c:pt>
                <c:pt idx="1078">
                  <c:v>-21.647842486440588</c:v>
                </c:pt>
                <c:pt idx="1079">
                  <c:v>-21.648561325905327</c:v>
                </c:pt>
                <c:pt idx="1080">
                  <c:v>-21.6495473016573</c:v>
                </c:pt>
                <c:pt idx="1081">
                  <c:v>-21.651849530753829</c:v>
                </c:pt>
                <c:pt idx="1082">
                  <c:v>-21.653981764030839</c:v>
                </c:pt>
                <c:pt idx="1083">
                  <c:v>-21.655589438779291</c:v>
                </c:pt>
                <c:pt idx="1084">
                  <c:v>-21.659781049981842</c:v>
                </c:pt>
                <c:pt idx="1085">
                  <c:v>-21.660776739781031</c:v>
                </c:pt>
                <c:pt idx="1086">
                  <c:v>-21.66432722389338</c:v>
                </c:pt>
                <c:pt idx="1087">
                  <c:v>-21.666648881083379</c:v>
                </c:pt>
                <c:pt idx="1088">
                  <c:v>-21.667625142788594</c:v>
                </c:pt>
                <c:pt idx="1089">
                  <c:v>-21.668994823390321</c:v>
                </c:pt>
                <c:pt idx="1090">
                  <c:v>-21.669592237269541</c:v>
                </c:pt>
                <c:pt idx="1091">
                  <c:v>-21.669480525731537</c:v>
                </c:pt>
                <c:pt idx="1092">
                  <c:v>-21.673167006499277</c:v>
                </c:pt>
                <c:pt idx="1093">
                  <c:v>-21.672895013188331</c:v>
                </c:pt>
                <c:pt idx="1094">
                  <c:v>-21.674303549977289</c:v>
                </c:pt>
                <c:pt idx="1095">
                  <c:v>-21.676936056665326</c:v>
                </c:pt>
                <c:pt idx="1096">
                  <c:v>-21.678451447969096</c:v>
                </c:pt>
                <c:pt idx="1097">
                  <c:v>-21.680015409506829</c:v>
                </c:pt>
                <c:pt idx="1098">
                  <c:v>-21.68078281920581</c:v>
                </c:pt>
                <c:pt idx="1099">
                  <c:v>-21.68350275231527</c:v>
                </c:pt>
                <c:pt idx="1100">
                  <c:v>-21.686159544120564</c:v>
                </c:pt>
                <c:pt idx="1101">
                  <c:v>-21.689831453818321</c:v>
                </c:pt>
                <c:pt idx="1102">
                  <c:v>-21.694537909502557</c:v>
                </c:pt>
                <c:pt idx="1103">
                  <c:v>-21.700536333413574</c:v>
                </c:pt>
                <c:pt idx="1104">
                  <c:v>-21.702785135252093</c:v>
                </c:pt>
                <c:pt idx="1105">
                  <c:v>-21.706641611839331</c:v>
                </c:pt>
                <c:pt idx="1106">
                  <c:v>-21.708390140267088</c:v>
                </c:pt>
                <c:pt idx="1107">
                  <c:v>-21.71099350481483</c:v>
                </c:pt>
                <c:pt idx="1108">
                  <c:v>-21.712882886921051</c:v>
                </c:pt>
                <c:pt idx="1109">
                  <c:v>-21.717705911167037</c:v>
                </c:pt>
                <c:pt idx="1110">
                  <c:v>-21.721596386918325</c:v>
                </c:pt>
                <c:pt idx="1111">
                  <c:v>-21.726807973037328</c:v>
                </c:pt>
                <c:pt idx="1112">
                  <c:v>-21.733330955476319</c:v>
                </c:pt>
                <c:pt idx="1113">
                  <c:v>-21.736760014003309</c:v>
                </c:pt>
                <c:pt idx="1114">
                  <c:v>-21.74051935012281</c:v>
                </c:pt>
                <c:pt idx="1115">
                  <c:v>-21.743336423700534</c:v>
                </c:pt>
                <c:pt idx="1116">
                  <c:v>-21.745536655305074</c:v>
                </c:pt>
                <c:pt idx="1117">
                  <c:v>-21.751792501457068</c:v>
                </c:pt>
                <c:pt idx="1118">
                  <c:v>-21.753677026539819</c:v>
                </c:pt>
                <c:pt idx="1119">
                  <c:v>-21.75665438189008</c:v>
                </c:pt>
                <c:pt idx="1120">
                  <c:v>-21.762157389413559</c:v>
                </c:pt>
                <c:pt idx="1121">
                  <c:v>-21.76587786934531</c:v>
                </c:pt>
                <c:pt idx="1122">
                  <c:v>-21.76814609927758</c:v>
                </c:pt>
                <c:pt idx="1123">
                  <c:v>-21.771108883558085</c:v>
                </c:pt>
                <c:pt idx="1124">
                  <c:v>-21.774027954627037</c:v>
                </c:pt>
                <c:pt idx="1125">
                  <c:v>-21.780924927868831</c:v>
                </c:pt>
                <c:pt idx="1126">
                  <c:v>-21.784091707132049</c:v>
                </c:pt>
                <c:pt idx="1127">
                  <c:v>-21.785709095927317</c:v>
                </c:pt>
                <c:pt idx="1128">
                  <c:v>-21.789215866829558</c:v>
                </c:pt>
                <c:pt idx="1129">
                  <c:v>-21.792601212146145</c:v>
                </c:pt>
                <c:pt idx="1130">
                  <c:v>-21.794383739737306</c:v>
                </c:pt>
                <c:pt idx="1131">
                  <c:v>-21.797239669502272</c:v>
                </c:pt>
                <c:pt idx="1132">
                  <c:v>-21.798497638565525</c:v>
                </c:pt>
                <c:pt idx="1133">
                  <c:v>-21.799896461307334</c:v>
                </c:pt>
                <c:pt idx="1134">
                  <c:v>-21.802543539065795</c:v>
                </c:pt>
                <c:pt idx="1135">
                  <c:v>-21.809134519832796</c:v>
                </c:pt>
                <c:pt idx="1136">
                  <c:v>-21.812879284881816</c:v>
                </c:pt>
                <c:pt idx="1137">
                  <c:v>-21.817814020666333</c:v>
                </c:pt>
                <c:pt idx="1138">
                  <c:v>-21.823948441232623</c:v>
                </c:pt>
                <c:pt idx="1139">
                  <c:v>-21.825352120998375</c:v>
                </c:pt>
                <c:pt idx="1140">
                  <c:v>-21.826474093405793</c:v>
                </c:pt>
                <c:pt idx="1141">
                  <c:v>-21.829111457117321</c:v>
                </c:pt>
                <c:pt idx="1142">
                  <c:v>-21.831452542400811</c:v>
                </c:pt>
                <c:pt idx="1143">
                  <c:v>-21.833463350092586</c:v>
                </c:pt>
                <c:pt idx="1144">
                  <c:v>-21.835551870158824</c:v>
                </c:pt>
                <c:pt idx="1145">
                  <c:v>-21.837606391061321</c:v>
                </c:pt>
                <c:pt idx="1146">
                  <c:v>-21.841526008952812</c:v>
                </c:pt>
                <c:pt idx="1147">
                  <c:v>-21.845295059118811</c:v>
                </c:pt>
                <c:pt idx="1148">
                  <c:v>-21.847796426175066</c:v>
                </c:pt>
                <c:pt idx="1149">
                  <c:v>-21.851827755604852</c:v>
                </c:pt>
                <c:pt idx="1150">
                  <c:v>-21.853192579183119</c:v>
                </c:pt>
                <c:pt idx="1151">
                  <c:v>-21.855995081690644</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-21.885715207934794</c:v>
                </c:pt>
                <c:pt idx="1160">
                  <c:v>-21.888945128502591</c:v>
                </c:pt>
                <c:pt idx="1161">
                  <c:v>-21.901733671140306</c:v>
                </c:pt>
                <c:pt idx="1162">
                  <c:v>-21.90514330157427</c:v>
                </c:pt>
                <c:pt idx="1163">
                  <c:v>-21.910646309097309</c:v>
                </c:pt>
                <c:pt idx="1164">
                  <c:v>-21.913919942875779</c:v>
                </c:pt>
                <c:pt idx="1165">
                  <c:v>-21.918203837523286</c:v>
                </c:pt>
                <c:pt idx="1166">
                  <c:v>-21.920646920298317</c:v>
                </c:pt>
                <c:pt idx="1167">
                  <c:v>-21.92293457832406</c:v>
                </c:pt>
                <c:pt idx="1168">
                  <c:v>-21.92465882163463</c:v>
                </c:pt>
                <c:pt idx="1169">
                  <c:v>-21.931356656916861</c:v>
                </c:pt>
                <c:pt idx="1170">
                  <c:v>-21.933532603404309</c:v>
                </c:pt>
                <c:pt idx="1171">
                  <c:v>-21.93759793199807</c:v>
                </c:pt>
                <c:pt idx="1172">
                  <c:v>-21.942741519789276</c:v>
                </c:pt>
                <c:pt idx="1173">
                  <c:v>-21.94562659169506</c:v>
                </c:pt>
                <c:pt idx="1174">
                  <c:v>-21.947865679486817</c:v>
                </c:pt>
                <c:pt idx="1175">
                  <c:v>-21.94952678149307</c:v>
                </c:pt>
                <c:pt idx="1176">
                  <c:v>-21.951518161090853</c:v>
                </c:pt>
                <c:pt idx="1177">
                  <c:v>-21.953771819953076</c:v>
                </c:pt>
                <c:pt idx="1178">
                  <c:v>-21.959158258914314</c:v>
                </c:pt>
                <c:pt idx="1179">
                  <c:v>-21.961611055736093</c:v>
                </c:pt>
                <c:pt idx="1180">
                  <c:v>-21.966613789848317</c:v>
                </c:pt>
                <c:pt idx="1181">
                  <c:v>-21.970674261419028</c:v>
                </c:pt>
                <c:pt idx="1182">
                  <c:v>-21.971189105900564</c:v>
                </c:pt>
                <c:pt idx="1183">
                  <c:v>-21.972121654395082</c:v>
                </c:pt>
                <c:pt idx="1184">
                  <c:v>-21.975016440347567</c:v>
                </c:pt>
                <c:pt idx="1185">
                  <c:v>-21.975482714594577</c:v>
                </c:pt>
                <c:pt idx="1186">
                  <c:v>-21.981976554893301</c:v>
                </c:pt>
                <c:pt idx="1187">
                  <c:v>-21.982923674458597</c:v>
                </c:pt>
                <c:pt idx="1188">
                  <c:v>-21.985493039842062</c:v>
                </c:pt>
                <c:pt idx="1189">
                  <c:v>-21.990767767265346</c:v>
                </c:pt>
                <c:pt idx="1190">
                  <c:v>-21.993137994689313</c:v>
                </c:pt>
                <c:pt idx="1191">
                  <c:v>-21.995697646026066</c:v>
                </c:pt>
                <c:pt idx="1192">
                  <c:v>-21.99748017361734</c:v>
                </c:pt>
                <c:pt idx="1193">
                  <c:v>-21.99995725555663</c:v>
                </c:pt>
                <c:pt idx="1194">
                  <c:v>-22.002089488833324</c:v>
                </c:pt>
                <c:pt idx="1195">
                  <c:v>-22.006446238832297</c:v>
                </c:pt>
                <c:pt idx="1196">
                  <c:v>-22.007257361741594</c:v>
                </c:pt>
                <c:pt idx="1197">
                  <c:v>-22.010132719600037</c:v>
                </c:pt>
                <c:pt idx="1198">
                  <c:v>-22.014834318260846</c:v>
                </c:pt>
                <c:pt idx="1199">
                  <c:v>-22.015917434481068</c:v>
                </c:pt>
                <c:pt idx="1200">
                  <c:v>-22.016602274782066</c:v>
                </c:pt>
                <c:pt idx="1201">
                  <c:v>-22.018263376788333</c:v>
                </c:pt>
                <c:pt idx="1202">
                  <c:v>-22.01885593364409</c:v>
                </c:pt>
                <c:pt idx="1203">
                  <c:v>-22.025607196183593</c:v>
                </c:pt>
                <c:pt idx="1204">
                  <c:v>-22.028147419427036</c:v>
                </c:pt>
                <c:pt idx="1205">
                  <c:v>-22.030629358389351</c:v>
                </c:pt>
                <c:pt idx="1206">
                  <c:v>-22.036326646849076</c:v>
                </c:pt>
                <c:pt idx="1207">
                  <c:v>-22.038080032299817</c:v>
                </c:pt>
                <c:pt idx="1208">
                  <c:v>-22.040557114239093</c:v>
                </c:pt>
                <c:pt idx="1209">
                  <c:v>-22.042941912733319</c:v>
                </c:pt>
                <c:pt idx="1210">
                  <c:v>-22.044768153535337</c:v>
                </c:pt>
                <c:pt idx="1211">
                  <c:v>-22.045778414404353</c:v>
                </c:pt>
                <c:pt idx="1212">
                  <c:v>-22.05544874801334</c:v>
                </c:pt>
                <c:pt idx="1213">
                  <c:v>-22.057818975437545</c:v>
                </c:pt>
                <c:pt idx="1214">
                  <c:v>-22.064341957876806</c:v>
                </c:pt>
                <c:pt idx="1215">
                  <c:v>-22.066765612558342</c:v>
                </c:pt>
                <c:pt idx="1216">
                  <c:v>-22.070826084129102</c:v>
                </c:pt>
                <c:pt idx="1217">
                  <c:v>-22.074405710381811</c:v>
                </c:pt>
                <c:pt idx="1218">
                  <c:v>-22.077606488808833</c:v>
                </c:pt>
                <c:pt idx="1219">
                  <c:v>-22.081025833289321</c:v>
                </c:pt>
                <c:pt idx="1220">
                  <c:v>-22.087475960377603</c:v>
                </c:pt>
                <c:pt idx="1221">
                  <c:v>-22.089214774758076</c:v>
                </c:pt>
                <c:pt idx="1222">
                  <c:v>-22.091837567399573</c:v>
                </c:pt>
                <c:pt idx="1223">
                  <c:v>-22.095485191980327</c:v>
                </c:pt>
                <c:pt idx="1224">
                  <c:v>-22.097262862548327</c:v>
                </c:pt>
                <c:pt idx="1225">
                  <c:v>-22.100857059871597</c:v>
                </c:pt>
                <c:pt idx="1226">
                  <c:v>-22.10362070619184</c:v>
                </c:pt>
                <c:pt idx="1227">
                  <c:v>-22.106214356692291</c:v>
                </c:pt>
                <c:pt idx="1228">
                  <c:v>-22.109405421072601</c:v>
                </c:pt>
                <c:pt idx="1229">
                  <c:v>-22.112615913546605</c:v>
                </c:pt>
                <c:pt idx="1230">
                  <c:v>-22.115049282275017</c:v>
                </c:pt>
                <c:pt idx="1231">
                  <c:v>-22.117861498829313</c:v>
                </c:pt>
                <c:pt idx="1232">
                  <c:v>-22.123636499663323</c:v>
                </c:pt>
                <c:pt idx="1233">
                  <c:v>-22.126463287287876</c:v>
                </c:pt>
                <c:pt idx="1234">
                  <c:v>-22.130280907688125</c:v>
                </c:pt>
                <c:pt idx="1235">
                  <c:v>-22.135424495479114</c:v>
                </c:pt>
                <c:pt idx="1236">
                  <c:v>-22.140305804006047</c:v>
                </c:pt>
                <c:pt idx="1237">
                  <c:v>-22.143812574907582</c:v>
                </c:pt>
                <c:pt idx="1238">
                  <c:v>-22.148315035608377</c:v>
                </c:pt>
                <c:pt idx="1239">
                  <c:v>-22.150923257179599</c:v>
                </c:pt>
                <c:pt idx="1240">
                  <c:v>-22.154935158516082</c:v>
                </c:pt>
                <c:pt idx="1241">
                  <c:v>-22.160632446975825</c:v>
                </c:pt>
                <c:pt idx="1242">
                  <c:v>-22.163478662693805</c:v>
                </c:pt>
                <c:pt idx="1243">
                  <c:v>-22.164760916874101</c:v>
                </c:pt>
                <c:pt idx="1244">
                  <c:v>-22.16608202724159</c:v>
                </c:pt>
                <c:pt idx="1245">
                  <c:v>-22.1696422254008</c:v>
                </c:pt>
                <c:pt idx="1246">
                  <c:v>-22.17350841603507</c:v>
                </c:pt>
                <c:pt idx="1247">
                  <c:v>-22.17749603225456</c:v>
                </c:pt>
                <c:pt idx="1248">
                  <c:v>-22.180220822387618</c:v>
                </c:pt>
                <c:pt idx="1249">
                  <c:v>-22.184359006332542</c:v>
                </c:pt>
                <c:pt idx="1250">
                  <c:v>-22.190226290611839</c:v>
                </c:pt>
                <c:pt idx="1251">
                  <c:v>-22.193718490443342</c:v>
                </c:pt>
                <c:pt idx="1252">
                  <c:v>-22.195637014690121</c:v>
                </c:pt>
                <c:pt idx="1253">
                  <c:v>-22.198162666863347</c:v>
                </c:pt>
                <c:pt idx="1254">
                  <c:v>-22.20202400047382</c:v>
                </c:pt>
                <c:pt idx="1255">
                  <c:v>-22.213520574884832</c:v>
                </c:pt>
                <c:pt idx="1256">
                  <c:v>-22.215885945285599</c:v>
                </c:pt>
                <c:pt idx="1257">
                  <c:v>-22.219446143444813</c:v>
                </c:pt>
                <c:pt idx="1258">
                  <c:v>-22.226760820699823</c:v>
                </c:pt>
                <c:pt idx="1259">
                  <c:v>-22.230520156819054</c:v>
                </c:pt>
                <c:pt idx="1260">
                  <c:v>-22.234736053138796</c:v>
                </c:pt>
                <c:pt idx="1261">
                  <c:v>-22.238208824876821</c:v>
                </c:pt>
                <c:pt idx="1262">
                  <c:v>-22.243600120861551</c:v>
                </c:pt>
                <c:pt idx="1263">
                  <c:v>-22.248952560659106</c:v>
                </c:pt>
                <c:pt idx="1264">
                  <c:v>-22.253226741259809</c:v>
                </c:pt>
                <c:pt idx="1265">
                  <c:v>-22.256378949452817</c:v>
                </c:pt>
                <c:pt idx="1266">
                  <c:v>-22.261580821524809</c:v>
                </c:pt>
                <c:pt idx="1267">
                  <c:v>-22.267676385904089</c:v>
                </c:pt>
                <c:pt idx="1268">
                  <c:v>-22.272169132558062</c:v>
                </c:pt>
                <c:pt idx="1269">
                  <c:v>-22.274291651788346</c:v>
                </c:pt>
                <c:pt idx="1270">
                  <c:v>-22.276375314830879</c:v>
                </c:pt>
                <c:pt idx="1271">
                  <c:v>-22.27792956232182</c:v>
                </c:pt>
                <c:pt idx="1272">
                  <c:v>-22.289440707803045</c:v>
                </c:pt>
                <c:pt idx="1273">
                  <c:v>-22.292325779708541</c:v>
                </c:pt>
                <c:pt idx="1274">
                  <c:v>-22.295273992918609</c:v>
                </c:pt>
                <c:pt idx="1275">
                  <c:v>-22.301150991244345</c:v>
                </c:pt>
                <c:pt idx="1276">
                  <c:v>-22.303424078200052</c:v>
                </c:pt>
                <c:pt idx="1277">
                  <c:v>-22.305279461142547</c:v>
                </c:pt>
                <c:pt idx="1278">
                  <c:v>-22.307814827362556</c:v>
                </c:pt>
                <c:pt idx="1279">
                  <c:v>-22.311447880873096</c:v>
                </c:pt>
                <c:pt idx="1280">
                  <c:v>-22.314386380035828</c:v>
                </c:pt>
                <c:pt idx="1281">
                  <c:v>-22.320904505452056</c:v>
                </c:pt>
                <c:pt idx="1282">
                  <c:v>-22.321696200267784</c:v>
                </c:pt>
                <c:pt idx="1283">
                  <c:v>-22.328199754613287</c:v>
                </c:pt>
                <c:pt idx="1284">
                  <c:v>-22.332886782203833</c:v>
                </c:pt>
                <c:pt idx="1285">
                  <c:v>-22.335631000430322</c:v>
                </c:pt>
                <c:pt idx="1286">
                  <c:v>-22.33708810745361</c:v>
                </c:pt>
                <c:pt idx="1287">
                  <c:v>-22.339327195245332</c:v>
                </c:pt>
                <c:pt idx="1288">
                  <c:v>-22.342032557284583</c:v>
                </c:pt>
                <c:pt idx="1289">
                  <c:v>-22.348142692734065</c:v>
                </c:pt>
                <c:pt idx="1290">
                  <c:v>-22.350279783034054</c:v>
                </c:pt>
                <c:pt idx="1291">
                  <c:v>-22.356195637547373</c:v>
                </c:pt>
                <c:pt idx="1292">
                  <c:v>-22.359294418482811</c:v>
                </c:pt>
                <c:pt idx="1293">
                  <c:v>-22.361722930187597</c:v>
                </c:pt>
                <c:pt idx="1294">
                  <c:v>-22.363724023832319</c:v>
                </c:pt>
                <c:pt idx="1295">
                  <c:v>-22.366288532193082</c:v>
                </c:pt>
                <c:pt idx="1296">
                  <c:v>-22.374278335701817</c:v>
                </c:pt>
                <c:pt idx="1297">
                  <c:v>-22.376629135032296</c:v>
                </c:pt>
                <c:pt idx="1298">
                  <c:v>-22.379655060616809</c:v>
                </c:pt>
                <c:pt idx="1299">
                  <c:v>-22.384890931852617</c:v>
                </c:pt>
                <c:pt idx="1300">
                  <c:v>-22.387882858272565</c:v>
                </c:pt>
                <c:pt idx="1301">
                  <c:v>-22.39236103385683</c:v>
                </c:pt>
                <c:pt idx="1302">
                  <c:v>-22.397159772985319</c:v>
                </c:pt>
                <c:pt idx="1303">
                  <c:v>-22.400938537198599</c:v>
                </c:pt>
                <c:pt idx="1304">
                  <c:v>-22.404217027999763</c:v>
                </c:pt>
                <c:pt idx="1305">
                  <c:v>-22.40655811328331</c:v>
                </c:pt>
                <c:pt idx="1306">
                  <c:v>-22.409467470305831</c:v>
                </c:pt>
                <c:pt idx="1307">
                  <c:v>-22.411925124151303</c:v>
                </c:pt>
                <c:pt idx="1308">
                  <c:v>-22.418180970303105</c:v>
                </c:pt>
                <c:pt idx="1309">
                  <c:v>-22.421376891706629</c:v>
                </c:pt>
                <c:pt idx="1310">
                  <c:v>-22.424966232006554</c:v>
                </c:pt>
                <c:pt idx="1311">
                  <c:v>-22.426986753745304</c:v>
                </c:pt>
                <c:pt idx="1312">
                  <c:v>-22.430143818961575</c:v>
                </c:pt>
                <c:pt idx="1313">
                  <c:v>-22.440086145881345</c:v>
                </c:pt>
                <c:pt idx="1314">
                  <c:v>-22.443214068957086</c:v>
                </c:pt>
                <c:pt idx="1315">
                  <c:v>-22.445584296381099</c:v>
                </c:pt>
                <c:pt idx="1316">
                  <c:v>-22.451631290526311</c:v>
                </c:pt>
                <c:pt idx="1317">
                  <c:v>-22.454938923468305</c:v>
                </c:pt>
                <c:pt idx="1318">
                  <c:v>-22.458591405072333</c:v>
                </c:pt>
                <c:pt idx="1319">
                  <c:v>-22.461889323967782</c:v>
                </c:pt>
                <c:pt idx="1320">
                  <c:v>-22.465201813933305</c:v>
                </c:pt>
                <c:pt idx="1321">
                  <c:v>-22.476304969448094</c:v>
                </c:pt>
                <c:pt idx="1322">
                  <c:v>-22.479622316436839</c:v>
                </c:pt>
                <c:pt idx="1323">
                  <c:v>-22.483673073960546</c:v>
                </c:pt>
                <c:pt idx="1324">
                  <c:v>-22.489418932654573</c:v>
                </c:pt>
                <c:pt idx="1325">
                  <c:v>-22.491400598205573</c:v>
                </c:pt>
                <c:pt idx="1326">
                  <c:v>-22.493081128305604</c:v>
                </c:pt>
                <c:pt idx="1327">
                  <c:v>-22.49475194435859</c:v>
                </c:pt>
                <c:pt idx="1328">
                  <c:v>-22.496918176799326</c:v>
                </c:pt>
                <c:pt idx="1329">
                  <c:v>-22.498948412584284</c:v>
                </c:pt>
                <c:pt idx="1330">
                  <c:v>-22.504349422616023</c:v>
                </c:pt>
                <c:pt idx="1331">
                  <c:v>-22.507627913417807</c:v>
                </c:pt>
                <c:pt idx="1332">
                  <c:v>-22.510882119102334</c:v>
                </c:pt>
                <c:pt idx="1333">
                  <c:v>-22.516739689334582</c:v>
                </c:pt>
                <c:pt idx="1334">
                  <c:v>-22.518604786323838</c:v>
                </c:pt>
                <c:pt idx="1335">
                  <c:v>-22.520523310570784</c:v>
                </c:pt>
                <c:pt idx="1336">
                  <c:v>-22.52304896274385</c:v>
                </c:pt>
                <c:pt idx="1337">
                  <c:v>-22.525914606555528</c:v>
                </c:pt>
                <c:pt idx="1338">
                  <c:v>-22.527706848193791</c:v>
                </c:pt>
                <c:pt idx="1339">
                  <c:v>-22.532991289663848</c:v>
                </c:pt>
                <c:pt idx="1340">
                  <c:v>-22.534807816418834</c:v>
                </c:pt>
                <c:pt idx="1341">
                  <c:v>-22.537124616585615</c:v>
                </c:pt>
                <c:pt idx="1342">
                  <c:v>-22.543467889158578</c:v>
                </c:pt>
                <c:pt idx="1343">
                  <c:v>-22.54569240588032</c:v>
                </c:pt>
                <c:pt idx="1344">
                  <c:v>-22.54962173781859</c:v>
                </c:pt>
                <c:pt idx="1345">
                  <c:v>-22.552069677617322</c:v>
                </c:pt>
                <c:pt idx="1346">
                  <c:v>-22.553322789657312</c:v>
                </c:pt>
                <c:pt idx="1347">
                  <c:v>-22.568991547177038</c:v>
                </c:pt>
                <c:pt idx="1348">
                  <c:v>-22.5752522503523</c:v>
                </c:pt>
                <c:pt idx="1349">
                  <c:v>-22.576840497006792</c:v>
                </c:pt>
                <c:pt idx="1350">
                  <c:v>-22.578341317240856</c:v>
                </c:pt>
                <c:pt idx="1351">
                  <c:v>-22.581177818912053</c:v>
                </c:pt>
                <c:pt idx="1352">
                  <c:v>-22.582392074764833</c:v>
                </c:pt>
                <c:pt idx="1353">
                  <c:v>-22.583572331453041</c:v>
                </c:pt>
                <c:pt idx="1354">
                  <c:v>-22.587215099010557</c:v>
                </c:pt>
                <c:pt idx="1355">
                  <c:v>-22.588366213558551</c:v>
                </c:pt>
                <c:pt idx="1356">
                  <c:v>-22.591139573925794</c:v>
                </c:pt>
                <c:pt idx="1357">
                  <c:v>-22.59574403211807</c:v>
                </c:pt>
                <c:pt idx="1358">
                  <c:v>-22.598021976097336</c:v>
                </c:pt>
                <c:pt idx="1359">
                  <c:v>-22.600270777936132</c:v>
                </c:pt>
                <c:pt idx="1360">
                  <c:v>-22.602082447667826</c:v>
                </c:pt>
                <c:pt idx="1361">
                  <c:v>-22.603646409206064</c:v>
                </c:pt>
                <c:pt idx="1362">
                  <c:v>-22.606283772917593</c:v>
                </c:pt>
                <c:pt idx="1363">
                  <c:v>-22.608003159204539</c:v>
                </c:pt>
                <c:pt idx="1364">
                  <c:v>-22.609567120742096</c:v>
                </c:pt>
                <c:pt idx="1365">
                  <c:v>-22.61202963161103</c:v>
                </c:pt>
                <c:pt idx="1366">
                  <c:v>-22.61793091505433</c:v>
                </c:pt>
                <c:pt idx="1367">
                  <c:v>-22.621481399166598</c:v>
                </c:pt>
                <c:pt idx="1368">
                  <c:v>-22.624614179266061</c:v>
                </c:pt>
                <c:pt idx="1369">
                  <c:v>-22.62769353210755</c:v>
                </c:pt>
                <c:pt idx="1370">
                  <c:v>-22.630627174247067</c:v>
                </c:pt>
                <c:pt idx="1371">
                  <c:v>-22.63315282642008</c:v>
                </c:pt>
                <c:pt idx="1372">
                  <c:v>-22.636853878258592</c:v>
                </c:pt>
                <c:pt idx="1373">
                  <c:v>-22.639316389127067</c:v>
                </c:pt>
                <c:pt idx="1374">
                  <c:v>-22.642905729427063</c:v>
                </c:pt>
                <c:pt idx="1375">
                  <c:v>-22.649317000328082</c:v>
                </c:pt>
                <c:pt idx="1376">
                  <c:v>-22.6546500120321</c:v>
                </c:pt>
                <c:pt idx="1377">
                  <c:v>-22.658054785442054</c:v>
                </c:pt>
                <c:pt idx="1378">
                  <c:v>-22.660478440124031</c:v>
                </c:pt>
                <c:pt idx="1379">
                  <c:v>-22.663416939286588</c:v>
                </c:pt>
                <c:pt idx="1380">
                  <c:v>-22.6653888907911</c:v>
                </c:pt>
                <c:pt idx="1381">
                  <c:v>-22.671907016207051</c:v>
                </c:pt>
                <c:pt idx="1382">
                  <c:v>-22.675423501155624</c:v>
                </c:pt>
                <c:pt idx="1383">
                  <c:v>-22.678337715201607</c:v>
                </c:pt>
                <c:pt idx="1384">
                  <c:v>-22.683155882424032</c:v>
                </c:pt>
                <c:pt idx="1385">
                  <c:v>-22.687721484429325</c:v>
                </c:pt>
                <c:pt idx="1386">
                  <c:v>-22.689902287940331</c:v>
                </c:pt>
                <c:pt idx="1387">
                  <c:v>-22.692850501150126</c:v>
                </c:pt>
                <c:pt idx="1388">
                  <c:v>-22.695638432587067</c:v>
                </c:pt>
                <c:pt idx="1389">
                  <c:v>-22.703574808839029</c:v>
                </c:pt>
                <c:pt idx="1390">
                  <c:v>-22.705828467701039</c:v>
                </c:pt>
                <c:pt idx="1391">
                  <c:v>-22.70754299696458</c:v>
                </c:pt>
                <c:pt idx="1392">
                  <c:v>-22.711938603150358</c:v>
                </c:pt>
                <c:pt idx="1393">
                  <c:v>-22.715425945958593</c:v>
                </c:pt>
                <c:pt idx="1394">
                  <c:v>-22.719253280405539</c:v>
                </c:pt>
                <c:pt idx="1395">
                  <c:v>-22.723172898297356</c:v>
                </c:pt>
                <c:pt idx="1396">
                  <c:v>-22.726956519533573</c:v>
                </c:pt>
                <c:pt idx="1397">
                  <c:v>-22.729793021204827</c:v>
                </c:pt>
                <c:pt idx="1398">
                  <c:v>-22.738948510332342</c:v>
                </c:pt>
                <c:pt idx="1399">
                  <c:v>-22.741168170030548</c:v>
                </c:pt>
                <c:pt idx="1400">
                  <c:v>-22.74547149277155</c:v>
                </c:pt>
                <c:pt idx="1401">
                  <c:v>-22.748050572202072</c:v>
                </c:pt>
                <c:pt idx="1402">
                  <c:v>-22.75003709477685</c:v>
                </c:pt>
                <c:pt idx="1403">
                  <c:v>-22.751635055478566</c:v>
                </c:pt>
                <c:pt idx="1404">
                  <c:v>-22.754082995277294</c:v>
                </c:pt>
                <c:pt idx="1405">
                  <c:v>-22.755914093102593</c:v>
                </c:pt>
                <c:pt idx="1406">
                  <c:v>-22.760683690090829</c:v>
                </c:pt>
                <c:pt idx="1407">
                  <c:v>-22.763957323869292</c:v>
                </c:pt>
                <c:pt idx="1408">
                  <c:v>-22.766011844771786</c:v>
                </c:pt>
                <c:pt idx="1409">
                  <c:v>-22.771301143264836</c:v>
                </c:pt>
                <c:pt idx="1410">
                  <c:v>-22.774647632394281</c:v>
                </c:pt>
                <c:pt idx="1411">
                  <c:v>-22.777265568012066</c:v>
                </c:pt>
                <c:pt idx="1412">
                  <c:v>-22.780325492760582</c:v>
                </c:pt>
                <c:pt idx="1413">
                  <c:v>-22.781758314666078</c:v>
                </c:pt>
                <c:pt idx="1414">
                  <c:v>-22.783662267842807</c:v>
                </c:pt>
                <c:pt idx="1415">
                  <c:v>-22.788640716837822</c:v>
                </c:pt>
                <c:pt idx="1416">
                  <c:v>-22.791661785398553</c:v>
                </c:pt>
                <c:pt idx="1417">
                  <c:v>-22.795498833892609</c:v>
                </c:pt>
                <c:pt idx="1418">
                  <c:v>-22.799127030379541</c:v>
                </c:pt>
                <c:pt idx="1419">
                  <c:v>-22.803294356464832</c:v>
                </c:pt>
                <c:pt idx="1420">
                  <c:v>-22.805902578036324</c:v>
                </c:pt>
                <c:pt idx="1421">
                  <c:v>-22.807136261982052</c:v>
                </c:pt>
                <c:pt idx="1422">
                  <c:v>-22.809176211814581</c:v>
                </c:pt>
                <c:pt idx="1423">
                  <c:v>-22.8112598748571</c:v>
                </c:pt>
                <c:pt idx="1424">
                  <c:v>-22.816583172514576</c:v>
                </c:pt>
                <c:pt idx="1425">
                  <c:v>-22.819307962647081</c:v>
                </c:pt>
                <c:pt idx="1426">
                  <c:v>-22.823926991909829</c:v>
                </c:pt>
                <c:pt idx="1427">
                  <c:v>-22.826054368163327</c:v>
                </c:pt>
                <c:pt idx="1428">
                  <c:v>-22.827331765320068</c:v>
                </c:pt>
                <c:pt idx="1429">
                  <c:v>-22.828521736055322</c:v>
                </c:pt>
                <c:pt idx="1430">
                  <c:v>-22.830658826356107</c:v>
                </c:pt>
                <c:pt idx="1431">
                  <c:v>-22.831707943412354</c:v>
                </c:pt>
                <c:pt idx="1432">
                  <c:v>-22.835200143243853</c:v>
                </c:pt>
                <c:pt idx="1433">
                  <c:v>-22.838512633209323</c:v>
                </c:pt>
                <c:pt idx="1434">
                  <c:v>-22.840139736051846</c:v>
                </c:pt>
                <c:pt idx="1435">
                  <c:v>-22.844783050431353</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-22.864269428351626</c:v>
                </c:pt>
                <c:pt idx="1444">
                  <c:v>-22.867071930859353</c:v>
                </c:pt>
                <c:pt idx="1445">
                  <c:v>-22.869145879855104</c:v>
                </c:pt>
                <c:pt idx="1446">
                  <c:v>-22.872147520322329</c:v>
                </c:pt>
                <c:pt idx="1447">
                  <c:v>-22.873900905773084</c:v>
                </c:pt>
                <c:pt idx="1448">
                  <c:v>-22.874925737712598</c:v>
                </c:pt>
                <c:pt idx="1449">
                  <c:v>-22.877669955939304</c:v>
                </c:pt>
                <c:pt idx="1450">
                  <c:v>-22.88247840911508</c:v>
                </c:pt>
                <c:pt idx="1451">
                  <c:v>-22.885426622324786</c:v>
                </c:pt>
                <c:pt idx="1452">
                  <c:v>-22.887636567976109</c:v>
                </c:pt>
                <c:pt idx="1453">
                  <c:v>-22.891157909948326</c:v>
                </c:pt>
                <c:pt idx="1454">
                  <c:v>-22.892887010281854</c:v>
                </c:pt>
                <c:pt idx="1455">
                  <c:v>-22.894164407438836</c:v>
                </c:pt>
                <c:pt idx="1456">
                  <c:v>-22.896160644060316</c:v>
                </c:pt>
                <c:pt idx="1457">
                  <c:v>-22.897234046233827</c:v>
                </c:pt>
                <c:pt idx="1458">
                  <c:v>-22.898166594728341</c:v>
                </c:pt>
                <c:pt idx="1459">
                  <c:v>-22.901420800412822</c:v>
                </c:pt>
                <c:pt idx="1460">
                  <c:v>-22.902586486031311</c:v>
                </c:pt>
                <c:pt idx="1461">
                  <c:v>-22.902902192552837</c:v>
                </c:pt>
                <c:pt idx="1462">
                  <c:v>-22.907341511949582</c:v>
                </c:pt>
                <c:pt idx="1463">
                  <c:v>-22.910906567132585</c:v>
                </c:pt>
                <c:pt idx="1464">
                  <c:v>-22.912232534523547</c:v>
                </c:pt>
                <c:pt idx="1465">
                  <c:v>-22.912888232683585</c:v>
                </c:pt>
                <c:pt idx="1466">
                  <c:v>-22.915117606428609</c:v>
                </c:pt>
                <c:pt idx="1467">
                  <c:v>-22.919362644888832</c:v>
                </c:pt>
                <c:pt idx="1468">
                  <c:v>-22.922238002747491</c:v>
                </c:pt>
                <c:pt idx="1469">
                  <c:v>-22.925341640706307</c:v>
                </c:pt>
                <c:pt idx="1470">
                  <c:v>-22.928051859768836</c:v>
                </c:pt>
                <c:pt idx="1471">
                  <c:v>-22.931043786189356</c:v>
                </c:pt>
                <c:pt idx="1472">
                  <c:v>-22.935084829666309</c:v>
                </c:pt>
                <c:pt idx="1473">
                  <c:v>-22.93819332464885</c:v>
                </c:pt>
                <c:pt idx="1474">
                  <c:v>-22.939684430835349</c:v>
                </c:pt>
              </c:numCache>
            </c:numRef>
          </c:val>
          <c:extLst xmlns:c16r2="http://schemas.microsoft.com/office/drawing/2015/06/chart">
            <c:ext xmlns:c16="http://schemas.microsoft.com/office/drawing/2014/chart" uri="{C3380CC4-5D6E-409C-BE32-E72D297353CC}">
              <c16:uniqueId val="{00000003-12A7-465C-B9E0-72DF95F936E7}"/>
            </c:ext>
          </c:extLst>
        </c:ser>
        <c:marker val="1"/>
        <c:axId val="366555520"/>
        <c:axId val="366557056"/>
        <c:extLst xmlns:c16r2="http://schemas.microsoft.com/office/drawing/2015/06/chart"/>
      </c:lineChart>
      <c:catAx>
        <c:axId val="36655552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66557056"/>
        <c:crosses val="autoZero"/>
        <c:auto val="1"/>
        <c:lblAlgn val="ctr"/>
        <c:lblOffset val="100"/>
      </c:catAx>
      <c:valAx>
        <c:axId val="366557056"/>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6655552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-2.1801105301078976</c:v>
                </c:pt>
                <c:pt idx="4">
                  <c:v>-2.1819151889214385</c:v>
                </c:pt>
                <c:pt idx="5">
                  <c:v>-2.1804831101078435</c:v>
                </c:pt>
                <c:pt idx="6">
                  <c:v>-2.1799753201079284</c:v>
                </c:pt>
                <c:pt idx="7">
                  <c:v>-2.1783832782897012</c:v>
                </c:pt>
                <c:pt idx="8">
                  <c:v>-2.1674437413577596</c:v>
                </c:pt>
                <c:pt idx="9">
                  <c:v>-2.155131780107852</c:v>
                </c:pt>
                <c:pt idx="10">
                  <c:v>-2.156988350107909</c:v>
                </c:pt>
                <c:pt idx="11">
                  <c:v>-2.1494966001079532</c:v>
                </c:pt>
                <c:pt idx="12">
                  <c:v>-2.1449409449563892</c:v>
                </c:pt>
                <c:pt idx="13">
                  <c:v>-0.83473628153646451</c:v>
                </c:pt>
                <c:pt idx="14">
                  <c:v>-0.6481463101079612</c:v>
                </c:pt>
                <c:pt idx="15">
                  <c:v>-1.6105980701078408</c:v>
                </c:pt>
                <c:pt idx="16">
                  <c:v>-1.954956180107928</c:v>
                </c:pt>
                <c:pt idx="17">
                  <c:v>-1.7143435901078732</c:v>
                </c:pt>
                <c:pt idx="18">
                  <c:v>-1.7739706539854574</c:v>
                </c:pt>
                <c:pt idx="19">
                  <c:v>-2.2857464298048442</c:v>
                </c:pt>
                <c:pt idx="20">
                  <c:v>-2.7487410498513909</c:v>
                </c:pt>
                <c:pt idx="21">
                  <c:v>-4.0648316601077674</c:v>
                </c:pt>
                <c:pt idx="22">
                  <c:v>-4.0652503601078518</c:v>
                </c:pt>
                <c:pt idx="23">
                  <c:v>-4.4532962401078322</c:v>
                </c:pt>
                <c:pt idx="24">
                  <c:v>-4.4601346901079193</c:v>
                </c:pt>
                <c:pt idx="25">
                  <c:v>-3.8722843801078701</c:v>
                </c:pt>
                <c:pt idx="26">
                  <c:v>-3.111317288390695</c:v>
                </c:pt>
                <c:pt idx="27">
                  <c:v>-3.3802279901078833</c:v>
                </c:pt>
                <c:pt idx="28">
                  <c:v>-3.5040304601078702</c:v>
                </c:pt>
                <c:pt idx="29">
                  <c:v>-1.7167048601078818</c:v>
                </c:pt>
                <c:pt idx="30">
                  <c:v>-2.2654557732392533</c:v>
                </c:pt>
                <c:pt idx="31">
                  <c:v>-2.5435916401079499</c:v>
                </c:pt>
                <c:pt idx="32">
                  <c:v>-2.3792594201079131</c:v>
                </c:pt>
                <c:pt idx="33">
                  <c:v>-2.1881092801079678</c:v>
                </c:pt>
                <c:pt idx="34">
                  <c:v>-1.9910319301078379</c:v>
                </c:pt>
                <c:pt idx="35">
                  <c:v>-1.6889154601078649</c:v>
                </c:pt>
                <c:pt idx="36">
                  <c:v>-0.52060946010784903</c:v>
                </c:pt>
                <c:pt idx="37">
                  <c:v>-0.46608219010789775</c:v>
                </c:pt>
                <c:pt idx="38">
                  <c:v>0.33736790989215165</c:v>
                </c:pt>
                <c:pt idx="39">
                  <c:v>1.4636117031575107</c:v>
                </c:pt>
                <c:pt idx="40">
                  <c:v>2.3007588398921675</c:v>
                </c:pt>
                <c:pt idx="41">
                  <c:v>2.4349761869510047</c:v>
                </c:pt>
                <c:pt idx="42">
                  <c:v>5.3148433045980568</c:v>
                </c:pt>
                <c:pt idx="43">
                  <c:v>6.0301869398922161</c:v>
                </c:pt>
                <c:pt idx="44">
                  <c:v>6.9910312398921519</c:v>
                </c:pt>
                <c:pt idx="45">
                  <c:v>7.2997730198922728</c:v>
                </c:pt>
                <c:pt idx="46">
                  <c:v>7.297456679892262</c:v>
                </c:pt>
                <c:pt idx="47">
                  <c:v>7.1255064598920903</c:v>
                </c:pt>
                <c:pt idx="48">
                  <c:v>7.4664191998922309</c:v>
                </c:pt>
                <c:pt idx="49">
                  <c:v>7.8955510898919243</c:v>
                </c:pt>
                <c:pt idx="50">
                  <c:v>7.8884491714711107</c:v>
                </c:pt>
                <c:pt idx="51">
                  <c:v>6.3710730398921704</c:v>
                </c:pt>
                <c:pt idx="52">
                  <c:v>6.4015846398921497</c:v>
                </c:pt>
                <c:pt idx="53">
                  <c:v>6.5547958211422355</c:v>
                </c:pt>
                <c:pt idx="54">
                  <c:v>6.5533787298922324</c:v>
                </c:pt>
                <c:pt idx="55">
                  <c:v>6.4861487798920914</c:v>
                </c:pt>
                <c:pt idx="56">
                  <c:v>6.374130622084051</c:v>
                </c:pt>
                <c:pt idx="57">
                  <c:v>5.9661741762557874</c:v>
                </c:pt>
                <c:pt idx="58">
                  <c:v>5.8987313798922099</c:v>
                </c:pt>
                <c:pt idx="59">
                  <c:v>5.6278329098920885</c:v>
                </c:pt>
                <c:pt idx="60">
                  <c:v>5.7292823598920819</c:v>
                </c:pt>
                <c:pt idx="61">
                  <c:v>5.9521727998921836</c:v>
                </c:pt>
                <c:pt idx="62">
                  <c:v>6.1558294198921164</c:v>
                </c:pt>
                <c:pt idx="63">
                  <c:v>6.58542253989215</c:v>
                </c:pt>
                <c:pt idx="64">
                  <c:v>7.0158356218594777</c:v>
                </c:pt>
                <c:pt idx="65">
                  <c:v>8.2725941398921368</c:v>
                </c:pt>
                <c:pt idx="66">
                  <c:v>8.7983820398921857</c:v>
                </c:pt>
                <c:pt idx="67">
                  <c:v>9.5486427398920739</c:v>
                </c:pt>
                <c:pt idx="68">
                  <c:v>10.399252169892137</c:v>
                </c:pt>
                <c:pt idx="69">
                  <c:v>11.577237289892299</c:v>
                </c:pt>
                <c:pt idx="70">
                  <c:v>13.015428509892264</c:v>
                </c:pt>
                <c:pt idx="71">
                  <c:v>14.636330459892118</c:v>
                </c:pt>
                <c:pt idx="72">
                  <c:v>16.522493489892234</c:v>
                </c:pt>
                <c:pt idx="73">
                  <c:v>18.245601224102693</c:v>
                </c:pt>
                <c:pt idx="74">
                  <c:v>25.073832239892184</c:v>
                </c:pt>
                <c:pt idx="75">
                  <c:v>26.265631409892123</c:v>
                </c:pt>
                <c:pt idx="76">
                  <c:v>27.494557429892136</c:v>
                </c:pt>
                <c:pt idx="77">
                  <c:v>28.146468339892131</c:v>
                </c:pt>
                <c:pt idx="78">
                  <c:v>27.816845939892186</c:v>
                </c:pt>
                <c:pt idx="79">
                  <c:v>27.00021358989229</c:v>
                </c:pt>
                <c:pt idx="80">
                  <c:v>25.512759909892068</c:v>
                </c:pt>
                <c:pt idx="81">
                  <c:v>24.181686209891957</c:v>
                </c:pt>
                <c:pt idx="82">
                  <c:v>23.221493267164881</c:v>
                </c:pt>
                <c:pt idx="83">
                  <c:v>15.529643363421542</c:v>
                </c:pt>
                <c:pt idx="84">
                  <c:v>14.162033859892212</c:v>
                </c:pt>
                <c:pt idx="85">
                  <c:v>12.224327569892207</c:v>
                </c:pt>
                <c:pt idx="86">
                  <c:v>10.655403479892019</c:v>
                </c:pt>
                <c:pt idx="87">
                  <c:v>9.1994586398920717</c:v>
                </c:pt>
                <c:pt idx="88">
                  <c:v>8.0496519276474174</c:v>
                </c:pt>
                <c:pt idx="89">
                  <c:v>6.2459703598922101</c:v>
                </c:pt>
                <c:pt idx="90">
                  <c:v>4.5948798798921455</c:v>
                </c:pt>
                <c:pt idx="91">
                  <c:v>2.9054208412620586</c:v>
                </c:pt>
                <c:pt idx="92">
                  <c:v>-0.44548455814715737</c:v>
                </c:pt>
                <c:pt idx="93">
                  <c:v>0.19837442989225451</c:v>
                </c:pt>
                <c:pt idx="94">
                  <c:v>1.3894171996859801</c:v>
                </c:pt>
                <c:pt idx="95">
                  <c:v>2.6947043398921133</c:v>
                </c:pt>
                <c:pt idx="96">
                  <c:v>3.9110561598922109</c:v>
                </c:pt>
                <c:pt idx="97">
                  <c:v>5.9151328598921955</c:v>
                </c:pt>
                <c:pt idx="98">
                  <c:v>8.5097159598922207</c:v>
                </c:pt>
                <c:pt idx="99">
                  <c:v>11.144568216815101</c:v>
                </c:pt>
                <c:pt idx="100">
                  <c:v>20.738151671967636</c:v>
                </c:pt>
                <c:pt idx="101">
                  <c:v>22.444460949892061</c:v>
                </c:pt>
                <c:pt idx="102">
                  <c:v>24.84382321989208</c:v>
                </c:pt>
                <c:pt idx="103">
                  <c:v>27.818608219892106</c:v>
                </c:pt>
                <c:pt idx="104">
                  <c:v>30.661835769892292</c:v>
                </c:pt>
                <c:pt idx="105">
                  <c:v>32.949395641932853</c:v>
                </c:pt>
                <c:pt idx="106">
                  <c:v>33.558134496413771</c:v>
                </c:pt>
                <c:pt idx="107">
                  <c:v>36.665930539892152</c:v>
                </c:pt>
                <c:pt idx="108">
                  <c:v>36.880116339892027</c:v>
                </c:pt>
                <c:pt idx="109">
                  <c:v>36.633289139892142</c:v>
                </c:pt>
                <c:pt idx="110">
                  <c:v>35.731536939891861</c:v>
                </c:pt>
                <c:pt idx="111">
                  <c:v>34.761928679892222</c:v>
                </c:pt>
                <c:pt idx="112">
                  <c:v>31.588254459892141</c:v>
                </c:pt>
                <c:pt idx="113">
                  <c:v>29.631059809892193</c:v>
                </c:pt>
                <c:pt idx="114">
                  <c:v>28.350083373225502</c:v>
                </c:pt>
                <c:pt idx="115">
                  <c:v>20.11905113364223</c:v>
                </c:pt>
                <c:pt idx="116">
                  <c:v>19.204640075245614</c:v>
                </c:pt>
                <c:pt idx="117">
                  <c:v>17.78304139989217</c:v>
                </c:pt>
                <c:pt idx="118">
                  <c:v>16.091528519892108</c:v>
                </c:pt>
                <c:pt idx="119">
                  <c:v>14.321698379892155</c:v>
                </c:pt>
                <c:pt idx="120">
                  <c:v>12.919052889892086</c:v>
                </c:pt>
                <c:pt idx="121">
                  <c:v>11.572668109892103</c:v>
                </c:pt>
                <c:pt idx="122">
                  <c:v>10.548223985838156</c:v>
                </c:pt>
                <c:pt idx="123">
                  <c:v>4.7297305398922003</c:v>
                </c:pt>
                <c:pt idx="124">
                  <c:v>3.8428704798921829</c:v>
                </c:pt>
                <c:pt idx="125">
                  <c:v>2.7446777998921315</c:v>
                </c:pt>
                <c:pt idx="126">
                  <c:v>2.0460832498921073</c:v>
                </c:pt>
                <c:pt idx="127">
                  <c:v>1.9170091198921853</c:v>
                </c:pt>
                <c:pt idx="128">
                  <c:v>1.8357465198921399</c:v>
                </c:pt>
                <c:pt idx="129">
                  <c:v>2.6037803058497113</c:v>
                </c:pt>
                <c:pt idx="130">
                  <c:v>7.5959755398921658</c:v>
                </c:pt>
                <c:pt idx="131">
                  <c:v>9.6456063798921292</c:v>
                </c:pt>
                <c:pt idx="132">
                  <c:v>12.116297629892202</c:v>
                </c:pt>
                <c:pt idx="133">
                  <c:v>14.474672622366455</c:v>
                </c:pt>
                <c:pt idx="134">
                  <c:v>16.886653339892263</c:v>
                </c:pt>
                <c:pt idx="135">
                  <c:v>19.174053339892247</c:v>
                </c:pt>
                <c:pt idx="136">
                  <c:v>21.671911739892167</c:v>
                </c:pt>
                <c:pt idx="137">
                  <c:v>23.296491188828242</c:v>
                </c:pt>
                <c:pt idx="138">
                  <c:v>23.753480539892152</c:v>
                </c:pt>
                <c:pt idx="139">
                  <c:v>19.465403504804314</c:v>
                </c:pt>
                <c:pt idx="140">
                  <c:v>17.065761719892173</c:v>
                </c:pt>
                <c:pt idx="141">
                  <c:v>14.608535799892039</c:v>
                </c:pt>
                <c:pt idx="142">
                  <c:v>12.228409439892246</c:v>
                </c:pt>
                <c:pt idx="143">
                  <c:v>10.336178939892108</c:v>
                </c:pt>
                <c:pt idx="144">
                  <c:v>8.8654907398920866</c:v>
                </c:pt>
                <c:pt idx="145">
                  <c:v>7.4813707398922009</c:v>
                </c:pt>
                <c:pt idx="146">
                  <c:v>4.3219572898921399</c:v>
                </c:pt>
                <c:pt idx="147">
                  <c:v>4.440500239892188</c:v>
                </c:pt>
                <c:pt idx="148">
                  <c:v>4.2462066398922502</c:v>
                </c:pt>
                <c:pt idx="149">
                  <c:v>4.5056380398921068</c:v>
                </c:pt>
                <c:pt idx="150">
                  <c:v>4.8979329898921407</c:v>
                </c:pt>
                <c:pt idx="151">
                  <c:v>4.7719093674783863</c:v>
                </c:pt>
                <c:pt idx="152">
                  <c:v>-1.7425033721957135</c:v>
                </c:pt>
                <c:pt idx="153">
                  <c:v>-2.1312568579573545</c:v>
                </c:pt>
                <c:pt idx="154">
                  <c:v>-1.8777266201078078</c:v>
                </c:pt>
                <c:pt idx="155">
                  <c:v>-1.2570941901078494</c:v>
                </c:pt>
                <c:pt idx="156">
                  <c:v>-0.56924478010785151</c:v>
                </c:pt>
                <c:pt idx="157">
                  <c:v>-0.13442904174041823</c:v>
                </c:pt>
                <c:pt idx="158">
                  <c:v>5.4775522898921594</c:v>
                </c:pt>
                <c:pt idx="159">
                  <c:v>7.8139008698922057</c:v>
                </c:pt>
                <c:pt idx="160">
                  <c:v>11.015413099892204</c:v>
                </c:pt>
                <c:pt idx="161">
                  <c:v>12.690434979892007</c:v>
                </c:pt>
                <c:pt idx="162">
                  <c:v>15.728199199892142</c:v>
                </c:pt>
                <c:pt idx="163">
                  <c:v>18.151308899892165</c:v>
                </c:pt>
                <c:pt idx="164">
                  <c:v>20.421498279892077</c:v>
                </c:pt>
                <c:pt idx="165">
                  <c:v>21.328445539892112</c:v>
                </c:pt>
                <c:pt idx="166">
                  <c:v>22.285324180917719</c:v>
                </c:pt>
                <c:pt idx="167">
                  <c:v>21.448292898866463</c:v>
                </c:pt>
                <c:pt idx="168">
                  <c:v>20.113094448983034</c:v>
                </c:pt>
                <c:pt idx="169">
                  <c:v>19.011396159892097</c:v>
                </c:pt>
                <c:pt idx="170">
                  <c:v>18.337725029892304</c:v>
                </c:pt>
                <c:pt idx="171">
                  <c:v>17.583146059892236</c:v>
                </c:pt>
                <c:pt idx="172">
                  <c:v>16.962610979892133</c:v>
                </c:pt>
                <c:pt idx="173">
                  <c:v>15.958395883326503</c:v>
                </c:pt>
                <c:pt idx="174">
                  <c:v>15.191044539892175</c:v>
                </c:pt>
                <c:pt idx="175">
                  <c:v>11.67827224822534</c:v>
                </c:pt>
                <c:pt idx="176">
                  <c:v>10.816352529892246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1.8307585498921672</c:v>
                </c:pt>
                <c:pt idx="185">
                  <c:v>1.2923510498922046</c:v>
                </c:pt>
                <c:pt idx="186">
                  <c:v>1.0356382598921805</c:v>
                </c:pt>
                <c:pt idx="187">
                  <c:v>0.66426713989206099</c:v>
                </c:pt>
                <c:pt idx="188">
                  <c:v>0.59392172989204517</c:v>
                </c:pt>
                <c:pt idx="189">
                  <c:v>1.0220316098921667</c:v>
                </c:pt>
                <c:pt idx="190">
                  <c:v>1.2665280098922835</c:v>
                </c:pt>
                <c:pt idx="191">
                  <c:v>1.1914492065588433</c:v>
                </c:pt>
                <c:pt idx="192">
                  <c:v>3.8563250998921452</c:v>
                </c:pt>
                <c:pt idx="193">
                  <c:v>5.054683839892121</c:v>
                </c:pt>
                <c:pt idx="194">
                  <c:v>7.34400388989215</c:v>
                </c:pt>
                <c:pt idx="195">
                  <c:v>8.9246338598921149</c:v>
                </c:pt>
                <c:pt idx="196">
                  <c:v>9.4846022498921201</c:v>
                </c:pt>
                <c:pt idx="197">
                  <c:v>9.5238132198922045</c:v>
                </c:pt>
                <c:pt idx="198">
                  <c:v>9.53207811766997</c:v>
                </c:pt>
                <c:pt idx="199">
                  <c:v>8.8411492898921438</c:v>
                </c:pt>
                <c:pt idx="200">
                  <c:v>8.8114698198919594</c:v>
                </c:pt>
                <c:pt idx="201">
                  <c:v>8.7329785498921915</c:v>
                </c:pt>
                <c:pt idx="202">
                  <c:v>8.5744802898921098</c:v>
                </c:pt>
                <c:pt idx="203">
                  <c:v>8.4326051098921209</c:v>
                </c:pt>
                <c:pt idx="204">
                  <c:v>8.2426788998920415</c:v>
                </c:pt>
                <c:pt idx="205">
                  <c:v>8.4118478696793648</c:v>
                </c:pt>
                <c:pt idx="206">
                  <c:v>8.1112539998920816</c:v>
                </c:pt>
                <c:pt idx="207">
                  <c:v>7.8420789208445427</c:v>
                </c:pt>
                <c:pt idx="208">
                  <c:v>6.1823782368618492</c:v>
                </c:pt>
                <c:pt idx="209">
                  <c:v>6.0994291398921261</c:v>
                </c:pt>
                <c:pt idx="210">
                  <c:v>5.9395383398922093</c:v>
                </c:pt>
                <c:pt idx="211">
                  <c:v>6.0610215095891267</c:v>
                </c:pt>
                <c:pt idx="212">
                  <c:v>5.8165671023921437</c:v>
                </c:pt>
                <c:pt idx="213">
                  <c:v>5.3442974798921909</c:v>
                </c:pt>
                <c:pt idx="214">
                  <c:v>4.4991076298921104</c:v>
                </c:pt>
                <c:pt idx="215">
                  <c:v>4.5747268398921221</c:v>
                </c:pt>
                <c:pt idx="216">
                  <c:v>4.9392436398921316</c:v>
                </c:pt>
                <c:pt idx="217">
                  <c:v>5.6456036139662302</c:v>
                </c:pt>
                <c:pt idx="218">
                  <c:v>5.5882640662078416</c:v>
                </c:pt>
                <c:pt idx="219">
                  <c:v>5.2729134498922425</c:v>
                </c:pt>
                <c:pt idx="220">
                  <c:v>5.421065779892162</c:v>
                </c:pt>
                <c:pt idx="221">
                  <c:v>6.0574702798919846</c:v>
                </c:pt>
                <c:pt idx="222">
                  <c:v>6.6078979998921028</c:v>
                </c:pt>
                <c:pt idx="223">
                  <c:v>6.9284339867006963</c:v>
                </c:pt>
                <c:pt idx="224">
                  <c:v>7.0259305398921708</c:v>
                </c:pt>
                <c:pt idx="225">
                  <c:v>6.9968977313815524</c:v>
                </c:pt>
                <c:pt idx="226">
                  <c:v>6.8882661398920977</c:v>
                </c:pt>
                <c:pt idx="227">
                  <c:v>6.7145933798921078</c:v>
                </c:pt>
                <c:pt idx="228">
                  <c:v>6.320824469892214</c:v>
                </c:pt>
                <c:pt idx="229">
                  <c:v>5.8963547898921167</c:v>
                </c:pt>
                <c:pt idx="230">
                  <c:v>5.7354190045384854</c:v>
                </c:pt>
                <c:pt idx="231">
                  <c:v>6.196672300308748</c:v>
                </c:pt>
                <c:pt idx="232">
                  <c:v>7.495587428781036</c:v>
                </c:pt>
                <c:pt idx="233">
                  <c:v>7.8371168598922445</c:v>
                </c:pt>
                <c:pt idx="234">
                  <c:v>8.2120669198921661</c:v>
                </c:pt>
                <c:pt idx="235">
                  <c:v>8.4691547188394534</c:v>
                </c:pt>
                <c:pt idx="236">
                  <c:v>8.5334369798921621</c:v>
                </c:pt>
                <c:pt idx="237">
                  <c:v>8.3447280598921303</c:v>
                </c:pt>
                <c:pt idx="238">
                  <c:v>7.8319225598922344</c:v>
                </c:pt>
                <c:pt idx="239">
                  <c:v>7.2267461113207929</c:v>
                </c:pt>
                <c:pt idx="240">
                  <c:v>5.5087455398921614</c:v>
                </c:pt>
                <c:pt idx="241">
                  <c:v>5.3725158157542268</c:v>
                </c:pt>
                <c:pt idx="242">
                  <c:v>4.7016357151498793</c:v>
                </c:pt>
                <c:pt idx="243">
                  <c:v>3.7245496498920692</c:v>
                </c:pt>
                <c:pt idx="244">
                  <c:v>3.0622586398921343</c:v>
                </c:pt>
                <c:pt idx="245">
                  <c:v>2.89762878989211</c:v>
                </c:pt>
                <c:pt idx="246">
                  <c:v>2.9803383681748699</c:v>
                </c:pt>
                <c:pt idx="247">
                  <c:v>3.3140242477574038</c:v>
                </c:pt>
                <c:pt idx="248">
                  <c:v>3.8300894757896335</c:v>
                </c:pt>
                <c:pt idx="249">
                  <c:v>4.2523010698921979</c:v>
                </c:pt>
                <c:pt idx="250">
                  <c:v>5.0460147798920172</c:v>
                </c:pt>
                <c:pt idx="251">
                  <c:v>5.484351069892071</c:v>
                </c:pt>
                <c:pt idx="252">
                  <c:v>5.5195318530234916</c:v>
                </c:pt>
                <c:pt idx="253">
                  <c:v>5.726881199892091</c:v>
                </c:pt>
                <c:pt idx="254">
                  <c:v>6.1066357998920324</c:v>
                </c:pt>
                <c:pt idx="255">
                  <c:v>6.564726991505168</c:v>
                </c:pt>
                <c:pt idx="256">
                  <c:v>7.9654795398922147</c:v>
                </c:pt>
                <c:pt idx="257">
                  <c:v>8.6813374646233239</c:v>
                </c:pt>
                <c:pt idx="258">
                  <c:v>9.4947838698921601</c:v>
                </c:pt>
                <c:pt idx="259">
                  <c:v>10.566741279892218</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18.219089827126204</c:v>
                </c:pt>
                <c:pt idx="268">
                  <c:v>17.734736489892228</c:v>
                </c:pt>
                <c:pt idx="269">
                  <c:v>17.398163619892223</c:v>
                </c:pt>
                <c:pt idx="270">
                  <c:v>16.764798169892082</c:v>
                </c:pt>
                <c:pt idx="271">
                  <c:v>16.216268359892066</c:v>
                </c:pt>
                <c:pt idx="272">
                  <c:v>15.590193151003206</c:v>
                </c:pt>
                <c:pt idx="273">
                  <c:v>12.132673643340436</c:v>
                </c:pt>
                <c:pt idx="274">
                  <c:v>11.382409079891966</c:v>
                </c:pt>
                <c:pt idx="275">
                  <c:v>10.355264449892264</c:v>
                </c:pt>
                <c:pt idx="276">
                  <c:v>9.4751577698922667</c:v>
                </c:pt>
                <c:pt idx="277">
                  <c:v>8.3651656998921489</c:v>
                </c:pt>
                <c:pt idx="278">
                  <c:v>7.3452334186799515</c:v>
                </c:pt>
                <c:pt idx="279">
                  <c:v>6.4663680798921384</c:v>
                </c:pt>
                <c:pt idx="280">
                  <c:v>5.7360016798922402</c:v>
                </c:pt>
                <c:pt idx="281">
                  <c:v>5.4163525398921468</c:v>
                </c:pt>
                <c:pt idx="282">
                  <c:v>3.7744154148921032</c:v>
                </c:pt>
                <c:pt idx="283">
                  <c:v>3.3187465798921627</c:v>
                </c:pt>
                <c:pt idx="284">
                  <c:v>2.9525622671649074</c:v>
                </c:pt>
                <c:pt idx="285">
                  <c:v>2.5770341998920259</c:v>
                </c:pt>
                <c:pt idx="286">
                  <c:v>2.0725905598921202</c:v>
                </c:pt>
                <c:pt idx="287">
                  <c:v>1.979995659892182</c:v>
                </c:pt>
                <c:pt idx="288">
                  <c:v>2.2522916813064455</c:v>
                </c:pt>
                <c:pt idx="289">
                  <c:v>3.869461448983003</c:v>
                </c:pt>
                <c:pt idx="290">
                  <c:v>11.442141321943481</c:v>
                </c:pt>
                <c:pt idx="291">
                  <c:v>14.680389679892158</c:v>
                </c:pt>
                <c:pt idx="292">
                  <c:v>17.785031609892151</c:v>
                </c:pt>
                <c:pt idx="293">
                  <c:v>21.128338050761705</c:v>
                </c:pt>
                <c:pt idx="294">
                  <c:v>24.502720509892086</c:v>
                </c:pt>
                <c:pt idx="295">
                  <c:v>27.140966779892103</c:v>
                </c:pt>
                <c:pt idx="296">
                  <c:v>28.272274859892093</c:v>
                </c:pt>
                <c:pt idx="297">
                  <c:v>28.436591518839663</c:v>
                </c:pt>
                <c:pt idx="298">
                  <c:v>24.596223139892132</c:v>
                </c:pt>
                <c:pt idx="299">
                  <c:v>23.118342009892274</c:v>
                </c:pt>
                <c:pt idx="300">
                  <c:v>21.123727929892155</c:v>
                </c:pt>
                <c:pt idx="301">
                  <c:v>18.561071159892176</c:v>
                </c:pt>
                <c:pt idx="302">
                  <c:v>15.446400629892054</c:v>
                </c:pt>
                <c:pt idx="303">
                  <c:v>11.957035893427495</c:v>
                </c:pt>
                <c:pt idx="304">
                  <c:v>10.108584192066004</c:v>
                </c:pt>
                <c:pt idx="305">
                  <c:v>8.7005598598921665</c:v>
                </c:pt>
                <c:pt idx="306">
                  <c:v>8.0592905398921513</c:v>
                </c:pt>
                <c:pt idx="307">
                  <c:v>4.4526896510033112</c:v>
                </c:pt>
                <c:pt idx="308">
                  <c:v>4.0329446598920793</c:v>
                </c:pt>
                <c:pt idx="309">
                  <c:v>3.8449081598920714</c:v>
                </c:pt>
                <c:pt idx="310">
                  <c:v>3.6236586198921827</c:v>
                </c:pt>
                <c:pt idx="311">
                  <c:v>3.4883792368617605</c:v>
                </c:pt>
                <c:pt idx="312">
                  <c:v>3.4351205998922154</c:v>
                </c:pt>
                <c:pt idx="313">
                  <c:v>3.4237133698921562</c:v>
                </c:pt>
                <c:pt idx="314">
                  <c:v>3.5885611605818477</c:v>
                </c:pt>
                <c:pt idx="315">
                  <c:v>4.8325860801219118</c:v>
                </c:pt>
                <c:pt idx="316">
                  <c:v>6.1887065398921948</c:v>
                </c:pt>
                <c:pt idx="317">
                  <c:v>8.0197413998921228</c:v>
                </c:pt>
                <c:pt idx="318">
                  <c:v>9.819837859892079</c:v>
                </c:pt>
                <c:pt idx="319">
                  <c:v>11.3957825898921</c:v>
                </c:pt>
                <c:pt idx="320">
                  <c:v>12.265337381997425</c:v>
                </c:pt>
                <c:pt idx="321">
                  <c:v>16.550389445552455</c:v>
                </c:pt>
                <c:pt idx="322">
                  <c:v>16.791903979892091</c:v>
                </c:pt>
                <c:pt idx="323">
                  <c:v>16.711773055043707</c:v>
                </c:pt>
                <c:pt idx="324">
                  <c:v>16.502642989892045</c:v>
                </c:pt>
                <c:pt idx="325">
                  <c:v>16.236910339892326</c:v>
                </c:pt>
                <c:pt idx="326">
                  <c:v>16.05472375989212</c:v>
                </c:pt>
                <c:pt idx="327">
                  <c:v>16.065537689892224</c:v>
                </c:pt>
                <c:pt idx="328">
                  <c:v>16.00850079263941</c:v>
                </c:pt>
                <c:pt idx="329">
                  <c:v>15.852451539892151</c:v>
                </c:pt>
                <c:pt idx="330">
                  <c:v>14.630033623225485</c:v>
                </c:pt>
                <c:pt idx="331">
                  <c:v>13.999393969892083</c:v>
                </c:pt>
                <c:pt idx="332">
                  <c:v>13.039066589892116</c:v>
                </c:pt>
                <c:pt idx="333">
                  <c:v>11.974514759892159</c:v>
                </c:pt>
                <c:pt idx="334">
                  <c:v>10.019982289892127</c:v>
                </c:pt>
                <c:pt idx="335">
                  <c:v>8.2990294538706273</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3.2438985798921189</c:v>
                </c:pt>
                <c:pt idx="345">
                  <c:v>3.4119861898921036</c:v>
                </c:pt>
                <c:pt idx="346">
                  <c:v>3.4573228598920451</c:v>
                </c:pt>
                <c:pt idx="347">
                  <c:v>3.1196219320490144</c:v>
                </c:pt>
                <c:pt idx="348">
                  <c:v>2.5919645398921318</c:v>
                </c:pt>
                <c:pt idx="349">
                  <c:v>2.4849112398922699</c:v>
                </c:pt>
                <c:pt idx="350">
                  <c:v>1.6891059598922031</c:v>
                </c:pt>
                <c:pt idx="351">
                  <c:v>-1.4617870001078899</c:v>
                </c:pt>
                <c:pt idx="352">
                  <c:v>-3.6043034801078448</c:v>
                </c:pt>
                <c:pt idx="353">
                  <c:v>-5.7341030501076915</c:v>
                </c:pt>
                <c:pt idx="354">
                  <c:v>-8.9654071671785438</c:v>
                </c:pt>
                <c:pt idx="355">
                  <c:v>-12.778551680107768</c:v>
                </c:pt>
                <c:pt idx="356">
                  <c:v>-14.925124406536511</c:v>
                </c:pt>
                <c:pt idx="357">
                  <c:v>-16.04190367885785</c:v>
                </c:pt>
                <c:pt idx="358">
                  <c:v>-15.093517180107851</c:v>
                </c:pt>
                <c:pt idx="359">
                  <c:v>-14.149262420107814</c:v>
                </c:pt>
                <c:pt idx="360">
                  <c:v>-12.757231023937678</c:v>
                </c:pt>
                <c:pt idx="361">
                  <c:v>-11.738813820107817</c:v>
                </c:pt>
                <c:pt idx="362">
                  <c:v>-10.687915700107819</c:v>
                </c:pt>
                <c:pt idx="363">
                  <c:v>-9.4781900801078507</c:v>
                </c:pt>
                <c:pt idx="364">
                  <c:v>-8.8484094601078453</c:v>
                </c:pt>
                <c:pt idx="365">
                  <c:v>-7.0261699007857743</c:v>
                </c:pt>
                <c:pt idx="366">
                  <c:v>-6.9412827611830341</c:v>
                </c:pt>
                <c:pt idx="367">
                  <c:v>-6.8866294601078124</c:v>
                </c:pt>
                <c:pt idx="368">
                  <c:v>-6.8540315701079031</c:v>
                </c:pt>
                <c:pt idx="369">
                  <c:v>-6.7526452501078467</c:v>
                </c:pt>
                <c:pt idx="370">
                  <c:v>-6.6586665201079285</c:v>
                </c:pt>
                <c:pt idx="371">
                  <c:v>-6.627581567634703</c:v>
                </c:pt>
                <c:pt idx="372">
                  <c:v>-6.4978024710968043</c:v>
                </c:pt>
                <c:pt idx="373">
                  <c:v>-4.7296930226078793</c:v>
                </c:pt>
                <c:pt idx="374">
                  <c:v>-3.9921991601079441</c:v>
                </c:pt>
                <c:pt idx="375">
                  <c:v>-3.1959580801079142</c:v>
                </c:pt>
                <c:pt idx="376">
                  <c:v>-2.9264206419260859</c:v>
                </c:pt>
                <c:pt idx="377">
                  <c:v>-2.8439693801076942</c:v>
                </c:pt>
                <c:pt idx="378">
                  <c:v>-2.7561214001078156</c:v>
                </c:pt>
                <c:pt idx="379">
                  <c:v>-2.687981960107849</c:v>
                </c:pt>
                <c:pt idx="380">
                  <c:v>-2.6111853001078629</c:v>
                </c:pt>
                <c:pt idx="381">
                  <c:v>-2.573194460107858</c:v>
                </c:pt>
                <c:pt idx="382">
                  <c:v>-2.2592070010913838</c:v>
                </c:pt>
                <c:pt idx="383">
                  <c:v>-2.2182554401077677</c:v>
                </c:pt>
                <c:pt idx="384">
                  <c:v>-2.1899162701078447</c:v>
                </c:pt>
                <c:pt idx="385">
                  <c:v>-2.1664730101078362</c:v>
                </c:pt>
                <c:pt idx="386">
                  <c:v>-2.150685040107831</c:v>
                </c:pt>
                <c:pt idx="387">
                  <c:v>-2.1068317025320358</c:v>
                </c:pt>
                <c:pt idx="388">
                  <c:v>-2.0613653701077648</c:v>
                </c:pt>
                <c:pt idx="389">
                  <c:v>-2.0577396101078875</c:v>
                </c:pt>
                <c:pt idx="390">
                  <c:v>-2.0304358185983631</c:v>
                </c:pt>
                <c:pt idx="391">
                  <c:v>-1.9134203296730452</c:v>
                </c:pt>
                <c:pt idx="392">
                  <c:v>-1.8826172601078217</c:v>
                </c:pt>
                <c:pt idx="393">
                  <c:v>-1.8253274601077862</c:v>
                </c:pt>
                <c:pt idx="394">
                  <c:v>-1.7757816801078827</c:v>
                </c:pt>
                <c:pt idx="395">
                  <c:v>-1.7565706101078997</c:v>
                </c:pt>
                <c:pt idx="396">
                  <c:v>-1.7396037301077878</c:v>
                </c:pt>
                <c:pt idx="397">
                  <c:v>-1.7371259651583979</c:v>
                </c:pt>
                <c:pt idx="398">
                  <c:v>-1.7280123301079584</c:v>
                </c:pt>
                <c:pt idx="399">
                  <c:v>-1.7305773675152523</c:v>
                </c:pt>
                <c:pt idx="400">
                  <c:v>-1.7526865189313559</c:v>
                </c:pt>
                <c:pt idx="401">
                  <c:v>-1.7607083001079498</c:v>
                </c:pt>
                <c:pt idx="402">
                  <c:v>-1.7756820101078148</c:v>
                </c:pt>
                <c:pt idx="403">
                  <c:v>-1.7841979449563619</c:v>
                </c:pt>
                <c:pt idx="404">
                  <c:v>-1.7938778201079231</c:v>
                </c:pt>
                <c:pt idx="405">
                  <c:v>-1.8020997401078911</c:v>
                </c:pt>
                <c:pt idx="406">
                  <c:v>-1.8131249401077838</c:v>
                </c:pt>
                <c:pt idx="407">
                  <c:v>-1.8241190701078551</c:v>
                </c:pt>
                <c:pt idx="408">
                  <c:v>-1.8369493691987633</c:v>
                </c:pt>
                <c:pt idx="409">
                  <c:v>-1.8575006601078738</c:v>
                </c:pt>
                <c:pt idx="410">
                  <c:v>-1.870967980107864</c:v>
                </c:pt>
                <c:pt idx="411">
                  <c:v>-1.8673113401078605</c:v>
                </c:pt>
                <c:pt idx="412">
                  <c:v>-1.869686870107941</c:v>
                </c:pt>
                <c:pt idx="413">
                  <c:v>-1.873887490107734</c:v>
                </c:pt>
                <c:pt idx="414">
                  <c:v>-1.8818881883686771</c:v>
                </c:pt>
                <c:pt idx="415">
                  <c:v>-1.8850212701078415</c:v>
                </c:pt>
                <c:pt idx="416">
                  <c:v>-1.8906510510169601</c:v>
                </c:pt>
                <c:pt idx="417">
                  <c:v>-1.9062916836372918</c:v>
                </c:pt>
                <c:pt idx="418">
                  <c:v>-1.9082937201079062</c:v>
                </c:pt>
                <c:pt idx="419">
                  <c:v>-1.9133444069162953</c:v>
                </c:pt>
                <c:pt idx="420">
                  <c:v>-1.9171234801078754</c:v>
                </c:pt>
                <c:pt idx="421">
                  <c:v>-1.9196324601078345</c:v>
                </c:pt>
                <c:pt idx="422">
                  <c:v>-1.9228609501078751</c:v>
                </c:pt>
                <c:pt idx="423">
                  <c:v>-1.9248522968425594</c:v>
                </c:pt>
                <c:pt idx="424">
                  <c:v>-1.9272003848389687</c:v>
                </c:pt>
                <c:pt idx="425">
                  <c:v>-1.9275111267745193</c:v>
                </c:pt>
                <c:pt idx="426">
                  <c:v>-1.9337541059411762</c:v>
                </c:pt>
                <c:pt idx="427">
                  <c:v>-1.9348774801078297</c:v>
                </c:pt>
                <c:pt idx="428">
                  <c:v>-1.935195540107884</c:v>
                </c:pt>
                <c:pt idx="429">
                  <c:v>-1.9378109752593247</c:v>
                </c:pt>
                <c:pt idx="430">
                  <c:v>-1.9397012101079263</c:v>
                </c:pt>
                <c:pt idx="431">
                  <c:v>-1.94105269010781</c:v>
                </c:pt>
                <c:pt idx="432">
                  <c:v>-1.9448685001077881</c:v>
                </c:pt>
                <c:pt idx="433">
                  <c:v>-1.9514871501078943</c:v>
                </c:pt>
                <c:pt idx="434">
                  <c:v>-1.9552551122817625</c:v>
                </c:pt>
                <c:pt idx="435">
                  <c:v>-1.974048571218959</c:v>
                </c:pt>
                <c:pt idx="436">
                  <c:v>-1.9780306501078257</c:v>
                </c:pt>
                <c:pt idx="437">
                  <c:v>-1.9863082901078144</c:v>
                </c:pt>
                <c:pt idx="438">
                  <c:v>-1.9924558801077561</c:v>
                </c:pt>
                <c:pt idx="439">
                  <c:v>-2.0009950801079563</c:v>
                </c:pt>
                <c:pt idx="440">
                  <c:v>-2.008321579673165</c:v>
                </c:pt>
                <c:pt idx="441">
                  <c:v>-2.0163931101078409</c:v>
                </c:pt>
                <c:pt idx="442">
                  <c:v>-2.0243584601078197</c:v>
                </c:pt>
                <c:pt idx="443">
                  <c:v>-2.0284778522647002</c:v>
                </c:pt>
                <c:pt idx="444">
                  <c:v>-2.0451290601078975</c:v>
                </c:pt>
                <c:pt idx="445">
                  <c:v>-2.047269277312155</c:v>
                </c:pt>
                <c:pt idx="446">
                  <c:v>-2.0517960601079048</c:v>
                </c:pt>
                <c:pt idx="447">
                  <c:v>-2.0584025401078487</c:v>
                </c:pt>
                <c:pt idx="448">
                  <c:v>-2.0622753101078493</c:v>
                </c:pt>
                <c:pt idx="449">
                  <c:v>-2.0650406301079007</c:v>
                </c:pt>
                <c:pt idx="450">
                  <c:v>-2.0691798237441077</c:v>
                </c:pt>
                <c:pt idx="451">
                  <c:v>-2.0701902154270053</c:v>
                </c:pt>
                <c:pt idx="452">
                  <c:v>-2.080338765663428</c:v>
                </c:pt>
                <c:pt idx="453">
                  <c:v>-2.0827088401078555</c:v>
                </c:pt>
                <c:pt idx="454">
                  <c:v>-2.0860976401079241</c:v>
                </c:pt>
                <c:pt idx="455">
                  <c:v>-2.0895743750015052</c:v>
                </c:pt>
                <c:pt idx="456">
                  <c:v>-2.0920314701078269</c:v>
                </c:pt>
                <c:pt idx="457">
                  <c:v>-2.0937302701077849</c:v>
                </c:pt>
                <c:pt idx="458">
                  <c:v>-2.0961532201078645</c:v>
                </c:pt>
                <c:pt idx="459">
                  <c:v>-2.0993393525810276</c:v>
                </c:pt>
                <c:pt idx="460">
                  <c:v>-2.1000417934411786</c:v>
                </c:pt>
                <c:pt idx="461">
                  <c:v>-2.1056099216462627</c:v>
                </c:pt>
                <c:pt idx="462">
                  <c:v>-2.1074128701077801</c:v>
                </c:pt>
                <c:pt idx="463">
                  <c:v>-2.1078991101078941</c:v>
                </c:pt>
                <c:pt idx="464">
                  <c:v>-2.1090202401077978</c:v>
                </c:pt>
                <c:pt idx="465">
                  <c:v>-2.1076643590977402</c:v>
                </c:pt>
                <c:pt idx="466">
                  <c:v>-2.1118848701078288</c:v>
                </c:pt>
                <c:pt idx="467">
                  <c:v>-2.1137968601078692</c:v>
                </c:pt>
                <c:pt idx="468">
                  <c:v>-2.1138634801079381</c:v>
                </c:pt>
                <c:pt idx="469">
                  <c:v>-2.1169173478629957</c:v>
                </c:pt>
                <c:pt idx="470">
                  <c:v>-2.1178569985693798</c:v>
                </c:pt>
                <c:pt idx="471">
                  <c:v>-2.1189819294955607</c:v>
                </c:pt>
                <c:pt idx="472">
                  <c:v>-2.1211717301078892</c:v>
                </c:pt>
                <c:pt idx="473">
                  <c:v>-2.1230283501078029</c:v>
                </c:pt>
                <c:pt idx="474">
                  <c:v>-2.1237328201077772</c:v>
                </c:pt>
                <c:pt idx="475">
                  <c:v>-2.1237855101078802</c:v>
                </c:pt>
                <c:pt idx="476">
                  <c:v>-2.1233924197038041</c:v>
                </c:pt>
                <c:pt idx="477">
                  <c:v>-2.1246445323970429</c:v>
                </c:pt>
                <c:pt idx="478">
                  <c:v>-2.1262788983100904</c:v>
                </c:pt>
                <c:pt idx="479">
                  <c:v>-2.1257747701077259</c:v>
                </c:pt>
                <c:pt idx="480">
                  <c:v>-2.1273813601079059</c:v>
                </c:pt>
                <c:pt idx="481">
                  <c:v>-2.1285724001078421</c:v>
                </c:pt>
                <c:pt idx="482">
                  <c:v>-2.130716045966325</c:v>
                </c:pt>
                <c:pt idx="483">
                  <c:v>-2.1323556701078266</c:v>
                </c:pt>
                <c:pt idx="484">
                  <c:v>-2.1333005301078458</c:v>
                </c:pt>
                <c:pt idx="485">
                  <c:v>-2.1371133901078001</c:v>
                </c:pt>
                <c:pt idx="486">
                  <c:v>-2.1362439162482594</c:v>
                </c:pt>
                <c:pt idx="487">
                  <c:v>-2.142553475732881</c:v>
                </c:pt>
                <c:pt idx="488">
                  <c:v>-2.1445917318471022</c:v>
                </c:pt>
                <c:pt idx="489">
                  <c:v>-2.146993140107754</c:v>
                </c:pt>
                <c:pt idx="490">
                  <c:v>-2.1483859401078869</c:v>
                </c:pt>
                <c:pt idx="491">
                  <c:v>-2.1491963601078385</c:v>
                </c:pt>
                <c:pt idx="492">
                  <c:v>-2.1491537201078472</c:v>
                </c:pt>
                <c:pt idx="493">
                  <c:v>-2.1499887359699699</c:v>
                </c:pt>
                <c:pt idx="494">
                  <c:v>-2.1507492232656347</c:v>
                </c:pt>
                <c:pt idx="495">
                  <c:v>-2.1531847401079203</c:v>
                </c:pt>
                <c:pt idx="496">
                  <c:v>-2.1551349201077556</c:v>
                </c:pt>
                <c:pt idx="497">
                  <c:v>-2.1562408101079313</c:v>
                </c:pt>
                <c:pt idx="498">
                  <c:v>-2.1572770901077982</c:v>
                </c:pt>
                <c:pt idx="499">
                  <c:v>-2.1569607201078753</c:v>
                </c:pt>
                <c:pt idx="500">
                  <c:v>-2.1584886644089627</c:v>
                </c:pt>
                <c:pt idx="501">
                  <c:v>-2.1584544001078143</c:v>
                </c:pt>
                <c:pt idx="502">
                  <c:v>-2.1567885510169029</c:v>
                </c:pt>
                <c:pt idx="503">
                  <c:v>-2.156740425625101</c:v>
                </c:pt>
                <c:pt idx="504">
                  <c:v>-2.1583429001079679</c:v>
                </c:pt>
                <c:pt idx="505">
                  <c:v>-2.1582502301079391</c:v>
                </c:pt>
                <c:pt idx="506">
                  <c:v>-2.1588183201078541</c:v>
                </c:pt>
                <c:pt idx="507">
                  <c:v>-2.1584248996683186</c:v>
                </c:pt>
                <c:pt idx="508">
                  <c:v>-2.1590241401078885</c:v>
                </c:pt>
                <c:pt idx="509">
                  <c:v>-2.1569119201077878</c:v>
                </c:pt>
                <c:pt idx="510">
                  <c:v>-2.1555313388956852</c:v>
                </c:pt>
                <c:pt idx="511">
                  <c:v>-2.1516733310756138</c:v>
                </c:pt>
                <c:pt idx="512">
                  <c:v>-2.1488988478630242</c:v>
                </c:pt>
                <c:pt idx="513">
                  <c:v>-2.1475703201077758</c:v>
                </c:pt>
                <c:pt idx="514">
                  <c:v>-2.1481443601078642</c:v>
                </c:pt>
                <c:pt idx="515">
                  <c:v>-2.1455044201078688</c:v>
                </c:pt>
                <c:pt idx="516">
                  <c:v>-2.1432500601076896</c:v>
                </c:pt>
                <c:pt idx="517">
                  <c:v>-2.1437461873804873</c:v>
                </c:pt>
                <c:pt idx="518">
                  <c:v>-2.1420988823301315</c:v>
                </c:pt>
                <c:pt idx="519">
                  <c:v>-2.1406865733153788</c:v>
                </c:pt>
                <c:pt idx="520">
                  <c:v>-2.13455346010781</c:v>
                </c:pt>
                <c:pt idx="521">
                  <c:v>-2.1358899201078136</c:v>
                </c:pt>
                <c:pt idx="522">
                  <c:v>-2.1352282701079592</c:v>
                </c:pt>
                <c:pt idx="523">
                  <c:v>-2.1344049101078602</c:v>
                </c:pt>
                <c:pt idx="524">
                  <c:v>-2.1341546448903594</c:v>
                </c:pt>
                <c:pt idx="525">
                  <c:v>-2.1335857201077459</c:v>
                </c:pt>
                <c:pt idx="526">
                  <c:v>-2.1337439801078233</c:v>
                </c:pt>
                <c:pt idx="527">
                  <c:v>-2.1320294601078436</c:v>
                </c:pt>
                <c:pt idx="528">
                  <c:v>-2.131265460107854</c:v>
                </c:pt>
                <c:pt idx="529">
                  <c:v>-2.1329885601079335</c:v>
                </c:pt>
                <c:pt idx="530">
                  <c:v>-2.1305529901079288</c:v>
                </c:pt>
                <c:pt idx="531">
                  <c:v>-2.1315842621910845</c:v>
                </c:pt>
                <c:pt idx="532">
                  <c:v>-2.1320602830244431</c:v>
                </c:pt>
                <c:pt idx="533">
                  <c:v>-2.1317648701079017</c:v>
                </c:pt>
                <c:pt idx="534">
                  <c:v>-2.1335308601078689</c:v>
                </c:pt>
                <c:pt idx="535">
                  <c:v>-2.1317865998927203</c:v>
                </c:pt>
                <c:pt idx="536">
                  <c:v>-2.1315734035041194</c:v>
                </c:pt>
                <c:pt idx="537">
                  <c:v>-2.1330379907201551</c:v>
                </c:pt>
                <c:pt idx="538">
                  <c:v>-2.1323899701078082</c:v>
                </c:pt>
                <c:pt idx="539">
                  <c:v>-2.1326306901078738</c:v>
                </c:pt>
                <c:pt idx="540">
                  <c:v>-2.131885150107748</c:v>
                </c:pt>
                <c:pt idx="541">
                  <c:v>-2.1322377101078018</c:v>
                </c:pt>
                <c:pt idx="542">
                  <c:v>-2.1324676201077599</c:v>
                </c:pt>
                <c:pt idx="543">
                  <c:v>-2.1333358648697782</c:v>
                </c:pt>
                <c:pt idx="544">
                  <c:v>-2.1335027033511409</c:v>
                </c:pt>
                <c:pt idx="545">
                  <c:v>-2.1344146601077942</c:v>
                </c:pt>
                <c:pt idx="546">
                  <c:v>-2.1346838601077573</c:v>
                </c:pt>
                <c:pt idx="547">
                  <c:v>-2.1358788201078189</c:v>
                </c:pt>
                <c:pt idx="548">
                  <c:v>-2.1378254005840773</c:v>
                </c:pt>
                <c:pt idx="549">
                  <c:v>-2.137746080107874</c:v>
                </c:pt>
                <c:pt idx="550">
                  <c:v>-2.1380953401079537</c:v>
                </c:pt>
                <c:pt idx="551">
                  <c:v>-2.1395197289250385</c:v>
                </c:pt>
                <c:pt idx="552">
                  <c:v>-2.1418011842458204</c:v>
                </c:pt>
                <c:pt idx="553">
                  <c:v>-2.1436048070466862</c:v>
                </c:pt>
                <c:pt idx="554">
                  <c:v>-2.1465319601079091</c:v>
                </c:pt>
                <c:pt idx="555">
                  <c:v>-2.1462979401079858</c:v>
                </c:pt>
                <c:pt idx="556">
                  <c:v>-2.1469300601079926</c:v>
                </c:pt>
                <c:pt idx="557">
                  <c:v>-2.1485454401079247</c:v>
                </c:pt>
                <c:pt idx="558">
                  <c:v>-2.1490555106128824</c:v>
                </c:pt>
                <c:pt idx="559">
                  <c:v>-2.1506583781406761</c:v>
                </c:pt>
                <c:pt idx="560">
                  <c:v>-2.149264995461408</c:v>
                </c:pt>
                <c:pt idx="561">
                  <c:v>-2.1496584801079024</c:v>
                </c:pt>
                <c:pt idx="562">
                  <c:v>-2.1495383101078005</c:v>
                </c:pt>
                <c:pt idx="563">
                  <c:v>-2.1474059907201308</c:v>
                </c:pt>
                <c:pt idx="564">
                  <c:v>-2.1473015601077652</c:v>
                </c:pt>
                <c:pt idx="565">
                  <c:v>-2.1451440601078815</c:v>
                </c:pt>
                <c:pt idx="566">
                  <c:v>-2.1436979601078159</c:v>
                </c:pt>
                <c:pt idx="567">
                  <c:v>-2.1401523368201647</c:v>
                </c:pt>
                <c:pt idx="568">
                  <c:v>-2.1406938376588869</c:v>
                </c:pt>
                <c:pt idx="569">
                  <c:v>-2.1394271001078797</c:v>
                </c:pt>
                <c:pt idx="570">
                  <c:v>-2.1410663401078982</c:v>
                </c:pt>
                <c:pt idx="571">
                  <c:v>-2.1396724601078878</c:v>
                </c:pt>
                <c:pt idx="572">
                  <c:v>-2.14022603010784</c:v>
                </c:pt>
                <c:pt idx="573">
                  <c:v>-2.1387950945164969</c:v>
                </c:pt>
                <c:pt idx="574">
                  <c:v>-2.1377694601078474</c:v>
                </c:pt>
                <c:pt idx="575">
                  <c:v>-2.1392083781406508</c:v>
                </c:pt>
                <c:pt idx="576">
                  <c:v>-2.1393267101078095</c:v>
                </c:pt>
                <c:pt idx="577">
                  <c:v>-2.1387840201078632</c:v>
                </c:pt>
                <c:pt idx="578">
                  <c:v>-2.1390163101078477</c:v>
                </c:pt>
                <c:pt idx="579">
                  <c:v>-2.1390389941987555</c:v>
                </c:pt>
                <c:pt idx="580">
                  <c:v>-2.1356718801078074</c:v>
                </c:pt>
                <c:pt idx="581">
                  <c:v>-2.1373002601078936</c:v>
                </c:pt>
                <c:pt idx="582">
                  <c:v>-2.1379349201077398</c:v>
                </c:pt>
                <c:pt idx="583">
                  <c:v>-2.1358785672506846</c:v>
                </c:pt>
                <c:pt idx="584">
                  <c:v>-2.1356794601078795</c:v>
                </c:pt>
                <c:pt idx="585">
                  <c:v>-2.1336787489966449</c:v>
                </c:pt>
                <c:pt idx="586">
                  <c:v>-2.1326449201079778</c:v>
                </c:pt>
                <c:pt idx="587">
                  <c:v>-2.131072010107828</c:v>
                </c:pt>
                <c:pt idx="588">
                  <c:v>-2.1305582301078374</c:v>
                </c:pt>
                <c:pt idx="589">
                  <c:v>-2.1288223801078914</c:v>
                </c:pt>
                <c:pt idx="590">
                  <c:v>-2.1276109294955319</c:v>
                </c:pt>
                <c:pt idx="591">
                  <c:v>-2.1286828464715493</c:v>
                </c:pt>
                <c:pt idx="592">
                  <c:v>-2.1270282717021178</c:v>
                </c:pt>
                <c:pt idx="593">
                  <c:v>-2.1266759501077388</c:v>
                </c:pt>
                <c:pt idx="594">
                  <c:v>-2.1263361201078084</c:v>
                </c:pt>
                <c:pt idx="595">
                  <c:v>-2.1253933274547876</c:v>
                </c:pt>
                <c:pt idx="596">
                  <c:v>-2.1246876301079292</c:v>
                </c:pt>
                <c:pt idx="597">
                  <c:v>-2.1239427801078818</c:v>
                </c:pt>
                <c:pt idx="598">
                  <c:v>-2.125317890107838</c:v>
                </c:pt>
                <c:pt idx="599">
                  <c:v>-2.1252538142745427</c:v>
                </c:pt>
                <c:pt idx="600">
                  <c:v>-2.1258675883129587</c:v>
                </c:pt>
                <c:pt idx="601">
                  <c:v>-2.126619490107827</c:v>
                </c:pt>
                <c:pt idx="602">
                  <c:v>-2.1264270201078261</c:v>
                </c:pt>
                <c:pt idx="603">
                  <c:v>-2.1266232601078059</c:v>
                </c:pt>
                <c:pt idx="604">
                  <c:v>-2.1276692458221058</c:v>
                </c:pt>
                <c:pt idx="605">
                  <c:v>-2.1281829201078333</c:v>
                </c:pt>
                <c:pt idx="606">
                  <c:v>-2.1290684101077337</c:v>
                </c:pt>
                <c:pt idx="607">
                  <c:v>-2.1289914401078684</c:v>
                </c:pt>
                <c:pt idx="608">
                  <c:v>-2.1296792036976342</c:v>
                </c:pt>
                <c:pt idx="609">
                  <c:v>-2.1320389913578586</c:v>
                </c:pt>
                <c:pt idx="610">
                  <c:v>-2.1327949101078607</c:v>
                </c:pt>
                <c:pt idx="611">
                  <c:v>-2.133946070107954</c:v>
                </c:pt>
                <c:pt idx="612">
                  <c:v>-2.1357162601080129</c:v>
                </c:pt>
                <c:pt idx="613">
                  <c:v>-2.136302170107867</c:v>
                </c:pt>
                <c:pt idx="614">
                  <c:v>-2.1364763886792835</c:v>
                </c:pt>
                <c:pt idx="615">
                  <c:v>-2.1381512501078546</c:v>
                </c:pt>
                <c:pt idx="616">
                  <c:v>-2.1388512301078038</c:v>
                </c:pt>
                <c:pt idx="617">
                  <c:v>-2.1390640538579082</c:v>
                </c:pt>
                <c:pt idx="618">
                  <c:v>-2.1426732934411774</c:v>
                </c:pt>
                <c:pt idx="619">
                  <c:v>-2.1431119701078969</c:v>
                </c:pt>
                <c:pt idx="620">
                  <c:v>-2.1445579501078393</c:v>
                </c:pt>
                <c:pt idx="621">
                  <c:v>-2.147580630107798</c:v>
                </c:pt>
                <c:pt idx="622">
                  <c:v>-2.1437056106454691</c:v>
                </c:pt>
                <c:pt idx="623">
                  <c:v>-2.143934880107738</c:v>
                </c:pt>
                <c:pt idx="624">
                  <c:v>-2.1449990301079405</c:v>
                </c:pt>
                <c:pt idx="625">
                  <c:v>-2.1427360601077092</c:v>
                </c:pt>
                <c:pt idx="626">
                  <c:v>-2.1426677821417286</c:v>
                </c:pt>
                <c:pt idx="627">
                  <c:v>-2.1390441823300388</c:v>
                </c:pt>
                <c:pt idx="628">
                  <c:v>-2.1373561443182747</c:v>
                </c:pt>
                <c:pt idx="629">
                  <c:v>-2.1403682901079444</c:v>
                </c:pt>
                <c:pt idx="630">
                  <c:v>-2.1373262501078054</c:v>
                </c:pt>
                <c:pt idx="631">
                  <c:v>-2.1375524901078213</c:v>
                </c:pt>
                <c:pt idx="632">
                  <c:v>-2.1356795201078569</c:v>
                </c:pt>
                <c:pt idx="633">
                  <c:v>-2.1365712601077158</c:v>
                </c:pt>
                <c:pt idx="634">
                  <c:v>-2.1351933123805944</c:v>
                </c:pt>
                <c:pt idx="635">
                  <c:v>-2.1344937006141582</c:v>
                </c:pt>
                <c:pt idx="636">
                  <c:v>-2.1345792901079088</c:v>
                </c:pt>
                <c:pt idx="637">
                  <c:v>-2.1346955701078514</c:v>
                </c:pt>
                <c:pt idx="638">
                  <c:v>-2.1351735601078312</c:v>
                </c:pt>
                <c:pt idx="639">
                  <c:v>-2.1365230401078752</c:v>
                </c:pt>
                <c:pt idx="640">
                  <c:v>-2.1355109396996568</c:v>
                </c:pt>
                <c:pt idx="641">
                  <c:v>-2.1361531001078893</c:v>
                </c:pt>
                <c:pt idx="642">
                  <c:v>-2.1366006801078883</c:v>
                </c:pt>
                <c:pt idx="643">
                  <c:v>-2.13914150010784</c:v>
                </c:pt>
                <c:pt idx="644">
                  <c:v>-2.1405248948905475</c:v>
                </c:pt>
                <c:pt idx="645">
                  <c:v>-2.144535890107961</c:v>
                </c:pt>
                <c:pt idx="646">
                  <c:v>-2.146242100107826</c:v>
                </c:pt>
                <c:pt idx="647">
                  <c:v>-2.1458304243935227</c:v>
                </c:pt>
                <c:pt idx="648">
                  <c:v>-2.1486826901077762</c:v>
                </c:pt>
                <c:pt idx="649">
                  <c:v>-2.15044996010782</c:v>
                </c:pt>
                <c:pt idx="650">
                  <c:v>-2.1516074001078627</c:v>
                </c:pt>
                <c:pt idx="651">
                  <c:v>-2.1537051996910881</c:v>
                </c:pt>
                <c:pt idx="652">
                  <c:v>-2.1609344037697582</c:v>
                </c:pt>
                <c:pt idx="653">
                  <c:v>-2.1619554394893745</c:v>
                </c:pt>
                <c:pt idx="654">
                  <c:v>-2.1634463201077532</c:v>
                </c:pt>
                <c:pt idx="655">
                  <c:v>-2.1654440701079536</c:v>
                </c:pt>
                <c:pt idx="656">
                  <c:v>-2.1637574901077414</c:v>
                </c:pt>
                <c:pt idx="657">
                  <c:v>-2.1653420701077981</c:v>
                </c:pt>
                <c:pt idx="658">
                  <c:v>-2.1654206318250999</c:v>
                </c:pt>
                <c:pt idx="659">
                  <c:v>-2.1667908101078694</c:v>
                </c:pt>
                <c:pt idx="660">
                  <c:v>-2.1700845934411745</c:v>
                </c:pt>
                <c:pt idx="661">
                  <c:v>-2.1676259851078044</c:v>
                </c:pt>
                <c:pt idx="662">
                  <c:v>-2.1661196401079659</c:v>
                </c:pt>
                <c:pt idx="663">
                  <c:v>-2.1670136701077936</c:v>
                </c:pt>
                <c:pt idx="664">
                  <c:v>-2.166762180107809</c:v>
                </c:pt>
                <c:pt idx="665">
                  <c:v>-2.1661067159218419</c:v>
                </c:pt>
                <c:pt idx="666">
                  <c:v>-2.1652303301078746</c:v>
                </c:pt>
                <c:pt idx="667">
                  <c:v>-2.1644134601078946</c:v>
                </c:pt>
                <c:pt idx="668">
                  <c:v>-2.1645818495814684</c:v>
                </c:pt>
                <c:pt idx="669">
                  <c:v>-2.1625247662302787</c:v>
                </c:pt>
                <c:pt idx="670">
                  <c:v>-2.1630358529649971</c:v>
                </c:pt>
                <c:pt idx="671">
                  <c:v>-2.1627832301079204</c:v>
                </c:pt>
                <c:pt idx="672">
                  <c:v>-2.1618225801078381</c:v>
                </c:pt>
                <c:pt idx="673">
                  <c:v>-2.1616762601078543</c:v>
                </c:pt>
                <c:pt idx="674">
                  <c:v>-2.1600396601077998</c:v>
                </c:pt>
                <c:pt idx="675">
                  <c:v>-2.159436140107843</c:v>
                </c:pt>
                <c:pt idx="676">
                  <c:v>-2.1596787458221778</c:v>
                </c:pt>
                <c:pt idx="677">
                  <c:v>-2.1581616926659999</c:v>
                </c:pt>
                <c:pt idx="678">
                  <c:v>-2.1586288401080371</c:v>
                </c:pt>
                <c:pt idx="679">
                  <c:v>-2.1573873601078772</c:v>
                </c:pt>
                <c:pt idx="680">
                  <c:v>-2.1558953201077875</c:v>
                </c:pt>
                <c:pt idx="681">
                  <c:v>-2.1538879301078842</c:v>
                </c:pt>
                <c:pt idx="682">
                  <c:v>-2.15594970500588</c:v>
                </c:pt>
                <c:pt idx="683">
                  <c:v>-2.1540355275236331</c:v>
                </c:pt>
                <c:pt idx="684">
                  <c:v>-2.1531140401078672</c:v>
                </c:pt>
                <c:pt idx="685">
                  <c:v>-2.1475999680444193</c:v>
                </c:pt>
                <c:pt idx="686">
                  <c:v>-2.1456010301079402</c:v>
                </c:pt>
                <c:pt idx="687">
                  <c:v>-2.144287910107793</c:v>
                </c:pt>
                <c:pt idx="688">
                  <c:v>-2.1409452560261721</c:v>
                </c:pt>
                <c:pt idx="689">
                  <c:v>-2.1388259601078228</c:v>
                </c:pt>
                <c:pt idx="690">
                  <c:v>-2.1393580901079048</c:v>
                </c:pt>
                <c:pt idx="691">
                  <c:v>-2.1361422301078639</c:v>
                </c:pt>
                <c:pt idx="692">
                  <c:v>-2.1356502101077548</c:v>
                </c:pt>
                <c:pt idx="693">
                  <c:v>-2.1370157601078716</c:v>
                </c:pt>
                <c:pt idx="694">
                  <c:v>-2.1356390315364573</c:v>
                </c:pt>
                <c:pt idx="695">
                  <c:v>-2.1345953776336586</c:v>
                </c:pt>
                <c:pt idx="696">
                  <c:v>-2.134699060107863</c:v>
                </c:pt>
                <c:pt idx="697">
                  <c:v>-2.1346972301077614</c:v>
                </c:pt>
                <c:pt idx="698">
                  <c:v>-2.1340737201077502</c:v>
                </c:pt>
                <c:pt idx="699">
                  <c:v>-2.1345600301079068</c:v>
                </c:pt>
                <c:pt idx="700">
                  <c:v>-2.1355009001078846</c:v>
                </c:pt>
                <c:pt idx="701">
                  <c:v>-2.1361375487154124</c:v>
                </c:pt>
                <c:pt idx="702">
                  <c:v>-2.1382704601078331</c:v>
                </c:pt>
                <c:pt idx="703">
                  <c:v>-2.1387412401078487</c:v>
                </c:pt>
                <c:pt idx="704">
                  <c:v>-2.1386834601078411</c:v>
                </c:pt>
                <c:pt idx="705">
                  <c:v>-2.1390344301077704</c:v>
                </c:pt>
                <c:pt idx="706">
                  <c:v>-2.1397270519445053</c:v>
                </c:pt>
                <c:pt idx="707">
                  <c:v>-2.1388101801077966</c:v>
                </c:pt>
                <c:pt idx="708">
                  <c:v>-2.1376909701077982</c:v>
                </c:pt>
                <c:pt idx="709">
                  <c:v>-2.138559248996672</c:v>
                </c:pt>
                <c:pt idx="710">
                  <c:v>-2.135796386937018</c:v>
                </c:pt>
                <c:pt idx="711">
                  <c:v>-2.1354436201077927</c:v>
                </c:pt>
                <c:pt idx="712">
                  <c:v>-2.1344177590768822</c:v>
                </c:pt>
                <c:pt idx="713">
                  <c:v>-2.1320142901079331</c:v>
                </c:pt>
                <c:pt idx="714">
                  <c:v>-2.1320603901077666</c:v>
                </c:pt>
                <c:pt idx="715">
                  <c:v>-2.1303290001078072</c:v>
                </c:pt>
                <c:pt idx="716">
                  <c:v>-2.1297952898950001</c:v>
                </c:pt>
                <c:pt idx="717">
                  <c:v>-2.1274520080530408</c:v>
                </c:pt>
                <c:pt idx="718">
                  <c:v>-2.126040975571768</c:v>
                </c:pt>
                <c:pt idx="719">
                  <c:v>-2.125088330107828</c:v>
                </c:pt>
                <c:pt idx="720">
                  <c:v>-2.1239130801079269</c:v>
                </c:pt>
                <c:pt idx="721">
                  <c:v>-2.1217534101078708</c:v>
                </c:pt>
                <c:pt idx="722">
                  <c:v>-2.1213382801076799</c:v>
                </c:pt>
                <c:pt idx="723">
                  <c:v>-2.11940002010786</c:v>
                </c:pt>
                <c:pt idx="724">
                  <c:v>-2.1179899192915599</c:v>
                </c:pt>
                <c:pt idx="725">
                  <c:v>-2.1185538130490467</c:v>
                </c:pt>
                <c:pt idx="726">
                  <c:v>-2.1150555851077817</c:v>
                </c:pt>
                <c:pt idx="727">
                  <c:v>-2.1140075401079073</c:v>
                </c:pt>
                <c:pt idx="728">
                  <c:v>-2.112191120107866</c:v>
                </c:pt>
                <c:pt idx="729">
                  <c:v>-2.1122777401078849</c:v>
                </c:pt>
                <c:pt idx="730">
                  <c:v>-2.1112441842457899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-2.1081719401077814</c:v>
                </c:pt>
                <c:pt idx="739">
                  <c:v>-2.1082240301078059</c:v>
                </c:pt>
                <c:pt idx="740">
                  <c:v>-2.1104684301078138</c:v>
                </c:pt>
                <c:pt idx="741">
                  <c:v>-2.1086636501078582</c:v>
                </c:pt>
                <c:pt idx="742">
                  <c:v>-2.1123063376588922</c:v>
                </c:pt>
                <c:pt idx="743">
                  <c:v>-2.11007760644938</c:v>
                </c:pt>
                <c:pt idx="744">
                  <c:v>-2.1095844601078255</c:v>
                </c:pt>
                <c:pt idx="745">
                  <c:v>-2.1121151001078706</c:v>
                </c:pt>
                <c:pt idx="746">
                  <c:v>-2.110747320107861</c:v>
                </c:pt>
                <c:pt idx="747">
                  <c:v>-2.1108450101078935</c:v>
                </c:pt>
                <c:pt idx="748">
                  <c:v>-2.1116920101078023</c:v>
                </c:pt>
                <c:pt idx="749">
                  <c:v>-2.1122342560261709</c:v>
                </c:pt>
                <c:pt idx="750">
                  <c:v>-2.1125582801078764</c:v>
                </c:pt>
                <c:pt idx="751">
                  <c:v>-2.1118835201079662</c:v>
                </c:pt>
                <c:pt idx="752">
                  <c:v>-2.115165602965007</c:v>
                </c:pt>
                <c:pt idx="753">
                  <c:v>-2.1152894601078449</c:v>
                </c:pt>
                <c:pt idx="754">
                  <c:v>-2.114830960107895</c:v>
                </c:pt>
                <c:pt idx="755">
                  <c:v>-2.1151178601078167</c:v>
                </c:pt>
                <c:pt idx="756">
                  <c:v>-2.1159263776336275</c:v>
                </c:pt>
                <c:pt idx="757">
                  <c:v>-2.1156250201077844</c:v>
                </c:pt>
                <c:pt idx="758">
                  <c:v>-2.1166042201079591</c:v>
                </c:pt>
                <c:pt idx="759">
                  <c:v>-2.1157609705245042</c:v>
                </c:pt>
                <c:pt idx="760">
                  <c:v>-2.1156724724535669</c:v>
                </c:pt>
                <c:pt idx="761">
                  <c:v>-2.1161629652625322</c:v>
                </c:pt>
                <c:pt idx="762">
                  <c:v>-2.1173897001077657</c:v>
                </c:pt>
                <c:pt idx="763">
                  <c:v>-2.1159910101078774</c:v>
                </c:pt>
                <c:pt idx="764">
                  <c:v>-2.1165319301078966</c:v>
                </c:pt>
                <c:pt idx="765">
                  <c:v>-2.1144193701078677</c:v>
                </c:pt>
                <c:pt idx="766">
                  <c:v>-2.1152281201077998</c:v>
                </c:pt>
                <c:pt idx="767">
                  <c:v>-2.115681337658855</c:v>
                </c:pt>
                <c:pt idx="768">
                  <c:v>-2.1189661267744953</c:v>
                </c:pt>
                <c:pt idx="769">
                  <c:v>-2.1159027458221269</c:v>
                </c:pt>
                <c:pt idx="770">
                  <c:v>-2.1154667701078864</c:v>
                </c:pt>
                <c:pt idx="771">
                  <c:v>-2.1160644501078272</c:v>
                </c:pt>
                <c:pt idx="772">
                  <c:v>-2.1153633901078877</c:v>
                </c:pt>
                <c:pt idx="773">
                  <c:v>-2.1134402023758132</c:v>
                </c:pt>
                <c:pt idx="774">
                  <c:v>-2.1136292901077951</c:v>
                </c:pt>
                <c:pt idx="775">
                  <c:v>-2.1127942601078051</c:v>
                </c:pt>
                <c:pt idx="776">
                  <c:v>-2.113684470634225</c:v>
                </c:pt>
                <c:pt idx="777">
                  <c:v>-2.1145544601078541</c:v>
                </c:pt>
                <c:pt idx="778">
                  <c:v>-2.1130660101078149</c:v>
                </c:pt>
                <c:pt idx="779">
                  <c:v>-2.1145657075305744</c:v>
                </c:pt>
                <c:pt idx="780">
                  <c:v>-2.1157501001078027</c:v>
                </c:pt>
                <c:pt idx="781">
                  <c:v>-2.113645220107883</c:v>
                </c:pt>
                <c:pt idx="782">
                  <c:v>-2.1146301701078869</c:v>
                </c:pt>
                <c:pt idx="783">
                  <c:v>-2.1144550401078988</c:v>
                </c:pt>
                <c:pt idx="784">
                  <c:v>-2.1152730579338765</c:v>
                </c:pt>
                <c:pt idx="785">
                  <c:v>-2.115375174393562</c:v>
                </c:pt>
                <c:pt idx="786">
                  <c:v>-2.1164132301078089</c:v>
                </c:pt>
                <c:pt idx="787">
                  <c:v>-2.1161757101077971</c:v>
                </c:pt>
                <c:pt idx="788">
                  <c:v>-2.1154278801078732</c:v>
                </c:pt>
                <c:pt idx="789">
                  <c:v>-2.116535750107901</c:v>
                </c:pt>
                <c:pt idx="790">
                  <c:v>-2.1145905825567448</c:v>
                </c:pt>
                <c:pt idx="791">
                  <c:v>-2.1148083001077813</c:v>
                </c:pt>
                <c:pt idx="792">
                  <c:v>-2.1153701127393845</c:v>
                </c:pt>
                <c:pt idx="793">
                  <c:v>-2.1159618886793652</c:v>
                </c:pt>
                <c:pt idx="794">
                  <c:v>-2.1144749201078947</c:v>
                </c:pt>
                <c:pt idx="795">
                  <c:v>-2.1128993570150101</c:v>
                </c:pt>
                <c:pt idx="796">
                  <c:v>-2.1155098801078225</c:v>
                </c:pt>
                <c:pt idx="797">
                  <c:v>-2.115867570107838</c:v>
                </c:pt>
                <c:pt idx="798">
                  <c:v>-2.114110880107817</c:v>
                </c:pt>
                <c:pt idx="799">
                  <c:v>-2.1151146001078445</c:v>
                </c:pt>
                <c:pt idx="800">
                  <c:v>-2.1148588172505924</c:v>
                </c:pt>
                <c:pt idx="801">
                  <c:v>-2.1132549985693752</c:v>
                </c:pt>
                <c:pt idx="802">
                  <c:v>-2.1145175877672964</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-2.1166793601078941</c:v>
                </c:pt>
                <c:pt idx="813">
                  <c:v>-2.1156691801077998</c:v>
                </c:pt>
                <c:pt idx="814">
                  <c:v>-2.1174121301077653</c:v>
                </c:pt>
                <c:pt idx="815">
                  <c:v>-2.1184813580670445</c:v>
                </c:pt>
                <c:pt idx="816">
                  <c:v>-2.1155935934411474</c:v>
                </c:pt>
                <c:pt idx="817">
                  <c:v>-2.1168977901078572</c:v>
                </c:pt>
                <c:pt idx="818">
                  <c:v>-2.1169309201079192</c:v>
                </c:pt>
                <c:pt idx="819">
                  <c:v>-2.1179825101079084</c:v>
                </c:pt>
                <c:pt idx="820">
                  <c:v>-2.117323510107739</c:v>
                </c:pt>
                <c:pt idx="821">
                  <c:v>-2.1190203070466112</c:v>
                </c:pt>
                <c:pt idx="822">
                  <c:v>-2.1170515601077975</c:v>
                </c:pt>
                <c:pt idx="823">
                  <c:v>-2.1165780253252384</c:v>
                </c:pt>
                <c:pt idx="824">
                  <c:v>-2.1178151476078284</c:v>
                </c:pt>
                <c:pt idx="825">
                  <c:v>-2.1177155701078476</c:v>
                </c:pt>
                <c:pt idx="826">
                  <c:v>-2.1178599601079213</c:v>
                </c:pt>
                <c:pt idx="827">
                  <c:v>-2.1166723601077271</c:v>
                </c:pt>
                <c:pt idx="828">
                  <c:v>-2.118642090107854</c:v>
                </c:pt>
                <c:pt idx="829">
                  <c:v>-2.1185809901079162</c:v>
                </c:pt>
                <c:pt idx="830">
                  <c:v>-2.118443490107949</c:v>
                </c:pt>
                <c:pt idx="831">
                  <c:v>-2.1176929901078827</c:v>
                </c:pt>
                <c:pt idx="832">
                  <c:v>-2.1182652601078473</c:v>
                </c:pt>
                <c:pt idx="833">
                  <c:v>-2.1203790226078363</c:v>
                </c:pt>
                <c:pt idx="834">
                  <c:v>-2.1176811728738301</c:v>
                </c:pt>
                <c:pt idx="835">
                  <c:v>-2.1187233801078236</c:v>
                </c:pt>
                <c:pt idx="836">
                  <c:v>-2.1219979801077642</c:v>
                </c:pt>
                <c:pt idx="837">
                  <c:v>-2.1197700801079136</c:v>
                </c:pt>
                <c:pt idx="838">
                  <c:v>-2.1188960701078514</c:v>
                </c:pt>
                <c:pt idx="839">
                  <c:v>-2.1183101101076716</c:v>
                </c:pt>
                <c:pt idx="840">
                  <c:v>-2.1189676788577581</c:v>
                </c:pt>
                <c:pt idx="841">
                  <c:v>-2.1190594601078478</c:v>
                </c:pt>
                <c:pt idx="842">
                  <c:v>-2.118679760107824</c:v>
                </c:pt>
                <c:pt idx="843">
                  <c:v>-2.1188783201077537</c:v>
                </c:pt>
                <c:pt idx="844">
                  <c:v>-2.1180380801078229</c:v>
                </c:pt>
                <c:pt idx="845">
                  <c:v>-2.1193965501078651</c:v>
                </c:pt>
                <c:pt idx="846">
                  <c:v>-2.1198994301077638</c:v>
                </c:pt>
                <c:pt idx="847">
                  <c:v>-2.1202032539222699</c:v>
                </c:pt>
                <c:pt idx="848">
                  <c:v>-2.1200457801078301</c:v>
                </c:pt>
                <c:pt idx="849">
                  <c:v>-2.1202953691987991</c:v>
                </c:pt>
                <c:pt idx="850">
                  <c:v>-2.1216426267745163</c:v>
                </c:pt>
                <c:pt idx="851">
                  <c:v>-2.1217061570775129</c:v>
                </c:pt>
                <c:pt idx="852">
                  <c:v>-2.1228554101078441</c:v>
                </c:pt>
                <c:pt idx="853">
                  <c:v>-2.1229714601078484</c:v>
                </c:pt>
                <c:pt idx="854">
                  <c:v>-2.124964245822115</c:v>
                </c:pt>
                <c:pt idx="855">
                  <c:v>-2.1244588901078449</c:v>
                </c:pt>
                <c:pt idx="856">
                  <c:v>-2.1270521701077447</c:v>
                </c:pt>
                <c:pt idx="857">
                  <c:v>-2.1286262401079217</c:v>
                </c:pt>
                <c:pt idx="858">
                  <c:v>-2.1284088476078162</c:v>
                </c:pt>
                <c:pt idx="859">
                  <c:v>-2.1326374851077361</c:v>
                </c:pt>
                <c:pt idx="860">
                  <c:v>-2.1332442601078299</c:v>
                </c:pt>
                <c:pt idx="861">
                  <c:v>-2.1346360301078837</c:v>
                </c:pt>
                <c:pt idx="862">
                  <c:v>-2.1359359901078241</c:v>
                </c:pt>
                <c:pt idx="863">
                  <c:v>-2.1365476501079286</c:v>
                </c:pt>
                <c:pt idx="864">
                  <c:v>-2.1376495501078097</c:v>
                </c:pt>
                <c:pt idx="865">
                  <c:v>-2.1366226408307076</c:v>
                </c:pt>
                <c:pt idx="866">
                  <c:v>-2.1410566443184536</c:v>
                </c:pt>
                <c:pt idx="867">
                  <c:v>-2.1428772901078474</c:v>
                </c:pt>
                <c:pt idx="868">
                  <c:v>-2.1428188701078028</c:v>
                </c:pt>
                <c:pt idx="869">
                  <c:v>-2.1448060401079099</c:v>
                </c:pt>
                <c:pt idx="870">
                  <c:v>-2.1436969101079351</c:v>
                </c:pt>
                <c:pt idx="871">
                  <c:v>-2.140849460107801</c:v>
                </c:pt>
                <c:pt idx="872">
                  <c:v>-2.1452776456747955</c:v>
                </c:pt>
                <c:pt idx="873">
                  <c:v>-2.1475273336710083</c:v>
                </c:pt>
                <c:pt idx="874">
                  <c:v>-2.1502683275777343</c:v>
                </c:pt>
                <c:pt idx="875">
                  <c:v>-2.1520969301079997</c:v>
                </c:pt>
                <c:pt idx="876">
                  <c:v>-2.1545722601079138</c:v>
                </c:pt>
                <c:pt idx="877">
                  <c:v>-2.1545348415511136</c:v>
                </c:pt>
                <c:pt idx="878">
                  <c:v>-2.1554204801078924</c:v>
                </c:pt>
                <c:pt idx="879">
                  <c:v>-2.1553371001079156</c:v>
                </c:pt>
                <c:pt idx="880">
                  <c:v>-2.1558824201077718</c:v>
                </c:pt>
                <c:pt idx="881">
                  <c:v>-2.1562346001077799</c:v>
                </c:pt>
                <c:pt idx="882">
                  <c:v>-2.1595309601078592</c:v>
                </c:pt>
                <c:pt idx="883">
                  <c:v>-2.1571766659901792</c:v>
                </c:pt>
                <c:pt idx="884">
                  <c:v>-2.1603772126850647</c:v>
                </c:pt>
                <c:pt idx="885">
                  <c:v>-2.1606044601077632</c:v>
                </c:pt>
                <c:pt idx="886">
                  <c:v>-2.1609224801078426</c:v>
                </c:pt>
                <c:pt idx="887">
                  <c:v>-2.1618393801078355</c:v>
                </c:pt>
                <c:pt idx="888">
                  <c:v>-2.1624117701079388</c:v>
                </c:pt>
                <c:pt idx="889">
                  <c:v>-2.1635991801078802</c:v>
                </c:pt>
                <c:pt idx="890">
                  <c:v>-2.1638942101079151</c:v>
                </c:pt>
                <c:pt idx="891">
                  <c:v>-2.163548081320017</c:v>
                </c:pt>
                <c:pt idx="892">
                  <c:v>-2.1661083489967448</c:v>
                </c:pt>
                <c:pt idx="893">
                  <c:v>-2.1631399001078515</c:v>
                </c:pt>
                <c:pt idx="894">
                  <c:v>-2.1656834601077719</c:v>
                </c:pt>
                <c:pt idx="895">
                  <c:v>-2.1651371901079424</c:v>
                </c:pt>
                <c:pt idx="896">
                  <c:v>-2.1658666201078627</c:v>
                </c:pt>
                <c:pt idx="897">
                  <c:v>-2.164565975571648</c:v>
                </c:pt>
                <c:pt idx="898">
                  <c:v>-2.1656799901078188</c:v>
                </c:pt>
                <c:pt idx="899">
                  <c:v>-2.1662164701079405</c:v>
                </c:pt>
                <c:pt idx="900">
                  <c:v>-2.1651681743935143</c:v>
                </c:pt>
                <c:pt idx="901">
                  <c:v>-2.1660721873805926</c:v>
                </c:pt>
                <c:pt idx="902">
                  <c:v>-2.1657175601079093</c:v>
                </c:pt>
                <c:pt idx="903">
                  <c:v>-2.1657366401078391</c:v>
                </c:pt>
                <c:pt idx="904">
                  <c:v>-2.1653687900047771</c:v>
                </c:pt>
                <c:pt idx="905">
                  <c:v>-2.1646831801078719</c:v>
                </c:pt>
                <c:pt idx="906">
                  <c:v>-2.1643370901077232</c:v>
                </c:pt>
                <c:pt idx="907">
                  <c:v>-2.1641831201077375</c:v>
                </c:pt>
                <c:pt idx="908">
                  <c:v>-2.1644247339174156</c:v>
                </c:pt>
                <c:pt idx="909">
                  <c:v>-2.1657415182473034</c:v>
                </c:pt>
                <c:pt idx="910">
                  <c:v>-2.1647057401078786</c:v>
                </c:pt>
                <c:pt idx="911">
                  <c:v>-2.1657536801078976</c:v>
                </c:pt>
                <c:pt idx="912">
                  <c:v>-2.1675072601078984</c:v>
                </c:pt>
                <c:pt idx="913">
                  <c:v>-2.167265060107753</c:v>
                </c:pt>
                <c:pt idx="914">
                  <c:v>-2.167242500107875</c:v>
                </c:pt>
                <c:pt idx="915">
                  <c:v>-2.1692302229943876</c:v>
                </c:pt>
                <c:pt idx="916">
                  <c:v>-2.1700957701078782</c:v>
                </c:pt>
                <c:pt idx="917">
                  <c:v>-2.1711382275496618</c:v>
                </c:pt>
                <c:pt idx="918">
                  <c:v>-2.1745237934411676</c:v>
                </c:pt>
                <c:pt idx="919">
                  <c:v>-2.1736385001079706</c:v>
                </c:pt>
                <c:pt idx="920">
                  <c:v>-2.1758142801078293</c:v>
                </c:pt>
                <c:pt idx="921">
                  <c:v>-2.1751011301077772</c:v>
                </c:pt>
                <c:pt idx="922">
                  <c:v>-2.1767820064996926</c:v>
                </c:pt>
                <c:pt idx="923">
                  <c:v>-2.1767074301078386</c:v>
                </c:pt>
                <c:pt idx="924">
                  <c:v>-2.1775420201079214</c:v>
                </c:pt>
                <c:pt idx="925">
                  <c:v>-2.1787260601077492</c:v>
                </c:pt>
                <c:pt idx="926">
                  <c:v>-2.178277303245153</c:v>
                </c:pt>
                <c:pt idx="927">
                  <c:v>-2.1827591992382462</c:v>
                </c:pt>
                <c:pt idx="928">
                  <c:v>-2.1821811201076722</c:v>
                </c:pt>
                <c:pt idx="929">
                  <c:v>-2.1849483663577738</c:v>
                </c:pt>
                <c:pt idx="930">
                  <c:v>-2.1832939801079201</c:v>
                </c:pt>
                <c:pt idx="931">
                  <c:v>-2.1836806201078938</c:v>
                </c:pt>
                <c:pt idx="932">
                  <c:v>-2.1860224101078387</c:v>
                </c:pt>
                <c:pt idx="933">
                  <c:v>-2.1852119501078282</c:v>
                </c:pt>
                <c:pt idx="934">
                  <c:v>-2.1876110628476102</c:v>
                </c:pt>
                <c:pt idx="935">
                  <c:v>-2.1868849963396713</c:v>
                </c:pt>
                <c:pt idx="936">
                  <c:v>-2.1881194601078571</c:v>
                </c:pt>
                <c:pt idx="937">
                  <c:v>-2.1866612001078072</c:v>
                </c:pt>
                <c:pt idx="938">
                  <c:v>-2.1879661001079156</c:v>
                </c:pt>
                <c:pt idx="939">
                  <c:v>-2.1878124101078531</c:v>
                </c:pt>
                <c:pt idx="940">
                  <c:v>-2.1875213701078753</c:v>
                </c:pt>
                <c:pt idx="941">
                  <c:v>-2.187714253922254</c:v>
                </c:pt>
                <c:pt idx="942">
                  <c:v>-2.1877189201078551</c:v>
                </c:pt>
                <c:pt idx="943">
                  <c:v>-2.1878957588091636</c:v>
                </c:pt>
                <c:pt idx="944">
                  <c:v>-2.1882519977422143</c:v>
                </c:pt>
                <c:pt idx="945">
                  <c:v>-2.1900097101078018</c:v>
                </c:pt>
                <c:pt idx="946">
                  <c:v>-2.1890411701078847</c:v>
                </c:pt>
                <c:pt idx="947">
                  <c:v>-2.1892032642315655</c:v>
                </c:pt>
                <c:pt idx="948">
                  <c:v>-2.1893570801077127</c:v>
                </c:pt>
                <c:pt idx="949">
                  <c:v>-2.1897313301078896</c:v>
                </c:pt>
                <c:pt idx="950">
                  <c:v>-2.1911470901078607</c:v>
                </c:pt>
                <c:pt idx="951">
                  <c:v>-2.1901785401077531</c:v>
                </c:pt>
                <c:pt idx="952">
                  <c:v>-2.1895335777549021</c:v>
                </c:pt>
                <c:pt idx="953">
                  <c:v>-2.190045352965015</c:v>
                </c:pt>
                <c:pt idx="954">
                  <c:v>-2.1893770301079494</c:v>
                </c:pt>
                <c:pt idx="955">
                  <c:v>-2.1889221801078236</c:v>
                </c:pt>
                <c:pt idx="956">
                  <c:v>-2.18828104010794</c:v>
                </c:pt>
                <c:pt idx="957">
                  <c:v>-2.1888000401077941</c:v>
                </c:pt>
                <c:pt idx="958">
                  <c:v>-2.1883421714480562</c:v>
                </c:pt>
                <c:pt idx="959">
                  <c:v>-2.1893698801078045</c:v>
                </c:pt>
                <c:pt idx="960">
                  <c:v>-2.1879060113898419</c:v>
                </c:pt>
                <c:pt idx="961">
                  <c:v>-2.1894568691986787</c:v>
                </c:pt>
                <c:pt idx="962">
                  <c:v>-2.1901733301078248</c:v>
                </c:pt>
                <c:pt idx="963">
                  <c:v>-2.1876133901078569</c:v>
                </c:pt>
                <c:pt idx="964">
                  <c:v>-2.1894799537787426</c:v>
                </c:pt>
                <c:pt idx="965">
                  <c:v>-2.1889095901077411</c:v>
                </c:pt>
                <c:pt idx="966">
                  <c:v>-2.1888804101078421</c:v>
                </c:pt>
                <c:pt idx="967">
                  <c:v>-2.1893309920228332</c:v>
                </c:pt>
                <c:pt idx="968">
                  <c:v>-2.1927394875050936</c:v>
                </c:pt>
                <c:pt idx="969">
                  <c:v>-2.1891567701079158</c:v>
                </c:pt>
                <c:pt idx="970">
                  <c:v>-2.1888613673242512</c:v>
                </c:pt>
                <c:pt idx="971">
                  <c:v>-2.1907363801077944</c:v>
                </c:pt>
                <c:pt idx="972">
                  <c:v>-2.1913423101078839</c:v>
                </c:pt>
                <c:pt idx="973">
                  <c:v>-2.1907972101076618</c:v>
                </c:pt>
                <c:pt idx="974">
                  <c:v>-2.190030190107862</c:v>
                </c:pt>
                <c:pt idx="975">
                  <c:v>-2.1897450271181631</c:v>
                </c:pt>
                <c:pt idx="976">
                  <c:v>-2.1891825302833192</c:v>
                </c:pt>
                <c:pt idx="977">
                  <c:v>-2.1915871267745217</c:v>
                </c:pt>
                <c:pt idx="978">
                  <c:v>-2.1923457701079059</c:v>
                </c:pt>
                <c:pt idx="979">
                  <c:v>-2.1921260401077243</c:v>
                </c:pt>
                <c:pt idx="980">
                  <c:v>-2.1917962101078245</c:v>
                </c:pt>
                <c:pt idx="981">
                  <c:v>-2.1916010001078234</c:v>
                </c:pt>
                <c:pt idx="982">
                  <c:v>-2.1918758106232579</c:v>
                </c:pt>
                <c:pt idx="983">
                  <c:v>-2.1903487101077843</c:v>
                </c:pt>
                <c:pt idx="984">
                  <c:v>-2.1910743212189061</c:v>
                </c:pt>
                <c:pt idx="985">
                  <c:v>-2.1950736706341436</c:v>
                </c:pt>
                <c:pt idx="986">
                  <c:v>-2.1958368101079069</c:v>
                </c:pt>
                <c:pt idx="987">
                  <c:v>-2.1930823601078515</c:v>
                </c:pt>
                <c:pt idx="988">
                  <c:v>-2.1962302501078037</c:v>
                </c:pt>
                <c:pt idx="989">
                  <c:v>-2.1940979755717231</c:v>
                </c:pt>
                <c:pt idx="990">
                  <c:v>-2.1942661901078671</c:v>
                </c:pt>
                <c:pt idx="991">
                  <c:v>-2.1954776201077379</c:v>
                </c:pt>
                <c:pt idx="992">
                  <c:v>-2.1942852101079642</c:v>
                </c:pt>
                <c:pt idx="993">
                  <c:v>-2.1949046378856849</c:v>
                </c:pt>
                <c:pt idx="994">
                  <c:v>-2.196225220107805</c:v>
                </c:pt>
                <c:pt idx="995">
                  <c:v>-2.196677042386399</c:v>
                </c:pt>
                <c:pt idx="996">
                  <c:v>-2.1969600501078475</c:v>
                </c:pt>
                <c:pt idx="997">
                  <c:v>-2.196801070107739</c:v>
                </c:pt>
                <c:pt idx="998">
                  <c:v>-2.1967578801077536</c:v>
                </c:pt>
                <c:pt idx="999">
                  <c:v>-2.1982392901078356</c:v>
                </c:pt>
                <c:pt idx="1000">
                  <c:v>-2.198948574393512</c:v>
                </c:pt>
                <c:pt idx="1001">
                  <c:v>-2.1986321412673684</c:v>
                </c:pt>
                <c:pt idx="1002">
                  <c:v>-2.2005760001078172</c:v>
                </c:pt>
                <c:pt idx="1003">
                  <c:v>-2.2003827001078813</c:v>
                </c:pt>
                <c:pt idx="1004">
                  <c:v>-2.2005795501079053</c:v>
                </c:pt>
                <c:pt idx="1005">
                  <c:v>-2.2017455901077772</c:v>
                </c:pt>
                <c:pt idx="1006">
                  <c:v>-2.2021274601078753</c:v>
                </c:pt>
                <c:pt idx="1007">
                  <c:v>-2.2005376559841086</c:v>
                </c:pt>
                <c:pt idx="1008">
                  <c:v>-2.2001378259614217</c:v>
                </c:pt>
                <c:pt idx="1009">
                  <c:v>-2.2015357542254614</c:v>
                </c:pt>
                <c:pt idx="1010">
                  <c:v>-2.20132071010788</c:v>
                </c:pt>
                <c:pt idx="1011">
                  <c:v>-2.2006837501078436</c:v>
                </c:pt>
                <c:pt idx="1012">
                  <c:v>-2.2007426501079559</c:v>
                </c:pt>
                <c:pt idx="1013">
                  <c:v>-2.2006480683552208</c:v>
                </c:pt>
                <c:pt idx="1014">
                  <c:v>-2.2008848001079016</c:v>
                </c:pt>
                <c:pt idx="1015">
                  <c:v>-2.2006376501079519</c:v>
                </c:pt>
                <c:pt idx="1016">
                  <c:v>-2.2025777801078599</c:v>
                </c:pt>
                <c:pt idx="1017">
                  <c:v>-2.1995413566595383</c:v>
                </c:pt>
                <c:pt idx="1018">
                  <c:v>-2.1988691801080038</c:v>
                </c:pt>
                <c:pt idx="1019">
                  <c:v>-2.1994720201078897</c:v>
                </c:pt>
                <c:pt idx="1020">
                  <c:v>-2.1996957413578437</c:v>
                </c:pt>
                <c:pt idx="1021">
                  <c:v>-2.1994615901078447</c:v>
                </c:pt>
                <c:pt idx="1022">
                  <c:v>-2.2024188901079071</c:v>
                </c:pt>
                <c:pt idx="1023">
                  <c:v>-2.2011097801078003</c:v>
                </c:pt>
                <c:pt idx="1024">
                  <c:v>-2.2010311201079427</c:v>
                </c:pt>
                <c:pt idx="1025">
                  <c:v>-2.2013242279650331</c:v>
                </c:pt>
                <c:pt idx="1026">
                  <c:v>-2.2007343106824799</c:v>
                </c:pt>
                <c:pt idx="1027">
                  <c:v>-2.1998901301077747</c:v>
                </c:pt>
                <c:pt idx="1028">
                  <c:v>-2.2006207501078037</c:v>
                </c:pt>
                <c:pt idx="1029">
                  <c:v>-2.1994730701078993</c:v>
                </c:pt>
                <c:pt idx="1030">
                  <c:v>-2.2015768301079115</c:v>
                </c:pt>
                <c:pt idx="1031">
                  <c:v>-2.1996774601079072</c:v>
                </c:pt>
                <c:pt idx="1032">
                  <c:v>-2.2060194601078535</c:v>
                </c:pt>
                <c:pt idx="1033">
                  <c:v>-2.1996627934411626</c:v>
                </c:pt>
                <c:pt idx="1034">
                  <c:v>-2.198903640107873</c:v>
                </c:pt>
                <c:pt idx="1035">
                  <c:v>-2.1970702801078383</c:v>
                </c:pt>
                <c:pt idx="1036">
                  <c:v>-2.1969528601078423</c:v>
                </c:pt>
                <c:pt idx="1037">
                  <c:v>-2.1961043501078032</c:v>
                </c:pt>
                <c:pt idx="1038">
                  <c:v>-2.195805710107706</c:v>
                </c:pt>
                <c:pt idx="1039">
                  <c:v>-2.1942003172506901</c:v>
                </c:pt>
                <c:pt idx="1040">
                  <c:v>-2.1931481743935413</c:v>
                </c:pt>
                <c:pt idx="1041">
                  <c:v>-2.1937549801078831</c:v>
                </c:pt>
                <c:pt idx="1042">
                  <c:v>-2.1944993901079934</c:v>
                </c:pt>
                <c:pt idx="1043">
                  <c:v>-2.193476690107885</c:v>
                </c:pt>
                <c:pt idx="1044">
                  <c:v>-2.1939671901078137</c:v>
                </c:pt>
                <c:pt idx="1045">
                  <c:v>-2.1927613776335875</c:v>
                </c:pt>
                <c:pt idx="1046">
                  <c:v>-2.1943691701077772</c:v>
                </c:pt>
                <c:pt idx="1047">
                  <c:v>-2.1937507901079147</c:v>
                </c:pt>
                <c:pt idx="1048">
                  <c:v>-2.1923103267744888</c:v>
                </c:pt>
                <c:pt idx="1049">
                  <c:v>-2.1922041071666598</c:v>
                </c:pt>
                <c:pt idx="1050">
                  <c:v>-2.1900411401080362</c:v>
                </c:pt>
                <c:pt idx="1051">
                  <c:v>-2.1926986684411958</c:v>
                </c:pt>
                <c:pt idx="1052">
                  <c:v>-2.1934888601079203</c:v>
                </c:pt>
                <c:pt idx="1053">
                  <c:v>-2.195629740107834</c:v>
                </c:pt>
                <c:pt idx="1054">
                  <c:v>-2.1954525901078616</c:v>
                </c:pt>
                <c:pt idx="1055">
                  <c:v>-2.1961375101078753</c:v>
                </c:pt>
                <c:pt idx="1056">
                  <c:v>-2.1969871095924569</c:v>
                </c:pt>
                <c:pt idx="1057">
                  <c:v>-2.1967907564041562</c:v>
                </c:pt>
                <c:pt idx="1058">
                  <c:v>-2.1971629701079118</c:v>
                </c:pt>
                <c:pt idx="1059">
                  <c:v>-2.1963447501078552</c:v>
                </c:pt>
                <c:pt idx="1060">
                  <c:v>-2.1965929901077876</c:v>
                </c:pt>
                <c:pt idx="1061">
                  <c:v>-2.1967076401078316</c:v>
                </c:pt>
                <c:pt idx="1062">
                  <c:v>-2.1971848114591674</c:v>
                </c:pt>
                <c:pt idx="1063">
                  <c:v>-2.1972231001078772</c:v>
                </c:pt>
                <c:pt idx="1064">
                  <c:v>-2.1977969101078978</c:v>
                </c:pt>
                <c:pt idx="1065">
                  <c:v>-2.1965447328351217</c:v>
                </c:pt>
                <c:pt idx="1066">
                  <c:v>-2.1976427172507007</c:v>
                </c:pt>
                <c:pt idx="1067">
                  <c:v>-2.197119560107724</c:v>
                </c:pt>
                <c:pt idx="1068">
                  <c:v>-2.1972045001078016</c:v>
                </c:pt>
                <c:pt idx="1069">
                  <c:v>-2.1976156456748157</c:v>
                </c:pt>
                <c:pt idx="1070">
                  <c:v>-2.19662226010783</c:v>
                </c:pt>
                <c:pt idx="1071">
                  <c:v>-2.1974775301078751</c:v>
                </c:pt>
                <c:pt idx="1072">
                  <c:v>-2.1974397301078747</c:v>
                </c:pt>
                <c:pt idx="1073">
                  <c:v>-2.1966441996911343</c:v>
                </c:pt>
                <c:pt idx="1074">
                  <c:v>-2.1988630834844543</c:v>
                </c:pt>
                <c:pt idx="1075">
                  <c:v>-2.1969621301078903</c:v>
                </c:pt>
                <c:pt idx="1076">
                  <c:v>-2.1971108301078326</c:v>
                </c:pt>
                <c:pt idx="1077">
                  <c:v>-2.198040380107769</c:v>
                </c:pt>
                <c:pt idx="1078">
                  <c:v>-2.1975477301078152</c:v>
                </c:pt>
                <c:pt idx="1079">
                  <c:v>-2.1972083976078665</c:v>
                </c:pt>
                <c:pt idx="1080">
                  <c:v>-2.1976839501079306</c:v>
                </c:pt>
                <c:pt idx="1081">
                  <c:v>-2.1980615590089201</c:v>
                </c:pt>
                <c:pt idx="1082">
                  <c:v>-2.1972471391202921</c:v>
                </c:pt>
                <c:pt idx="1083">
                  <c:v>-2.1968291001077627</c:v>
                </c:pt>
                <c:pt idx="1084">
                  <c:v>-2.1975245501077598</c:v>
                </c:pt>
                <c:pt idx="1085">
                  <c:v>-2.1979335955245891</c:v>
                </c:pt>
                <c:pt idx="1086">
                  <c:v>-2.1966946501079443</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-2.2015248886792884</c:v>
                </c:pt>
                <c:pt idx="1100">
                  <c:v>-2.1994293501077635</c:v>
                </c:pt>
                <c:pt idx="1101">
                  <c:v>-2.1993548312419482</c:v>
                </c:pt>
                <c:pt idx="1102">
                  <c:v>-2.1995302901078313</c:v>
                </c:pt>
                <c:pt idx="1103">
                  <c:v>-2.1996055501078189</c:v>
                </c:pt>
                <c:pt idx="1104">
                  <c:v>-2.1986918601078291</c:v>
                </c:pt>
                <c:pt idx="1105">
                  <c:v>-2.2007169701079206</c:v>
                </c:pt>
                <c:pt idx="1106">
                  <c:v>-2.2007785924608072</c:v>
                </c:pt>
                <c:pt idx="1107">
                  <c:v>-2.2020688430865221</c:v>
                </c:pt>
                <c:pt idx="1108">
                  <c:v>-2.1985734601078235</c:v>
                </c:pt>
                <c:pt idx="1109">
                  <c:v>-2.2006355101078592</c:v>
                </c:pt>
                <c:pt idx="1110">
                  <c:v>-2.2020400001080409</c:v>
                </c:pt>
                <c:pt idx="1111">
                  <c:v>-2.2024606267744957</c:v>
                </c:pt>
                <c:pt idx="1112">
                  <c:v>-2.2023934039281268</c:v>
                </c:pt>
                <c:pt idx="1113">
                  <c:v>-2.2019626301079431</c:v>
                </c:pt>
                <c:pt idx="1114">
                  <c:v>-2.2024762580876156</c:v>
                </c:pt>
                <c:pt idx="1115">
                  <c:v>-2.2017496267745145</c:v>
                </c:pt>
                <c:pt idx="1116">
                  <c:v>-2.2027667436898639</c:v>
                </c:pt>
                <c:pt idx="1117">
                  <c:v>-2.2033737201078636</c:v>
                </c:pt>
                <c:pt idx="1118">
                  <c:v>-2.2032448663578785</c:v>
                </c:pt>
                <c:pt idx="1119">
                  <c:v>-2.204778240107772</c:v>
                </c:pt>
                <c:pt idx="1120">
                  <c:v>-2.2024984401078598</c:v>
                </c:pt>
                <c:pt idx="1121">
                  <c:v>-2.2024673401079022</c:v>
                </c:pt>
                <c:pt idx="1122">
                  <c:v>-2.2040906371911726</c:v>
                </c:pt>
                <c:pt idx="1123">
                  <c:v>-2.2032372709186792</c:v>
                </c:pt>
                <c:pt idx="1124">
                  <c:v>-2.2048950301079069</c:v>
                </c:pt>
                <c:pt idx="1125">
                  <c:v>-2.2048549001078044</c:v>
                </c:pt>
                <c:pt idx="1126">
                  <c:v>-2.2063137101077652</c:v>
                </c:pt>
                <c:pt idx="1127">
                  <c:v>-2.2066457977702347</c:v>
                </c:pt>
                <c:pt idx="1128">
                  <c:v>-2.2068328338452536</c:v>
                </c:pt>
                <c:pt idx="1129">
                  <c:v>-2.2058837101078135</c:v>
                </c:pt>
                <c:pt idx="1130">
                  <c:v>-2.2058951801078024</c:v>
                </c:pt>
                <c:pt idx="1131">
                  <c:v>-2.2052407101078737</c:v>
                </c:pt>
                <c:pt idx="1132">
                  <c:v>-2.2077694601078552</c:v>
                </c:pt>
                <c:pt idx="1133">
                  <c:v>-2.2058768285289005</c:v>
                </c:pt>
                <c:pt idx="1134">
                  <c:v>-2.2056702901078333</c:v>
                </c:pt>
                <c:pt idx="1135">
                  <c:v>-2.2069374801078396</c:v>
                </c:pt>
                <c:pt idx="1136">
                  <c:v>-2.2063529301078821</c:v>
                </c:pt>
                <c:pt idx="1137">
                  <c:v>-2.2061332401078473</c:v>
                </c:pt>
                <c:pt idx="1138">
                  <c:v>-2.206879450107877</c:v>
                </c:pt>
                <c:pt idx="1139">
                  <c:v>-2.2059688767745484</c:v>
                </c:pt>
                <c:pt idx="1140">
                  <c:v>-2.2090308801079193</c:v>
                </c:pt>
                <c:pt idx="1141">
                  <c:v>-2.2064215712188977</c:v>
                </c:pt>
                <c:pt idx="1142">
                  <c:v>-2.2079483886793279</c:v>
                </c:pt>
                <c:pt idx="1143">
                  <c:v>-2.2064581301078179</c:v>
                </c:pt>
                <c:pt idx="1144">
                  <c:v>-2.2058120301077366</c:v>
                </c:pt>
                <c:pt idx="1145">
                  <c:v>-2.2068925001079274</c:v>
                </c:pt>
                <c:pt idx="1146">
                  <c:v>-2.2071572309412497</c:v>
                </c:pt>
                <c:pt idx="1147">
                  <c:v>-2.2081616201077887</c:v>
                </c:pt>
                <c:pt idx="1148">
                  <c:v>-2.2070868401078072</c:v>
                </c:pt>
                <c:pt idx="1149">
                  <c:v>-2.2071564401079531</c:v>
                </c:pt>
                <c:pt idx="1150">
                  <c:v>-2.2052394601078475</c:v>
                </c:pt>
                <c:pt idx="1151">
                  <c:v>-2.2088678351078532</c:v>
                </c:pt>
                <c:pt idx="1152">
                  <c:v>-2.2070225611181522</c:v>
                </c:pt>
                <c:pt idx="1153">
                  <c:v>-2.2069981996911707</c:v>
                </c:pt>
                <c:pt idx="1154">
                  <c:v>-2.2071439801079871</c:v>
                </c:pt>
                <c:pt idx="1155">
                  <c:v>-2.2051793501078985</c:v>
                </c:pt>
                <c:pt idx="1156">
                  <c:v>-2.2056736301077811</c:v>
                </c:pt>
                <c:pt idx="1157">
                  <c:v>-2.2057681101078397</c:v>
                </c:pt>
                <c:pt idx="1158">
                  <c:v>-2.2056659240253538</c:v>
                </c:pt>
                <c:pt idx="1159">
                  <c:v>-2.2055594601078488</c:v>
                </c:pt>
                <c:pt idx="1160">
                  <c:v>-2.2054822101078457</c:v>
                </c:pt>
                <c:pt idx="1161">
                  <c:v>-2.2066753301078839</c:v>
                </c:pt>
                <c:pt idx="1162">
                  <c:v>-2.2056860301079562</c:v>
                </c:pt>
                <c:pt idx="1163">
                  <c:v>-2.2056452401078843</c:v>
                </c:pt>
                <c:pt idx="1164">
                  <c:v>-2.2070082701077935</c:v>
                </c:pt>
                <c:pt idx="1165">
                  <c:v>-2.2072690746912116</c:v>
                </c:pt>
                <c:pt idx="1166">
                  <c:v>-2.2060333001079906</c:v>
                </c:pt>
                <c:pt idx="1167">
                  <c:v>-2.2071912020433073</c:v>
                </c:pt>
                <c:pt idx="1168">
                  <c:v>-2.2050992577269444</c:v>
                </c:pt>
                <c:pt idx="1169">
                  <c:v>-2.2082199201079082</c:v>
                </c:pt>
                <c:pt idx="1170">
                  <c:v>-2.2060631101078192</c:v>
                </c:pt>
                <c:pt idx="1171">
                  <c:v>-2.2060286684412351</c:v>
                </c:pt>
                <c:pt idx="1172">
                  <c:v>-2.2064242201078486</c:v>
                </c:pt>
                <c:pt idx="1173">
                  <c:v>-2.206104050107784</c:v>
                </c:pt>
                <c:pt idx="1174">
                  <c:v>-2.2057893001078672</c:v>
                </c:pt>
                <c:pt idx="1175">
                  <c:v>-2.2062887458221079</c:v>
                </c:pt>
                <c:pt idx="1176">
                  <c:v>-2.2046756801078828</c:v>
                </c:pt>
                <c:pt idx="1177">
                  <c:v>-2.2066256580244641</c:v>
                </c:pt>
                <c:pt idx="1178">
                  <c:v>-2.2061555201078278</c:v>
                </c:pt>
                <c:pt idx="1179">
                  <c:v>-2.2059974901079347</c:v>
                </c:pt>
                <c:pt idx="1180">
                  <c:v>-2.2079434501078348</c:v>
                </c:pt>
                <c:pt idx="1181">
                  <c:v>-2.2071359701078999</c:v>
                </c:pt>
                <c:pt idx="1182">
                  <c:v>-2.2087697601078</c:v>
                </c:pt>
                <c:pt idx="1183">
                  <c:v>-2.2089289812345934</c:v>
                </c:pt>
                <c:pt idx="1184">
                  <c:v>-2.2110110434411752</c:v>
                </c:pt>
                <c:pt idx="1185">
                  <c:v>-2.2128486908770792</c:v>
                </c:pt>
                <c:pt idx="1186">
                  <c:v>-2.212769000107798</c:v>
                </c:pt>
                <c:pt idx="1187">
                  <c:v>-2.2131311501077855</c:v>
                </c:pt>
                <c:pt idx="1188">
                  <c:v>-2.2162133601077159</c:v>
                </c:pt>
                <c:pt idx="1189">
                  <c:v>-2.2157386483430912</c:v>
                </c:pt>
                <c:pt idx="1190">
                  <c:v>-2.2168916156633145</c:v>
                </c:pt>
                <c:pt idx="1191">
                  <c:v>-2.2168109501077842</c:v>
                </c:pt>
                <c:pt idx="1192">
                  <c:v>-2.2173280253252443</c:v>
                </c:pt>
                <c:pt idx="1193">
                  <c:v>-2.2189927224029038</c:v>
                </c:pt>
                <c:pt idx="1194">
                  <c:v>-2.2199049401077966</c:v>
                </c:pt>
                <c:pt idx="1195">
                  <c:v>-2.2187304500068032</c:v>
                </c:pt>
                <c:pt idx="1196">
                  <c:v>-2.219709147607916</c:v>
                </c:pt>
                <c:pt idx="1197">
                  <c:v>-2.2203032801078004</c:v>
                </c:pt>
                <c:pt idx="1198">
                  <c:v>-2.2193046801079257</c:v>
                </c:pt>
                <c:pt idx="1199">
                  <c:v>-2.2195073101078435</c:v>
                </c:pt>
                <c:pt idx="1200">
                  <c:v>-2.2205617801078872</c:v>
                </c:pt>
                <c:pt idx="1201">
                  <c:v>-2.2204201969499882</c:v>
                </c:pt>
                <c:pt idx="1202">
                  <c:v>-2.2205513886792554</c:v>
                </c:pt>
                <c:pt idx="1203">
                  <c:v>-2.2208076501077594</c:v>
                </c:pt>
                <c:pt idx="1204">
                  <c:v>-2.2206288701078174</c:v>
                </c:pt>
                <c:pt idx="1205">
                  <c:v>-2.2199112001078314</c:v>
                </c:pt>
                <c:pt idx="1206">
                  <c:v>-2.2220756601078335</c:v>
                </c:pt>
                <c:pt idx="1207">
                  <c:v>-2.2192955801078966</c:v>
                </c:pt>
                <c:pt idx="1208">
                  <c:v>-2.2196545642745633</c:v>
                </c:pt>
                <c:pt idx="1209">
                  <c:v>-2.2200934990689518</c:v>
                </c:pt>
                <c:pt idx="1210">
                  <c:v>-2.2211987830244349</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-2.2233519101077954</c:v>
                </c:pt>
                <c:pt idx="1224">
                  <c:v>-2.223762370107921</c:v>
                </c:pt>
                <c:pt idx="1225">
                  <c:v>-2.2227212621912016</c:v>
                </c:pt>
                <c:pt idx="1226">
                  <c:v>-2.2204952148248509</c:v>
                </c:pt>
                <c:pt idx="1227">
                  <c:v>-2.220462580107835</c:v>
                </c:pt>
                <c:pt idx="1228">
                  <c:v>-2.22101838010785</c:v>
                </c:pt>
                <c:pt idx="1229">
                  <c:v>-2.2232009401077746</c:v>
                </c:pt>
                <c:pt idx="1230">
                  <c:v>-2.223121490107844</c:v>
                </c:pt>
                <c:pt idx="1231">
                  <c:v>-2.222933200367522</c:v>
                </c:pt>
                <c:pt idx="1232">
                  <c:v>-2.2222988976078284</c:v>
                </c:pt>
                <c:pt idx="1233">
                  <c:v>-2.2236549601079085</c:v>
                </c:pt>
                <c:pt idx="1234">
                  <c:v>-2.2224115401078999</c:v>
                </c:pt>
                <c:pt idx="1235">
                  <c:v>-2.222219260107849</c:v>
                </c:pt>
                <c:pt idx="1236">
                  <c:v>-2.2219027328351899</c:v>
                </c:pt>
                <c:pt idx="1237">
                  <c:v>-2.22359996010782</c:v>
                </c:pt>
                <c:pt idx="1238">
                  <c:v>-2.2237616892745544</c:v>
                </c:pt>
                <c:pt idx="1239">
                  <c:v>-2.2228696101078205</c:v>
                </c:pt>
                <c:pt idx="1240">
                  <c:v>-2.2216146501076977</c:v>
                </c:pt>
                <c:pt idx="1241">
                  <c:v>-2.2217016101079006</c:v>
                </c:pt>
                <c:pt idx="1242">
                  <c:v>-2.2211385701078834</c:v>
                </c:pt>
                <c:pt idx="1243">
                  <c:v>-2.2212844809411791</c:v>
                </c:pt>
                <c:pt idx="1244">
                  <c:v>-2.2233305001078651</c:v>
                </c:pt>
                <c:pt idx="1245">
                  <c:v>-2.2216303948905112</c:v>
                </c:pt>
                <c:pt idx="1246">
                  <c:v>-2.2211313601079059</c:v>
                </c:pt>
                <c:pt idx="1247">
                  <c:v>-2.2215651701078372</c:v>
                </c:pt>
                <c:pt idx="1248">
                  <c:v>-2.2217892001079367</c:v>
                </c:pt>
                <c:pt idx="1249">
                  <c:v>-2.2213279001078385</c:v>
                </c:pt>
                <c:pt idx="1250">
                  <c:v>-2.2211893384862558</c:v>
                </c:pt>
                <c:pt idx="1251">
                  <c:v>-2.2211175201078399</c:v>
                </c:pt>
                <c:pt idx="1252">
                  <c:v>-2.2208101701078111</c:v>
                </c:pt>
                <c:pt idx="1253">
                  <c:v>-2.2201566941504471</c:v>
                </c:pt>
                <c:pt idx="1254">
                  <c:v>-2.2197871152802264</c:v>
                </c:pt>
                <c:pt idx="1255">
                  <c:v>-2.2200855106129618</c:v>
                </c:pt>
                <c:pt idx="1256">
                  <c:v>-2.218870869198696</c:v>
                </c:pt>
                <c:pt idx="1257">
                  <c:v>-2.2197751148697327</c:v>
                </c:pt>
                <c:pt idx="1258">
                  <c:v>-2.2181940301078109</c:v>
                </c:pt>
                <c:pt idx="1259">
                  <c:v>-2.2209519501078043</c:v>
                </c:pt>
                <c:pt idx="1260">
                  <c:v>-2.2203098001078994</c:v>
                </c:pt>
                <c:pt idx="1261">
                  <c:v>-2.2192841679730009</c:v>
                </c:pt>
                <c:pt idx="1262">
                  <c:v>-2.2190563464714192</c:v>
                </c:pt>
                <c:pt idx="1263">
                  <c:v>-2.2193349601079166</c:v>
                </c:pt>
                <c:pt idx="1264">
                  <c:v>-2.2184313501079362</c:v>
                </c:pt>
                <c:pt idx="1265">
                  <c:v>-2.217844820107814</c:v>
                </c:pt>
                <c:pt idx="1266">
                  <c:v>-2.2194832801079092</c:v>
                </c:pt>
                <c:pt idx="1267">
                  <c:v>-2.2199437101078558</c:v>
                </c:pt>
                <c:pt idx="1268">
                  <c:v>-2.2207129001079142</c:v>
                </c:pt>
                <c:pt idx="1269">
                  <c:v>-2.2227671524155435</c:v>
                </c:pt>
                <c:pt idx="1270">
                  <c:v>-2.220849460107857</c:v>
                </c:pt>
                <c:pt idx="1271">
                  <c:v>-2.2215352401078992</c:v>
                </c:pt>
                <c:pt idx="1272">
                  <c:v>-2.2235408801078482</c:v>
                </c:pt>
                <c:pt idx="1273">
                  <c:v>-2.2215582706342607</c:v>
                </c:pt>
                <c:pt idx="1274">
                  <c:v>-2.2242485301078148</c:v>
                </c:pt>
                <c:pt idx="1275">
                  <c:v>-2.2238723901078288</c:v>
                </c:pt>
                <c:pt idx="1276">
                  <c:v>-2.2250622801078634</c:v>
                </c:pt>
                <c:pt idx="1277">
                  <c:v>-2.2235860746911422</c:v>
                </c:pt>
                <c:pt idx="1278">
                  <c:v>-2.2253998101078882</c:v>
                </c:pt>
                <c:pt idx="1279">
                  <c:v>-2.2268958687099456</c:v>
                </c:pt>
                <c:pt idx="1280">
                  <c:v>-2.2282577201078055</c:v>
                </c:pt>
                <c:pt idx="1281">
                  <c:v>-2.2290786801078326</c:v>
                </c:pt>
                <c:pt idx="1282">
                  <c:v>-2.2287348001078451</c:v>
                </c:pt>
                <c:pt idx="1283">
                  <c:v>-2.2281450905426112</c:v>
                </c:pt>
                <c:pt idx="1284">
                  <c:v>-2.2291085001077997</c:v>
                </c:pt>
                <c:pt idx="1285">
                  <c:v>-2.2303230801077953</c:v>
                </c:pt>
                <c:pt idx="1286">
                  <c:v>-2.23009776010784</c:v>
                </c:pt>
                <c:pt idx="1287">
                  <c:v>-2.2311435113899174</c:v>
                </c:pt>
                <c:pt idx="1288">
                  <c:v>-2.2315112343013652</c:v>
                </c:pt>
                <c:pt idx="1289">
                  <c:v>-2.2325551501079985</c:v>
                </c:pt>
                <c:pt idx="1290">
                  <c:v>-2.2325764901078027</c:v>
                </c:pt>
                <c:pt idx="1291">
                  <c:v>-2.2327034901077947</c:v>
                </c:pt>
                <c:pt idx="1292">
                  <c:v>-2.2328155701078174</c:v>
                </c:pt>
                <c:pt idx="1293">
                  <c:v>-2.232118570107815</c:v>
                </c:pt>
                <c:pt idx="1294">
                  <c:v>-2.232462987134908</c:v>
                </c:pt>
                <c:pt idx="1295">
                  <c:v>-2.2316525833954577</c:v>
                </c:pt>
                <c:pt idx="1296">
                  <c:v>-2.2338831758973612</c:v>
                </c:pt>
                <c:pt idx="1297">
                  <c:v>-2.2331930601078094</c:v>
                </c:pt>
                <c:pt idx="1298">
                  <c:v>-2.233187060107896</c:v>
                </c:pt>
                <c:pt idx="1299">
                  <c:v>-2.2342908101078791</c:v>
                </c:pt>
                <c:pt idx="1300">
                  <c:v>-2.2343310121910793</c:v>
                </c:pt>
                <c:pt idx="1301">
                  <c:v>-2.2352883501078509</c:v>
                </c:pt>
                <c:pt idx="1302">
                  <c:v>-2.2362125390552157</c:v>
                </c:pt>
                <c:pt idx="1303">
                  <c:v>-2.234627521963688</c:v>
                </c:pt>
                <c:pt idx="1304">
                  <c:v>-2.2346997401078585</c:v>
                </c:pt>
                <c:pt idx="1305">
                  <c:v>-2.2351909301078479</c:v>
                </c:pt>
                <c:pt idx="1306">
                  <c:v>-2.2351807413578664</c:v>
                </c:pt>
                <c:pt idx="1307">
                  <c:v>-2.2348227701078685</c:v>
                </c:pt>
                <c:pt idx="1308">
                  <c:v>-2.2348397401079025</c:v>
                </c:pt>
                <c:pt idx="1309">
                  <c:v>-2.2340145301078711</c:v>
                </c:pt>
                <c:pt idx="1310">
                  <c:v>-2.235538020107839</c:v>
                </c:pt>
                <c:pt idx="1311">
                  <c:v>-2.2358034601078591</c:v>
                </c:pt>
                <c:pt idx="1312">
                  <c:v>-2.2346562378856305</c:v>
                </c:pt>
                <c:pt idx="1313">
                  <c:v>-2.2332613029649782</c:v>
                </c:pt>
                <c:pt idx="1314">
                  <c:v>-2.2359340601078239</c:v>
                </c:pt>
                <c:pt idx="1315">
                  <c:v>-2.2345165101077678</c:v>
                </c:pt>
                <c:pt idx="1316">
                  <c:v>-2.2342471101077868</c:v>
                </c:pt>
                <c:pt idx="1317">
                  <c:v>-2.2353346801078402</c:v>
                </c:pt>
                <c:pt idx="1318">
                  <c:v>-2.2350501801078337</c:v>
                </c:pt>
                <c:pt idx="1319">
                  <c:v>-2.2378720084949331</c:v>
                </c:pt>
                <c:pt idx="1320">
                  <c:v>-2.2418886743934223</c:v>
                </c:pt>
                <c:pt idx="1321">
                  <c:v>-2.2393988301079446</c:v>
                </c:pt>
                <c:pt idx="1322">
                  <c:v>-2.2397767801078752</c:v>
                </c:pt>
                <c:pt idx="1323">
                  <c:v>-2.2394161901078178</c:v>
                </c:pt>
                <c:pt idx="1324">
                  <c:v>-2.2411532401078498</c:v>
                </c:pt>
                <c:pt idx="1325">
                  <c:v>-2.2399116495815292</c:v>
                </c:pt>
                <c:pt idx="1326">
                  <c:v>-2.2414620201079032</c:v>
                </c:pt>
                <c:pt idx="1327">
                  <c:v>-2.2400152322597222</c:v>
                </c:pt>
                <c:pt idx="1328">
                  <c:v>-2.240906088014925</c:v>
                </c:pt>
                <c:pt idx="1329">
                  <c:v>-2.2409386101078894</c:v>
                </c:pt>
                <c:pt idx="1330">
                  <c:v>-2.2411464901078797</c:v>
                </c:pt>
                <c:pt idx="1331">
                  <c:v>-2.2411535121911763</c:v>
                </c:pt>
                <c:pt idx="1332">
                  <c:v>-2.2408672001078291</c:v>
                </c:pt>
                <c:pt idx="1333">
                  <c:v>-2.2400956201079518</c:v>
                </c:pt>
                <c:pt idx="1334">
                  <c:v>-2.2404941001078242</c:v>
                </c:pt>
                <c:pt idx="1335">
                  <c:v>-2.240330440107841</c:v>
                </c:pt>
                <c:pt idx="1336">
                  <c:v>-2.2406211267745002</c:v>
                </c:pt>
                <c:pt idx="1337">
                  <c:v>-2.2419802601078667</c:v>
                </c:pt>
                <c:pt idx="1338">
                  <c:v>-2.2421507504304272</c:v>
                </c:pt>
                <c:pt idx="1339">
                  <c:v>-2.2395363301079252</c:v>
                </c:pt>
                <c:pt idx="1340">
                  <c:v>-2.2393293501078526</c:v>
                </c:pt>
                <c:pt idx="1341">
                  <c:v>-2.238507660107885</c:v>
                </c:pt>
                <c:pt idx="1342">
                  <c:v>-2.2378476601078745</c:v>
                </c:pt>
                <c:pt idx="1343">
                  <c:v>-2.2389348038578176</c:v>
                </c:pt>
                <c:pt idx="1344">
                  <c:v>-2.238038360107879</c:v>
                </c:pt>
                <c:pt idx="1345">
                  <c:v>-2.2373780565990282</c:v>
                </c:pt>
                <c:pt idx="1346">
                  <c:v>-2.2375878601078663</c:v>
                </c:pt>
                <c:pt idx="1347">
                  <c:v>-2.2380700801078319</c:v>
                </c:pt>
                <c:pt idx="1348">
                  <c:v>-2.2389884201077734</c:v>
                </c:pt>
                <c:pt idx="1349">
                  <c:v>-2.2382371101079466</c:v>
                </c:pt>
                <c:pt idx="1350">
                  <c:v>-2.2384482479865255</c:v>
                </c:pt>
                <c:pt idx="1351">
                  <c:v>-2.2374810168088999</c:v>
                </c:pt>
                <c:pt idx="1352">
                  <c:v>-2.2405860501077957</c:v>
                </c:pt>
                <c:pt idx="1353">
                  <c:v>-2.2390261514658505</c:v>
                </c:pt>
                <c:pt idx="1354">
                  <c:v>-2.2387372546283206</c:v>
                </c:pt>
                <c:pt idx="1355">
                  <c:v>-2.2390076701079535</c:v>
                </c:pt>
                <c:pt idx="1356">
                  <c:v>-2.2372313505188401</c:v>
                </c:pt>
                <c:pt idx="1357">
                  <c:v>-2.2374022001077662</c:v>
                </c:pt>
                <c:pt idx="1358">
                  <c:v>-2.2368048501078874</c:v>
                </c:pt>
                <c:pt idx="1359">
                  <c:v>-2.238056880107905</c:v>
                </c:pt>
                <c:pt idx="1360">
                  <c:v>-2.2380584601078217</c:v>
                </c:pt>
                <c:pt idx="1361">
                  <c:v>-2.234094126774508</c:v>
                </c:pt>
                <c:pt idx="1362">
                  <c:v>-2.2357590201079782</c:v>
                </c:pt>
                <c:pt idx="1363">
                  <c:v>-2.2358512285289294</c:v>
                </c:pt>
                <c:pt idx="1364">
                  <c:v>-2.2354732601077538</c:v>
                </c:pt>
                <c:pt idx="1365">
                  <c:v>-2.2340097501078029</c:v>
                </c:pt>
                <c:pt idx="1366">
                  <c:v>-2.2336087501078912</c:v>
                </c:pt>
                <c:pt idx="1367">
                  <c:v>-2.2330469301078457</c:v>
                </c:pt>
                <c:pt idx="1368">
                  <c:v>-2.2339273548447811</c:v>
                </c:pt>
                <c:pt idx="1369">
                  <c:v>-2.2311233869370719</c:v>
                </c:pt>
                <c:pt idx="1370">
                  <c:v>-2.2271902601078057</c:v>
                </c:pt>
                <c:pt idx="1371">
                  <c:v>-2.2298477701078951</c:v>
                </c:pt>
                <c:pt idx="1372">
                  <c:v>-2.2287648501077957</c:v>
                </c:pt>
                <c:pt idx="1373">
                  <c:v>-2.2303077601078209</c:v>
                </c:pt>
                <c:pt idx="1374">
                  <c:v>-2.2304656916867027</c:v>
                </c:pt>
                <c:pt idx="1375">
                  <c:v>-2.2294208201078902</c:v>
                </c:pt>
                <c:pt idx="1376">
                  <c:v>-2.2307683401079155</c:v>
                </c:pt>
                <c:pt idx="1377">
                  <c:v>-2.2292395201078392</c:v>
                </c:pt>
                <c:pt idx="1378">
                  <c:v>-2.2307955672507092</c:v>
                </c:pt>
                <c:pt idx="1379">
                  <c:v>-2.2299210463147592</c:v>
                </c:pt>
                <c:pt idx="1380">
                  <c:v>-2.2283555401077852</c:v>
                </c:pt>
                <c:pt idx="1381">
                  <c:v>-2.2281019337921606</c:v>
                </c:pt>
                <c:pt idx="1382">
                  <c:v>-2.226146560107936</c:v>
                </c:pt>
                <c:pt idx="1383">
                  <c:v>-2.225987090107937</c:v>
                </c:pt>
                <c:pt idx="1384">
                  <c:v>-2.2268567201079188</c:v>
                </c:pt>
                <c:pt idx="1385">
                  <c:v>-2.2255332101078418</c:v>
                </c:pt>
                <c:pt idx="1386">
                  <c:v>-2.2249760226078776</c:v>
                </c:pt>
                <c:pt idx="1387">
                  <c:v>-2.2286555905426733</c:v>
                </c:pt>
                <c:pt idx="1388">
                  <c:v>-2.2261784601078176</c:v>
                </c:pt>
                <c:pt idx="1389">
                  <c:v>-2.2268946401077594</c:v>
                </c:pt>
                <c:pt idx="1390">
                  <c:v>-2.2264204001077843</c:v>
                </c:pt>
                <c:pt idx="1391">
                  <c:v>-2.2253805901079193</c:v>
                </c:pt>
                <c:pt idx="1392">
                  <c:v>-2.225748290107731</c:v>
                </c:pt>
                <c:pt idx="1393">
                  <c:v>-2.2247727653708589</c:v>
                </c:pt>
                <c:pt idx="1394">
                  <c:v>-2.2269168401078909</c:v>
                </c:pt>
                <c:pt idx="1395">
                  <c:v>-2.2252614864236611</c:v>
                </c:pt>
                <c:pt idx="1396">
                  <c:v>-2.2252634601078678</c:v>
                </c:pt>
                <c:pt idx="1397">
                  <c:v>-2.2263240001078097</c:v>
                </c:pt>
                <c:pt idx="1398">
                  <c:v>-2.227291522607886</c:v>
                </c:pt>
                <c:pt idx="1399">
                  <c:v>-2.226180770107919</c:v>
                </c:pt>
                <c:pt idx="1400">
                  <c:v>-2.2256499201078546</c:v>
                </c:pt>
                <c:pt idx="1401">
                  <c:v>-2.2265448801078662</c:v>
                </c:pt>
                <c:pt idx="1402">
                  <c:v>-2.2245710201078186</c:v>
                </c:pt>
                <c:pt idx="1403">
                  <c:v>-2.2224901653710418</c:v>
                </c:pt>
                <c:pt idx="1404">
                  <c:v>-2.2208327458221806</c:v>
                </c:pt>
                <c:pt idx="1405">
                  <c:v>-2.2202194601078418</c:v>
                </c:pt>
                <c:pt idx="1406">
                  <c:v>-2.2200901801078032</c:v>
                </c:pt>
                <c:pt idx="1407">
                  <c:v>-2.2200045101078141</c:v>
                </c:pt>
                <c:pt idx="1408">
                  <c:v>-2.2212865901077952</c:v>
                </c:pt>
                <c:pt idx="1409">
                  <c:v>-2.220515670107801</c:v>
                </c:pt>
                <c:pt idx="1410">
                  <c:v>-2.221343165371124</c:v>
                </c:pt>
                <c:pt idx="1411">
                  <c:v>-2.2194434801080249</c:v>
                </c:pt>
                <c:pt idx="1412">
                  <c:v>-2.2169894601078397</c:v>
                </c:pt>
                <c:pt idx="1413">
                  <c:v>-2.2193608472046411</c:v>
                </c:pt>
                <c:pt idx="1414">
                  <c:v>-2.218666640107898</c:v>
                </c:pt>
                <c:pt idx="1415">
                  <c:v>-2.2198027201079071</c:v>
                </c:pt>
                <c:pt idx="1416">
                  <c:v>-2.2198123643631495</c:v>
                </c:pt>
                <c:pt idx="1417">
                  <c:v>-2.2188039201079448</c:v>
                </c:pt>
                <c:pt idx="1418">
                  <c:v>-2.2196992701077392</c:v>
                </c:pt>
                <c:pt idx="1419">
                  <c:v>-2.2176577901079506</c:v>
                </c:pt>
                <c:pt idx="1420">
                  <c:v>-2.2155822701078449</c:v>
                </c:pt>
                <c:pt idx="1421">
                  <c:v>-2.2184984230708391</c:v>
                </c:pt>
                <c:pt idx="1422">
                  <c:v>-2.2180110390552406</c:v>
                </c:pt>
                <c:pt idx="1423">
                  <c:v>-2.2171541122817482</c:v>
                </c:pt>
                <c:pt idx="1424">
                  <c:v>-2.2168680201078232</c:v>
                </c:pt>
                <c:pt idx="1425">
                  <c:v>-2.2176569301079638</c:v>
                </c:pt>
                <c:pt idx="1426">
                  <c:v>-2.2178849201078208</c:v>
                </c:pt>
                <c:pt idx="1427">
                  <c:v>-2.2187457701078159</c:v>
                </c:pt>
                <c:pt idx="1428">
                  <c:v>-2.2201644180026552</c:v>
                </c:pt>
                <c:pt idx="1429">
                  <c:v>-2.2186898001078958</c:v>
                </c:pt>
                <c:pt idx="1430">
                  <c:v>-2.2194264479127099</c:v>
                </c:pt>
                <c:pt idx="1431">
                  <c:v>-2.2193561892744489</c:v>
                </c:pt>
                <c:pt idx="1432">
                  <c:v>-2.2180041701078466</c:v>
                </c:pt>
                <c:pt idx="1433">
                  <c:v>-2.2194988701077847</c:v>
                </c:pt>
                <c:pt idx="1434">
                  <c:v>-2.2183422601079039</c:v>
                </c:pt>
                <c:pt idx="1435">
                  <c:v>-2.2179707101078785</c:v>
                </c:pt>
                <c:pt idx="1436">
                  <c:v>-2.217140860107905</c:v>
                </c:pt>
                <c:pt idx="1437">
                  <c:v>-2.2172600401078322</c:v>
                </c:pt>
                <c:pt idx="1438">
                  <c:v>-2.2220294601078336</c:v>
                </c:pt>
                <c:pt idx="1439">
                  <c:v>-2.2169564601078227</c:v>
                </c:pt>
                <c:pt idx="1440">
                  <c:v>-2.2171040401077153</c:v>
                </c:pt>
                <c:pt idx="1441">
                  <c:v>-2.2161671232658033</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-2.214052010107749</c:v>
                </c:pt>
                <c:pt idx="1452">
                  <c:v>-2.2150648301077638</c:v>
                </c:pt>
                <c:pt idx="1453">
                  <c:v>-2.2147638871911548</c:v>
                </c:pt>
                <c:pt idx="1454">
                  <c:v>-2.2155036001077661</c:v>
                </c:pt>
                <c:pt idx="1455">
                  <c:v>-2.2160214101077997</c:v>
                </c:pt>
                <c:pt idx="1456">
                  <c:v>-2.2159294601078443</c:v>
                </c:pt>
                <c:pt idx="1457">
                  <c:v>-2.2159598122204613</c:v>
                </c:pt>
                <c:pt idx="1458">
                  <c:v>-2.2140904401078672</c:v>
                </c:pt>
                <c:pt idx="1459">
                  <c:v>-2.2150190401079053</c:v>
                </c:pt>
                <c:pt idx="1460">
                  <c:v>-2.2146400916868449</c:v>
                </c:pt>
                <c:pt idx="1461">
                  <c:v>-2.2163767701078152</c:v>
                </c:pt>
                <c:pt idx="1462">
                  <c:v>-2.2152978801078405</c:v>
                </c:pt>
                <c:pt idx="1463">
                  <c:v>-2.2157838801079075</c:v>
                </c:pt>
                <c:pt idx="1464">
                  <c:v>-2.2161857601078196</c:v>
                </c:pt>
                <c:pt idx="1465">
                  <c:v>-2.216739460107874</c:v>
                </c:pt>
                <c:pt idx="1466">
                  <c:v>-2.2162897542254996</c:v>
                </c:pt>
                <c:pt idx="1467">
                  <c:v>-2.215609911720775</c:v>
                </c:pt>
                <c:pt idx="1468">
                  <c:v>-2.2156449401078788</c:v>
                </c:pt>
                <c:pt idx="1469">
                  <c:v>-2.2153130601078601</c:v>
                </c:pt>
                <c:pt idx="1470">
                  <c:v>-2.2148752901078685</c:v>
                </c:pt>
                <c:pt idx="1471">
                  <c:v>-2.214702950107978</c:v>
                </c:pt>
                <c:pt idx="1472">
                  <c:v>-2.2155214201079052</c:v>
                </c:pt>
                <c:pt idx="1473">
                  <c:v>-2.2144617421591031</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-2.2544172301078769</c:v>
                </c:pt>
                <c:pt idx="3">
                  <c:v>-2.2559195401079553</c:v>
                </c:pt>
                <c:pt idx="4">
                  <c:v>-2.2557755279044613</c:v>
                </c:pt>
                <c:pt idx="5">
                  <c:v>-2.254385460107855</c:v>
                </c:pt>
                <c:pt idx="6">
                  <c:v>-2.2529285501078249</c:v>
                </c:pt>
                <c:pt idx="7">
                  <c:v>-2.2540873792998326</c:v>
                </c:pt>
                <c:pt idx="8">
                  <c:v>-2.2495275121912943</c:v>
                </c:pt>
                <c:pt idx="9">
                  <c:v>-2.246947810107927</c:v>
                </c:pt>
                <c:pt idx="10">
                  <c:v>-2.2511287001079845</c:v>
                </c:pt>
                <c:pt idx="11">
                  <c:v>-2.2479445101078293</c:v>
                </c:pt>
                <c:pt idx="12">
                  <c:v>-2.248305096471499</c:v>
                </c:pt>
                <c:pt idx="13">
                  <c:v>-0.99599196010790059</c:v>
                </c:pt>
                <c:pt idx="14">
                  <c:v>-0.78391896010772633</c:v>
                </c:pt>
                <c:pt idx="15">
                  <c:v>-1.7313829201078481</c:v>
                </c:pt>
                <c:pt idx="16">
                  <c:v>-2.1030265001080295</c:v>
                </c:pt>
                <c:pt idx="17">
                  <c:v>-1.809580880107859</c:v>
                </c:pt>
                <c:pt idx="18">
                  <c:v>-1.9287230927609467</c:v>
                </c:pt>
                <c:pt idx="19">
                  <c:v>-2.3031580358654371</c:v>
                </c:pt>
                <c:pt idx="20">
                  <c:v>-2.9456824344668586</c:v>
                </c:pt>
                <c:pt idx="21">
                  <c:v>-4.5766656601078228</c:v>
                </c:pt>
                <c:pt idx="22">
                  <c:v>-4.6545979301078377</c:v>
                </c:pt>
                <c:pt idx="23">
                  <c:v>-5.1308201501078505</c:v>
                </c:pt>
                <c:pt idx="24">
                  <c:v>-5.2136506801077065</c:v>
                </c:pt>
                <c:pt idx="25">
                  <c:v>-4.6569085201078178</c:v>
                </c:pt>
                <c:pt idx="26">
                  <c:v>-3.8886155510168687</c:v>
                </c:pt>
                <c:pt idx="27">
                  <c:v>-4.1034039501078885</c:v>
                </c:pt>
                <c:pt idx="28">
                  <c:v>-4.1826746743935512</c:v>
                </c:pt>
                <c:pt idx="29">
                  <c:v>-2.1149211601078552</c:v>
                </c:pt>
                <c:pt idx="30">
                  <c:v>-2.6879422075825672</c:v>
                </c:pt>
                <c:pt idx="31">
                  <c:v>-2.8539487401078674</c:v>
                </c:pt>
                <c:pt idx="32">
                  <c:v>-2.6689572001077275</c:v>
                </c:pt>
                <c:pt idx="33">
                  <c:v>-2.3793308001077946</c:v>
                </c:pt>
                <c:pt idx="34">
                  <c:v>-2.0390261901079185</c:v>
                </c:pt>
                <c:pt idx="35">
                  <c:v>-1.6722097771810525</c:v>
                </c:pt>
                <c:pt idx="36">
                  <c:v>-0.22994446010784497</c:v>
                </c:pt>
                <c:pt idx="37">
                  <c:v>-0.23233861010781709</c:v>
                </c:pt>
                <c:pt idx="38">
                  <c:v>0.60116617989223131</c:v>
                </c:pt>
                <c:pt idx="39">
                  <c:v>1.7286324990758004</c:v>
                </c:pt>
                <c:pt idx="40">
                  <c:v>2.6192386598921473</c:v>
                </c:pt>
                <c:pt idx="41">
                  <c:v>2.7123745104803882</c:v>
                </c:pt>
                <c:pt idx="42">
                  <c:v>5.5572878340097542</c:v>
                </c:pt>
                <c:pt idx="43">
                  <c:v>6.2773606898920935</c:v>
                </c:pt>
                <c:pt idx="44">
                  <c:v>7.1917295798923391</c:v>
                </c:pt>
                <c:pt idx="45">
                  <c:v>7.4054848398920514</c:v>
                </c:pt>
                <c:pt idx="46">
                  <c:v>7.4933010798921371</c:v>
                </c:pt>
                <c:pt idx="47">
                  <c:v>7.3289144298921487</c:v>
                </c:pt>
                <c:pt idx="48">
                  <c:v>7.6253187898920629</c:v>
                </c:pt>
                <c:pt idx="49">
                  <c:v>8.1038494998919646</c:v>
                </c:pt>
                <c:pt idx="50">
                  <c:v>8.0474065925237195</c:v>
                </c:pt>
                <c:pt idx="51">
                  <c:v>6.4818346648920908</c:v>
                </c:pt>
                <c:pt idx="52">
                  <c:v>6.5229915798920892</c:v>
                </c:pt>
                <c:pt idx="53">
                  <c:v>6.6153964148921762</c:v>
                </c:pt>
                <c:pt idx="54">
                  <c:v>6.6279792098920733</c:v>
                </c:pt>
                <c:pt idx="55">
                  <c:v>6.5481459498921453</c:v>
                </c:pt>
                <c:pt idx="56">
                  <c:v>6.4334388960565425</c:v>
                </c:pt>
                <c:pt idx="57">
                  <c:v>5.9029207671648578</c:v>
                </c:pt>
                <c:pt idx="58">
                  <c:v>5.8092382098920439</c:v>
                </c:pt>
                <c:pt idx="59">
                  <c:v>5.4996107098922398</c:v>
                </c:pt>
                <c:pt idx="60">
                  <c:v>5.5707263198920884</c:v>
                </c:pt>
                <c:pt idx="61">
                  <c:v>5.78017436989205</c:v>
                </c:pt>
                <c:pt idx="62">
                  <c:v>5.9774995698920614</c:v>
                </c:pt>
                <c:pt idx="63">
                  <c:v>6.3860395398921259</c:v>
                </c:pt>
                <c:pt idx="64">
                  <c:v>6.8210001956300221</c:v>
                </c:pt>
                <c:pt idx="65">
                  <c:v>8.098672206558831</c:v>
                </c:pt>
                <c:pt idx="66">
                  <c:v>8.5950128498922318</c:v>
                </c:pt>
                <c:pt idx="67">
                  <c:v>9.3476527398920997</c:v>
                </c:pt>
                <c:pt idx="68">
                  <c:v>10.203733729892193</c:v>
                </c:pt>
                <c:pt idx="69">
                  <c:v>11.414096019892131</c:v>
                </c:pt>
                <c:pt idx="70">
                  <c:v>12.851502879892058</c:v>
                </c:pt>
                <c:pt idx="71">
                  <c:v>14.494817829892142</c:v>
                </c:pt>
                <c:pt idx="72">
                  <c:v>16.374299309892251</c:v>
                </c:pt>
                <c:pt idx="73">
                  <c:v>18.105188381997344</c:v>
                </c:pt>
                <c:pt idx="74">
                  <c:v>24.949186414892154</c:v>
                </c:pt>
                <c:pt idx="75">
                  <c:v>26.227818619892059</c:v>
                </c:pt>
                <c:pt idx="76">
                  <c:v>27.481897999892041</c:v>
                </c:pt>
                <c:pt idx="77">
                  <c:v>28.126192609892101</c:v>
                </c:pt>
                <c:pt idx="78">
                  <c:v>27.891144539892085</c:v>
                </c:pt>
                <c:pt idx="79">
                  <c:v>26.856077569892243</c:v>
                </c:pt>
                <c:pt idx="80">
                  <c:v>25.511063169892033</c:v>
                </c:pt>
                <c:pt idx="81">
                  <c:v>24.268553679891973</c:v>
                </c:pt>
                <c:pt idx="82">
                  <c:v>23.251010539892164</c:v>
                </c:pt>
                <c:pt idx="83">
                  <c:v>16.385100539892179</c:v>
                </c:pt>
                <c:pt idx="84">
                  <c:v>14.285101519892109</c:v>
                </c:pt>
                <c:pt idx="85">
                  <c:v>12.404741889892176</c:v>
                </c:pt>
                <c:pt idx="86">
                  <c:v>10.68191281989219</c:v>
                </c:pt>
                <c:pt idx="87">
                  <c:v>9.2468553098922399</c:v>
                </c:pt>
                <c:pt idx="88">
                  <c:v>8.2031121827492086</c:v>
                </c:pt>
                <c:pt idx="89">
                  <c:v>6.2030236398921108</c:v>
                </c:pt>
                <c:pt idx="90">
                  <c:v>4.5873979798920317</c:v>
                </c:pt>
                <c:pt idx="91">
                  <c:v>3.2609056631799271</c:v>
                </c:pt>
                <c:pt idx="92">
                  <c:v>-0.37579726402937297</c:v>
                </c:pt>
                <c:pt idx="93">
                  <c:v>0.26908090989203987</c:v>
                </c:pt>
                <c:pt idx="94">
                  <c:v>1.3882706636035214</c:v>
                </c:pt>
                <c:pt idx="95">
                  <c:v>2.676507729892208</c:v>
                </c:pt>
                <c:pt idx="96">
                  <c:v>3.9404543498920219</c:v>
                </c:pt>
                <c:pt idx="97">
                  <c:v>5.9467491098921572</c:v>
                </c:pt>
                <c:pt idx="98">
                  <c:v>8.4119005098921491</c:v>
                </c:pt>
                <c:pt idx="99">
                  <c:v>10.558854062969164</c:v>
                </c:pt>
                <c:pt idx="100">
                  <c:v>20.653755973854473</c:v>
                </c:pt>
                <c:pt idx="101">
                  <c:v>22.415528589892126</c:v>
                </c:pt>
                <c:pt idx="102">
                  <c:v>24.846336829892081</c:v>
                </c:pt>
                <c:pt idx="103">
                  <c:v>27.770804789892203</c:v>
                </c:pt>
                <c:pt idx="104">
                  <c:v>30.688266749892129</c:v>
                </c:pt>
                <c:pt idx="105">
                  <c:v>32.913036570504325</c:v>
                </c:pt>
                <c:pt idx="106">
                  <c:v>33.525608996413936</c:v>
                </c:pt>
                <c:pt idx="107">
                  <c:v>36.621820539892113</c:v>
                </c:pt>
                <c:pt idx="108">
                  <c:v>36.896076639892286</c:v>
                </c:pt>
                <c:pt idx="109">
                  <c:v>36.689618139892204</c:v>
                </c:pt>
                <c:pt idx="110">
                  <c:v>36.337706839892078</c:v>
                </c:pt>
                <c:pt idx="111">
                  <c:v>34.120629449892036</c:v>
                </c:pt>
                <c:pt idx="112">
                  <c:v>31.598141489892001</c:v>
                </c:pt>
                <c:pt idx="113">
                  <c:v>29.953543439892172</c:v>
                </c:pt>
                <c:pt idx="114">
                  <c:v>28.360936789892136</c:v>
                </c:pt>
                <c:pt idx="115">
                  <c:v>20.39373041489209</c:v>
                </c:pt>
                <c:pt idx="116">
                  <c:v>19.245226257063884</c:v>
                </c:pt>
                <c:pt idx="117">
                  <c:v>17.830376839892089</c:v>
                </c:pt>
                <c:pt idx="118">
                  <c:v>16.087350299892151</c:v>
                </c:pt>
                <c:pt idx="119">
                  <c:v>14.365121619892239</c:v>
                </c:pt>
                <c:pt idx="120">
                  <c:v>13.042808929892217</c:v>
                </c:pt>
                <c:pt idx="121">
                  <c:v>11.622628759892008</c:v>
                </c:pt>
                <c:pt idx="122">
                  <c:v>10.590681215567974</c:v>
                </c:pt>
                <c:pt idx="123">
                  <c:v>4.8722580954476804</c:v>
                </c:pt>
                <c:pt idx="124">
                  <c:v>3.8731930098919074</c:v>
                </c:pt>
                <c:pt idx="125">
                  <c:v>2.7736438798920915</c:v>
                </c:pt>
                <c:pt idx="126">
                  <c:v>2.0428040198920447</c:v>
                </c:pt>
                <c:pt idx="127">
                  <c:v>1.9037564198920198</c:v>
                </c:pt>
                <c:pt idx="128">
                  <c:v>1.8283389598922217</c:v>
                </c:pt>
                <c:pt idx="129">
                  <c:v>2.5713927101050444</c:v>
                </c:pt>
                <c:pt idx="130">
                  <c:v>8.304270539892169</c:v>
                </c:pt>
                <c:pt idx="131">
                  <c:v>9.5542892498922534</c:v>
                </c:pt>
                <c:pt idx="132">
                  <c:v>12.084411539892219</c:v>
                </c:pt>
                <c:pt idx="133">
                  <c:v>14.721356416180811</c:v>
                </c:pt>
                <c:pt idx="134">
                  <c:v>16.882638859892126</c:v>
                </c:pt>
                <c:pt idx="135">
                  <c:v>19.059670189892181</c:v>
                </c:pt>
                <c:pt idx="136">
                  <c:v>21.630238899892127</c:v>
                </c:pt>
                <c:pt idx="137">
                  <c:v>23.270767029253726</c:v>
                </c:pt>
                <c:pt idx="138">
                  <c:v>23.726293539892133</c:v>
                </c:pt>
                <c:pt idx="139">
                  <c:v>19.560155873225433</c:v>
                </c:pt>
                <c:pt idx="140">
                  <c:v>17.119452119892099</c:v>
                </c:pt>
                <c:pt idx="141">
                  <c:v>14.59320693989223</c:v>
                </c:pt>
                <c:pt idx="142">
                  <c:v>12.245367979892038</c:v>
                </c:pt>
                <c:pt idx="143">
                  <c:v>10.35831527673416</c:v>
                </c:pt>
                <c:pt idx="144">
                  <c:v>8.8743921598921816</c:v>
                </c:pt>
                <c:pt idx="145">
                  <c:v>7.4875907621142677</c:v>
                </c:pt>
                <c:pt idx="146">
                  <c:v>4.3228742898921393</c:v>
                </c:pt>
                <c:pt idx="147">
                  <c:v>4.4283356198920387</c:v>
                </c:pt>
                <c:pt idx="148">
                  <c:v>4.2328070698921767</c:v>
                </c:pt>
                <c:pt idx="149">
                  <c:v>4.4889178198920785</c:v>
                </c:pt>
                <c:pt idx="150">
                  <c:v>4.8842079698921026</c:v>
                </c:pt>
                <c:pt idx="151">
                  <c:v>4.7603613674782945</c:v>
                </c:pt>
                <c:pt idx="152">
                  <c:v>-1.7906435040638944</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12.752134379892158</c:v>
                </c:pt>
                <c:pt idx="162">
                  <c:v>15.668947629892031</c:v>
                </c:pt>
                <c:pt idx="163">
                  <c:v>18.130276859892234</c:v>
                </c:pt>
                <c:pt idx="164">
                  <c:v>20.261436349892122</c:v>
                </c:pt>
                <c:pt idx="165">
                  <c:v>21.243263499892187</c:v>
                </c:pt>
                <c:pt idx="166">
                  <c:v>22.131753873225477</c:v>
                </c:pt>
                <c:pt idx="167">
                  <c:v>21.328599514251017</c:v>
                </c:pt>
                <c:pt idx="168">
                  <c:v>20.127089570195302</c:v>
                </c:pt>
                <c:pt idx="169">
                  <c:v>18.973351129892045</c:v>
                </c:pt>
                <c:pt idx="170">
                  <c:v>18.3173155898922</c:v>
                </c:pt>
                <c:pt idx="171">
                  <c:v>17.548019749892163</c:v>
                </c:pt>
                <c:pt idx="172">
                  <c:v>16.85708305989187</c:v>
                </c:pt>
                <c:pt idx="173">
                  <c:v>16.223923206558666</c:v>
                </c:pt>
                <c:pt idx="174">
                  <c:v>15.351817739892169</c:v>
                </c:pt>
                <c:pt idx="175">
                  <c:v>11.755638977392355</c:v>
                </c:pt>
                <c:pt idx="176">
                  <c:v>10.803139589892186</c:v>
                </c:pt>
                <c:pt idx="177">
                  <c:v>10.076364929892023</c:v>
                </c:pt>
                <c:pt idx="178">
                  <c:v>9.4145808198921692</c:v>
                </c:pt>
                <c:pt idx="179">
                  <c:v>8.4921126898921209</c:v>
                </c:pt>
                <c:pt idx="180">
                  <c:v>7.383655969892132</c:v>
                </c:pt>
                <c:pt idx="181">
                  <c:v>6.4914717898921204</c:v>
                </c:pt>
                <c:pt idx="182">
                  <c:v>5.620174629444362</c:v>
                </c:pt>
                <c:pt idx="183">
                  <c:v>2.3012999684635806</c:v>
                </c:pt>
                <c:pt idx="184">
                  <c:v>1.8858102998923272</c:v>
                </c:pt>
                <c:pt idx="185">
                  <c:v>1.241704099892075</c:v>
                </c:pt>
                <c:pt idx="186">
                  <c:v>0.96028321989213339</c:v>
                </c:pt>
                <c:pt idx="187">
                  <c:v>0.56765983989207336</c:v>
                </c:pt>
                <c:pt idx="188">
                  <c:v>0.46739756989207154</c:v>
                </c:pt>
                <c:pt idx="189">
                  <c:v>0.91886673989212375</c:v>
                </c:pt>
                <c:pt idx="190">
                  <c:v>1.1711735198920938</c:v>
                </c:pt>
                <c:pt idx="191">
                  <c:v>1.087611206558833</c:v>
                </c:pt>
                <c:pt idx="192">
                  <c:v>3.7705752065588598</c:v>
                </c:pt>
                <c:pt idx="193">
                  <c:v>4.9333727398921106</c:v>
                </c:pt>
                <c:pt idx="194">
                  <c:v>7.2698211498921266</c:v>
                </c:pt>
                <c:pt idx="195">
                  <c:v>8.8661358598921858</c:v>
                </c:pt>
                <c:pt idx="196">
                  <c:v>9.4371894598921102</c:v>
                </c:pt>
                <c:pt idx="197">
                  <c:v>9.4760412898920521</c:v>
                </c:pt>
                <c:pt idx="198">
                  <c:v>9.4962300398921435</c:v>
                </c:pt>
                <c:pt idx="199">
                  <c:v>8.83551116489215</c:v>
                </c:pt>
                <c:pt idx="200">
                  <c:v>8.8074514898922303</c:v>
                </c:pt>
                <c:pt idx="201">
                  <c:v>8.7357723698920289</c:v>
                </c:pt>
                <c:pt idx="202">
                  <c:v>8.5918578898921929</c:v>
                </c:pt>
                <c:pt idx="203">
                  <c:v>8.4459767098920491</c:v>
                </c:pt>
                <c:pt idx="204">
                  <c:v>8.2561327598922141</c:v>
                </c:pt>
                <c:pt idx="205">
                  <c:v>8.381889422870783</c:v>
                </c:pt>
                <c:pt idx="206">
                  <c:v>8.1414018398921399</c:v>
                </c:pt>
                <c:pt idx="207">
                  <c:v>7.8915201827493195</c:v>
                </c:pt>
                <c:pt idx="208">
                  <c:v>6.1846865398922377</c:v>
                </c:pt>
                <c:pt idx="209">
                  <c:v>6.1171907698920878</c:v>
                </c:pt>
                <c:pt idx="210">
                  <c:v>5.9235348898920517</c:v>
                </c:pt>
                <c:pt idx="211">
                  <c:v>6.0270670651447773</c:v>
                </c:pt>
                <c:pt idx="212">
                  <c:v>5.8304663940587762</c:v>
                </c:pt>
                <c:pt idx="213">
                  <c:v>5.3303620298921324</c:v>
                </c:pt>
                <c:pt idx="214">
                  <c:v>4.3704250398921403</c:v>
                </c:pt>
                <c:pt idx="215">
                  <c:v>4.4905101498920601</c:v>
                </c:pt>
                <c:pt idx="216">
                  <c:v>4.8076532541778221</c:v>
                </c:pt>
                <c:pt idx="217">
                  <c:v>5.5705405398921073</c:v>
                </c:pt>
                <c:pt idx="218">
                  <c:v>5.5321549714710709</c:v>
                </c:pt>
                <c:pt idx="219">
                  <c:v>5.2104148998921715</c:v>
                </c:pt>
                <c:pt idx="220">
                  <c:v>5.3182577898920318</c:v>
                </c:pt>
                <c:pt idx="221">
                  <c:v>5.9559436598921138</c:v>
                </c:pt>
                <c:pt idx="222">
                  <c:v>6.4543384398920409</c:v>
                </c:pt>
                <c:pt idx="223">
                  <c:v>6.7882887526581772</c:v>
                </c:pt>
                <c:pt idx="224">
                  <c:v>6.8899596703269292</c:v>
                </c:pt>
                <c:pt idx="225">
                  <c:v>6.8254278377644635</c:v>
                </c:pt>
                <c:pt idx="226">
                  <c:v>6.7167823998921978</c:v>
                </c:pt>
                <c:pt idx="227">
                  <c:v>6.5509162098921649</c:v>
                </c:pt>
                <c:pt idx="228">
                  <c:v>6.1697897398920816</c:v>
                </c:pt>
                <c:pt idx="229">
                  <c:v>5.7388032598920802</c:v>
                </c:pt>
                <c:pt idx="230">
                  <c:v>5.5843097217103121</c:v>
                </c:pt>
                <c:pt idx="231">
                  <c:v>6.0613993940587125</c:v>
                </c:pt>
                <c:pt idx="232">
                  <c:v>7.4220656621143224</c:v>
                </c:pt>
                <c:pt idx="233">
                  <c:v>7.781764699892026</c:v>
                </c:pt>
                <c:pt idx="234">
                  <c:v>8.1773104298922981</c:v>
                </c:pt>
                <c:pt idx="235">
                  <c:v>8.4413812767342478</c:v>
                </c:pt>
                <c:pt idx="236">
                  <c:v>8.5179668598921694</c:v>
                </c:pt>
                <c:pt idx="237">
                  <c:v>8.3435261998920254</c:v>
                </c:pt>
                <c:pt idx="238">
                  <c:v>7.82815993989216</c:v>
                </c:pt>
                <c:pt idx="239">
                  <c:v>7.435598057749246</c:v>
                </c:pt>
                <c:pt idx="240">
                  <c:v>5.5644613732254813</c:v>
                </c:pt>
                <c:pt idx="241">
                  <c:v>5.3677591260991306</c:v>
                </c:pt>
                <c:pt idx="242">
                  <c:v>4.6897658388612768</c:v>
                </c:pt>
                <c:pt idx="243">
                  <c:v>3.7596180098920229</c:v>
                </c:pt>
                <c:pt idx="244">
                  <c:v>3.120424259892105</c:v>
                </c:pt>
                <c:pt idx="245">
                  <c:v>2.9296745498921561</c:v>
                </c:pt>
                <c:pt idx="246">
                  <c:v>3.0057140752457912</c:v>
                </c:pt>
                <c:pt idx="247">
                  <c:v>3.3513905398921509</c:v>
                </c:pt>
                <c:pt idx="248">
                  <c:v>3.8522479116870434</c:v>
                </c:pt>
                <c:pt idx="249">
                  <c:v>4.2320014898921734</c:v>
                </c:pt>
                <c:pt idx="250">
                  <c:v>4.9889332498920851</c:v>
                </c:pt>
                <c:pt idx="251">
                  <c:v>5.4949787298921269</c:v>
                </c:pt>
                <c:pt idx="252">
                  <c:v>5.5303622469629801</c:v>
                </c:pt>
                <c:pt idx="253">
                  <c:v>5.7312166198921695</c:v>
                </c:pt>
                <c:pt idx="254">
                  <c:v>6.1194709198921373</c:v>
                </c:pt>
                <c:pt idx="255">
                  <c:v>6.5565650775264963</c:v>
                </c:pt>
                <c:pt idx="256">
                  <c:v>7.9773880886726296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19.527558467428328</c:v>
                </c:pt>
                <c:pt idx="265">
                  <c:v>19.459286479892199</c:v>
                </c:pt>
                <c:pt idx="266">
                  <c:v>19.024051639892043</c:v>
                </c:pt>
                <c:pt idx="267">
                  <c:v>18.177535295211371</c:v>
                </c:pt>
                <c:pt idx="268">
                  <c:v>17.742997459892251</c:v>
                </c:pt>
                <c:pt idx="269">
                  <c:v>17.394952209892146</c:v>
                </c:pt>
                <c:pt idx="270">
                  <c:v>16.797461039892291</c:v>
                </c:pt>
                <c:pt idx="271">
                  <c:v>16.261470749891942</c:v>
                </c:pt>
                <c:pt idx="272">
                  <c:v>15.643445095447721</c:v>
                </c:pt>
                <c:pt idx="273">
                  <c:v>12.177050539892107</c:v>
                </c:pt>
                <c:pt idx="274">
                  <c:v>11.456601949892189</c:v>
                </c:pt>
                <c:pt idx="275">
                  <c:v>10.418930819892154</c:v>
                </c:pt>
                <c:pt idx="276">
                  <c:v>9.539321269892163</c:v>
                </c:pt>
                <c:pt idx="277">
                  <c:v>8.4240502498922325</c:v>
                </c:pt>
                <c:pt idx="278">
                  <c:v>7.4492656409023716</c:v>
                </c:pt>
                <c:pt idx="279">
                  <c:v>6.5261657398920665</c:v>
                </c:pt>
                <c:pt idx="280">
                  <c:v>5.8268518698922485</c:v>
                </c:pt>
                <c:pt idx="281">
                  <c:v>5.480233539892156</c:v>
                </c:pt>
                <c:pt idx="282">
                  <c:v>3.8247866336423186</c:v>
                </c:pt>
                <c:pt idx="283">
                  <c:v>3.3402616498921702</c:v>
                </c:pt>
                <c:pt idx="284">
                  <c:v>2.956800206558909</c:v>
                </c:pt>
                <c:pt idx="285">
                  <c:v>2.6177701198921426</c:v>
                </c:pt>
                <c:pt idx="286">
                  <c:v>2.06310476989225</c:v>
                </c:pt>
                <c:pt idx="287">
                  <c:v>1.9908863398921999</c:v>
                </c:pt>
                <c:pt idx="288">
                  <c:v>2.2732426004981496</c:v>
                </c:pt>
                <c:pt idx="289">
                  <c:v>3.8661785739830767</c:v>
                </c:pt>
                <c:pt idx="290">
                  <c:v>11.427755834763918</c:v>
                </c:pt>
                <c:pt idx="291">
                  <c:v>14.628942439892068</c:v>
                </c:pt>
                <c:pt idx="292">
                  <c:v>17.661987689892108</c:v>
                </c:pt>
                <c:pt idx="293">
                  <c:v>20.976245007283467</c:v>
                </c:pt>
                <c:pt idx="294">
                  <c:v>24.350193639892289</c:v>
                </c:pt>
                <c:pt idx="295">
                  <c:v>27.009668329892257</c:v>
                </c:pt>
                <c:pt idx="296">
                  <c:v>28.127576699891975</c:v>
                </c:pt>
                <c:pt idx="297">
                  <c:v>28.31728118199743</c:v>
                </c:pt>
                <c:pt idx="298">
                  <c:v>24.511588326558858</c:v>
                </c:pt>
                <c:pt idx="299">
                  <c:v>23.10353375989223</c:v>
                </c:pt>
                <c:pt idx="300">
                  <c:v>21.03874296989207</c:v>
                </c:pt>
                <c:pt idx="301">
                  <c:v>18.580557009892193</c:v>
                </c:pt>
                <c:pt idx="302">
                  <c:v>15.436019549892066</c:v>
                </c:pt>
                <c:pt idx="303">
                  <c:v>11.962511519690047</c:v>
                </c:pt>
                <c:pt idx="304">
                  <c:v>9.9950908007617727</c:v>
                </c:pt>
                <c:pt idx="305">
                  <c:v>8.6805990598919944</c:v>
                </c:pt>
                <c:pt idx="306">
                  <c:v>8.0242405398921477</c:v>
                </c:pt>
                <c:pt idx="307">
                  <c:v>4.5468392732255145</c:v>
                </c:pt>
                <c:pt idx="308">
                  <c:v>3.9965225798922281</c:v>
                </c:pt>
                <c:pt idx="309">
                  <c:v>3.8228765798920668</c:v>
                </c:pt>
                <c:pt idx="310">
                  <c:v>3.605476229892119</c:v>
                </c:pt>
                <c:pt idx="311">
                  <c:v>3.4356126914072567</c:v>
                </c:pt>
                <c:pt idx="312">
                  <c:v>3.3830933898922382</c:v>
                </c:pt>
                <c:pt idx="313">
                  <c:v>3.3705918598919751</c:v>
                </c:pt>
                <c:pt idx="314">
                  <c:v>3.4846844536851336</c:v>
                </c:pt>
                <c:pt idx="315">
                  <c:v>4.7103939881680805</c:v>
                </c:pt>
                <c:pt idx="316">
                  <c:v>6.1778901863567475</c:v>
                </c:pt>
                <c:pt idx="317">
                  <c:v>8.0120314498921914</c:v>
                </c:pt>
                <c:pt idx="318">
                  <c:v>9.8293766798922952</c:v>
                </c:pt>
                <c:pt idx="319">
                  <c:v>11.402060549892287</c:v>
                </c:pt>
                <c:pt idx="320">
                  <c:v>12.007191855681597</c:v>
                </c:pt>
                <c:pt idx="321">
                  <c:v>16.486444162533687</c:v>
                </c:pt>
                <c:pt idx="322">
                  <c:v>16.743668919892105</c:v>
                </c:pt>
                <c:pt idx="323">
                  <c:v>16.666349186356733</c:v>
                </c:pt>
                <c:pt idx="324">
                  <c:v>16.449921829892205</c:v>
                </c:pt>
                <c:pt idx="325">
                  <c:v>16.1854966198919</c:v>
                </c:pt>
                <c:pt idx="326">
                  <c:v>16.005267739892069</c:v>
                </c:pt>
                <c:pt idx="327">
                  <c:v>15.992643659892302</c:v>
                </c:pt>
                <c:pt idx="328">
                  <c:v>15.947939704727389</c:v>
                </c:pt>
                <c:pt idx="329">
                  <c:v>15.80614690352856</c:v>
                </c:pt>
                <c:pt idx="330">
                  <c:v>14.579541873225455</c:v>
                </c:pt>
                <c:pt idx="331">
                  <c:v>13.971785169892216</c:v>
                </c:pt>
                <c:pt idx="332">
                  <c:v>12.987678409892283</c:v>
                </c:pt>
                <c:pt idx="333">
                  <c:v>11.974739279892153</c:v>
                </c:pt>
                <c:pt idx="334">
                  <c:v>9.980496649892121</c:v>
                </c:pt>
                <c:pt idx="335">
                  <c:v>8.4008903893543607</c:v>
                </c:pt>
                <c:pt idx="336">
                  <c:v>7.2780755798921604</c:v>
                </c:pt>
                <c:pt idx="337">
                  <c:v>6.2654627598922303</c:v>
                </c:pt>
                <c:pt idx="338">
                  <c:v>5.7443195743748854</c:v>
                </c:pt>
                <c:pt idx="339">
                  <c:v>5.2729416113207765</c:v>
                </c:pt>
                <c:pt idx="340">
                  <c:v>5.2844792065588555</c:v>
                </c:pt>
                <c:pt idx="341">
                  <c:v>5.1785430298920705</c:v>
                </c:pt>
                <c:pt idx="342">
                  <c:v>4.6371968058496273</c:v>
                </c:pt>
                <c:pt idx="343">
                  <c:v>3.5092870698920682</c:v>
                </c:pt>
                <c:pt idx="344">
                  <c:v>3.0694776798921311</c:v>
                </c:pt>
                <c:pt idx="345">
                  <c:v>3.2356893998920668</c:v>
                </c:pt>
                <c:pt idx="346">
                  <c:v>3.2767108498921691</c:v>
                </c:pt>
                <c:pt idx="347">
                  <c:v>3.1843095791078477</c:v>
                </c:pt>
                <c:pt idx="348">
                  <c:v>2.4662509148921279</c:v>
                </c:pt>
                <c:pt idx="349">
                  <c:v>2.3488177998921458</c:v>
                </c:pt>
                <c:pt idx="350">
                  <c:v>1.607123739892117</c:v>
                </c:pt>
                <c:pt idx="351">
                  <c:v>-1.1967875701077171</c:v>
                </c:pt>
                <c:pt idx="352">
                  <c:v>-4.3210059701080308</c:v>
                </c:pt>
                <c:pt idx="353">
                  <c:v>-5.1048735901079967</c:v>
                </c:pt>
                <c:pt idx="354">
                  <c:v>-8.933717924754319</c:v>
                </c:pt>
                <c:pt idx="355">
                  <c:v>-12.681329490107867</c:v>
                </c:pt>
                <c:pt idx="356">
                  <c:v>-14.182246888679277</c:v>
                </c:pt>
                <c:pt idx="357">
                  <c:v>-15.975590460107854</c:v>
                </c:pt>
                <c:pt idx="358">
                  <c:v>-15.272037840108004</c:v>
                </c:pt>
                <c:pt idx="359">
                  <c:v>-14.469385190107857</c:v>
                </c:pt>
                <c:pt idx="360">
                  <c:v>-12.961372332448367</c:v>
                </c:pt>
                <c:pt idx="361">
                  <c:v>-11.972356010107852</c:v>
                </c:pt>
                <c:pt idx="362">
                  <c:v>-10.948111910107841</c:v>
                </c:pt>
                <c:pt idx="363">
                  <c:v>-9.9626361601079978</c:v>
                </c:pt>
                <c:pt idx="364">
                  <c:v>-9.2504295510169552</c:v>
                </c:pt>
                <c:pt idx="365">
                  <c:v>-7.2773998160400453</c:v>
                </c:pt>
                <c:pt idx="366">
                  <c:v>-7.1700767181722815</c:v>
                </c:pt>
                <c:pt idx="367">
                  <c:v>-7.1302441301077408</c:v>
                </c:pt>
                <c:pt idx="368">
                  <c:v>-7.1133898201078685</c:v>
                </c:pt>
                <c:pt idx="369">
                  <c:v>-7.0350447501077715</c:v>
                </c:pt>
                <c:pt idx="370">
                  <c:v>-6.9714564601078326</c:v>
                </c:pt>
                <c:pt idx="371">
                  <c:v>-6.9803186429036295</c:v>
                </c:pt>
                <c:pt idx="372">
                  <c:v>-6.8659926908770075</c:v>
                </c:pt>
                <c:pt idx="373">
                  <c:v>-5.1920496726077916</c:v>
                </c:pt>
                <c:pt idx="374">
                  <c:v>-4.5426655501079685</c:v>
                </c:pt>
                <c:pt idx="375">
                  <c:v>-3.7028434801077301</c:v>
                </c:pt>
                <c:pt idx="376">
                  <c:v>-3.4922008944512148</c:v>
                </c:pt>
                <c:pt idx="377">
                  <c:v>-3.4825307101078531</c:v>
                </c:pt>
                <c:pt idx="378">
                  <c:v>-3.4722032001078977</c:v>
                </c:pt>
                <c:pt idx="379">
                  <c:v>-3.4582212601078912</c:v>
                </c:pt>
                <c:pt idx="380">
                  <c:v>-3.4425307601078154</c:v>
                </c:pt>
                <c:pt idx="381">
                  <c:v>-3.431006260107849</c:v>
                </c:pt>
                <c:pt idx="382">
                  <c:v>-3.1918587387963138</c:v>
                </c:pt>
                <c:pt idx="383">
                  <c:v>-3.1837697201079056</c:v>
                </c:pt>
                <c:pt idx="384">
                  <c:v>-3.1803823901077806</c:v>
                </c:pt>
                <c:pt idx="385">
                  <c:v>-3.176611150108001</c:v>
                </c:pt>
                <c:pt idx="386">
                  <c:v>-3.1710460401080667</c:v>
                </c:pt>
                <c:pt idx="387">
                  <c:v>-3.1691341469766758</c:v>
                </c:pt>
                <c:pt idx="388">
                  <c:v>-3.0849769001078613</c:v>
                </c:pt>
                <c:pt idx="389">
                  <c:v>-3.0696799001077864</c:v>
                </c:pt>
                <c:pt idx="390">
                  <c:v>-3.0111897242588683</c:v>
                </c:pt>
                <c:pt idx="391">
                  <c:v>-2.9756825470643382</c:v>
                </c:pt>
                <c:pt idx="392">
                  <c:v>-2.9755374401078152</c:v>
                </c:pt>
                <c:pt idx="393">
                  <c:v>-2.9742786706342335</c:v>
                </c:pt>
                <c:pt idx="394">
                  <c:v>-2.9578387301079232</c:v>
                </c:pt>
                <c:pt idx="395">
                  <c:v>-2.9408043301079516</c:v>
                </c:pt>
                <c:pt idx="396">
                  <c:v>-2.9361262901077372</c:v>
                </c:pt>
                <c:pt idx="397">
                  <c:v>-2.9285255611178655</c:v>
                </c:pt>
                <c:pt idx="398">
                  <c:v>-2.9308338201079072</c:v>
                </c:pt>
                <c:pt idx="399">
                  <c:v>-2.9297861267745304</c:v>
                </c:pt>
                <c:pt idx="400">
                  <c:v>-2.9242975777549285</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-2.9212166191987725</c:v>
                </c:pt>
                <c:pt idx="409">
                  <c:v>-2.9259576601078265</c:v>
                </c:pt>
                <c:pt idx="410">
                  <c:v>-2.9237911001079491</c:v>
                </c:pt>
                <c:pt idx="411">
                  <c:v>-2.9198457101079778</c:v>
                </c:pt>
                <c:pt idx="412">
                  <c:v>-2.9094467701078908</c:v>
                </c:pt>
                <c:pt idx="413">
                  <c:v>-2.9058458201077983</c:v>
                </c:pt>
                <c:pt idx="414">
                  <c:v>-2.9037742970643885</c:v>
                </c:pt>
                <c:pt idx="415">
                  <c:v>-2.9024104501078938</c:v>
                </c:pt>
                <c:pt idx="416">
                  <c:v>-2.9028189146534071</c:v>
                </c:pt>
                <c:pt idx="417">
                  <c:v>-2.9004818718724876</c:v>
                </c:pt>
                <c:pt idx="418">
                  <c:v>-2.8987720101080461</c:v>
                </c:pt>
                <c:pt idx="419">
                  <c:v>-2.8980319813844631</c:v>
                </c:pt>
                <c:pt idx="420">
                  <c:v>-2.8976519401079353</c:v>
                </c:pt>
                <c:pt idx="421">
                  <c:v>-2.8977210101079596</c:v>
                </c:pt>
                <c:pt idx="422">
                  <c:v>-2.8960288401078449</c:v>
                </c:pt>
                <c:pt idx="423">
                  <c:v>-2.8966346233730587</c:v>
                </c:pt>
                <c:pt idx="424">
                  <c:v>-2.8946693525808338</c:v>
                </c:pt>
                <c:pt idx="425">
                  <c:v>-2.8943174601078709</c:v>
                </c:pt>
                <c:pt idx="426">
                  <c:v>-2.8944523767745372</c:v>
                </c:pt>
                <c:pt idx="427">
                  <c:v>-2.8934923201079386</c:v>
                </c:pt>
                <c:pt idx="428">
                  <c:v>-2.8927644401078245</c:v>
                </c:pt>
                <c:pt idx="429">
                  <c:v>-2.8923067732392544</c:v>
                </c:pt>
                <c:pt idx="430">
                  <c:v>-2.8909348901077587</c:v>
                </c:pt>
                <c:pt idx="431">
                  <c:v>-2.891069980107857</c:v>
                </c:pt>
                <c:pt idx="432">
                  <c:v>-2.8916236101078137</c:v>
                </c:pt>
                <c:pt idx="433">
                  <c:v>-2.8916038901079997</c:v>
                </c:pt>
                <c:pt idx="434">
                  <c:v>-2.8911362644557244</c:v>
                </c:pt>
                <c:pt idx="435">
                  <c:v>-2.890399460107858</c:v>
                </c:pt>
                <c:pt idx="436">
                  <c:v>-2.8920582801077881</c:v>
                </c:pt>
                <c:pt idx="437">
                  <c:v>-2.8918933901079238</c:v>
                </c:pt>
                <c:pt idx="438">
                  <c:v>-2.8914035601077037</c:v>
                </c:pt>
                <c:pt idx="439">
                  <c:v>-2.89194444010782</c:v>
                </c:pt>
                <c:pt idx="440">
                  <c:v>-2.8917144601079632</c:v>
                </c:pt>
                <c:pt idx="441">
                  <c:v>-2.892385150107855</c:v>
                </c:pt>
                <c:pt idx="442">
                  <c:v>-2.8918208801077725</c:v>
                </c:pt>
                <c:pt idx="443">
                  <c:v>-2.892214067950988</c:v>
                </c:pt>
                <c:pt idx="444">
                  <c:v>-2.8901290601078671</c:v>
                </c:pt>
                <c:pt idx="445">
                  <c:v>-2.8892614816132873</c:v>
                </c:pt>
                <c:pt idx="446">
                  <c:v>-2.8890358401077951</c:v>
                </c:pt>
                <c:pt idx="447">
                  <c:v>-2.8887663801078958</c:v>
                </c:pt>
                <c:pt idx="448">
                  <c:v>-2.8871516201076872</c:v>
                </c:pt>
                <c:pt idx="449">
                  <c:v>-2.8873944701079504</c:v>
                </c:pt>
                <c:pt idx="450">
                  <c:v>-2.8864745510169882</c:v>
                </c:pt>
                <c:pt idx="451">
                  <c:v>-2.8856466090438864</c:v>
                </c:pt>
                <c:pt idx="452">
                  <c:v>-2.8842825295523378</c:v>
                </c:pt>
                <c:pt idx="453">
                  <c:v>-2.8837846701078158</c:v>
                </c:pt>
                <c:pt idx="454">
                  <c:v>-2.8838869801078317</c:v>
                </c:pt>
                <c:pt idx="455">
                  <c:v>-2.8823682898950547</c:v>
                </c:pt>
                <c:pt idx="456">
                  <c:v>-2.8818376201078308</c:v>
                </c:pt>
                <c:pt idx="457">
                  <c:v>-2.8811077401078946</c:v>
                </c:pt>
                <c:pt idx="458">
                  <c:v>-2.8805233001078818</c:v>
                </c:pt>
                <c:pt idx="459">
                  <c:v>-2.8789105568820772</c:v>
                </c:pt>
                <c:pt idx="460">
                  <c:v>-2.8807979045523249</c:v>
                </c:pt>
                <c:pt idx="461">
                  <c:v>-2.8792394601078248</c:v>
                </c:pt>
                <c:pt idx="462">
                  <c:v>-2.8782821501078635</c:v>
                </c:pt>
                <c:pt idx="463">
                  <c:v>-2.877218710107897</c:v>
                </c:pt>
                <c:pt idx="464">
                  <c:v>-2.8773221001079041</c:v>
                </c:pt>
                <c:pt idx="465">
                  <c:v>-2.875491823744027</c:v>
                </c:pt>
                <c:pt idx="466">
                  <c:v>-2.875227410107839</c:v>
                </c:pt>
                <c:pt idx="467">
                  <c:v>-2.8742424301079539</c:v>
                </c:pt>
                <c:pt idx="468">
                  <c:v>-2.8734446101078097</c:v>
                </c:pt>
                <c:pt idx="469">
                  <c:v>-2.8741076131691727</c:v>
                </c:pt>
                <c:pt idx="470">
                  <c:v>-2.873737537030935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-2.8673210331414518</c:v>
                </c:pt>
                <c:pt idx="479">
                  <c:v>-2.8666102001078997</c:v>
                </c:pt>
                <c:pt idx="480">
                  <c:v>-2.8661166101078663</c:v>
                </c:pt>
                <c:pt idx="481">
                  <c:v>-2.8659379601078432</c:v>
                </c:pt>
                <c:pt idx="482">
                  <c:v>-2.8654180661683877</c:v>
                </c:pt>
                <c:pt idx="483">
                  <c:v>-2.8640830301077926</c:v>
                </c:pt>
                <c:pt idx="484">
                  <c:v>-2.8635178901078158</c:v>
                </c:pt>
                <c:pt idx="485">
                  <c:v>-2.8630104701078531</c:v>
                </c:pt>
                <c:pt idx="486">
                  <c:v>-2.8626875302832664</c:v>
                </c:pt>
                <c:pt idx="487">
                  <c:v>-2.8615534132328113</c:v>
                </c:pt>
                <c:pt idx="488">
                  <c:v>-2.8606210905425948</c:v>
                </c:pt>
                <c:pt idx="489">
                  <c:v>-2.8610271001078189</c:v>
                </c:pt>
                <c:pt idx="490">
                  <c:v>-2.8603088601079492</c:v>
                </c:pt>
                <c:pt idx="491">
                  <c:v>-2.8592239901078202</c:v>
                </c:pt>
                <c:pt idx="492">
                  <c:v>-2.8580961001079572</c:v>
                </c:pt>
                <c:pt idx="493">
                  <c:v>-2.8575977244756539</c:v>
                </c:pt>
                <c:pt idx="494">
                  <c:v>-2.8553653680026088</c:v>
                </c:pt>
                <c:pt idx="495">
                  <c:v>-2.8551582401078828</c:v>
                </c:pt>
                <c:pt idx="496">
                  <c:v>-2.8549317801078899</c:v>
                </c:pt>
                <c:pt idx="497">
                  <c:v>-2.8537804401077982</c:v>
                </c:pt>
                <c:pt idx="498">
                  <c:v>-2.8532362501078135</c:v>
                </c:pt>
                <c:pt idx="499">
                  <c:v>-2.8534698901078444</c:v>
                </c:pt>
                <c:pt idx="500">
                  <c:v>-2.8529174278498735</c:v>
                </c:pt>
                <c:pt idx="501">
                  <c:v>-2.8526219901077923</c:v>
                </c:pt>
                <c:pt idx="502">
                  <c:v>-2.8522509373806013</c:v>
                </c:pt>
                <c:pt idx="503">
                  <c:v>-2.850155253211355</c:v>
                </c:pt>
                <c:pt idx="504">
                  <c:v>-2.8496312101078312</c:v>
                </c:pt>
                <c:pt idx="505">
                  <c:v>-2.8492851201077789</c:v>
                </c:pt>
                <c:pt idx="506">
                  <c:v>-2.8493833201077772</c:v>
                </c:pt>
                <c:pt idx="507">
                  <c:v>-2.8477731524155416</c:v>
                </c:pt>
                <c:pt idx="508">
                  <c:v>-2.8468169301078339</c:v>
                </c:pt>
                <c:pt idx="509">
                  <c:v>-2.8463288801079045</c:v>
                </c:pt>
                <c:pt idx="510">
                  <c:v>-2.8459196015219845</c:v>
                </c:pt>
                <c:pt idx="511">
                  <c:v>-2.8445187343014453</c:v>
                </c:pt>
                <c:pt idx="512">
                  <c:v>-2.8434940111282714</c:v>
                </c:pt>
                <c:pt idx="513">
                  <c:v>-2.8434274901079144</c:v>
                </c:pt>
                <c:pt idx="514">
                  <c:v>-2.8429344701079202</c:v>
                </c:pt>
                <c:pt idx="515">
                  <c:v>-2.8420933201077636</c:v>
                </c:pt>
                <c:pt idx="516">
                  <c:v>-2.8413510101078572</c:v>
                </c:pt>
                <c:pt idx="517">
                  <c:v>-2.8413564096027661</c:v>
                </c:pt>
                <c:pt idx="518">
                  <c:v>-2.8414612823301155</c:v>
                </c:pt>
                <c:pt idx="519">
                  <c:v>-2.8397509129380856</c:v>
                </c:pt>
                <c:pt idx="520">
                  <c:v>-2.8390492517745107</c:v>
                </c:pt>
                <c:pt idx="521">
                  <c:v>-2.8385731201078093</c:v>
                </c:pt>
                <c:pt idx="522">
                  <c:v>-2.8373602001077813</c:v>
                </c:pt>
                <c:pt idx="523">
                  <c:v>-2.8366123701078707</c:v>
                </c:pt>
                <c:pt idx="524">
                  <c:v>-2.8364504818469087</c:v>
                </c:pt>
                <c:pt idx="525">
                  <c:v>-2.8358028501078669</c:v>
                </c:pt>
                <c:pt idx="526">
                  <c:v>-2.8349735401078249</c:v>
                </c:pt>
                <c:pt idx="527">
                  <c:v>-2.836009460107844</c:v>
                </c:pt>
                <c:pt idx="528">
                  <c:v>-2.8317994601078444</c:v>
                </c:pt>
                <c:pt idx="529">
                  <c:v>-2.8324112501077248</c:v>
                </c:pt>
                <c:pt idx="530">
                  <c:v>-2.8326982701078673</c:v>
                </c:pt>
                <c:pt idx="531">
                  <c:v>-2.8318503246912581</c:v>
                </c:pt>
                <c:pt idx="532">
                  <c:v>-2.8311770226077755</c:v>
                </c:pt>
                <c:pt idx="533">
                  <c:v>-2.8306961401079329</c:v>
                </c:pt>
                <c:pt idx="534">
                  <c:v>-2.8315316801079291</c:v>
                </c:pt>
                <c:pt idx="535">
                  <c:v>-2.8295719762368208</c:v>
                </c:pt>
                <c:pt idx="536">
                  <c:v>-2.8289123657681747</c:v>
                </c:pt>
                <c:pt idx="537">
                  <c:v>-2.8273184805160132</c:v>
                </c:pt>
                <c:pt idx="538">
                  <c:v>-2.8263072001079061</c:v>
                </c:pt>
                <c:pt idx="539">
                  <c:v>-2.8255201401077992</c:v>
                </c:pt>
                <c:pt idx="540">
                  <c:v>-2.8245318601079692</c:v>
                </c:pt>
                <c:pt idx="541">
                  <c:v>-2.8248200801078132</c:v>
                </c:pt>
                <c:pt idx="542">
                  <c:v>-2.8242988301078205</c:v>
                </c:pt>
                <c:pt idx="543">
                  <c:v>-2.8233588291554801</c:v>
                </c:pt>
                <c:pt idx="544">
                  <c:v>-2.8219892709186638</c:v>
                </c:pt>
                <c:pt idx="545">
                  <c:v>-2.8212309901078347</c:v>
                </c:pt>
                <c:pt idx="546">
                  <c:v>-2.8209520601078277</c:v>
                </c:pt>
                <c:pt idx="547">
                  <c:v>-2.8205135301079451</c:v>
                </c:pt>
                <c:pt idx="548">
                  <c:v>-2.8200652458221356</c:v>
                </c:pt>
                <c:pt idx="549">
                  <c:v>-2.8201519501077854</c:v>
                </c:pt>
                <c:pt idx="550">
                  <c:v>-2.8192230001078817</c:v>
                </c:pt>
                <c:pt idx="551">
                  <c:v>-2.818679094516412</c:v>
                </c:pt>
                <c:pt idx="552">
                  <c:v>-2.8174017704526912</c:v>
                </c:pt>
                <c:pt idx="553">
                  <c:v>-2.817326439699726</c:v>
                </c:pt>
                <c:pt idx="554">
                  <c:v>-2.8175842001078601</c:v>
                </c:pt>
                <c:pt idx="555">
                  <c:v>-2.8175053601078011</c:v>
                </c:pt>
                <c:pt idx="556">
                  <c:v>-2.8162512601079608</c:v>
                </c:pt>
                <c:pt idx="557">
                  <c:v>-2.8156947601079034</c:v>
                </c:pt>
                <c:pt idx="558">
                  <c:v>-2.8159727530371006</c:v>
                </c:pt>
                <c:pt idx="559">
                  <c:v>-2.8147410010914777</c:v>
                </c:pt>
                <c:pt idx="560">
                  <c:v>-2.8139478944512595</c:v>
                </c:pt>
                <c:pt idx="561">
                  <c:v>-2.8129795901078429</c:v>
                </c:pt>
                <c:pt idx="562">
                  <c:v>-2.8122008601078363</c:v>
                </c:pt>
                <c:pt idx="563">
                  <c:v>-2.8124781029650578</c:v>
                </c:pt>
                <c:pt idx="564">
                  <c:v>-2.8112072001077442</c:v>
                </c:pt>
                <c:pt idx="565">
                  <c:v>-2.8111133001077775</c:v>
                </c:pt>
                <c:pt idx="566">
                  <c:v>-2.8107836231512513</c:v>
                </c:pt>
                <c:pt idx="567">
                  <c:v>-2.8086965149024374</c:v>
                </c:pt>
                <c:pt idx="568">
                  <c:v>-2.8087261539854751</c:v>
                </c:pt>
                <c:pt idx="569">
                  <c:v>-2.8082473201078804</c:v>
                </c:pt>
                <c:pt idx="570">
                  <c:v>-2.8073366401078923</c:v>
                </c:pt>
                <c:pt idx="571">
                  <c:v>-2.8064228501078636</c:v>
                </c:pt>
                <c:pt idx="572">
                  <c:v>-2.8067468801079514</c:v>
                </c:pt>
                <c:pt idx="573">
                  <c:v>-2.8055591267744822</c:v>
                </c:pt>
                <c:pt idx="574">
                  <c:v>-2.8036694601078547</c:v>
                </c:pt>
                <c:pt idx="575">
                  <c:v>-2.8039679519111198</c:v>
                </c:pt>
                <c:pt idx="576">
                  <c:v>-2.8039434901079545</c:v>
                </c:pt>
                <c:pt idx="577">
                  <c:v>-2.8036485501080071</c:v>
                </c:pt>
                <c:pt idx="578">
                  <c:v>-2.8029179701078988</c:v>
                </c:pt>
                <c:pt idx="579">
                  <c:v>-2.8027542441987086</c:v>
                </c:pt>
                <c:pt idx="580">
                  <c:v>-2.8025322101078407</c:v>
                </c:pt>
                <c:pt idx="581">
                  <c:v>-2.8016557101078368</c:v>
                </c:pt>
                <c:pt idx="582">
                  <c:v>-2.8022523201078382</c:v>
                </c:pt>
                <c:pt idx="583">
                  <c:v>-2.7997549601079053</c:v>
                </c:pt>
                <c:pt idx="584">
                  <c:v>-2.79820446010784</c:v>
                </c:pt>
                <c:pt idx="585">
                  <c:v>-2.7984856934412781</c:v>
                </c:pt>
                <c:pt idx="586">
                  <c:v>-2.7978788701077804</c:v>
                </c:pt>
                <c:pt idx="587">
                  <c:v>-2.7974069501078986</c:v>
                </c:pt>
                <c:pt idx="588">
                  <c:v>-2.797649460107805</c:v>
                </c:pt>
                <c:pt idx="589">
                  <c:v>-2.796438530107892</c:v>
                </c:pt>
                <c:pt idx="590">
                  <c:v>-2.7958890927608442</c:v>
                </c:pt>
                <c:pt idx="591">
                  <c:v>-2.7953460396532379</c:v>
                </c:pt>
                <c:pt idx="592">
                  <c:v>-2.793479996339669</c:v>
                </c:pt>
                <c:pt idx="593">
                  <c:v>-2.7929599201077897</c:v>
                </c:pt>
                <c:pt idx="594">
                  <c:v>-2.7917255301078541</c:v>
                </c:pt>
                <c:pt idx="595">
                  <c:v>-2.791799776434432</c:v>
                </c:pt>
                <c:pt idx="596">
                  <c:v>-2.7919111101079612</c:v>
                </c:pt>
                <c:pt idx="597">
                  <c:v>-2.7907204401078767</c:v>
                </c:pt>
                <c:pt idx="598">
                  <c:v>-2.7897036201078151</c:v>
                </c:pt>
                <c:pt idx="599">
                  <c:v>-2.7896082621912379</c:v>
                </c:pt>
                <c:pt idx="600">
                  <c:v>-2.7881964729284059</c:v>
                </c:pt>
                <c:pt idx="601">
                  <c:v>-2.7885159901077552</c:v>
                </c:pt>
                <c:pt idx="602">
                  <c:v>-2.7874888201077681</c:v>
                </c:pt>
                <c:pt idx="603">
                  <c:v>-2.7873152801078911</c:v>
                </c:pt>
                <c:pt idx="604">
                  <c:v>-2.7864880417404558</c:v>
                </c:pt>
                <c:pt idx="605">
                  <c:v>-2.7862776201078958</c:v>
                </c:pt>
                <c:pt idx="606">
                  <c:v>-2.7864372001079278</c:v>
                </c:pt>
                <c:pt idx="607">
                  <c:v>-2.7848530101077245</c:v>
                </c:pt>
                <c:pt idx="608">
                  <c:v>-2.7861857165181476</c:v>
                </c:pt>
                <c:pt idx="609">
                  <c:v>-2.782248710107794</c:v>
                </c:pt>
                <c:pt idx="610">
                  <c:v>-2.783855550107817</c:v>
                </c:pt>
                <c:pt idx="611">
                  <c:v>-2.7827067201079116</c:v>
                </c:pt>
                <c:pt idx="612">
                  <c:v>-2.782572900107823</c:v>
                </c:pt>
                <c:pt idx="613">
                  <c:v>-2.7823284001078719</c:v>
                </c:pt>
                <c:pt idx="614">
                  <c:v>-2.7812955723527342</c:v>
                </c:pt>
                <c:pt idx="615">
                  <c:v>-2.781562100107891</c:v>
                </c:pt>
                <c:pt idx="616">
                  <c:v>-2.781183090107775</c:v>
                </c:pt>
                <c:pt idx="617">
                  <c:v>-2.7804835538578212</c:v>
                </c:pt>
                <c:pt idx="618">
                  <c:v>-2.7797705156633015</c:v>
                </c:pt>
                <c:pt idx="619">
                  <c:v>-2.7784848901078476</c:v>
                </c:pt>
                <c:pt idx="620">
                  <c:v>-2.7775047001077851</c:v>
                </c:pt>
                <c:pt idx="621">
                  <c:v>-2.7771587401078381</c:v>
                </c:pt>
                <c:pt idx="622">
                  <c:v>-2.7767057396777082</c:v>
                </c:pt>
                <c:pt idx="623">
                  <c:v>-2.7766638901078124</c:v>
                </c:pt>
                <c:pt idx="624">
                  <c:v>-2.7758781101077536</c:v>
                </c:pt>
                <c:pt idx="625">
                  <c:v>-2.7760224801076703</c:v>
                </c:pt>
                <c:pt idx="626">
                  <c:v>-2.7746796973959391</c:v>
                </c:pt>
                <c:pt idx="627">
                  <c:v>-2.7731555712189371</c:v>
                </c:pt>
                <c:pt idx="628">
                  <c:v>-2.7728773022131179</c:v>
                </c:pt>
                <c:pt idx="629">
                  <c:v>-2.7730091601077902</c:v>
                </c:pt>
                <c:pt idx="630">
                  <c:v>-2.7721825701079021</c:v>
                </c:pt>
                <c:pt idx="631">
                  <c:v>-2.7717719001078511</c:v>
                </c:pt>
                <c:pt idx="632">
                  <c:v>-2.7707631301076958</c:v>
                </c:pt>
                <c:pt idx="633">
                  <c:v>-2.7701769601077482</c:v>
                </c:pt>
                <c:pt idx="634">
                  <c:v>-2.7689716760169341</c:v>
                </c:pt>
                <c:pt idx="635">
                  <c:v>-2.7675746626394631</c:v>
                </c:pt>
                <c:pt idx="636">
                  <c:v>-2.7673796001078026</c:v>
                </c:pt>
                <c:pt idx="637">
                  <c:v>-2.7677618301079168</c:v>
                </c:pt>
                <c:pt idx="638">
                  <c:v>-2.7677296801078919</c:v>
                </c:pt>
                <c:pt idx="639">
                  <c:v>-2.7671825901078382</c:v>
                </c:pt>
                <c:pt idx="640">
                  <c:v>-2.7664231641895469</c:v>
                </c:pt>
                <c:pt idx="641">
                  <c:v>-2.7661154601079412</c:v>
                </c:pt>
                <c:pt idx="642">
                  <c:v>-2.7657085801079413</c:v>
                </c:pt>
                <c:pt idx="643">
                  <c:v>-2.7646998601078252</c:v>
                </c:pt>
                <c:pt idx="644">
                  <c:v>-2.7624194601078074</c:v>
                </c:pt>
                <c:pt idx="645">
                  <c:v>-2.7635961501077886</c:v>
                </c:pt>
                <c:pt idx="646">
                  <c:v>-2.7633468301079076</c:v>
                </c:pt>
                <c:pt idx="647">
                  <c:v>-2.7617447696314787</c:v>
                </c:pt>
                <c:pt idx="648">
                  <c:v>-2.7619586101078539</c:v>
                </c:pt>
                <c:pt idx="649">
                  <c:v>-2.7609954001078449</c:v>
                </c:pt>
                <c:pt idx="650">
                  <c:v>-2.7605063201077655</c:v>
                </c:pt>
                <c:pt idx="651">
                  <c:v>-2.7601974288578233</c:v>
                </c:pt>
                <c:pt idx="652">
                  <c:v>-2.7598382347556765</c:v>
                </c:pt>
                <c:pt idx="653">
                  <c:v>-2.7591223467058232</c:v>
                </c:pt>
                <c:pt idx="654">
                  <c:v>-2.7587396101078534</c:v>
                </c:pt>
                <c:pt idx="655">
                  <c:v>-2.7578417501078585</c:v>
                </c:pt>
                <c:pt idx="656">
                  <c:v>-2.7580747201079854</c:v>
                </c:pt>
                <c:pt idx="657">
                  <c:v>-2.7581392101079718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-2.7524584401078576</c:v>
                </c:pt>
                <c:pt idx="668">
                  <c:v>-2.7519723443183466</c:v>
                </c:pt>
                <c:pt idx="669">
                  <c:v>-2.7505052152099552</c:v>
                </c:pt>
                <c:pt idx="670">
                  <c:v>-2.7503687220126958</c:v>
                </c:pt>
                <c:pt idx="671">
                  <c:v>-2.7489329801079538</c:v>
                </c:pt>
                <c:pt idx="672">
                  <c:v>-2.7488010901077899</c:v>
                </c:pt>
                <c:pt idx="673">
                  <c:v>-2.7478281901078105</c:v>
                </c:pt>
                <c:pt idx="674">
                  <c:v>-2.7470771201079329</c:v>
                </c:pt>
                <c:pt idx="675">
                  <c:v>-2.7470165101079278</c:v>
                </c:pt>
                <c:pt idx="676">
                  <c:v>-2.7478573172506922</c:v>
                </c:pt>
                <c:pt idx="677">
                  <c:v>-2.7462501577823146</c:v>
                </c:pt>
                <c:pt idx="678">
                  <c:v>-2.7456027701078378</c:v>
                </c:pt>
                <c:pt idx="679">
                  <c:v>-2.744318060107902</c:v>
                </c:pt>
                <c:pt idx="680">
                  <c:v>-2.7455209201079507</c:v>
                </c:pt>
                <c:pt idx="681">
                  <c:v>-2.7430743201078092</c:v>
                </c:pt>
                <c:pt idx="682">
                  <c:v>-2.7431988478630429</c:v>
                </c:pt>
                <c:pt idx="683">
                  <c:v>-2.7435959769618576</c:v>
                </c:pt>
                <c:pt idx="684">
                  <c:v>-2.7418718601079499</c:v>
                </c:pt>
                <c:pt idx="685">
                  <c:v>-2.7412907299490854</c:v>
                </c:pt>
                <c:pt idx="686">
                  <c:v>-2.7397828901078469</c:v>
                </c:pt>
                <c:pt idx="687">
                  <c:v>-2.7390691301078207</c:v>
                </c:pt>
                <c:pt idx="688">
                  <c:v>-2.7378686437812827</c:v>
                </c:pt>
                <c:pt idx="689">
                  <c:v>-2.7378134101077762</c:v>
                </c:pt>
                <c:pt idx="690">
                  <c:v>-2.737361360107756</c:v>
                </c:pt>
                <c:pt idx="691">
                  <c:v>-2.7362524801079928</c:v>
                </c:pt>
                <c:pt idx="692">
                  <c:v>-2.7355041501077162</c:v>
                </c:pt>
                <c:pt idx="693">
                  <c:v>-2.7369939601078954</c:v>
                </c:pt>
                <c:pt idx="694">
                  <c:v>-2.7351516029650478</c:v>
                </c:pt>
                <c:pt idx="695">
                  <c:v>-2.7344100374274092</c:v>
                </c:pt>
                <c:pt idx="696">
                  <c:v>-2.7339292801078741</c:v>
                </c:pt>
                <c:pt idx="697">
                  <c:v>-2.7333719201077855</c:v>
                </c:pt>
                <c:pt idx="698">
                  <c:v>-2.7333738801077492</c:v>
                </c:pt>
                <c:pt idx="699">
                  <c:v>-2.7327530701078047</c:v>
                </c:pt>
                <c:pt idx="700">
                  <c:v>-2.7320794501078325</c:v>
                </c:pt>
                <c:pt idx="701">
                  <c:v>-2.7320096246648244</c:v>
                </c:pt>
                <c:pt idx="702">
                  <c:v>-2.7309417337919948</c:v>
                </c:pt>
                <c:pt idx="703">
                  <c:v>-2.7308877501080113</c:v>
                </c:pt>
                <c:pt idx="704">
                  <c:v>-2.7305041501078482</c:v>
                </c:pt>
                <c:pt idx="705">
                  <c:v>-2.7295601401078793</c:v>
                </c:pt>
                <c:pt idx="706">
                  <c:v>-2.7293128886792752</c:v>
                </c:pt>
                <c:pt idx="707">
                  <c:v>-2.7279770601077207</c:v>
                </c:pt>
                <c:pt idx="708">
                  <c:v>-2.7282851601079026</c:v>
                </c:pt>
                <c:pt idx="709">
                  <c:v>-2.7278267156634408</c:v>
                </c:pt>
                <c:pt idx="710">
                  <c:v>-2.7249121674249475</c:v>
                </c:pt>
                <c:pt idx="711">
                  <c:v>-2.7252337101076884</c:v>
                </c:pt>
                <c:pt idx="712">
                  <c:v>-2.7248445838190918</c:v>
                </c:pt>
                <c:pt idx="713">
                  <c:v>-2.723234660107936</c:v>
                </c:pt>
                <c:pt idx="714">
                  <c:v>-2.7220135401078247</c:v>
                </c:pt>
                <c:pt idx="715">
                  <c:v>-2.7219608901077952</c:v>
                </c:pt>
                <c:pt idx="716">
                  <c:v>-2.7215086835121132</c:v>
                </c:pt>
                <c:pt idx="717">
                  <c:v>-2.7205631724365578</c:v>
                </c:pt>
                <c:pt idx="718">
                  <c:v>-2.7196790580459274</c:v>
                </c:pt>
                <c:pt idx="719">
                  <c:v>-2.7182040201077342</c:v>
                </c:pt>
                <c:pt idx="720">
                  <c:v>-2.7195024501078109</c:v>
                </c:pt>
                <c:pt idx="721">
                  <c:v>-2.7178445701079292</c:v>
                </c:pt>
                <c:pt idx="722">
                  <c:v>-2.7170888201077332</c:v>
                </c:pt>
                <c:pt idx="723">
                  <c:v>-2.7161500701078864</c:v>
                </c:pt>
                <c:pt idx="724">
                  <c:v>-2.7163419703119871</c:v>
                </c:pt>
                <c:pt idx="725">
                  <c:v>-2.7164551071666372</c:v>
                </c:pt>
                <c:pt idx="726">
                  <c:v>-2.7157138351078487</c:v>
                </c:pt>
                <c:pt idx="727">
                  <c:v>-2.7144642301078079</c:v>
                </c:pt>
                <c:pt idx="728">
                  <c:v>-2.713471410108041</c:v>
                </c:pt>
                <c:pt idx="729">
                  <c:v>-2.7134666801078424</c:v>
                </c:pt>
                <c:pt idx="730">
                  <c:v>-2.7114534371192733</c:v>
                </c:pt>
                <c:pt idx="731">
                  <c:v>-2.7112854301079778</c:v>
                </c:pt>
                <c:pt idx="732">
                  <c:v>-2.7113704301078769</c:v>
                </c:pt>
                <c:pt idx="733">
                  <c:v>-2.710702560107805</c:v>
                </c:pt>
                <c:pt idx="734">
                  <c:v>-2.7108027934412027</c:v>
                </c:pt>
                <c:pt idx="735">
                  <c:v>-2.7103827934412408</c:v>
                </c:pt>
                <c:pt idx="736">
                  <c:v>-2.708460060107897</c:v>
                </c:pt>
                <c:pt idx="737">
                  <c:v>-2.7085607764343407</c:v>
                </c:pt>
                <c:pt idx="738">
                  <c:v>-2.7083410201078952</c:v>
                </c:pt>
                <c:pt idx="739">
                  <c:v>-2.7071328701077437</c:v>
                </c:pt>
                <c:pt idx="740">
                  <c:v>-2.706196380107813</c:v>
                </c:pt>
                <c:pt idx="741">
                  <c:v>-2.7063847601078677</c:v>
                </c:pt>
                <c:pt idx="742">
                  <c:v>-2.7054984907201027</c:v>
                </c:pt>
                <c:pt idx="743">
                  <c:v>-2.7050597527908034</c:v>
                </c:pt>
                <c:pt idx="744">
                  <c:v>-2.7035749773491924</c:v>
                </c:pt>
                <c:pt idx="745">
                  <c:v>-2.7026021301080601</c:v>
                </c:pt>
                <c:pt idx="746">
                  <c:v>-2.7028764901078111</c:v>
                </c:pt>
                <c:pt idx="747">
                  <c:v>-2.7030183301078949</c:v>
                </c:pt>
                <c:pt idx="748">
                  <c:v>-2.7028260601077818</c:v>
                </c:pt>
                <c:pt idx="749">
                  <c:v>-2.7019287050057139</c:v>
                </c:pt>
                <c:pt idx="750">
                  <c:v>-2.7010451601078946</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-2.6940578701079132</c:v>
                </c:pt>
                <c:pt idx="765">
                  <c:v>-2.6937132601078</c:v>
                </c:pt>
                <c:pt idx="766">
                  <c:v>-2.6927461901079677</c:v>
                </c:pt>
                <c:pt idx="767">
                  <c:v>-2.6930123580670093</c:v>
                </c:pt>
                <c:pt idx="768">
                  <c:v>-2.692568348996744</c:v>
                </c:pt>
                <c:pt idx="769">
                  <c:v>-2.6914161585204548</c:v>
                </c:pt>
                <c:pt idx="770">
                  <c:v>-2.691888310107827</c:v>
                </c:pt>
                <c:pt idx="771">
                  <c:v>-2.6911973801078242</c:v>
                </c:pt>
                <c:pt idx="772">
                  <c:v>-2.690011760107752</c:v>
                </c:pt>
                <c:pt idx="773">
                  <c:v>-2.6897692745408373</c:v>
                </c:pt>
                <c:pt idx="774">
                  <c:v>-2.6897577901078344</c:v>
                </c:pt>
                <c:pt idx="775">
                  <c:v>-2.6890519201080139</c:v>
                </c:pt>
                <c:pt idx="776">
                  <c:v>-2.6882842601078361</c:v>
                </c:pt>
                <c:pt idx="777">
                  <c:v>-2.6861794601078515</c:v>
                </c:pt>
                <c:pt idx="778">
                  <c:v>-2.6866647501078242</c:v>
                </c:pt>
                <c:pt idx="779">
                  <c:v>-2.6862243570150506</c:v>
                </c:pt>
                <c:pt idx="780">
                  <c:v>-2.6857604601079013</c:v>
                </c:pt>
                <c:pt idx="781">
                  <c:v>-2.6851554701079996</c:v>
                </c:pt>
                <c:pt idx="782">
                  <c:v>-2.6852102701078318</c:v>
                </c:pt>
                <c:pt idx="783">
                  <c:v>-2.6853717001078952</c:v>
                </c:pt>
                <c:pt idx="784">
                  <c:v>-2.6848010035861312</c:v>
                </c:pt>
                <c:pt idx="785">
                  <c:v>-2.6829493172507028</c:v>
                </c:pt>
                <c:pt idx="786">
                  <c:v>-2.6821809901078382</c:v>
                </c:pt>
                <c:pt idx="787">
                  <c:v>-2.6811731501078393</c:v>
                </c:pt>
                <c:pt idx="788">
                  <c:v>-2.6814115101079365</c:v>
                </c:pt>
                <c:pt idx="789">
                  <c:v>-2.6815042601078867</c:v>
                </c:pt>
                <c:pt idx="790">
                  <c:v>-2.6810464601077646</c:v>
                </c:pt>
                <c:pt idx="791">
                  <c:v>-2.6803895701079496</c:v>
                </c:pt>
                <c:pt idx="792">
                  <c:v>-2.6806089758973712</c:v>
                </c:pt>
                <c:pt idx="793">
                  <c:v>-2.6791526029649759</c:v>
                </c:pt>
                <c:pt idx="794">
                  <c:v>-2.6789684401079512</c:v>
                </c:pt>
                <c:pt idx="795">
                  <c:v>-2.6790162951594572</c:v>
                </c:pt>
                <c:pt idx="796">
                  <c:v>-2.6785908201079289</c:v>
                </c:pt>
                <c:pt idx="797">
                  <c:v>-2.677186210107835</c:v>
                </c:pt>
                <c:pt idx="798">
                  <c:v>-2.6769675201078087</c:v>
                </c:pt>
                <c:pt idx="799">
                  <c:v>-2.6772008501077957</c:v>
                </c:pt>
                <c:pt idx="800">
                  <c:v>-2.6780239294955797</c:v>
                </c:pt>
                <c:pt idx="801">
                  <c:v>-2.676408690877067</c:v>
                </c:pt>
                <c:pt idx="802">
                  <c:v>-2.6742981303206363</c:v>
                </c:pt>
                <c:pt idx="803">
                  <c:v>-2.673410160107764</c:v>
                </c:pt>
                <c:pt idx="804">
                  <c:v>-2.6740770001077294</c:v>
                </c:pt>
                <c:pt idx="805">
                  <c:v>-2.6733081901078748</c:v>
                </c:pt>
                <c:pt idx="806">
                  <c:v>-2.6724717281490626</c:v>
                </c:pt>
                <c:pt idx="807">
                  <c:v>-2.6726228930975107</c:v>
                </c:pt>
                <c:pt idx="808">
                  <c:v>-2.6711123085927548</c:v>
                </c:pt>
                <c:pt idx="809">
                  <c:v>-2.6716372101078036</c:v>
                </c:pt>
                <c:pt idx="810">
                  <c:v>-2.6710592301079288</c:v>
                </c:pt>
                <c:pt idx="811">
                  <c:v>-2.6704560580459002</c:v>
                </c:pt>
                <c:pt idx="812">
                  <c:v>-2.6702471401079473</c:v>
                </c:pt>
                <c:pt idx="813">
                  <c:v>-2.6693866901077712</c:v>
                </c:pt>
                <c:pt idx="814">
                  <c:v>-2.6692648901078115</c:v>
                </c:pt>
                <c:pt idx="815">
                  <c:v>-2.6685587662303778</c:v>
                </c:pt>
                <c:pt idx="816">
                  <c:v>-2.66724288677446</c:v>
                </c:pt>
                <c:pt idx="817">
                  <c:v>-2.6670670801078993</c:v>
                </c:pt>
                <c:pt idx="818">
                  <c:v>-2.6658784401078037</c:v>
                </c:pt>
                <c:pt idx="819">
                  <c:v>-2.6667716601079139</c:v>
                </c:pt>
                <c:pt idx="820">
                  <c:v>-2.6656204901078269</c:v>
                </c:pt>
                <c:pt idx="821">
                  <c:v>-2.6660194601078606</c:v>
                </c:pt>
                <c:pt idx="822">
                  <c:v>-2.6647247101078633</c:v>
                </c:pt>
                <c:pt idx="823">
                  <c:v>-2.6648036774992789</c:v>
                </c:pt>
                <c:pt idx="824">
                  <c:v>-2.6638692101077055</c:v>
                </c:pt>
                <c:pt idx="825">
                  <c:v>-2.6630111001079957</c:v>
                </c:pt>
                <c:pt idx="826">
                  <c:v>-2.6631673101077959</c:v>
                </c:pt>
                <c:pt idx="827">
                  <c:v>-2.663024522607885</c:v>
                </c:pt>
                <c:pt idx="828">
                  <c:v>-2.6620910201078383</c:v>
                </c:pt>
                <c:pt idx="829">
                  <c:v>-2.6618327401078692</c:v>
                </c:pt>
                <c:pt idx="830">
                  <c:v>-2.6611097201079605</c:v>
                </c:pt>
                <c:pt idx="831">
                  <c:v>-2.6606719701078143</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-2.6567905901079039</c:v>
                </c:pt>
                <c:pt idx="840">
                  <c:v>-2.6572951788578374</c:v>
                </c:pt>
                <c:pt idx="841">
                  <c:v>-2.6570094601078438</c:v>
                </c:pt>
                <c:pt idx="842">
                  <c:v>-2.6565087301079444</c:v>
                </c:pt>
                <c:pt idx="843">
                  <c:v>-2.655617150107787</c:v>
                </c:pt>
                <c:pt idx="844">
                  <c:v>-2.6553776401077878</c:v>
                </c:pt>
                <c:pt idx="845">
                  <c:v>-2.6543675701077531</c:v>
                </c:pt>
                <c:pt idx="846">
                  <c:v>-2.6540274601078835</c:v>
                </c:pt>
                <c:pt idx="847">
                  <c:v>-2.6533065735099655</c:v>
                </c:pt>
                <c:pt idx="848">
                  <c:v>-2.6542723201078777</c:v>
                </c:pt>
                <c:pt idx="849">
                  <c:v>-2.6544817631381372</c:v>
                </c:pt>
                <c:pt idx="850">
                  <c:v>-2.6519342601078515</c:v>
                </c:pt>
                <c:pt idx="851">
                  <c:v>-2.651226278289557</c:v>
                </c:pt>
                <c:pt idx="852">
                  <c:v>-2.6518082001077943</c:v>
                </c:pt>
                <c:pt idx="853">
                  <c:v>-2.651605700107794</c:v>
                </c:pt>
                <c:pt idx="854">
                  <c:v>-2.6511206335771078</c:v>
                </c:pt>
                <c:pt idx="855">
                  <c:v>-2.6508256801079142</c:v>
                </c:pt>
                <c:pt idx="856">
                  <c:v>-2.6503293801078351</c:v>
                </c:pt>
                <c:pt idx="857">
                  <c:v>-2.6503238501080091</c:v>
                </c:pt>
                <c:pt idx="858">
                  <c:v>-2.649706360107758</c:v>
                </c:pt>
                <c:pt idx="859">
                  <c:v>-2.6472920601078171</c:v>
                </c:pt>
                <c:pt idx="860">
                  <c:v>-2.647964502213044</c:v>
                </c:pt>
                <c:pt idx="861">
                  <c:v>-2.6481049801076892</c:v>
                </c:pt>
                <c:pt idx="862">
                  <c:v>-2.6480729701078758</c:v>
                </c:pt>
                <c:pt idx="863">
                  <c:v>-2.6471815901079077</c:v>
                </c:pt>
                <c:pt idx="864">
                  <c:v>-2.6471984901078258</c:v>
                </c:pt>
                <c:pt idx="865">
                  <c:v>-2.6479805203488382</c:v>
                </c:pt>
                <c:pt idx="866">
                  <c:v>-2.645705275897285</c:v>
                </c:pt>
                <c:pt idx="867">
                  <c:v>-2.6453140401079214</c:v>
                </c:pt>
                <c:pt idx="868">
                  <c:v>-2.6456481001079046</c:v>
                </c:pt>
                <c:pt idx="869">
                  <c:v>-2.6454339501077442</c:v>
                </c:pt>
                <c:pt idx="870">
                  <c:v>-2.6450545001077472</c:v>
                </c:pt>
                <c:pt idx="871">
                  <c:v>-2.6447897201078954</c:v>
                </c:pt>
                <c:pt idx="872">
                  <c:v>-2.6452961611386314</c:v>
                </c:pt>
                <c:pt idx="873">
                  <c:v>-2.6442357819470192</c:v>
                </c:pt>
                <c:pt idx="874">
                  <c:v>-2.6436112552886346</c:v>
                </c:pt>
                <c:pt idx="875">
                  <c:v>-2.6432380601077781</c:v>
                </c:pt>
                <c:pt idx="876">
                  <c:v>-2.6425236401079548</c:v>
                </c:pt>
                <c:pt idx="877">
                  <c:v>-2.6418949755717311</c:v>
                </c:pt>
                <c:pt idx="878">
                  <c:v>-2.6424419401078731</c:v>
                </c:pt>
                <c:pt idx="879">
                  <c:v>-2.6413669801079047</c:v>
                </c:pt>
                <c:pt idx="880">
                  <c:v>-2.6415696801080628</c:v>
                </c:pt>
                <c:pt idx="881">
                  <c:v>-2.6413937401077461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-2.6378709401078178</c:v>
                </c:pt>
                <c:pt idx="890">
                  <c:v>-2.6381376962188199</c:v>
                </c:pt>
                <c:pt idx="891">
                  <c:v>-2.6380730661685172</c:v>
                </c:pt>
                <c:pt idx="892">
                  <c:v>-2.6356061267745328</c:v>
                </c:pt>
                <c:pt idx="893">
                  <c:v>-2.6361146601077081</c:v>
                </c:pt>
                <c:pt idx="894">
                  <c:v>-2.6361016401079542</c:v>
                </c:pt>
                <c:pt idx="895">
                  <c:v>-2.6355165601080301</c:v>
                </c:pt>
                <c:pt idx="896">
                  <c:v>-2.6349131501078351</c:v>
                </c:pt>
                <c:pt idx="897">
                  <c:v>-2.6353620271181617</c:v>
                </c:pt>
                <c:pt idx="898">
                  <c:v>-2.635547130107823</c:v>
                </c:pt>
                <c:pt idx="899">
                  <c:v>-2.6342898801077865</c:v>
                </c:pt>
                <c:pt idx="900">
                  <c:v>-2.6340273172507271</c:v>
                </c:pt>
                <c:pt idx="901">
                  <c:v>-2.6337474601078554</c:v>
                </c:pt>
                <c:pt idx="902">
                  <c:v>-2.6335360101077763</c:v>
                </c:pt>
                <c:pt idx="903">
                  <c:v>-2.633251970107807</c:v>
                </c:pt>
                <c:pt idx="904">
                  <c:v>-2.6323389961903407</c:v>
                </c:pt>
                <c:pt idx="905">
                  <c:v>-2.6317561301078021</c:v>
                </c:pt>
                <c:pt idx="906">
                  <c:v>-2.6317049901078775</c:v>
                </c:pt>
                <c:pt idx="907">
                  <c:v>-2.6311433401079407</c:v>
                </c:pt>
                <c:pt idx="908">
                  <c:v>-2.6310515315365572</c:v>
                </c:pt>
                <c:pt idx="909">
                  <c:v>-2.630194192665912</c:v>
                </c:pt>
                <c:pt idx="910">
                  <c:v>-2.6298836501078577</c:v>
                </c:pt>
                <c:pt idx="911">
                  <c:v>-2.6290322101078942</c:v>
                </c:pt>
                <c:pt idx="912">
                  <c:v>-2.6286309501078344</c:v>
                </c:pt>
                <c:pt idx="913">
                  <c:v>-2.628431610107854</c:v>
                </c:pt>
                <c:pt idx="914">
                  <c:v>-2.6280915301077812</c:v>
                </c:pt>
                <c:pt idx="915">
                  <c:v>-2.6278470477366951</c:v>
                </c:pt>
                <c:pt idx="916">
                  <c:v>-2.6276927201077456</c:v>
                </c:pt>
                <c:pt idx="917">
                  <c:v>-2.627341622898514</c:v>
                </c:pt>
                <c:pt idx="918">
                  <c:v>-2.6275721934412104</c:v>
                </c:pt>
                <c:pt idx="919">
                  <c:v>-2.6262376401077612</c:v>
                </c:pt>
                <c:pt idx="920">
                  <c:v>-2.6262716201079432</c:v>
                </c:pt>
                <c:pt idx="921">
                  <c:v>-2.6256456801078643</c:v>
                </c:pt>
                <c:pt idx="922">
                  <c:v>-2.6259543879429135</c:v>
                </c:pt>
                <c:pt idx="923">
                  <c:v>-2.6254958801079056</c:v>
                </c:pt>
                <c:pt idx="924">
                  <c:v>-2.6247456801077931</c:v>
                </c:pt>
                <c:pt idx="925">
                  <c:v>-2.6246302001078883</c:v>
                </c:pt>
                <c:pt idx="926">
                  <c:v>-2.6239053032451531</c:v>
                </c:pt>
                <c:pt idx="927">
                  <c:v>-2.6226538079339008</c:v>
                </c:pt>
                <c:pt idx="928">
                  <c:v>-2.6229386201078446</c:v>
                </c:pt>
                <c:pt idx="929">
                  <c:v>-2.6227326580245469</c:v>
                </c:pt>
                <c:pt idx="930">
                  <c:v>-2.6227025601079115</c:v>
                </c:pt>
                <c:pt idx="931">
                  <c:v>-2.6217425901078713</c:v>
                </c:pt>
                <c:pt idx="932">
                  <c:v>-2.6214357001076829</c:v>
                </c:pt>
                <c:pt idx="933">
                  <c:v>-2.6210969301078535</c:v>
                </c:pt>
                <c:pt idx="934">
                  <c:v>-2.6209676929844941</c:v>
                </c:pt>
                <c:pt idx="935">
                  <c:v>-2.620273720977381</c:v>
                </c:pt>
                <c:pt idx="936">
                  <c:v>-2.6195674601078447</c:v>
                </c:pt>
                <c:pt idx="937">
                  <c:v>-2.6197858501077462</c:v>
                </c:pt>
                <c:pt idx="938">
                  <c:v>-2.6188231801078103</c:v>
                </c:pt>
                <c:pt idx="939">
                  <c:v>-2.6194953801078489</c:v>
                </c:pt>
                <c:pt idx="940">
                  <c:v>-2.6190532101078361</c:v>
                </c:pt>
                <c:pt idx="941">
                  <c:v>-2.6181213157779997</c:v>
                </c:pt>
                <c:pt idx="942">
                  <c:v>-2.6178348001077736</c:v>
                </c:pt>
                <c:pt idx="943">
                  <c:v>-2.6173558237442038</c:v>
                </c:pt>
                <c:pt idx="944">
                  <c:v>-2.6164139977422423</c:v>
                </c:pt>
                <c:pt idx="945">
                  <c:v>-2.617957770107894</c:v>
                </c:pt>
                <c:pt idx="946">
                  <c:v>-2.6165715101078746</c:v>
                </c:pt>
                <c:pt idx="947">
                  <c:v>-2.6155943054685906</c:v>
                </c:pt>
                <c:pt idx="948">
                  <c:v>-2.6155564001077778</c:v>
                </c:pt>
                <c:pt idx="949">
                  <c:v>-2.6156612801077301</c:v>
                </c:pt>
                <c:pt idx="950">
                  <c:v>-2.6154606201078101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-2.610462414653282</c:v>
                </c:pt>
                <c:pt idx="962">
                  <c:v>-2.6108990101078007</c:v>
                </c:pt>
                <c:pt idx="963">
                  <c:v>-2.6114396801079072</c:v>
                </c:pt>
                <c:pt idx="964">
                  <c:v>-2.6108478525128902</c:v>
                </c:pt>
                <c:pt idx="965">
                  <c:v>-2.6104280801078517</c:v>
                </c:pt>
                <c:pt idx="966">
                  <c:v>-2.6097228201078053</c:v>
                </c:pt>
                <c:pt idx="967">
                  <c:v>-2.6099277367034839</c:v>
                </c:pt>
                <c:pt idx="968">
                  <c:v>-2.6090243094230061</c:v>
                </c:pt>
                <c:pt idx="969">
                  <c:v>-2.608729470107904</c:v>
                </c:pt>
                <c:pt idx="970">
                  <c:v>-2.6079160992830879</c:v>
                </c:pt>
                <c:pt idx="971">
                  <c:v>-2.607724240107816</c:v>
                </c:pt>
                <c:pt idx="972">
                  <c:v>-2.6076816301078196</c:v>
                </c:pt>
                <c:pt idx="973">
                  <c:v>-2.606955500107901</c:v>
                </c:pt>
                <c:pt idx="974">
                  <c:v>-2.6066192701079141</c:v>
                </c:pt>
                <c:pt idx="975">
                  <c:v>-2.6066278415509472</c:v>
                </c:pt>
                <c:pt idx="976">
                  <c:v>-2.607201003967448</c:v>
                </c:pt>
                <c:pt idx="977">
                  <c:v>-2.6052401267745324</c:v>
                </c:pt>
                <c:pt idx="978">
                  <c:v>-2.6052548401079338</c:v>
                </c:pt>
                <c:pt idx="979">
                  <c:v>-2.6046963701078454</c:v>
                </c:pt>
                <c:pt idx="980">
                  <c:v>-2.6051777201078758</c:v>
                </c:pt>
                <c:pt idx="981">
                  <c:v>-2.6042556401077519</c:v>
                </c:pt>
                <c:pt idx="982">
                  <c:v>-2.6042783054686387</c:v>
                </c:pt>
                <c:pt idx="983">
                  <c:v>-2.6043841901079516</c:v>
                </c:pt>
                <c:pt idx="984">
                  <c:v>-2.6047111823300937</c:v>
                </c:pt>
                <c:pt idx="985">
                  <c:v>-2.6037215653710053</c:v>
                </c:pt>
                <c:pt idx="986">
                  <c:v>-2.6032511001078689</c:v>
                </c:pt>
                <c:pt idx="987">
                  <c:v>-2.6023149501077549</c:v>
                </c:pt>
                <c:pt idx="988">
                  <c:v>-2.6022121101077573</c:v>
                </c:pt>
                <c:pt idx="989">
                  <c:v>-2.6012252539222942</c:v>
                </c:pt>
                <c:pt idx="990">
                  <c:v>-2.6017270401079049</c:v>
                </c:pt>
                <c:pt idx="991">
                  <c:v>-2.6014251501077865</c:v>
                </c:pt>
                <c:pt idx="992">
                  <c:v>-2.6006607351078515</c:v>
                </c:pt>
                <c:pt idx="993">
                  <c:v>-2.5999450156632933</c:v>
                </c:pt>
                <c:pt idx="994">
                  <c:v>-2.5996706501078393</c:v>
                </c:pt>
                <c:pt idx="995">
                  <c:v>-2.6000940297281403</c:v>
                </c:pt>
                <c:pt idx="996">
                  <c:v>-2.599286560107914</c:v>
                </c:pt>
                <c:pt idx="997">
                  <c:v>-2.598764400107954</c:v>
                </c:pt>
                <c:pt idx="998">
                  <c:v>-2.5987382701080293</c:v>
                </c:pt>
                <c:pt idx="999">
                  <c:v>-2.5981917001076495</c:v>
                </c:pt>
                <c:pt idx="1000">
                  <c:v>-2.5986785743935443</c:v>
                </c:pt>
                <c:pt idx="1001">
                  <c:v>-2.5969402137310587</c:v>
                </c:pt>
                <c:pt idx="1002">
                  <c:v>-2.5971438501078694</c:v>
                </c:pt>
                <c:pt idx="1003">
                  <c:v>-2.5975350601079596</c:v>
                </c:pt>
                <c:pt idx="1004">
                  <c:v>-2.5965689501077938</c:v>
                </c:pt>
                <c:pt idx="1005">
                  <c:v>-2.5969711101079014</c:v>
                </c:pt>
                <c:pt idx="1006">
                  <c:v>-2.5961066701079289</c:v>
                </c:pt>
                <c:pt idx="1007">
                  <c:v>-2.5961350064995941</c:v>
                </c:pt>
                <c:pt idx="1008">
                  <c:v>-2.5960685820590883</c:v>
                </c:pt>
                <c:pt idx="1009">
                  <c:v>-2.5943835189313678</c:v>
                </c:pt>
                <c:pt idx="1010">
                  <c:v>-2.5932708701078298</c:v>
                </c:pt>
                <c:pt idx="1011">
                  <c:v>-2.5935702001077638</c:v>
                </c:pt>
                <c:pt idx="1012">
                  <c:v>-2.593832610108052</c:v>
                </c:pt>
                <c:pt idx="1013">
                  <c:v>-2.5939181199016161</c:v>
                </c:pt>
                <c:pt idx="1014">
                  <c:v>-2.5926017701078621</c:v>
                </c:pt>
                <c:pt idx="1015">
                  <c:v>-2.5928667401078513</c:v>
                </c:pt>
                <c:pt idx="1016">
                  <c:v>-2.5926612601078318</c:v>
                </c:pt>
                <c:pt idx="1017">
                  <c:v>-2.59142946010786</c:v>
                </c:pt>
                <c:pt idx="1018">
                  <c:v>-2.591561960107839</c:v>
                </c:pt>
                <c:pt idx="1019">
                  <c:v>-2.5920783901077429</c:v>
                </c:pt>
                <c:pt idx="1020">
                  <c:v>-2.5911259392745607</c:v>
                </c:pt>
                <c:pt idx="1021">
                  <c:v>-2.5910626401079782</c:v>
                </c:pt>
                <c:pt idx="1022">
                  <c:v>-2.5910847501077834</c:v>
                </c:pt>
                <c:pt idx="1023">
                  <c:v>-2.5900180401078932</c:v>
                </c:pt>
                <c:pt idx="1024">
                  <c:v>-2.5896502901078398</c:v>
                </c:pt>
                <c:pt idx="1025">
                  <c:v>-2.5894499065364585</c:v>
                </c:pt>
                <c:pt idx="1026">
                  <c:v>-2.5884732417170131</c:v>
                </c:pt>
                <c:pt idx="1027">
                  <c:v>-2.5884519501078813</c:v>
                </c:pt>
                <c:pt idx="1028">
                  <c:v>-2.5872191101079096</c:v>
                </c:pt>
                <c:pt idx="1029">
                  <c:v>-2.5874712301079246</c:v>
                </c:pt>
                <c:pt idx="1030">
                  <c:v>-2.5872537301078893</c:v>
                </c:pt>
                <c:pt idx="1031">
                  <c:v>-2.5871350889738673</c:v>
                </c:pt>
                <c:pt idx="1032">
                  <c:v>-2.5873975777548859</c:v>
                </c:pt>
                <c:pt idx="1033">
                  <c:v>-2.5841544601078548</c:v>
                </c:pt>
                <c:pt idx="1034">
                  <c:v>-2.5849672801078052</c:v>
                </c:pt>
                <c:pt idx="1035">
                  <c:v>-2.5853118501077166</c:v>
                </c:pt>
                <c:pt idx="1036">
                  <c:v>-2.5853358801077926</c:v>
                </c:pt>
                <c:pt idx="1037">
                  <c:v>-2.5847496601077893</c:v>
                </c:pt>
                <c:pt idx="1038">
                  <c:v>-2.5835713663578179</c:v>
                </c:pt>
                <c:pt idx="1039">
                  <c:v>-2.5837718601078183</c:v>
                </c:pt>
                <c:pt idx="1040">
                  <c:v>-2.5849496315364329</c:v>
                </c:pt>
                <c:pt idx="1041">
                  <c:v>-2.5828703601078189</c:v>
                </c:pt>
                <c:pt idx="1042">
                  <c:v>-2.5834535801078005</c:v>
                </c:pt>
                <c:pt idx="1043">
                  <c:v>-2.582469890107844</c:v>
                </c:pt>
                <c:pt idx="1044">
                  <c:v>-2.5823406601077887</c:v>
                </c:pt>
                <c:pt idx="1045">
                  <c:v>-2.5820238106234541</c:v>
                </c:pt>
                <c:pt idx="1046">
                  <c:v>-2.581414850107778</c:v>
                </c:pt>
                <c:pt idx="1047">
                  <c:v>-2.5816478101079534</c:v>
                </c:pt>
                <c:pt idx="1048">
                  <c:v>-2.5811029601078417</c:v>
                </c:pt>
                <c:pt idx="1049">
                  <c:v>-2.5805369601078936</c:v>
                </c:pt>
                <c:pt idx="1050">
                  <c:v>-2.5805391501077977</c:v>
                </c:pt>
                <c:pt idx="1051">
                  <c:v>-2.5805424601079636</c:v>
                </c:pt>
                <c:pt idx="1052">
                  <c:v>-2.5802024201079945</c:v>
                </c:pt>
                <c:pt idx="1053">
                  <c:v>-2.5793469601077987</c:v>
                </c:pt>
                <c:pt idx="1054">
                  <c:v>-2.5797113701078169</c:v>
                </c:pt>
                <c:pt idx="1055">
                  <c:v>-2.5793178501077576</c:v>
                </c:pt>
                <c:pt idx="1056">
                  <c:v>-2.5790042642315711</c:v>
                </c:pt>
                <c:pt idx="1057">
                  <c:v>-2.5779634415893193</c:v>
                </c:pt>
                <c:pt idx="1058">
                  <c:v>-2.5779169801079158</c:v>
                </c:pt>
                <c:pt idx="1059">
                  <c:v>-2.5780058301078261</c:v>
                </c:pt>
                <c:pt idx="1060">
                  <c:v>-2.5781784501079565</c:v>
                </c:pt>
                <c:pt idx="1061">
                  <c:v>-2.5782146401078592</c:v>
                </c:pt>
                <c:pt idx="1062">
                  <c:v>-2.5776979195673144</c:v>
                </c:pt>
                <c:pt idx="1063">
                  <c:v>-2.5775011301077342</c:v>
                </c:pt>
                <c:pt idx="1064">
                  <c:v>-2.5763152501079252</c:v>
                </c:pt>
                <c:pt idx="1065">
                  <c:v>-2.5757700358654461</c:v>
                </c:pt>
                <c:pt idx="1066">
                  <c:v>-2.5753660315363769</c:v>
                </c:pt>
                <c:pt idx="1067">
                  <c:v>-2.5753960201077746</c:v>
                </c:pt>
                <c:pt idx="1068">
                  <c:v>-2.575521210107909</c:v>
                </c:pt>
                <c:pt idx="1069">
                  <c:v>-2.5753537590768758</c:v>
                </c:pt>
                <c:pt idx="1070">
                  <c:v>-2.5744554501079762</c:v>
                </c:pt>
                <c:pt idx="1071">
                  <c:v>-2.5747825401077771</c:v>
                </c:pt>
                <c:pt idx="1072">
                  <c:v>-2.5742848601077952</c:v>
                </c:pt>
                <c:pt idx="1073">
                  <c:v>-2.5744027934411227</c:v>
                </c:pt>
                <c:pt idx="1074">
                  <c:v>-2.5740249016662062</c:v>
                </c:pt>
                <c:pt idx="1075">
                  <c:v>-2.5738948701077797</c:v>
                </c:pt>
                <c:pt idx="1076">
                  <c:v>-2.5727682101079532</c:v>
                </c:pt>
                <c:pt idx="1077">
                  <c:v>-2.5727195001079375</c:v>
                </c:pt>
                <c:pt idx="1078">
                  <c:v>-2.5717022601078687</c:v>
                </c:pt>
                <c:pt idx="1079">
                  <c:v>-2.5717982517745392</c:v>
                </c:pt>
                <c:pt idx="1080">
                  <c:v>-2.572020880107786</c:v>
                </c:pt>
                <c:pt idx="1081">
                  <c:v>-2.5710997348331679</c:v>
                </c:pt>
                <c:pt idx="1082">
                  <c:v>-2.5704738922066932</c:v>
                </c:pt>
                <c:pt idx="1083">
                  <c:v>-2.5708026201078393</c:v>
                </c:pt>
                <c:pt idx="1084">
                  <c:v>-2.5703963601079218</c:v>
                </c:pt>
                <c:pt idx="1085">
                  <c:v>-2.5695136476079643</c:v>
                </c:pt>
                <c:pt idx="1086">
                  <c:v>-2.5690779901079575</c:v>
                </c:pt>
                <c:pt idx="1087">
                  <c:v>-2.5697632601077922</c:v>
                </c:pt>
                <c:pt idx="1088">
                  <c:v>-2.5689325401078671</c:v>
                </c:pt>
                <c:pt idx="1089">
                  <c:v>-2.5688403079339821</c:v>
                </c:pt>
                <c:pt idx="1090">
                  <c:v>-2.5687156059412075</c:v>
                </c:pt>
                <c:pt idx="1091">
                  <c:v>-2.5683594601078572</c:v>
                </c:pt>
                <c:pt idx="1092">
                  <c:v>-2.5677569701078942</c:v>
                </c:pt>
                <c:pt idx="1093">
                  <c:v>-2.5672261601077651</c:v>
                </c:pt>
                <c:pt idx="1094">
                  <c:v>-2.5668907701078751</c:v>
                </c:pt>
                <c:pt idx="1095">
                  <c:v>-2.5670307401077839</c:v>
                </c:pt>
                <c:pt idx="1096">
                  <c:v>-2.5670528381565845</c:v>
                </c:pt>
                <c:pt idx="1097">
                  <c:v>-2.5663830001079058</c:v>
                </c:pt>
                <c:pt idx="1098">
                  <c:v>-2.566544448479918</c:v>
                </c:pt>
                <c:pt idx="1099">
                  <c:v>-2.5643991505840384</c:v>
                </c:pt>
                <c:pt idx="1100">
                  <c:v>-2.5648847901077412</c:v>
                </c:pt>
                <c:pt idx="1101">
                  <c:v>-2.5646820168088027</c:v>
                </c:pt>
                <c:pt idx="1102">
                  <c:v>-2.5648474601077424</c:v>
                </c:pt>
                <c:pt idx="1103">
                  <c:v>-2.5644309101078591</c:v>
                </c:pt>
                <c:pt idx="1104">
                  <c:v>-2.5641331201078832</c:v>
                </c:pt>
                <c:pt idx="1105">
                  <c:v>-2.5634767401078746</c:v>
                </c:pt>
                <c:pt idx="1106">
                  <c:v>-2.5643198424608622</c:v>
                </c:pt>
                <c:pt idx="1107">
                  <c:v>-2.5632498430866235</c:v>
                </c:pt>
                <c:pt idx="1108">
                  <c:v>-2.5621762906164642</c:v>
                </c:pt>
                <c:pt idx="1109">
                  <c:v>-2.5615377201078511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-2.5605495001079115</c:v>
                </c:pt>
                <c:pt idx="1118">
                  <c:v>-2.5596516788578332</c:v>
                </c:pt>
                <c:pt idx="1119">
                  <c:v>-2.5588329601079209</c:v>
                </c:pt>
                <c:pt idx="1120">
                  <c:v>-2.5585753801078246</c:v>
                </c:pt>
                <c:pt idx="1121">
                  <c:v>-2.5590745401077872</c:v>
                </c:pt>
                <c:pt idx="1122">
                  <c:v>-2.5577501788579591</c:v>
                </c:pt>
                <c:pt idx="1123">
                  <c:v>-2.5583475411889651</c:v>
                </c:pt>
                <c:pt idx="1124">
                  <c:v>-2.5572622501078541</c:v>
                </c:pt>
                <c:pt idx="1125">
                  <c:v>-2.5569655801076996</c:v>
                </c:pt>
                <c:pt idx="1126">
                  <c:v>-2.5560516501079462</c:v>
                </c:pt>
                <c:pt idx="1127">
                  <c:v>-2.5561706029650111</c:v>
                </c:pt>
                <c:pt idx="1128">
                  <c:v>-2.5560557429360813</c:v>
                </c:pt>
                <c:pt idx="1129">
                  <c:v>-2.5554668401079255</c:v>
                </c:pt>
                <c:pt idx="1130">
                  <c:v>-2.5547231801078993</c:v>
                </c:pt>
                <c:pt idx="1131">
                  <c:v>-2.5551228038578406</c:v>
                </c:pt>
                <c:pt idx="1132">
                  <c:v>-2.5545441267745161</c:v>
                </c:pt>
                <c:pt idx="1133">
                  <c:v>-2.554336920634241</c:v>
                </c:pt>
                <c:pt idx="1134">
                  <c:v>-2.5541086601079432</c:v>
                </c:pt>
                <c:pt idx="1135">
                  <c:v>-2.5536490701078085</c:v>
                </c:pt>
                <c:pt idx="1136">
                  <c:v>-2.5539087401078859</c:v>
                </c:pt>
                <c:pt idx="1137">
                  <c:v>-2.5530600201078073</c:v>
                </c:pt>
                <c:pt idx="1138">
                  <c:v>-2.5533214201078351</c:v>
                </c:pt>
                <c:pt idx="1139">
                  <c:v>-2.5531889288579075</c:v>
                </c:pt>
                <c:pt idx="1140">
                  <c:v>-2.5528645101077947</c:v>
                </c:pt>
                <c:pt idx="1141">
                  <c:v>-2.5528715989967448</c:v>
                </c:pt>
                <c:pt idx="1142">
                  <c:v>-2.5533030315363598</c:v>
                </c:pt>
                <c:pt idx="1143">
                  <c:v>-2.5514272001078808</c:v>
                </c:pt>
                <c:pt idx="1144">
                  <c:v>-2.5511964301079932</c:v>
                </c:pt>
                <c:pt idx="1145">
                  <c:v>-2.5514690901078572</c:v>
                </c:pt>
                <c:pt idx="1146">
                  <c:v>-2.5503758663578822</c:v>
                </c:pt>
                <c:pt idx="1147">
                  <c:v>-2.5503034601077701</c:v>
                </c:pt>
                <c:pt idx="1148">
                  <c:v>-2.5503137901079795</c:v>
                </c:pt>
                <c:pt idx="1149">
                  <c:v>-2.5499372901078639</c:v>
                </c:pt>
                <c:pt idx="1150">
                  <c:v>-2.5493139601078392</c:v>
                </c:pt>
                <c:pt idx="1151">
                  <c:v>-2.5497834601078333</c:v>
                </c:pt>
                <c:pt idx="1152">
                  <c:v>-2.5499934197039087</c:v>
                </c:pt>
                <c:pt idx="1153">
                  <c:v>-2.549771022607858</c:v>
                </c:pt>
                <c:pt idx="1154">
                  <c:v>-2.548747540107855</c:v>
                </c:pt>
                <c:pt idx="1155">
                  <c:v>-2.5483026901078318</c:v>
                </c:pt>
                <c:pt idx="1156">
                  <c:v>-2.5478495301078246</c:v>
                </c:pt>
                <c:pt idx="1157">
                  <c:v>-2.5478194201078566</c:v>
                </c:pt>
                <c:pt idx="1158">
                  <c:v>-2.5468210271180847</c:v>
                </c:pt>
                <c:pt idx="1159">
                  <c:v>-2.5479454601078544</c:v>
                </c:pt>
                <c:pt idx="1160">
                  <c:v>-2.5462829206342392</c:v>
                </c:pt>
                <c:pt idx="1161">
                  <c:v>-2.5460079801079312</c:v>
                </c:pt>
                <c:pt idx="1162">
                  <c:v>-2.5463113801079666</c:v>
                </c:pt>
                <c:pt idx="1163">
                  <c:v>-2.5460085301078825</c:v>
                </c:pt>
                <c:pt idx="1164">
                  <c:v>-2.5456387501077709</c:v>
                </c:pt>
                <c:pt idx="1165">
                  <c:v>-2.5459904288578485</c:v>
                </c:pt>
                <c:pt idx="1166">
                  <c:v>-2.5456777101078112</c:v>
                </c:pt>
                <c:pt idx="1167">
                  <c:v>-2.544669481613183</c:v>
                </c:pt>
                <c:pt idx="1168">
                  <c:v>-2.5440630315363819</c:v>
                </c:pt>
                <c:pt idx="1169">
                  <c:v>-2.5438324301077984</c:v>
                </c:pt>
                <c:pt idx="1170">
                  <c:v>-2.5434912801077179</c:v>
                </c:pt>
                <c:pt idx="1171">
                  <c:v>-2.5433679288578199</c:v>
                </c:pt>
                <c:pt idx="1172">
                  <c:v>-2.5426871701078966</c:v>
                </c:pt>
                <c:pt idx="1173">
                  <c:v>-2.5420607801078887</c:v>
                </c:pt>
                <c:pt idx="1174">
                  <c:v>-2.5423968801078445</c:v>
                </c:pt>
                <c:pt idx="1175">
                  <c:v>-2.5420171743935205</c:v>
                </c:pt>
                <c:pt idx="1176">
                  <c:v>-2.5409768601078193</c:v>
                </c:pt>
                <c:pt idx="1177">
                  <c:v>-2.5418094184410762</c:v>
                </c:pt>
                <c:pt idx="1178">
                  <c:v>-2.5412497201077713</c:v>
                </c:pt>
                <c:pt idx="1179">
                  <c:v>-2.5406299301078548</c:v>
                </c:pt>
                <c:pt idx="1180">
                  <c:v>-2.5407998801079135</c:v>
                </c:pt>
                <c:pt idx="1181">
                  <c:v>-2.5394874201080162</c:v>
                </c:pt>
                <c:pt idx="1182">
                  <c:v>-2.5405052001078592</c:v>
                </c:pt>
                <c:pt idx="1183">
                  <c:v>-2.5409805164459422</c:v>
                </c:pt>
                <c:pt idx="1184">
                  <c:v>-2.5412860434412465</c:v>
                </c:pt>
                <c:pt idx="1185">
                  <c:v>-2.539327152415539</c:v>
                </c:pt>
                <c:pt idx="1186">
                  <c:v>-2.5387911801077943</c:v>
                </c:pt>
                <c:pt idx="1187">
                  <c:v>-2.5381156901077437</c:v>
                </c:pt>
                <c:pt idx="1188">
                  <c:v>-2.5384247101078046</c:v>
                </c:pt>
                <c:pt idx="1189">
                  <c:v>-2.5382371071667791</c:v>
                </c:pt>
                <c:pt idx="1190">
                  <c:v>-2.5383511267744865</c:v>
                </c:pt>
                <c:pt idx="1191">
                  <c:v>-2.5375101401079139</c:v>
                </c:pt>
                <c:pt idx="1192">
                  <c:v>-2.53816179706432</c:v>
                </c:pt>
                <c:pt idx="1193">
                  <c:v>-2.5366682142061157</c:v>
                </c:pt>
                <c:pt idx="1194">
                  <c:v>-2.5367502601078513</c:v>
                </c:pt>
                <c:pt idx="1195">
                  <c:v>-2.5366200459663446</c:v>
                </c:pt>
                <c:pt idx="1196">
                  <c:v>-2.536619887191164</c:v>
                </c:pt>
                <c:pt idx="1197">
                  <c:v>-2.5360310801078185</c:v>
                </c:pt>
                <c:pt idx="1198">
                  <c:v>-2.5360751601079548</c:v>
                </c:pt>
                <c:pt idx="1199">
                  <c:v>-2.5349076401077335</c:v>
                </c:pt>
                <c:pt idx="1200">
                  <c:v>-2.5343623601079353</c:v>
                </c:pt>
                <c:pt idx="1201">
                  <c:v>-2.534910275897361</c:v>
                </c:pt>
                <c:pt idx="1202">
                  <c:v>-2.5331751743935769</c:v>
                </c:pt>
                <c:pt idx="1203">
                  <c:v>-2.5338721201079002</c:v>
                </c:pt>
                <c:pt idx="1204">
                  <c:v>-2.5345106801078714</c:v>
                </c:pt>
                <c:pt idx="1205">
                  <c:v>-2.5346226501079632</c:v>
                </c:pt>
                <c:pt idx="1206">
                  <c:v>-2.5335151501079602</c:v>
                </c:pt>
                <c:pt idx="1207">
                  <c:v>-2.5329812001077991</c:v>
                </c:pt>
                <c:pt idx="1208">
                  <c:v>-2.5322236892746006</c:v>
                </c:pt>
                <c:pt idx="1209">
                  <c:v>-2.5323513302377023</c:v>
                </c:pt>
                <c:pt idx="1210">
                  <c:v>-2.5324356059411173</c:v>
                </c:pt>
                <c:pt idx="1211">
                  <c:v>-2.5323491101078721</c:v>
                </c:pt>
                <c:pt idx="1212">
                  <c:v>-2.5320220401078606</c:v>
                </c:pt>
                <c:pt idx="1213">
                  <c:v>-2.5316392001079473</c:v>
                </c:pt>
                <c:pt idx="1214">
                  <c:v>-2.5310896163579315</c:v>
                </c:pt>
                <c:pt idx="1215">
                  <c:v>-2.5311704901080097</c:v>
                </c:pt>
                <c:pt idx="1216">
                  <c:v>-2.5309320401077855</c:v>
                </c:pt>
                <c:pt idx="1217">
                  <c:v>-2.5307872201076984</c:v>
                </c:pt>
                <c:pt idx="1218">
                  <c:v>-2.5293773489967051</c:v>
                </c:pt>
                <c:pt idx="1219">
                  <c:v>-2.5288866465485</c:v>
                </c:pt>
                <c:pt idx="1220">
                  <c:v>-2.528543460107727</c:v>
                </c:pt>
                <c:pt idx="1221">
                  <c:v>-2.5292380001078669</c:v>
                </c:pt>
                <c:pt idx="1222">
                  <c:v>-2.5289951501078889</c:v>
                </c:pt>
                <c:pt idx="1223">
                  <c:v>-2.5286265601079676</c:v>
                </c:pt>
                <c:pt idx="1224">
                  <c:v>-2.5287008601079339</c:v>
                </c:pt>
                <c:pt idx="1225">
                  <c:v>-2.5294155017743805</c:v>
                </c:pt>
                <c:pt idx="1226">
                  <c:v>-2.5293600261455542</c:v>
                </c:pt>
                <c:pt idx="1227">
                  <c:v>-2.5258863801078775</c:v>
                </c:pt>
                <c:pt idx="1228">
                  <c:v>-2.5270181201078397</c:v>
                </c:pt>
                <c:pt idx="1229">
                  <c:v>-2.5271404701078666</c:v>
                </c:pt>
                <c:pt idx="1230">
                  <c:v>-2.5266980701079551</c:v>
                </c:pt>
                <c:pt idx="1231">
                  <c:v>-2.5266200575104429</c:v>
                </c:pt>
                <c:pt idx="1232">
                  <c:v>-2.5270119809410692</c:v>
                </c:pt>
                <c:pt idx="1233">
                  <c:v>-2.526681870107879</c:v>
                </c:pt>
                <c:pt idx="1234">
                  <c:v>-2.5258649301077005</c:v>
                </c:pt>
                <c:pt idx="1235">
                  <c:v>-2.5253794601078425</c:v>
                </c:pt>
                <c:pt idx="1236">
                  <c:v>-2.524893951017007</c:v>
                </c:pt>
                <c:pt idx="1237">
                  <c:v>-2.5245747301078736</c:v>
                </c:pt>
                <c:pt idx="1238">
                  <c:v>-2.5247405851078213</c:v>
                </c:pt>
                <c:pt idx="1239">
                  <c:v>-2.5243751301078703</c:v>
                </c:pt>
                <c:pt idx="1240">
                  <c:v>-2.5246602501078854</c:v>
                </c:pt>
                <c:pt idx="1241">
                  <c:v>-2.5239163201079591</c:v>
                </c:pt>
                <c:pt idx="1242">
                  <c:v>-2.5236555001078926</c:v>
                </c:pt>
                <c:pt idx="1243">
                  <c:v>-2.5234683246911649</c:v>
                </c:pt>
                <c:pt idx="1244">
                  <c:v>-2.5220054601078621</c:v>
                </c:pt>
                <c:pt idx="1245">
                  <c:v>-2.5236928948904032</c:v>
                </c:pt>
                <c:pt idx="1246">
                  <c:v>-2.5223729101078041</c:v>
                </c:pt>
                <c:pt idx="1247">
                  <c:v>-2.5226764001077404</c:v>
                </c:pt>
                <c:pt idx="1248">
                  <c:v>-2.5219230301078848</c:v>
                </c:pt>
                <c:pt idx="1249">
                  <c:v>-2.5225464401077744</c:v>
                </c:pt>
                <c:pt idx="1250">
                  <c:v>-2.5238943925403579</c:v>
                </c:pt>
                <c:pt idx="1251">
                  <c:v>-2.5225725701077835</c:v>
                </c:pt>
                <c:pt idx="1252">
                  <c:v>-2.5208098801078047</c:v>
                </c:pt>
                <c:pt idx="1253">
                  <c:v>-2.520993757980166</c:v>
                </c:pt>
                <c:pt idx="1254">
                  <c:v>-2.5186894601078214</c:v>
                </c:pt>
                <c:pt idx="1255">
                  <c:v>-2.5192021570775287</c:v>
                </c:pt>
                <c:pt idx="1256">
                  <c:v>-2.5200435964715098</c:v>
                </c:pt>
                <c:pt idx="1257">
                  <c:v>-2.5208620672507038</c:v>
                </c:pt>
                <c:pt idx="1258">
                  <c:v>-2.5195101201078804</c:v>
                </c:pt>
                <c:pt idx="1259">
                  <c:v>-2.5195525601079112</c:v>
                </c:pt>
                <c:pt idx="1260">
                  <c:v>-2.5192289001079189</c:v>
                </c:pt>
                <c:pt idx="1261">
                  <c:v>-2.5189885050517233</c:v>
                </c:pt>
                <c:pt idx="1262">
                  <c:v>-2.5175146532896662</c:v>
                </c:pt>
                <c:pt idx="1263">
                  <c:v>-2.5180478401079256</c:v>
                </c:pt>
                <c:pt idx="1264">
                  <c:v>-2.5177387501077972</c:v>
                </c:pt>
                <c:pt idx="1265">
                  <c:v>-2.5173710801077798</c:v>
                </c:pt>
                <c:pt idx="1266">
                  <c:v>-2.5172521001078669</c:v>
                </c:pt>
                <c:pt idx="1267">
                  <c:v>-2.5166189496912477</c:v>
                </c:pt>
                <c:pt idx="1268">
                  <c:v>-2.5168992401079042</c:v>
                </c:pt>
                <c:pt idx="1269">
                  <c:v>-2.5166194985693684</c:v>
                </c:pt>
                <c:pt idx="1270">
                  <c:v>-2.5166794601078513</c:v>
                </c:pt>
                <c:pt idx="1271">
                  <c:v>-2.515937910107823</c:v>
                </c:pt>
                <c:pt idx="1272">
                  <c:v>-2.5157768401078613</c:v>
                </c:pt>
                <c:pt idx="1273">
                  <c:v>-2.5156809548447532</c:v>
                </c:pt>
                <c:pt idx="1274">
                  <c:v>-2.5154236901077947</c:v>
                </c:pt>
                <c:pt idx="1275">
                  <c:v>-2.5148493901079396</c:v>
                </c:pt>
                <c:pt idx="1276">
                  <c:v>-2.5159804101077157</c:v>
                </c:pt>
                <c:pt idx="1277">
                  <c:v>-2.5153916267745018</c:v>
                </c:pt>
                <c:pt idx="1278">
                  <c:v>-2.5147638976078071</c:v>
                </c:pt>
                <c:pt idx="1279">
                  <c:v>-2.514631438602323</c:v>
                </c:pt>
                <c:pt idx="1280">
                  <c:v>-2.5142664501078817</c:v>
                </c:pt>
                <c:pt idx="1281">
                  <c:v>-2.5136979601078622</c:v>
                </c:pt>
                <c:pt idx="1282">
                  <c:v>-2.5136129101077667</c:v>
                </c:pt>
                <c:pt idx="1283">
                  <c:v>-2.513467003586257</c:v>
                </c:pt>
                <c:pt idx="1284">
                  <c:v>-2.5132178601077593</c:v>
                </c:pt>
                <c:pt idx="1285">
                  <c:v>-2.5124590201078538</c:v>
                </c:pt>
                <c:pt idx="1286">
                  <c:v>-2.5124315801077159</c:v>
                </c:pt>
                <c:pt idx="1287">
                  <c:v>-2.5130811139539437</c:v>
                </c:pt>
                <c:pt idx="1288">
                  <c:v>-2.5118730837638577</c:v>
                </c:pt>
                <c:pt idx="1289">
                  <c:v>-2.5116014501078467</c:v>
                </c:pt>
                <c:pt idx="1290">
                  <c:v>-2.510990200107841</c:v>
                </c:pt>
                <c:pt idx="1291">
                  <c:v>-2.5114193301078829</c:v>
                </c:pt>
                <c:pt idx="1292">
                  <c:v>-2.5113574801080447</c:v>
                </c:pt>
                <c:pt idx="1293">
                  <c:v>-2.5104869301078585</c:v>
                </c:pt>
                <c:pt idx="1294">
                  <c:v>-2.5115791357833777</c:v>
                </c:pt>
                <c:pt idx="1295">
                  <c:v>-2.5116303094228267</c:v>
                </c:pt>
                <c:pt idx="1296">
                  <c:v>-2.5101685443183337</c:v>
                </c:pt>
                <c:pt idx="1297">
                  <c:v>-2.5091155501079223</c:v>
                </c:pt>
                <c:pt idx="1298">
                  <c:v>-2.5095091601078394</c:v>
                </c:pt>
                <c:pt idx="1299">
                  <c:v>-2.5095542301079532</c:v>
                </c:pt>
                <c:pt idx="1300">
                  <c:v>-2.5088094809411947</c:v>
                </c:pt>
                <c:pt idx="1301">
                  <c:v>-2.5084813901078462</c:v>
                </c:pt>
                <c:pt idx="1302">
                  <c:v>-2.5091614864236504</c:v>
                </c:pt>
                <c:pt idx="1303">
                  <c:v>-2.5084614704170329</c:v>
                </c:pt>
                <c:pt idx="1304">
                  <c:v>-2.5076449801077558</c:v>
                </c:pt>
                <c:pt idx="1305">
                  <c:v>-2.5081916201078238</c:v>
                </c:pt>
                <c:pt idx="1306">
                  <c:v>-2.5075254080245779</c:v>
                </c:pt>
                <c:pt idx="1307">
                  <c:v>-2.507588050107957</c:v>
                </c:pt>
                <c:pt idx="1308">
                  <c:v>-2.5072361201078621</c:v>
                </c:pt>
                <c:pt idx="1309">
                  <c:v>-2.5071738101079015</c:v>
                </c:pt>
                <c:pt idx="1310">
                  <c:v>-2.5073139501079158</c:v>
                </c:pt>
                <c:pt idx="1311">
                  <c:v>-2.5072039001078394</c:v>
                </c:pt>
                <c:pt idx="1312">
                  <c:v>-2.5063272823301057</c:v>
                </c:pt>
                <c:pt idx="1313">
                  <c:v>-2.5062592601078109</c:v>
                </c:pt>
                <c:pt idx="1314">
                  <c:v>-2.5057816401078696</c:v>
                </c:pt>
                <c:pt idx="1315">
                  <c:v>-2.5054853901079355</c:v>
                </c:pt>
                <c:pt idx="1316">
                  <c:v>-2.5054661601078285</c:v>
                </c:pt>
                <c:pt idx="1317">
                  <c:v>-2.5053477801078832</c:v>
                </c:pt>
                <c:pt idx="1318">
                  <c:v>-2.5056447601079279</c:v>
                </c:pt>
                <c:pt idx="1319">
                  <c:v>-2.505801922473438</c:v>
                </c:pt>
                <c:pt idx="1320">
                  <c:v>-2.5046972315364409</c:v>
                </c:pt>
                <c:pt idx="1321">
                  <c:v>-2.5044905201078222</c:v>
                </c:pt>
                <c:pt idx="1322">
                  <c:v>-2.5043163501079153</c:v>
                </c:pt>
                <c:pt idx="1323">
                  <c:v>-2.5045160401078883</c:v>
                </c:pt>
                <c:pt idx="1324">
                  <c:v>-2.504532930107743</c:v>
                </c:pt>
                <c:pt idx="1325">
                  <c:v>-2.5038438601078354</c:v>
                </c:pt>
                <c:pt idx="1326">
                  <c:v>-2.5042612901079915</c:v>
                </c:pt>
                <c:pt idx="1327">
                  <c:v>-2.5037390170698197</c:v>
                </c:pt>
                <c:pt idx="1328">
                  <c:v>-2.503319739177571</c:v>
                </c:pt>
                <c:pt idx="1329">
                  <c:v>-2.5030510001078747</c:v>
                </c:pt>
                <c:pt idx="1330">
                  <c:v>-2.503129860107935</c:v>
                </c:pt>
                <c:pt idx="1331">
                  <c:v>-2.5025647101077912</c:v>
                </c:pt>
                <c:pt idx="1332">
                  <c:v>-2.5024975501078339</c:v>
                </c:pt>
                <c:pt idx="1333">
                  <c:v>-2.5021633101078038</c:v>
                </c:pt>
                <c:pt idx="1334">
                  <c:v>-2.5019234401077601</c:v>
                </c:pt>
                <c:pt idx="1335">
                  <c:v>-2.502408370107843</c:v>
                </c:pt>
                <c:pt idx="1336">
                  <c:v>-2.5012380242104371</c:v>
                </c:pt>
                <c:pt idx="1337">
                  <c:v>-2.5013694601078384</c:v>
                </c:pt>
                <c:pt idx="1338">
                  <c:v>-2.5009682665594974</c:v>
                </c:pt>
                <c:pt idx="1339">
                  <c:v>-2.5010332201078</c:v>
                </c:pt>
                <c:pt idx="1340">
                  <c:v>-2.5005007101078442</c:v>
                </c:pt>
                <c:pt idx="1341">
                  <c:v>-2.5010275001076687</c:v>
                </c:pt>
                <c:pt idx="1342">
                  <c:v>-2.5012547001078937</c:v>
                </c:pt>
                <c:pt idx="1343">
                  <c:v>-2.5007154601079558</c:v>
                </c:pt>
                <c:pt idx="1344">
                  <c:v>-2.4998210601078625</c:v>
                </c:pt>
                <c:pt idx="1345">
                  <c:v>-2.4999874074762687</c:v>
                </c:pt>
                <c:pt idx="1346">
                  <c:v>-2.4988774601078481</c:v>
                </c:pt>
                <c:pt idx="1347">
                  <c:v>-2.499306270107938</c:v>
                </c:pt>
                <c:pt idx="1348">
                  <c:v>-2.4988173301077548</c:v>
                </c:pt>
                <c:pt idx="1349">
                  <c:v>-2.4977646201079731</c:v>
                </c:pt>
                <c:pt idx="1350">
                  <c:v>-2.4986554197037929</c:v>
                </c:pt>
                <c:pt idx="1351">
                  <c:v>-2.4977555941285052</c:v>
                </c:pt>
                <c:pt idx="1352">
                  <c:v>-2.4971332201077283</c:v>
                </c:pt>
                <c:pt idx="1353">
                  <c:v>-2.4974013119596488</c:v>
                </c:pt>
                <c:pt idx="1354">
                  <c:v>-2.4971916929846723</c:v>
                </c:pt>
                <c:pt idx="1355">
                  <c:v>-2.4967860501080423</c:v>
                </c:pt>
                <c:pt idx="1356">
                  <c:v>-2.4967059121625113</c:v>
                </c:pt>
                <c:pt idx="1357">
                  <c:v>-2.4964175301077907</c:v>
                </c:pt>
                <c:pt idx="1358">
                  <c:v>-2.4954435801078736</c:v>
                </c:pt>
                <c:pt idx="1359">
                  <c:v>-2.4950003501079152</c:v>
                </c:pt>
                <c:pt idx="1360">
                  <c:v>-2.4949918964714479</c:v>
                </c:pt>
                <c:pt idx="1361">
                  <c:v>-2.4929841267745161</c:v>
                </c:pt>
                <c:pt idx="1362">
                  <c:v>-2.4949807301078408</c:v>
                </c:pt>
                <c:pt idx="1363">
                  <c:v>-2.4942633653710544</c:v>
                </c:pt>
                <c:pt idx="1364">
                  <c:v>-2.4940695101078481</c:v>
                </c:pt>
                <c:pt idx="1365">
                  <c:v>-2.4942300601077818</c:v>
                </c:pt>
                <c:pt idx="1366">
                  <c:v>-2.4940995701078634</c:v>
                </c:pt>
                <c:pt idx="1367">
                  <c:v>-2.494177730107908</c:v>
                </c:pt>
                <c:pt idx="1368">
                  <c:v>-2.4934693443185125</c:v>
                </c:pt>
                <c:pt idx="1369">
                  <c:v>-2.493601460107854</c:v>
                </c:pt>
                <c:pt idx="1370">
                  <c:v>-2.493033160107899</c:v>
                </c:pt>
                <c:pt idx="1371">
                  <c:v>-2.4920244601077997</c:v>
                </c:pt>
                <c:pt idx="1372">
                  <c:v>-2.4923328001076888</c:v>
                </c:pt>
                <c:pt idx="1373">
                  <c:v>-2.4919821701077884</c:v>
                </c:pt>
                <c:pt idx="1374">
                  <c:v>-2.4915471443184738</c:v>
                </c:pt>
                <c:pt idx="1375">
                  <c:v>-2.4905445301077975</c:v>
                </c:pt>
                <c:pt idx="1376">
                  <c:v>-2.4911004801079182</c:v>
                </c:pt>
                <c:pt idx="1377">
                  <c:v>-2.4919010201077754</c:v>
                </c:pt>
                <c:pt idx="1378">
                  <c:v>-2.4906741029650021</c:v>
                </c:pt>
                <c:pt idx="1379">
                  <c:v>-2.4900915980389016</c:v>
                </c:pt>
                <c:pt idx="1380">
                  <c:v>-2.4901237101079245</c:v>
                </c:pt>
                <c:pt idx="1381">
                  <c:v>-2.489391891686723</c:v>
                </c:pt>
                <c:pt idx="1382">
                  <c:v>-2.489854680107797</c:v>
                </c:pt>
                <c:pt idx="1383">
                  <c:v>-2.489717240107852</c:v>
                </c:pt>
                <c:pt idx="1384">
                  <c:v>-2.4887255201079066</c:v>
                </c:pt>
                <c:pt idx="1385">
                  <c:v>-2.4884433401078354</c:v>
                </c:pt>
                <c:pt idx="1386">
                  <c:v>-2.4906253559412042</c:v>
                </c:pt>
                <c:pt idx="1387">
                  <c:v>-2.4884779818470832</c:v>
                </c:pt>
                <c:pt idx="1388">
                  <c:v>-2.487496551016934</c:v>
                </c:pt>
                <c:pt idx="1389">
                  <c:v>-2.4880449701078504</c:v>
                </c:pt>
                <c:pt idx="1390">
                  <c:v>-2.4885943501077761</c:v>
                </c:pt>
                <c:pt idx="1391">
                  <c:v>-2.4879045401077935</c:v>
                </c:pt>
                <c:pt idx="1392">
                  <c:v>-2.4876903801079218</c:v>
                </c:pt>
                <c:pt idx="1393">
                  <c:v>-2.4877114916868095</c:v>
                </c:pt>
                <c:pt idx="1394">
                  <c:v>-2.4870365501078462</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-2.4831377743935414</c:v>
                </c:pt>
                <c:pt idx="1405">
                  <c:v>-2.4850494601078585</c:v>
                </c:pt>
                <c:pt idx="1406">
                  <c:v>-2.4833721901079855</c:v>
                </c:pt>
                <c:pt idx="1407">
                  <c:v>-2.4827666701078357</c:v>
                </c:pt>
                <c:pt idx="1408">
                  <c:v>-2.482932670107715</c:v>
                </c:pt>
                <c:pt idx="1409">
                  <c:v>-2.4818800601078688</c:v>
                </c:pt>
                <c:pt idx="1410">
                  <c:v>-2.4822307022130019</c:v>
                </c:pt>
                <c:pt idx="1411">
                  <c:v>-2.4817439501079273</c:v>
                </c:pt>
                <c:pt idx="1412">
                  <c:v>-2.4813069601078439</c:v>
                </c:pt>
                <c:pt idx="1413">
                  <c:v>-2.480820847204698</c:v>
                </c:pt>
                <c:pt idx="1414">
                  <c:v>-2.4810602801078545</c:v>
                </c:pt>
                <c:pt idx="1415">
                  <c:v>-2.4807285601079494</c:v>
                </c:pt>
                <c:pt idx="1416">
                  <c:v>-2.4805017154268834</c:v>
                </c:pt>
                <c:pt idx="1417">
                  <c:v>-2.4799388901078743</c:v>
                </c:pt>
                <c:pt idx="1418">
                  <c:v>-2.4799837801078155</c:v>
                </c:pt>
                <c:pt idx="1419">
                  <c:v>-2.4801169901080158</c:v>
                </c:pt>
                <c:pt idx="1420">
                  <c:v>-2.4807127601078927</c:v>
                </c:pt>
                <c:pt idx="1421">
                  <c:v>-2.4808794601078574</c:v>
                </c:pt>
                <c:pt idx="1422">
                  <c:v>-2.47786346010784</c:v>
                </c:pt>
                <c:pt idx="1423">
                  <c:v>-2.478280340542625</c:v>
                </c:pt>
                <c:pt idx="1424">
                  <c:v>-2.4788950601078446</c:v>
                </c:pt>
                <c:pt idx="1425">
                  <c:v>-2.4784867501078911</c:v>
                </c:pt>
                <c:pt idx="1426">
                  <c:v>-2.4778029601077947</c:v>
                </c:pt>
                <c:pt idx="1427">
                  <c:v>-2.4784774701077339</c:v>
                </c:pt>
                <c:pt idx="1428">
                  <c:v>-2.4780240180025586</c:v>
                </c:pt>
                <c:pt idx="1429">
                  <c:v>-2.4775683301079283</c:v>
                </c:pt>
                <c:pt idx="1430">
                  <c:v>-2.4776548137664207</c:v>
                </c:pt>
                <c:pt idx="1431">
                  <c:v>-2.4768704288577927</c:v>
                </c:pt>
                <c:pt idx="1432">
                  <c:v>-2.4770124401077847</c:v>
                </c:pt>
                <c:pt idx="1433">
                  <c:v>-2.4764389301079452</c:v>
                </c:pt>
                <c:pt idx="1434">
                  <c:v>-2.4760052495814904</c:v>
                </c:pt>
                <c:pt idx="1435">
                  <c:v>-2.4752792501078744</c:v>
                </c:pt>
                <c:pt idx="1436">
                  <c:v>-2.4753277801079614</c:v>
                </c:pt>
                <c:pt idx="1437">
                  <c:v>-2.4755762601077729</c:v>
                </c:pt>
                <c:pt idx="1438">
                  <c:v>-2.4754249243935353</c:v>
                </c:pt>
                <c:pt idx="1439">
                  <c:v>-2.4746487782896764</c:v>
                </c:pt>
                <c:pt idx="1440">
                  <c:v>-2.4751279101077301</c:v>
                </c:pt>
                <c:pt idx="1441">
                  <c:v>-2.4746364916867378</c:v>
                </c:pt>
                <c:pt idx="1442">
                  <c:v>-2.474131360107763</c:v>
                </c:pt>
                <c:pt idx="1443">
                  <c:v>-2.4746394401079366</c:v>
                </c:pt>
                <c:pt idx="1444">
                  <c:v>-2.4740619001077837</c:v>
                </c:pt>
                <c:pt idx="1445">
                  <c:v>-2.474503800107783</c:v>
                </c:pt>
                <c:pt idx="1446">
                  <c:v>-2.4737513172507875</c:v>
                </c:pt>
                <c:pt idx="1447">
                  <c:v>-2.4743768886792594</c:v>
                </c:pt>
                <c:pt idx="1448">
                  <c:v>-2.4731094601078487</c:v>
                </c:pt>
                <c:pt idx="1449">
                  <c:v>-2.4725417801079885</c:v>
                </c:pt>
                <c:pt idx="1450">
                  <c:v>-2.4726864101078672</c:v>
                </c:pt>
                <c:pt idx="1451">
                  <c:v>-2.4731439401079323</c:v>
                </c:pt>
                <c:pt idx="1452">
                  <c:v>-2.472149200107836</c:v>
                </c:pt>
                <c:pt idx="1453">
                  <c:v>-2.4722780330245353</c:v>
                </c:pt>
                <c:pt idx="1454">
                  <c:v>-2.4723259701078177</c:v>
                </c:pt>
                <c:pt idx="1455">
                  <c:v>-2.4716044001078927</c:v>
                </c:pt>
                <c:pt idx="1456">
                  <c:v>-2.4718644601078523</c:v>
                </c:pt>
                <c:pt idx="1457">
                  <c:v>-2.4724290234880595</c:v>
                </c:pt>
                <c:pt idx="1458">
                  <c:v>-2.4705976001078511</c:v>
                </c:pt>
                <c:pt idx="1459">
                  <c:v>-2.470763840107737</c:v>
                </c:pt>
                <c:pt idx="1460">
                  <c:v>-2.4711477232656307</c:v>
                </c:pt>
                <c:pt idx="1461">
                  <c:v>-2.4702362501078312</c:v>
                </c:pt>
                <c:pt idx="1462">
                  <c:v>-2.4696658001079186</c:v>
                </c:pt>
                <c:pt idx="1463">
                  <c:v>-2.4703034601078278</c:v>
                </c:pt>
                <c:pt idx="1464">
                  <c:v>-2.4698275501077953</c:v>
                </c:pt>
                <c:pt idx="1465">
                  <c:v>-2.4692191788578555</c:v>
                </c:pt>
                <c:pt idx="1466">
                  <c:v>-2.4697572542254713</c:v>
                </c:pt>
                <c:pt idx="1467">
                  <c:v>-2.4686925783874054</c:v>
                </c:pt>
                <c:pt idx="1468">
                  <c:v>-2.4686646301078525</c:v>
                </c:pt>
                <c:pt idx="1469">
                  <c:v>-2.4684455901077338</c:v>
                </c:pt>
                <c:pt idx="1470">
                  <c:v>-2.468269320107864</c:v>
                </c:pt>
                <c:pt idx="1471">
                  <c:v>-2.4679304201077632</c:v>
                </c:pt>
                <c:pt idx="1472">
                  <c:v>-2.4683341401077294</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c:v>
                </c:pt>
                <c:pt idx="1">
                  <c:v>-2.2028032101078594</c:v>
                </c:pt>
                <c:pt idx="2">
                  <c:v>-2.2035490601078891</c:v>
                </c:pt>
                <c:pt idx="3">
                  <c:v>-2.2045717601079695</c:v>
                </c:pt>
                <c:pt idx="4">
                  <c:v>-2.2027614940061677</c:v>
                </c:pt>
                <c:pt idx="5">
                  <c:v>-2.1967194601077997</c:v>
                </c:pt>
                <c:pt idx="6">
                  <c:v>-2.1924152301078541</c:v>
                </c:pt>
                <c:pt idx="7">
                  <c:v>-2.1815924803097877</c:v>
                </c:pt>
                <c:pt idx="8">
                  <c:v>-2.1199178246911146</c:v>
                </c:pt>
                <c:pt idx="9">
                  <c:v>-2.063117490107929</c:v>
                </c:pt>
                <c:pt idx="10">
                  <c:v>-2.1779601101078887</c:v>
                </c:pt>
                <c:pt idx="11">
                  <c:v>-2.0977134401078392</c:v>
                </c:pt>
                <c:pt idx="12">
                  <c:v>-2.0518858237442132</c:v>
                </c:pt>
                <c:pt idx="13">
                  <c:v>-0.80155049582202731</c:v>
                </c:pt>
                <c:pt idx="14">
                  <c:v>-0.54681308010796636</c:v>
                </c:pt>
                <c:pt idx="15">
                  <c:v>-1.4556012601078256</c:v>
                </c:pt>
                <c:pt idx="16">
                  <c:v>-1.7928200201077686</c:v>
                </c:pt>
                <c:pt idx="17">
                  <c:v>-1.4559195401078848</c:v>
                </c:pt>
                <c:pt idx="18">
                  <c:v>-1.4251896641893889</c:v>
                </c:pt>
                <c:pt idx="19">
                  <c:v>-1.6515346621280282</c:v>
                </c:pt>
                <c:pt idx="20">
                  <c:v>-2.0450249729283456</c:v>
                </c:pt>
                <c:pt idx="21">
                  <c:v>-2.5003588601078235</c:v>
                </c:pt>
                <c:pt idx="22">
                  <c:v>-2.52204059010782</c:v>
                </c:pt>
                <c:pt idx="23">
                  <c:v>-2.954007060107827</c:v>
                </c:pt>
                <c:pt idx="24">
                  <c:v>-3.0889758201078195</c:v>
                </c:pt>
                <c:pt idx="25">
                  <c:v>-2.969641300107809</c:v>
                </c:pt>
                <c:pt idx="26">
                  <c:v>-2.7465759247543389</c:v>
                </c:pt>
                <c:pt idx="27">
                  <c:v>-4.2784849201078412</c:v>
                </c:pt>
                <c:pt idx="28">
                  <c:v>-4.493944460107782</c:v>
                </c:pt>
                <c:pt idx="29">
                  <c:v>-2.2261172601078569</c:v>
                </c:pt>
                <c:pt idx="30">
                  <c:v>-2.7368989449563372</c:v>
                </c:pt>
                <c:pt idx="31">
                  <c:v>-3.215410460107889</c:v>
                </c:pt>
                <c:pt idx="32">
                  <c:v>-3.2502701001079686</c:v>
                </c:pt>
                <c:pt idx="33">
                  <c:v>-3.3476670101079136</c:v>
                </c:pt>
                <c:pt idx="34">
                  <c:v>-3.1307732401079722</c:v>
                </c:pt>
                <c:pt idx="35">
                  <c:v>-2.7901211674249442</c:v>
                </c:pt>
                <c:pt idx="36">
                  <c:v>-1.0893294601078478</c:v>
                </c:pt>
                <c:pt idx="37">
                  <c:v>-1.0296189201079073</c:v>
                </c:pt>
                <c:pt idx="38">
                  <c:v>-0.1201170101079185</c:v>
                </c:pt>
                <c:pt idx="39">
                  <c:v>0.84451841744309808</c:v>
                </c:pt>
                <c:pt idx="40">
                  <c:v>2.002035389892284</c:v>
                </c:pt>
                <c:pt idx="41">
                  <c:v>2.2555655987156626</c:v>
                </c:pt>
                <c:pt idx="42">
                  <c:v>5.1841764222450566</c:v>
                </c:pt>
                <c:pt idx="43">
                  <c:v>5.9165823798922617</c:v>
                </c:pt>
                <c:pt idx="44">
                  <c:v>6.9026942898921977</c:v>
                </c:pt>
                <c:pt idx="45">
                  <c:v>7.2574964798923673</c:v>
                </c:pt>
                <c:pt idx="46">
                  <c:v>7.2811151398923375</c:v>
                </c:pt>
                <c:pt idx="47">
                  <c:v>7.073666349892024</c:v>
                </c:pt>
                <c:pt idx="48">
                  <c:v>7.3805176998920388</c:v>
                </c:pt>
                <c:pt idx="49">
                  <c:v>7.8879965798921159</c:v>
                </c:pt>
                <c:pt idx="50">
                  <c:v>7.8501531714710637</c:v>
                </c:pt>
                <c:pt idx="51">
                  <c:v>6.3833046961422175</c:v>
                </c:pt>
                <c:pt idx="52">
                  <c:v>6.5000618298921484</c:v>
                </c:pt>
                <c:pt idx="53">
                  <c:v>6.7298604669755075</c:v>
                </c:pt>
                <c:pt idx="54">
                  <c:v>6.7837699098922446</c:v>
                </c:pt>
                <c:pt idx="55">
                  <c:v>6.7149278398923098</c:v>
                </c:pt>
                <c:pt idx="56">
                  <c:v>6.6135977179743151</c:v>
                </c:pt>
                <c:pt idx="57">
                  <c:v>6.9262396308012484</c:v>
                </c:pt>
                <c:pt idx="58">
                  <c:v>6.9439221998921887</c:v>
                </c:pt>
                <c:pt idx="59">
                  <c:v>6.6414339498920754</c:v>
                </c:pt>
                <c:pt idx="60">
                  <c:v>6.6896041398921824</c:v>
                </c:pt>
                <c:pt idx="61">
                  <c:v>6.8804093798922281</c:v>
                </c:pt>
                <c:pt idx="62">
                  <c:v>6.9830957798921975</c:v>
                </c:pt>
                <c:pt idx="63">
                  <c:v>7.2860759298920073</c:v>
                </c:pt>
                <c:pt idx="64">
                  <c:v>7.6222633267775119</c:v>
                </c:pt>
                <c:pt idx="65">
                  <c:v>8.4259798732254723</c:v>
                </c:pt>
                <c:pt idx="66">
                  <c:v>8.9138142598921952</c:v>
                </c:pt>
                <c:pt idx="67">
                  <c:v>9.6147684098921431</c:v>
                </c:pt>
                <c:pt idx="68">
                  <c:v>10.442525949892044</c:v>
                </c:pt>
                <c:pt idx="69">
                  <c:v>11.593751529892259</c:v>
                </c:pt>
                <c:pt idx="70">
                  <c:v>12.993535299892162</c:v>
                </c:pt>
                <c:pt idx="71">
                  <c:v>14.598635559892116</c:v>
                </c:pt>
                <c:pt idx="72">
                  <c:v>16.422013169892125</c:v>
                </c:pt>
                <c:pt idx="73">
                  <c:v>18.077291364453487</c:v>
                </c:pt>
                <c:pt idx="74">
                  <c:v>24.873064789892137</c:v>
                </c:pt>
                <c:pt idx="75">
                  <c:v>26.019362389892173</c:v>
                </c:pt>
                <c:pt idx="76">
                  <c:v>27.27913186989209</c:v>
                </c:pt>
                <c:pt idx="77">
                  <c:v>27.96934853989216</c:v>
                </c:pt>
                <c:pt idx="78">
                  <c:v>27.755240619892032</c:v>
                </c:pt>
                <c:pt idx="79">
                  <c:v>26.928435979892093</c:v>
                </c:pt>
                <c:pt idx="80">
                  <c:v>25.648990039892325</c:v>
                </c:pt>
                <c:pt idx="81">
                  <c:v>24.527102389892136</c:v>
                </c:pt>
                <c:pt idx="82">
                  <c:v>23.766437994437602</c:v>
                </c:pt>
                <c:pt idx="83">
                  <c:v>16.516651716362723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3.6790091700291461</c:v>
                </c:pt>
                <c:pt idx="92">
                  <c:v>-0.16388122481370715</c:v>
                </c:pt>
                <c:pt idx="93">
                  <c:v>0.61631358989221441</c:v>
                </c:pt>
                <c:pt idx="94">
                  <c:v>1.6424896636033428</c:v>
                </c:pt>
                <c:pt idx="95">
                  <c:v>2.9778567098922077</c:v>
                </c:pt>
                <c:pt idx="96">
                  <c:v>4.1269419798920222</c:v>
                </c:pt>
                <c:pt idx="97">
                  <c:v>5.9680731498920796</c:v>
                </c:pt>
                <c:pt idx="98">
                  <c:v>8.5995684398920815</c:v>
                </c:pt>
                <c:pt idx="99">
                  <c:v>10.60523281681521</c:v>
                </c:pt>
                <c:pt idx="100">
                  <c:v>20.284222049326232</c:v>
                </c:pt>
                <c:pt idx="101">
                  <c:v>22.167398169892223</c:v>
                </c:pt>
                <c:pt idx="102">
                  <c:v>24.505624459892204</c:v>
                </c:pt>
                <c:pt idx="103">
                  <c:v>27.469780839891953</c:v>
                </c:pt>
                <c:pt idx="104">
                  <c:v>30.20509040989198</c:v>
                </c:pt>
                <c:pt idx="105">
                  <c:v>32.628066233769687</c:v>
                </c:pt>
                <c:pt idx="106">
                  <c:v>33.275078333370431</c:v>
                </c:pt>
                <c:pt idx="107">
                  <c:v>36.412702539892152</c:v>
                </c:pt>
                <c:pt idx="108">
                  <c:v>36.718970939892131</c:v>
                </c:pt>
                <c:pt idx="109">
                  <c:v>36.585735739892215</c:v>
                </c:pt>
                <c:pt idx="110">
                  <c:v>36.080220539892373</c:v>
                </c:pt>
                <c:pt idx="111">
                  <c:v>34.878456139892194</c:v>
                </c:pt>
                <c:pt idx="112">
                  <c:v>31.818769599892086</c:v>
                </c:pt>
                <c:pt idx="113">
                  <c:v>30.05121769989227</c:v>
                </c:pt>
                <c:pt idx="114">
                  <c:v>28.507466789892113</c:v>
                </c:pt>
                <c:pt idx="115">
                  <c:v>20.835984133642221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4.3671450298922396</c:v>
                </c:pt>
                <c:pt idx="125">
                  <c:v>3.3355623598920081</c:v>
                </c:pt>
                <c:pt idx="126">
                  <c:v>2.5795088898921108</c:v>
                </c:pt>
                <c:pt idx="127">
                  <c:v>2.4382755898921706</c:v>
                </c:pt>
                <c:pt idx="128">
                  <c:v>2.3041292998922245</c:v>
                </c:pt>
                <c:pt idx="129">
                  <c:v>2.9449444122324602</c:v>
                </c:pt>
                <c:pt idx="130">
                  <c:v>7.5016189398921416</c:v>
                </c:pt>
                <c:pt idx="131">
                  <c:v>9.5237623598922028</c:v>
                </c:pt>
                <c:pt idx="132">
                  <c:v>12.073821719892051</c:v>
                </c:pt>
                <c:pt idx="133">
                  <c:v>14.553621467727083</c:v>
                </c:pt>
                <c:pt idx="134">
                  <c:v>16.729442539892123</c:v>
                </c:pt>
                <c:pt idx="135">
                  <c:v>18.996141999892188</c:v>
                </c:pt>
                <c:pt idx="136">
                  <c:v>21.448268339892152</c:v>
                </c:pt>
                <c:pt idx="137">
                  <c:v>23.081792156913409</c:v>
                </c:pt>
                <c:pt idx="138">
                  <c:v>23.558299339892127</c:v>
                </c:pt>
                <c:pt idx="139">
                  <c:v>19.75479053989217</c:v>
                </c:pt>
                <c:pt idx="140">
                  <c:v>17.359627209892096</c:v>
                </c:pt>
                <c:pt idx="141">
                  <c:v>14.631248899892054</c:v>
                </c:pt>
                <c:pt idx="142">
                  <c:v>12.203842129892251</c:v>
                </c:pt>
                <c:pt idx="143">
                  <c:v>10.257313171471191</c:v>
                </c:pt>
                <c:pt idx="144">
                  <c:v>8.7382772798920261</c:v>
                </c:pt>
                <c:pt idx="145">
                  <c:v>7.4098942287810701</c:v>
                </c:pt>
                <c:pt idx="146">
                  <c:v>4.4336407898921717</c:v>
                </c:pt>
                <c:pt idx="147">
                  <c:v>4.5043749398921165</c:v>
                </c:pt>
                <c:pt idx="148">
                  <c:v>4.3175952298922446</c:v>
                </c:pt>
                <c:pt idx="149">
                  <c:v>4.5640773398921075</c:v>
                </c:pt>
                <c:pt idx="150">
                  <c:v>5.037149339892169</c:v>
                </c:pt>
                <c:pt idx="151">
                  <c:v>5.0323948502368818</c:v>
                </c:pt>
                <c:pt idx="152">
                  <c:v>-1.3434011414266251</c:v>
                </c:pt>
                <c:pt idx="153">
                  <c:v>-1.8175708794627501</c:v>
                </c:pt>
                <c:pt idx="154">
                  <c:v>-1.6770316101077896</c:v>
                </c:pt>
                <c:pt idx="155">
                  <c:v>-1.1255800801078095</c:v>
                </c:pt>
                <c:pt idx="156">
                  <c:v>-0.50859844010781763</c:v>
                </c:pt>
                <c:pt idx="157">
                  <c:v>-0.10899917439355994</c:v>
                </c:pt>
                <c:pt idx="158">
                  <c:v>3.6589905398921445</c:v>
                </c:pt>
                <c:pt idx="159">
                  <c:v>6.8243564898920095</c:v>
                </c:pt>
                <c:pt idx="160">
                  <c:v>10.75112992989223</c:v>
                </c:pt>
                <c:pt idx="161">
                  <c:v>12.273147789892173</c:v>
                </c:pt>
                <c:pt idx="162">
                  <c:v>15.035784549892004</c:v>
                </c:pt>
                <c:pt idx="163">
                  <c:v>17.507318539892154</c:v>
                </c:pt>
                <c:pt idx="164">
                  <c:v>19.724129079892322</c:v>
                </c:pt>
                <c:pt idx="165">
                  <c:v>20.738733559892083</c:v>
                </c:pt>
                <c:pt idx="166">
                  <c:v>21.596971052712725</c:v>
                </c:pt>
                <c:pt idx="167">
                  <c:v>21.183170539892146</c:v>
                </c:pt>
                <c:pt idx="168">
                  <c:v>19.995036206558698</c:v>
                </c:pt>
                <c:pt idx="169">
                  <c:v>18.858561049892081</c:v>
                </c:pt>
                <c:pt idx="170">
                  <c:v>18.182816239892141</c:v>
                </c:pt>
                <c:pt idx="171">
                  <c:v>17.467862739892041</c:v>
                </c:pt>
                <c:pt idx="172">
                  <c:v>16.820192009892388</c:v>
                </c:pt>
                <c:pt idx="173">
                  <c:v>16.114671943932365</c:v>
                </c:pt>
                <c:pt idx="174">
                  <c:v>15.325681039892135</c:v>
                </c:pt>
                <c:pt idx="175">
                  <c:v>11.762441289892109</c:v>
                </c:pt>
                <c:pt idx="176">
                  <c:v>10.918762459892235</c:v>
                </c:pt>
                <c:pt idx="177">
                  <c:v>10.16139416989213</c:v>
                </c:pt>
                <c:pt idx="178">
                  <c:v>9.5782119198919418</c:v>
                </c:pt>
                <c:pt idx="179">
                  <c:v>8.5848899898919342</c:v>
                </c:pt>
                <c:pt idx="180">
                  <c:v>7.6915529098921258</c:v>
                </c:pt>
                <c:pt idx="181">
                  <c:v>6.8888028398923069</c:v>
                </c:pt>
                <c:pt idx="182">
                  <c:v>6.0698612861609007</c:v>
                </c:pt>
                <c:pt idx="183">
                  <c:v>3.0305926827492868</c:v>
                </c:pt>
                <c:pt idx="184">
                  <c:v>2.6165416898921587</c:v>
                </c:pt>
                <c:pt idx="185">
                  <c:v>1.981708419892215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8.7467124998921655</c:v>
                </c:pt>
                <c:pt idx="196">
                  <c:v>9.1767248898921281</c:v>
                </c:pt>
                <c:pt idx="197">
                  <c:v>9.1948232798920486</c:v>
                </c:pt>
                <c:pt idx="198">
                  <c:v>9.1718888732255124</c:v>
                </c:pt>
                <c:pt idx="199">
                  <c:v>8.540494539892169</c:v>
                </c:pt>
                <c:pt idx="200">
                  <c:v>8.5118552298923049</c:v>
                </c:pt>
                <c:pt idx="201">
                  <c:v>8.4535187398920755</c:v>
                </c:pt>
                <c:pt idx="202">
                  <c:v>8.3115985998923527</c:v>
                </c:pt>
                <c:pt idx="203">
                  <c:v>8.1352153298922474</c:v>
                </c:pt>
                <c:pt idx="204">
                  <c:v>7.8898632398921809</c:v>
                </c:pt>
                <c:pt idx="205">
                  <c:v>8.0208987632964241</c:v>
                </c:pt>
                <c:pt idx="206">
                  <c:v>7.8797177998920658</c:v>
                </c:pt>
                <c:pt idx="207">
                  <c:v>7.6341842303682439</c:v>
                </c:pt>
                <c:pt idx="208">
                  <c:v>6.1132658126194013</c:v>
                </c:pt>
                <c:pt idx="209">
                  <c:v>5.9766445198920364</c:v>
                </c:pt>
                <c:pt idx="210">
                  <c:v>5.5734127398923068</c:v>
                </c:pt>
                <c:pt idx="211">
                  <c:v>5.5805424691850174</c:v>
                </c:pt>
                <c:pt idx="212">
                  <c:v>5.4116779148921133</c:v>
                </c:pt>
                <c:pt idx="213">
                  <c:v>5.0310291998921643</c:v>
                </c:pt>
                <c:pt idx="214">
                  <c:v>4.2008824798921154</c:v>
                </c:pt>
                <c:pt idx="215">
                  <c:v>4.2753566398923084</c:v>
                </c:pt>
                <c:pt idx="216">
                  <c:v>4.7517412541777588</c:v>
                </c:pt>
                <c:pt idx="217">
                  <c:v>5.7417405398921506</c:v>
                </c:pt>
                <c:pt idx="218">
                  <c:v>5.7505199083132492</c:v>
                </c:pt>
                <c:pt idx="219">
                  <c:v>5.5141471698921274</c:v>
                </c:pt>
                <c:pt idx="220">
                  <c:v>5.6675679398920655</c:v>
                </c:pt>
                <c:pt idx="221">
                  <c:v>6.3416651698921545</c:v>
                </c:pt>
                <c:pt idx="222">
                  <c:v>6.949517109892172</c:v>
                </c:pt>
                <c:pt idx="223">
                  <c:v>7.3636899973390371</c:v>
                </c:pt>
                <c:pt idx="224">
                  <c:v>7.4820705398921916</c:v>
                </c:pt>
                <c:pt idx="225">
                  <c:v>7.2790571356368794</c:v>
                </c:pt>
                <c:pt idx="226">
                  <c:v>7.1735714998920788</c:v>
                </c:pt>
                <c:pt idx="227">
                  <c:v>7.0325198398921742</c:v>
                </c:pt>
                <c:pt idx="228">
                  <c:v>6.5598644498920624</c:v>
                </c:pt>
                <c:pt idx="229">
                  <c:v>6.0873114398919626</c:v>
                </c:pt>
                <c:pt idx="230">
                  <c:v>5.9275177217103447</c:v>
                </c:pt>
                <c:pt idx="231">
                  <c:v>6.3646493419755217</c:v>
                </c:pt>
                <c:pt idx="232">
                  <c:v>7.5584288732255214</c:v>
                </c:pt>
                <c:pt idx="233">
                  <c:v>7.8472309398920554</c:v>
                </c:pt>
                <c:pt idx="234">
                  <c:v>8.2025240998920328</c:v>
                </c:pt>
                <c:pt idx="235">
                  <c:v>8.4292943714711441</c:v>
                </c:pt>
                <c:pt idx="236">
                  <c:v>8.3964384698921322</c:v>
                </c:pt>
                <c:pt idx="237">
                  <c:v>8.1609998598922751</c:v>
                </c:pt>
                <c:pt idx="238">
                  <c:v>7.638492839892109</c:v>
                </c:pt>
                <c:pt idx="239">
                  <c:v>7.1487497363207098</c:v>
                </c:pt>
                <c:pt idx="240">
                  <c:v>5.2915555398921441</c:v>
                </c:pt>
                <c:pt idx="241">
                  <c:v>5.1119428272484537</c:v>
                </c:pt>
                <c:pt idx="242">
                  <c:v>4.4075349831909971</c:v>
                </c:pt>
                <c:pt idx="243">
                  <c:v>3.5017698398922041</c:v>
                </c:pt>
                <c:pt idx="244">
                  <c:v>2.9043864998921132</c:v>
                </c:pt>
                <c:pt idx="245">
                  <c:v>2.6271096598922847</c:v>
                </c:pt>
                <c:pt idx="246">
                  <c:v>2.7552963984782224</c:v>
                </c:pt>
                <c:pt idx="247">
                  <c:v>3.1373100342741647</c:v>
                </c:pt>
                <c:pt idx="248">
                  <c:v>3.7214264373280197</c:v>
                </c:pt>
                <c:pt idx="249">
                  <c:v>3.9639801798920051</c:v>
                </c:pt>
                <c:pt idx="250">
                  <c:v>4.8548627198922265</c:v>
                </c:pt>
                <c:pt idx="251">
                  <c:v>5.4727790298921413</c:v>
                </c:pt>
                <c:pt idx="252">
                  <c:v>5.6103912469629167</c:v>
                </c:pt>
                <c:pt idx="253">
                  <c:v>5.8996897798921868</c:v>
                </c:pt>
                <c:pt idx="254">
                  <c:v>6.3446293798922264</c:v>
                </c:pt>
                <c:pt idx="255">
                  <c:v>6.832452937741591</c:v>
                </c:pt>
                <c:pt idx="256">
                  <c:v>8.3777838813555228</c:v>
                </c:pt>
                <c:pt idx="257">
                  <c:v>9.0520494001071796</c:v>
                </c:pt>
                <c:pt idx="258">
                  <c:v>9.7567077798921815</c:v>
                </c:pt>
                <c:pt idx="259">
                  <c:v>10.744094009892105</c:v>
                </c:pt>
                <c:pt idx="260">
                  <c:v>11.535576239892183</c:v>
                </c:pt>
                <c:pt idx="261">
                  <c:v>12.845578809891975</c:v>
                </c:pt>
                <c:pt idx="262">
                  <c:v>14.029364921914635</c:v>
                </c:pt>
                <c:pt idx="263">
                  <c:v>15.774807196142234</c:v>
                </c:pt>
                <c:pt idx="264">
                  <c:v>19.169510771776231</c:v>
                </c:pt>
                <c:pt idx="265">
                  <c:v>19.06432985989192</c:v>
                </c:pt>
                <c:pt idx="266">
                  <c:v>18.720513339892271</c:v>
                </c:pt>
                <c:pt idx="267">
                  <c:v>17.879362242019788</c:v>
                </c:pt>
                <c:pt idx="268">
                  <c:v>17.362174799892095</c:v>
                </c:pt>
                <c:pt idx="269">
                  <c:v>17.056192659892346</c:v>
                </c:pt>
                <c:pt idx="270">
                  <c:v>16.468394039891979</c:v>
                </c:pt>
                <c:pt idx="271">
                  <c:v>16.09621051989199</c:v>
                </c:pt>
                <c:pt idx="272">
                  <c:v>15.665780984336639</c:v>
                </c:pt>
                <c:pt idx="273">
                  <c:v>12.237341919202461</c:v>
                </c:pt>
                <c:pt idx="274">
                  <c:v>11.543479259892024</c:v>
                </c:pt>
                <c:pt idx="275">
                  <c:v>10.633392119892305</c:v>
                </c:pt>
                <c:pt idx="276">
                  <c:v>9.8714976298923212</c:v>
                </c:pt>
                <c:pt idx="277">
                  <c:v>8.7073256498920202</c:v>
                </c:pt>
                <c:pt idx="278">
                  <c:v>7.7480230146396742</c:v>
                </c:pt>
                <c:pt idx="279">
                  <c:v>6.8042668898921352</c:v>
                </c:pt>
                <c:pt idx="280">
                  <c:v>6.1129446498921967</c:v>
                </c:pt>
                <c:pt idx="281">
                  <c:v>5.7527625398921476</c:v>
                </c:pt>
                <c:pt idx="282">
                  <c:v>4.1070217586421336</c:v>
                </c:pt>
                <c:pt idx="283">
                  <c:v>3.6694637998920996</c:v>
                </c:pt>
                <c:pt idx="284">
                  <c:v>3.4565002671649694</c:v>
                </c:pt>
                <c:pt idx="285">
                  <c:v>3.3082175898921236</c:v>
                </c:pt>
                <c:pt idx="286">
                  <c:v>2.8508587398920593</c:v>
                </c:pt>
                <c:pt idx="287">
                  <c:v>2.6390054598920889</c:v>
                </c:pt>
                <c:pt idx="288">
                  <c:v>2.7745140348415598</c:v>
                </c:pt>
                <c:pt idx="289">
                  <c:v>4.0992563808012514</c:v>
                </c:pt>
                <c:pt idx="290">
                  <c:v>10.964996591174089</c:v>
                </c:pt>
                <c:pt idx="291">
                  <c:v>14.512523949892183</c:v>
                </c:pt>
                <c:pt idx="292">
                  <c:v>17.635739149892093</c:v>
                </c:pt>
                <c:pt idx="293">
                  <c:v>20.776055681196603</c:v>
                </c:pt>
                <c:pt idx="294">
                  <c:v>23.953489179892138</c:v>
                </c:pt>
                <c:pt idx="295">
                  <c:v>26.580684349892167</c:v>
                </c:pt>
                <c:pt idx="296">
                  <c:v>27.662702039892128</c:v>
                </c:pt>
                <c:pt idx="297">
                  <c:v>27.888452697786889</c:v>
                </c:pt>
                <c:pt idx="298">
                  <c:v>24.41009172655874</c:v>
                </c:pt>
                <c:pt idx="299">
                  <c:v>23.103651189892339</c:v>
                </c:pt>
                <c:pt idx="300">
                  <c:v>21.191143359892088</c:v>
                </c:pt>
                <c:pt idx="301">
                  <c:v>18.769402999892129</c:v>
                </c:pt>
                <c:pt idx="302">
                  <c:v>16.013189509892115</c:v>
                </c:pt>
                <c:pt idx="303">
                  <c:v>12.125327347972924</c:v>
                </c:pt>
                <c:pt idx="304">
                  <c:v>10.091528018152971</c:v>
                </c:pt>
                <c:pt idx="305">
                  <c:v>8.6641184598921619</c:v>
                </c:pt>
                <c:pt idx="306">
                  <c:v>8.0658505398921569</c:v>
                </c:pt>
                <c:pt idx="307">
                  <c:v>4.8144805398921857</c:v>
                </c:pt>
                <c:pt idx="308">
                  <c:v>4.3333024298922016</c:v>
                </c:pt>
                <c:pt idx="309">
                  <c:v>4.1220737798921476</c:v>
                </c:pt>
                <c:pt idx="310">
                  <c:v>3.9919313698922849</c:v>
                </c:pt>
                <c:pt idx="311">
                  <c:v>3.7244256914071778</c:v>
                </c:pt>
                <c:pt idx="312">
                  <c:v>3.628265469892213</c:v>
                </c:pt>
                <c:pt idx="313">
                  <c:v>3.6130609398921507</c:v>
                </c:pt>
                <c:pt idx="314">
                  <c:v>3.7767029709265643</c:v>
                </c:pt>
                <c:pt idx="315">
                  <c:v>5.5935333215012815</c:v>
                </c:pt>
                <c:pt idx="316">
                  <c:v>6.8824163378720851</c:v>
                </c:pt>
                <c:pt idx="317">
                  <c:v>8.4625329198922064</c:v>
                </c:pt>
                <c:pt idx="318">
                  <c:v>10.019489719892082</c:v>
                </c:pt>
                <c:pt idx="319">
                  <c:v>11.487125839892087</c:v>
                </c:pt>
                <c:pt idx="320">
                  <c:v>12.123885539892203</c:v>
                </c:pt>
                <c:pt idx="321">
                  <c:v>16.43775778517513</c:v>
                </c:pt>
                <c:pt idx="322">
                  <c:v>16.725738799892028</c:v>
                </c:pt>
                <c:pt idx="323">
                  <c:v>16.611000438882037</c:v>
                </c:pt>
                <c:pt idx="324">
                  <c:v>16.358414409892383</c:v>
                </c:pt>
                <c:pt idx="325">
                  <c:v>16.089546169892216</c:v>
                </c:pt>
                <c:pt idx="326">
                  <c:v>15.964948549892227</c:v>
                </c:pt>
                <c:pt idx="327">
                  <c:v>16.060926979892351</c:v>
                </c:pt>
                <c:pt idx="328">
                  <c:v>16.044992287145</c:v>
                </c:pt>
                <c:pt idx="329">
                  <c:v>15.943437812619441</c:v>
                </c:pt>
                <c:pt idx="330">
                  <c:v>14.661776748225336</c:v>
                </c:pt>
                <c:pt idx="331">
                  <c:v>14.018829459892384</c:v>
                </c:pt>
                <c:pt idx="332">
                  <c:v>13.037336299892146</c:v>
                </c:pt>
                <c:pt idx="333">
                  <c:v>12.05410974989225</c:v>
                </c:pt>
                <c:pt idx="334">
                  <c:v>10.078115039892168</c:v>
                </c:pt>
                <c:pt idx="335">
                  <c:v>8.4216131635479883</c:v>
                </c:pt>
                <c:pt idx="336">
                  <c:v>7.1369207598921074</c:v>
                </c:pt>
                <c:pt idx="337">
                  <c:v>5.941031299892332</c:v>
                </c:pt>
                <c:pt idx="338">
                  <c:v>5.3326995054093818</c:v>
                </c:pt>
                <c:pt idx="339">
                  <c:v>4.921731968463618</c:v>
                </c:pt>
                <c:pt idx="340">
                  <c:v>5.0509952166598691</c:v>
                </c:pt>
                <c:pt idx="341">
                  <c:v>5.2306535098920932</c:v>
                </c:pt>
                <c:pt idx="342">
                  <c:v>5.1346642739347885</c:v>
                </c:pt>
                <c:pt idx="343">
                  <c:v>3.975331439892102</c:v>
                </c:pt>
                <c:pt idx="344">
                  <c:v>3.6070684998920646</c:v>
                </c:pt>
                <c:pt idx="345">
                  <c:v>3.7627931898922933</c:v>
                </c:pt>
                <c:pt idx="346">
                  <c:v>3.7831530598920882</c:v>
                </c:pt>
                <c:pt idx="347">
                  <c:v>3.574618186950957</c:v>
                </c:pt>
                <c:pt idx="348">
                  <c:v>2.5472480398921666</c:v>
                </c:pt>
                <c:pt idx="349">
                  <c:v>2.4326386498920547</c:v>
                </c:pt>
                <c:pt idx="350">
                  <c:v>1.702112709892234</c:v>
                </c:pt>
                <c:pt idx="351">
                  <c:v>-1.1163975601081266</c:v>
                </c:pt>
                <c:pt idx="352">
                  <c:v>-3.9809418101077942</c:v>
                </c:pt>
                <c:pt idx="353">
                  <c:v>-5.2111204401077895</c:v>
                </c:pt>
                <c:pt idx="354">
                  <c:v>-8.9641919348552364</c:v>
                </c:pt>
                <c:pt idx="355">
                  <c:v>-12.460000740107787</c:v>
                </c:pt>
                <c:pt idx="356">
                  <c:v>-13.860633924393454</c:v>
                </c:pt>
                <c:pt idx="357">
                  <c:v>-15.349165991357832</c:v>
                </c:pt>
                <c:pt idx="358">
                  <c:v>-14.604480520107803</c:v>
                </c:pt>
                <c:pt idx="359">
                  <c:v>-13.771479540107872</c:v>
                </c:pt>
                <c:pt idx="360">
                  <c:v>-12.301559640958917</c:v>
                </c:pt>
                <c:pt idx="361">
                  <c:v>-11.285782590107907</c:v>
                </c:pt>
                <c:pt idx="362">
                  <c:v>-10.415511930107787</c:v>
                </c:pt>
                <c:pt idx="363">
                  <c:v>-9.3970614601078619</c:v>
                </c:pt>
                <c:pt idx="364">
                  <c:v>-8.7011794601078307</c:v>
                </c:pt>
                <c:pt idx="365">
                  <c:v>-7.0872253245146792</c:v>
                </c:pt>
                <c:pt idx="366">
                  <c:v>-6.863193761183183</c:v>
                </c:pt>
                <c:pt idx="367">
                  <c:v>-6.6655028001077703</c:v>
                </c:pt>
                <c:pt idx="368">
                  <c:v>-6.626492260107808</c:v>
                </c:pt>
                <c:pt idx="369">
                  <c:v>-6.4494624501078759</c:v>
                </c:pt>
                <c:pt idx="370">
                  <c:v>-6.3445965201078831</c:v>
                </c:pt>
                <c:pt idx="371">
                  <c:v>-6.3605403203227269</c:v>
                </c:pt>
                <c:pt idx="372">
                  <c:v>-6.1993800095585083</c:v>
                </c:pt>
                <c:pt idx="373">
                  <c:v>-4.1933265851078705</c:v>
                </c:pt>
                <c:pt idx="374">
                  <c:v>-3.4704340601078485</c:v>
                </c:pt>
                <c:pt idx="375">
                  <c:v>-2.8974045301078197</c:v>
                </c:pt>
                <c:pt idx="376">
                  <c:v>-2.2159586015221038</c:v>
                </c:pt>
                <c:pt idx="377">
                  <c:v>-2.0244833601078795</c:v>
                </c:pt>
                <c:pt idx="378">
                  <c:v>-1.9670435101078851</c:v>
                </c:pt>
                <c:pt idx="379">
                  <c:v>-1.9115592001079302</c:v>
                </c:pt>
                <c:pt idx="380">
                  <c:v>-1.8788802701079135</c:v>
                </c:pt>
                <c:pt idx="381">
                  <c:v>-1.875189460107848</c:v>
                </c:pt>
                <c:pt idx="382">
                  <c:v>-1.6487334601077921</c:v>
                </c:pt>
                <c:pt idx="383">
                  <c:v>-1.8504627901077555</c:v>
                </c:pt>
                <c:pt idx="384">
                  <c:v>-1.9580077601078052</c:v>
                </c:pt>
                <c:pt idx="385">
                  <c:v>-1.9099161601079544</c:v>
                </c:pt>
                <c:pt idx="386">
                  <c:v>-1.8586325201078613</c:v>
                </c:pt>
                <c:pt idx="387">
                  <c:v>-1.8490808742493816</c:v>
                </c:pt>
                <c:pt idx="388">
                  <c:v>-2.0332264101079152</c:v>
                </c:pt>
                <c:pt idx="389">
                  <c:v>-2.0838565201076875</c:v>
                </c:pt>
                <c:pt idx="390">
                  <c:v>-1.890072724258844</c:v>
                </c:pt>
                <c:pt idx="391">
                  <c:v>-1.289418068803514</c:v>
                </c:pt>
                <c:pt idx="392">
                  <c:v>-1.2615661001078418</c:v>
                </c:pt>
                <c:pt idx="393">
                  <c:v>-1.3451890811605693</c:v>
                </c:pt>
                <c:pt idx="394">
                  <c:v>-1.4701015201079879</c:v>
                </c:pt>
                <c:pt idx="395">
                  <c:v>-1.55400864010798</c:v>
                </c:pt>
                <c:pt idx="396">
                  <c:v>-1.6501531101077664</c:v>
                </c:pt>
                <c:pt idx="397">
                  <c:v>-1.7130931974815407</c:v>
                </c:pt>
                <c:pt idx="398">
                  <c:v>-1.7603035201078401</c:v>
                </c:pt>
                <c:pt idx="399">
                  <c:v>-1.8109946452929782</c:v>
                </c:pt>
                <c:pt idx="400">
                  <c:v>-1.871105930696118</c:v>
                </c:pt>
                <c:pt idx="401">
                  <c:v>-1.8870454101078735</c:v>
                </c:pt>
                <c:pt idx="402">
                  <c:v>-1.889542020107783</c:v>
                </c:pt>
                <c:pt idx="403">
                  <c:v>-1.9060910358654719</c:v>
                </c:pt>
                <c:pt idx="404">
                  <c:v>-1.9070470001079518</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-1.9544925001078046</c:v>
                </c:pt>
                <c:pt idx="413">
                  <c:v>-1.9557710001079438</c:v>
                </c:pt>
                <c:pt idx="414">
                  <c:v>-1.9575220688035841</c:v>
                </c:pt>
                <c:pt idx="415">
                  <c:v>-1.9596345401080413</c:v>
                </c:pt>
                <c:pt idx="416">
                  <c:v>-1.9618580282898539</c:v>
                </c:pt>
                <c:pt idx="417">
                  <c:v>-1.9675236954018798</c:v>
                </c:pt>
                <c:pt idx="418">
                  <c:v>-1.9678794601077958</c:v>
                </c:pt>
                <c:pt idx="419">
                  <c:v>-1.9678794601078522</c:v>
                </c:pt>
                <c:pt idx="420">
                  <c:v>-1.9678794601077958</c:v>
                </c:pt>
                <c:pt idx="421">
                  <c:v>-1.9678794601077958</c:v>
                </c:pt>
                <c:pt idx="422">
                  <c:v>-1.9678794601077958</c:v>
                </c:pt>
                <c:pt idx="423">
                  <c:v>-1.96787946010781</c:v>
                </c:pt>
                <c:pt idx="424">
                  <c:v>-1.9678794601078522</c:v>
                </c:pt>
                <c:pt idx="425">
                  <c:v>-1.9679167934412054</c:v>
                </c:pt>
                <c:pt idx="426">
                  <c:v>-1.9681034601078555</c:v>
                </c:pt>
                <c:pt idx="427">
                  <c:v>-1.9681034601080687</c:v>
                </c:pt>
                <c:pt idx="428">
                  <c:v>-1.9681034601080687</c:v>
                </c:pt>
                <c:pt idx="429">
                  <c:v>-1.9682950156635006</c:v>
                </c:pt>
                <c:pt idx="430">
                  <c:v>-1.9769827601078735</c:v>
                </c:pt>
                <c:pt idx="431">
                  <c:v>-1.9927695601078741</c:v>
                </c:pt>
                <c:pt idx="432">
                  <c:v>-2.0075009701078272</c:v>
                </c:pt>
                <c:pt idx="433">
                  <c:v>-2.023425890107859</c:v>
                </c:pt>
                <c:pt idx="434">
                  <c:v>-2.0355105470643489</c:v>
                </c:pt>
                <c:pt idx="435">
                  <c:v>-2.0690394601078448</c:v>
                </c:pt>
                <c:pt idx="436">
                  <c:v>-2.0716331201077187</c:v>
                </c:pt>
                <c:pt idx="437">
                  <c:v>-2.0817801901077786</c:v>
                </c:pt>
                <c:pt idx="438">
                  <c:v>-2.0883800601076823</c:v>
                </c:pt>
                <c:pt idx="439">
                  <c:v>-2.0974661401077555</c:v>
                </c:pt>
                <c:pt idx="440">
                  <c:v>-2.1045643188035266</c:v>
                </c:pt>
                <c:pt idx="441">
                  <c:v>-2.1097666801078958</c:v>
                </c:pt>
                <c:pt idx="442">
                  <c:v>-2.1131278501080155</c:v>
                </c:pt>
                <c:pt idx="443">
                  <c:v>-2.1151278914804275</c:v>
                </c:pt>
                <c:pt idx="444">
                  <c:v>-2.1178834601078336</c:v>
                </c:pt>
                <c:pt idx="445">
                  <c:v>-2.1178834601079481</c:v>
                </c:pt>
                <c:pt idx="446">
                  <c:v>-2.1194573601078588</c:v>
                </c:pt>
                <c:pt idx="447">
                  <c:v>-2.120379460107928</c:v>
                </c:pt>
                <c:pt idx="448">
                  <c:v>-2.120379460107928</c:v>
                </c:pt>
                <c:pt idx="449">
                  <c:v>-2.1204823601079292</c:v>
                </c:pt>
                <c:pt idx="450">
                  <c:v>-2.1209592580876673</c:v>
                </c:pt>
                <c:pt idx="451">
                  <c:v>-2.1209594601079131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-2.1457740001077648</c:v>
                </c:pt>
                <c:pt idx="468">
                  <c:v>-2.1476302601078472</c:v>
                </c:pt>
                <c:pt idx="469">
                  <c:v>-2.1478894601078622</c:v>
                </c:pt>
                <c:pt idx="470">
                  <c:v>-2.1478894601078622</c:v>
                </c:pt>
                <c:pt idx="471">
                  <c:v>-2.1506908886793505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-2.1555270601079588</c:v>
                </c:pt>
                <c:pt idx="481">
                  <c:v>-2.1619534601080517</c:v>
                </c:pt>
                <c:pt idx="482">
                  <c:v>-2.1660902075826001</c:v>
                </c:pt>
                <c:pt idx="483">
                  <c:v>-2.1699301401079527</c:v>
                </c:pt>
                <c:pt idx="484">
                  <c:v>-2.1723756401078873</c:v>
                </c:pt>
                <c:pt idx="485">
                  <c:v>-2.1739537601077084</c:v>
                </c:pt>
                <c:pt idx="486">
                  <c:v>-2.1737330390553362</c:v>
                </c:pt>
                <c:pt idx="487">
                  <c:v>-2.1799944601078929</c:v>
                </c:pt>
                <c:pt idx="488">
                  <c:v>-2.1799944601079497</c:v>
                </c:pt>
                <c:pt idx="489">
                  <c:v>-2.1780163601078337</c:v>
                </c:pt>
                <c:pt idx="490">
                  <c:v>-2.1753344601078775</c:v>
                </c:pt>
                <c:pt idx="491">
                  <c:v>-2.1743150201079269</c:v>
                </c:pt>
                <c:pt idx="492">
                  <c:v>-2.1743244101078432</c:v>
                </c:pt>
                <c:pt idx="493">
                  <c:v>-2.1764374716022417</c:v>
                </c:pt>
                <c:pt idx="494">
                  <c:v>-2.1831465653710049</c:v>
                </c:pt>
                <c:pt idx="495">
                  <c:v>-2.1841866201078526</c:v>
                </c:pt>
                <c:pt idx="496">
                  <c:v>-2.1862399801079282</c:v>
                </c:pt>
                <c:pt idx="497">
                  <c:v>-2.185573640107962</c:v>
                </c:pt>
                <c:pt idx="498">
                  <c:v>-2.1829453801077534</c:v>
                </c:pt>
                <c:pt idx="499">
                  <c:v>-2.1814632801077782</c:v>
                </c:pt>
                <c:pt idx="500">
                  <c:v>-2.1813087934412465</c:v>
                </c:pt>
                <c:pt idx="501">
                  <c:v>-2.1809403601077983</c:v>
                </c:pt>
                <c:pt idx="502">
                  <c:v>-2.1806694601079366</c:v>
                </c:pt>
                <c:pt idx="503">
                  <c:v>-2.1767880807974942</c:v>
                </c:pt>
                <c:pt idx="504">
                  <c:v>-2.1764094601079194</c:v>
                </c:pt>
                <c:pt idx="505">
                  <c:v>-2.1770567601077042</c:v>
                </c:pt>
                <c:pt idx="506">
                  <c:v>-2.1763046601079745</c:v>
                </c:pt>
                <c:pt idx="507">
                  <c:v>-2.1728361304374317</c:v>
                </c:pt>
                <c:pt idx="508">
                  <c:v>-2.1698548601078471</c:v>
                </c:pt>
                <c:pt idx="509">
                  <c:v>-2.1658772001078583</c:v>
                </c:pt>
                <c:pt idx="510">
                  <c:v>-2.1643948136433142</c:v>
                </c:pt>
                <c:pt idx="511">
                  <c:v>-2.1549051052691786</c:v>
                </c:pt>
                <c:pt idx="512">
                  <c:v>-2.1541194601079079</c:v>
                </c:pt>
                <c:pt idx="513">
                  <c:v>-2.1539409601079602</c:v>
                </c:pt>
                <c:pt idx="514">
                  <c:v>-2.1536094601080147</c:v>
                </c:pt>
                <c:pt idx="515">
                  <c:v>-2.1536094601080147</c:v>
                </c:pt>
                <c:pt idx="516">
                  <c:v>-2.1528206101078089</c:v>
                </c:pt>
                <c:pt idx="517">
                  <c:v>-2.1499454702088761</c:v>
                </c:pt>
                <c:pt idx="518">
                  <c:v>-2.1499044601079347</c:v>
                </c:pt>
                <c:pt idx="519">
                  <c:v>-2.1495524789757932</c:v>
                </c:pt>
                <c:pt idx="520">
                  <c:v>-2.1437544601078438</c:v>
                </c:pt>
                <c:pt idx="521">
                  <c:v>-2.1443577001075926</c:v>
                </c:pt>
                <c:pt idx="522">
                  <c:v>-2.1450021601076088</c:v>
                </c:pt>
                <c:pt idx="523">
                  <c:v>-2.1472294601079804</c:v>
                </c:pt>
                <c:pt idx="524">
                  <c:v>-2.1472294601080222</c:v>
                </c:pt>
                <c:pt idx="525">
                  <c:v>-2.1473623001080577</c:v>
                </c:pt>
                <c:pt idx="526">
                  <c:v>-2.150197210107764</c:v>
                </c:pt>
                <c:pt idx="527">
                  <c:v>-2.1516294601078547</c:v>
                </c:pt>
                <c:pt idx="528">
                  <c:v>-2.1466794601078467</c:v>
                </c:pt>
                <c:pt idx="529">
                  <c:v>-2.1466794601078609</c:v>
                </c:pt>
                <c:pt idx="530">
                  <c:v>-2.1477386601078488</c:v>
                </c:pt>
                <c:pt idx="531">
                  <c:v>-2.152094251774558</c:v>
                </c:pt>
                <c:pt idx="532">
                  <c:v>-2.1529617726077825</c:v>
                </c:pt>
                <c:pt idx="533">
                  <c:v>-2.1561960601079035</c:v>
                </c:pt>
                <c:pt idx="534">
                  <c:v>-2.1540444101077583</c:v>
                </c:pt>
                <c:pt idx="535">
                  <c:v>-2.1520763633338884</c:v>
                </c:pt>
                <c:pt idx="536">
                  <c:v>-2.1533598374664829</c:v>
                </c:pt>
                <c:pt idx="537">
                  <c:v>-2.1529966539853262</c:v>
                </c:pt>
                <c:pt idx="538">
                  <c:v>-2.1505928601078077</c:v>
                </c:pt>
                <c:pt idx="539">
                  <c:v>-2.1510135001077941</c:v>
                </c:pt>
                <c:pt idx="540">
                  <c:v>-2.1515754601078347</c:v>
                </c:pt>
                <c:pt idx="541">
                  <c:v>-2.1522546201079393</c:v>
                </c:pt>
                <c:pt idx="542">
                  <c:v>-2.1534634601077731</c:v>
                </c:pt>
                <c:pt idx="543">
                  <c:v>-2.1539727934413406</c:v>
                </c:pt>
                <c:pt idx="544">
                  <c:v>-2.1576897303779541</c:v>
                </c:pt>
                <c:pt idx="545">
                  <c:v>-2.1604155801077809</c:v>
                </c:pt>
                <c:pt idx="546">
                  <c:v>-2.1622020801079316</c:v>
                </c:pt>
                <c:pt idx="547">
                  <c:v>-2.1636637401077801</c:v>
                </c:pt>
                <c:pt idx="548">
                  <c:v>-2.1649577458220666</c:v>
                </c:pt>
                <c:pt idx="549">
                  <c:v>-2.1664041601077182</c:v>
                </c:pt>
                <c:pt idx="550">
                  <c:v>-2.1668838001078257</c:v>
                </c:pt>
                <c:pt idx="551">
                  <c:v>-2.1680736536563083</c:v>
                </c:pt>
                <c:pt idx="552">
                  <c:v>-2.1734289773492597</c:v>
                </c:pt>
                <c:pt idx="553">
                  <c:v>-2.1748388172506878</c:v>
                </c:pt>
                <c:pt idx="554">
                  <c:v>-2.175620210107823</c:v>
                </c:pt>
                <c:pt idx="555">
                  <c:v>-2.1762810201077087</c:v>
                </c:pt>
                <c:pt idx="556">
                  <c:v>-2.1754569401079928</c:v>
                </c:pt>
                <c:pt idx="557">
                  <c:v>-2.1725060101079241</c:v>
                </c:pt>
                <c:pt idx="558">
                  <c:v>-2.1735722277845477</c:v>
                </c:pt>
                <c:pt idx="559">
                  <c:v>-2.1731663125669072</c:v>
                </c:pt>
                <c:pt idx="560">
                  <c:v>-2.1687573186937072</c:v>
                </c:pt>
                <c:pt idx="561">
                  <c:v>-2.1625809401076888</c:v>
                </c:pt>
                <c:pt idx="562">
                  <c:v>-2.1592929401078038</c:v>
                </c:pt>
                <c:pt idx="563">
                  <c:v>-2.1574394601077813</c:v>
                </c:pt>
                <c:pt idx="564">
                  <c:v>-2.1574394601077813</c:v>
                </c:pt>
                <c:pt idx="565">
                  <c:v>-2.159369560107848</c:v>
                </c:pt>
                <c:pt idx="566">
                  <c:v>-2.1600977861948403</c:v>
                </c:pt>
                <c:pt idx="567">
                  <c:v>-2.1529094601077787</c:v>
                </c:pt>
                <c:pt idx="568">
                  <c:v>-2.153280378475118</c:v>
                </c:pt>
                <c:pt idx="569">
                  <c:v>-2.1544930601076686</c:v>
                </c:pt>
                <c:pt idx="570">
                  <c:v>-2.1566594601076181</c:v>
                </c:pt>
                <c:pt idx="571">
                  <c:v>-2.1573959601080048</c:v>
                </c:pt>
                <c:pt idx="572">
                  <c:v>-2.1585302601080523</c:v>
                </c:pt>
                <c:pt idx="573">
                  <c:v>-2.1571720192474979</c:v>
                </c:pt>
                <c:pt idx="574">
                  <c:v>-2.1575194601078493</c:v>
                </c:pt>
                <c:pt idx="575">
                  <c:v>-2.157956509288212</c:v>
                </c:pt>
                <c:pt idx="576">
                  <c:v>-2.155135760107755</c:v>
                </c:pt>
                <c:pt idx="577">
                  <c:v>-2.1538483601078005</c:v>
                </c:pt>
                <c:pt idx="578">
                  <c:v>-2.1528070601078753</c:v>
                </c:pt>
                <c:pt idx="579">
                  <c:v>-2.1501046873804919</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c:v>
                </c:pt>
                <c:pt idx="589">
                  <c:v>-2.1380840601079156</c:v>
                </c:pt>
                <c:pt idx="590">
                  <c:v>-2.14199946010784</c:v>
                </c:pt>
                <c:pt idx="591">
                  <c:v>-2.1422362782896878</c:v>
                </c:pt>
                <c:pt idx="592">
                  <c:v>-2.1401012572092819</c:v>
                </c:pt>
                <c:pt idx="593">
                  <c:v>-2.1399517001079587</c:v>
                </c:pt>
                <c:pt idx="594">
                  <c:v>-2.1402344601078918</c:v>
                </c:pt>
                <c:pt idx="595">
                  <c:v>-2.1409837866385439</c:v>
                </c:pt>
                <c:pt idx="596">
                  <c:v>-2.1413694601079962</c:v>
                </c:pt>
                <c:pt idx="597">
                  <c:v>-2.143397460107864</c:v>
                </c:pt>
                <c:pt idx="598">
                  <c:v>-2.1451390201078482</c:v>
                </c:pt>
                <c:pt idx="599">
                  <c:v>-2.1464377101077772</c:v>
                </c:pt>
                <c:pt idx="600">
                  <c:v>-2.1483554601077088</c:v>
                </c:pt>
                <c:pt idx="601">
                  <c:v>-2.1501670801078205</c:v>
                </c:pt>
                <c:pt idx="602">
                  <c:v>-2.1506094601076597</c:v>
                </c:pt>
                <c:pt idx="603">
                  <c:v>-2.152924030108081</c:v>
                </c:pt>
                <c:pt idx="604">
                  <c:v>-2.1523881845976973</c:v>
                </c:pt>
                <c:pt idx="605">
                  <c:v>-2.1511244601078383</c:v>
                </c:pt>
                <c:pt idx="606">
                  <c:v>-2.1524485401078826</c:v>
                </c:pt>
                <c:pt idx="607">
                  <c:v>-2.1558993201077632</c:v>
                </c:pt>
                <c:pt idx="608">
                  <c:v>-2.1563994601077638</c:v>
                </c:pt>
                <c:pt idx="609">
                  <c:v>-2.1637394601077786</c:v>
                </c:pt>
                <c:pt idx="610">
                  <c:v>-2.1637394601078492</c:v>
                </c:pt>
                <c:pt idx="611">
                  <c:v>-2.1644394601079586</c:v>
                </c:pt>
                <c:pt idx="612">
                  <c:v>-2.1648694601080072</c:v>
                </c:pt>
                <c:pt idx="613">
                  <c:v>-2.1643617601079534</c:v>
                </c:pt>
                <c:pt idx="614">
                  <c:v>-2.1647339703119588</c:v>
                </c:pt>
                <c:pt idx="615">
                  <c:v>-2.1656728601079891</c:v>
                </c:pt>
                <c:pt idx="616">
                  <c:v>-2.1683931601078408</c:v>
                </c:pt>
                <c:pt idx="617">
                  <c:v>-2.1682447726078644</c:v>
                </c:pt>
                <c:pt idx="618">
                  <c:v>-2.1708244601078803</c:v>
                </c:pt>
                <c:pt idx="619">
                  <c:v>-2.1698275101076954</c:v>
                </c:pt>
                <c:pt idx="620">
                  <c:v>-2.1700694601077828</c:v>
                </c:pt>
                <c:pt idx="621">
                  <c:v>-2.1665406001079939</c:v>
                </c:pt>
                <c:pt idx="622">
                  <c:v>-2.1614641912907047</c:v>
                </c:pt>
                <c:pt idx="623">
                  <c:v>-2.1571093101079564</c:v>
                </c:pt>
                <c:pt idx="624">
                  <c:v>-2.1564326601080799</c:v>
                </c:pt>
                <c:pt idx="625">
                  <c:v>-2.1564474601080819</c:v>
                </c:pt>
                <c:pt idx="626">
                  <c:v>-2.1566501380739131</c:v>
                </c:pt>
                <c:pt idx="627">
                  <c:v>-2.1489039045522844</c:v>
                </c:pt>
                <c:pt idx="628">
                  <c:v>-2.148829418002479</c:v>
                </c:pt>
                <c:pt idx="629">
                  <c:v>-2.1494394601078994</c:v>
                </c:pt>
                <c:pt idx="630">
                  <c:v>-2.1489556201080822</c:v>
                </c:pt>
                <c:pt idx="631">
                  <c:v>-2.1473913201078729</c:v>
                </c:pt>
                <c:pt idx="632">
                  <c:v>-2.1468894601078707</c:v>
                </c:pt>
                <c:pt idx="633">
                  <c:v>-2.147385640107744</c:v>
                </c:pt>
                <c:pt idx="634">
                  <c:v>-2.1507375282898096</c:v>
                </c:pt>
                <c:pt idx="635">
                  <c:v>-2.1532667006141395</c:v>
                </c:pt>
                <c:pt idx="636">
                  <c:v>-2.1561984601077739</c:v>
                </c:pt>
                <c:pt idx="637">
                  <c:v>-2.1573725601077749</c:v>
                </c:pt>
                <c:pt idx="638">
                  <c:v>-2.1597851701077531</c:v>
                </c:pt>
                <c:pt idx="639">
                  <c:v>-2.1591641101079952</c:v>
                </c:pt>
                <c:pt idx="640">
                  <c:v>-2.1626618682712584</c:v>
                </c:pt>
                <c:pt idx="641">
                  <c:v>-2.1650920001077911</c:v>
                </c:pt>
                <c:pt idx="642">
                  <c:v>-2.166882360107806</c:v>
                </c:pt>
                <c:pt idx="643">
                  <c:v>-2.1671544601078536</c:v>
                </c:pt>
                <c:pt idx="644">
                  <c:v>-2.1780768296730448</c:v>
                </c:pt>
                <c:pt idx="645">
                  <c:v>-2.1781885201078808</c:v>
                </c:pt>
                <c:pt idx="646">
                  <c:v>-2.1798034801078487</c:v>
                </c:pt>
                <c:pt idx="647">
                  <c:v>-2.1813382696317531</c:v>
                </c:pt>
                <c:pt idx="648">
                  <c:v>-2.1824568601079912</c:v>
                </c:pt>
                <c:pt idx="649">
                  <c:v>-2.1859220101079453</c:v>
                </c:pt>
                <c:pt idx="650">
                  <c:v>-2.1924851801079228</c:v>
                </c:pt>
                <c:pt idx="651">
                  <c:v>-2.1966148246911237</c:v>
                </c:pt>
                <c:pt idx="652">
                  <c:v>-2.1965632629248404</c:v>
                </c:pt>
                <c:pt idx="653">
                  <c:v>-2.1950894601078081</c:v>
                </c:pt>
                <c:pt idx="654">
                  <c:v>-2.1941367601079547</c:v>
                </c:pt>
                <c:pt idx="655">
                  <c:v>-2.1927253601078576</c:v>
                </c:pt>
                <c:pt idx="656">
                  <c:v>-2.1911192601078548</c:v>
                </c:pt>
                <c:pt idx="657">
                  <c:v>-2.1889647001079191</c:v>
                </c:pt>
                <c:pt idx="658">
                  <c:v>-2.1891721873803798</c:v>
                </c:pt>
                <c:pt idx="659">
                  <c:v>-2.1889163801077993</c:v>
                </c:pt>
                <c:pt idx="660">
                  <c:v>-2.1887044601078154</c:v>
                </c:pt>
                <c:pt idx="661">
                  <c:v>-2.1873344601078495</c:v>
                </c:pt>
                <c:pt idx="662">
                  <c:v>-2.187280810107695</c:v>
                </c:pt>
                <c:pt idx="663">
                  <c:v>-2.1842505601079418</c:v>
                </c:pt>
                <c:pt idx="664">
                  <c:v>-2.1800733701080048</c:v>
                </c:pt>
                <c:pt idx="665">
                  <c:v>-2.1797044601080131</c:v>
                </c:pt>
                <c:pt idx="666">
                  <c:v>-2.1797044601079576</c:v>
                </c:pt>
                <c:pt idx="667">
                  <c:v>-2.1797044601079576</c:v>
                </c:pt>
                <c:pt idx="668">
                  <c:v>-2.1782727232656067</c:v>
                </c:pt>
                <c:pt idx="669">
                  <c:v>-2.1776835417404796</c:v>
                </c:pt>
                <c:pt idx="670">
                  <c:v>-2.1773094601078213</c:v>
                </c:pt>
                <c:pt idx="671">
                  <c:v>-2.1773094601078213</c:v>
                </c:pt>
                <c:pt idx="672">
                  <c:v>-2.1751194401077498</c:v>
                </c:pt>
                <c:pt idx="673">
                  <c:v>-2.1734501001076865</c:v>
                </c:pt>
                <c:pt idx="674">
                  <c:v>-2.1732894601076973</c:v>
                </c:pt>
                <c:pt idx="675">
                  <c:v>-2.1732894601076973</c:v>
                </c:pt>
                <c:pt idx="676">
                  <c:v>-2.1732894601078669</c:v>
                </c:pt>
                <c:pt idx="677">
                  <c:v>-2.172519460107849</c:v>
                </c:pt>
                <c:pt idx="678">
                  <c:v>-2.1707515201079146</c:v>
                </c:pt>
                <c:pt idx="679">
                  <c:v>-2.1670723601078805</c:v>
                </c:pt>
                <c:pt idx="680">
                  <c:v>-2.166963460107894</c:v>
                </c:pt>
                <c:pt idx="681">
                  <c:v>-2.1669119401077674</c:v>
                </c:pt>
                <c:pt idx="682">
                  <c:v>-2.1652169601078981</c:v>
                </c:pt>
                <c:pt idx="683">
                  <c:v>-2.1630758084224784</c:v>
                </c:pt>
                <c:pt idx="684">
                  <c:v>-2.1613194601079195</c:v>
                </c:pt>
                <c:pt idx="685">
                  <c:v>-2.1474089839175288</c:v>
                </c:pt>
                <c:pt idx="686">
                  <c:v>-2.145731760107938</c:v>
                </c:pt>
                <c:pt idx="687">
                  <c:v>-2.1449829701078613</c:v>
                </c:pt>
                <c:pt idx="688">
                  <c:v>-2.1426885009241943</c:v>
                </c:pt>
                <c:pt idx="689">
                  <c:v>-2.140842460107705</c:v>
                </c:pt>
                <c:pt idx="690">
                  <c:v>-2.1427218201078242</c:v>
                </c:pt>
                <c:pt idx="691">
                  <c:v>-2.1469280201079215</c:v>
                </c:pt>
                <c:pt idx="692">
                  <c:v>-2.1491585401078774</c:v>
                </c:pt>
                <c:pt idx="693">
                  <c:v>-2.1509352601078291</c:v>
                </c:pt>
                <c:pt idx="694">
                  <c:v>-2.1513894601077936</c:v>
                </c:pt>
                <c:pt idx="695">
                  <c:v>-2.1513894601077794</c:v>
                </c:pt>
                <c:pt idx="696">
                  <c:v>-2.1513894601077794</c:v>
                </c:pt>
                <c:pt idx="697">
                  <c:v>-2.1515046601077898</c:v>
                </c:pt>
                <c:pt idx="698">
                  <c:v>-2.1531138601077098</c:v>
                </c:pt>
                <c:pt idx="699">
                  <c:v>-2.1596535501080467</c:v>
                </c:pt>
                <c:pt idx="700">
                  <c:v>-2.1624987901078043</c:v>
                </c:pt>
                <c:pt idx="701">
                  <c:v>-2.165476700614164</c:v>
                </c:pt>
                <c:pt idx="702">
                  <c:v>-2.1606084074763316</c:v>
                </c:pt>
                <c:pt idx="703">
                  <c:v>-2.1578995801079808</c:v>
                </c:pt>
                <c:pt idx="704">
                  <c:v>-2.1571709601079778</c:v>
                </c:pt>
                <c:pt idx="705">
                  <c:v>-2.1570794601078376</c:v>
                </c:pt>
                <c:pt idx="706">
                  <c:v>-2.1581883376588138</c:v>
                </c:pt>
                <c:pt idx="707">
                  <c:v>-2.1551256701078931</c:v>
                </c:pt>
                <c:pt idx="708">
                  <c:v>-2.1531139601077602</c:v>
                </c:pt>
                <c:pt idx="709">
                  <c:v>-2.1523505712188324</c:v>
                </c:pt>
                <c:pt idx="710">
                  <c:v>-2.1484921186445405</c:v>
                </c:pt>
                <c:pt idx="711">
                  <c:v>-2.1469814801079403</c:v>
                </c:pt>
                <c:pt idx="712">
                  <c:v>-2.1436838724790745</c:v>
                </c:pt>
                <c:pt idx="713">
                  <c:v>-2.1409194101078839</c:v>
                </c:pt>
                <c:pt idx="714">
                  <c:v>-2.1375247601079534</c:v>
                </c:pt>
                <c:pt idx="715">
                  <c:v>-2.1388263401078405</c:v>
                </c:pt>
                <c:pt idx="716">
                  <c:v>-2.1421695984057152</c:v>
                </c:pt>
                <c:pt idx="717">
                  <c:v>-2.1358164464092217</c:v>
                </c:pt>
                <c:pt idx="718">
                  <c:v>-2.1335117281491458</c:v>
                </c:pt>
                <c:pt idx="719">
                  <c:v>-2.12997541010769</c:v>
                </c:pt>
                <c:pt idx="720">
                  <c:v>-2.1278936601078167</c:v>
                </c:pt>
                <c:pt idx="721">
                  <c:v>-2.1271662401078411</c:v>
                </c:pt>
                <c:pt idx="722">
                  <c:v>-2.1271534601078201</c:v>
                </c:pt>
                <c:pt idx="723">
                  <c:v>-2.1271534601078201</c:v>
                </c:pt>
                <c:pt idx="724">
                  <c:v>-2.1265253886793554</c:v>
                </c:pt>
                <c:pt idx="725">
                  <c:v>-2.1258334601078275</c:v>
                </c:pt>
                <c:pt idx="726">
                  <c:v>-2.1220344601077992</c:v>
                </c:pt>
                <c:pt idx="727">
                  <c:v>-2.121500510107738</c:v>
                </c:pt>
                <c:pt idx="728">
                  <c:v>-2.1211479801078497</c:v>
                </c:pt>
                <c:pt idx="729">
                  <c:v>-2.1229762801077934</c:v>
                </c:pt>
                <c:pt idx="730">
                  <c:v>-2.1236473911423572</c:v>
                </c:pt>
                <c:pt idx="731">
                  <c:v>-2.1243537601079097</c:v>
                </c:pt>
                <c:pt idx="732">
                  <c:v>-2.1248300601078682</c:v>
                </c:pt>
                <c:pt idx="733">
                  <c:v>-2.1256994601077541</c:v>
                </c:pt>
                <c:pt idx="734">
                  <c:v>-2.1254994601078607</c:v>
                </c:pt>
                <c:pt idx="735">
                  <c:v>-2.1249634601077791</c:v>
                </c:pt>
                <c:pt idx="736">
                  <c:v>-2.1249634601076082</c:v>
                </c:pt>
                <c:pt idx="737">
                  <c:v>-2.1257550315363583</c:v>
                </c:pt>
                <c:pt idx="738">
                  <c:v>-2.1288331601077752</c:v>
                </c:pt>
                <c:pt idx="739">
                  <c:v>-2.1316194601077707</c:v>
                </c:pt>
                <c:pt idx="740">
                  <c:v>-2.1310797201078771</c:v>
                </c:pt>
                <c:pt idx="741">
                  <c:v>-2.1316879601079401</c:v>
                </c:pt>
                <c:pt idx="742">
                  <c:v>-2.1328794601078727</c:v>
                </c:pt>
                <c:pt idx="743">
                  <c:v>-2.1328794601078727</c:v>
                </c:pt>
                <c:pt idx="744">
                  <c:v>-2.1328094601078496</c:v>
                </c:pt>
                <c:pt idx="745">
                  <c:v>-2.1328094601078496</c:v>
                </c:pt>
                <c:pt idx="746">
                  <c:v>-2.1328094601078496</c:v>
                </c:pt>
                <c:pt idx="747">
                  <c:v>-2.1338696101079941</c:v>
                </c:pt>
                <c:pt idx="748">
                  <c:v>-2.1341644601079977</c:v>
                </c:pt>
                <c:pt idx="749">
                  <c:v>-2.1351753784750542</c:v>
                </c:pt>
                <c:pt idx="750">
                  <c:v>-2.1360679601077797</c:v>
                </c:pt>
                <c:pt idx="751">
                  <c:v>-2.1364594601077727</c:v>
                </c:pt>
                <c:pt idx="752">
                  <c:v>-2.1364594601078997</c:v>
                </c:pt>
                <c:pt idx="753">
                  <c:v>-2.1364594601078428</c:v>
                </c:pt>
                <c:pt idx="754">
                  <c:v>-2.1364665601077775</c:v>
                </c:pt>
                <c:pt idx="755">
                  <c:v>-2.1371694601078559</c:v>
                </c:pt>
                <c:pt idx="756">
                  <c:v>-2.1370612126851256</c:v>
                </c:pt>
                <c:pt idx="757">
                  <c:v>-2.1366214601079041</c:v>
                </c:pt>
                <c:pt idx="758">
                  <c:v>-2.1365894601079569</c:v>
                </c:pt>
                <c:pt idx="759">
                  <c:v>-2.1353532101077946</c:v>
                </c:pt>
                <c:pt idx="760">
                  <c:v>-2.1358734601080429</c:v>
                </c:pt>
                <c:pt idx="761">
                  <c:v>-2.1350769034068824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-2.1337894601077787</c:v>
                </c:pt>
                <c:pt idx="771">
                  <c:v>-2.1318617601077676</c:v>
                </c:pt>
                <c:pt idx="772">
                  <c:v>-2.1301494601077442</c:v>
                </c:pt>
                <c:pt idx="773">
                  <c:v>-2.1306656869118106</c:v>
                </c:pt>
                <c:pt idx="774">
                  <c:v>-2.1322654601075883</c:v>
                </c:pt>
                <c:pt idx="775">
                  <c:v>-2.1322654601075883</c:v>
                </c:pt>
                <c:pt idx="776">
                  <c:v>-2.132265460107603</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-2.1361634601080217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-2.1335140992829782</c:v>
                </c:pt>
                <c:pt idx="796">
                  <c:v>-2.1336894601076333</c:v>
                </c:pt>
                <c:pt idx="797">
                  <c:v>-2.1336894601076333</c:v>
                </c:pt>
                <c:pt idx="798">
                  <c:v>-2.1341894601077342</c:v>
                </c:pt>
                <c:pt idx="799">
                  <c:v>-2.1348594601077764</c:v>
                </c:pt>
                <c:pt idx="800">
                  <c:v>-2.1348594601077897</c:v>
                </c:pt>
                <c:pt idx="801">
                  <c:v>-2.134859460107875</c:v>
                </c:pt>
                <c:pt idx="802">
                  <c:v>-2.1357294601077972</c:v>
                </c:pt>
                <c:pt idx="803">
                  <c:v>-2.1357294601078536</c:v>
                </c:pt>
                <c:pt idx="804">
                  <c:v>-2.1357294601078536</c:v>
                </c:pt>
                <c:pt idx="805">
                  <c:v>-2.1357294601078536</c:v>
                </c:pt>
                <c:pt idx="806">
                  <c:v>-2.1357294601078247</c:v>
                </c:pt>
                <c:pt idx="807">
                  <c:v>-2.135952140520188</c:v>
                </c:pt>
                <c:pt idx="808">
                  <c:v>-2.1364534601079006</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-2.1374394601079141</c:v>
                </c:pt>
                <c:pt idx="822">
                  <c:v>-2.1374394601079141</c:v>
                </c:pt>
                <c:pt idx="823">
                  <c:v>-2.1377253296729188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-2.1377653976079083</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-2.1414848209326336</c:v>
                </c:pt>
                <c:pt idx="848">
                  <c:v>-2.1432194601078436</c:v>
                </c:pt>
                <c:pt idx="849">
                  <c:v>-2.1432194601078294</c:v>
                </c:pt>
                <c:pt idx="850">
                  <c:v>-2.1453184601078021</c:v>
                </c:pt>
                <c:pt idx="851">
                  <c:v>-2.1481335813200548</c:v>
                </c:pt>
                <c:pt idx="852">
                  <c:v>-2.1484294601079492</c:v>
                </c:pt>
                <c:pt idx="853">
                  <c:v>-2.1493953201078995</c:v>
                </c:pt>
                <c:pt idx="854">
                  <c:v>-2.1538225825568569</c:v>
                </c:pt>
                <c:pt idx="855">
                  <c:v>-2.1552447101078371</c:v>
                </c:pt>
                <c:pt idx="856">
                  <c:v>-2.1578635401078401</c:v>
                </c:pt>
                <c:pt idx="857">
                  <c:v>-2.1579794601078675</c:v>
                </c:pt>
                <c:pt idx="858">
                  <c:v>-2.1579794601077822</c:v>
                </c:pt>
                <c:pt idx="859">
                  <c:v>-2.1597388351078166</c:v>
                </c:pt>
                <c:pt idx="860">
                  <c:v>-2.1639814601079639</c:v>
                </c:pt>
                <c:pt idx="861">
                  <c:v>-2.1658494601079208</c:v>
                </c:pt>
                <c:pt idx="862">
                  <c:v>-2.1658494601079208</c:v>
                </c:pt>
                <c:pt idx="863">
                  <c:v>-2.1670348601077922</c:v>
                </c:pt>
                <c:pt idx="864">
                  <c:v>-2.1680994601076984</c:v>
                </c:pt>
                <c:pt idx="865">
                  <c:v>-2.1680994601077126</c:v>
                </c:pt>
                <c:pt idx="866">
                  <c:v>-2.1668334601076973</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-2.1828772601077029</c:v>
                </c:pt>
                <c:pt idx="882">
                  <c:v>-2.183459460107855</c:v>
                </c:pt>
                <c:pt idx="883">
                  <c:v>-2.1851744601076892</c:v>
                </c:pt>
                <c:pt idx="884">
                  <c:v>-2.1851744601076044</c:v>
                </c:pt>
                <c:pt idx="885">
                  <c:v>-2.185273060107634</c:v>
                </c:pt>
                <c:pt idx="886">
                  <c:v>-2.1857544601079169</c:v>
                </c:pt>
                <c:pt idx="887">
                  <c:v>-2.185221160108</c:v>
                </c:pt>
                <c:pt idx="888">
                  <c:v>-2.1849994601080032</c:v>
                </c:pt>
                <c:pt idx="889">
                  <c:v>-2.1849994601080032</c:v>
                </c:pt>
                <c:pt idx="890">
                  <c:v>-2.1849994601079472</c:v>
                </c:pt>
                <c:pt idx="891">
                  <c:v>-2.185739005562469</c:v>
                </c:pt>
                <c:pt idx="892">
                  <c:v>-2.1860294601078465</c:v>
                </c:pt>
                <c:pt idx="893">
                  <c:v>-2.1860294601076768</c:v>
                </c:pt>
                <c:pt idx="894">
                  <c:v>-2.1860294601076768</c:v>
                </c:pt>
                <c:pt idx="895">
                  <c:v>-2.1858033001076942</c:v>
                </c:pt>
                <c:pt idx="896">
                  <c:v>-2.1856554601077107</c:v>
                </c:pt>
                <c:pt idx="897">
                  <c:v>-2.1856736456746972</c:v>
                </c:pt>
                <c:pt idx="898">
                  <c:v>-2.1857394601077269</c:v>
                </c:pt>
                <c:pt idx="899">
                  <c:v>-2.1857394601077269</c:v>
                </c:pt>
                <c:pt idx="900">
                  <c:v>-2.1852123172507172</c:v>
                </c:pt>
                <c:pt idx="901">
                  <c:v>-2.1845094601078339</c:v>
                </c:pt>
                <c:pt idx="902">
                  <c:v>-2.1845094601078339</c:v>
                </c:pt>
                <c:pt idx="903">
                  <c:v>-2.1843214601078254</c:v>
                </c:pt>
                <c:pt idx="904">
                  <c:v>-2.1832777487676673</c:v>
                </c:pt>
                <c:pt idx="905">
                  <c:v>-2.1817340501077509</c:v>
                </c:pt>
                <c:pt idx="906">
                  <c:v>-2.1802694601077803</c:v>
                </c:pt>
                <c:pt idx="907">
                  <c:v>-2.1802694601077803</c:v>
                </c:pt>
                <c:pt idx="908">
                  <c:v>-2.1803761267744912</c:v>
                </c:pt>
                <c:pt idx="909">
                  <c:v>-2.1872050415033346</c:v>
                </c:pt>
                <c:pt idx="910">
                  <c:v>-2.1914750601079476</c:v>
                </c:pt>
                <c:pt idx="911">
                  <c:v>-2.1947199601078609</c:v>
                </c:pt>
                <c:pt idx="912">
                  <c:v>-2.1950244601077742</c:v>
                </c:pt>
                <c:pt idx="913">
                  <c:v>-2.1950244601077742</c:v>
                </c:pt>
                <c:pt idx="914">
                  <c:v>-2.1952860701078833</c:v>
                </c:pt>
                <c:pt idx="915">
                  <c:v>-2.196483944643858</c:v>
                </c:pt>
                <c:pt idx="916">
                  <c:v>-2.1965044601078034</c:v>
                </c:pt>
                <c:pt idx="917">
                  <c:v>-2.1969160415032007</c:v>
                </c:pt>
                <c:pt idx="918">
                  <c:v>-2.201729460107857</c:v>
                </c:pt>
                <c:pt idx="919">
                  <c:v>-2.2021433601079545</c:v>
                </c:pt>
                <c:pt idx="920">
                  <c:v>-2.2027094601080535</c:v>
                </c:pt>
                <c:pt idx="921">
                  <c:v>-2.2032172601078073</c:v>
                </c:pt>
                <c:pt idx="922">
                  <c:v>-2.2036194601078742</c:v>
                </c:pt>
                <c:pt idx="923">
                  <c:v>-2.2052148601078025</c:v>
                </c:pt>
                <c:pt idx="924">
                  <c:v>-2.2082992601079945</c:v>
                </c:pt>
                <c:pt idx="925">
                  <c:v>-2.2085494601080029</c:v>
                </c:pt>
                <c:pt idx="926">
                  <c:v>-2.2085494601079469</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-2.2107994601078369</c:v>
                </c:pt>
                <c:pt idx="936">
                  <c:v>-2.2084994601078449</c:v>
                </c:pt>
                <c:pt idx="937">
                  <c:v>-2.2075479601078456</c:v>
                </c:pt>
                <c:pt idx="938">
                  <c:v>-2.2070847101079227</c:v>
                </c:pt>
                <c:pt idx="939">
                  <c:v>-2.2073179601078303</c:v>
                </c:pt>
                <c:pt idx="940">
                  <c:v>-2.2071028601079541</c:v>
                </c:pt>
                <c:pt idx="941">
                  <c:v>-2.2076694601077804</c:v>
                </c:pt>
                <c:pt idx="942">
                  <c:v>-2.2076694601078088</c:v>
                </c:pt>
                <c:pt idx="943">
                  <c:v>-2.2077723172507158</c:v>
                </c:pt>
                <c:pt idx="944">
                  <c:v>-2.2096394601078231</c:v>
                </c:pt>
                <c:pt idx="945">
                  <c:v>-2.2096394601078231</c:v>
                </c:pt>
                <c:pt idx="946">
                  <c:v>-2.2096394601078231</c:v>
                </c:pt>
                <c:pt idx="947">
                  <c:v>-2.2096394601078231</c:v>
                </c:pt>
                <c:pt idx="948">
                  <c:v>-2.2096394601078231</c:v>
                </c:pt>
                <c:pt idx="949">
                  <c:v>-2.2106428001078191</c:v>
                </c:pt>
                <c:pt idx="950">
                  <c:v>-2.2107634101078868</c:v>
                </c:pt>
                <c:pt idx="951">
                  <c:v>-2.2106889001077121</c:v>
                </c:pt>
                <c:pt idx="952">
                  <c:v>-2.2092624012843629</c:v>
                </c:pt>
                <c:pt idx="953">
                  <c:v>-2.2055994601079201</c:v>
                </c:pt>
                <c:pt idx="954">
                  <c:v>-2.2055994601079485</c:v>
                </c:pt>
                <c:pt idx="955">
                  <c:v>-2.2058085601079256</c:v>
                </c:pt>
                <c:pt idx="956">
                  <c:v>-2.2073943601077435</c:v>
                </c:pt>
                <c:pt idx="957">
                  <c:v>-2.2077994601077946</c:v>
                </c:pt>
                <c:pt idx="958">
                  <c:v>-2.2077994601078226</c:v>
                </c:pt>
                <c:pt idx="959">
                  <c:v>-2.2077994601077946</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-2.2089727579801646</c:v>
                </c:pt>
                <c:pt idx="968">
                  <c:v>-2.2098394601079585</c:v>
                </c:pt>
                <c:pt idx="969">
                  <c:v>-2.2098394601080145</c:v>
                </c:pt>
                <c:pt idx="970">
                  <c:v>-2.2098571405202847</c:v>
                </c:pt>
                <c:pt idx="971">
                  <c:v>-2.2101973601079425</c:v>
                </c:pt>
                <c:pt idx="972">
                  <c:v>-2.2102094601079472</c:v>
                </c:pt>
                <c:pt idx="973">
                  <c:v>-2.2105479601078457</c:v>
                </c:pt>
                <c:pt idx="974">
                  <c:v>-2.2105927101078606</c:v>
                </c:pt>
                <c:pt idx="975">
                  <c:v>-2.2104744601077613</c:v>
                </c:pt>
                <c:pt idx="976">
                  <c:v>-2.210976126774483</c:v>
                </c:pt>
                <c:pt idx="977">
                  <c:v>-2.2117581267745541</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-2.2132694601078802</c:v>
                </c:pt>
                <c:pt idx="990">
                  <c:v>-2.2132694601078526</c:v>
                </c:pt>
                <c:pt idx="991">
                  <c:v>-2.2158706501079592</c:v>
                </c:pt>
                <c:pt idx="992">
                  <c:v>-2.2192344601079705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-2.2208619172505744</c:v>
                </c:pt>
                <c:pt idx="1001">
                  <c:v>-2.2229194601079039</c:v>
                </c:pt>
                <c:pt idx="1002">
                  <c:v>-2.222758260107895</c:v>
                </c:pt>
                <c:pt idx="1003">
                  <c:v>-2.2214038601080404</c:v>
                </c:pt>
                <c:pt idx="1004">
                  <c:v>-2.2213594601080331</c:v>
                </c:pt>
                <c:pt idx="1005">
                  <c:v>-2.2213594601080331</c:v>
                </c:pt>
                <c:pt idx="1006">
                  <c:v>-2.2214980601079626</c:v>
                </c:pt>
                <c:pt idx="1007">
                  <c:v>-2.2215794601079617</c:v>
                </c:pt>
                <c:pt idx="1008">
                  <c:v>-2.2215794601079475</c:v>
                </c:pt>
                <c:pt idx="1009">
                  <c:v>-2.2215794601078045</c:v>
                </c:pt>
                <c:pt idx="1010">
                  <c:v>-2.2206532601077962</c:v>
                </c:pt>
                <c:pt idx="1011">
                  <c:v>-2.2195834601079141</c:v>
                </c:pt>
                <c:pt idx="1012">
                  <c:v>-2.2195834601079141</c:v>
                </c:pt>
                <c:pt idx="1013">
                  <c:v>-2.2195834601079412</c:v>
                </c:pt>
                <c:pt idx="1014">
                  <c:v>-2.2195834601079141</c:v>
                </c:pt>
                <c:pt idx="1015">
                  <c:v>-2.2195834601079141</c:v>
                </c:pt>
                <c:pt idx="1016">
                  <c:v>-2.2195577001078846</c:v>
                </c:pt>
                <c:pt idx="1017">
                  <c:v>-2.2181594601078407</c:v>
                </c:pt>
                <c:pt idx="1018">
                  <c:v>-2.21815946010787</c:v>
                </c:pt>
                <c:pt idx="1019">
                  <c:v>-2.21815946010787</c:v>
                </c:pt>
                <c:pt idx="1020">
                  <c:v>-2.2181594601078984</c:v>
                </c:pt>
                <c:pt idx="1021">
                  <c:v>-2.2184770401079001</c:v>
                </c:pt>
                <c:pt idx="1022">
                  <c:v>-2.2206364601079986</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-2.2203770601079658</c:v>
                </c:pt>
                <c:pt idx="1031">
                  <c:v>-2.2203594601079724</c:v>
                </c:pt>
                <c:pt idx="1032">
                  <c:v>-2.2203594601078294</c:v>
                </c:pt>
                <c:pt idx="1033">
                  <c:v>-2.2083894601078535</c:v>
                </c:pt>
                <c:pt idx="1034">
                  <c:v>-2.2083894601078109</c:v>
                </c:pt>
                <c:pt idx="1035">
                  <c:v>-2.2083894601078109</c:v>
                </c:pt>
                <c:pt idx="1036">
                  <c:v>-2.2083894601078109</c:v>
                </c:pt>
                <c:pt idx="1037">
                  <c:v>-2.2078582001079079</c:v>
                </c:pt>
                <c:pt idx="1038">
                  <c:v>-2.2069644601080247</c:v>
                </c:pt>
                <c:pt idx="1039">
                  <c:v>-2.208770745822195</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-2.2141415601079348</c:v>
                </c:pt>
                <c:pt idx="1051">
                  <c:v>-2.21783139760774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-2.2161654601078871</c:v>
                </c:pt>
                <c:pt idx="1066">
                  <c:v>-2.2168873172507082</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c:v>
                </c:pt>
                <c:pt idx="1093">
                  <c:v>-2.218699460107957</c:v>
                </c:pt>
                <c:pt idx="1094">
                  <c:v>-2.218699460107957</c:v>
                </c:pt>
                <c:pt idx="1095">
                  <c:v>-2.2188418601079292</c:v>
                </c:pt>
                <c:pt idx="1096">
                  <c:v>-2.2198594601078971</c:v>
                </c:pt>
                <c:pt idx="1097">
                  <c:v>-2.2198594601079122</c:v>
                </c:pt>
                <c:pt idx="1098">
                  <c:v>-2.2198594601079122</c:v>
                </c:pt>
                <c:pt idx="1099">
                  <c:v>-2.2198594601078971</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-2.2237759601078873</c:v>
                </c:pt>
                <c:pt idx="1111">
                  <c:v>-2.2234444601080838</c:v>
                </c:pt>
                <c:pt idx="1112">
                  <c:v>-2.2234444601080838</c:v>
                </c:pt>
                <c:pt idx="1113">
                  <c:v>-2.2234444601081131</c:v>
                </c:pt>
                <c:pt idx="1114">
                  <c:v>-2.2234444601081131</c:v>
                </c:pt>
                <c:pt idx="1115">
                  <c:v>-2.2234444601078573</c:v>
                </c:pt>
                <c:pt idx="1116">
                  <c:v>-2.2234444601080132</c:v>
                </c:pt>
                <c:pt idx="1117">
                  <c:v>-2.2234444601081131</c:v>
                </c:pt>
                <c:pt idx="1118">
                  <c:v>-2.223444460108098</c:v>
                </c:pt>
                <c:pt idx="1119">
                  <c:v>-2.2234444601081131</c:v>
                </c:pt>
                <c:pt idx="1120">
                  <c:v>-2.2234444601081131</c:v>
                </c:pt>
                <c:pt idx="1121">
                  <c:v>-2.2251259601079463</c:v>
                </c:pt>
                <c:pt idx="1122">
                  <c:v>-2.2253526892745437</c:v>
                </c:pt>
                <c:pt idx="1123">
                  <c:v>-2.2248794601077582</c:v>
                </c:pt>
                <c:pt idx="1124">
                  <c:v>-2.2267894601076819</c:v>
                </c:pt>
                <c:pt idx="1125">
                  <c:v>-2.2267894601076819</c:v>
                </c:pt>
                <c:pt idx="1126">
                  <c:v>-2.2267894601076819</c:v>
                </c:pt>
                <c:pt idx="1127">
                  <c:v>-2.2267894601077245</c:v>
                </c:pt>
                <c:pt idx="1128">
                  <c:v>-2.2258875409159495</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-2.2281094601079032</c:v>
                </c:pt>
                <c:pt idx="1148">
                  <c:v>-2.2281094601079032</c:v>
                </c:pt>
                <c:pt idx="1149">
                  <c:v>-2.2281094601079032</c:v>
                </c:pt>
                <c:pt idx="1150">
                  <c:v>-2.2281094601078175</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-2.2251994601077039</c:v>
                </c:pt>
                <c:pt idx="1161">
                  <c:v>-2.2252845601076681</c:v>
                </c:pt>
                <c:pt idx="1162">
                  <c:v>-2.2262828001077821</c:v>
                </c:pt>
                <c:pt idx="1163">
                  <c:v>-2.2263194601077885</c:v>
                </c:pt>
                <c:pt idx="1164">
                  <c:v>-2.2263194601077885</c:v>
                </c:pt>
                <c:pt idx="1165">
                  <c:v>-2.2269394601078005</c:v>
                </c:pt>
                <c:pt idx="1166">
                  <c:v>-2.2267144601078002</c:v>
                </c:pt>
                <c:pt idx="1167">
                  <c:v>-2.2264594601077188</c:v>
                </c:pt>
                <c:pt idx="1168">
                  <c:v>-2.224539745822002</c:v>
                </c:pt>
                <c:pt idx="1169">
                  <c:v>-2.2244087401077488</c:v>
                </c:pt>
                <c:pt idx="1170">
                  <c:v>-2.2241394601078937</c:v>
                </c:pt>
                <c:pt idx="1171">
                  <c:v>-2.2241394601079221</c:v>
                </c:pt>
                <c:pt idx="1172">
                  <c:v>-2.2241394601078937</c:v>
                </c:pt>
                <c:pt idx="1173">
                  <c:v>-2.2241824601078983</c:v>
                </c:pt>
                <c:pt idx="1174">
                  <c:v>-2.2245694601078299</c:v>
                </c:pt>
                <c:pt idx="1175">
                  <c:v>-2.2245694601078156</c:v>
                </c:pt>
                <c:pt idx="1176">
                  <c:v>-2.2245694601077739</c:v>
                </c:pt>
                <c:pt idx="1177">
                  <c:v>-2.2245694601078592</c:v>
                </c:pt>
                <c:pt idx="1178">
                  <c:v>-2.2269687401078642</c:v>
                </c:pt>
                <c:pt idx="1179">
                  <c:v>-2.2291274401079324</c:v>
                </c:pt>
                <c:pt idx="1180">
                  <c:v>-2.2320723601079351</c:v>
                </c:pt>
                <c:pt idx="1181">
                  <c:v>-2.2343386601077109</c:v>
                </c:pt>
                <c:pt idx="1182">
                  <c:v>-2.237189760108067</c:v>
                </c:pt>
                <c:pt idx="1183">
                  <c:v>-2.2379194601079755</c:v>
                </c:pt>
                <c:pt idx="1184">
                  <c:v>-2.237921460107871</c:v>
                </c:pt>
                <c:pt idx="1185">
                  <c:v>-2.2407909985693815</c:v>
                </c:pt>
                <c:pt idx="1186">
                  <c:v>-2.241629460107931</c:v>
                </c:pt>
                <c:pt idx="1187">
                  <c:v>-2.241629460107931</c:v>
                </c:pt>
                <c:pt idx="1188">
                  <c:v>-2.2418602201079958</c:v>
                </c:pt>
                <c:pt idx="1189">
                  <c:v>-2.2420134601079562</c:v>
                </c:pt>
                <c:pt idx="1190">
                  <c:v>-2.2420134601079695</c:v>
                </c:pt>
                <c:pt idx="1191">
                  <c:v>-2.2421057801079787</c:v>
                </c:pt>
                <c:pt idx="1192">
                  <c:v>-2.2425851122817742</c:v>
                </c:pt>
                <c:pt idx="1193">
                  <c:v>-2.2423294601078254</c:v>
                </c:pt>
                <c:pt idx="1194">
                  <c:v>-2.2425249601078869</c:v>
                </c:pt>
                <c:pt idx="1195">
                  <c:v>-2.240903904552269</c:v>
                </c:pt>
                <c:pt idx="1196">
                  <c:v>-2.2405594601078889</c:v>
                </c:pt>
                <c:pt idx="1197">
                  <c:v>-2.2394284401079005</c:v>
                </c:pt>
                <c:pt idx="1198">
                  <c:v>-2.2391834601079106</c:v>
                </c:pt>
                <c:pt idx="1199">
                  <c:v>-2.2391834601079106</c:v>
                </c:pt>
                <c:pt idx="1200">
                  <c:v>-2.2391834601079106</c:v>
                </c:pt>
                <c:pt idx="1201">
                  <c:v>-2.2391834601078102</c:v>
                </c:pt>
                <c:pt idx="1202">
                  <c:v>-2.2391834601078102</c:v>
                </c:pt>
                <c:pt idx="1203">
                  <c:v>-2.2391834601079106</c:v>
                </c:pt>
                <c:pt idx="1204">
                  <c:v>-2.2391834601079106</c:v>
                </c:pt>
                <c:pt idx="1205">
                  <c:v>-2.2391834601079106</c:v>
                </c:pt>
                <c:pt idx="1206">
                  <c:v>-2.2391834601079106</c:v>
                </c:pt>
                <c:pt idx="1207">
                  <c:v>-2.2391834601079106</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-2.2428524601077688</c:v>
                </c:pt>
                <c:pt idx="1218">
                  <c:v>-2.242339460107929</c:v>
                </c:pt>
                <c:pt idx="1219">
                  <c:v>-2.2423494601078877</c:v>
                </c:pt>
                <c:pt idx="1220">
                  <c:v>-2.2423494601079748</c:v>
                </c:pt>
                <c:pt idx="1221">
                  <c:v>-2.2423494601079312</c:v>
                </c:pt>
                <c:pt idx="1222">
                  <c:v>-2.2425033601079614</c:v>
                </c:pt>
                <c:pt idx="1223">
                  <c:v>-2.244020960107961</c:v>
                </c:pt>
                <c:pt idx="1224">
                  <c:v>-2.2438506601079107</c:v>
                </c:pt>
                <c:pt idx="1225">
                  <c:v>-2.2433394601077783</c:v>
                </c:pt>
                <c:pt idx="1226">
                  <c:v>-2.2433394601077921</c:v>
                </c:pt>
                <c:pt idx="1227">
                  <c:v>-2.24333946010782</c:v>
                </c:pt>
                <c:pt idx="1228">
                  <c:v>-2.2433394601077783</c:v>
                </c:pt>
                <c:pt idx="1229">
                  <c:v>-2.2433394601077783</c:v>
                </c:pt>
                <c:pt idx="1230">
                  <c:v>-2.2427815601079022</c:v>
                </c:pt>
                <c:pt idx="1231">
                  <c:v>-2.2417527068611074</c:v>
                </c:pt>
                <c:pt idx="1232">
                  <c:v>-2.2417319601077437</c:v>
                </c:pt>
                <c:pt idx="1233">
                  <c:v>-2.2417594601077155</c:v>
                </c:pt>
                <c:pt idx="1234">
                  <c:v>-2.2417594601077155</c:v>
                </c:pt>
                <c:pt idx="1235">
                  <c:v>-2.2417594601078719</c:v>
                </c:pt>
                <c:pt idx="1236">
                  <c:v>-2.2417594601077582</c:v>
                </c:pt>
                <c:pt idx="1237">
                  <c:v>-2.2411816601079568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-2.2390842601079028</c:v>
                </c:pt>
                <c:pt idx="1248">
                  <c:v>-2.2369809701078083</c:v>
                </c:pt>
                <c:pt idx="1249">
                  <c:v>-2.236739460107914</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-2.2389065601078935</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-2.2424944601079213</c:v>
                </c:pt>
                <c:pt idx="1268">
                  <c:v>-2.2428354101079293</c:v>
                </c:pt>
                <c:pt idx="1269">
                  <c:v>-2.2428743319026134</c:v>
                </c:pt>
                <c:pt idx="1270">
                  <c:v>-2.2444994601078472</c:v>
                </c:pt>
                <c:pt idx="1271">
                  <c:v>-2.2444994601077335</c:v>
                </c:pt>
                <c:pt idx="1272">
                  <c:v>-2.2444994601077335</c:v>
                </c:pt>
                <c:pt idx="1273">
                  <c:v>-2.2458605443182904</c:v>
                </c:pt>
                <c:pt idx="1274">
                  <c:v>-2.2476419801077441</c:v>
                </c:pt>
                <c:pt idx="1275">
                  <c:v>-2.2487354601080378</c:v>
                </c:pt>
                <c:pt idx="1276">
                  <c:v>-2.2494515401077999</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-2.2533394601079251</c:v>
                </c:pt>
                <c:pt idx="1289">
                  <c:v>-2.2533394601079251</c:v>
                </c:pt>
                <c:pt idx="1290">
                  <c:v>-2.2533394601079251</c:v>
                </c:pt>
                <c:pt idx="1291">
                  <c:v>-2.2533394601079251</c:v>
                </c:pt>
                <c:pt idx="1292">
                  <c:v>-2.2533394601079251</c:v>
                </c:pt>
                <c:pt idx="1293">
                  <c:v>-2.2533394601079251</c:v>
                </c:pt>
                <c:pt idx="1294">
                  <c:v>-2.2533394601079251</c:v>
                </c:pt>
                <c:pt idx="1295">
                  <c:v>-2.2533394601079251</c:v>
                </c:pt>
                <c:pt idx="1296">
                  <c:v>-2.2547594601077918</c:v>
                </c:pt>
                <c:pt idx="1297">
                  <c:v>-2.2555937601077298</c:v>
                </c:pt>
                <c:pt idx="1298">
                  <c:v>-2.2578994601080069</c:v>
                </c:pt>
                <c:pt idx="1299">
                  <c:v>-2.2578994601080069</c:v>
                </c:pt>
                <c:pt idx="1300">
                  <c:v>-2.2578994601080207</c:v>
                </c:pt>
                <c:pt idx="1301">
                  <c:v>-2.2578994601080069</c:v>
                </c:pt>
                <c:pt idx="1302">
                  <c:v>-2.257343275897342</c:v>
                </c:pt>
                <c:pt idx="1303">
                  <c:v>-2.253249460107809</c:v>
                </c:pt>
                <c:pt idx="1304">
                  <c:v>-2.2542794601078668</c:v>
                </c:pt>
                <c:pt idx="1305">
                  <c:v>-2.2542794601078668</c:v>
                </c:pt>
                <c:pt idx="1306">
                  <c:v>-2.2542794601078668</c:v>
                </c:pt>
                <c:pt idx="1307">
                  <c:v>-2.2538037601077159</c:v>
                </c:pt>
                <c:pt idx="1308">
                  <c:v>-2.2535694601076841</c:v>
                </c:pt>
                <c:pt idx="1309">
                  <c:v>-2.2535694601076841</c:v>
                </c:pt>
                <c:pt idx="1310">
                  <c:v>-2.2535694601076841</c:v>
                </c:pt>
                <c:pt idx="1311">
                  <c:v>-2.2535694601078404</c:v>
                </c:pt>
                <c:pt idx="1312">
                  <c:v>-2.2537654601078714</c:v>
                </c:pt>
                <c:pt idx="1313">
                  <c:v>-2.2542494601077996</c:v>
                </c:pt>
                <c:pt idx="1314">
                  <c:v>-2.2542494601078706</c:v>
                </c:pt>
                <c:pt idx="1315">
                  <c:v>-2.2542494601078706</c:v>
                </c:pt>
                <c:pt idx="1316">
                  <c:v>-2.2561508101079255</c:v>
                </c:pt>
                <c:pt idx="1317">
                  <c:v>-2.258025010107958</c:v>
                </c:pt>
                <c:pt idx="1318">
                  <c:v>-2.2601232701077993</c:v>
                </c:pt>
                <c:pt idx="1319">
                  <c:v>-2.263079288064874</c:v>
                </c:pt>
                <c:pt idx="1320">
                  <c:v>-2.2633494601079196</c:v>
                </c:pt>
                <c:pt idx="1321">
                  <c:v>-2.2633494601079338</c:v>
                </c:pt>
                <c:pt idx="1322">
                  <c:v>-2.2633494601079338</c:v>
                </c:pt>
                <c:pt idx="1323">
                  <c:v>-2.2633064601079851</c:v>
                </c:pt>
                <c:pt idx="1324">
                  <c:v>-2.2611265401077829</c:v>
                </c:pt>
                <c:pt idx="1325">
                  <c:v>-2.26009546010782</c:v>
                </c:pt>
                <c:pt idx="1326">
                  <c:v>-2.2600954601078631</c:v>
                </c:pt>
                <c:pt idx="1327">
                  <c:v>-2.2600954601077783</c:v>
                </c:pt>
                <c:pt idx="1328">
                  <c:v>-2.2600954601077632</c:v>
                </c:pt>
                <c:pt idx="1329">
                  <c:v>-2.2600954601078631</c:v>
                </c:pt>
                <c:pt idx="1330">
                  <c:v>-2.2600954601078631</c:v>
                </c:pt>
                <c:pt idx="1331">
                  <c:v>-2.2595169184410517</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-2.2565379601077931</c:v>
                </c:pt>
                <c:pt idx="1341">
                  <c:v>-2.2573294601078837</c:v>
                </c:pt>
                <c:pt idx="1342">
                  <c:v>-2.2573294601078837</c:v>
                </c:pt>
                <c:pt idx="1343">
                  <c:v>-2.2575679601078358</c:v>
                </c:pt>
                <c:pt idx="1344">
                  <c:v>-2.2577534601078355</c:v>
                </c:pt>
                <c:pt idx="1345">
                  <c:v>-2.2577534601078932</c:v>
                </c:pt>
                <c:pt idx="1346">
                  <c:v>-2.2577534601078497</c:v>
                </c:pt>
                <c:pt idx="1347">
                  <c:v>-2.2577534601078355</c:v>
                </c:pt>
                <c:pt idx="1348">
                  <c:v>-2.2582264801078225</c:v>
                </c:pt>
                <c:pt idx="1349">
                  <c:v>-2.2583682601077593</c:v>
                </c:pt>
                <c:pt idx="1350">
                  <c:v>-2.2573994601079059</c:v>
                </c:pt>
                <c:pt idx="1351">
                  <c:v>-2.2573994601079206</c:v>
                </c:pt>
                <c:pt idx="1352">
                  <c:v>-2.2573994601079059</c:v>
                </c:pt>
                <c:pt idx="1353">
                  <c:v>-2.2563608922066152</c:v>
                </c:pt>
                <c:pt idx="1354">
                  <c:v>-2.2575764464091188</c:v>
                </c:pt>
                <c:pt idx="1355">
                  <c:v>-2.2545873601077213</c:v>
                </c:pt>
                <c:pt idx="1356">
                  <c:v>-2.2520685696969447</c:v>
                </c:pt>
                <c:pt idx="1357">
                  <c:v>-2.2518594601079371</c:v>
                </c:pt>
                <c:pt idx="1358">
                  <c:v>-2.251951760107973</c:v>
                </c:pt>
                <c:pt idx="1359">
                  <c:v>-2.2522144601079219</c:v>
                </c:pt>
                <c:pt idx="1360">
                  <c:v>-2.2522144601078642</c:v>
                </c:pt>
                <c:pt idx="1361">
                  <c:v>-2.2526694601078527</c:v>
                </c:pt>
                <c:pt idx="1362">
                  <c:v>-2.252669460107767</c:v>
                </c:pt>
                <c:pt idx="1363">
                  <c:v>-2.2524563022129058</c:v>
                </c:pt>
                <c:pt idx="1364">
                  <c:v>-2.2503553401078173</c:v>
                </c:pt>
                <c:pt idx="1365">
                  <c:v>-2.2480194601077841</c:v>
                </c:pt>
                <c:pt idx="1366">
                  <c:v>-2.2478396601078154</c:v>
                </c:pt>
                <c:pt idx="1367">
                  <c:v>-2.2458242601078249</c:v>
                </c:pt>
                <c:pt idx="1368">
                  <c:v>-2.2442416706342101</c:v>
                </c:pt>
                <c:pt idx="1369">
                  <c:v>-2.2448243381566195</c:v>
                </c:pt>
                <c:pt idx="1370">
                  <c:v>-2.2469077934412391</c:v>
                </c:pt>
                <c:pt idx="1371">
                  <c:v>-2.2473794601077386</c:v>
                </c:pt>
                <c:pt idx="1372">
                  <c:v>-2.2474322601077015</c:v>
                </c:pt>
                <c:pt idx="1373">
                  <c:v>-2.24922276010797</c:v>
                </c:pt>
                <c:pt idx="1374">
                  <c:v>-2.2521479864237639</c:v>
                </c:pt>
                <c:pt idx="1375">
                  <c:v>-2.2521340601079078</c:v>
                </c:pt>
                <c:pt idx="1376">
                  <c:v>-2.2507330601078488</c:v>
                </c:pt>
                <c:pt idx="1377">
                  <c:v>-2.2497499701079571</c:v>
                </c:pt>
                <c:pt idx="1378">
                  <c:v>-2.2444049601078291</c:v>
                </c:pt>
                <c:pt idx="1379">
                  <c:v>-2.2404494601078677</c:v>
                </c:pt>
                <c:pt idx="1380">
                  <c:v>-2.2404494601079543</c:v>
                </c:pt>
                <c:pt idx="1381">
                  <c:v>-2.2406423022132449</c:v>
                </c:pt>
                <c:pt idx="1382">
                  <c:v>-2.2415944601079918</c:v>
                </c:pt>
                <c:pt idx="1383">
                  <c:v>-2.2425575601078691</c:v>
                </c:pt>
                <c:pt idx="1384">
                  <c:v>-2.2431734601079416</c:v>
                </c:pt>
                <c:pt idx="1385">
                  <c:v>-2.2431734601079416</c:v>
                </c:pt>
                <c:pt idx="1386">
                  <c:v>-2.2436408559411531</c:v>
                </c:pt>
                <c:pt idx="1387">
                  <c:v>-2.2438144601079286</c:v>
                </c:pt>
                <c:pt idx="1388">
                  <c:v>-2.2477994601078581</c:v>
                </c:pt>
                <c:pt idx="1389">
                  <c:v>-2.2477994601078581</c:v>
                </c:pt>
                <c:pt idx="1390">
                  <c:v>-2.2472859601078881</c:v>
                </c:pt>
                <c:pt idx="1391">
                  <c:v>-2.2471494601079072</c:v>
                </c:pt>
                <c:pt idx="1392">
                  <c:v>-2.2471494601079072</c:v>
                </c:pt>
                <c:pt idx="1393">
                  <c:v>-2.2471494601079072</c:v>
                </c:pt>
                <c:pt idx="1394">
                  <c:v>-2.2461279601077004</c:v>
                </c:pt>
                <c:pt idx="1395">
                  <c:v>-2.2448594601077607</c:v>
                </c:pt>
                <c:pt idx="1396">
                  <c:v>-2.2448594601077474</c:v>
                </c:pt>
                <c:pt idx="1397">
                  <c:v>-2.2456208601076506</c:v>
                </c:pt>
                <c:pt idx="1398">
                  <c:v>-2.2457994601076776</c:v>
                </c:pt>
                <c:pt idx="1399">
                  <c:v>-2.2436053601078498</c:v>
                </c:pt>
                <c:pt idx="1400">
                  <c:v>-2.2409166201077833</c:v>
                </c:pt>
                <c:pt idx="1401">
                  <c:v>-2.2361231601077236</c:v>
                </c:pt>
                <c:pt idx="1402">
                  <c:v>-2.2340081601079476</c:v>
                </c:pt>
                <c:pt idx="1403">
                  <c:v>-2.2333894601079303</c:v>
                </c:pt>
                <c:pt idx="1404">
                  <c:v>-2.2333894601077882</c:v>
                </c:pt>
                <c:pt idx="1405">
                  <c:v>-2.2371694601078644</c:v>
                </c:pt>
                <c:pt idx="1406">
                  <c:v>-2.238065460107804</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-2.2388201301078672</c:v>
                </c:pt>
                <c:pt idx="1430">
                  <c:v>-2.2385654601077931</c:v>
                </c:pt>
                <c:pt idx="1431">
                  <c:v>-2.234790085107889</c:v>
                </c:pt>
                <c:pt idx="1432">
                  <c:v>-2.2341479601079905</c:v>
                </c:pt>
                <c:pt idx="1433">
                  <c:v>-2.2340394601079945</c:v>
                </c:pt>
                <c:pt idx="1434">
                  <c:v>-2.2346011443184608</c:v>
                </c:pt>
                <c:pt idx="1435">
                  <c:v>-2.2347070301079421</c:v>
                </c:pt>
                <c:pt idx="1436">
                  <c:v>-2.2384017101078522</c:v>
                </c:pt>
                <c:pt idx="1437">
                  <c:v>-2.2382083601078193</c:v>
                </c:pt>
                <c:pt idx="1438">
                  <c:v>-2.2366194601078879</c:v>
                </c:pt>
                <c:pt idx="1439">
                  <c:v>-2.2339894601079218</c:v>
                </c:pt>
                <c:pt idx="1440">
                  <c:v>-2.2339894601076944</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-2.2338734601079588</c:v>
                </c:pt>
                <c:pt idx="1458">
                  <c:v>-2.2339415001079335</c:v>
                </c:pt>
                <c:pt idx="1459">
                  <c:v>-2.2365945801077638</c:v>
                </c:pt>
                <c:pt idx="1460">
                  <c:v>-2.2373394601077052</c:v>
                </c:pt>
                <c:pt idx="1461">
                  <c:v>-2.237339460107735</c:v>
                </c:pt>
                <c:pt idx="1462">
                  <c:v>-2.237339460107735</c:v>
                </c:pt>
                <c:pt idx="1463">
                  <c:v>-2.2369852601080003</c:v>
                </c:pt>
                <c:pt idx="1464">
                  <c:v>-2.236833460107988</c:v>
                </c:pt>
                <c:pt idx="1465">
                  <c:v>-2.2368334601078876</c:v>
                </c:pt>
                <c:pt idx="1466">
                  <c:v>-2.2333294601078117</c:v>
                </c:pt>
                <c:pt idx="1467">
                  <c:v>-2.2333294601078117</c:v>
                </c:pt>
                <c:pt idx="1468">
                  <c:v>-2.2333294601078117</c:v>
                </c:pt>
                <c:pt idx="1469">
                  <c:v>-2.2333294601078117</c:v>
                </c:pt>
                <c:pt idx="1470">
                  <c:v>-2.2333294601078117</c:v>
                </c:pt>
                <c:pt idx="1471">
                  <c:v>-2.2325881801077392</c:v>
                </c:pt>
                <c:pt idx="1472">
                  <c:v>-2.2322994601077246</c:v>
                </c:pt>
                <c:pt idx="1473">
                  <c:v>-2.23224297292826</c:v>
                </c:pt>
                <c:pt idx="1474">
                  <c:v>-2.2303594243936109</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-3.2708327494402178</c:v>
                </c:pt>
                <c:pt idx="4">
                  <c:v>-3.2746028620800871</c:v>
                </c:pt>
                <c:pt idx="5">
                  <c:v>-3.2724973614046888</c:v>
                </c:pt>
                <c:pt idx="6">
                  <c:v>-3.282161396061356</c:v>
                </c:pt>
                <c:pt idx="7">
                  <c:v>-3.2960632595340087</c:v>
                </c:pt>
                <c:pt idx="8">
                  <c:v>-3.2408151494846322</c:v>
                </c:pt>
                <c:pt idx="9">
                  <c:v>-3.1378628922968792</c:v>
                </c:pt>
                <c:pt idx="10">
                  <c:v>-3.2876377848196094</c:v>
                </c:pt>
                <c:pt idx="11">
                  <c:v>-3.2022946280585538</c:v>
                </c:pt>
                <c:pt idx="12">
                  <c:v>-3.1267770399280002</c:v>
                </c:pt>
                <c:pt idx="13">
                  <c:v>-3.0646890076890259</c:v>
                </c:pt>
                <c:pt idx="14">
                  <c:v>-1.4931707002219521</c:v>
                </c:pt>
                <c:pt idx="15">
                  <c:v>-2.0119923628675744</c:v>
                </c:pt>
                <c:pt idx="16">
                  <c:v>-2.9680511465524697</c:v>
                </c:pt>
                <c:pt idx="17">
                  <c:v>-2.5966497256314787</c:v>
                </c:pt>
                <c:pt idx="18">
                  <c:v>-2.6967006512690546</c:v>
                </c:pt>
                <c:pt idx="19">
                  <c:v>-2.9536079146970735</c:v>
                </c:pt>
                <c:pt idx="20">
                  <c:v>-3.6473091479533384</c:v>
                </c:pt>
                <c:pt idx="21">
                  <c:v>-4.0944992799410045</c:v>
                </c:pt>
                <c:pt idx="22">
                  <c:v>-5.7555215649738773</c:v>
                </c:pt>
                <c:pt idx="23">
                  <c:v>-6.1363006648705767</c:v>
                </c:pt>
                <c:pt idx="24">
                  <c:v>-5.8761375071834419</c:v>
                </c:pt>
                <c:pt idx="25">
                  <c:v>-5.1325625883467865</c:v>
                </c:pt>
                <c:pt idx="26">
                  <c:v>-4.873453727276285</c:v>
                </c:pt>
                <c:pt idx="27">
                  <c:v>-5.2585254682570888</c:v>
                </c:pt>
                <c:pt idx="28">
                  <c:v>-4.2390278442795193</c:v>
                </c:pt>
                <c:pt idx="29">
                  <c:v>-3.9593641680462932</c:v>
                </c:pt>
                <c:pt idx="30">
                  <c:v>-3.6448278635507174</c:v>
                </c:pt>
                <c:pt idx="31">
                  <c:v>-3.3645184889810196</c:v>
                </c:pt>
                <c:pt idx="32">
                  <c:v>-3.0008352007948806</c:v>
                </c:pt>
                <c:pt idx="33">
                  <c:v>-2.5991026173171718</c:v>
                </c:pt>
                <c:pt idx="34">
                  <c:v>-1.9015929037820176</c:v>
                </c:pt>
                <c:pt idx="35">
                  <c:v>-2.7685932872523318</c:v>
                </c:pt>
                <c:pt idx="36">
                  <c:v>-1.4270498017602904</c:v>
                </c:pt>
                <c:pt idx="37">
                  <c:v>-0.96955583848979676</c:v>
                </c:pt>
                <c:pt idx="38">
                  <c:v>-0.46475059676745911</c:v>
                </c:pt>
                <c:pt idx="39">
                  <c:v>0.58580171016410554</c:v>
                </c:pt>
                <c:pt idx="40">
                  <c:v>1.76948768494259</c:v>
                </c:pt>
                <c:pt idx="41">
                  <c:v>2.1193492505422995</c:v>
                </c:pt>
                <c:pt idx="42">
                  <c:v>2.9452625551694069</c:v>
                </c:pt>
                <c:pt idx="43">
                  <c:v>3.7462257858863812</c:v>
                </c:pt>
                <c:pt idx="44">
                  <c:v>7.0368312181323214</c:v>
                </c:pt>
                <c:pt idx="45">
                  <c:v>7.0904187574124906</c:v>
                </c:pt>
                <c:pt idx="46">
                  <c:v>6.9399967424113704</c:v>
                </c:pt>
                <c:pt idx="47">
                  <c:v>6.9970403574115903</c:v>
                </c:pt>
                <c:pt idx="48">
                  <c:v>7.6593477123377074</c:v>
                </c:pt>
                <c:pt idx="49">
                  <c:v>7.7093829461215506</c:v>
                </c:pt>
                <c:pt idx="50">
                  <c:v>6.3223305932086475</c:v>
                </c:pt>
                <c:pt idx="51">
                  <c:v>6.1581235868606399</c:v>
                </c:pt>
                <c:pt idx="52">
                  <c:v>6.1328959037062543</c:v>
                </c:pt>
                <c:pt idx="53">
                  <c:v>6.2370361015453986</c:v>
                </c:pt>
                <c:pt idx="54">
                  <c:v>6.237866348984511</c:v>
                </c:pt>
                <c:pt idx="55">
                  <c:v>6.1134335073392645</c:v>
                </c:pt>
                <c:pt idx="56">
                  <c:v>5.9925986575668144</c:v>
                </c:pt>
                <c:pt idx="57">
                  <c:v>5.7508893429247667</c:v>
                </c:pt>
                <c:pt idx="58">
                  <c:v>5.4902358156007285</c:v>
                </c:pt>
                <c:pt idx="59">
                  <c:v>5.3657287525664952</c:v>
                </c:pt>
                <c:pt idx="60">
                  <c:v>5.0037961177556411</c:v>
                </c:pt>
                <c:pt idx="61">
                  <c:v>4.8564967134610715</c:v>
                </c:pt>
                <c:pt idx="62">
                  <c:v>4.9810191064754425</c:v>
                </c:pt>
                <c:pt idx="63">
                  <c:v>5.136615521009757</c:v>
                </c:pt>
                <c:pt idx="64">
                  <c:v>5.3534863214981794</c:v>
                </c:pt>
                <c:pt idx="65">
                  <c:v>5.8773900622867075</c:v>
                </c:pt>
                <c:pt idx="66">
                  <c:v>6.3019983343053525</c:v>
                </c:pt>
                <c:pt idx="67">
                  <c:v>8.1527763633054953</c:v>
                </c:pt>
                <c:pt idx="68">
                  <c:v>8.9039529791244547</c:v>
                </c:pt>
                <c:pt idx="69">
                  <c:v>9.9314225858649365</c:v>
                </c:pt>
                <c:pt idx="70">
                  <c:v>11.263819157911499</c:v>
                </c:pt>
                <c:pt idx="71">
                  <c:v>12.829891376098349</c:v>
                </c:pt>
                <c:pt idx="72">
                  <c:v>14.561096015374774</c:v>
                </c:pt>
                <c:pt idx="73">
                  <c:v>16.7911284942669</c:v>
                </c:pt>
                <c:pt idx="74">
                  <c:v>18.81207370446673</c:v>
                </c:pt>
                <c:pt idx="75">
                  <c:v>20.881373314786714</c:v>
                </c:pt>
                <c:pt idx="76">
                  <c:v>24.787314435690693</c:v>
                </c:pt>
                <c:pt idx="77">
                  <c:v>26.326742541271223</c:v>
                </c:pt>
                <c:pt idx="78">
                  <c:v>27.32814055703993</c:v>
                </c:pt>
                <c:pt idx="79">
                  <c:v>27.347024664057191</c:v>
                </c:pt>
                <c:pt idx="80">
                  <c:v>26.561096956433119</c:v>
                </c:pt>
                <c:pt idx="81">
                  <c:v>25.434453306507976</c:v>
                </c:pt>
                <c:pt idx="82">
                  <c:v>23.964441172372112</c:v>
                </c:pt>
                <c:pt idx="83">
                  <c:v>22.273068982079387</c:v>
                </c:pt>
                <c:pt idx="84">
                  <c:v>19.918419853562355</c:v>
                </c:pt>
                <c:pt idx="85">
                  <c:v>11.926268277208354</c:v>
                </c:pt>
                <c:pt idx="86">
                  <c:v>10.137875830049254</c:v>
                </c:pt>
                <c:pt idx="87">
                  <c:v>8.6422562542411505</c:v>
                </c:pt>
                <c:pt idx="88">
                  <c:v>7.2197409520296114</c:v>
                </c:pt>
                <c:pt idx="89">
                  <c:v>5.5741330023417266</c:v>
                </c:pt>
                <c:pt idx="90">
                  <c:v>3.9119748971669712</c:v>
                </c:pt>
                <c:pt idx="91">
                  <c:v>1.9936655735870661</c:v>
                </c:pt>
                <c:pt idx="92">
                  <c:v>0.13197950480942217</c:v>
                </c:pt>
                <c:pt idx="93">
                  <c:v>-1.4397808569727459</c:v>
                </c:pt>
                <c:pt idx="94">
                  <c:v>-0.42554235118294081</c:v>
                </c:pt>
                <c:pt idx="95">
                  <c:v>0.84536741602633469</c:v>
                </c:pt>
                <c:pt idx="96">
                  <c:v>1.9693737781309437</c:v>
                </c:pt>
                <c:pt idx="97">
                  <c:v>3.7710576216328917</c:v>
                </c:pt>
                <c:pt idx="98">
                  <c:v>5.9544896929837421</c:v>
                </c:pt>
                <c:pt idx="99">
                  <c:v>9.0874470736506794</c:v>
                </c:pt>
                <c:pt idx="100">
                  <c:v>20.320430824167023</c:v>
                </c:pt>
                <c:pt idx="101">
                  <c:v>22.710131269248713</c:v>
                </c:pt>
                <c:pt idx="102">
                  <c:v>25.413180758229004</c:v>
                </c:pt>
                <c:pt idx="103">
                  <c:v>28.481292019351876</c:v>
                </c:pt>
                <c:pt idx="104">
                  <c:v>31.181027804110833</c:v>
                </c:pt>
                <c:pt idx="105">
                  <c:v>32.352305070660194</c:v>
                </c:pt>
                <c:pt idx="106">
                  <c:v>33.094208718098002</c:v>
                </c:pt>
                <c:pt idx="107">
                  <c:v>34.176180502339491</c:v>
                </c:pt>
                <c:pt idx="108">
                  <c:v>36.187053763807242</c:v>
                </c:pt>
                <c:pt idx="109">
                  <c:v>36.267187364533655</c:v>
                </c:pt>
                <c:pt idx="110">
                  <c:v>35.456766294981961</c:v>
                </c:pt>
                <c:pt idx="111">
                  <c:v>33.892676045910221</c:v>
                </c:pt>
                <c:pt idx="112">
                  <c:v>31.891018986362511</c:v>
                </c:pt>
                <c:pt idx="113">
                  <c:v>29.584819880613985</c:v>
                </c:pt>
                <c:pt idx="114">
                  <c:v>27.377584448223633</c:v>
                </c:pt>
                <c:pt idx="115">
                  <c:v>24.921938374923482</c:v>
                </c:pt>
                <c:pt idx="116">
                  <c:v>18.602120974915671</c:v>
                </c:pt>
                <c:pt idx="117">
                  <c:v>17.202975240840317</c:v>
                </c:pt>
                <c:pt idx="118">
                  <c:v>15.533137574526753</c:v>
                </c:pt>
                <c:pt idx="119">
                  <c:v>13.774369327399793</c:v>
                </c:pt>
                <c:pt idx="120">
                  <c:v>12.145947499701492</c:v>
                </c:pt>
                <c:pt idx="121">
                  <c:v>10.814736952058841</c:v>
                </c:pt>
                <c:pt idx="122">
                  <c:v>9.4596037427391728</c:v>
                </c:pt>
                <c:pt idx="123">
                  <c:v>4.3363444161286697</c:v>
                </c:pt>
                <c:pt idx="124">
                  <c:v>2.7724057972565106</c:v>
                </c:pt>
                <c:pt idx="125">
                  <c:v>1.7194196662507295</c:v>
                </c:pt>
                <c:pt idx="126">
                  <c:v>0.67914019150384808</c:v>
                </c:pt>
                <c:pt idx="127">
                  <c:v>0.43261445513202557</c:v>
                </c:pt>
                <c:pt idx="128">
                  <c:v>0.22536807420308935</c:v>
                </c:pt>
                <c:pt idx="129">
                  <c:v>0.65401033183655954</c:v>
                </c:pt>
                <c:pt idx="130">
                  <c:v>1.829203118164116</c:v>
                </c:pt>
                <c:pt idx="131">
                  <c:v>3.0932657725124395</c:v>
                </c:pt>
                <c:pt idx="132">
                  <c:v>14.451566798280499</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16.898923146875937</c:v>
                </c:pt>
                <c:pt idx="141">
                  <c:v>14.347796796694354</c:v>
                </c:pt>
                <c:pt idx="142">
                  <c:v>11.831474662011431</c:v>
                </c:pt>
                <c:pt idx="143">
                  <c:v>9.7250036444084458</c:v>
                </c:pt>
                <c:pt idx="144">
                  <c:v>8.1761459314416989</c:v>
                </c:pt>
                <c:pt idx="145">
                  <c:v>3.0322592817557839</c:v>
                </c:pt>
                <c:pt idx="146">
                  <c:v>2.9154759484169972</c:v>
                </c:pt>
                <c:pt idx="147">
                  <c:v>2.9117624504562643</c:v>
                </c:pt>
                <c:pt idx="148">
                  <c:v>3.3915355801074298</c:v>
                </c:pt>
                <c:pt idx="149">
                  <c:v>3.4961265704318132</c:v>
                </c:pt>
                <c:pt idx="150">
                  <c:v>2.8394673266033825</c:v>
                </c:pt>
                <c:pt idx="151">
                  <c:v>-1.426629479507866</c:v>
                </c:pt>
                <c:pt idx="152">
                  <c:v>-2.9398481950501298</c:v>
                </c:pt>
                <c:pt idx="153">
                  <c:v>-3.7722171241190798</c:v>
                </c:pt>
                <c:pt idx="154">
                  <c:v>-3.823142692033997</c:v>
                </c:pt>
                <c:pt idx="155">
                  <c:v>-3.3417280260227074</c:v>
                </c:pt>
                <c:pt idx="156">
                  <c:v>-2.5865377444017681</c:v>
                </c:pt>
                <c:pt idx="157">
                  <c:v>-2.0513660887574616</c:v>
                </c:pt>
                <c:pt idx="158">
                  <c:v>-1.5484183928708859</c:v>
                </c:pt>
                <c:pt idx="159">
                  <c:v>-0.59732479623036738</c:v>
                </c:pt>
                <c:pt idx="160">
                  <c:v>8.2453794609446298</c:v>
                </c:pt>
                <c:pt idx="161">
                  <c:v>10.609348003129185</c:v>
                </c:pt>
                <c:pt idx="162">
                  <c:v>13.066054121788454</c:v>
                </c:pt>
                <c:pt idx="163">
                  <c:v>15.61347820587595</c:v>
                </c:pt>
                <c:pt idx="164">
                  <c:v>18.507865578625356</c:v>
                </c:pt>
                <c:pt idx="165">
                  <c:v>19.622103783633939</c:v>
                </c:pt>
                <c:pt idx="166">
                  <c:v>20.931378192174225</c:v>
                </c:pt>
                <c:pt idx="167">
                  <c:v>21.895310343615677</c:v>
                </c:pt>
                <c:pt idx="168">
                  <c:v>19.792202814723915</c:v>
                </c:pt>
                <c:pt idx="169">
                  <c:v>18.407467261977494</c:v>
                </c:pt>
                <c:pt idx="170">
                  <c:v>17.802103042379819</c:v>
                </c:pt>
                <c:pt idx="171">
                  <c:v>17.049821150171226</c:v>
                </c:pt>
                <c:pt idx="172">
                  <c:v>16.242895923218718</c:v>
                </c:pt>
                <c:pt idx="173">
                  <c:v>15.372799339106658</c:v>
                </c:pt>
                <c:pt idx="174">
                  <c:v>14.331280488589346</c:v>
                </c:pt>
                <c:pt idx="175">
                  <c:v>13.232425994539399</c:v>
                </c:pt>
                <c:pt idx="176">
                  <c:v>11.106117375511005</c:v>
                </c:pt>
                <c:pt idx="177">
                  <c:v>10.218991460196289</c:v>
                </c:pt>
                <c:pt idx="178">
                  <c:v>9.386269064094634</c:v>
                </c:pt>
                <c:pt idx="179">
                  <c:v>8.7748721178579956</c:v>
                </c:pt>
                <c:pt idx="180">
                  <c:v>7.7303789476301574</c:v>
                </c:pt>
                <c:pt idx="181">
                  <c:v>6.720941647426427</c:v>
                </c:pt>
                <c:pt idx="182">
                  <c:v>5.7786783470179159</c:v>
                </c:pt>
                <c:pt idx="183">
                  <c:v>4.6470371235680812</c:v>
                </c:pt>
                <c:pt idx="184">
                  <c:v>3.5952292760850932</c:v>
                </c:pt>
                <c:pt idx="185">
                  <c:v>-9.2146210590158227E-3</c:v>
                </c:pt>
                <c:pt idx="186">
                  <c:v>-0.33342229970013215</c:v>
                </c:pt>
                <c:pt idx="187">
                  <c:v>-0.73849865920428248</c:v>
                </c:pt>
                <c:pt idx="188">
                  <c:v>-1.0649735053038967</c:v>
                </c:pt>
                <c:pt idx="189">
                  <c:v>-0.84966461729666798</c:v>
                </c:pt>
                <c:pt idx="190">
                  <c:v>-0.48059155094549055</c:v>
                </c:pt>
                <c:pt idx="191">
                  <c:v>-0.55814205001875905</c:v>
                </c:pt>
                <c:pt idx="192">
                  <c:v>1.3752864285259112</c:v>
                </c:pt>
                <c:pt idx="193">
                  <c:v>2.6980538757715635</c:v>
                </c:pt>
                <c:pt idx="194">
                  <c:v>4.5804611447802319</c:v>
                </c:pt>
                <c:pt idx="195">
                  <c:v>6.7023910054226432</c:v>
                </c:pt>
                <c:pt idx="196">
                  <c:v>7.6058913126895913</c:v>
                </c:pt>
                <c:pt idx="197">
                  <c:v>7.8747175408105061</c:v>
                </c:pt>
                <c:pt idx="198">
                  <c:v>7.8832139925740439</c:v>
                </c:pt>
                <c:pt idx="199">
                  <c:v>8.0591235414819522</c:v>
                </c:pt>
                <c:pt idx="200">
                  <c:v>7.7793808496836068</c:v>
                </c:pt>
                <c:pt idx="201">
                  <c:v>7.5048533867714564</c:v>
                </c:pt>
                <c:pt idx="202">
                  <c:v>7.5153755208608288</c:v>
                </c:pt>
                <c:pt idx="203">
                  <c:v>7.4655130149720321</c:v>
                </c:pt>
                <c:pt idx="204">
                  <c:v>7.3579791238072261</c:v>
                </c:pt>
                <c:pt idx="205">
                  <c:v>7.2388976594857297</c:v>
                </c:pt>
                <c:pt idx="206">
                  <c:v>7.3308320057141172</c:v>
                </c:pt>
                <c:pt idx="207">
                  <c:v>7.3216422138588388</c:v>
                </c:pt>
                <c:pt idx="208">
                  <c:v>6.8815497512097474</c:v>
                </c:pt>
                <c:pt idx="209">
                  <c:v>6.3592444264689618</c:v>
                </c:pt>
                <c:pt idx="210">
                  <c:v>4.7533988024892722</c:v>
                </c:pt>
                <c:pt idx="211">
                  <c:v>4.8013729887455838</c:v>
                </c:pt>
                <c:pt idx="212">
                  <c:v>4.6928484165871955</c:v>
                </c:pt>
                <c:pt idx="213">
                  <c:v>4.351165015935706</c:v>
                </c:pt>
                <c:pt idx="214">
                  <c:v>3.4374329335101077</c:v>
                </c:pt>
                <c:pt idx="215">
                  <c:v>3.234217350774359</c:v>
                </c:pt>
                <c:pt idx="216">
                  <c:v>3.6952546644042732</c:v>
                </c:pt>
                <c:pt idx="217">
                  <c:v>4.1239454163808471</c:v>
                </c:pt>
                <c:pt idx="218">
                  <c:v>4.4516894634102346</c:v>
                </c:pt>
                <c:pt idx="219">
                  <c:v>4.2925887064857431</c:v>
                </c:pt>
                <c:pt idx="220">
                  <c:v>4.0752444979968789</c:v>
                </c:pt>
                <c:pt idx="221">
                  <c:v>4.6200158327376339</c:v>
                </c:pt>
                <c:pt idx="222">
                  <c:v>5.226427499790022</c:v>
                </c:pt>
                <c:pt idx="223">
                  <c:v>5.6055421584769896</c:v>
                </c:pt>
                <c:pt idx="224">
                  <c:v>5.7555622547909167</c:v>
                </c:pt>
                <c:pt idx="225">
                  <c:v>5.5179380004004175</c:v>
                </c:pt>
                <c:pt idx="226">
                  <c:v>5.3756804899691861</c:v>
                </c:pt>
                <c:pt idx="227">
                  <c:v>4.9925155291044208</c:v>
                </c:pt>
                <c:pt idx="228">
                  <c:v>4.5270911090796062</c:v>
                </c:pt>
                <c:pt idx="229">
                  <c:v>4.232839577664322</c:v>
                </c:pt>
                <c:pt idx="230">
                  <c:v>4.3930491019640705</c:v>
                </c:pt>
                <c:pt idx="231">
                  <c:v>4.9480567653229324</c:v>
                </c:pt>
                <c:pt idx="232">
                  <c:v>5.5732004538470807</c:v>
                </c:pt>
                <c:pt idx="233">
                  <c:v>5.9854680918553278</c:v>
                </c:pt>
                <c:pt idx="234">
                  <c:v>6.1219920379332677</c:v>
                </c:pt>
                <c:pt idx="235">
                  <c:v>6.6137234627832715</c:v>
                </c:pt>
                <c:pt idx="236">
                  <c:v>6.9292615064198912</c:v>
                </c:pt>
                <c:pt idx="237">
                  <c:v>7.096751708810956</c:v>
                </c:pt>
                <c:pt idx="238">
                  <c:v>7.0968406530521566</c:v>
                </c:pt>
                <c:pt idx="239">
                  <c:v>6.7931425146687303</c:v>
                </c:pt>
                <c:pt idx="240">
                  <c:v>6.1106473972858311</c:v>
                </c:pt>
                <c:pt idx="241">
                  <c:v>4.3097593467132214</c:v>
                </c:pt>
                <c:pt idx="242">
                  <c:v>3.7923655351136025</c:v>
                </c:pt>
                <c:pt idx="243">
                  <c:v>2.9912858876167681</c:v>
                </c:pt>
                <c:pt idx="244">
                  <c:v>2.1280814197231877</c:v>
                </c:pt>
                <c:pt idx="245">
                  <c:v>1.7993202816354024</c:v>
                </c:pt>
                <c:pt idx="246">
                  <c:v>1.8255445652806939</c:v>
                </c:pt>
                <c:pt idx="247">
                  <c:v>2.0799794330384018</c:v>
                </c:pt>
                <c:pt idx="248">
                  <c:v>2.391086960633416</c:v>
                </c:pt>
                <c:pt idx="249">
                  <c:v>2.7877951241484453</c:v>
                </c:pt>
                <c:pt idx="250">
                  <c:v>3.5051445450839651</c:v>
                </c:pt>
                <c:pt idx="251">
                  <c:v>4.1019329309417554</c:v>
                </c:pt>
                <c:pt idx="252">
                  <c:v>4.2605625565954846</c:v>
                </c:pt>
                <c:pt idx="253">
                  <c:v>4.3251470040033553</c:v>
                </c:pt>
                <c:pt idx="254">
                  <c:v>4.6891508557345105</c:v>
                </c:pt>
                <c:pt idx="255">
                  <c:v>5.1542226862161726</c:v>
                </c:pt>
                <c:pt idx="256">
                  <c:v>5.4642627311348972</c:v>
                </c:pt>
                <c:pt idx="257">
                  <c:v>6.9862659616689076</c:v>
                </c:pt>
                <c:pt idx="258">
                  <c:v>7.6644460690981457</c:v>
                </c:pt>
                <c:pt idx="259">
                  <c:v>8.7162372205631709</c:v>
                </c:pt>
                <c:pt idx="260">
                  <c:v>9.7123365273557027</c:v>
                </c:pt>
                <c:pt idx="261">
                  <c:v>10.953044336420056</c:v>
                </c:pt>
                <c:pt idx="262">
                  <c:v>12.507095421667699</c:v>
                </c:pt>
                <c:pt idx="263">
                  <c:v>14.056814649161755</c:v>
                </c:pt>
                <c:pt idx="264">
                  <c:v>15.908938528992351</c:v>
                </c:pt>
                <c:pt idx="265">
                  <c:v>17.526928381098344</c:v>
                </c:pt>
                <c:pt idx="266">
                  <c:v>18.563009793908343</c:v>
                </c:pt>
                <c:pt idx="267">
                  <c:v>18.296721056955089</c:v>
                </c:pt>
                <c:pt idx="268">
                  <c:v>17.603119900199772</c:v>
                </c:pt>
                <c:pt idx="269">
                  <c:v>17.090930996311627</c:v>
                </c:pt>
                <c:pt idx="270">
                  <c:v>16.843869393653947</c:v>
                </c:pt>
                <c:pt idx="271">
                  <c:v>16.32578983106162</c:v>
                </c:pt>
                <c:pt idx="272">
                  <c:v>15.760836653361327</c:v>
                </c:pt>
                <c:pt idx="273">
                  <c:v>14.979597187583579</c:v>
                </c:pt>
                <c:pt idx="274">
                  <c:v>13.632425550324445</c:v>
                </c:pt>
                <c:pt idx="275">
                  <c:v>11.099924367099561</c:v>
                </c:pt>
                <c:pt idx="276">
                  <c:v>9.9171474904995556</c:v>
                </c:pt>
                <c:pt idx="277">
                  <c:v>8.8512998097226951</c:v>
                </c:pt>
                <c:pt idx="278">
                  <c:v>7.789915126331465</c:v>
                </c:pt>
                <c:pt idx="279">
                  <c:v>6.6081570103917215</c:v>
                </c:pt>
                <c:pt idx="280">
                  <c:v>5.5591823253765105</c:v>
                </c:pt>
                <c:pt idx="281">
                  <c:v>4.6837935589135364</c:v>
                </c:pt>
                <c:pt idx="282">
                  <c:v>4.0197152118266484</c:v>
                </c:pt>
                <c:pt idx="283">
                  <c:v>2.1112219325578971</c:v>
                </c:pt>
                <c:pt idx="284">
                  <c:v>1.63652666909968</c:v>
                </c:pt>
                <c:pt idx="285">
                  <c:v>1.299447726640651</c:v>
                </c:pt>
                <c:pt idx="286">
                  <c:v>0.69041546778569796</c:v>
                </c:pt>
                <c:pt idx="287">
                  <c:v>0.34764174126968339</c:v>
                </c:pt>
                <c:pt idx="288">
                  <c:v>0.46288797848126262</c:v>
                </c:pt>
                <c:pt idx="289">
                  <c:v>1.3298220332256392</c:v>
                </c:pt>
                <c:pt idx="290">
                  <c:v>4.2695061580766795</c:v>
                </c:pt>
                <c:pt idx="291">
                  <c:v>11.613554896248477</c:v>
                </c:pt>
                <c:pt idx="292">
                  <c:v>15.150792084580392</c:v>
                </c:pt>
                <c:pt idx="293">
                  <c:v>18.510952217002291</c:v>
                </c:pt>
                <c:pt idx="294">
                  <c:v>21.794616962795672</c:v>
                </c:pt>
                <c:pt idx="295">
                  <c:v>24.961681576102016</c:v>
                </c:pt>
                <c:pt idx="296">
                  <c:v>26.842959131821921</c:v>
                </c:pt>
                <c:pt idx="297">
                  <c:v>27.515270133588423</c:v>
                </c:pt>
                <c:pt idx="298">
                  <c:v>27.309983182150383</c:v>
                </c:pt>
                <c:pt idx="299">
                  <c:v>26.320402911465614</c:v>
                </c:pt>
                <c:pt idx="300">
                  <c:v>21.252490580865484</c:v>
                </c:pt>
                <c:pt idx="301">
                  <c:v>18.83167240105319</c:v>
                </c:pt>
                <c:pt idx="302">
                  <c:v>15.867405211123419</c:v>
                </c:pt>
                <c:pt idx="303">
                  <c:v>12.347134212689802</c:v>
                </c:pt>
                <c:pt idx="304">
                  <c:v>9.5843278540070003</c:v>
                </c:pt>
                <c:pt idx="305">
                  <c:v>8.1944523562371501</c:v>
                </c:pt>
                <c:pt idx="306">
                  <c:v>6.8666975807505271</c:v>
                </c:pt>
                <c:pt idx="307">
                  <c:v>5.647520501115876</c:v>
                </c:pt>
                <c:pt idx="308">
                  <c:v>2.2291918974284943</c:v>
                </c:pt>
                <c:pt idx="309">
                  <c:v>2.0170296775719136</c:v>
                </c:pt>
                <c:pt idx="310">
                  <c:v>1.9979045407679479</c:v>
                </c:pt>
                <c:pt idx="311">
                  <c:v>1.9752304376712577</c:v>
                </c:pt>
                <c:pt idx="312">
                  <c:v>2.1531219556943331</c:v>
                </c:pt>
                <c:pt idx="313">
                  <c:v>2.2705949863572963</c:v>
                </c:pt>
                <c:pt idx="314">
                  <c:v>1.8498227003584868</c:v>
                </c:pt>
                <c:pt idx="315">
                  <c:v>2.3268813610515195</c:v>
                </c:pt>
                <c:pt idx="316">
                  <c:v>3.0489018724694299</c:v>
                </c:pt>
                <c:pt idx="317">
                  <c:v>4.1102678866769216</c:v>
                </c:pt>
                <c:pt idx="318">
                  <c:v>5.7029500665242079</c:v>
                </c:pt>
                <c:pt idx="319">
                  <c:v>7.4531986392443912</c:v>
                </c:pt>
                <c:pt idx="320">
                  <c:v>9.1775400008788051</c:v>
                </c:pt>
                <c:pt idx="321">
                  <c:v>10.619094834856757</c:v>
                </c:pt>
                <c:pt idx="322">
                  <c:v>12.334988922089622</c:v>
                </c:pt>
                <c:pt idx="323">
                  <c:v>15.258581576602101</c:v>
                </c:pt>
                <c:pt idx="324">
                  <c:v>15.376531050905207</c:v>
                </c:pt>
                <c:pt idx="325">
                  <c:v>15.315072098061496</c:v>
                </c:pt>
                <c:pt idx="326">
                  <c:v>15.162733987325273</c:v>
                </c:pt>
                <c:pt idx="327">
                  <c:v>14.950125376660939</c:v>
                </c:pt>
                <c:pt idx="328">
                  <c:v>14.999577160507656</c:v>
                </c:pt>
                <c:pt idx="329">
                  <c:v>15.046346046048445</c:v>
                </c:pt>
                <c:pt idx="330">
                  <c:v>14.890448647844654</c:v>
                </c:pt>
                <c:pt idx="331">
                  <c:v>14.435773579535622</c:v>
                </c:pt>
                <c:pt idx="332">
                  <c:v>13.561339066390687</c:v>
                </c:pt>
                <c:pt idx="333">
                  <c:v>12.695006068293285</c:v>
                </c:pt>
                <c:pt idx="334">
                  <c:v>11.669617392519926</c:v>
                </c:pt>
                <c:pt idx="335">
                  <c:v>10.156339197413629</c:v>
                </c:pt>
                <c:pt idx="336">
                  <c:v>8.0971789270255474</c:v>
                </c:pt>
                <c:pt idx="337">
                  <c:v>6.8026349597952382</c:v>
                </c:pt>
                <c:pt idx="338">
                  <c:v>5.7288463493073607</c:v>
                </c:pt>
                <c:pt idx="339">
                  <c:v>4.7181832578205816</c:v>
                </c:pt>
                <c:pt idx="340">
                  <c:v>4.4161967648432228</c:v>
                </c:pt>
                <c:pt idx="341">
                  <c:v>4.5045215837681951</c:v>
                </c:pt>
                <c:pt idx="342">
                  <c:v>4.3403836382218373</c:v>
                </c:pt>
                <c:pt idx="343">
                  <c:v>4.0397451210226656</c:v>
                </c:pt>
                <c:pt idx="344">
                  <c:v>2.6763443471676718</c:v>
                </c:pt>
                <c:pt idx="345">
                  <c:v>2.1289831564756141</c:v>
                </c:pt>
                <c:pt idx="346">
                  <c:v>2.0137240177955977</c:v>
                </c:pt>
                <c:pt idx="347">
                  <c:v>2.2027138343100461</c:v>
                </c:pt>
                <c:pt idx="348">
                  <c:v>1.9422360705206361</c:v>
                </c:pt>
                <c:pt idx="349">
                  <c:v>2.767377108425594</c:v>
                </c:pt>
                <c:pt idx="350">
                  <c:v>0.96949676959944497</c:v>
                </c:pt>
                <c:pt idx="351">
                  <c:v>-1.4974530391040872</c:v>
                </c:pt>
                <c:pt idx="352">
                  <c:v>-5.1885370320961641</c:v>
                </c:pt>
                <c:pt idx="353">
                  <c:v>-6.7404879669832667</c:v>
                </c:pt>
                <c:pt idx="354">
                  <c:v>-8.935136385261675</c:v>
                </c:pt>
                <c:pt idx="355">
                  <c:v>-12.900217458004079</c:v>
                </c:pt>
                <c:pt idx="356">
                  <c:v>-15.999968887438101</c:v>
                </c:pt>
                <c:pt idx="357">
                  <c:v>-17.89485946551984</c:v>
                </c:pt>
                <c:pt idx="358">
                  <c:v>-17.594112879549776</c:v>
                </c:pt>
                <c:pt idx="359">
                  <c:v>-17.259915973356563</c:v>
                </c:pt>
                <c:pt idx="360">
                  <c:v>-16.137305474245295</c:v>
                </c:pt>
                <c:pt idx="361">
                  <c:v>-14.962937319423567</c:v>
                </c:pt>
                <c:pt idx="362">
                  <c:v>-13.795654954628764</c:v>
                </c:pt>
                <c:pt idx="363">
                  <c:v>-12.923554848360187</c:v>
                </c:pt>
                <c:pt idx="364">
                  <c:v>-11.745266772082744</c:v>
                </c:pt>
                <c:pt idx="365">
                  <c:v>-10.720419047291642</c:v>
                </c:pt>
                <c:pt idx="366">
                  <c:v>-8.6234680232448113</c:v>
                </c:pt>
                <c:pt idx="367">
                  <c:v>-8.2789403800409325</c:v>
                </c:pt>
                <c:pt idx="368">
                  <c:v>-8.125450775301605</c:v>
                </c:pt>
                <c:pt idx="369">
                  <c:v>-7.9805319954967624</c:v>
                </c:pt>
                <c:pt idx="370">
                  <c:v>-7.8065317880258362</c:v>
                </c:pt>
                <c:pt idx="371">
                  <c:v>-7.7953699687751774</c:v>
                </c:pt>
                <c:pt idx="372">
                  <c:v>-7.7177963988407186</c:v>
                </c:pt>
                <c:pt idx="373">
                  <c:v>-7.2666614175785194</c:v>
                </c:pt>
                <c:pt idx="374">
                  <c:v>-6.8344532699613563</c:v>
                </c:pt>
                <c:pt idx="375">
                  <c:v>-4.8137205735084034</c:v>
                </c:pt>
                <c:pt idx="376">
                  <c:v>-3.8716439151337005</c:v>
                </c:pt>
                <c:pt idx="377">
                  <c:v>-3.319482725996636</c:v>
                </c:pt>
                <c:pt idx="378">
                  <c:v>-3.1035395600612516</c:v>
                </c:pt>
                <c:pt idx="379">
                  <c:v>-3.050234183484803</c:v>
                </c:pt>
                <c:pt idx="380">
                  <c:v>-3.1064710013620251</c:v>
                </c:pt>
                <c:pt idx="381">
                  <c:v>-3.1088893247014231</c:v>
                </c:pt>
                <c:pt idx="382">
                  <c:v>-3.1100053396663148</c:v>
                </c:pt>
                <c:pt idx="383">
                  <c:v>-3.0189262849040119</c:v>
                </c:pt>
                <c:pt idx="384">
                  <c:v>-2.8967443320997419</c:v>
                </c:pt>
                <c:pt idx="385">
                  <c:v>-2.9114532772865971</c:v>
                </c:pt>
                <c:pt idx="386">
                  <c:v>-2.8446670045632905</c:v>
                </c:pt>
                <c:pt idx="387">
                  <c:v>-2.7838404892912934</c:v>
                </c:pt>
                <c:pt idx="388">
                  <c:v>-2.7052633558675447</c:v>
                </c:pt>
                <c:pt idx="389">
                  <c:v>-2.6324917124835574</c:v>
                </c:pt>
                <c:pt idx="390">
                  <c:v>-2.6696016480640452</c:v>
                </c:pt>
                <c:pt idx="391">
                  <c:v>-2.6306072632915516</c:v>
                </c:pt>
                <c:pt idx="392">
                  <c:v>-2.6388078540275197</c:v>
                </c:pt>
                <c:pt idx="393">
                  <c:v>-2.7475042813345159</c:v>
                </c:pt>
                <c:pt idx="394">
                  <c:v>-2.8265694507472281</c:v>
                </c:pt>
                <c:pt idx="395">
                  <c:v>-2.9032760609757844</c:v>
                </c:pt>
                <c:pt idx="396">
                  <c:v>-2.96450656296446</c:v>
                </c:pt>
                <c:pt idx="397">
                  <c:v>-3.0238269646062435</c:v>
                </c:pt>
                <c:pt idx="398">
                  <c:v>-3.078707895069499</c:v>
                </c:pt>
                <c:pt idx="399">
                  <c:v>-3.0836976328494083</c:v>
                </c:pt>
                <c:pt idx="400">
                  <c:v>-3.1546793302976246</c:v>
                </c:pt>
                <c:pt idx="401">
                  <c:v>-3.1555988255418868</c:v>
                </c:pt>
                <c:pt idx="402">
                  <c:v>-3.1257353222430879</c:v>
                </c:pt>
                <c:pt idx="403">
                  <c:v>-3.1166133010425625</c:v>
                </c:pt>
                <c:pt idx="404">
                  <c:v>-3.1201406194301877</c:v>
                </c:pt>
                <c:pt idx="405">
                  <c:v>-3.1181400570223032</c:v>
                </c:pt>
                <c:pt idx="406">
                  <c:v>-3.1151513369962345</c:v>
                </c:pt>
                <c:pt idx="407">
                  <c:v>-3.1089845678948382</c:v>
                </c:pt>
                <c:pt idx="408">
                  <c:v>-3.1055538018202498</c:v>
                </c:pt>
                <c:pt idx="409">
                  <c:v>-3.106279566337804</c:v>
                </c:pt>
                <c:pt idx="410">
                  <c:v>-3.0966666252906787</c:v>
                </c:pt>
                <c:pt idx="411">
                  <c:v>-3.0975663129863746</c:v>
                </c:pt>
                <c:pt idx="412">
                  <c:v>-3.0941053992156777</c:v>
                </c:pt>
                <c:pt idx="413">
                  <c:v>-3.0975458413915939</c:v>
                </c:pt>
                <c:pt idx="414">
                  <c:v>-3.0946701230508022</c:v>
                </c:pt>
                <c:pt idx="415">
                  <c:v>-3.0929730107695264</c:v>
                </c:pt>
                <c:pt idx="416">
                  <c:v>-3.0900538827820156</c:v>
                </c:pt>
                <c:pt idx="417">
                  <c:v>-3.0886465033307777</c:v>
                </c:pt>
                <c:pt idx="418">
                  <c:v>-3.0885004890645287</c:v>
                </c:pt>
                <c:pt idx="419">
                  <c:v>-3.0865386879801662</c:v>
                </c:pt>
                <c:pt idx="420">
                  <c:v>-3.0847249502187992</c:v>
                </c:pt>
                <c:pt idx="421">
                  <c:v>-3.0854870285754723</c:v>
                </c:pt>
                <c:pt idx="422">
                  <c:v>-3.0836561204774426</c:v>
                </c:pt>
                <c:pt idx="423">
                  <c:v>-3.0830609074367752</c:v>
                </c:pt>
                <c:pt idx="424">
                  <c:v>-3.0803715963420775</c:v>
                </c:pt>
                <c:pt idx="425">
                  <c:v>-3.0775210738102032</c:v>
                </c:pt>
                <c:pt idx="426">
                  <c:v>-3.075259237693813</c:v>
                </c:pt>
                <c:pt idx="427">
                  <c:v>-3.0728444053400192</c:v>
                </c:pt>
                <c:pt idx="428">
                  <c:v>-3.0700445779899894</c:v>
                </c:pt>
                <c:pt idx="429">
                  <c:v>-3.0671519739037336</c:v>
                </c:pt>
                <c:pt idx="430">
                  <c:v>-3.0646806217345532</c:v>
                </c:pt>
                <c:pt idx="431">
                  <c:v>-3.0630005280079629</c:v>
                </c:pt>
                <c:pt idx="432">
                  <c:v>-3.0599927403704612</c:v>
                </c:pt>
                <c:pt idx="433">
                  <c:v>-3.058347025262691</c:v>
                </c:pt>
                <c:pt idx="434">
                  <c:v>-3.0559271651307398</c:v>
                </c:pt>
                <c:pt idx="435">
                  <c:v>-3.0547115052949758</c:v>
                </c:pt>
                <c:pt idx="436">
                  <c:v>-3.0535546989225404</c:v>
                </c:pt>
                <c:pt idx="437">
                  <c:v>-3.0518903715492907</c:v>
                </c:pt>
                <c:pt idx="438">
                  <c:v>-3.0497706602858732</c:v>
                </c:pt>
                <c:pt idx="439">
                  <c:v>-3.0489441504780501</c:v>
                </c:pt>
                <c:pt idx="440">
                  <c:v>-3.0465152213727151</c:v>
                </c:pt>
                <c:pt idx="441">
                  <c:v>-3.0458235319100178</c:v>
                </c:pt>
                <c:pt idx="442">
                  <c:v>-3.0447222587700953</c:v>
                </c:pt>
                <c:pt idx="443">
                  <c:v>-3.0434492063725438</c:v>
                </c:pt>
                <c:pt idx="444">
                  <c:v>-3.0425360480260091</c:v>
                </c:pt>
                <c:pt idx="445">
                  <c:v>-3.0363064411842648</c:v>
                </c:pt>
                <c:pt idx="446">
                  <c:v>-3.0335721457047953</c:v>
                </c:pt>
                <c:pt idx="447">
                  <c:v>-3.0308159556744547</c:v>
                </c:pt>
                <c:pt idx="448">
                  <c:v>-3.0272263877016607</c:v>
                </c:pt>
                <c:pt idx="449">
                  <c:v>-3.0244516802695784</c:v>
                </c:pt>
                <c:pt idx="450">
                  <c:v>-3.0213691210334161</c:v>
                </c:pt>
                <c:pt idx="451">
                  <c:v>-3.0159379822783876</c:v>
                </c:pt>
                <c:pt idx="452">
                  <c:v>-3.011999429584491</c:v>
                </c:pt>
                <c:pt idx="453">
                  <c:v>-3.0080366866372832</c:v>
                </c:pt>
                <c:pt idx="454">
                  <c:v>-3.0002104851315465</c:v>
                </c:pt>
                <c:pt idx="455">
                  <c:v>-2.994979584755697</c:v>
                </c:pt>
                <c:pt idx="456">
                  <c:v>-2.9925650939113524</c:v>
                </c:pt>
                <c:pt idx="457">
                  <c:v>-2.9916045416410677</c:v>
                </c:pt>
                <c:pt idx="458">
                  <c:v>-2.9903663042355504</c:v>
                </c:pt>
                <c:pt idx="459">
                  <c:v>-2.9885042618585667</c:v>
                </c:pt>
                <c:pt idx="460">
                  <c:v>-2.9876740713376946</c:v>
                </c:pt>
                <c:pt idx="461">
                  <c:v>-2.9874005981524352</c:v>
                </c:pt>
                <c:pt idx="462">
                  <c:v>-2.9863384468182375</c:v>
                </c:pt>
                <c:pt idx="463">
                  <c:v>-2.9847316068704988</c:v>
                </c:pt>
                <c:pt idx="464">
                  <c:v>-2.9837461433825041</c:v>
                </c:pt>
                <c:pt idx="465">
                  <c:v>-2.9824864098538328</c:v>
                </c:pt>
                <c:pt idx="466">
                  <c:v>-2.9818136172478518</c:v>
                </c:pt>
                <c:pt idx="467">
                  <c:v>-2.9818563438756476</c:v>
                </c:pt>
                <c:pt idx="468">
                  <c:v>-2.98025502499749</c:v>
                </c:pt>
                <c:pt idx="469">
                  <c:v>-2.9801779576963576</c:v>
                </c:pt>
                <c:pt idx="470">
                  <c:v>-2.9790250407372132</c:v>
                </c:pt>
                <c:pt idx="471">
                  <c:v>-2.9790097487025538</c:v>
                </c:pt>
                <c:pt idx="472">
                  <c:v>-2.9796806060882934</c:v>
                </c:pt>
                <c:pt idx="473">
                  <c:v>-2.9787896079110681</c:v>
                </c:pt>
                <c:pt idx="474">
                  <c:v>-2.9779715599487142</c:v>
                </c:pt>
                <c:pt idx="475">
                  <c:v>-2.9760520680917177</c:v>
                </c:pt>
                <c:pt idx="476">
                  <c:v>-2.9735856488369325</c:v>
                </c:pt>
                <c:pt idx="477">
                  <c:v>-2.9718121333006859</c:v>
                </c:pt>
                <c:pt idx="478">
                  <c:v>-2.968751791152088</c:v>
                </c:pt>
                <c:pt idx="479">
                  <c:v>-2.9653822501342972</c:v>
                </c:pt>
                <c:pt idx="480">
                  <c:v>-2.9593552342924307</c:v>
                </c:pt>
                <c:pt idx="481">
                  <c:v>-2.958798687711564</c:v>
                </c:pt>
                <c:pt idx="482">
                  <c:v>-2.9578464644775124</c:v>
                </c:pt>
                <c:pt idx="483">
                  <c:v>-2.9579580052612187</c:v>
                </c:pt>
                <c:pt idx="484">
                  <c:v>-2.9561221832215523</c:v>
                </c:pt>
                <c:pt idx="485">
                  <c:v>-2.9562556754743223</c:v>
                </c:pt>
                <c:pt idx="486">
                  <c:v>-2.9554895559224272</c:v>
                </c:pt>
                <c:pt idx="487">
                  <c:v>-2.9530918939052802</c:v>
                </c:pt>
                <c:pt idx="488">
                  <c:v>-2.9502689956940729</c:v>
                </c:pt>
                <c:pt idx="489">
                  <c:v>-2.9476513826129045</c:v>
                </c:pt>
                <c:pt idx="490">
                  <c:v>-2.9458994011452968</c:v>
                </c:pt>
                <c:pt idx="491">
                  <c:v>-2.9449619007634595</c:v>
                </c:pt>
                <c:pt idx="492">
                  <c:v>-2.9456322269122666</c:v>
                </c:pt>
                <c:pt idx="493">
                  <c:v>-2.9461478872218549</c:v>
                </c:pt>
                <c:pt idx="494">
                  <c:v>-2.9443149490398355</c:v>
                </c:pt>
                <c:pt idx="495">
                  <c:v>-2.9441103848741932</c:v>
                </c:pt>
                <c:pt idx="496">
                  <c:v>-2.9428359284933086</c:v>
                </c:pt>
                <c:pt idx="497">
                  <c:v>-2.9430930851155788</c:v>
                </c:pt>
                <c:pt idx="498">
                  <c:v>-2.9417749155239932</c:v>
                </c:pt>
                <c:pt idx="499">
                  <c:v>-2.9420859547496989</c:v>
                </c:pt>
                <c:pt idx="500">
                  <c:v>-2.9410046409403492</c:v>
                </c:pt>
                <c:pt idx="501">
                  <c:v>-2.9385840788167323</c:v>
                </c:pt>
                <c:pt idx="502">
                  <c:v>-2.9380970483834132</c:v>
                </c:pt>
                <c:pt idx="503">
                  <c:v>-2.9370639443259572</c:v>
                </c:pt>
                <c:pt idx="504">
                  <c:v>-2.9376885651255549</c:v>
                </c:pt>
                <c:pt idx="505">
                  <c:v>-2.9375433856601907</c:v>
                </c:pt>
                <c:pt idx="506">
                  <c:v>-2.9370390520809782</c:v>
                </c:pt>
                <c:pt idx="507">
                  <c:v>-2.9358430100663204</c:v>
                </c:pt>
                <c:pt idx="508">
                  <c:v>-2.9366530894746301</c:v>
                </c:pt>
                <c:pt idx="509">
                  <c:v>-2.9368991280667402</c:v>
                </c:pt>
                <c:pt idx="510">
                  <c:v>-2.9391688947916768</c:v>
                </c:pt>
                <c:pt idx="511">
                  <c:v>-2.9407942521411616</c:v>
                </c:pt>
                <c:pt idx="512">
                  <c:v>-2.9404154991789238</c:v>
                </c:pt>
                <c:pt idx="513">
                  <c:v>-2.94091914973923</c:v>
                </c:pt>
                <c:pt idx="514">
                  <c:v>-2.9414543140334493</c:v>
                </c:pt>
                <c:pt idx="515">
                  <c:v>-2.9401354993684663</c:v>
                </c:pt>
                <c:pt idx="516">
                  <c:v>-2.9408545285605934</c:v>
                </c:pt>
                <c:pt idx="517">
                  <c:v>-2.9390184219297009</c:v>
                </c:pt>
                <c:pt idx="518">
                  <c:v>-2.9387158445494781</c:v>
                </c:pt>
                <c:pt idx="519">
                  <c:v>-2.9388655395287895</c:v>
                </c:pt>
                <c:pt idx="520">
                  <c:v>-2.9408108343226473</c:v>
                </c:pt>
                <c:pt idx="521">
                  <c:v>-2.9383194848773826</c:v>
                </c:pt>
                <c:pt idx="522">
                  <c:v>-2.9382479386458429</c:v>
                </c:pt>
                <c:pt idx="523">
                  <c:v>-2.9394680001590796</c:v>
                </c:pt>
                <c:pt idx="524">
                  <c:v>-2.938354603433381</c:v>
                </c:pt>
                <c:pt idx="525">
                  <c:v>-2.9372628166672845</c:v>
                </c:pt>
                <c:pt idx="526">
                  <c:v>-2.9363622372524674</c:v>
                </c:pt>
                <c:pt idx="527">
                  <c:v>-2.9369541300623037</c:v>
                </c:pt>
                <c:pt idx="528">
                  <c:v>-2.9360815923685797</c:v>
                </c:pt>
                <c:pt idx="529">
                  <c:v>-2.932755479970266</c:v>
                </c:pt>
                <c:pt idx="530">
                  <c:v>-2.9309640731329551</c:v>
                </c:pt>
                <c:pt idx="531">
                  <c:v>-2.9280596869703857</c:v>
                </c:pt>
                <c:pt idx="532">
                  <c:v>-2.9275348438509088</c:v>
                </c:pt>
                <c:pt idx="533">
                  <c:v>-2.9268151695853533</c:v>
                </c:pt>
                <c:pt idx="534">
                  <c:v>-2.9274176871338966</c:v>
                </c:pt>
                <c:pt idx="535">
                  <c:v>-2.9293418273140759</c:v>
                </c:pt>
                <c:pt idx="536">
                  <c:v>-2.9298020302821599</c:v>
                </c:pt>
                <c:pt idx="537">
                  <c:v>-2.9253606808016182</c:v>
                </c:pt>
                <c:pt idx="538">
                  <c:v>-2.9263959287795558</c:v>
                </c:pt>
                <c:pt idx="539">
                  <c:v>-2.9253282374030505</c:v>
                </c:pt>
                <c:pt idx="540">
                  <c:v>-2.9261185092627784</c:v>
                </c:pt>
                <c:pt idx="541">
                  <c:v>-2.9257844560941066</c:v>
                </c:pt>
                <c:pt idx="542">
                  <c:v>-2.9263451007884944</c:v>
                </c:pt>
                <c:pt idx="543">
                  <c:v>-2.9271935620653853</c:v>
                </c:pt>
                <c:pt idx="544">
                  <c:v>-2.9255249847966533</c:v>
                </c:pt>
                <c:pt idx="545">
                  <c:v>-2.9190403462803829</c:v>
                </c:pt>
                <c:pt idx="546">
                  <c:v>-2.9188300713177</c:v>
                </c:pt>
                <c:pt idx="547">
                  <c:v>-2.918978988414338</c:v>
                </c:pt>
                <c:pt idx="548">
                  <c:v>-2.9171426351377496</c:v>
                </c:pt>
                <c:pt idx="549">
                  <c:v>-2.9164102681039878</c:v>
                </c:pt>
                <c:pt idx="550">
                  <c:v>-2.9162581446129807</c:v>
                </c:pt>
                <c:pt idx="551">
                  <c:v>-2.9151666234653666</c:v>
                </c:pt>
                <c:pt idx="552">
                  <c:v>-2.913713083319009</c:v>
                </c:pt>
                <c:pt idx="553">
                  <c:v>-2.9114792699509442</c:v>
                </c:pt>
                <c:pt idx="554">
                  <c:v>-2.9129926311707939</c:v>
                </c:pt>
                <c:pt idx="555">
                  <c:v>-2.9097494107071489</c:v>
                </c:pt>
                <c:pt idx="556">
                  <c:v>-2.9081974968639912</c:v>
                </c:pt>
                <c:pt idx="557">
                  <c:v>-2.9083096827211112</c:v>
                </c:pt>
                <c:pt idx="558">
                  <c:v>-2.9097697874381647</c:v>
                </c:pt>
                <c:pt idx="559">
                  <c:v>-2.9100578696391741</c:v>
                </c:pt>
                <c:pt idx="560">
                  <c:v>-2.9182069873106675</c:v>
                </c:pt>
                <c:pt idx="561">
                  <c:v>-2.9189848509933833</c:v>
                </c:pt>
                <c:pt idx="562">
                  <c:v>-2.9188208505623137</c:v>
                </c:pt>
                <c:pt idx="563">
                  <c:v>-2.9187444093618629</c:v>
                </c:pt>
                <c:pt idx="564">
                  <c:v>-2.9189935025663392</c:v>
                </c:pt>
                <c:pt idx="565">
                  <c:v>-2.916316011493449</c:v>
                </c:pt>
                <c:pt idx="566">
                  <c:v>-2.9183638160430974</c:v>
                </c:pt>
                <c:pt idx="567">
                  <c:v>-2.9182996312376437</c:v>
                </c:pt>
                <c:pt idx="568">
                  <c:v>-2.9202167135557033</c:v>
                </c:pt>
                <c:pt idx="569">
                  <c:v>-2.9204262675539789</c:v>
                </c:pt>
                <c:pt idx="570">
                  <c:v>-2.9210813016681243</c:v>
                </c:pt>
                <c:pt idx="571">
                  <c:v>-2.921913503300245</c:v>
                </c:pt>
                <c:pt idx="572">
                  <c:v>-2.9232868456421253</c:v>
                </c:pt>
                <c:pt idx="573">
                  <c:v>-2.9214660689913794</c:v>
                </c:pt>
                <c:pt idx="574">
                  <c:v>-2.9207006704038747</c:v>
                </c:pt>
                <c:pt idx="575">
                  <c:v>-2.9187390211015014</c:v>
                </c:pt>
                <c:pt idx="576">
                  <c:v>-2.9182685159314303</c:v>
                </c:pt>
                <c:pt idx="577">
                  <c:v>-2.9171561816796157</c:v>
                </c:pt>
                <c:pt idx="578">
                  <c:v>-2.9167240963236045</c:v>
                </c:pt>
                <c:pt idx="579">
                  <c:v>-2.9180416967327281</c:v>
                </c:pt>
                <c:pt idx="580">
                  <c:v>-2.9198821101773547</c:v>
                </c:pt>
                <c:pt idx="581">
                  <c:v>-2.9195754536563632</c:v>
                </c:pt>
                <c:pt idx="582">
                  <c:v>-2.9195432758762934</c:v>
                </c:pt>
                <c:pt idx="583">
                  <c:v>-2.9187128007641974</c:v>
                </c:pt>
                <c:pt idx="584">
                  <c:v>-2.9203217466869402</c:v>
                </c:pt>
                <c:pt idx="585">
                  <c:v>-2.9183086053473062</c:v>
                </c:pt>
                <c:pt idx="586">
                  <c:v>-2.9179924814252161</c:v>
                </c:pt>
                <c:pt idx="587">
                  <c:v>-2.9178389729236187</c:v>
                </c:pt>
                <c:pt idx="588">
                  <c:v>-2.9167307747308087</c:v>
                </c:pt>
                <c:pt idx="589">
                  <c:v>-2.9172295303221887</c:v>
                </c:pt>
                <c:pt idx="590">
                  <c:v>-2.9177529694583337</c:v>
                </c:pt>
                <c:pt idx="591">
                  <c:v>-2.9177268629574957</c:v>
                </c:pt>
                <c:pt idx="592">
                  <c:v>-2.9153113475847912</c:v>
                </c:pt>
                <c:pt idx="593">
                  <c:v>-2.9133082238559487</c:v>
                </c:pt>
                <c:pt idx="594">
                  <c:v>-2.9125481566105673</c:v>
                </c:pt>
                <c:pt idx="595">
                  <c:v>-2.9134979323601438</c:v>
                </c:pt>
                <c:pt idx="596">
                  <c:v>-2.912304717284897</c:v>
                </c:pt>
                <c:pt idx="597">
                  <c:v>-2.9129118262383713</c:v>
                </c:pt>
                <c:pt idx="598">
                  <c:v>-2.9120321927370005</c:v>
                </c:pt>
                <c:pt idx="599">
                  <c:v>-2.9133930510108854</c:v>
                </c:pt>
                <c:pt idx="600">
                  <c:v>-2.9133078633737446</c:v>
                </c:pt>
                <c:pt idx="601">
                  <c:v>-2.9109070139349877</c:v>
                </c:pt>
                <c:pt idx="602">
                  <c:v>-2.9088996023651532</c:v>
                </c:pt>
                <c:pt idx="603">
                  <c:v>-2.9079691218999808</c:v>
                </c:pt>
                <c:pt idx="604">
                  <c:v>-2.9083735449898431</c:v>
                </c:pt>
                <c:pt idx="605">
                  <c:v>-2.9088146234282402</c:v>
                </c:pt>
                <c:pt idx="606">
                  <c:v>-2.9117552285661503</c:v>
                </c:pt>
                <c:pt idx="607">
                  <c:v>-2.9134218326691439</c:v>
                </c:pt>
                <c:pt idx="608">
                  <c:v>-2.914823311595824</c:v>
                </c:pt>
                <c:pt idx="609">
                  <c:v>-2.9141894890135935</c:v>
                </c:pt>
                <c:pt idx="610">
                  <c:v>-2.9137869631985325</c:v>
                </c:pt>
                <c:pt idx="611">
                  <c:v>-2.9149242466135812</c:v>
                </c:pt>
                <c:pt idx="612">
                  <c:v>-2.9164036466150378</c:v>
                </c:pt>
                <c:pt idx="613">
                  <c:v>-2.9164210825701673</c:v>
                </c:pt>
                <c:pt idx="614">
                  <c:v>-2.916245660545</c:v>
                </c:pt>
                <c:pt idx="615">
                  <c:v>-2.9167761765160227</c:v>
                </c:pt>
                <c:pt idx="616">
                  <c:v>-2.9168657468578938</c:v>
                </c:pt>
                <c:pt idx="617">
                  <c:v>-2.9163165806758675</c:v>
                </c:pt>
                <c:pt idx="618">
                  <c:v>-2.9160261458541745</c:v>
                </c:pt>
                <c:pt idx="619">
                  <c:v>-2.916560001028798</c:v>
                </c:pt>
                <c:pt idx="620">
                  <c:v>-2.917702653731439</c:v>
                </c:pt>
                <c:pt idx="621">
                  <c:v>-2.9185065100785148</c:v>
                </c:pt>
                <c:pt idx="622">
                  <c:v>-2.9189481387265905</c:v>
                </c:pt>
                <c:pt idx="623">
                  <c:v>-2.9203628796039425</c:v>
                </c:pt>
                <c:pt idx="624">
                  <c:v>-2.9217690258265634</c:v>
                </c:pt>
                <c:pt idx="625">
                  <c:v>-2.9229846097713481</c:v>
                </c:pt>
                <c:pt idx="626">
                  <c:v>-2.9251061044730307</c:v>
                </c:pt>
                <c:pt idx="627">
                  <c:v>-2.9253333031266919</c:v>
                </c:pt>
                <c:pt idx="628">
                  <c:v>-2.9259200163763959</c:v>
                </c:pt>
                <c:pt idx="629">
                  <c:v>-2.9258964522237387</c:v>
                </c:pt>
                <c:pt idx="630">
                  <c:v>-2.9249706959727604</c:v>
                </c:pt>
                <c:pt idx="631">
                  <c:v>-2.9233241650368322</c:v>
                </c:pt>
                <c:pt idx="632">
                  <c:v>-2.9207258851855613</c:v>
                </c:pt>
                <c:pt idx="633">
                  <c:v>-2.9196410424451358</c:v>
                </c:pt>
                <c:pt idx="634">
                  <c:v>-2.9185655912148278</c:v>
                </c:pt>
                <c:pt idx="635">
                  <c:v>-2.9182401706463841</c:v>
                </c:pt>
                <c:pt idx="636">
                  <c:v>-2.9173773849449702</c:v>
                </c:pt>
                <c:pt idx="637">
                  <c:v>-2.9176507632664936</c:v>
                </c:pt>
                <c:pt idx="638">
                  <c:v>-2.9194242977754934</c:v>
                </c:pt>
                <c:pt idx="639">
                  <c:v>-2.9192855500716064</c:v>
                </c:pt>
                <c:pt idx="640">
                  <c:v>-2.9218490528763401</c:v>
                </c:pt>
                <c:pt idx="641">
                  <c:v>-2.9210499017706857</c:v>
                </c:pt>
                <c:pt idx="642">
                  <c:v>-2.9221678709285897</c:v>
                </c:pt>
                <c:pt idx="643">
                  <c:v>-2.9196926103733736</c:v>
                </c:pt>
                <c:pt idx="644">
                  <c:v>-2.9216644100957723</c:v>
                </c:pt>
                <c:pt idx="645">
                  <c:v>-2.9215632094595776</c:v>
                </c:pt>
                <c:pt idx="646">
                  <c:v>-2.9233644631529216</c:v>
                </c:pt>
                <c:pt idx="647">
                  <c:v>-2.923479684649692</c:v>
                </c:pt>
                <c:pt idx="648">
                  <c:v>-2.9241838961258679</c:v>
                </c:pt>
                <c:pt idx="649">
                  <c:v>-2.9235376463938976</c:v>
                </c:pt>
                <c:pt idx="650">
                  <c:v>-2.9226549962256443</c:v>
                </c:pt>
                <c:pt idx="651">
                  <c:v>-2.9221477408432861</c:v>
                </c:pt>
                <c:pt idx="652">
                  <c:v>-2.9214529967682079</c:v>
                </c:pt>
                <c:pt idx="653">
                  <c:v>-2.9222554491319377</c:v>
                </c:pt>
                <c:pt idx="654">
                  <c:v>-2.9209479232518296</c:v>
                </c:pt>
                <c:pt idx="655">
                  <c:v>-2.9214277440410408</c:v>
                </c:pt>
                <c:pt idx="656">
                  <c:v>-2.9224040436918983</c:v>
                </c:pt>
                <c:pt idx="657">
                  <c:v>-2.9218434179702784</c:v>
                </c:pt>
                <c:pt idx="658">
                  <c:v>-2.9242111789370435</c:v>
                </c:pt>
                <c:pt idx="659">
                  <c:v>-2.9239714203244351</c:v>
                </c:pt>
                <c:pt idx="660">
                  <c:v>-2.9239686503032649</c:v>
                </c:pt>
                <c:pt idx="661">
                  <c:v>-2.9233568361083684</c:v>
                </c:pt>
                <c:pt idx="662">
                  <c:v>-2.9246732032889038</c:v>
                </c:pt>
                <c:pt idx="663">
                  <c:v>-2.9250507989135182</c:v>
                </c:pt>
                <c:pt idx="664">
                  <c:v>-2.9249085602240541</c:v>
                </c:pt>
                <c:pt idx="665">
                  <c:v>-2.9229123994936241</c:v>
                </c:pt>
                <c:pt idx="666">
                  <c:v>-2.9199102847076688</c:v>
                </c:pt>
                <c:pt idx="667">
                  <c:v>-2.9193514993425813</c:v>
                </c:pt>
                <c:pt idx="668">
                  <c:v>-2.9188181943776197</c:v>
                </c:pt>
                <c:pt idx="669">
                  <c:v>-2.9198885039933336</c:v>
                </c:pt>
                <c:pt idx="670">
                  <c:v>-2.9226170697030076</c:v>
                </c:pt>
                <c:pt idx="671">
                  <c:v>-2.9254573279783784</c:v>
                </c:pt>
                <c:pt idx="672">
                  <c:v>-2.9265014362294721</c:v>
                </c:pt>
                <c:pt idx="673">
                  <c:v>-2.9271953834491597</c:v>
                </c:pt>
                <c:pt idx="674">
                  <c:v>-2.9269341856316382</c:v>
                </c:pt>
                <c:pt idx="675">
                  <c:v>-2.9258658871272303</c:v>
                </c:pt>
                <c:pt idx="676">
                  <c:v>-2.9262837808679487</c:v>
                </c:pt>
                <c:pt idx="677">
                  <c:v>-2.9257619354425941</c:v>
                </c:pt>
                <c:pt idx="678">
                  <c:v>-2.9241013646733913</c:v>
                </c:pt>
                <c:pt idx="679">
                  <c:v>-2.9244622453072973</c:v>
                </c:pt>
                <c:pt idx="680">
                  <c:v>-2.9245792881878012</c:v>
                </c:pt>
                <c:pt idx="681">
                  <c:v>-2.9246789899769539</c:v>
                </c:pt>
                <c:pt idx="682">
                  <c:v>-2.9254818597411552</c:v>
                </c:pt>
                <c:pt idx="683">
                  <c:v>-2.9248525716456006</c:v>
                </c:pt>
                <c:pt idx="684">
                  <c:v>-2.9242784942458666</c:v>
                </c:pt>
                <c:pt idx="685">
                  <c:v>-2.9236551825658523</c:v>
                </c:pt>
                <c:pt idx="686">
                  <c:v>-2.9244925447853531</c:v>
                </c:pt>
                <c:pt idx="687">
                  <c:v>-2.9264942455581182</c:v>
                </c:pt>
                <c:pt idx="688">
                  <c:v>-2.9256238517848772</c:v>
                </c:pt>
                <c:pt idx="689">
                  <c:v>-2.9258425506475589</c:v>
                </c:pt>
                <c:pt idx="690">
                  <c:v>-2.9253146149702047</c:v>
                </c:pt>
                <c:pt idx="691">
                  <c:v>-2.924273352631233</c:v>
                </c:pt>
                <c:pt idx="692">
                  <c:v>-2.92329177855652</c:v>
                </c:pt>
                <c:pt idx="693">
                  <c:v>-2.923259107484995</c:v>
                </c:pt>
                <c:pt idx="694">
                  <c:v>-2.9228726895327086</c:v>
                </c:pt>
                <c:pt idx="695">
                  <c:v>-2.9198615437188513</c:v>
                </c:pt>
                <c:pt idx="696">
                  <c:v>-2.9180197452636634</c:v>
                </c:pt>
                <c:pt idx="697">
                  <c:v>-2.9181180430694553</c:v>
                </c:pt>
                <c:pt idx="698">
                  <c:v>-2.9176590923027277</c:v>
                </c:pt>
                <c:pt idx="699">
                  <c:v>-2.9174230144031683</c:v>
                </c:pt>
                <c:pt idx="700">
                  <c:v>-2.9171377022233447</c:v>
                </c:pt>
                <c:pt idx="701">
                  <c:v>-2.9178411168441287</c:v>
                </c:pt>
                <c:pt idx="702">
                  <c:v>-2.9171415157456408</c:v>
                </c:pt>
                <c:pt idx="703">
                  <c:v>-2.915164251871901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-2.9198721115393189</c:v>
                </c:pt>
                <c:pt idx="712">
                  <c:v>-2.91651311936924</c:v>
                </c:pt>
                <c:pt idx="713">
                  <c:v>-2.9177938747023697</c:v>
                </c:pt>
                <c:pt idx="714">
                  <c:v>-2.914829496711576</c:v>
                </c:pt>
                <c:pt idx="715">
                  <c:v>-2.9148752020607835</c:v>
                </c:pt>
                <c:pt idx="716">
                  <c:v>-2.9158887452153688</c:v>
                </c:pt>
                <c:pt idx="717">
                  <c:v>-2.9149450786905362</c:v>
                </c:pt>
                <c:pt idx="718">
                  <c:v>-2.916248468511653</c:v>
                </c:pt>
                <c:pt idx="719">
                  <c:v>-2.9189180669215062</c:v>
                </c:pt>
                <c:pt idx="720">
                  <c:v>-2.9183123619513518</c:v>
                </c:pt>
                <c:pt idx="721">
                  <c:v>-2.9202831750908587</c:v>
                </c:pt>
                <c:pt idx="722">
                  <c:v>-2.9211218274571999</c:v>
                </c:pt>
                <c:pt idx="723">
                  <c:v>-2.9218085460600065</c:v>
                </c:pt>
                <c:pt idx="724">
                  <c:v>-2.9201949897595796</c:v>
                </c:pt>
                <c:pt idx="725">
                  <c:v>-2.918335964049489</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-2.9316683605001108</c:v>
                </c:pt>
                <c:pt idx="734">
                  <c:v>-2.9322302763685846</c:v>
                </c:pt>
                <c:pt idx="735">
                  <c:v>-2.9351917325562202</c:v>
                </c:pt>
                <c:pt idx="736">
                  <c:v>-2.9355958141366036</c:v>
                </c:pt>
                <c:pt idx="737">
                  <c:v>-2.9391065693154985</c:v>
                </c:pt>
                <c:pt idx="738">
                  <c:v>-2.9403745939349051</c:v>
                </c:pt>
                <c:pt idx="739">
                  <c:v>-2.9416525033558667</c:v>
                </c:pt>
                <c:pt idx="740">
                  <c:v>-2.9423270224819058</c:v>
                </c:pt>
                <c:pt idx="741">
                  <c:v>-2.9444000228405116</c:v>
                </c:pt>
                <c:pt idx="742">
                  <c:v>-2.9451480613638523</c:v>
                </c:pt>
                <c:pt idx="743">
                  <c:v>-2.946249998549944</c:v>
                </c:pt>
                <c:pt idx="744">
                  <c:v>-2.9465019945848199</c:v>
                </c:pt>
                <c:pt idx="745">
                  <c:v>-2.9453925441906392</c:v>
                </c:pt>
                <c:pt idx="746">
                  <c:v>-2.9471067888630822</c:v>
                </c:pt>
                <c:pt idx="747">
                  <c:v>-2.947181598407242</c:v>
                </c:pt>
                <c:pt idx="748">
                  <c:v>-2.9478783725663229</c:v>
                </c:pt>
                <c:pt idx="749">
                  <c:v>-2.9470952534324804</c:v>
                </c:pt>
                <c:pt idx="750">
                  <c:v>-2.9476975812535366</c:v>
                </c:pt>
                <c:pt idx="751">
                  <c:v>-2.9477296641698838</c:v>
                </c:pt>
                <c:pt idx="752">
                  <c:v>-2.9460824691877994</c:v>
                </c:pt>
                <c:pt idx="753">
                  <c:v>-2.9479817930139953</c:v>
                </c:pt>
                <c:pt idx="754">
                  <c:v>-2.9503343188643796</c:v>
                </c:pt>
                <c:pt idx="755">
                  <c:v>-2.9506604224517465</c:v>
                </c:pt>
                <c:pt idx="756">
                  <c:v>-2.9496979349612067</c:v>
                </c:pt>
                <c:pt idx="757">
                  <c:v>-2.9504103616371395</c:v>
                </c:pt>
                <c:pt idx="758">
                  <c:v>-2.951349531620763</c:v>
                </c:pt>
                <c:pt idx="759">
                  <c:v>-2.9512103854891754</c:v>
                </c:pt>
                <c:pt idx="760">
                  <c:v>-2.9527164991194175</c:v>
                </c:pt>
                <c:pt idx="761">
                  <c:v>-2.9513898866551074</c:v>
                </c:pt>
                <c:pt idx="762">
                  <c:v>-2.9531265760880672</c:v>
                </c:pt>
                <c:pt idx="763">
                  <c:v>-2.9563514499047003</c:v>
                </c:pt>
                <c:pt idx="764">
                  <c:v>-2.9594196277980975</c:v>
                </c:pt>
                <c:pt idx="765">
                  <c:v>-2.9613185911420885</c:v>
                </c:pt>
                <c:pt idx="766">
                  <c:v>-2.9628261846466435</c:v>
                </c:pt>
                <c:pt idx="767">
                  <c:v>-2.9654053209954867</c:v>
                </c:pt>
                <c:pt idx="768">
                  <c:v>-2.965148752528421</c:v>
                </c:pt>
                <c:pt idx="769">
                  <c:v>-2.9651475192998187</c:v>
                </c:pt>
                <c:pt idx="770">
                  <c:v>-2.9681658178395347</c:v>
                </c:pt>
                <c:pt idx="771">
                  <c:v>-2.9683776295948121</c:v>
                </c:pt>
                <c:pt idx="772">
                  <c:v>-2.9704144678962905</c:v>
                </c:pt>
                <c:pt idx="773">
                  <c:v>-2.9729301214313466</c:v>
                </c:pt>
                <c:pt idx="774">
                  <c:v>-2.9745074967019187</c:v>
                </c:pt>
                <c:pt idx="775">
                  <c:v>-2.9750039945363227</c:v>
                </c:pt>
                <c:pt idx="776">
                  <c:v>-2.9748969882393372</c:v>
                </c:pt>
                <c:pt idx="777">
                  <c:v>-2.9742893290761705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-2.9567395374587866</c:v>
                </c:pt>
                <c:pt idx="791">
                  <c:v>-2.9577330074463091</c:v>
                </c:pt>
                <c:pt idx="792">
                  <c:v>-2.9588112286977832</c:v>
                </c:pt>
                <c:pt idx="793">
                  <c:v>-2.9608735284266752</c:v>
                </c:pt>
                <c:pt idx="794">
                  <c:v>-2.9639411750831637</c:v>
                </c:pt>
                <c:pt idx="795">
                  <c:v>-2.9642804457574252</c:v>
                </c:pt>
                <c:pt idx="796">
                  <c:v>-2.9636271002178205</c:v>
                </c:pt>
                <c:pt idx="797">
                  <c:v>-2.9650802419364926</c:v>
                </c:pt>
                <c:pt idx="798">
                  <c:v>-2.9650735066110485</c:v>
                </c:pt>
                <c:pt idx="799">
                  <c:v>-2.9641059533968805</c:v>
                </c:pt>
                <c:pt idx="800">
                  <c:v>-2.9652247763284274</c:v>
                </c:pt>
                <c:pt idx="801">
                  <c:v>-2.9666992244427481</c:v>
                </c:pt>
                <c:pt idx="802">
                  <c:v>-2.966458498220006</c:v>
                </c:pt>
                <c:pt idx="803">
                  <c:v>-2.9651145067188347</c:v>
                </c:pt>
                <c:pt idx="804">
                  <c:v>-2.9657681937678841</c:v>
                </c:pt>
                <c:pt idx="805">
                  <c:v>-2.966723509559813</c:v>
                </c:pt>
                <c:pt idx="806">
                  <c:v>-2.9675032135990591</c:v>
                </c:pt>
                <c:pt idx="807">
                  <c:v>-2.9683835490920822</c:v>
                </c:pt>
                <c:pt idx="808">
                  <c:v>-2.9697312592518172</c:v>
                </c:pt>
                <c:pt idx="809">
                  <c:v>-2.9702971024790514</c:v>
                </c:pt>
                <c:pt idx="810">
                  <c:v>-2.9696351053665069</c:v>
                </c:pt>
                <c:pt idx="811">
                  <c:v>-2.9685982636777482</c:v>
                </c:pt>
                <c:pt idx="812">
                  <c:v>-2.9651220388996649</c:v>
                </c:pt>
                <c:pt idx="813">
                  <c:v>-2.9618685541795307</c:v>
                </c:pt>
                <c:pt idx="814">
                  <c:v>-2.9594461137538959</c:v>
                </c:pt>
                <c:pt idx="815">
                  <c:v>-2.9580694511811743</c:v>
                </c:pt>
                <c:pt idx="816">
                  <c:v>-2.9572827841435148</c:v>
                </c:pt>
                <c:pt idx="817">
                  <c:v>-2.9631748468310253</c:v>
                </c:pt>
                <c:pt idx="818">
                  <c:v>-2.9674269052078301</c:v>
                </c:pt>
                <c:pt idx="819">
                  <c:v>-2.9695680177306372</c:v>
                </c:pt>
                <c:pt idx="820">
                  <c:v>-2.970061954244116</c:v>
                </c:pt>
                <c:pt idx="821">
                  <c:v>-2.971529515251035</c:v>
                </c:pt>
                <c:pt idx="822">
                  <c:v>-2.9720604106770301</c:v>
                </c:pt>
                <c:pt idx="823">
                  <c:v>-2.9731687037335917</c:v>
                </c:pt>
                <c:pt idx="824">
                  <c:v>-2.9742091122989223</c:v>
                </c:pt>
                <c:pt idx="825">
                  <c:v>-2.9746689547847875</c:v>
                </c:pt>
                <c:pt idx="826">
                  <c:v>-2.974837641484541</c:v>
                </c:pt>
                <c:pt idx="827">
                  <c:v>-2.9755339223521844</c:v>
                </c:pt>
                <c:pt idx="828">
                  <c:v>-2.9771736420716777</c:v>
                </c:pt>
                <c:pt idx="829">
                  <c:v>-2.9779089688540807</c:v>
                </c:pt>
                <c:pt idx="830">
                  <c:v>-2.9782004282041599</c:v>
                </c:pt>
                <c:pt idx="831">
                  <c:v>-2.9791380234497344</c:v>
                </c:pt>
                <c:pt idx="832">
                  <c:v>-2.9785562620871815</c:v>
                </c:pt>
                <c:pt idx="833">
                  <c:v>-2.9791055610784269</c:v>
                </c:pt>
                <c:pt idx="834">
                  <c:v>-2.9814768889217618</c:v>
                </c:pt>
                <c:pt idx="835">
                  <c:v>-2.9828821434252424</c:v>
                </c:pt>
                <c:pt idx="836">
                  <c:v>-2.9839553558713314</c:v>
                </c:pt>
                <c:pt idx="837">
                  <c:v>-2.9837011210522357</c:v>
                </c:pt>
                <c:pt idx="838">
                  <c:v>-2.9853635321779715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-2.9882464791356242</c:v>
                </c:pt>
                <c:pt idx="849">
                  <c:v>-2.9902092668028786</c:v>
                </c:pt>
                <c:pt idx="850">
                  <c:v>-2.991159156388945</c:v>
                </c:pt>
                <c:pt idx="851">
                  <c:v>-2.9931254160690197</c:v>
                </c:pt>
                <c:pt idx="852">
                  <c:v>-2.992872793933457</c:v>
                </c:pt>
                <c:pt idx="853">
                  <c:v>-2.991752187563633</c:v>
                </c:pt>
                <c:pt idx="854">
                  <c:v>-2.9905959503736308</c:v>
                </c:pt>
                <c:pt idx="855">
                  <c:v>-2.9909313126618722</c:v>
                </c:pt>
                <c:pt idx="856">
                  <c:v>-2.9893592307879127</c:v>
                </c:pt>
                <c:pt idx="857">
                  <c:v>-2.9881391503019485</c:v>
                </c:pt>
                <c:pt idx="858">
                  <c:v>-2.9880949817453066</c:v>
                </c:pt>
                <c:pt idx="859">
                  <c:v>-2.9880573587866204</c:v>
                </c:pt>
                <c:pt idx="860">
                  <c:v>-2.9899226644761971</c:v>
                </c:pt>
                <c:pt idx="861">
                  <c:v>-2.990991456272071</c:v>
                </c:pt>
                <c:pt idx="862">
                  <c:v>-2.992182432563097</c:v>
                </c:pt>
                <c:pt idx="863">
                  <c:v>-2.9968934417066322</c:v>
                </c:pt>
                <c:pt idx="864">
                  <c:v>-2.9990468106244625</c:v>
                </c:pt>
                <c:pt idx="865">
                  <c:v>-2.9999199364733604</c:v>
                </c:pt>
                <c:pt idx="866">
                  <c:v>-3.001268443488498</c:v>
                </c:pt>
                <c:pt idx="867">
                  <c:v>-3.0022417264724774</c:v>
                </c:pt>
                <c:pt idx="868">
                  <c:v>-3.0036178957537487</c:v>
                </c:pt>
                <c:pt idx="869">
                  <c:v>-3.0034524723665887</c:v>
                </c:pt>
                <c:pt idx="870">
                  <c:v>-3.0036082386251621</c:v>
                </c:pt>
                <c:pt idx="871">
                  <c:v>-3.0032629346171253</c:v>
                </c:pt>
                <c:pt idx="872">
                  <c:v>-3.0037901872755564</c:v>
                </c:pt>
                <c:pt idx="873">
                  <c:v>-3.0038791125439985</c:v>
                </c:pt>
                <c:pt idx="874">
                  <c:v>-3.0041371229398952</c:v>
                </c:pt>
                <c:pt idx="875">
                  <c:v>-3.0031828506491252</c:v>
                </c:pt>
                <c:pt idx="876">
                  <c:v>-3.0025761590960798</c:v>
                </c:pt>
                <c:pt idx="877">
                  <c:v>-3.0041513335279157</c:v>
                </c:pt>
                <c:pt idx="878">
                  <c:v>-3.0057989079649738</c:v>
                </c:pt>
                <c:pt idx="879">
                  <c:v>-3.0066797557221889</c:v>
                </c:pt>
                <c:pt idx="880">
                  <c:v>-3.0082277422065737</c:v>
                </c:pt>
                <c:pt idx="881">
                  <c:v>-3.0077449047504956</c:v>
                </c:pt>
                <c:pt idx="882">
                  <c:v>-3.0065392245800098</c:v>
                </c:pt>
                <c:pt idx="883">
                  <c:v>-3.0036203242654551</c:v>
                </c:pt>
                <c:pt idx="884">
                  <c:v>-3.0000965158361481</c:v>
                </c:pt>
                <c:pt idx="885">
                  <c:v>-3.0015046541972912</c:v>
                </c:pt>
                <c:pt idx="886">
                  <c:v>-2.9997379878229689</c:v>
                </c:pt>
                <c:pt idx="887">
                  <c:v>-2.9971238277818779</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-3.0011480993498609</c:v>
                </c:pt>
                <c:pt idx="898">
                  <c:v>-3.0013358726338026</c:v>
                </c:pt>
                <c:pt idx="899">
                  <c:v>-3.0011770138173555</c:v>
                </c:pt>
                <c:pt idx="900">
                  <c:v>-3.0019974333731616</c:v>
                </c:pt>
                <c:pt idx="901">
                  <c:v>-3.0039389715629756</c:v>
                </c:pt>
                <c:pt idx="902">
                  <c:v>-3.007817437564924</c:v>
                </c:pt>
                <c:pt idx="903">
                  <c:v>-3.0063670279219252</c:v>
                </c:pt>
                <c:pt idx="904">
                  <c:v>-3.0054184095099568</c:v>
                </c:pt>
                <c:pt idx="905">
                  <c:v>-3.0051904898919028</c:v>
                </c:pt>
                <c:pt idx="906">
                  <c:v>-3.0064782651416664</c:v>
                </c:pt>
                <c:pt idx="907">
                  <c:v>-3.0081638230195722</c:v>
                </c:pt>
                <c:pt idx="908">
                  <c:v>-3.008795179144613</c:v>
                </c:pt>
                <c:pt idx="909">
                  <c:v>-3.0091121568403318</c:v>
                </c:pt>
                <c:pt idx="910">
                  <c:v>-3.0075525021161278</c:v>
                </c:pt>
                <c:pt idx="911">
                  <c:v>-3.0078545862049149</c:v>
                </c:pt>
                <c:pt idx="912">
                  <c:v>-3.009268511254092</c:v>
                </c:pt>
                <c:pt idx="913">
                  <c:v>-3.0102211139430879</c:v>
                </c:pt>
                <c:pt idx="914">
                  <c:v>-3.0107243091574398</c:v>
                </c:pt>
                <c:pt idx="915">
                  <c:v>-3.010344247075623</c:v>
                </c:pt>
                <c:pt idx="916">
                  <c:v>-3.0098953518651683</c:v>
                </c:pt>
                <c:pt idx="917">
                  <c:v>-3.0099264292258985</c:v>
                </c:pt>
                <c:pt idx="918">
                  <c:v>-3.0102631385792185</c:v>
                </c:pt>
                <c:pt idx="919">
                  <c:v>-3.0115474038706784</c:v>
                </c:pt>
                <c:pt idx="920">
                  <c:v>-3.0111861627545551</c:v>
                </c:pt>
                <c:pt idx="921">
                  <c:v>-3.0119257963506807</c:v>
                </c:pt>
                <c:pt idx="922">
                  <c:v>-3.0106485130303877</c:v>
                </c:pt>
                <c:pt idx="923">
                  <c:v>-3.009370793336914</c:v>
                </c:pt>
                <c:pt idx="924">
                  <c:v>-3.0071853415027352</c:v>
                </c:pt>
                <c:pt idx="925">
                  <c:v>-3.0056912945400431</c:v>
                </c:pt>
                <c:pt idx="926">
                  <c:v>-3.0045796053616272</c:v>
                </c:pt>
                <c:pt idx="927">
                  <c:v>-3.002182379717695</c:v>
                </c:pt>
                <c:pt idx="928">
                  <c:v>-3.0036670351702668</c:v>
                </c:pt>
                <c:pt idx="929">
                  <c:v>-3.0059337662555676</c:v>
                </c:pt>
                <c:pt idx="930">
                  <c:v>-3.0052689611763554</c:v>
                </c:pt>
                <c:pt idx="931">
                  <c:v>-3.0058113730601974</c:v>
                </c:pt>
                <c:pt idx="932">
                  <c:v>-3.005419149447107</c:v>
                </c:pt>
                <c:pt idx="933">
                  <c:v>-3.0063377339994872</c:v>
                </c:pt>
                <c:pt idx="934">
                  <c:v>-3.0038991287928098</c:v>
                </c:pt>
                <c:pt idx="935">
                  <c:v>-3.0030525268451953</c:v>
                </c:pt>
                <c:pt idx="936">
                  <c:v>-3.0020032390339386</c:v>
                </c:pt>
                <c:pt idx="937">
                  <c:v>-3.0006804211191982</c:v>
                </c:pt>
                <c:pt idx="938">
                  <c:v>-3.0009818980800715</c:v>
                </c:pt>
                <c:pt idx="939">
                  <c:v>-2.9995487156919722</c:v>
                </c:pt>
                <c:pt idx="940">
                  <c:v>-2.9989283447878572</c:v>
                </c:pt>
                <c:pt idx="941">
                  <c:v>-2.9971789625866876</c:v>
                </c:pt>
                <c:pt idx="942">
                  <c:v>-2.9965345342385064</c:v>
                </c:pt>
                <c:pt idx="943">
                  <c:v>-2.997358027379434</c:v>
                </c:pt>
                <c:pt idx="944">
                  <c:v>-2.9984625828047049</c:v>
                </c:pt>
                <c:pt idx="945">
                  <c:v>-2.9987028536815075</c:v>
                </c:pt>
                <c:pt idx="946">
                  <c:v>-2.9977245618921429</c:v>
                </c:pt>
                <c:pt idx="947">
                  <c:v>-2.9983534325872077</c:v>
                </c:pt>
                <c:pt idx="948">
                  <c:v>-2.9988202949897405</c:v>
                </c:pt>
                <c:pt idx="949">
                  <c:v>-2.998219371152004</c:v>
                </c:pt>
                <c:pt idx="950">
                  <c:v>-2.9994600560419977</c:v>
                </c:pt>
                <c:pt idx="951">
                  <c:v>-3.0001400582921196</c:v>
                </c:pt>
                <c:pt idx="952">
                  <c:v>-2.9995294393803107</c:v>
                </c:pt>
                <c:pt idx="953">
                  <c:v>-2.9992722637853149</c:v>
                </c:pt>
                <c:pt idx="954">
                  <c:v>-3.0003878803225081</c:v>
                </c:pt>
                <c:pt idx="955">
                  <c:v>-3.0012116770274</c:v>
                </c:pt>
                <c:pt idx="956">
                  <c:v>-3.0020285676521334</c:v>
                </c:pt>
                <c:pt idx="957">
                  <c:v>-3.0032939740323465</c:v>
                </c:pt>
                <c:pt idx="958">
                  <c:v>-3.0037216197654013</c:v>
                </c:pt>
                <c:pt idx="959">
                  <c:v>-3.0040359981946949</c:v>
                </c:pt>
                <c:pt idx="960">
                  <c:v>-3.0047634512867916</c:v>
                </c:pt>
                <c:pt idx="961">
                  <c:v>-3.0079582722710692</c:v>
                </c:pt>
                <c:pt idx="962">
                  <c:v>-3.0081779387438701</c:v>
                </c:pt>
                <c:pt idx="963">
                  <c:v>-3.0062724298019097</c:v>
                </c:pt>
                <c:pt idx="964">
                  <c:v>-3.0064759694391783</c:v>
                </c:pt>
                <c:pt idx="965">
                  <c:v>-3.0060192574567002</c:v>
                </c:pt>
                <c:pt idx="966">
                  <c:v>-3.0037453736455149</c:v>
                </c:pt>
                <c:pt idx="967">
                  <c:v>-3.0027490198003335</c:v>
                </c:pt>
                <c:pt idx="968">
                  <c:v>-3.0013795099534946</c:v>
                </c:pt>
                <c:pt idx="969">
                  <c:v>-2.9992354187092887</c:v>
                </c:pt>
                <c:pt idx="970">
                  <c:v>-2.9984020407668046</c:v>
                </c:pt>
                <c:pt idx="971">
                  <c:v>-2.9975615670166897</c:v>
                </c:pt>
                <c:pt idx="972">
                  <c:v>-2.9995746324653254</c:v>
                </c:pt>
                <c:pt idx="973">
                  <c:v>-2.9998696966374601</c:v>
                </c:pt>
                <c:pt idx="974">
                  <c:v>-2.9992740851690907</c:v>
                </c:pt>
                <c:pt idx="975">
                  <c:v>-2.9996109273316733</c:v>
                </c:pt>
                <c:pt idx="976">
                  <c:v>-3.0018453857731213</c:v>
                </c:pt>
                <c:pt idx="977">
                  <c:v>-3.0036824220686489</c:v>
                </c:pt>
                <c:pt idx="978">
                  <c:v>-3.0036736566592177</c:v>
                </c:pt>
                <c:pt idx="979">
                  <c:v>-3.0027213954796821</c:v>
                </c:pt>
                <c:pt idx="980">
                  <c:v>-3.0009844783737671</c:v>
                </c:pt>
                <c:pt idx="981">
                  <c:v>-2.9981929990327103</c:v>
                </c:pt>
                <c:pt idx="982">
                  <c:v>-2.9947573190164576</c:v>
                </c:pt>
                <c:pt idx="983">
                  <c:v>-2.9920087939762099</c:v>
                </c:pt>
                <c:pt idx="984">
                  <c:v>-2.9886583205698383</c:v>
                </c:pt>
                <c:pt idx="985">
                  <c:v>-2.9871593217200001</c:v>
                </c:pt>
                <c:pt idx="986">
                  <c:v>-2.9864612004958389</c:v>
                </c:pt>
                <c:pt idx="987">
                  <c:v>-2.9896746906638327</c:v>
                </c:pt>
                <c:pt idx="988">
                  <c:v>-2.9925938376241135</c:v>
                </c:pt>
                <c:pt idx="989">
                  <c:v>-2.9960272978288738</c:v>
                </c:pt>
                <c:pt idx="990">
                  <c:v>-3.0010861343558859</c:v>
                </c:pt>
                <c:pt idx="991">
                  <c:v>-3.0034234820081172</c:v>
                </c:pt>
                <c:pt idx="992">
                  <c:v>-3.0045077176206139</c:v>
                </c:pt>
                <c:pt idx="993">
                  <c:v>-3.0060341320908748</c:v>
                </c:pt>
                <c:pt idx="994">
                  <c:v>-3.0093750432324109</c:v>
                </c:pt>
                <c:pt idx="995">
                  <c:v>-3.0092485708962604</c:v>
                </c:pt>
                <c:pt idx="996">
                  <c:v>-3.0103134922516119</c:v>
                </c:pt>
                <c:pt idx="997">
                  <c:v>-3.0105381485570613</c:v>
                </c:pt>
                <c:pt idx="998">
                  <c:v>-3.0105436127083887</c:v>
                </c:pt>
                <c:pt idx="999">
                  <c:v>-3.0094756746861711</c:v>
                </c:pt>
                <c:pt idx="1000">
                  <c:v>-3.008353038232344</c:v>
                </c:pt>
                <c:pt idx="1001">
                  <c:v>-3.0075033057813423</c:v>
                </c:pt>
                <c:pt idx="1002">
                  <c:v>-3.0062939069523233</c:v>
                </c:pt>
                <c:pt idx="1003">
                  <c:v>-3.0069903965201661</c:v>
                </c:pt>
                <c:pt idx="1004">
                  <c:v>-3.0073710088116758</c:v>
                </c:pt>
                <c:pt idx="1005">
                  <c:v>-3.0055619952645003</c:v>
                </c:pt>
                <c:pt idx="1006">
                  <c:v>-3.0049871210093499</c:v>
                </c:pt>
                <c:pt idx="1007">
                  <c:v>-3.0057459170806444</c:v>
                </c:pt>
                <c:pt idx="1008">
                  <c:v>-3.0064002681758808</c:v>
                </c:pt>
                <c:pt idx="1009">
                  <c:v>-3.0082507561495082</c:v>
                </c:pt>
                <c:pt idx="1010">
                  <c:v>-3.0110771832918166</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-3.0104583302074976</c:v>
                </c:pt>
                <c:pt idx="1019">
                  <c:v>-3.0077755647107551</c:v>
                </c:pt>
                <c:pt idx="1020">
                  <c:v>-3.0081965320366075</c:v>
                </c:pt>
                <c:pt idx="1021">
                  <c:v>-3.0091779733021013</c:v>
                </c:pt>
                <c:pt idx="1022">
                  <c:v>-3.010051288878473</c:v>
                </c:pt>
                <c:pt idx="1023">
                  <c:v>-3.011104124593543</c:v>
                </c:pt>
                <c:pt idx="1024">
                  <c:v>-3.0130170139343306</c:v>
                </c:pt>
                <c:pt idx="1025">
                  <c:v>-3.0154856340278666</c:v>
                </c:pt>
                <c:pt idx="1026">
                  <c:v>-3.019300806943491</c:v>
                </c:pt>
                <c:pt idx="1027">
                  <c:v>-3.0188987933925944</c:v>
                </c:pt>
                <c:pt idx="1028">
                  <c:v>-3.0182544029898963</c:v>
                </c:pt>
                <c:pt idx="1029">
                  <c:v>-3.0180004337892523</c:v>
                </c:pt>
                <c:pt idx="1030">
                  <c:v>-3.0166816380970261</c:v>
                </c:pt>
                <c:pt idx="1031">
                  <c:v>-3.0152668592741767</c:v>
                </c:pt>
                <c:pt idx="1032">
                  <c:v>-3.0141564981881137</c:v>
                </c:pt>
                <c:pt idx="1033">
                  <c:v>-3.014381306275554</c:v>
                </c:pt>
                <c:pt idx="1034">
                  <c:v>-3.0135460120855555</c:v>
                </c:pt>
                <c:pt idx="1035">
                  <c:v>-3.0133290017974179</c:v>
                </c:pt>
                <c:pt idx="1036">
                  <c:v>-3.0132988541013219</c:v>
                </c:pt>
                <c:pt idx="1037">
                  <c:v>-3.0125378951368162</c:v>
                </c:pt>
                <c:pt idx="1038">
                  <c:v>-3.0128900483067733</c:v>
                </c:pt>
                <c:pt idx="1039">
                  <c:v>-3.0108066129369329</c:v>
                </c:pt>
                <c:pt idx="1040">
                  <c:v>-3.008031639886398</c:v>
                </c:pt>
                <c:pt idx="1041">
                  <c:v>-3.00553063331256</c:v>
                </c:pt>
                <c:pt idx="1042">
                  <c:v>-3.003841091157625</c:v>
                </c:pt>
                <c:pt idx="1043">
                  <c:v>-3.0046117262234739</c:v>
                </c:pt>
                <c:pt idx="1044">
                  <c:v>-3.006995272516336</c:v>
                </c:pt>
                <c:pt idx="1045">
                  <c:v>-3.0090415023279338</c:v>
                </c:pt>
                <c:pt idx="1046">
                  <c:v>-3.010475481571433</c:v>
                </c:pt>
                <c:pt idx="1047">
                  <c:v>-3.0104552945678895</c:v>
                </c:pt>
                <c:pt idx="1048">
                  <c:v>-3.010487358511484</c:v>
                </c:pt>
                <c:pt idx="1049">
                  <c:v>-3.0105072229783341</c:v>
                </c:pt>
                <c:pt idx="1050">
                  <c:v>-3.0115931281926294</c:v>
                </c:pt>
                <c:pt idx="1051">
                  <c:v>-3.0126192313061742</c:v>
                </c:pt>
                <c:pt idx="1052">
                  <c:v>-3.0123128404036663</c:v>
                </c:pt>
                <c:pt idx="1053">
                  <c:v>-3.0120894173268042</c:v>
                </c:pt>
                <c:pt idx="1054">
                  <c:v>-3.0118926889059594</c:v>
                </c:pt>
                <c:pt idx="1055">
                  <c:v>-3.0126206732349905</c:v>
                </c:pt>
                <c:pt idx="1056">
                  <c:v>-3.0129858227371207</c:v>
                </c:pt>
                <c:pt idx="1057">
                  <c:v>-3.0128879423317585</c:v>
                </c:pt>
                <c:pt idx="1058">
                  <c:v>-3.0126687691503937</c:v>
                </c:pt>
                <c:pt idx="1059">
                  <c:v>-3.0156853980883227</c:v>
                </c:pt>
                <c:pt idx="1060">
                  <c:v>-3.0163039096631779</c:v>
                </c:pt>
                <c:pt idx="1061">
                  <c:v>-3.0138884512086848</c:v>
                </c:pt>
                <c:pt idx="1062">
                  <c:v>-3.0123756401985267</c:v>
                </c:pt>
                <c:pt idx="1063">
                  <c:v>-3.0097839628634526</c:v>
                </c:pt>
                <c:pt idx="1064">
                  <c:v>-3.0084775943209512</c:v>
                </c:pt>
                <c:pt idx="1065">
                  <c:v>-3.0067982974497625</c:v>
                </c:pt>
                <c:pt idx="1066">
                  <c:v>-3.0048774395549449</c:v>
                </c:pt>
                <c:pt idx="1067">
                  <c:v>-3.0047043511777232</c:v>
                </c:pt>
                <c:pt idx="1068">
                  <c:v>-3.0047566969886077</c:v>
                </c:pt>
                <c:pt idx="1069">
                  <c:v>-3.004043169893321</c:v>
                </c:pt>
                <c:pt idx="1070">
                  <c:v>-3.0042589469528447</c:v>
                </c:pt>
                <c:pt idx="1071">
                  <c:v>-3.0032941637598185</c:v>
                </c:pt>
                <c:pt idx="1072">
                  <c:v>-3.0039590067845552</c:v>
                </c:pt>
                <c:pt idx="1073">
                  <c:v>-3.0056514707426345</c:v>
                </c:pt>
                <c:pt idx="1074">
                  <c:v>-3.0082814920007772</c:v>
                </c:pt>
                <c:pt idx="1075">
                  <c:v>-3.0098800977760343</c:v>
                </c:pt>
                <c:pt idx="1076">
                  <c:v>-3.0093930673427005</c:v>
                </c:pt>
                <c:pt idx="1077">
                  <c:v>-3.0111997092964202</c:v>
                </c:pt>
                <c:pt idx="1078">
                  <c:v>-3.0114713231524064</c:v>
                </c:pt>
                <c:pt idx="1079">
                  <c:v>-3.0121615327408047</c:v>
                </c:pt>
                <c:pt idx="1080">
                  <c:v>-3.0125076525769723</c:v>
                </c:pt>
                <c:pt idx="1081">
                  <c:v>-3.0141398211429058</c:v>
                </c:pt>
                <c:pt idx="1082">
                  <c:v>-3.0150040487731218</c:v>
                </c:pt>
                <c:pt idx="1083">
                  <c:v>-3.0133120401609981</c:v>
                </c:pt>
                <c:pt idx="1084">
                  <c:v>-3.0120479998185758</c:v>
                </c:pt>
                <c:pt idx="1085">
                  <c:v>-3.0123602153546467</c:v>
                </c:pt>
                <c:pt idx="1086">
                  <c:v>-3.0135723652321076</c:v>
                </c:pt>
                <c:pt idx="1087">
                  <c:v>-3.0148282852384787</c:v>
                </c:pt>
                <c:pt idx="1088">
                  <c:v>-3.0139827837102189</c:v>
                </c:pt>
                <c:pt idx="1089">
                  <c:v>-3.0143176716797777</c:v>
                </c:pt>
                <c:pt idx="1090">
                  <c:v>-3.013056894649992</c:v>
                </c:pt>
                <c:pt idx="1091">
                  <c:v>-3.0110719847589413</c:v>
                </c:pt>
                <c:pt idx="1092">
                  <c:v>-3.013298114164185</c:v>
                </c:pt>
                <c:pt idx="1093">
                  <c:v>-3.0123608224825782</c:v>
                </c:pt>
                <c:pt idx="1094">
                  <c:v>-3.013120472327516</c:v>
                </c:pt>
                <c:pt idx="1095">
                  <c:v>-3.013795902145433</c:v>
                </c:pt>
                <c:pt idx="1096">
                  <c:v>-3.0129037656033404</c:v>
                </c:pt>
                <c:pt idx="1097">
                  <c:v>-3.0111386549943404</c:v>
                </c:pt>
                <c:pt idx="1098">
                  <c:v>-3.0105760561069572</c:v>
                </c:pt>
                <c:pt idx="1099">
                  <c:v>-3.0118552177292761</c:v>
                </c:pt>
                <c:pt idx="1100">
                  <c:v>-3.0130162170789276</c:v>
                </c:pt>
                <c:pt idx="1101">
                  <c:v>-3.0146715323970454</c:v>
                </c:pt>
                <c:pt idx="1102">
                  <c:v>-3.0142516275450637</c:v>
                </c:pt>
                <c:pt idx="1103">
                  <c:v>-3.0142970293302938</c:v>
                </c:pt>
                <c:pt idx="1104">
                  <c:v>-3.0153180667202264</c:v>
                </c:pt>
                <c:pt idx="1105">
                  <c:v>-3.0155580719785453</c:v>
                </c:pt>
                <c:pt idx="1106">
                  <c:v>-3.0159398605804038</c:v>
                </c:pt>
                <c:pt idx="1107">
                  <c:v>-3.0165012831574392</c:v>
                </c:pt>
                <c:pt idx="1108">
                  <c:v>-3.0155218719759498</c:v>
                </c:pt>
                <c:pt idx="1109">
                  <c:v>-3.0148303912134793</c:v>
                </c:pt>
                <c:pt idx="1110">
                  <c:v>-3.0137000707968298</c:v>
                </c:pt>
                <c:pt idx="1111">
                  <c:v>-3.0121516289665071</c:v>
                </c:pt>
                <c:pt idx="1112">
                  <c:v>-3.0120205462526712</c:v>
                </c:pt>
                <c:pt idx="1113">
                  <c:v>-3.0107077080032099</c:v>
                </c:pt>
                <c:pt idx="1114">
                  <c:v>-3.0108951587504293</c:v>
                </c:pt>
                <c:pt idx="1115">
                  <c:v>-3.0110990209244042</c:v>
                </c:pt>
                <c:pt idx="1116">
                  <c:v>-3.0105393438401649</c:v>
                </c:pt>
                <c:pt idx="1117">
                  <c:v>-3.0140670416827371</c:v>
                </c:pt>
                <c:pt idx="1118">
                  <c:v>-3.013108557441968</c:v>
                </c:pt>
                <c:pt idx="1119">
                  <c:v>-3.0122568897706961</c:v>
                </c:pt>
                <c:pt idx="1120">
                  <c:v>-3.0121156945823628</c:v>
                </c:pt>
                <c:pt idx="1121">
                  <c:v>-3.0128460125593639</c:v>
                </c:pt>
                <c:pt idx="1122">
                  <c:v>-3.0133846678391776</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-3.0138699148342019</c:v>
                </c:pt>
                <c:pt idx="1131">
                  <c:v>-3.0111568308866197</c:v>
                </c:pt>
                <c:pt idx="1132">
                  <c:v>-3.0078412293905359</c:v>
                </c:pt>
                <c:pt idx="1133">
                  <c:v>-3.0073702499017694</c:v>
                </c:pt>
                <c:pt idx="1134">
                  <c:v>-3.0054927257626791</c:v>
                </c:pt>
                <c:pt idx="1135">
                  <c:v>-3.0051286007889075</c:v>
                </c:pt>
                <c:pt idx="1136">
                  <c:v>-3.0053543764864807</c:v>
                </c:pt>
                <c:pt idx="1137">
                  <c:v>-3.0063276215249601</c:v>
                </c:pt>
                <c:pt idx="1138">
                  <c:v>-3.0077263683759856</c:v>
                </c:pt>
                <c:pt idx="1139">
                  <c:v>-3.0095591547760141</c:v>
                </c:pt>
                <c:pt idx="1140">
                  <c:v>-3.0106346818973302</c:v>
                </c:pt>
                <c:pt idx="1141">
                  <c:v>-3.0102485485362536</c:v>
                </c:pt>
                <c:pt idx="1142">
                  <c:v>-3.0106990564302549</c:v>
                </c:pt>
                <c:pt idx="1143">
                  <c:v>-3.0107917572755003</c:v>
                </c:pt>
                <c:pt idx="1144">
                  <c:v>-3.0114397904457348</c:v>
                </c:pt>
                <c:pt idx="1145">
                  <c:v>-3.0099477545943083</c:v>
                </c:pt>
                <c:pt idx="1146">
                  <c:v>-3.0071631054424453</c:v>
                </c:pt>
                <c:pt idx="1147">
                  <c:v>-3.0067742969239371</c:v>
                </c:pt>
                <c:pt idx="1148">
                  <c:v>-3.0058007103759792</c:v>
                </c:pt>
                <c:pt idx="1149">
                  <c:v>-3.0062811952113582</c:v>
                </c:pt>
                <c:pt idx="1150">
                  <c:v>-3.0065748743729173</c:v>
                </c:pt>
                <c:pt idx="1151">
                  <c:v>-3.0084179819477015</c:v>
                </c:pt>
                <c:pt idx="1152">
                  <c:v>-3.009797205841354</c:v>
                </c:pt>
                <c:pt idx="1153">
                  <c:v>-3.0148706513840864</c:v>
                </c:pt>
                <c:pt idx="1154">
                  <c:v>-3.0160076502079112</c:v>
                </c:pt>
                <c:pt idx="1155">
                  <c:v>-3.018236473743328</c:v>
                </c:pt>
                <c:pt idx="1156">
                  <c:v>-3.0167619687107532</c:v>
                </c:pt>
                <c:pt idx="1157">
                  <c:v>-3.0162551876471029</c:v>
                </c:pt>
                <c:pt idx="1158">
                  <c:v>-3.0153702417763686</c:v>
                </c:pt>
                <c:pt idx="1159">
                  <c:v>-3.0147387907876189</c:v>
                </c:pt>
                <c:pt idx="1160">
                  <c:v>-3.0139109528874588</c:v>
                </c:pt>
                <c:pt idx="1161">
                  <c:v>-3.0084707831045279</c:v>
                </c:pt>
                <c:pt idx="1162">
                  <c:v>-3.0084659829993541</c:v>
                </c:pt>
                <c:pt idx="1163">
                  <c:v>-3.0092534468924166</c:v>
                </c:pt>
                <c:pt idx="1164">
                  <c:v>-3.0113318165386151</c:v>
                </c:pt>
                <c:pt idx="1165">
                  <c:v>-3.0131832721223919</c:v>
                </c:pt>
                <c:pt idx="1166">
                  <c:v>-3.0159907454897312</c:v>
                </c:pt>
                <c:pt idx="1167">
                  <c:v>-3.016706890824195</c:v>
                </c:pt>
                <c:pt idx="1168">
                  <c:v>-3.0160975620592581</c:v>
                </c:pt>
                <c:pt idx="1169">
                  <c:v>-3.0127102625496187</c:v>
                </c:pt>
                <c:pt idx="1170">
                  <c:v>-3.010987973432151</c:v>
                </c:pt>
                <c:pt idx="1171">
                  <c:v>-3.0126070697749006</c:v>
                </c:pt>
                <c:pt idx="1172">
                  <c:v>-3.0125127372733544</c:v>
                </c:pt>
                <c:pt idx="1173">
                  <c:v>-3.0119870783257312</c:v>
                </c:pt>
                <c:pt idx="1174">
                  <c:v>-3.0131440554528988</c:v>
                </c:pt>
                <c:pt idx="1175">
                  <c:v>-3.0137830196497504</c:v>
                </c:pt>
                <c:pt idx="1176">
                  <c:v>-3.0142994388692435</c:v>
                </c:pt>
                <c:pt idx="1177">
                  <c:v>-3.0152325375736089</c:v>
                </c:pt>
                <c:pt idx="1178">
                  <c:v>-3.0139066650464912</c:v>
                </c:pt>
                <c:pt idx="1179">
                  <c:v>-3.0135119939489385</c:v>
                </c:pt>
                <c:pt idx="1180">
                  <c:v>-3.0127103953588366</c:v>
                </c:pt>
                <c:pt idx="1181">
                  <c:v>-3.0125104415708961</c:v>
                </c:pt>
                <c:pt idx="1182">
                  <c:v>-3.0110706566665897</c:v>
                </c:pt>
                <c:pt idx="1183">
                  <c:v>-3.0082482517468208</c:v>
                </c:pt>
                <c:pt idx="1184">
                  <c:v>-3.0061643610310549</c:v>
                </c:pt>
                <c:pt idx="1185">
                  <c:v>-3.0043744530408247</c:v>
                </c:pt>
                <c:pt idx="1186">
                  <c:v>-2.9970122111072044</c:v>
                </c:pt>
                <c:pt idx="1187">
                  <c:v>-2.9985576552434026</c:v>
                </c:pt>
                <c:pt idx="1188">
                  <c:v>-2.9993081412512197</c:v>
                </c:pt>
                <c:pt idx="1189">
                  <c:v>-2.9995426064672008</c:v>
                </c:pt>
                <c:pt idx="1190">
                  <c:v>-2.99945846233119</c:v>
                </c:pt>
                <c:pt idx="1191">
                  <c:v>-2.9998439695915793</c:v>
                </c:pt>
                <c:pt idx="1192">
                  <c:v>-2.9995882548981569</c:v>
                </c:pt>
                <c:pt idx="1193">
                  <c:v>-2.9995116429429789</c:v>
                </c:pt>
                <c:pt idx="1194">
                  <c:v>-2.9982784333155883</c:v>
                </c:pt>
                <c:pt idx="1195">
                  <c:v>-2.9987227560938265</c:v>
                </c:pt>
                <c:pt idx="1196">
                  <c:v>-2.9983230192726609</c:v>
                </c:pt>
                <c:pt idx="1197">
                  <c:v>-2.9983636778709695</c:v>
                </c:pt>
                <c:pt idx="1198">
                  <c:v>-2.9988086457226606</c:v>
                </c:pt>
                <c:pt idx="1199">
                  <c:v>-2.9993030565548078</c:v>
                </c:pt>
                <c:pt idx="1200">
                  <c:v>-2.9991397011971808</c:v>
                </c:pt>
                <c:pt idx="1201">
                  <c:v>-2.9980343109710081</c:v>
                </c:pt>
                <c:pt idx="1202">
                  <c:v>-2.9983012575310557</c:v>
                </c:pt>
                <c:pt idx="1203">
                  <c:v>-2.9991518058101998</c:v>
                </c:pt>
                <c:pt idx="1204">
                  <c:v>-2.999387921655269</c:v>
                </c:pt>
                <c:pt idx="1205">
                  <c:v>-2.9989899682723697</c:v>
                </c:pt>
                <c:pt idx="1206">
                  <c:v>-2.9999210179199882</c:v>
                </c:pt>
                <c:pt idx="1207">
                  <c:v>-3.0028677702281357</c:v>
                </c:pt>
                <c:pt idx="1208">
                  <c:v>-3.0041145833156406</c:v>
                </c:pt>
                <c:pt idx="1209">
                  <c:v>-3.0032219345093552</c:v>
                </c:pt>
                <c:pt idx="1210">
                  <c:v>-3.0025436777520156</c:v>
                </c:pt>
                <c:pt idx="1211">
                  <c:v>-3.0021813172438101</c:v>
                </c:pt>
                <c:pt idx="1212">
                  <c:v>-3.000792720812798</c:v>
                </c:pt>
                <c:pt idx="1213">
                  <c:v>-2.9997105722025603</c:v>
                </c:pt>
                <c:pt idx="1214">
                  <c:v>-2.9974034671101597</c:v>
                </c:pt>
                <c:pt idx="1215">
                  <c:v>-2.9963614268885257</c:v>
                </c:pt>
                <c:pt idx="1216">
                  <c:v>-2.9966196459846506</c:v>
                </c:pt>
                <c:pt idx="1217">
                  <c:v>-2.99760814511228</c:v>
                </c:pt>
                <c:pt idx="1218">
                  <c:v>-2.99894674835312</c:v>
                </c:pt>
                <c:pt idx="1219">
                  <c:v>-2.9995168794213356</c:v>
                </c:pt>
                <c:pt idx="1220">
                  <c:v>-2.9975332217316302</c:v>
                </c:pt>
                <c:pt idx="1221">
                  <c:v>-2.9966294738679542</c:v>
                </c:pt>
                <c:pt idx="1222">
                  <c:v>-2.9954890978950175</c:v>
                </c:pt>
                <c:pt idx="1223">
                  <c:v>-2.99495586882108</c:v>
                </c:pt>
                <c:pt idx="1224">
                  <c:v>-2.9944102884883819</c:v>
                </c:pt>
                <c:pt idx="1225">
                  <c:v>-2.9932815428097981</c:v>
                </c:pt>
                <c:pt idx="1226">
                  <c:v>-2.9926548350079543</c:v>
                </c:pt>
                <c:pt idx="1227">
                  <c:v>-2.9911446801824582</c:v>
                </c:pt>
                <c:pt idx="1228">
                  <c:v>-2.9895348045950962</c:v>
                </c:pt>
                <c:pt idx="1229">
                  <c:v>-2.9888403261384724</c:v>
                </c:pt>
                <c:pt idx="1230">
                  <c:v>-2.9893169784787972</c:v>
                </c:pt>
                <c:pt idx="1231">
                  <c:v>-2.9889087418666676</c:v>
                </c:pt>
                <c:pt idx="1232">
                  <c:v>-2.9889640853716912</c:v>
                </c:pt>
                <c:pt idx="1233">
                  <c:v>-2.9925348513515226</c:v>
                </c:pt>
                <c:pt idx="1234">
                  <c:v>-2.9964000933483401</c:v>
                </c:pt>
                <c:pt idx="1235">
                  <c:v>-3.0002782368135708</c:v>
                </c:pt>
                <c:pt idx="1236">
                  <c:v>-3.0010700075203554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-3.0099579619325718</c:v>
                </c:pt>
                <c:pt idx="1250">
                  <c:v>-3.0087126666648913</c:v>
                </c:pt>
                <c:pt idx="1251">
                  <c:v>-3.0096179323483909</c:v>
                </c:pt>
                <c:pt idx="1252">
                  <c:v>-3.0107575114659122</c:v>
                </c:pt>
                <c:pt idx="1253">
                  <c:v>-3.0103224284157761</c:v>
                </c:pt>
                <c:pt idx="1254">
                  <c:v>-3.0097273102388438</c:v>
                </c:pt>
                <c:pt idx="1255">
                  <c:v>-3.0043572637313947</c:v>
                </c:pt>
                <c:pt idx="1256">
                  <c:v>-3.0031347547337091</c:v>
                </c:pt>
                <c:pt idx="1257">
                  <c:v>-3.0024389671575022</c:v>
                </c:pt>
                <c:pt idx="1258">
                  <c:v>-3.0038073576122324</c:v>
                </c:pt>
                <c:pt idx="1259">
                  <c:v>-3.0046871049500647</c:v>
                </c:pt>
                <c:pt idx="1260">
                  <c:v>-3.005859829457818</c:v>
                </c:pt>
                <c:pt idx="1261">
                  <c:v>-3.0085073435893444</c:v>
                </c:pt>
                <c:pt idx="1262">
                  <c:v>-3.0107088843135728</c:v>
                </c:pt>
                <c:pt idx="1263">
                  <c:v>-3.0092834807520319</c:v>
                </c:pt>
                <c:pt idx="1264">
                  <c:v>-3.0074161449784356</c:v>
                </c:pt>
                <c:pt idx="1265">
                  <c:v>-3.0058268358495601</c:v>
                </c:pt>
                <c:pt idx="1266">
                  <c:v>-3.0053370353950872</c:v>
                </c:pt>
                <c:pt idx="1267">
                  <c:v>-3.0064897057085176</c:v>
                </c:pt>
                <c:pt idx="1268">
                  <c:v>-3.0076356976147736</c:v>
                </c:pt>
                <c:pt idx="1269">
                  <c:v>-3.0072687267288387</c:v>
                </c:pt>
                <c:pt idx="1270">
                  <c:v>-3.0045309971820311</c:v>
                </c:pt>
                <c:pt idx="1271">
                  <c:v>-3.0017095219268839</c:v>
                </c:pt>
                <c:pt idx="1272">
                  <c:v>-2.9928254379552173</c:v>
                </c:pt>
                <c:pt idx="1273">
                  <c:v>-2.9915756461463445</c:v>
                </c:pt>
                <c:pt idx="1274">
                  <c:v>-2.9888997677570055</c:v>
                </c:pt>
                <c:pt idx="1275">
                  <c:v>-2.987153193522488</c:v>
                </c:pt>
                <c:pt idx="1276">
                  <c:v>-2.9871648048440846</c:v>
                </c:pt>
                <c:pt idx="1277">
                  <c:v>-2.9874815358940912</c:v>
                </c:pt>
                <c:pt idx="1278">
                  <c:v>-2.9892373308839808</c:v>
                </c:pt>
                <c:pt idx="1279">
                  <c:v>-2.9911181183356774</c:v>
                </c:pt>
                <c:pt idx="1280">
                  <c:v>-2.9940495027182257</c:v>
                </c:pt>
                <c:pt idx="1281">
                  <c:v>-2.9990357305398163</c:v>
                </c:pt>
                <c:pt idx="1282">
                  <c:v>-2.9986758934070386</c:v>
                </c:pt>
                <c:pt idx="1283">
                  <c:v>-2.9972112352305089</c:v>
                </c:pt>
                <c:pt idx="1284">
                  <c:v>-2.9970124767256578</c:v>
                </c:pt>
                <c:pt idx="1285">
                  <c:v>-2.9952620889688708</c:v>
                </c:pt>
                <c:pt idx="1286">
                  <c:v>-2.9912033628910706</c:v>
                </c:pt>
                <c:pt idx="1287">
                  <c:v>-2.9901556118724102</c:v>
                </c:pt>
                <c:pt idx="1288">
                  <c:v>-2.9894692916973042</c:v>
                </c:pt>
                <c:pt idx="1289">
                  <c:v>-2.9874138411303206</c:v>
                </c:pt>
                <c:pt idx="1290">
                  <c:v>-2.9888065356748243</c:v>
                </c:pt>
                <c:pt idx="1291">
                  <c:v>-2.9876281762610404</c:v>
                </c:pt>
                <c:pt idx="1292">
                  <c:v>-2.9873744537061109</c:v>
                </c:pt>
                <c:pt idx="1293">
                  <c:v>-2.9864273910594505</c:v>
                </c:pt>
                <c:pt idx="1294">
                  <c:v>-2.9859965199593006</c:v>
                </c:pt>
                <c:pt idx="1295">
                  <c:v>-2.9857150023290169</c:v>
                </c:pt>
                <c:pt idx="1296">
                  <c:v>-2.9847356290930227</c:v>
                </c:pt>
                <c:pt idx="1297">
                  <c:v>-2.986508366746591</c:v>
                </c:pt>
                <c:pt idx="1298">
                  <c:v>-2.9871080763284832</c:v>
                </c:pt>
                <c:pt idx="1299">
                  <c:v>-2.9875888647277984</c:v>
                </c:pt>
                <c:pt idx="1300">
                  <c:v>-2.9862840709233609</c:v>
                </c:pt>
                <c:pt idx="1301">
                  <c:v>-2.9859570566440974</c:v>
                </c:pt>
                <c:pt idx="1302">
                  <c:v>-2.9865449462041624</c:v>
                </c:pt>
                <c:pt idx="1303">
                  <c:v>-2.9868308844846601</c:v>
                </c:pt>
                <c:pt idx="1304">
                  <c:v>-2.9848824022691929</c:v>
                </c:pt>
                <c:pt idx="1305">
                  <c:v>-2.983796440136659</c:v>
                </c:pt>
                <c:pt idx="1306">
                  <c:v>-2.9839959765241417</c:v>
                </c:pt>
                <c:pt idx="1307">
                  <c:v>-2.9844713956358637</c:v>
                </c:pt>
                <c:pt idx="1308">
                  <c:v>-2.9866067594161336</c:v>
                </c:pt>
                <c:pt idx="1309">
                  <c:v>-2.9873281602017272</c:v>
                </c:pt>
                <c:pt idx="1310">
                  <c:v>-2.9898070066062559</c:v>
                </c:pt>
                <c:pt idx="1311">
                  <c:v>-2.9905160561330888</c:v>
                </c:pt>
                <c:pt idx="1312">
                  <c:v>-2.9907539364436944</c:v>
                </c:pt>
                <c:pt idx="1313">
                  <c:v>-2.9849969407470112</c:v>
                </c:pt>
                <c:pt idx="1314">
                  <c:v>-2.9846005051839342</c:v>
                </c:pt>
                <c:pt idx="1315">
                  <c:v>-2.9846693762580676</c:v>
                </c:pt>
                <c:pt idx="1316">
                  <c:v>-2.9846092136751277</c:v>
                </c:pt>
                <c:pt idx="1317">
                  <c:v>-2.9840469183517087</c:v>
                </c:pt>
                <c:pt idx="1318">
                  <c:v>-2.983317511066589</c:v>
                </c:pt>
                <c:pt idx="1319">
                  <c:v>-2.9841561824056697</c:v>
                </c:pt>
                <c:pt idx="1320">
                  <c:v>-2.9847117044581641</c:v>
                </c:pt>
                <c:pt idx="1321">
                  <c:v>-2.9821517685300036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c:v>
                </c:pt>
                <c:pt idx="1332">
                  <c:v>-2.9806764666420236</c:v>
                </c:pt>
                <c:pt idx="1333">
                  <c:v>-2.9802773559215163</c:v>
                </c:pt>
                <c:pt idx="1334">
                  <c:v>-2.9820835235565539</c:v>
                </c:pt>
                <c:pt idx="1335">
                  <c:v>-2.9833602187216588</c:v>
                </c:pt>
                <c:pt idx="1336">
                  <c:v>-2.9848611148462671</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-2.9834745484992462</c:v>
                </c:pt>
                <c:pt idx="1345">
                  <c:v>-2.9842689564179787</c:v>
                </c:pt>
                <c:pt idx="1346">
                  <c:v>-2.9858791355693048</c:v>
                </c:pt>
                <c:pt idx="1347">
                  <c:v>-2.9886808032758547</c:v>
                </c:pt>
                <c:pt idx="1348">
                  <c:v>-2.9887300375561248</c:v>
                </c:pt>
                <c:pt idx="1349">
                  <c:v>-2.9876620426156544</c:v>
                </c:pt>
                <c:pt idx="1350">
                  <c:v>-2.9848460125391227</c:v>
                </c:pt>
                <c:pt idx="1351">
                  <c:v>-2.9841314798881911</c:v>
                </c:pt>
                <c:pt idx="1352">
                  <c:v>-2.9835006550001002</c:v>
                </c:pt>
                <c:pt idx="1353">
                  <c:v>-2.9828726570514021</c:v>
                </c:pt>
                <c:pt idx="1354">
                  <c:v>-2.9813507960405872</c:v>
                </c:pt>
                <c:pt idx="1355">
                  <c:v>-2.9794210399270753</c:v>
                </c:pt>
                <c:pt idx="1356">
                  <c:v>-2.9788678515225522</c:v>
                </c:pt>
                <c:pt idx="1357">
                  <c:v>-2.9795857613225682</c:v>
                </c:pt>
                <c:pt idx="1358">
                  <c:v>-2.9811872699281992</c:v>
                </c:pt>
                <c:pt idx="1359">
                  <c:v>-2.980245576569132</c:v>
                </c:pt>
                <c:pt idx="1360">
                  <c:v>-2.9793598907612582</c:v>
                </c:pt>
                <c:pt idx="1361">
                  <c:v>-2.9810650095420637</c:v>
                </c:pt>
                <c:pt idx="1362">
                  <c:v>-2.981459813448835</c:v>
                </c:pt>
                <c:pt idx="1363">
                  <c:v>-2.9833756815110357</c:v>
                </c:pt>
                <c:pt idx="1364">
                  <c:v>-2.9848883597119595</c:v>
                </c:pt>
                <c:pt idx="1365">
                  <c:v>-2.9875245850586234</c:v>
                </c:pt>
                <c:pt idx="1366">
                  <c:v>-2.9876298458628412</c:v>
                </c:pt>
                <c:pt idx="1367">
                  <c:v>-2.9864430625490277</c:v>
                </c:pt>
                <c:pt idx="1368">
                  <c:v>-2.9856489581942744</c:v>
                </c:pt>
                <c:pt idx="1369">
                  <c:v>-2.9857377127079889</c:v>
                </c:pt>
                <c:pt idx="1370">
                  <c:v>-2.9866119958945063</c:v>
                </c:pt>
                <c:pt idx="1371">
                  <c:v>-2.985820357996944</c:v>
                </c:pt>
                <c:pt idx="1372">
                  <c:v>-2.9859359020304201</c:v>
                </c:pt>
                <c:pt idx="1373">
                  <c:v>-2.9839903416180977</c:v>
                </c:pt>
                <c:pt idx="1374">
                  <c:v>-2.9846025162951975</c:v>
                </c:pt>
                <c:pt idx="1375">
                  <c:v>-2.9844055412286248</c:v>
                </c:pt>
                <c:pt idx="1376">
                  <c:v>-2.9814885571615983</c:v>
                </c:pt>
                <c:pt idx="1377">
                  <c:v>-2.9823796312298034</c:v>
                </c:pt>
                <c:pt idx="1378">
                  <c:v>-2.9803609688206052</c:v>
                </c:pt>
                <c:pt idx="1379">
                  <c:v>-2.9811694165726266</c:v>
                </c:pt>
                <c:pt idx="1380">
                  <c:v>-2.9825526626887742</c:v>
                </c:pt>
                <c:pt idx="1381">
                  <c:v>-2.9826147225465012</c:v>
                </c:pt>
                <c:pt idx="1382">
                  <c:v>-2.9824210297652907</c:v>
                </c:pt>
                <c:pt idx="1383">
                  <c:v>-2.9821953109859582</c:v>
                </c:pt>
                <c:pt idx="1384">
                  <c:v>-2.9811882185655927</c:v>
                </c:pt>
                <c:pt idx="1385">
                  <c:v>-2.9793791670729206</c:v>
                </c:pt>
                <c:pt idx="1386">
                  <c:v>-2.9779802874126498</c:v>
                </c:pt>
                <c:pt idx="1387">
                  <c:v>-2.9768039391100967</c:v>
                </c:pt>
                <c:pt idx="1388">
                  <c:v>-2.9766802178223779</c:v>
                </c:pt>
                <c:pt idx="1389">
                  <c:v>-2.977430286429751</c:v>
                </c:pt>
                <c:pt idx="1390">
                  <c:v>-2.977751134566005</c:v>
                </c:pt>
                <c:pt idx="1391">
                  <c:v>-2.9787112504630935</c:v>
                </c:pt>
                <c:pt idx="1392">
                  <c:v>-2.9785196067386153</c:v>
                </c:pt>
                <c:pt idx="1393">
                  <c:v>-2.9781077842771717</c:v>
                </c:pt>
                <c:pt idx="1394">
                  <c:v>-2.9792467942122576</c:v>
                </c:pt>
                <c:pt idx="1395">
                  <c:v>-2.9798841267528067</c:v>
                </c:pt>
                <c:pt idx="1396">
                  <c:v>-2.9803243703903082</c:v>
                </c:pt>
                <c:pt idx="1397">
                  <c:v>-2.9812306985476775</c:v>
                </c:pt>
                <c:pt idx="1398">
                  <c:v>-2.9841853055733911</c:v>
                </c:pt>
                <c:pt idx="1399">
                  <c:v>-2.9854178701273506</c:v>
                </c:pt>
                <c:pt idx="1400">
                  <c:v>-2.9854884108032973</c:v>
                </c:pt>
                <c:pt idx="1401">
                  <c:v>-2.9880120898106237</c:v>
                </c:pt>
                <c:pt idx="1402">
                  <c:v>-2.9886197110282922</c:v>
                </c:pt>
                <c:pt idx="1403">
                  <c:v>-2.9897595178187828</c:v>
                </c:pt>
                <c:pt idx="1404">
                  <c:v>-2.9890053700706574</c:v>
                </c:pt>
                <c:pt idx="1405">
                  <c:v>-2.9884856495930734</c:v>
                </c:pt>
                <c:pt idx="1406">
                  <c:v>-2.9897773332288571</c:v>
                </c:pt>
                <c:pt idx="1407">
                  <c:v>-2.9904271688101582</c:v>
                </c:pt>
                <c:pt idx="1408">
                  <c:v>-2.9894184257607312</c:v>
                </c:pt>
                <c:pt idx="1409">
                  <c:v>-2.9891554445049442</c:v>
                </c:pt>
                <c:pt idx="1410">
                  <c:v>-2.9879011561548481</c:v>
                </c:pt>
                <c:pt idx="1411">
                  <c:v>-2.9885286987575919</c:v>
                </c:pt>
                <c:pt idx="1412">
                  <c:v>-2.9899860903717439</c:v>
                </c:pt>
                <c:pt idx="1413">
                  <c:v>-2.9899354521081571</c:v>
                </c:pt>
                <c:pt idx="1414">
                  <c:v>-2.9887028306359298</c:v>
                </c:pt>
                <c:pt idx="1415">
                  <c:v>-2.9868800239011928</c:v>
                </c:pt>
                <c:pt idx="1416">
                  <c:v>-2.9860037485761675</c:v>
                </c:pt>
                <c:pt idx="1417">
                  <c:v>-2.9861310367404466</c:v>
                </c:pt>
                <c:pt idx="1418">
                  <c:v>-2.9844617195345506</c:v>
                </c:pt>
                <c:pt idx="1419">
                  <c:v>-2.9823271146641868</c:v>
                </c:pt>
                <c:pt idx="1420">
                  <c:v>-2.9804481106507823</c:v>
                </c:pt>
                <c:pt idx="1421">
                  <c:v>-2.9807031423252832</c:v>
                </c:pt>
                <c:pt idx="1422">
                  <c:v>-2.9792164188432069</c:v>
                </c:pt>
                <c:pt idx="1423">
                  <c:v>-2.9783615258048277</c:v>
                </c:pt>
                <c:pt idx="1424">
                  <c:v>-2.9762657012307727</c:v>
                </c:pt>
                <c:pt idx="1425">
                  <c:v>-2.9775842502772898</c:v>
                </c:pt>
                <c:pt idx="1426">
                  <c:v>-2.9769778622882228</c:v>
                </c:pt>
                <c:pt idx="1427">
                  <c:v>-2.977642838122164</c:v>
                </c:pt>
                <c:pt idx="1428">
                  <c:v>-2.9776586613937459</c:v>
                </c:pt>
                <c:pt idx="1429">
                  <c:v>-2.9779678982084192</c:v>
                </c:pt>
                <c:pt idx="1430">
                  <c:v>-2.9782253583946243</c:v>
                </c:pt>
                <c:pt idx="1431">
                  <c:v>-2.9778157936901541</c:v>
                </c:pt>
                <c:pt idx="1432">
                  <c:v>-2.9758273548680307</c:v>
                </c:pt>
                <c:pt idx="1433">
                  <c:v>-2.9751622651976106</c:v>
                </c:pt>
                <c:pt idx="1434">
                  <c:v>-2.9747590943090927</c:v>
                </c:pt>
                <c:pt idx="1435">
                  <c:v>-2.9749708681188594</c:v>
                </c:pt>
                <c:pt idx="1436">
                  <c:v>-2.973675181233288</c:v>
                </c:pt>
                <c:pt idx="1437">
                  <c:v>-2.972968085899466</c:v>
                </c:pt>
                <c:pt idx="1438">
                  <c:v>-2.973530855541584</c:v>
                </c:pt>
                <c:pt idx="1439">
                  <c:v>-2.9720645657087621</c:v>
                </c:pt>
                <c:pt idx="1440">
                  <c:v>-2.9726478069456439</c:v>
                </c:pt>
                <c:pt idx="1441">
                  <c:v>-2.9719887126634887</c:v>
                </c:pt>
                <c:pt idx="1442">
                  <c:v>-2.9708369340691965</c:v>
                </c:pt>
                <c:pt idx="1443">
                  <c:v>-2.9723186487458975</c:v>
                </c:pt>
                <c:pt idx="1444">
                  <c:v>-2.9731869744896358</c:v>
                </c:pt>
                <c:pt idx="1445">
                  <c:v>-2.9743466647197172</c:v>
                </c:pt>
                <c:pt idx="1446">
                  <c:v>-2.9755699516000504</c:v>
                </c:pt>
                <c:pt idx="1447">
                  <c:v>-2.9762171309966581</c:v>
                </c:pt>
                <c:pt idx="1448">
                  <c:v>-2.9764494333194422</c:v>
                </c:pt>
                <c:pt idx="1449">
                  <c:v>-2.9769985615559591</c:v>
                </c:pt>
                <c:pt idx="1450">
                  <c:v>-2.9794302037642231</c:v>
                </c:pt>
                <c:pt idx="1451">
                  <c:v>-2.9801926426030731</c:v>
                </c:pt>
                <c:pt idx="1452">
                  <c:v>-2.9807681429588939</c:v>
                </c:pt>
                <c:pt idx="1453">
                  <c:v>-2.982249724826346</c:v>
                </c:pt>
                <c:pt idx="1454">
                  <c:v>-2.984705690097158</c:v>
                </c:pt>
                <c:pt idx="1455">
                  <c:v>-2.9861294620023964</c:v>
                </c:pt>
                <c:pt idx="1456">
                  <c:v>-2.9858560267626189</c:v>
                </c:pt>
                <c:pt idx="1457">
                  <c:v>-2.986310348178919</c:v>
                </c:pt>
                <c:pt idx="1458">
                  <c:v>-2.9875529872619211</c:v>
                </c:pt>
                <c:pt idx="1459">
                  <c:v>-2.9907686023776421</c:v>
                </c:pt>
                <c:pt idx="1460">
                  <c:v>-2.9918483604216979</c:v>
                </c:pt>
                <c:pt idx="1461">
                  <c:v>-2.9914923557839468</c:v>
                </c:pt>
                <c:pt idx="1462">
                  <c:v>-2.9911769907717769</c:v>
                </c:pt>
                <c:pt idx="1463">
                  <c:v>-2.9918291410282896</c:v>
                </c:pt>
                <c:pt idx="1464">
                  <c:v>-2.9931633805371405</c:v>
                </c:pt>
                <c:pt idx="1465">
                  <c:v>-2.9944105541068353</c:v>
                </c:pt>
                <c:pt idx="1466">
                  <c:v>-2.9952277293227922</c:v>
                </c:pt>
                <c:pt idx="1467">
                  <c:v>-2.9957368819799237</c:v>
                </c:pt>
                <c:pt idx="1468">
                  <c:v>-2.996285611788748</c:v>
                </c:pt>
                <c:pt idx="1469">
                  <c:v>-2.9958431673124997</c:v>
                </c:pt>
                <c:pt idx="1470">
                  <c:v>-2.9945888220441788</c:v>
                </c:pt>
                <c:pt idx="1471">
                  <c:v>-2.9928648064066863</c:v>
                </c:pt>
                <c:pt idx="1472">
                  <c:v>-2.9923981527043821</c:v>
                </c:pt>
                <c:pt idx="1473">
                  <c:v>-2.9927065547181675</c:v>
                </c:pt>
                <c:pt idx="1474">
                  <c:v>-2.9931312976207938</c:v>
                </c:pt>
              </c:numCache>
            </c:numRef>
          </c:val>
          <c:extLst xmlns:c16r2="http://schemas.microsoft.com/office/drawing/2015/06/chart">
            <c:ext xmlns:c16="http://schemas.microsoft.com/office/drawing/2014/chart" uri="{C3380CC4-5D6E-409C-BE32-E72D297353CC}">
              <c16:uniqueId val="{00000003-A155-4FCF-B422-A59E72757B40}"/>
            </c:ext>
          </c:extLst>
        </c:ser>
        <c:marker val="1"/>
        <c:axId val="370747264"/>
        <c:axId val="370748800"/>
        <c:extLst xmlns:c16r2="http://schemas.microsoft.com/office/drawing/2015/06/chart"/>
      </c:lineChart>
      <c:catAx>
        <c:axId val="3707472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70748800"/>
        <c:crosses val="autoZero"/>
        <c:auto val="1"/>
        <c:lblAlgn val="ctr"/>
        <c:lblOffset val="100"/>
      </c:catAx>
      <c:valAx>
        <c:axId val="3707488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707472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62</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61</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59</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s>
</file>

<file path=customXml/itemProps1.xml><?xml version="1.0" encoding="utf-8"?>
<ds:datastoreItem xmlns:ds="http://schemas.openxmlformats.org/officeDocument/2006/customXml" ds:itemID="{9A4EDD88-A76A-4329-B630-53F6979F2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13046</Words>
  <Characters>82194</Characters>
  <Application>Microsoft Office Word</Application>
  <DocSecurity>0</DocSecurity>
  <Lines>684</Lines>
  <Paragraphs>190</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TOSHIBA</Company>
  <LinksUpToDate>false</LinksUpToDate>
  <CharactersWithSpaces>95050</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creator>mareyes</dc:creator>
  <cp:lastModifiedBy>Greenich Viper</cp:lastModifiedBy>
  <cp:revision>3</cp:revision>
  <cp:lastPrinted>2018-04-26T12:50:00Z</cp:lastPrinted>
  <dcterms:created xsi:type="dcterms:W3CDTF">2018-05-12T16:58:00Z</dcterms:created>
  <dcterms:modified xsi:type="dcterms:W3CDTF">2018-05-12T17:27:00Z</dcterms:modified>
</cp:coreProperties>
</file>